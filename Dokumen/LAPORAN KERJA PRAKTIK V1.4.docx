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34848" behindDoc="1" locked="0" layoutInCell="1" allowOverlap="1" wp14:anchorId="2A994AA6" wp14:editId="4C55877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3824" behindDoc="1" locked="0" layoutInCell="1" allowOverlap="1" wp14:anchorId="24974F18" wp14:editId="083B4E5B">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F658E0" w:rsidP="00C16573">
      <w:r>
        <w:rPr>
          <w:noProof/>
        </w:rPr>
        <w:pict w14:anchorId="694D1155">
          <v:rect id="Rectangle 285" o:spid="_x0000_s2225" style="position:absolute;left:0;text-align:left;margin-left:100.3pt;margin-top:9.65pt;width:151.5pt;height:41.45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E51900" w:rsidRDefault="00E51900" w:rsidP="00C16573">
                  <w:pPr>
                    <w:jc w:val="center"/>
                  </w:pPr>
                  <w:r>
                    <w:rPr>
                      <w:b/>
                      <w:color w:val="000000"/>
                    </w:rPr>
                    <w:t>Rafi Aziizi Muchtar</w:t>
                  </w:r>
                </w:p>
                <w:p w14:paraId="40C8DA39" w14:textId="5B9C5ADD" w:rsidR="00E51900" w:rsidRDefault="00E51900" w:rsidP="00C16573">
                  <w:pPr>
                    <w:jc w:val="center"/>
                  </w:pPr>
                  <w:r>
                    <w:rPr>
                      <w:color w:val="000000"/>
                    </w:rPr>
                    <w:t>NIM: 3411.18.1123</w:t>
                  </w:r>
                </w:p>
              </w:txbxContent>
            </v:textbox>
            <w10:wrap type="square" anchorx="margin"/>
          </v:rect>
        </w:pict>
      </w:r>
      <w:r>
        <w:rPr>
          <w:noProof/>
        </w:rPr>
        <w:pict w14:anchorId="67E88E87">
          <v:rect id="Rectangle 289" o:spid="_x0000_s2224" style="position:absolute;left:0;text-align:left;margin-left:-3.8pt;margin-top:8.55pt;width:162.3pt;height:45.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E51900" w:rsidRDefault="00E51900" w:rsidP="00C16573">
                  <w:pPr>
                    <w:jc w:val="center"/>
                  </w:pPr>
                  <w:r>
                    <w:rPr>
                      <w:b/>
                      <w:color w:val="000000"/>
                    </w:rPr>
                    <w:t>Chania Ayu Lestari</w:t>
                  </w:r>
                </w:p>
                <w:p w14:paraId="4FD05FDC" w14:textId="2499AD6C" w:rsidR="00E51900" w:rsidRDefault="00E51900"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7208C825" w:rsidR="00C16573" w:rsidRDefault="00F658E0" w:rsidP="00C16573">
      <w:pPr>
        <w:jc w:val="center"/>
      </w:pPr>
      <w:r>
        <w:rPr>
          <w:noProof/>
        </w:rPr>
        <w:pict w14:anchorId="51C79E17">
          <v:rect id="Rectangle 283" o:spid="_x0000_s2223" style="position:absolute;left:0;text-align:left;margin-left:273pt;margin-top:18.2pt;width:189.75pt;height:108.75pt;z-index:-2516741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E51900" w:rsidRDefault="00E51900" w:rsidP="00C16573">
                  <w:pPr>
                    <w:spacing w:line="240" w:lineRule="auto"/>
                    <w:jc w:val="center"/>
                  </w:pPr>
                  <w:r>
                    <w:rPr>
                      <w:color w:val="000000"/>
                    </w:rPr>
                    <w:t>Dosen Pembimbing</w:t>
                  </w:r>
                </w:p>
                <w:p w14:paraId="498FB1B1" w14:textId="77777777" w:rsidR="00E51900" w:rsidRDefault="00E51900" w:rsidP="00C16573">
                  <w:pPr>
                    <w:spacing w:line="240" w:lineRule="auto"/>
                    <w:jc w:val="center"/>
                  </w:pPr>
                  <w:r>
                    <w:rPr>
                      <w:color w:val="000000"/>
                    </w:rPr>
                    <w:t>Penelitian Kerja Praktik</w:t>
                  </w:r>
                </w:p>
                <w:p w14:paraId="28A0AF9D" w14:textId="77777777" w:rsidR="00E51900" w:rsidRDefault="00E51900" w:rsidP="00C16573">
                  <w:pPr>
                    <w:spacing w:line="240" w:lineRule="auto"/>
                    <w:jc w:val="center"/>
                  </w:pPr>
                </w:p>
                <w:p w14:paraId="74BFB887" w14:textId="23A19CFD" w:rsidR="00E51900" w:rsidRDefault="00E51900" w:rsidP="00C16573">
                  <w:pPr>
                    <w:spacing w:line="240" w:lineRule="auto"/>
                    <w:jc w:val="center"/>
                  </w:pPr>
                </w:p>
                <w:p w14:paraId="0A1064D0" w14:textId="77777777" w:rsidR="00E51900" w:rsidRDefault="00E51900" w:rsidP="00C16573">
                  <w:pPr>
                    <w:spacing w:line="240" w:lineRule="auto"/>
                    <w:jc w:val="center"/>
                  </w:pPr>
                </w:p>
                <w:p w14:paraId="7A1713FE" w14:textId="13F6DCAA" w:rsidR="00E51900" w:rsidRDefault="00E51900"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51900" w:rsidRDefault="00E51900" w:rsidP="00C16573">
                  <w:pPr>
                    <w:spacing w:line="240" w:lineRule="auto"/>
                    <w:jc w:val="center"/>
                  </w:pPr>
                  <w:r>
                    <w:rPr>
                      <w:color w:val="000000"/>
                    </w:rPr>
                    <w:t>NID. 4121.905.85</w:t>
                  </w:r>
                </w:p>
                <w:p w14:paraId="20EC2F31" w14:textId="77777777" w:rsidR="00E51900" w:rsidRDefault="00E51900" w:rsidP="00C16573">
                  <w:pPr>
                    <w:spacing w:line="240" w:lineRule="auto"/>
                    <w:jc w:val="center"/>
                  </w:pPr>
                </w:p>
              </w:txbxContent>
            </v:textbox>
          </v:rect>
        </w:pict>
      </w:r>
      <w:r>
        <w:rPr>
          <w:noProof/>
        </w:rPr>
        <w:pict w14:anchorId="45504A9B">
          <v:rect id="Rectangle 282" o:spid="_x0000_s2222" style="position:absolute;left:0;text-align:left;margin-left:-55.95pt;margin-top:21.3pt;width:172.55pt;height:102pt;z-index:-251673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E51900" w:rsidRDefault="00E51900" w:rsidP="00C16573">
                  <w:pPr>
                    <w:spacing w:line="240" w:lineRule="auto"/>
                    <w:jc w:val="center"/>
                  </w:pPr>
                  <w:r>
                    <w:rPr>
                      <w:color w:val="000000"/>
                    </w:rPr>
                    <w:t>Pembimbing Lapangan</w:t>
                  </w:r>
                </w:p>
                <w:p w14:paraId="4898CEF7" w14:textId="77777777" w:rsidR="00E51900" w:rsidRDefault="00E51900" w:rsidP="00C16573">
                  <w:pPr>
                    <w:spacing w:line="240" w:lineRule="auto"/>
                    <w:jc w:val="center"/>
                  </w:pPr>
                </w:p>
                <w:p w14:paraId="2948B538" w14:textId="77777777" w:rsidR="00E51900" w:rsidRDefault="00E51900" w:rsidP="00C16573">
                  <w:pPr>
                    <w:spacing w:line="240" w:lineRule="auto"/>
                    <w:jc w:val="center"/>
                  </w:pPr>
                </w:p>
                <w:p w14:paraId="655CF6DD" w14:textId="77777777" w:rsidR="00E51900" w:rsidRDefault="00E51900"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51900" w:rsidRDefault="00E51900" w:rsidP="00C16573">
                  <w:pPr>
                    <w:spacing w:line="240" w:lineRule="auto"/>
                  </w:pPr>
                </w:p>
                <w:p w14:paraId="12C7B1EA" w14:textId="34370A25" w:rsidR="00E51900" w:rsidRDefault="00E51900" w:rsidP="00C16573">
                  <w:pPr>
                    <w:spacing w:line="240" w:lineRule="auto"/>
                    <w:jc w:val="center"/>
                  </w:pPr>
                  <w:r>
                    <w:rPr>
                      <w:color w:val="000000"/>
                      <w:u w:val="single"/>
                    </w:rPr>
                    <w:t xml:space="preserve">Dandi Rusdani, S.Pd.     </w:t>
                  </w:r>
                </w:p>
              </w:txbxContent>
            </v:textbox>
          </v:rect>
        </w:pic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39968" behindDoc="1" locked="0" layoutInCell="1" allowOverlap="1" wp14:anchorId="4783E882" wp14:editId="6639B646">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658E0">
        <w:rPr>
          <w:noProof/>
        </w:rPr>
        <w:pict w14:anchorId="1214954F">
          <v:rect id="Rectangle 288" o:spid="_x0000_s2221" style="position:absolute;left:0;text-align:left;margin-left:104.4pt;margin-top:633.85pt;width:179.25pt;height:122.25pt;z-index:-25167206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E51900" w:rsidRDefault="00E51900" w:rsidP="00C16573">
                  <w:pPr>
                    <w:spacing w:line="480" w:lineRule="auto"/>
                    <w:jc w:val="center"/>
                  </w:pPr>
                  <w:r>
                    <w:rPr>
                      <w:b/>
                      <w:color w:val="000000"/>
                    </w:rPr>
                    <w:t>Diketahui,</w:t>
                  </w:r>
                </w:p>
                <w:p w14:paraId="16F45E14" w14:textId="77777777" w:rsidR="00E51900" w:rsidRDefault="00E51900" w:rsidP="00C16573">
                  <w:pPr>
                    <w:spacing w:line="480" w:lineRule="auto"/>
                    <w:jc w:val="center"/>
                  </w:pPr>
                  <w:r>
                    <w:rPr>
                      <w:color w:val="000000"/>
                    </w:rPr>
                    <w:t>Ka. Program Studi Informatika</w:t>
                  </w:r>
                </w:p>
                <w:p w14:paraId="37C9E7BA" w14:textId="77777777" w:rsidR="00E51900" w:rsidRDefault="00E51900">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E51900" w:rsidRDefault="00E51900" w:rsidP="00C16573">
                  <w:pPr>
                    <w:spacing w:line="240" w:lineRule="auto"/>
                    <w:jc w:val="center"/>
                  </w:pPr>
                </w:p>
                <w:p w14:paraId="3B18BA30" w14:textId="418CC9F5" w:rsidR="00E51900" w:rsidRDefault="00E51900" w:rsidP="00C16573">
                  <w:pPr>
                    <w:spacing w:line="240" w:lineRule="auto"/>
                    <w:jc w:val="center"/>
                  </w:pPr>
                  <w:r>
                    <w:rPr>
                      <w:color w:val="000000"/>
                      <w:u w:val="single"/>
                    </w:rPr>
                    <w:t>Agus Komarudin, S.Kom., M.T.</w:t>
                  </w:r>
                </w:p>
                <w:p w14:paraId="3EAB8FDD" w14:textId="74217115" w:rsidR="00E51900" w:rsidRDefault="00E51900"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61472" behindDoc="1" locked="0" layoutInCell="1" allowOverlap="1" wp14:anchorId="68815943" wp14:editId="4F1284A1">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1476EF3B">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38944" behindDoc="1" locked="0" layoutInCell="1" allowOverlap="1" wp14:anchorId="447D1F72" wp14:editId="31C45CA3">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36896" behindDoc="1" locked="0" layoutInCell="1" allowOverlap="1" wp14:anchorId="5EED1998" wp14:editId="5522A784">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4" w:author="Rafi Aziizi" w:date="2021-11-12T07:34:00Z">
        <w:r w:rsidR="00C53A83">
          <w:t>e</w:t>
        </w:r>
      </w:ins>
      <w:del w:id="25"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781C8B41" w:rsidR="006E062D" w:rsidRPr="003D26C6" w:rsidRDefault="0043144F" w:rsidP="00DD6C60">
      <w:pPr>
        <w:rPr>
          <w:i/>
          <w:iCs/>
          <w:rPrChange w:id="31" w:author="chaniaayulestari@outlook.com" w:date="2021-11-14T03:54:00Z">
            <w:rPr/>
          </w:rPrChange>
        </w:rPr>
      </w:pPr>
      <w:ins w:id="32" w:author="chaniaayulestari@outlook.com" w:date="2021-11-14T03:39:00Z">
        <w:r w:rsidRPr="003D26C6">
          <w:rPr>
            <w:i/>
            <w:iCs/>
            <w:rPrChange w:id="33" w:author="chaniaayulestari@outlook.com" w:date="2021-11-14T03:54:00Z">
              <w:rPr/>
            </w:rPrChange>
          </w:rPr>
          <w:t xml:space="preserve">Absensi </w:t>
        </w:r>
        <w:del w:id="34" w:author=" " w:date="2021-11-14T06:16:00Z">
          <w:r w:rsidRPr="003D26C6" w:rsidDel="00546D1E">
            <w:rPr>
              <w:i/>
              <w:iCs/>
              <w:rPrChange w:id="35" w:author="chaniaayulestari@outlook.com" w:date="2021-11-14T03:54:00Z">
                <w:rPr/>
              </w:rPrChange>
            </w:rPr>
            <w:delText>adalah</w:delText>
          </w:r>
        </w:del>
      </w:ins>
      <w:ins w:id="36" w:author=" " w:date="2021-11-14T06:16:00Z">
        <w:r w:rsidR="00546D1E">
          <w:rPr>
            <w:i/>
            <w:iCs/>
          </w:rPr>
          <w:t>merupakan</w:t>
        </w:r>
      </w:ins>
      <w:ins w:id="37" w:author="chaniaayulestari@outlook.com" w:date="2021-11-14T03:39:00Z">
        <w:r w:rsidRPr="003D26C6">
          <w:rPr>
            <w:i/>
            <w:iCs/>
            <w:rPrChange w:id="38" w:author="chaniaayulestari@outlook.com" w:date="2021-11-14T03:54:00Z">
              <w:rPr/>
            </w:rPrChange>
          </w:rPr>
          <w:t xml:space="preserve"> bentuk pendataan kehadiran yang merupakan bagian pelaporan dari in</w:t>
        </w:r>
      </w:ins>
      <w:ins w:id="39" w:author="chaniaayulestari@outlook.com" w:date="2021-11-14T03:40:00Z">
        <w:r w:rsidRPr="003D26C6">
          <w:rPr>
            <w:i/>
            <w:iCs/>
            <w:rPrChange w:id="40" w:author="chaniaayulestari@outlook.com" w:date="2021-11-14T03:54:00Z">
              <w:rPr/>
            </w:rPrChange>
          </w:rPr>
          <w:t>s</w:t>
        </w:r>
      </w:ins>
      <w:ins w:id="41" w:author="chaniaayulestari@outlook.com" w:date="2021-11-14T03:39:00Z">
        <w:r w:rsidRPr="003D26C6">
          <w:rPr>
            <w:i/>
            <w:iCs/>
            <w:rPrChange w:id="42" w:author="chaniaayulestari@outlook.com" w:date="2021-11-14T03:54:00Z">
              <w:rPr/>
            </w:rPrChange>
          </w:rPr>
          <w:t>tansi</w:t>
        </w:r>
      </w:ins>
      <w:ins w:id="43" w:author="chaniaayulestari@outlook.com" w:date="2021-11-14T03:41:00Z">
        <w:r w:rsidRPr="003D26C6">
          <w:rPr>
            <w:i/>
            <w:iCs/>
            <w:rPrChange w:id="44" w:author="chaniaayulestari@outlook.com" w:date="2021-11-14T03:54:00Z">
              <w:rPr/>
            </w:rPrChange>
          </w:rPr>
          <w:t xml:space="preserve"> diseluruh bidang</w:t>
        </w:r>
      </w:ins>
      <w:ins w:id="45" w:author="chaniaayulestari@outlook.com" w:date="2021-11-14T03:40:00Z">
        <w:r w:rsidRPr="003D26C6">
          <w:rPr>
            <w:i/>
            <w:iCs/>
            <w:rPrChange w:id="46" w:author="chaniaayulestari@outlook.com" w:date="2021-11-14T03:54:00Z">
              <w:rPr/>
            </w:rPrChange>
          </w:rPr>
          <w:t>.</w:t>
        </w:r>
      </w:ins>
      <w:ins w:id="47" w:author="chaniaayulestari@outlook.com" w:date="2021-11-14T03:41:00Z">
        <w:r w:rsidRPr="003D26C6">
          <w:rPr>
            <w:i/>
            <w:iCs/>
            <w:rPrChange w:id="48" w:author="chaniaayulestari@outlook.com" w:date="2021-11-14T03:54:00Z">
              <w:rPr/>
            </w:rPrChange>
          </w:rPr>
          <w:t>salah satu nya di</w:t>
        </w:r>
      </w:ins>
      <w:ins w:id="49" w:author="chaniaayulestari@outlook.com" w:date="2021-11-14T03:49:00Z">
        <w:r w:rsidR="00DA48B8" w:rsidRPr="003D26C6">
          <w:rPr>
            <w:i/>
            <w:iCs/>
            <w:rPrChange w:id="50" w:author="chaniaayulestari@outlook.com" w:date="2021-11-14T03:54:00Z">
              <w:rPr/>
            </w:rPrChange>
          </w:rPr>
          <w:t xml:space="preserve">bidang Pendidikan. Pada </w:t>
        </w:r>
      </w:ins>
      <w:ins w:id="51" w:author="chaniaayulestari@outlook.com" w:date="2021-11-14T03:41:00Z">
        <w:r w:rsidRPr="003D26C6">
          <w:rPr>
            <w:i/>
            <w:iCs/>
            <w:rPrChange w:id="52" w:author="chaniaayulestari@outlook.com" w:date="2021-11-14T03:54:00Z">
              <w:rPr/>
            </w:rPrChange>
          </w:rPr>
          <w:t>sekolah</w:t>
        </w:r>
      </w:ins>
      <w:ins w:id="53" w:author="chaniaayulestari@outlook.com" w:date="2021-11-14T03:44:00Z">
        <w:r w:rsidR="00DA48B8" w:rsidRPr="003D26C6">
          <w:rPr>
            <w:i/>
            <w:iCs/>
            <w:rPrChange w:id="54" w:author="chaniaayulestari@outlook.com" w:date="2021-11-14T03:54:00Z">
              <w:rPr/>
            </w:rPrChange>
          </w:rPr>
          <w:t xml:space="preserve"> SMK Cendekia Batuj</w:t>
        </w:r>
      </w:ins>
      <w:ins w:id="55" w:author="chaniaayulestari@outlook.com" w:date="2021-11-14T03:45:00Z">
        <w:r w:rsidR="00DA48B8" w:rsidRPr="003D26C6">
          <w:rPr>
            <w:i/>
            <w:iCs/>
            <w:rPrChange w:id="56" w:author="chaniaayulestari@outlook.com" w:date="2021-11-14T03:54:00Z">
              <w:rPr/>
            </w:rPrChange>
          </w:rPr>
          <w:t>ajar</w:t>
        </w:r>
      </w:ins>
      <w:ins w:id="57" w:author="chaniaayulestari@outlook.com" w:date="2021-11-14T03:40:00Z">
        <w:r w:rsidRPr="003D26C6">
          <w:rPr>
            <w:i/>
            <w:iCs/>
            <w:rPrChange w:id="58" w:author="chaniaayulestari@outlook.com" w:date="2021-11-14T03:54:00Z">
              <w:rPr/>
            </w:rPrChange>
          </w:rPr>
          <w:t xml:space="preserve"> </w:t>
        </w:r>
        <w:r w:rsidRPr="003D26C6">
          <w:rPr>
            <w:i/>
            <w:iCs/>
            <w:rPrChange w:id="59" w:author="chaniaayulestari@outlook.com" w:date="2021-11-14T03:54:00Z">
              <w:rPr/>
            </w:rPrChange>
          </w:rPr>
          <w:t>Proses absensi siswa ini sangat penting untuk dilakukan</w:t>
        </w:r>
      </w:ins>
      <w:ins w:id="60" w:author="chaniaayulestari@outlook.com" w:date="2021-11-14T03:41:00Z">
        <w:r w:rsidRPr="003D26C6">
          <w:rPr>
            <w:i/>
            <w:iCs/>
            <w:rPrChange w:id="61" w:author="chaniaayulestari@outlook.com" w:date="2021-11-14T03:54:00Z">
              <w:rPr/>
            </w:rPrChange>
          </w:rPr>
          <w:t xml:space="preserve"> karena </w:t>
        </w:r>
      </w:ins>
      <w:ins w:id="62" w:author="chaniaayulestari@outlook.com" w:date="2021-11-14T03:40:00Z">
        <w:r w:rsidRPr="003D26C6">
          <w:rPr>
            <w:i/>
            <w:iCs/>
            <w:rPrChange w:id="63" w:author="chaniaayulestari@outlook.com" w:date="2021-11-14T03:54:00Z">
              <w:rPr/>
            </w:rPrChange>
          </w:rPr>
          <w:t>dapat menjadi tolak ukur untuk menentukan kualitas dan kuantitas tiap siswa</w:t>
        </w:r>
      </w:ins>
      <w:ins w:id="64" w:author="chaniaayulestari@outlook.com" w:date="2021-11-14T03:44:00Z">
        <w:r w:rsidR="00DA48B8" w:rsidRPr="003D26C6">
          <w:rPr>
            <w:i/>
            <w:iCs/>
            <w:rPrChange w:id="65" w:author="chaniaayulestari@outlook.com" w:date="2021-11-14T03:54:00Z">
              <w:rPr/>
            </w:rPrChange>
          </w:rPr>
          <w:t xml:space="preserve">. Namun, </w:t>
        </w:r>
      </w:ins>
      <w:ins w:id="66" w:author="chaniaayulestari@outlook.com" w:date="2021-11-14T03:45:00Z">
        <w:r w:rsidR="00DA48B8" w:rsidRPr="003D26C6">
          <w:rPr>
            <w:i/>
            <w:iCs/>
            <w:rPrChange w:id="67" w:author="chaniaayulestari@outlook.com" w:date="2021-11-14T03:54:00Z">
              <w:rPr/>
            </w:rPrChange>
          </w:rPr>
          <w:t xml:space="preserve">sistem absensi di SMK Cendekia masih dilakukan secara manual </w:t>
        </w:r>
      </w:ins>
      <w:ins w:id="68" w:author="chaniaayulestari@outlook.com" w:date="2021-11-14T03:46:00Z">
        <w:r w:rsidR="00DA48B8" w:rsidRPr="003D26C6">
          <w:rPr>
            <w:i/>
            <w:iCs/>
            <w:rPrChange w:id="69" w:author="chaniaayulestari@outlook.com" w:date="2021-11-14T03:54:00Z">
              <w:rPr/>
            </w:rPrChange>
          </w:rPr>
          <w:t>dari mulai p</w:t>
        </w:r>
      </w:ins>
      <w:ins w:id="70" w:author="chaniaayulestari@outlook.com" w:date="2021-11-14T03:47:00Z">
        <w:r w:rsidR="00DA48B8" w:rsidRPr="003D26C6">
          <w:rPr>
            <w:i/>
            <w:iCs/>
            <w:rPrChange w:id="71" w:author="chaniaayulestari@outlook.com" w:date="2021-11-14T03:54:00Z">
              <w:rPr/>
            </w:rPrChange>
          </w:rPr>
          <w:t xml:space="preserve">roses absen </w:t>
        </w:r>
      </w:ins>
      <w:ins w:id="72" w:author="chaniaayulestari@outlook.com" w:date="2021-11-14T03:46:00Z">
        <w:r w:rsidR="00DA48B8" w:rsidRPr="003D26C6">
          <w:rPr>
            <w:i/>
            <w:iCs/>
            <w:rPrChange w:id="73" w:author="chaniaayulestari@outlook.com" w:date="2021-11-14T03:54:00Z">
              <w:rPr/>
            </w:rPrChange>
          </w:rPr>
          <w:t xml:space="preserve">hingga </w:t>
        </w:r>
      </w:ins>
      <w:ins w:id="74" w:author="chaniaayulestari@outlook.com" w:date="2021-11-14T03:47:00Z">
        <w:r w:rsidR="00DA48B8" w:rsidRPr="003D26C6">
          <w:rPr>
            <w:i/>
            <w:iCs/>
            <w:rPrChange w:id="75" w:author="chaniaayulestari@outlook.com" w:date="2021-11-14T03:54:00Z">
              <w:rPr/>
            </w:rPrChange>
          </w:rPr>
          <w:t xml:space="preserve">pencatatan rekapitulasi absen. Oleh karena itu, dibutuhkan sistem yang dapat mengatasi masalah tersebut. </w:t>
        </w:r>
      </w:ins>
      <w:ins w:id="76" w:author="chaniaayulestari@outlook.com" w:date="2021-11-14T03:50:00Z">
        <w:r w:rsidR="003D26C6" w:rsidRPr="003D26C6">
          <w:rPr>
            <w:i/>
            <w:iCs/>
            <w:rPrChange w:id="77" w:author="chaniaayulestari@outlook.com" w:date="2021-11-14T03:54:00Z">
              <w:rPr/>
            </w:rPrChange>
          </w:rPr>
          <w:t>D</w:t>
        </w:r>
      </w:ins>
      <w:ins w:id="78" w:author="chaniaayulestari@outlook.com" w:date="2021-11-14T03:47:00Z">
        <w:r w:rsidR="00DA48B8" w:rsidRPr="003D26C6">
          <w:rPr>
            <w:i/>
            <w:iCs/>
            <w:rPrChange w:id="79" w:author="chaniaayulestari@outlook.com" w:date="2021-11-14T03:54:00Z">
              <w:rPr/>
            </w:rPrChange>
          </w:rPr>
          <w:t>alam prakti</w:t>
        </w:r>
      </w:ins>
      <w:ins w:id="80" w:author="chaniaayulestari@outlook.com" w:date="2021-11-14T03:50:00Z">
        <w:r w:rsidR="003D26C6" w:rsidRPr="003D26C6">
          <w:rPr>
            <w:i/>
            <w:iCs/>
            <w:rPrChange w:id="81" w:author="chaniaayulestari@outlook.com" w:date="2021-11-14T03:54:00Z">
              <w:rPr/>
            </w:rPrChange>
          </w:rPr>
          <w:t>k</w:t>
        </w:r>
      </w:ins>
      <w:ins w:id="82" w:author="chaniaayulestari@outlook.com" w:date="2021-11-14T03:47:00Z">
        <w:r w:rsidR="00DA48B8" w:rsidRPr="003D26C6">
          <w:rPr>
            <w:i/>
            <w:iCs/>
            <w:rPrChange w:id="83" w:author="chaniaayulestari@outlook.com" w:date="2021-11-14T03:54:00Z">
              <w:rPr/>
            </w:rPrChange>
          </w:rPr>
          <w:t xml:space="preserve"> kerja kali ini dibuat sebuah sistem absensi </w:t>
        </w:r>
      </w:ins>
      <w:ins w:id="84" w:author="chaniaayulestari@outlook.com" w:date="2021-11-14T03:48:00Z">
        <w:r w:rsidR="00DA48B8" w:rsidRPr="003D26C6">
          <w:rPr>
            <w:i/>
            <w:iCs/>
            <w:rPrChange w:id="85" w:author="chaniaayulestari@outlook.com" w:date="2021-11-14T03:54:00Z">
              <w:rPr/>
            </w:rPrChange>
          </w:rPr>
          <w:t>menggunakan RFID (Radio Frequency Identification) dengan metode pengembangan waterfall</w:t>
        </w:r>
      </w:ins>
      <w:ins w:id="86" w:author="chaniaayulestari@outlook.com" w:date="2021-11-14T03:50:00Z">
        <w:r w:rsidR="003D26C6" w:rsidRPr="003D26C6">
          <w:rPr>
            <w:i/>
            <w:iCs/>
            <w:rPrChange w:id="87" w:author="chaniaayulestari@outlook.com" w:date="2021-11-14T03:54:00Z">
              <w:rPr/>
            </w:rPrChange>
          </w:rPr>
          <w:t xml:space="preserve"> yang diharapkan dapat membantu sekolah SMK Cendekia </w:t>
        </w:r>
      </w:ins>
      <w:ins w:id="88" w:author="chaniaayulestari@outlook.com" w:date="2021-11-14T03:51:00Z">
        <w:r w:rsidR="003D26C6" w:rsidRPr="003D26C6">
          <w:rPr>
            <w:i/>
            <w:iCs/>
            <w:rPrChange w:id="89" w:author="chaniaayulestari@outlook.com" w:date="2021-11-14T03:54:00Z">
              <w:rPr/>
            </w:rPrChange>
          </w:rPr>
          <w:t xml:space="preserve">Batujajar </w:t>
        </w:r>
      </w:ins>
      <w:ins w:id="90" w:author="chaniaayulestari@outlook.com" w:date="2021-11-14T03:52:00Z">
        <w:r w:rsidR="003D26C6" w:rsidRPr="003D26C6">
          <w:rPr>
            <w:i/>
            <w:iCs/>
            <w:rPrChange w:id="91" w:author="chaniaayulestari@outlook.com" w:date="2021-11-14T03:54:00Z">
              <w:rPr/>
            </w:rPrChange>
          </w:rPr>
          <w:t>untuk mempermudah proses absen yang dilakukan dan dapat memudahkan sekolah untuk melakukan monitoring</w:t>
        </w:r>
      </w:ins>
      <w:ins w:id="92" w:author="chaniaayulestari@outlook.com" w:date="2021-11-14T03:53:00Z">
        <w:r w:rsidR="003D26C6" w:rsidRPr="003D26C6">
          <w:rPr>
            <w:i/>
            <w:iCs/>
            <w:rPrChange w:id="93" w:author="chaniaayulestari@outlook.com" w:date="2021-11-14T03:54:00Z">
              <w:rPr/>
            </w:rPrChange>
          </w:rPr>
          <w:t xml:space="preserve"> setiap siswa.</w:t>
        </w:r>
      </w:ins>
    </w:p>
    <w:p w14:paraId="2091F2EA" w14:textId="179EDEF8" w:rsidR="00BB0B15" w:rsidRPr="0069161D" w:rsidDel="0069161D" w:rsidRDefault="00BB0B15" w:rsidP="00DD6C60">
      <w:pPr>
        <w:rPr>
          <w:del w:id="94" w:author="chaniaayulestari@outlook.com" w:date="2021-11-14T03:54:00Z"/>
          <w:b/>
          <w:rPrChange w:id="95" w:author="chaniaayulestari@outlook.com" w:date="2021-11-14T03:54:00Z">
            <w:rPr>
              <w:del w:id="96" w:author="chaniaayulestari@outlook.com" w:date="2021-11-14T03:54:00Z"/>
            </w:rPr>
          </w:rPrChange>
        </w:rPr>
      </w:pPr>
    </w:p>
    <w:p w14:paraId="5AC930A2" w14:textId="4A899D44" w:rsidR="00764905" w:rsidRPr="0069161D" w:rsidRDefault="00AA549F" w:rsidP="00764905">
      <w:pPr>
        <w:rPr>
          <w:bCs/>
          <w:i/>
          <w:iCs/>
          <w:rPrChange w:id="97" w:author="chaniaayulestari@outlook.com" w:date="2021-11-14T03:54:00Z">
            <w:rPr>
              <w:bCs/>
            </w:rPr>
          </w:rPrChange>
        </w:rPr>
      </w:pPr>
      <w:r w:rsidRPr="0069161D">
        <w:rPr>
          <w:b/>
          <w:i/>
          <w:iCs/>
          <w:rPrChange w:id="98" w:author="chaniaayulestari@outlook.com" w:date="2021-11-14T03:54:00Z">
            <w:rPr>
              <w:bCs/>
            </w:rPr>
          </w:rPrChange>
        </w:rPr>
        <w:t>Kata kunci</w:t>
      </w:r>
      <w:r w:rsidRPr="0069161D">
        <w:rPr>
          <w:bCs/>
          <w:i/>
          <w:iCs/>
          <w:rPrChange w:id="99" w:author="chaniaayulestari@outlook.com" w:date="2021-11-14T03:54:00Z">
            <w:rPr>
              <w:bCs/>
            </w:rPr>
          </w:rPrChange>
        </w:rPr>
        <w:t>:</w:t>
      </w:r>
      <w:ins w:id="100" w:author="chaniaayulestari@outlook.com" w:date="2021-11-14T03:54:00Z">
        <w:r w:rsidR="003D26C6" w:rsidRPr="0069161D">
          <w:rPr>
            <w:bCs/>
            <w:i/>
            <w:iCs/>
            <w:rPrChange w:id="101"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102" w:name="_Toc80034203"/>
      <w:bookmarkStart w:id="103" w:name="_Toc83115705"/>
      <w:r>
        <w:rPr>
          <w:lang w:val="en-US"/>
        </w:rPr>
        <w:lastRenderedPageBreak/>
        <w:t>DAFTAR ISI</w:t>
      </w:r>
      <w:bookmarkEnd w:id="102"/>
      <w:bookmarkEnd w:id="103"/>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224DD9">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224DD9">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224DD9">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224DD9">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224DD9">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224DD9">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224DD9">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224DD9">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224DD9">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224DD9">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224DD9">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224DD9">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224DD9">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224DD9">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224DD9">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224DD9">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224DD9">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224DD9">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224DD9">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224DD9">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224DD9">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224DD9">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224DD9">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224DD9">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224DD9">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224DD9">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224DD9">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224DD9">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224DD9">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224DD9">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224DD9">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224DD9">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224DD9">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224DD9">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224DD9">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224DD9">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224DD9">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224DD9">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224DD9">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224DD9">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224DD9">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224DD9">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04" w:name="_Toc80034204" w:displacedByCustomXml="prev"/>
    <w:p w14:paraId="6EAB3A4A" w14:textId="720F7ADC" w:rsidR="00AA549F" w:rsidRDefault="00AA549F" w:rsidP="00AA549F">
      <w:pPr>
        <w:pStyle w:val="Heading1"/>
        <w:numPr>
          <w:ilvl w:val="0"/>
          <w:numId w:val="0"/>
        </w:numPr>
        <w:rPr>
          <w:lang w:val="en-US"/>
        </w:rPr>
      </w:pPr>
      <w:bookmarkStart w:id="105" w:name="_Toc83115706"/>
      <w:r>
        <w:rPr>
          <w:lang w:val="en-US"/>
        </w:rPr>
        <w:lastRenderedPageBreak/>
        <w:t>DAFTAR GAMBAR</w:t>
      </w:r>
      <w:bookmarkEnd w:id="104"/>
      <w:bookmarkEnd w:id="105"/>
    </w:p>
    <w:p w14:paraId="687B5099" w14:textId="6463DAF7" w:rsidR="00B46735" w:rsidRDefault="006A1DDD">
      <w:pPr>
        <w:pStyle w:val="TableofFigures"/>
        <w:tabs>
          <w:tab w:val="right" w:leader="dot" w:pos="7927"/>
        </w:tabs>
        <w:rPr>
          <w:ins w:id="106" w:author="chaniaayulestari@outlook.com" w:date="2021-11-13T21:30:00Z"/>
          <w:rFonts w:asciiTheme="minorHAnsi" w:eastAsiaTheme="minorEastAsia" w:hAnsiTheme="minorHAnsi" w:cstheme="minorBidi"/>
          <w:noProof/>
          <w:sz w:val="22"/>
          <w:szCs w:val="22"/>
          <w:lang w:val="en-ID"/>
        </w:rPr>
      </w:pPr>
      <w:ins w:id="107" w:author="chaniaayulestari@outlook.com" w:date="2021-11-13T20:55:00Z">
        <w:r>
          <w:fldChar w:fldCharType="begin"/>
        </w:r>
        <w:r>
          <w:instrText xml:space="preserve"> TOC \h \z \c "Gambar   3." </w:instrText>
        </w:r>
      </w:ins>
      <w:r>
        <w:fldChar w:fldCharType="separate"/>
      </w:r>
      <w:ins w:id="108"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r w:rsidR="00B46735">
          <w:rPr>
            <w:noProof/>
            <w:webHidden/>
          </w:rPr>
        </w:r>
      </w:ins>
      <w:r w:rsidR="00B46735">
        <w:rPr>
          <w:noProof/>
          <w:webHidden/>
        </w:rPr>
        <w:fldChar w:fldCharType="separate"/>
      </w:r>
      <w:ins w:id="109"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110" w:author="chaniaayulestari@outlook.com" w:date="2021-11-13T21:30:00Z"/>
          <w:rFonts w:asciiTheme="minorHAnsi" w:eastAsiaTheme="minorEastAsia" w:hAnsiTheme="minorHAnsi" w:cstheme="minorBidi"/>
          <w:noProof/>
          <w:sz w:val="22"/>
          <w:szCs w:val="22"/>
          <w:lang w:val="en-ID"/>
        </w:rPr>
      </w:pPr>
      <w:ins w:id="1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r>
          <w:rPr>
            <w:noProof/>
            <w:webHidden/>
          </w:rPr>
        </w:r>
      </w:ins>
      <w:r>
        <w:rPr>
          <w:noProof/>
          <w:webHidden/>
        </w:rPr>
        <w:fldChar w:fldCharType="separate"/>
      </w:r>
      <w:ins w:id="112"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113" w:author="chaniaayulestari@outlook.com" w:date="2021-11-13T21:30:00Z"/>
          <w:rFonts w:asciiTheme="minorHAnsi" w:eastAsiaTheme="minorEastAsia" w:hAnsiTheme="minorHAnsi" w:cstheme="minorBidi"/>
          <w:noProof/>
          <w:sz w:val="22"/>
          <w:szCs w:val="22"/>
          <w:lang w:val="en-ID"/>
        </w:rPr>
      </w:pPr>
      <w:ins w:id="1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r>
          <w:rPr>
            <w:noProof/>
            <w:webHidden/>
          </w:rPr>
        </w:r>
      </w:ins>
      <w:r>
        <w:rPr>
          <w:noProof/>
          <w:webHidden/>
        </w:rPr>
        <w:fldChar w:fldCharType="separate"/>
      </w:r>
      <w:ins w:id="115"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116" w:author="chaniaayulestari@outlook.com" w:date="2021-11-13T21:30:00Z"/>
          <w:rFonts w:asciiTheme="minorHAnsi" w:eastAsiaTheme="minorEastAsia" w:hAnsiTheme="minorHAnsi" w:cstheme="minorBidi"/>
          <w:noProof/>
          <w:sz w:val="22"/>
          <w:szCs w:val="22"/>
          <w:lang w:val="en-ID"/>
        </w:rPr>
      </w:pPr>
      <w:ins w:id="11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r>
          <w:rPr>
            <w:noProof/>
            <w:webHidden/>
          </w:rPr>
        </w:r>
      </w:ins>
      <w:r>
        <w:rPr>
          <w:noProof/>
          <w:webHidden/>
        </w:rPr>
        <w:fldChar w:fldCharType="separate"/>
      </w:r>
      <w:ins w:id="118"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119" w:author="chaniaayulestari@outlook.com" w:date="2021-11-13T21:30:00Z"/>
          <w:rFonts w:asciiTheme="minorHAnsi" w:eastAsiaTheme="minorEastAsia" w:hAnsiTheme="minorHAnsi" w:cstheme="minorBidi"/>
          <w:noProof/>
          <w:sz w:val="22"/>
          <w:szCs w:val="22"/>
          <w:lang w:val="en-ID"/>
        </w:rPr>
      </w:pPr>
      <w:ins w:id="1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r>
          <w:rPr>
            <w:noProof/>
            <w:webHidden/>
          </w:rPr>
        </w:r>
      </w:ins>
      <w:r>
        <w:rPr>
          <w:noProof/>
          <w:webHidden/>
        </w:rPr>
        <w:fldChar w:fldCharType="separate"/>
      </w:r>
      <w:ins w:id="121"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122" w:author="chaniaayulestari@outlook.com" w:date="2021-11-13T21:30:00Z"/>
          <w:rFonts w:asciiTheme="minorHAnsi" w:eastAsiaTheme="minorEastAsia" w:hAnsiTheme="minorHAnsi" w:cstheme="minorBidi"/>
          <w:noProof/>
          <w:sz w:val="22"/>
          <w:szCs w:val="22"/>
          <w:lang w:val="en-ID"/>
        </w:rPr>
      </w:pPr>
      <w:ins w:id="1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r>
          <w:rPr>
            <w:noProof/>
            <w:webHidden/>
          </w:rPr>
        </w:r>
      </w:ins>
      <w:r>
        <w:rPr>
          <w:noProof/>
          <w:webHidden/>
        </w:rPr>
        <w:fldChar w:fldCharType="separate"/>
      </w:r>
      <w:ins w:id="124"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125" w:author="chaniaayulestari@outlook.com" w:date="2021-11-13T21:30:00Z"/>
          <w:rFonts w:asciiTheme="minorHAnsi" w:eastAsiaTheme="minorEastAsia" w:hAnsiTheme="minorHAnsi" w:cstheme="minorBidi"/>
          <w:noProof/>
          <w:sz w:val="22"/>
          <w:szCs w:val="22"/>
          <w:lang w:val="en-ID"/>
        </w:rPr>
      </w:pPr>
      <w:ins w:id="1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r>
          <w:rPr>
            <w:noProof/>
            <w:webHidden/>
          </w:rPr>
        </w:r>
      </w:ins>
      <w:r>
        <w:rPr>
          <w:noProof/>
          <w:webHidden/>
        </w:rPr>
        <w:fldChar w:fldCharType="separate"/>
      </w:r>
      <w:ins w:id="127"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128" w:author="chaniaayulestari@outlook.com" w:date="2021-11-13T21:30:00Z"/>
          <w:rFonts w:asciiTheme="minorHAnsi" w:eastAsiaTheme="minorEastAsia" w:hAnsiTheme="minorHAnsi" w:cstheme="minorBidi"/>
          <w:noProof/>
          <w:sz w:val="22"/>
          <w:szCs w:val="22"/>
          <w:lang w:val="en-ID"/>
        </w:rPr>
      </w:pPr>
      <w:ins w:id="1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r>
          <w:rPr>
            <w:noProof/>
            <w:webHidden/>
          </w:rPr>
        </w:r>
      </w:ins>
      <w:r>
        <w:rPr>
          <w:noProof/>
          <w:webHidden/>
        </w:rPr>
        <w:fldChar w:fldCharType="separate"/>
      </w:r>
      <w:ins w:id="130"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131" w:author="chaniaayulestari@outlook.com" w:date="2021-11-13T21:30:00Z"/>
          <w:rFonts w:asciiTheme="minorHAnsi" w:eastAsiaTheme="minorEastAsia" w:hAnsiTheme="minorHAnsi" w:cstheme="minorBidi"/>
          <w:noProof/>
          <w:sz w:val="22"/>
          <w:szCs w:val="22"/>
          <w:lang w:val="en-ID"/>
        </w:rPr>
      </w:pPr>
      <w:ins w:id="13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r>
          <w:rPr>
            <w:noProof/>
            <w:webHidden/>
          </w:rPr>
        </w:r>
      </w:ins>
      <w:r>
        <w:rPr>
          <w:noProof/>
          <w:webHidden/>
        </w:rPr>
        <w:fldChar w:fldCharType="separate"/>
      </w:r>
      <w:ins w:id="133"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134" w:author="chaniaayulestari@outlook.com" w:date="2021-11-13T21:30:00Z"/>
          <w:rFonts w:asciiTheme="minorHAnsi" w:eastAsiaTheme="minorEastAsia" w:hAnsiTheme="minorHAnsi" w:cstheme="minorBidi"/>
          <w:noProof/>
          <w:sz w:val="22"/>
          <w:szCs w:val="22"/>
          <w:lang w:val="en-ID"/>
        </w:rPr>
      </w:pPr>
      <w:ins w:id="13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r>
          <w:rPr>
            <w:noProof/>
            <w:webHidden/>
          </w:rPr>
        </w:r>
      </w:ins>
      <w:r>
        <w:rPr>
          <w:noProof/>
          <w:webHidden/>
        </w:rPr>
        <w:fldChar w:fldCharType="separate"/>
      </w:r>
      <w:ins w:id="136"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137" w:author="chaniaayulestari@outlook.com" w:date="2021-11-13T21:30:00Z"/>
          <w:rFonts w:asciiTheme="minorHAnsi" w:eastAsiaTheme="minorEastAsia" w:hAnsiTheme="minorHAnsi" w:cstheme="minorBidi"/>
          <w:noProof/>
          <w:sz w:val="22"/>
          <w:szCs w:val="22"/>
          <w:lang w:val="en-ID"/>
        </w:rPr>
      </w:pPr>
      <w:ins w:id="13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r>
          <w:rPr>
            <w:noProof/>
            <w:webHidden/>
          </w:rPr>
        </w:r>
      </w:ins>
      <w:r>
        <w:rPr>
          <w:noProof/>
          <w:webHidden/>
        </w:rPr>
        <w:fldChar w:fldCharType="separate"/>
      </w:r>
      <w:ins w:id="139"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140" w:author="chaniaayulestari@outlook.com" w:date="2021-11-13T21:30:00Z"/>
          <w:rFonts w:asciiTheme="minorHAnsi" w:eastAsiaTheme="minorEastAsia" w:hAnsiTheme="minorHAnsi" w:cstheme="minorBidi"/>
          <w:noProof/>
          <w:sz w:val="22"/>
          <w:szCs w:val="22"/>
          <w:lang w:val="en-ID"/>
        </w:rPr>
      </w:pPr>
      <w:ins w:id="14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r>
          <w:rPr>
            <w:noProof/>
            <w:webHidden/>
          </w:rPr>
        </w:r>
      </w:ins>
      <w:r>
        <w:rPr>
          <w:noProof/>
          <w:webHidden/>
        </w:rPr>
        <w:fldChar w:fldCharType="separate"/>
      </w:r>
      <w:ins w:id="142"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143" w:author="chaniaayulestari@outlook.com" w:date="2021-11-13T21:30:00Z"/>
          <w:rFonts w:asciiTheme="minorHAnsi" w:eastAsiaTheme="minorEastAsia" w:hAnsiTheme="minorHAnsi" w:cstheme="minorBidi"/>
          <w:noProof/>
          <w:sz w:val="22"/>
          <w:szCs w:val="22"/>
          <w:lang w:val="en-ID"/>
        </w:rPr>
      </w:pPr>
      <w:ins w:id="14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r>
          <w:rPr>
            <w:noProof/>
            <w:webHidden/>
          </w:rPr>
        </w:r>
      </w:ins>
      <w:r>
        <w:rPr>
          <w:noProof/>
          <w:webHidden/>
        </w:rPr>
        <w:fldChar w:fldCharType="separate"/>
      </w:r>
      <w:ins w:id="145"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146" w:author="chaniaayulestari@outlook.com" w:date="2021-11-13T21:30:00Z"/>
          <w:rFonts w:asciiTheme="minorHAnsi" w:eastAsiaTheme="minorEastAsia" w:hAnsiTheme="minorHAnsi" w:cstheme="minorBidi"/>
          <w:noProof/>
          <w:sz w:val="22"/>
          <w:szCs w:val="22"/>
          <w:lang w:val="en-ID"/>
        </w:rPr>
      </w:pPr>
      <w:ins w:id="14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r>
          <w:rPr>
            <w:noProof/>
            <w:webHidden/>
          </w:rPr>
        </w:r>
      </w:ins>
      <w:r>
        <w:rPr>
          <w:noProof/>
          <w:webHidden/>
        </w:rPr>
        <w:fldChar w:fldCharType="separate"/>
      </w:r>
      <w:ins w:id="148"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149" w:author="chaniaayulestari@outlook.com" w:date="2021-11-13T21:30:00Z"/>
          <w:rFonts w:asciiTheme="minorHAnsi" w:eastAsiaTheme="minorEastAsia" w:hAnsiTheme="minorHAnsi" w:cstheme="minorBidi"/>
          <w:noProof/>
          <w:sz w:val="22"/>
          <w:szCs w:val="22"/>
          <w:lang w:val="en-ID"/>
        </w:rPr>
      </w:pPr>
      <w:ins w:id="15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r>
          <w:rPr>
            <w:noProof/>
            <w:webHidden/>
          </w:rPr>
        </w:r>
      </w:ins>
      <w:r>
        <w:rPr>
          <w:noProof/>
          <w:webHidden/>
        </w:rPr>
        <w:fldChar w:fldCharType="separate"/>
      </w:r>
      <w:ins w:id="151"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152" w:author="chaniaayulestari@outlook.com" w:date="2021-11-13T21:30:00Z"/>
          <w:rFonts w:asciiTheme="minorHAnsi" w:eastAsiaTheme="minorEastAsia" w:hAnsiTheme="minorHAnsi" w:cstheme="minorBidi"/>
          <w:noProof/>
          <w:sz w:val="22"/>
          <w:szCs w:val="22"/>
          <w:lang w:val="en-ID"/>
        </w:rPr>
      </w:pPr>
      <w:ins w:id="15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r>
          <w:rPr>
            <w:noProof/>
            <w:webHidden/>
          </w:rPr>
        </w:r>
      </w:ins>
      <w:r>
        <w:rPr>
          <w:noProof/>
          <w:webHidden/>
        </w:rPr>
        <w:fldChar w:fldCharType="separate"/>
      </w:r>
      <w:ins w:id="154"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155" w:author="chaniaayulestari@outlook.com" w:date="2021-11-13T21:30:00Z"/>
          <w:rFonts w:asciiTheme="minorHAnsi" w:eastAsiaTheme="minorEastAsia" w:hAnsiTheme="minorHAnsi" w:cstheme="minorBidi"/>
          <w:noProof/>
          <w:sz w:val="22"/>
          <w:szCs w:val="22"/>
          <w:lang w:val="en-ID"/>
        </w:rPr>
      </w:pPr>
      <w:ins w:id="15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r>
          <w:rPr>
            <w:noProof/>
            <w:webHidden/>
          </w:rPr>
        </w:r>
      </w:ins>
      <w:r>
        <w:rPr>
          <w:noProof/>
          <w:webHidden/>
        </w:rPr>
        <w:fldChar w:fldCharType="separate"/>
      </w:r>
      <w:ins w:id="157"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158" w:author="chaniaayulestari@outlook.com" w:date="2021-11-13T21:30:00Z"/>
          <w:rFonts w:asciiTheme="minorHAnsi" w:eastAsiaTheme="minorEastAsia" w:hAnsiTheme="minorHAnsi" w:cstheme="minorBidi"/>
          <w:noProof/>
          <w:sz w:val="22"/>
          <w:szCs w:val="22"/>
          <w:lang w:val="en-ID"/>
        </w:rPr>
      </w:pPr>
      <w:ins w:id="15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r>
          <w:rPr>
            <w:noProof/>
            <w:webHidden/>
          </w:rPr>
        </w:r>
      </w:ins>
      <w:r>
        <w:rPr>
          <w:noProof/>
          <w:webHidden/>
        </w:rPr>
        <w:fldChar w:fldCharType="separate"/>
      </w:r>
      <w:ins w:id="160"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161" w:author="chaniaayulestari@outlook.com" w:date="2021-11-13T21:30:00Z"/>
          <w:rFonts w:asciiTheme="minorHAnsi" w:eastAsiaTheme="minorEastAsia" w:hAnsiTheme="minorHAnsi" w:cstheme="minorBidi"/>
          <w:noProof/>
          <w:sz w:val="22"/>
          <w:szCs w:val="22"/>
          <w:lang w:val="en-ID"/>
        </w:rPr>
      </w:pPr>
      <w:ins w:id="16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r>
          <w:rPr>
            <w:noProof/>
            <w:webHidden/>
          </w:rPr>
        </w:r>
      </w:ins>
      <w:r>
        <w:rPr>
          <w:noProof/>
          <w:webHidden/>
        </w:rPr>
        <w:fldChar w:fldCharType="separate"/>
      </w:r>
      <w:ins w:id="163"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164" w:author="chaniaayulestari@outlook.com" w:date="2021-11-13T21:30:00Z"/>
          <w:rFonts w:asciiTheme="minorHAnsi" w:eastAsiaTheme="minorEastAsia" w:hAnsiTheme="minorHAnsi" w:cstheme="minorBidi"/>
          <w:noProof/>
          <w:sz w:val="22"/>
          <w:szCs w:val="22"/>
          <w:lang w:val="en-ID"/>
        </w:rPr>
      </w:pPr>
      <w:ins w:id="16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r>
          <w:rPr>
            <w:noProof/>
            <w:webHidden/>
          </w:rPr>
        </w:r>
      </w:ins>
      <w:r>
        <w:rPr>
          <w:noProof/>
          <w:webHidden/>
        </w:rPr>
        <w:fldChar w:fldCharType="separate"/>
      </w:r>
      <w:ins w:id="166"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167" w:author="chaniaayulestari@outlook.com" w:date="2021-11-13T21:30:00Z"/>
          <w:rFonts w:asciiTheme="minorHAnsi" w:eastAsiaTheme="minorEastAsia" w:hAnsiTheme="minorHAnsi" w:cstheme="minorBidi"/>
          <w:noProof/>
          <w:sz w:val="22"/>
          <w:szCs w:val="22"/>
          <w:lang w:val="en-ID"/>
        </w:rPr>
      </w:pPr>
      <w:ins w:id="16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r>
          <w:rPr>
            <w:noProof/>
            <w:webHidden/>
          </w:rPr>
        </w:r>
      </w:ins>
      <w:r>
        <w:rPr>
          <w:noProof/>
          <w:webHidden/>
        </w:rPr>
        <w:fldChar w:fldCharType="separate"/>
      </w:r>
      <w:ins w:id="169"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170" w:author="chaniaayulestari@outlook.com" w:date="2021-11-13T21:30:00Z"/>
          <w:rFonts w:asciiTheme="minorHAnsi" w:eastAsiaTheme="minorEastAsia" w:hAnsiTheme="minorHAnsi" w:cstheme="minorBidi"/>
          <w:noProof/>
          <w:sz w:val="22"/>
          <w:szCs w:val="22"/>
          <w:lang w:val="en-ID"/>
        </w:rPr>
      </w:pPr>
      <w:ins w:id="17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r>
          <w:rPr>
            <w:noProof/>
            <w:webHidden/>
          </w:rPr>
        </w:r>
      </w:ins>
      <w:r>
        <w:rPr>
          <w:noProof/>
          <w:webHidden/>
        </w:rPr>
        <w:fldChar w:fldCharType="separate"/>
      </w:r>
      <w:ins w:id="172"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173" w:author="chaniaayulestari@outlook.com" w:date="2021-11-13T21:30:00Z"/>
          <w:rFonts w:asciiTheme="minorHAnsi" w:eastAsiaTheme="minorEastAsia" w:hAnsiTheme="minorHAnsi" w:cstheme="minorBidi"/>
          <w:noProof/>
          <w:sz w:val="22"/>
          <w:szCs w:val="22"/>
          <w:lang w:val="en-ID"/>
        </w:rPr>
      </w:pPr>
      <w:ins w:id="17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r>
          <w:rPr>
            <w:noProof/>
            <w:webHidden/>
          </w:rPr>
        </w:r>
      </w:ins>
      <w:r>
        <w:rPr>
          <w:noProof/>
          <w:webHidden/>
        </w:rPr>
        <w:fldChar w:fldCharType="separate"/>
      </w:r>
      <w:ins w:id="175"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176" w:author="chaniaayulestari@outlook.com" w:date="2021-11-13T21:30:00Z"/>
          <w:rFonts w:asciiTheme="minorHAnsi" w:eastAsiaTheme="minorEastAsia" w:hAnsiTheme="minorHAnsi" w:cstheme="minorBidi"/>
          <w:noProof/>
          <w:sz w:val="22"/>
          <w:szCs w:val="22"/>
          <w:lang w:val="en-ID"/>
        </w:rPr>
      </w:pPr>
      <w:ins w:id="17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r>
          <w:rPr>
            <w:noProof/>
            <w:webHidden/>
          </w:rPr>
        </w:r>
      </w:ins>
      <w:r>
        <w:rPr>
          <w:noProof/>
          <w:webHidden/>
        </w:rPr>
        <w:fldChar w:fldCharType="separate"/>
      </w:r>
      <w:ins w:id="178"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179" w:author="chaniaayulestari@outlook.com" w:date="2021-11-13T21:30:00Z"/>
          <w:rFonts w:asciiTheme="minorHAnsi" w:eastAsiaTheme="minorEastAsia" w:hAnsiTheme="minorHAnsi" w:cstheme="minorBidi"/>
          <w:noProof/>
          <w:sz w:val="22"/>
          <w:szCs w:val="22"/>
          <w:lang w:val="en-ID"/>
        </w:rPr>
      </w:pPr>
      <w:ins w:id="18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r>
          <w:rPr>
            <w:noProof/>
            <w:webHidden/>
          </w:rPr>
        </w:r>
      </w:ins>
      <w:r>
        <w:rPr>
          <w:noProof/>
          <w:webHidden/>
        </w:rPr>
        <w:fldChar w:fldCharType="separate"/>
      </w:r>
      <w:ins w:id="181"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182" w:author="chaniaayulestari@outlook.com" w:date="2021-11-13T21:30:00Z"/>
          <w:rFonts w:asciiTheme="minorHAnsi" w:eastAsiaTheme="minorEastAsia" w:hAnsiTheme="minorHAnsi" w:cstheme="minorBidi"/>
          <w:noProof/>
          <w:sz w:val="22"/>
          <w:szCs w:val="22"/>
          <w:lang w:val="en-ID"/>
        </w:rPr>
      </w:pPr>
      <w:ins w:id="18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r>
          <w:rPr>
            <w:noProof/>
            <w:webHidden/>
          </w:rPr>
        </w:r>
      </w:ins>
      <w:r>
        <w:rPr>
          <w:noProof/>
          <w:webHidden/>
        </w:rPr>
        <w:fldChar w:fldCharType="separate"/>
      </w:r>
      <w:ins w:id="184"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185" w:author="chaniaayulestari@outlook.com" w:date="2021-11-13T21:30:00Z"/>
          <w:rFonts w:asciiTheme="minorHAnsi" w:eastAsiaTheme="minorEastAsia" w:hAnsiTheme="minorHAnsi" w:cstheme="minorBidi"/>
          <w:noProof/>
          <w:sz w:val="22"/>
          <w:szCs w:val="22"/>
          <w:lang w:val="en-ID"/>
        </w:rPr>
      </w:pPr>
      <w:ins w:id="18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r>
          <w:rPr>
            <w:noProof/>
            <w:webHidden/>
          </w:rPr>
        </w:r>
      </w:ins>
      <w:r>
        <w:rPr>
          <w:noProof/>
          <w:webHidden/>
        </w:rPr>
        <w:fldChar w:fldCharType="separate"/>
      </w:r>
      <w:ins w:id="187"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188" w:author="chaniaayulestari@outlook.com" w:date="2021-11-13T21:30:00Z"/>
          <w:rFonts w:asciiTheme="minorHAnsi" w:eastAsiaTheme="minorEastAsia" w:hAnsiTheme="minorHAnsi" w:cstheme="minorBidi"/>
          <w:noProof/>
          <w:sz w:val="22"/>
          <w:szCs w:val="22"/>
          <w:lang w:val="en-ID"/>
        </w:rPr>
      </w:pPr>
      <w:ins w:id="18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r>
          <w:rPr>
            <w:noProof/>
            <w:webHidden/>
          </w:rPr>
        </w:r>
      </w:ins>
      <w:r>
        <w:rPr>
          <w:noProof/>
          <w:webHidden/>
        </w:rPr>
        <w:fldChar w:fldCharType="separate"/>
      </w:r>
      <w:ins w:id="190"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191" w:author="chaniaayulestari@outlook.com" w:date="2021-11-13T21:30:00Z"/>
          <w:rFonts w:asciiTheme="minorHAnsi" w:eastAsiaTheme="minorEastAsia" w:hAnsiTheme="minorHAnsi" w:cstheme="minorBidi"/>
          <w:noProof/>
          <w:sz w:val="22"/>
          <w:szCs w:val="22"/>
          <w:lang w:val="en-ID"/>
        </w:rPr>
      </w:pPr>
      <w:ins w:id="19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r>
          <w:rPr>
            <w:noProof/>
            <w:webHidden/>
          </w:rPr>
        </w:r>
      </w:ins>
      <w:r>
        <w:rPr>
          <w:noProof/>
          <w:webHidden/>
        </w:rPr>
        <w:fldChar w:fldCharType="separate"/>
      </w:r>
      <w:ins w:id="193"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194" w:author="chaniaayulestari@outlook.com" w:date="2021-11-13T21:30:00Z"/>
          <w:rFonts w:asciiTheme="minorHAnsi" w:eastAsiaTheme="minorEastAsia" w:hAnsiTheme="minorHAnsi" w:cstheme="minorBidi"/>
          <w:noProof/>
          <w:sz w:val="22"/>
          <w:szCs w:val="22"/>
          <w:lang w:val="en-ID"/>
        </w:rPr>
      </w:pPr>
      <w:ins w:id="19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r>
          <w:rPr>
            <w:noProof/>
            <w:webHidden/>
          </w:rPr>
        </w:r>
      </w:ins>
      <w:r>
        <w:rPr>
          <w:noProof/>
          <w:webHidden/>
        </w:rPr>
        <w:fldChar w:fldCharType="separate"/>
      </w:r>
      <w:ins w:id="196"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197" w:author="chaniaayulestari@outlook.com" w:date="2021-11-13T21:30:00Z"/>
          <w:rFonts w:asciiTheme="minorHAnsi" w:eastAsiaTheme="minorEastAsia" w:hAnsiTheme="minorHAnsi" w:cstheme="minorBidi"/>
          <w:noProof/>
          <w:sz w:val="22"/>
          <w:szCs w:val="22"/>
          <w:lang w:val="en-ID"/>
        </w:rPr>
      </w:pPr>
      <w:ins w:id="198"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r>
          <w:rPr>
            <w:noProof/>
            <w:webHidden/>
          </w:rPr>
        </w:r>
      </w:ins>
      <w:r>
        <w:rPr>
          <w:noProof/>
          <w:webHidden/>
        </w:rPr>
        <w:fldChar w:fldCharType="separate"/>
      </w:r>
      <w:ins w:id="199"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200" w:author="chaniaayulestari@outlook.com" w:date="2021-11-13T21:30:00Z"/>
          <w:rFonts w:asciiTheme="minorHAnsi" w:eastAsiaTheme="minorEastAsia" w:hAnsiTheme="minorHAnsi" w:cstheme="minorBidi"/>
          <w:noProof/>
          <w:sz w:val="22"/>
          <w:szCs w:val="22"/>
          <w:lang w:val="en-ID"/>
        </w:rPr>
      </w:pPr>
      <w:ins w:id="20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r>
          <w:rPr>
            <w:noProof/>
            <w:webHidden/>
          </w:rPr>
        </w:r>
      </w:ins>
      <w:r>
        <w:rPr>
          <w:noProof/>
          <w:webHidden/>
        </w:rPr>
        <w:fldChar w:fldCharType="separate"/>
      </w:r>
      <w:ins w:id="202"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203" w:author="chaniaayulestari@outlook.com" w:date="2021-11-13T21:30:00Z"/>
          <w:rFonts w:asciiTheme="minorHAnsi" w:eastAsiaTheme="minorEastAsia" w:hAnsiTheme="minorHAnsi" w:cstheme="minorBidi"/>
          <w:noProof/>
          <w:sz w:val="22"/>
          <w:szCs w:val="22"/>
          <w:lang w:val="en-ID"/>
        </w:rPr>
      </w:pPr>
      <w:ins w:id="20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r>
          <w:rPr>
            <w:noProof/>
            <w:webHidden/>
          </w:rPr>
        </w:r>
      </w:ins>
      <w:r>
        <w:rPr>
          <w:noProof/>
          <w:webHidden/>
        </w:rPr>
        <w:fldChar w:fldCharType="separate"/>
      </w:r>
      <w:ins w:id="205"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206" w:author="chaniaayulestari@outlook.com" w:date="2021-11-13T21:30:00Z"/>
          <w:rFonts w:asciiTheme="minorHAnsi" w:eastAsiaTheme="minorEastAsia" w:hAnsiTheme="minorHAnsi" w:cstheme="minorBidi"/>
          <w:noProof/>
          <w:sz w:val="22"/>
          <w:szCs w:val="22"/>
          <w:lang w:val="en-ID"/>
        </w:rPr>
      </w:pPr>
      <w:ins w:id="20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r>
          <w:rPr>
            <w:noProof/>
            <w:webHidden/>
          </w:rPr>
        </w:r>
      </w:ins>
      <w:r>
        <w:rPr>
          <w:noProof/>
          <w:webHidden/>
        </w:rPr>
        <w:fldChar w:fldCharType="separate"/>
      </w:r>
      <w:ins w:id="208"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209" w:author="chaniaayulestari@outlook.com" w:date="2021-11-13T21:30:00Z"/>
          <w:rFonts w:asciiTheme="minorHAnsi" w:eastAsiaTheme="minorEastAsia" w:hAnsiTheme="minorHAnsi" w:cstheme="minorBidi"/>
          <w:noProof/>
          <w:sz w:val="22"/>
          <w:szCs w:val="22"/>
          <w:lang w:val="en-ID"/>
        </w:rPr>
      </w:pPr>
      <w:ins w:id="21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r>
          <w:rPr>
            <w:noProof/>
            <w:webHidden/>
          </w:rPr>
        </w:r>
      </w:ins>
      <w:r>
        <w:rPr>
          <w:noProof/>
          <w:webHidden/>
        </w:rPr>
        <w:fldChar w:fldCharType="separate"/>
      </w:r>
      <w:ins w:id="211"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212" w:author="chaniaayulestari@outlook.com" w:date="2021-11-13T21:30:00Z"/>
          <w:rFonts w:asciiTheme="minorHAnsi" w:eastAsiaTheme="minorEastAsia" w:hAnsiTheme="minorHAnsi" w:cstheme="minorBidi"/>
          <w:noProof/>
          <w:sz w:val="22"/>
          <w:szCs w:val="22"/>
          <w:lang w:val="en-ID"/>
        </w:rPr>
      </w:pPr>
      <w:ins w:id="21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r>
          <w:rPr>
            <w:noProof/>
            <w:webHidden/>
          </w:rPr>
        </w:r>
      </w:ins>
      <w:r>
        <w:rPr>
          <w:noProof/>
          <w:webHidden/>
        </w:rPr>
        <w:fldChar w:fldCharType="separate"/>
      </w:r>
      <w:ins w:id="214"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215" w:author="chaniaayulestari@outlook.com" w:date="2021-11-13T21:30:00Z"/>
          <w:rFonts w:asciiTheme="minorHAnsi" w:eastAsiaTheme="minorEastAsia" w:hAnsiTheme="minorHAnsi" w:cstheme="minorBidi"/>
          <w:noProof/>
          <w:sz w:val="22"/>
          <w:szCs w:val="22"/>
          <w:lang w:val="en-ID"/>
        </w:rPr>
      </w:pPr>
      <w:ins w:id="2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r>
          <w:rPr>
            <w:noProof/>
            <w:webHidden/>
          </w:rPr>
        </w:r>
      </w:ins>
      <w:r>
        <w:rPr>
          <w:noProof/>
          <w:webHidden/>
        </w:rPr>
        <w:fldChar w:fldCharType="separate"/>
      </w:r>
      <w:ins w:id="217"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218" w:author="chaniaayulestari@outlook.com" w:date="2021-11-13T21:30:00Z"/>
          <w:rFonts w:asciiTheme="minorHAnsi" w:eastAsiaTheme="minorEastAsia" w:hAnsiTheme="minorHAnsi" w:cstheme="minorBidi"/>
          <w:noProof/>
          <w:sz w:val="22"/>
          <w:szCs w:val="22"/>
          <w:lang w:val="en-ID"/>
        </w:rPr>
      </w:pPr>
      <w:ins w:id="2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r>
          <w:rPr>
            <w:noProof/>
            <w:webHidden/>
          </w:rPr>
        </w:r>
      </w:ins>
      <w:r>
        <w:rPr>
          <w:noProof/>
          <w:webHidden/>
        </w:rPr>
        <w:fldChar w:fldCharType="separate"/>
      </w:r>
      <w:ins w:id="220"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221" w:author="chaniaayulestari@outlook.com" w:date="2021-11-13T21:30:00Z"/>
          <w:rFonts w:asciiTheme="minorHAnsi" w:eastAsiaTheme="minorEastAsia" w:hAnsiTheme="minorHAnsi" w:cstheme="minorBidi"/>
          <w:noProof/>
          <w:sz w:val="22"/>
          <w:szCs w:val="22"/>
          <w:lang w:val="en-ID"/>
        </w:rPr>
      </w:pPr>
      <w:ins w:id="2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r>
          <w:rPr>
            <w:noProof/>
            <w:webHidden/>
          </w:rPr>
        </w:r>
      </w:ins>
      <w:r>
        <w:rPr>
          <w:noProof/>
          <w:webHidden/>
        </w:rPr>
        <w:fldChar w:fldCharType="separate"/>
      </w:r>
      <w:ins w:id="223"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224" w:author="chaniaayulestari@outlook.com" w:date="2021-11-13T21:30:00Z"/>
          <w:rFonts w:asciiTheme="minorHAnsi" w:eastAsiaTheme="minorEastAsia" w:hAnsiTheme="minorHAnsi" w:cstheme="minorBidi"/>
          <w:noProof/>
          <w:sz w:val="22"/>
          <w:szCs w:val="22"/>
          <w:lang w:val="en-ID"/>
        </w:rPr>
      </w:pPr>
      <w:ins w:id="2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r>
          <w:rPr>
            <w:noProof/>
            <w:webHidden/>
          </w:rPr>
        </w:r>
      </w:ins>
      <w:r>
        <w:rPr>
          <w:noProof/>
          <w:webHidden/>
        </w:rPr>
        <w:fldChar w:fldCharType="separate"/>
      </w:r>
      <w:ins w:id="226"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227" w:author="chaniaayulestari@outlook.com" w:date="2021-11-13T21:30:00Z"/>
          <w:rFonts w:asciiTheme="minorHAnsi" w:eastAsiaTheme="minorEastAsia" w:hAnsiTheme="minorHAnsi" w:cstheme="minorBidi"/>
          <w:noProof/>
          <w:sz w:val="22"/>
          <w:szCs w:val="22"/>
          <w:lang w:val="en-ID"/>
        </w:rPr>
      </w:pPr>
      <w:ins w:id="2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r>
          <w:rPr>
            <w:noProof/>
            <w:webHidden/>
          </w:rPr>
        </w:r>
      </w:ins>
      <w:r>
        <w:rPr>
          <w:noProof/>
          <w:webHidden/>
        </w:rPr>
        <w:fldChar w:fldCharType="separate"/>
      </w:r>
      <w:ins w:id="229"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230" w:author="chaniaayulestari@outlook.com" w:date="2021-11-13T21:30:00Z"/>
          <w:rFonts w:asciiTheme="minorHAnsi" w:eastAsiaTheme="minorEastAsia" w:hAnsiTheme="minorHAnsi" w:cstheme="minorBidi"/>
          <w:noProof/>
          <w:sz w:val="22"/>
          <w:szCs w:val="22"/>
          <w:lang w:val="en-ID"/>
        </w:rPr>
      </w:pPr>
      <w:ins w:id="2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r>
          <w:rPr>
            <w:noProof/>
            <w:webHidden/>
          </w:rPr>
        </w:r>
      </w:ins>
      <w:r>
        <w:rPr>
          <w:noProof/>
          <w:webHidden/>
        </w:rPr>
        <w:fldChar w:fldCharType="separate"/>
      </w:r>
      <w:ins w:id="232"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233" w:author="chaniaayulestari@outlook.com" w:date="2021-11-13T21:30:00Z"/>
          <w:rFonts w:asciiTheme="minorHAnsi" w:eastAsiaTheme="minorEastAsia" w:hAnsiTheme="minorHAnsi" w:cstheme="minorBidi"/>
          <w:noProof/>
          <w:sz w:val="22"/>
          <w:szCs w:val="22"/>
          <w:lang w:val="en-ID"/>
        </w:rPr>
      </w:pPr>
      <w:ins w:id="2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r>
          <w:rPr>
            <w:noProof/>
            <w:webHidden/>
          </w:rPr>
        </w:r>
      </w:ins>
      <w:r>
        <w:rPr>
          <w:noProof/>
          <w:webHidden/>
        </w:rPr>
        <w:fldChar w:fldCharType="separate"/>
      </w:r>
      <w:ins w:id="235"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236" w:author="chaniaayulestari@outlook.com" w:date="2021-11-13T21:30:00Z"/>
          <w:rFonts w:asciiTheme="minorHAnsi" w:eastAsiaTheme="minorEastAsia" w:hAnsiTheme="minorHAnsi" w:cstheme="minorBidi"/>
          <w:noProof/>
          <w:sz w:val="22"/>
          <w:szCs w:val="22"/>
          <w:lang w:val="en-ID"/>
        </w:rPr>
      </w:pPr>
      <w:ins w:id="2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r>
          <w:rPr>
            <w:noProof/>
            <w:webHidden/>
          </w:rPr>
        </w:r>
      </w:ins>
      <w:r>
        <w:rPr>
          <w:noProof/>
          <w:webHidden/>
        </w:rPr>
        <w:fldChar w:fldCharType="separate"/>
      </w:r>
      <w:ins w:id="238"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239" w:author="chaniaayulestari@outlook.com" w:date="2021-11-13T21:30:00Z"/>
          <w:rFonts w:asciiTheme="minorHAnsi" w:eastAsiaTheme="minorEastAsia" w:hAnsiTheme="minorHAnsi" w:cstheme="minorBidi"/>
          <w:noProof/>
          <w:sz w:val="22"/>
          <w:szCs w:val="22"/>
          <w:lang w:val="en-ID"/>
        </w:rPr>
      </w:pPr>
      <w:ins w:id="2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r>
          <w:rPr>
            <w:noProof/>
            <w:webHidden/>
          </w:rPr>
        </w:r>
      </w:ins>
      <w:r>
        <w:rPr>
          <w:noProof/>
          <w:webHidden/>
        </w:rPr>
        <w:fldChar w:fldCharType="separate"/>
      </w:r>
      <w:ins w:id="241"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242" w:author="chaniaayulestari@outlook.com" w:date="2021-11-13T21:30:00Z"/>
          <w:rFonts w:asciiTheme="minorHAnsi" w:eastAsiaTheme="minorEastAsia" w:hAnsiTheme="minorHAnsi" w:cstheme="minorBidi"/>
          <w:noProof/>
          <w:sz w:val="22"/>
          <w:szCs w:val="22"/>
          <w:lang w:val="en-ID"/>
        </w:rPr>
      </w:pPr>
      <w:ins w:id="2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r>
          <w:rPr>
            <w:noProof/>
            <w:webHidden/>
          </w:rPr>
        </w:r>
      </w:ins>
      <w:r>
        <w:rPr>
          <w:noProof/>
          <w:webHidden/>
        </w:rPr>
        <w:fldChar w:fldCharType="separate"/>
      </w:r>
      <w:ins w:id="244"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245" w:author="chaniaayulestari@outlook.com" w:date="2021-11-13T21:30:00Z"/>
          <w:rFonts w:asciiTheme="minorHAnsi" w:eastAsiaTheme="minorEastAsia" w:hAnsiTheme="minorHAnsi" w:cstheme="minorBidi"/>
          <w:noProof/>
          <w:sz w:val="22"/>
          <w:szCs w:val="22"/>
          <w:lang w:val="en-ID"/>
        </w:rPr>
      </w:pPr>
      <w:ins w:id="24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r>
          <w:rPr>
            <w:noProof/>
            <w:webHidden/>
          </w:rPr>
        </w:r>
      </w:ins>
      <w:r>
        <w:rPr>
          <w:noProof/>
          <w:webHidden/>
        </w:rPr>
        <w:fldChar w:fldCharType="separate"/>
      </w:r>
      <w:ins w:id="247"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248" w:author="chaniaayulestari@outlook.com" w:date="2021-11-13T21:30:00Z"/>
          <w:rFonts w:asciiTheme="minorHAnsi" w:eastAsiaTheme="minorEastAsia" w:hAnsiTheme="minorHAnsi" w:cstheme="minorBidi"/>
          <w:noProof/>
          <w:sz w:val="22"/>
          <w:szCs w:val="22"/>
          <w:lang w:val="en-ID"/>
        </w:rPr>
      </w:pPr>
      <w:ins w:id="24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r>
          <w:rPr>
            <w:noProof/>
            <w:webHidden/>
          </w:rPr>
        </w:r>
      </w:ins>
      <w:r>
        <w:rPr>
          <w:noProof/>
          <w:webHidden/>
        </w:rPr>
        <w:fldChar w:fldCharType="separate"/>
      </w:r>
      <w:ins w:id="250"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251" w:author="chaniaayulestari@outlook.com" w:date="2021-11-13T21:30:00Z"/>
          <w:rFonts w:asciiTheme="minorHAnsi" w:eastAsiaTheme="minorEastAsia" w:hAnsiTheme="minorHAnsi" w:cstheme="minorBidi"/>
          <w:noProof/>
          <w:sz w:val="22"/>
          <w:szCs w:val="22"/>
          <w:lang w:val="en-ID"/>
        </w:rPr>
      </w:pPr>
      <w:ins w:id="25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r>
          <w:rPr>
            <w:noProof/>
            <w:webHidden/>
          </w:rPr>
        </w:r>
      </w:ins>
      <w:r>
        <w:rPr>
          <w:noProof/>
          <w:webHidden/>
        </w:rPr>
        <w:fldChar w:fldCharType="separate"/>
      </w:r>
      <w:ins w:id="253"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254" w:author="chaniaayulestari@outlook.com" w:date="2021-11-13T21:30:00Z"/>
          <w:rFonts w:asciiTheme="minorHAnsi" w:eastAsiaTheme="minorEastAsia" w:hAnsiTheme="minorHAnsi" w:cstheme="minorBidi"/>
          <w:noProof/>
          <w:sz w:val="22"/>
          <w:szCs w:val="22"/>
          <w:lang w:val="en-ID"/>
        </w:rPr>
      </w:pPr>
      <w:ins w:id="25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r>
          <w:rPr>
            <w:noProof/>
            <w:webHidden/>
          </w:rPr>
        </w:r>
      </w:ins>
      <w:r>
        <w:rPr>
          <w:noProof/>
          <w:webHidden/>
        </w:rPr>
        <w:fldChar w:fldCharType="separate"/>
      </w:r>
      <w:ins w:id="256"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257" w:author="chaniaayulestari@outlook.com" w:date="2021-11-13T21:30:00Z"/>
          <w:rFonts w:asciiTheme="minorHAnsi" w:eastAsiaTheme="minorEastAsia" w:hAnsiTheme="minorHAnsi" w:cstheme="minorBidi"/>
          <w:noProof/>
          <w:sz w:val="22"/>
          <w:szCs w:val="22"/>
          <w:lang w:val="en-ID"/>
        </w:rPr>
      </w:pPr>
      <w:ins w:id="25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r>
          <w:rPr>
            <w:noProof/>
            <w:webHidden/>
          </w:rPr>
        </w:r>
      </w:ins>
      <w:r>
        <w:rPr>
          <w:noProof/>
          <w:webHidden/>
        </w:rPr>
        <w:fldChar w:fldCharType="separate"/>
      </w:r>
      <w:ins w:id="259"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260" w:author="chaniaayulestari@outlook.com" w:date="2021-11-13T21:30:00Z"/>
          <w:rFonts w:asciiTheme="minorHAnsi" w:eastAsiaTheme="minorEastAsia" w:hAnsiTheme="minorHAnsi" w:cstheme="minorBidi"/>
          <w:noProof/>
          <w:sz w:val="22"/>
          <w:szCs w:val="22"/>
          <w:lang w:val="en-ID"/>
        </w:rPr>
      </w:pPr>
      <w:ins w:id="26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r>
          <w:rPr>
            <w:noProof/>
            <w:webHidden/>
          </w:rPr>
        </w:r>
      </w:ins>
      <w:r>
        <w:rPr>
          <w:noProof/>
          <w:webHidden/>
        </w:rPr>
        <w:fldChar w:fldCharType="separate"/>
      </w:r>
      <w:ins w:id="262"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263" w:author="chaniaayulestari@outlook.com" w:date="2021-11-13T21:30:00Z"/>
          <w:rFonts w:asciiTheme="minorHAnsi" w:eastAsiaTheme="minorEastAsia" w:hAnsiTheme="minorHAnsi" w:cstheme="minorBidi"/>
          <w:noProof/>
          <w:sz w:val="22"/>
          <w:szCs w:val="22"/>
          <w:lang w:val="en-ID"/>
        </w:rPr>
      </w:pPr>
      <w:ins w:id="26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r>
          <w:rPr>
            <w:noProof/>
            <w:webHidden/>
          </w:rPr>
        </w:r>
      </w:ins>
      <w:r>
        <w:rPr>
          <w:noProof/>
          <w:webHidden/>
        </w:rPr>
        <w:fldChar w:fldCharType="separate"/>
      </w:r>
      <w:ins w:id="265"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266" w:author="chaniaayulestari@outlook.com" w:date="2021-11-13T21:30:00Z"/>
          <w:rFonts w:asciiTheme="minorHAnsi" w:eastAsiaTheme="minorEastAsia" w:hAnsiTheme="minorHAnsi" w:cstheme="minorBidi"/>
          <w:noProof/>
          <w:sz w:val="22"/>
          <w:szCs w:val="22"/>
          <w:lang w:val="en-ID"/>
        </w:rPr>
      </w:pPr>
      <w:ins w:id="26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r>
          <w:rPr>
            <w:noProof/>
            <w:webHidden/>
          </w:rPr>
        </w:r>
      </w:ins>
      <w:r>
        <w:rPr>
          <w:noProof/>
          <w:webHidden/>
        </w:rPr>
        <w:fldChar w:fldCharType="separate"/>
      </w:r>
      <w:ins w:id="268"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269" w:author="chaniaayulestari@outlook.com" w:date="2021-11-13T21:30:00Z"/>
          <w:rFonts w:asciiTheme="minorHAnsi" w:eastAsiaTheme="minorEastAsia" w:hAnsiTheme="minorHAnsi" w:cstheme="minorBidi"/>
          <w:noProof/>
          <w:sz w:val="22"/>
          <w:szCs w:val="22"/>
          <w:lang w:val="en-ID"/>
        </w:rPr>
      </w:pPr>
      <w:ins w:id="27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r>
          <w:rPr>
            <w:noProof/>
            <w:webHidden/>
          </w:rPr>
        </w:r>
      </w:ins>
      <w:r>
        <w:rPr>
          <w:noProof/>
          <w:webHidden/>
        </w:rPr>
        <w:fldChar w:fldCharType="separate"/>
      </w:r>
      <w:ins w:id="271"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272" w:author="chaniaayulestari@outlook.com" w:date="2021-11-13T21:30:00Z"/>
          <w:rFonts w:asciiTheme="minorHAnsi" w:eastAsiaTheme="minorEastAsia" w:hAnsiTheme="minorHAnsi" w:cstheme="minorBidi"/>
          <w:noProof/>
          <w:sz w:val="22"/>
          <w:szCs w:val="22"/>
          <w:lang w:val="en-ID"/>
        </w:rPr>
      </w:pPr>
      <w:ins w:id="27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r>
          <w:rPr>
            <w:noProof/>
            <w:webHidden/>
          </w:rPr>
        </w:r>
      </w:ins>
      <w:r>
        <w:rPr>
          <w:noProof/>
          <w:webHidden/>
        </w:rPr>
        <w:fldChar w:fldCharType="separate"/>
      </w:r>
      <w:ins w:id="274"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275" w:author="chaniaayulestari@outlook.com" w:date="2021-11-13T21:30:00Z"/>
          <w:rFonts w:asciiTheme="minorHAnsi" w:eastAsiaTheme="minorEastAsia" w:hAnsiTheme="minorHAnsi" w:cstheme="minorBidi"/>
          <w:noProof/>
          <w:sz w:val="22"/>
          <w:szCs w:val="22"/>
          <w:lang w:val="en-ID"/>
        </w:rPr>
      </w:pPr>
      <w:ins w:id="27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r>
          <w:rPr>
            <w:noProof/>
            <w:webHidden/>
          </w:rPr>
        </w:r>
      </w:ins>
      <w:r>
        <w:rPr>
          <w:noProof/>
          <w:webHidden/>
        </w:rPr>
        <w:fldChar w:fldCharType="separate"/>
      </w:r>
      <w:ins w:id="277"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278" w:author="chaniaayulestari@outlook.com" w:date="2021-11-13T21:30:00Z"/>
          <w:rFonts w:asciiTheme="minorHAnsi" w:eastAsiaTheme="minorEastAsia" w:hAnsiTheme="minorHAnsi" w:cstheme="minorBidi"/>
          <w:noProof/>
          <w:sz w:val="22"/>
          <w:szCs w:val="22"/>
          <w:lang w:val="en-ID"/>
        </w:rPr>
      </w:pPr>
      <w:ins w:id="27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r>
          <w:rPr>
            <w:noProof/>
            <w:webHidden/>
          </w:rPr>
        </w:r>
      </w:ins>
      <w:r>
        <w:rPr>
          <w:noProof/>
          <w:webHidden/>
        </w:rPr>
        <w:fldChar w:fldCharType="separate"/>
      </w:r>
      <w:ins w:id="280"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281" w:author="chaniaayulestari@outlook.com" w:date="2021-11-13T21:30:00Z"/>
          <w:rFonts w:asciiTheme="minorHAnsi" w:eastAsiaTheme="minorEastAsia" w:hAnsiTheme="minorHAnsi" w:cstheme="minorBidi"/>
          <w:noProof/>
          <w:sz w:val="22"/>
          <w:szCs w:val="22"/>
          <w:lang w:val="en-ID"/>
        </w:rPr>
      </w:pPr>
      <w:ins w:id="28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r>
          <w:rPr>
            <w:noProof/>
            <w:webHidden/>
          </w:rPr>
        </w:r>
      </w:ins>
      <w:r>
        <w:rPr>
          <w:noProof/>
          <w:webHidden/>
        </w:rPr>
        <w:fldChar w:fldCharType="separate"/>
      </w:r>
      <w:ins w:id="283"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284" w:author="chaniaayulestari@outlook.com" w:date="2021-11-13T21:30:00Z"/>
          <w:rFonts w:asciiTheme="minorHAnsi" w:eastAsiaTheme="minorEastAsia" w:hAnsiTheme="minorHAnsi" w:cstheme="minorBidi"/>
          <w:noProof/>
          <w:sz w:val="22"/>
          <w:szCs w:val="22"/>
          <w:lang w:val="en-ID"/>
        </w:rPr>
      </w:pPr>
      <w:ins w:id="28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r>
          <w:rPr>
            <w:noProof/>
            <w:webHidden/>
          </w:rPr>
        </w:r>
      </w:ins>
      <w:r>
        <w:rPr>
          <w:noProof/>
          <w:webHidden/>
        </w:rPr>
        <w:fldChar w:fldCharType="separate"/>
      </w:r>
      <w:ins w:id="286"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287" w:author="chaniaayulestari@outlook.com" w:date="2021-11-13T21:30:00Z"/>
          <w:rFonts w:asciiTheme="minorHAnsi" w:eastAsiaTheme="minorEastAsia" w:hAnsiTheme="minorHAnsi" w:cstheme="minorBidi"/>
          <w:noProof/>
          <w:sz w:val="22"/>
          <w:szCs w:val="22"/>
          <w:lang w:val="en-ID"/>
        </w:rPr>
      </w:pPr>
      <w:ins w:id="28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r>
          <w:rPr>
            <w:noProof/>
            <w:webHidden/>
          </w:rPr>
        </w:r>
      </w:ins>
      <w:r>
        <w:rPr>
          <w:noProof/>
          <w:webHidden/>
        </w:rPr>
        <w:fldChar w:fldCharType="separate"/>
      </w:r>
      <w:ins w:id="289"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290" w:author="chaniaayulestari@outlook.com" w:date="2021-11-13T21:30:00Z"/>
          <w:rFonts w:asciiTheme="minorHAnsi" w:eastAsiaTheme="minorEastAsia" w:hAnsiTheme="minorHAnsi" w:cstheme="minorBidi"/>
          <w:noProof/>
          <w:sz w:val="22"/>
          <w:szCs w:val="22"/>
          <w:lang w:val="en-ID"/>
        </w:rPr>
      </w:pPr>
      <w:ins w:id="291"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r>
          <w:rPr>
            <w:noProof/>
            <w:webHidden/>
          </w:rPr>
        </w:r>
      </w:ins>
      <w:r>
        <w:rPr>
          <w:noProof/>
          <w:webHidden/>
        </w:rPr>
        <w:fldChar w:fldCharType="separate"/>
      </w:r>
      <w:ins w:id="292"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293" w:author="chaniaayulestari@outlook.com" w:date="2021-11-13T21:30:00Z"/>
          <w:rFonts w:asciiTheme="minorHAnsi" w:eastAsiaTheme="minorEastAsia" w:hAnsiTheme="minorHAnsi" w:cstheme="minorBidi"/>
          <w:noProof/>
          <w:sz w:val="22"/>
          <w:szCs w:val="22"/>
          <w:lang w:val="en-ID"/>
        </w:rPr>
      </w:pPr>
      <w:ins w:id="29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r>
          <w:rPr>
            <w:noProof/>
            <w:webHidden/>
          </w:rPr>
        </w:r>
      </w:ins>
      <w:r>
        <w:rPr>
          <w:noProof/>
          <w:webHidden/>
        </w:rPr>
        <w:fldChar w:fldCharType="separate"/>
      </w:r>
      <w:ins w:id="295"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296" w:author="chaniaayulestari@outlook.com" w:date="2021-11-13T21:30:00Z"/>
          <w:rFonts w:asciiTheme="minorHAnsi" w:eastAsiaTheme="minorEastAsia" w:hAnsiTheme="minorHAnsi" w:cstheme="minorBidi"/>
          <w:noProof/>
          <w:sz w:val="22"/>
          <w:szCs w:val="22"/>
          <w:lang w:val="en-ID"/>
        </w:rPr>
      </w:pPr>
      <w:ins w:id="29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r>
          <w:rPr>
            <w:noProof/>
            <w:webHidden/>
          </w:rPr>
        </w:r>
      </w:ins>
      <w:r>
        <w:rPr>
          <w:noProof/>
          <w:webHidden/>
        </w:rPr>
        <w:fldChar w:fldCharType="separate"/>
      </w:r>
      <w:ins w:id="298"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299" w:author="chaniaayulestari@outlook.com" w:date="2021-11-13T21:30:00Z"/>
          <w:rFonts w:asciiTheme="minorHAnsi" w:eastAsiaTheme="minorEastAsia" w:hAnsiTheme="minorHAnsi" w:cstheme="minorBidi"/>
          <w:noProof/>
          <w:sz w:val="22"/>
          <w:szCs w:val="22"/>
          <w:lang w:val="en-ID"/>
        </w:rPr>
      </w:pPr>
      <w:ins w:id="30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r>
          <w:rPr>
            <w:noProof/>
            <w:webHidden/>
          </w:rPr>
        </w:r>
      </w:ins>
      <w:r>
        <w:rPr>
          <w:noProof/>
          <w:webHidden/>
        </w:rPr>
        <w:fldChar w:fldCharType="separate"/>
      </w:r>
      <w:ins w:id="301"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302" w:author="chaniaayulestari@outlook.com" w:date="2021-11-13T21:30:00Z"/>
          <w:rFonts w:asciiTheme="minorHAnsi" w:eastAsiaTheme="minorEastAsia" w:hAnsiTheme="minorHAnsi" w:cstheme="minorBidi"/>
          <w:noProof/>
          <w:sz w:val="22"/>
          <w:szCs w:val="22"/>
          <w:lang w:val="en-ID"/>
        </w:rPr>
      </w:pPr>
      <w:ins w:id="30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r>
          <w:rPr>
            <w:noProof/>
            <w:webHidden/>
          </w:rPr>
        </w:r>
      </w:ins>
      <w:r>
        <w:rPr>
          <w:noProof/>
          <w:webHidden/>
        </w:rPr>
        <w:fldChar w:fldCharType="separate"/>
      </w:r>
      <w:ins w:id="304"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305" w:author="chaniaayulestari@outlook.com" w:date="2021-11-13T21:30:00Z"/>
          <w:rFonts w:asciiTheme="minorHAnsi" w:eastAsiaTheme="minorEastAsia" w:hAnsiTheme="minorHAnsi" w:cstheme="minorBidi"/>
          <w:noProof/>
          <w:sz w:val="22"/>
          <w:szCs w:val="22"/>
          <w:lang w:val="en-ID"/>
        </w:rPr>
      </w:pPr>
      <w:ins w:id="30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r>
          <w:rPr>
            <w:noProof/>
            <w:webHidden/>
          </w:rPr>
        </w:r>
      </w:ins>
      <w:r>
        <w:rPr>
          <w:noProof/>
          <w:webHidden/>
        </w:rPr>
        <w:fldChar w:fldCharType="separate"/>
      </w:r>
      <w:ins w:id="307"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308" w:author="chaniaayulestari@outlook.com" w:date="2021-11-13T21:30:00Z"/>
          <w:rFonts w:asciiTheme="minorHAnsi" w:eastAsiaTheme="minorEastAsia" w:hAnsiTheme="minorHAnsi" w:cstheme="minorBidi"/>
          <w:noProof/>
          <w:sz w:val="22"/>
          <w:szCs w:val="22"/>
          <w:lang w:val="en-ID"/>
        </w:rPr>
      </w:pPr>
      <w:ins w:id="30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r>
          <w:rPr>
            <w:noProof/>
            <w:webHidden/>
          </w:rPr>
        </w:r>
      </w:ins>
      <w:r>
        <w:rPr>
          <w:noProof/>
          <w:webHidden/>
        </w:rPr>
        <w:fldChar w:fldCharType="separate"/>
      </w:r>
      <w:ins w:id="310"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311" w:author="chaniaayulestari@outlook.com" w:date="2021-11-13T21:30:00Z"/>
          <w:rFonts w:asciiTheme="minorHAnsi" w:eastAsiaTheme="minorEastAsia" w:hAnsiTheme="minorHAnsi" w:cstheme="minorBidi"/>
          <w:noProof/>
          <w:sz w:val="22"/>
          <w:szCs w:val="22"/>
          <w:lang w:val="en-ID"/>
        </w:rPr>
      </w:pPr>
      <w:ins w:id="31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r>
          <w:rPr>
            <w:noProof/>
            <w:webHidden/>
          </w:rPr>
        </w:r>
      </w:ins>
      <w:r>
        <w:rPr>
          <w:noProof/>
          <w:webHidden/>
        </w:rPr>
        <w:fldChar w:fldCharType="separate"/>
      </w:r>
      <w:ins w:id="313"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314" w:author="chaniaayulestari@outlook.com" w:date="2021-11-13T21:30:00Z"/>
          <w:rFonts w:asciiTheme="minorHAnsi" w:eastAsiaTheme="minorEastAsia" w:hAnsiTheme="minorHAnsi" w:cstheme="minorBidi"/>
          <w:noProof/>
          <w:sz w:val="22"/>
          <w:szCs w:val="22"/>
          <w:lang w:val="en-ID"/>
        </w:rPr>
      </w:pPr>
      <w:ins w:id="31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r>
          <w:rPr>
            <w:noProof/>
            <w:webHidden/>
          </w:rPr>
        </w:r>
      </w:ins>
      <w:r>
        <w:rPr>
          <w:noProof/>
          <w:webHidden/>
        </w:rPr>
        <w:fldChar w:fldCharType="separate"/>
      </w:r>
      <w:ins w:id="316"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317" w:author="chaniaayulestari@outlook.com" w:date="2021-11-13T21:30:00Z"/>
          <w:rFonts w:asciiTheme="minorHAnsi" w:eastAsiaTheme="minorEastAsia" w:hAnsiTheme="minorHAnsi" w:cstheme="minorBidi"/>
          <w:noProof/>
          <w:sz w:val="22"/>
          <w:szCs w:val="22"/>
          <w:lang w:val="en-ID"/>
        </w:rPr>
      </w:pPr>
      <w:ins w:id="31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r>
          <w:rPr>
            <w:noProof/>
            <w:webHidden/>
          </w:rPr>
        </w:r>
      </w:ins>
      <w:r>
        <w:rPr>
          <w:noProof/>
          <w:webHidden/>
        </w:rPr>
        <w:fldChar w:fldCharType="separate"/>
      </w:r>
      <w:ins w:id="319"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320" w:author="chaniaayulestari@outlook.com" w:date="2021-11-13T21:30:00Z"/>
          <w:rFonts w:asciiTheme="minorHAnsi" w:eastAsiaTheme="minorEastAsia" w:hAnsiTheme="minorHAnsi" w:cstheme="minorBidi"/>
          <w:noProof/>
          <w:sz w:val="22"/>
          <w:szCs w:val="22"/>
          <w:lang w:val="en-ID"/>
        </w:rPr>
      </w:pPr>
      <w:ins w:id="32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r>
          <w:rPr>
            <w:noProof/>
            <w:webHidden/>
          </w:rPr>
        </w:r>
      </w:ins>
      <w:r>
        <w:rPr>
          <w:noProof/>
          <w:webHidden/>
        </w:rPr>
        <w:fldChar w:fldCharType="separate"/>
      </w:r>
      <w:ins w:id="322"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323" w:author="chaniaayulestari@outlook.com" w:date="2021-11-13T21:30:00Z"/>
          <w:rFonts w:asciiTheme="minorHAnsi" w:eastAsiaTheme="minorEastAsia" w:hAnsiTheme="minorHAnsi" w:cstheme="minorBidi"/>
          <w:noProof/>
          <w:sz w:val="22"/>
          <w:szCs w:val="22"/>
          <w:lang w:val="en-ID"/>
        </w:rPr>
      </w:pPr>
      <w:ins w:id="32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r>
          <w:rPr>
            <w:noProof/>
            <w:webHidden/>
          </w:rPr>
        </w:r>
      </w:ins>
      <w:r>
        <w:rPr>
          <w:noProof/>
          <w:webHidden/>
        </w:rPr>
        <w:fldChar w:fldCharType="separate"/>
      </w:r>
      <w:ins w:id="325"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326" w:author="chaniaayulestari@outlook.com" w:date="2021-11-13T21:31:00Z"/>
          <w:rFonts w:asciiTheme="minorHAnsi" w:eastAsiaTheme="minorEastAsia" w:hAnsiTheme="minorHAnsi" w:cstheme="minorBidi"/>
          <w:noProof/>
          <w:sz w:val="22"/>
          <w:szCs w:val="22"/>
          <w:lang w:val="en-ID"/>
        </w:rPr>
      </w:pPr>
      <w:ins w:id="327" w:author="chaniaayulestari@outlook.com" w:date="2021-11-13T20:55:00Z">
        <w:r>
          <w:fldChar w:fldCharType="end"/>
        </w:r>
      </w:ins>
      <w:ins w:id="328" w:author="chaniaayulestari@outlook.com" w:date="2021-11-13T21:31:00Z">
        <w:r w:rsidR="00B46735">
          <w:fldChar w:fldCharType="begin"/>
        </w:r>
        <w:r w:rsidR="00B46735">
          <w:instrText xml:space="preserve"> TOC \h \z \c "Gambar 4." </w:instrText>
        </w:r>
      </w:ins>
      <w:r w:rsidR="00B46735">
        <w:fldChar w:fldCharType="separate"/>
      </w:r>
      <w:ins w:id="329"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r w:rsidR="00B46735">
          <w:rPr>
            <w:noProof/>
            <w:webHidden/>
          </w:rPr>
        </w:r>
      </w:ins>
      <w:r w:rsidR="00B46735">
        <w:rPr>
          <w:noProof/>
          <w:webHidden/>
        </w:rPr>
        <w:fldChar w:fldCharType="separate"/>
      </w:r>
      <w:ins w:id="330"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331" w:author="chaniaayulestari@outlook.com" w:date="2021-11-13T21:31:00Z"/>
          <w:rFonts w:asciiTheme="minorHAnsi" w:eastAsiaTheme="minorEastAsia" w:hAnsiTheme="minorHAnsi" w:cstheme="minorBidi"/>
          <w:noProof/>
          <w:sz w:val="22"/>
          <w:szCs w:val="22"/>
          <w:lang w:val="en-ID"/>
        </w:rPr>
      </w:pPr>
      <w:ins w:id="33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r>
          <w:rPr>
            <w:noProof/>
            <w:webHidden/>
          </w:rPr>
        </w:r>
      </w:ins>
      <w:r>
        <w:rPr>
          <w:noProof/>
          <w:webHidden/>
        </w:rPr>
        <w:fldChar w:fldCharType="separate"/>
      </w:r>
      <w:ins w:id="333"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334" w:author="chaniaayulestari@outlook.com" w:date="2021-11-13T21:31:00Z"/>
          <w:rFonts w:asciiTheme="minorHAnsi" w:eastAsiaTheme="minorEastAsia" w:hAnsiTheme="minorHAnsi" w:cstheme="minorBidi"/>
          <w:noProof/>
          <w:sz w:val="22"/>
          <w:szCs w:val="22"/>
          <w:lang w:val="en-ID"/>
        </w:rPr>
      </w:pPr>
      <w:ins w:id="33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r>
          <w:rPr>
            <w:noProof/>
            <w:webHidden/>
          </w:rPr>
        </w:r>
      </w:ins>
      <w:r>
        <w:rPr>
          <w:noProof/>
          <w:webHidden/>
        </w:rPr>
        <w:fldChar w:fldCharType="separate"/>
      </w:r>
      <w:ins w:id="336"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337" w:author="chaniaayulestari@outlook.com" w:date="2021-11-13T21:31:00Z"/>
          <w:rFonts w:asciiTheme="minorHAnsi" w:eastAsiaTheme="minorEastAsia" w:hAnsiTheme="minorHAnsi" w:cstheme="minorBidi"/>
          <w:noProof/>
          <w:sz w:val="22"/>
          <w:szCs w:val="22"/>
          <w:lang w:val="en-ID"/>
        </w:rPr>
      </w:pPr>
      <w:ins w:id="33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r>
          <w:rPr>
            <w:noProof/>
            <w:webHidden/>
          </w:rPr>
        </w:r>
      </w:ins>
      <w:r>
        <w:rPr>
          <w:noProof/>
          <w:webHidden/>
        </w:rPr>
        <w:fldChar w:fldCharType="separate"/>
      </w:r>
      <w:ins w:id="339"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340" w:author="chaniaayulestari@outlook.com" w:date="2021-11-13T21:31:00Z"/>
          <w:rFonts w:asciiTheme="minorHAnsi" w:eastAsiaTheme="minorEastAsia" w:hAnsiTheme="minorHAnsi" w:cstheme="minorBidi"/>
          <w:noProof/>
          <w:sz w:val="22"/>
          <w:szCs w:val="22"/>
          <w:lang w:val="en-ID"/>
        </w:rPr>
      </w:pPr>
      <w:ins w:id="34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r>
          <w:rPr>
            <w:noProof/>
            <w:webHidden/>
          </w:rPr>
        </w:r>
      </w:ins>
      <w:r>
        <w:rPr>
          <w:noProof/>
          <w:webHidden/>
        </w:rPr>
        <w:fldChar w:fldCharType="separate"/>
      </w:r>
      <w:ins w:id="342"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343" w:author="chaniaayulestari@outlook.com" w:date="2021-11-13T21:31:00Z"/>
          <w:rFonts w:asciiTheme="minorHAnsi" w:eastAsiaTheme="minorEastAsia" w:hAnsiTheme="minorHAnsi" w:cstheme="minorBidi"/>
          <w:noProof/>
          <w:sz w:val="22"/>
          <w:szCs w:val="22"/>
          <w:lang w:val="en-ID"/>
        </w:rPr>
      </w:pPr>
      <w:ins w:id="34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r>
          <w:rPr>
            <w:noProof/>
            <w:webHidden/>
          </w:rPr>
        </w:r>
      </w:ins>
      <w:r>
        <w:rPr>
          <w:noProof/>
          <w:webHidden/>
        </w:rPr>
        <w:fldChar w:fldCharType="separate"/>
      </w:r>
      <w:ins w:id="34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346" w:author="chaniaayulestari@outlook.com" w:date="2021-11-13T21:31:00Z"/>
          <w:rFonts w:asciiTheme="minorHAnsi" w:eastAsiaTheme="minorEastAsia" w:hAnsiTheme="minorHAnsi" w:cstheme="minorBidi"/>
          <w:noProof/>
          <w:sz w:val="22"/>
          <w:szCs w:val="22"/>
          <w:lang w:val="en-ID"/>
        </w:rPr>
      </w:pPr>
      <w:ins w:id="34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r>
          <w:rPr>
            <w:noProof/>
            <w:webHidden/>
          </w:rPr>
        </w:r>
      </w:ins>
      <w:r>
        <w:rPr>
          <w:noProof/>
          <w:webHidden/>
        </w:rPr>
        <w:fldChar w:fldCharType="separate"/>
      </w:r>
      <w:ins w:id="348"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349" w:author="chaniaayulestari@outlook.com" w:date="2021-11-13T21:31:00Z"/>
          <w:rFonts w:asciiTheme="minorHAnsi" w:eastAsiaTheme="minorEastAsia" w:hAnsiTheme="minorHAnsi" w:cstheme="minorBidi"/>
          <w:noProof/>
          <w:sz w:val="22"/>
          <w:szCs w:val="22"/>
          <w:lang w:val="en-ID"/>
        </w:rPr>
      </w:pPr>
      <w:ins w:id="35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r>
          <w:rPr>
            <w:noProof/>
            <w:webHidden/>
          </w:rPr>
        </w:r>
      </w:ins>
      <w:r>
        <w:rPr>
          <w:noProof/>
          <w:webHidden/>
        </w:rPr>
        <w:fldChar w:fldCharType="separate"/>
      </w:r>
      <w:ins w:id="351"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352" w:author="chaniaayulestari@outlook.com" w:date="2021-11-13T21:31:00Z"/>
          <w:rFonts w:asciiTheme="minorHAnsi" w:eastAsiaTheme="minorEastAsia" w:hAnsiTheme="minorHAnsi" w:cstheme="minorBidi"/>
          <w:noProof/>
          <w:sz w:val="22"/>
          <w:szCs w:val="22"/>
          <w:lang w:val="en-ID"/>
        </w:rPr>
      </w:pPr>
      <w:ins w:id="35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r>
          <w:rPr>
            <w:noProof/>
            <w:webHidden/>
          </w:rPr>
        </w:r>
      </w:ins>
      <w:r>
        <w:rPr>
          <w:noProof/>
          <w:webHidden/>
        </w:rPr>
        <w:fldChar w:fldCharType="separate"/>
      </w:r>
      <w:ins w:id="354"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355" w:author="chaniaayulestari@outlook.com" w:date="2021-11-13T21:31:00Z"/>
          <w:rFonts w:asciiTheme="minorHAnsi" w:eastAsiaTheme="minorEastAsia" w:hAnsiTheme="minorHAnsi" w:cstheme="minorBidi"/>
          <w:noProof/>
          <w:sz w:val="22"/>
          <w:szCs w:val="22"/>
          <w:lang w:val="en-ID"/>
        </w:rPr>
      </w:pPr>
      <w:ins w:id="35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r>
          <w:rPr>
            <w:noProof/>
            <w:webHidden/>
          </w:rPr>
        </w:r>
      </w:ins>
      <w:r>
        <w:rPr>
          <w:noProof/>
          <w:webHidden/>
        </w:rPr>
        <w:fldChar w:fldCharType="separate"/>
      </w:r>
      <w:ins w:id="357"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358" w:author="chaniaayulestari@outlook.com" w:date="2021-11-13T21:31:00Z"/>
          <w:rFonts w:asciiTheme="minorHAnsi" w:eastAsiaTheme="minorEastAsia" w:hAnsiTheme="minorHAnsi" w:cstheme="minorBidi"/>
          <w:noProof/>
          <w:sz w:val="22"/>
          <w:szCs w:val="22"/>
          <w:lang w:val="en-ID"/>
        </w:rPr>
      </w:pPr>
      <w:ins w:id="35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r>
          <w:rPr>
            <w:noProof/>
            <w:webHidden/>
          </w:rPr>
        </w:r>
      </w:ins>
      <w:r>
        <w:rPr>
          <w:noProof/>
          <w:webHidden/>
        </w:rPr>
        <w:fldChar w:fldCharType="separate"/>
      </w:r>
      <w:ins w:id="360"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361" w:author="chaniaayulestari@outlook.com" w:date="2021-11-13T21:31:00Z"/>
          <w:rFonts w:asciiTheme="minorHAnsi" w:eastAsiaTheme="minorEastAsia" w:hAnsiTheme="minorHAnsi" w:cstheme="minorBidi"/>
          <w:noProof/>
          <w:sz w:val="22"/>
          <w:szCs w:val="22"/>
          <w:lang w:val="en-ID"/>
        </w:rPr>
      </w:pPr>
      <w:ins w:id="36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r>
          <w:rPr>
            <w:noProof/>
            <w:webHidden/>
          </w:rPr>
        </w:r>
      </w:ins>
      <w:r>
        <w:rPr>
          <w:noProof/>
          <w:webHidden/>
        </w:rPr>
        <w:fldChar w:fldCharType="separate"/>
      </w:r>
      <w:ins w:id="36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364" w:author="chaniaayulestari@outlook.com" w:date="2021-11-13T21:31:00Z"/>
          <w:rFonts w:asciiTheme="minorHAnsi" w:eastAsiaTheme="minorEastAsia" w:hAnsiTheme="minorHAnsi" w:cstheme="minorBidi"/>
          <w:noProof/>
          <w:sz w:val="22"/>
          <w:szCs w:val="22"/>
          <w:lang w:val="en-ID"/>
        </w:rPr>
      </w:pPr>
      <w:ins w:id="36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r>
          <w:rPr>
            <w:noProof/>
            <w:webHidden/>
          </w:rPr>
        </w:r>
      </w:ins>
      <w:r>
        <w:rPr>
          <w:noProof/>
          <w:webHidden/>
        </w:rPr>
        <w:fldChar w:fldCharType="separate"/>
      </w:r>
      <w:ins w:id="366"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367" w:author="chaniaayulestari@outlook.com" w:date="2021-11-13T21:31:00Z"/>
          <w:rFonts w:asciiTheme="minorHAnsi" w:eastAsiaTheme="minorEastAsia" w:hAnsiTheme="minorHAnsi" w:cstheme="minorBidi"/>
          <w:noProof/>
          <w:sz w:val="22"/>
          <w:szCs w:val="22"/>
          <w:lang w:val="en-ID"/>
        </w:rPr>
      </w:pPr>
      <w:ins w:id="36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r>
          <w:rPr>
            <w:noProof/>
            <w:webHidden/>
          </w:rPr>
        </w:r>
      </w:ins>
      <w:r>
        <w:rPr>
          <w:noProof/>
          <w:webHidden/>
        </w:rPr>
        <w:fldChar w:fldCharType="separate"/>
      </w:r>
      <w:ins w:id="369"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370" w:author="chaniaayulestari@outlook.com" w:date="2021-11-13T21:31:00Z"/>
          <w:rFonts w:asciiTheme="minorHAnsi" w:eastAsiaTheme="minorEastAsia" w:hAnsiTheme="minorHAnsi" w:cstheme="minorBidi"/>
          <w:noProof/>
          <w:sz w:val="22"/>
          <w:szCs w:val="22"/>
          <w:lang w:val="en-ID"/>
        </w:rPr>
      </w:pPr>
      <w:ins w:id="37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r>
          <w:rPr>
            <w:noProof/>
            <w:webHidden/>
          </w:rPr>
        </w:r>
      </w:ins>
      <w:r>
        <w:rPr>
          <w:noProof/>
          <w:webHidden/>
        </w:rPr>
        <w:fldChar w:fldCharType="separate"/>
      </w:r>
      <w:ins w:id="372"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373" w:author="chaniaayulestari@outlook.com" w:date="2021-11-13T21:31:00Z"/>
          <w:rFonts w:asciiTheme="minorHAnsi" w:eastAsiaTheme="minorEastAsia" w:hAnsiTheme="minorHAnsi" w:cstheme="minorBidi"/>
          <w:noProof/>
          <w:sz w:val="22"/>
          <w:szCs w:val="22"/>
          <w:lang w:val="en-ID"/>
        </w:rPr>
      </w:pPr>
      <w:ins w:id="37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r>
          <w:rPr>
            <w:noProof/>
            <w:webHidden/>
          </w:rPr>
        </w:r>
      </w:ins>
      <w:r>
        <w:rPr>
          <w:noProof/>
          <w:webHidden/>
        </w:rPr>
        <w:fldChar w:fldCharType="separate"/>
      </w:r>
      <w:ins w:id="375"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376" w:author="chaniaayulestari@outlook.com" w:date="2021-11-13T21:31:00Z"/>
          <w:rFonts w:asciiTheme="minorHAnsi" w:eastAsiaTheme="minorEastAsia" w:hAnsiTheme="minorHAnsi" w:cstheme="minorBidi"/>
          <w:noProof/>
          <w:sz w:val="22"/>
          <w:szCs w:val="22"/>
          <w:lang w:val="en-ID"/>
        </w:rPr>
      </w:pPr>
      <w:ins w:id="37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r>
          <w:rPr>
            <w:noProof/>
            <w:webHidden/>
          </w:rPr>
        </w:r>
      </w:ins>
      <w:r>
        <w:rPr>
          <w:noProof/>
          <w:webHidden/>
        </w:rPr>
        <w:fldChar w:fldCharType="separate"/>
      </w:r>
      <w:ins w:id="378"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379" w:author="chaniaayulestari@outlook.com" w:date="2021-11-13T21:31:00Z"/>
          <w:rFonts w:asciiTheme="minorHAnsi" w:eastAsiaTheme="minorEastAsia" w:hAnsiTheme="minorHAnsi" w:cstheme="minorBidi"/>
          <w:noProof/>
          <w:sz w:val="22"/>
          <w:szCs w:val="22"/>
          <w:lang w:val="en-ID"/>
        </w:rPr>
      </w:pPr>
      <w:ins w:id="38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r>
          <w:rPr>
            <w:noProof/>
            <w:webHidden/>
          </w:rPr>
        </w:r>
      </w:ins>
      <w:r>
        <w:rPr>
          <w:noProof/>
          <w:webHidden/>
        </w:rPr>
        <w:fldChar w:fldCharType="separate"/>
      </w:r>
      <w:ins w:id="38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382" w:author="chaniaayulestari@outlook.com" w:date="2021-11-13T21:31:00Z"/>
          <w:rFonts w:asciiTheme="minorHAnsi" w:eastAsiaTheme="minorEastAsia" w:hAnsiTheme="minorHAnsi" w:cstheme="minorBidi"/>
          <w:noProof/>
          <w:sz w:val="22"/>
          <w:szCs w:val="22"/>
          <w:lang w:val="en-ID"/>
        </w:rPr>
      </w:pPr>
      <w:ins w:id="38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r>
          <w:rPr>
            <w:noProof/>
            <w:webHidden/>
          </w:rPr>
        </w:r>
      </w:ins>
      <w:r>
        <w:rPr>
          <w:noProof/>
          <w:webHidden/>
        </w:rPr>
        <w:fldChar w:fldCharType="separate"/>
      </w:r>
      <w:ins w:id="384"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385" w:author="chaniaayulestari@outlook.com" w:date="2021-11-13T21:31:00Z"/>
          <w:rFonts w:asciiTheme="minorHAnsi" w:eastAsiaTheme="minorEastAsia" w:hAnsiTheme="minorHAnsi" w:cstheme="minorBidi"/>
          <w:noProof/>
          <w:sz w:val="22"/>
          <w:szCs w:val="22"/>
          <w:lang w:val="en-ID"/>
        </w:rPr>
      </w:pPr>
      <w:ins w:id="386"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r>
          <w:rPr>
            <w:noProof/>
            <w:webHidden/>
          </w:rPr>
        </w:r>
      </w:ins>
      <w:r>
        <w:rPr>
          <w:noProof/>
          <w:webHidden/>
        </w:rPr>
        <w:fldChar w:fldCharType="separate"/>
      </w:r>
      <w:ins w:id="387"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388" w:author="chaniaayulestari@outlook.com" w:date="2021-11-13T21:31:00Z"/>
          <w:rFonts w:asciiTheme="minorHAnsi" w:eastAsiaTheme="minorEastAsia" w:hAnsiTheme="minorHAnsi" w:cstheme="minorBidi"/>
          <w:noProof/>
          <w:sz w:val="22"/>
          <w:szCs w:val="22"/>
          <w:lang w:val="en-ID"/>
        </w:rPr>
      </w:pPr>
      <w:ins w:id="38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r>
          <w:rPr>
            <w:noProof/>
            <w:webHidden/>
          </w:rPr>
        </w:r>
      </w:ins>
      <w:r>
        <w:rPr>
          <w:noProof/>
          <w:webHidden/>
        </w:rPr>
        <w:fldChar w:fldCharType="separate"/>
      </w:r>
      <w:ins w:id="390"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391" w:author="chaniaayulestari@outlook.com" w:date="2021-11-13T21:31:00Z"/>
          <w:rFonts w:asciiTheme="minorHAnsi" w:eastAsiaTheme="minorEastAsia" w:hAnsiTheme="minorHAnsi" w:cstheme="minorBidi"/>
          <w:noProof/>
          <w:sz w:val="22"/>
          <w:szCs w:val="22"/>
          <w:lang w:val="en-ID"/>
        </w:rPr>
      </w:pPr>
      <w:ins w:id="39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r>
          <w:rPr>
            <w:noProof/>
            <w:webHidden/>
          </w:rPr>
        </w:r>
      </w:ins>
      <w:r>
        <w:rPr>
          <w:noProof/>
          <w:webHidden/>
        </w:rPr>
        <w:fldChar w:fldCharType="separate"/>
      </w:r>
      <w:ins w:id="393"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394" w:author="chaniaayulestari@outlook.com" w:date="2021-11-13T21:31:00Z"/>
          <w:rFonts w:asciiTheme="minorHAnsi" w:eastAsiaTheme="minorEastAsia" w:hAnsiTheme="minorHAnsi" w:cstheme="minorBidi"/>
          <w:noProof/>
          <w:sz w:val="22"/>
          <w:szCs w:val="22"/>
          <w:lang w:val="en-ID"/>
        </w:rPr>
      </w:pPr>
      <w:ins w:id="39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r>
          <w:rPr>
            <w:noProof/>
            <w:webHidden/>
          </w:rPr>
        </w:r>
      </w:ins>
      <w:r>
        <w:rPr>
          <w:noProof/>
          <w:webHidden/>
        </w:rPr>
        <w:fldChar w:fldCharType="separate"/>
      </w:r>
      <w:ins w:id="396"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397" w:author="chaniaayulestari@outlook.com" w:date="2021-11-13T21:31:00Z"/>
          <w:rFonts w:asciiTheme="minorHAnsi" w:eastAsiaTheme="minorEastAsia" w:hAnsiTheme="minorHAnsi" w:cstheme="minorBidi"/>
          <w:noProof/>
          <w:sz w:val="22"/>
          <w:szCs w:val="22"/>
          <w:lang w:val="en-ID"/>
        </w:rPr>
      </w:pPr>
      <w:ins w:id="39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r>
          <w:rPr>
            <w:noProof/>
            <w:webHidden/>
          </w:rPr>
        </w:r>
      </w:ins>
      <w:r>
        <w:rPr>
          <w:noProof/>
          <w:webHidden/>
        </w:rPr>
        <w:fldChar w:fldCharType="separate"/>
      </w:r>
      <w:ins w:id="399"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400" w:author="chaniaayulestari@outlook.com" w:date="2021-11-13T21:31:00Z"/>
          <w:noProof/>
        </w:rPr>
      </w:pPr>
    </w:p>
    <w:p w14:paraId="4B6ACCD1" w14:textId="1564FF33" w:rsidR="00FA382F" w:rsidDel="002F6E1C" w:rsidRDefault="00B46735">
      <w:pPr>
        <w:pStyle w:val="TableofFigures"/>
        <w:tabs>
          <w:tab w:val="right" w:leader="dot" w:pos="7927"/>
        </w:tabs>
        <w:rPr>
          <w:del w:id="401" w:author="chaniaayulestari@outlook.com" w:date="2021-11-13T14:56:00Z"/>
          <w:rFonts w:asciiTheme="minorHAnsi" w:eastAsiaTheme="minorEastAsia" w:hAnsiTheme="minorHAnsi" w:cstheme="minorBidi"/>
          <w:noProof/>
          <w:sz w:val="22"/>
          <w:szCs w:val="22"/>
          <w:lang w:val="en-ID"/>
        </w:rPr>
      </w:pPr>
      <w:ins w:id="402" w:author="chaniaayulestari@outlook.com" w:date="2021-11-13T21:31:00Z">
        <w:r>
          <w:fldChar w:fldCharType="end"/>
        </w:r>
      </w:ins>
      <w:del w:id="403"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404" w:author="chaniaayulestari@outlook.com" w:date="2021-11-13T14:56:00Z"/>
          <w:rFonts w:asciiTheme="minorHAnsi" w:eastAsiaTheme="minorEastAsia" w:hAnsiTheme="minorHAnsi" w:cstheme="minorBidi"/>
          <w:noProof/>
          <w:sz w:val="22"/>
          <w:szCs w:val="22"/>
          <w:lang w:val="en-ID"/>
        </w:rPr>
      </w:pPr>
      <w:del w:id="40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06" w:author="chaniaayulestari@outlook.com" w:date="2021-11-13T14:56:00Z"/>
          <w:rFonts w:asciiTheme="minorHAnsi" w:eastAsiaTheme="minorEastAsia" w:hAnsiTheme="minorHAnsi" w:cstheme="minorBidi"/>
          <w:noProof/>
          <w:sz w:val="22"/>
          <w:szCs w:val="22"/>
          <w:lang w:val="en-ID"/>
        </w:rPr>
      </w:pPr>
      <w:del w:id="407"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08" w:author="chaniaayulestari@outlook.com" w:date="2021-11-13T14:56:00Z"/>
          <w:rFonts w:asciiTheme="minorHAnsi" w:eastAsiaTheme="minorEastAsia" w:hAnsiTheme="minorHAnsi" w:cstheme="minorBidi"/>
          <w:noProof/>
          <w:sz w:val="22"/>
          <w:szCs w:val="22"/>
          <w:lang w:val="en-ID"/>
        </w:rPr>
      </w:pPr>
      <w:del w:id="40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10" w:author="chaniaayulestari@outlook.com" w:date="2021-11-13T14:56:00Z"/>
          <w:rFonts w:asciiTheme="minorHAnsi" w:eastAsiaTheme="minorEastAsia" w:hAnsiTheme="minorHAnsi" w:cstheme="minorBidi"/>
          <w:noProof/>
          <w:sz w:val="22"/>
          <w:szCs w:val="22"/>
          <w:lang w:val="en-ID"/>
        </w:rPr>
      </w:pPr>
      <w:del w:id="41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12" w:author="chaniaayulestari@outlook.com" w:date="2021-11-13T14:56:00Z"/>
          <w:rFonts w:asciiTheme="minorHAnsi" w:eastAsiaTheme="minorEastAsia" w:hAnsiTheme="minorHAnsi" w:cstheme="minorBidi"/>
          <w:noProof/>
          <w:sz w:val="22"/>
          <w:szCs w:val="22"/>
          <w:lang w:val="en-ID"/>
        </w:rPr>
      </w:pPr>
      <w:del w:id="41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14" w:author="chaniaayulestari@outlook.com" w:date="2021-11-13T14:56:00Z"/>
          <w:rFonts w:asciiTheme="minorHAnsi" w:eastAsiaTheme="minorEastAsia" w:hAnsiTheme="minorHAnsi" w:cstheme="minorBidi"/>
          <w:noProof/>
          <w:sz w:val="22"/>
          <w:szCs w:val="22"/>
          <w:lang w:val="en-ID"/>
        </w:rPr>
      </w:pPr>
      <w:del w:id="415"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416" w:author="chaniaayulestari@outlook.com" w:date="2021-11-13T14:56:00Z"/>
          <w:rFonts w:asciiTheme="minorHAnsi" w:eastAsiaTheme="minorEastAsia" w:hAnsiTheme="minorHAnsi" w:cstheme="minorBidi"/>
          <w:noProof/>
          <w:sz w:val="22"/>
          <w:szCs w:val="22"/>
          <w:lang w:val="en-ID"/>
        </w:rPr>
      </w:pPr>
      <w:del w:id="41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418" w:author="chaniaayulestari@outlook.com" w:date="2021-11-13T14:56:00Z"/>
          <w:rFonts w:asciiTheme="minorHAnsi" w:eastAsiaTheme="minorEastAsia" w:hAnsiTheme="minorHAnsi" w:cstheme="minorBidi"/>
          <w:noProof/>
          <w:sz w:val="22"/>
          <w:szCs w:val="22"/>
          <w:lang w:val="en-ID"/>
        </w:rPr>
      </w:pPr>
      <w:del w:id="41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420" w:author="chaniaayulestari@outlook.com" w:date="2021-11-13T14:56:00Z"/>
          <w:rFonts w:asciiTheme="minorHAnsi" w:eastAsiaTheme="minorEastAsia" w:hAnsiTheme="minorHAnsi" w:cstheme="minorBidi"/>
          <w:noProof/>
          <w:sz w:val="22"/>
          <w:szCs w:val="22"/>
          <w:lang w:val="en-ID"/>
        </w:rPr>
      </w:pPr>
      <w:del w:id="42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422" w:author="chaniaayulestari@outlook.com" w:date="2021-11-13T14:56:00Z"/>
          <w:rFonts w:asciiTheme="minorHAnsi" w:eastAsiaTheme="minorEastAsia" w:hAnsiTheme="minorHAnsi" w:cstheme="minorBidi"/>
          <w:noProof/>
          <w:sz w:val="22"/>
          <w:szCs w:val="22"/>
          <w:lang w:val="en-ID"/>
        </w:rPr>
      </w:pPr>
      <w:del w:id="42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424" w:author="chaniaayulestari@outlook.com" w:date="2021-11-13T14:56:00Z"/>
          <w:rFonts w:asciiTheme="minorHAnsi" w:eastAsiaTheme="minorEastAsia" w:hAnsiTheme="minorHAnsi" w:cstheme="minorBidi"/>
          <w:noProof/>
          <w:sz w:val="22"/>
          <w:szCs w:val="22"/>
          <w:lang w:val="en-ID"/>
        </w:rPr>
      </w:pPr>
      <w:del w:id="42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426" w:author="chaniaayulestari@outlook.com" w:date="2021-11-13T14:56:00Z"/>
          <w:rFonts w:asciiTheme="minorHAnsi" w:eastAsiaTheme="minorEastAsia" w:hAnsiTheme="minorHAnsi" w:cstheme="minorBidi"/>
          <w:noProof/>
          <w:sz w:val="22"/>
          <w:szCs w:val="22"/>
          <w:lang w:val="en-ID"/>
        </w:rPr>
      </w:pPr>
      <w:del w:id="42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428" w:author="chaniaayulestari@outlook.com" w:date="2021-11-13T14:56:00Z"/>
          <w:rFonts w:asciiTheme="minorHAnsi" w:eastAsiaTheme="minorEastAsia" w:hAnsiTheme="minorHAnsi" w:cstheme="minorBidi"/>
          <w:noProof/>
          <w:sz w:val="22"/>
          <w:szCs w:val="22"/>
          <w:lang w:val="en-ID"/>
        </w:rPr>
      </w:pPr>
      <w:del w:id="42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430" w:author="chaniaayulestari@outlook.com" w:date="2021-11-13T14:56:00Z"/>
          <w:rFonts w:asciiTheme="minorHAnsi" w:eastAsiaTheme="minorEastAsia" w:hAnsiTheme="minorHAnsi" w:cstheme="minorBidi"/>
          <w:noProof/>
          <w:sz w:val="22"/>
          <w:szCs w:val="22"/>
          <w:lang w:val="en-ID"/>
        </w:rPr>
      </w:pPr>
      <w:del w:id="43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432" w:author="chaniaayulestari@outlook.com" w:date="2021-11-13T14:56:00Z"/>
          <w:rFonts w:asciiTheme="minorHAnsi" w:eastAsiaTheme="minorEastAsia" w:hAnsiTheme="minorHAnsi" w:cstheme="minorBidi"/>
          <w:noProof/>
          <w:sz w:val="22"/>
          <w:szCs w:val="22"/>
          <w:lang w:val="en-ID"/>
        </w:rPr>
      </w:pPr>
      <w:del w:id="43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434" w:author="chaniaayulestari@outlook.com" w:date="2021-11-13T14:56:00Z"/>
          <w:rFonts w:asciiTheme="minorHAnsi" w:eastAsiaTheme="minorEastAsia" w:hAnsiTheme="minorHAnsi" w:cstheme="minorBidi"/>
          <w:noProof/>
          <w:sz w:val="22"/>
          <w:szCs w:val="22"/>
          <w:lang w:val="en-ID"/>
        </w:rPr>
      </w:pPr>
      <w:del w:id="435"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436" w:author="chaniaayulestari@outlook.com" w:date="2021-11-13T14:56:00Z"/>
          <w:rFonts w:asciiTheme="minorHAnsi" w:eastAsiaTheme="minorEastAsia" w:hAnsiTheme="minorHAnsi" w:cstheme="minorBidi"/>
          <w:noProof/>
          <w:sz w:val="22"/>
          <w:szCs w:val="22"/>
          <w:lang w:val="en-ID"/>
        </w:rPr>
      </w:pPr>
      <w:del w:id="43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438" w:author="chaniaayulestari@outlook.com" w:date="2021-11-13T14:56:00Z"/>
          <w:rFonts w:asciiTheme="minorHAnsi" w:eastAsiaTheme="minorEastAsia" w:hAnsiTheme="minorHAnsi" w:cstheme="minorBidi"/>
          <w:noProof/>
          <w:sz w:val="22"/>
          <w:szCs w:val="22"/>
          <w:lang w:val="en-ID"/>
        </w:rPr>
      </w:pPr>
      <w:del w:id="43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440" w:author="chaniaayulestari@outlook.com" w:date="2021-11-13T14:56:00Z"/>
          <w:rFonts w:asciiTheme="minorHAnsi" w:eastAsiaTheme="minorEastAsia" w:hAnsiTheme="minorHAnsi" w:cstheme="minorBidi"/>
          <w:noProof/>
          <w:sz w:val="22"/>
          <w:szCs w:val="22"/>
          <w:lang w:val="en-ID"/>
        </w:rPr>
      </w:pPr>
      <w:del w:id="44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442" w:author="chaniaayulestari@outlook.com" w:date="2021-11-13T14:56:00Z"/>
          <w:rFonts w:asciiTheme="minorHAnsi" w:eastAsiaTheme="minorEastAsia" w:hAnsiTheme="minorHAnsi" w:cstheme="minorBidi"/>
          <w:noProof/>
          <w:sz w:val="22"/>
          <w:szCs w:val="22"/>
          <w:lang w:val="en-ID"/>
        </w:rPr>
      </w:pPr>
      <w:del w:id="44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444" w:author="chaniaayulestari@outlook.com" w:date="2021-11-13T14:56:00Z"/>
          <w:rFonts w:asciiTheme="minorHAnsi" w:eastAsiaTheme="minorEastAsia" w:hAnsiTheme="minorHAnsi" w:cstheme="minorBidi"/>
          <w:noProof/>
          <w:sz w:val="22"/>
          <w:szCs w:val="22"/>
          <w:lang w:val="en-ID"/>
        </w:rPr>
      </w:pPr>
      <w:del w:id="44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446" w:author="chaniaayulestari@outlook.com" w:date="2021-11-13T14:56:00Z"/>
          <w:rFonts w:asciiTheme="minorHAnsi" w:eastAsiaTheme="minorEastAsia" w:hAnsiTheme="minorHAnsi" w:cstheme="minorBidi"/>
          <w:noProof/>
          <w:sz w:val="22"/>
          <w:szCs w:val="22"/>
          <w:lang w:val="en-ID"/>
        </w:rPr>
      </w:pPr>
      <w:del w:id="44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448" w:author="chaniaayulestari@outlook.com" w:date="2021-11-13T14:56:00Z"/>
          <w:rFonts w:asciiTheme="minorHAnsi" w:eastAsiaTheme="minorEastAsia" w:hAnsiTheme="minorHAnsi" w:cstheme="minorBidi"/>
          <w:noProof/>
          <w:sz w:val="22"/>
          <w:szCs w:val="22"/>
          <w:lang w:val="en-ID"/>
        </w:rPr>
      </w:pPr>
      <w:del w:id="44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450" w:author="chaniaayulestari@outlook.com" w:date="2021-11-13T14:56:00Z"/>
          <w:rFonts w:asciiTheme="minorHAnsi" w:eastAsiaTheme="minorEastAsia" w:hAnsiTheme="minorHAnsi" w:cstheme="minorBidi"/>
          <w:noProof/>
          <w:sz w:val="22"/>
          <w:szCs w:val="22"/>
          <w:lang w:val="en-ID"/>
        </w:rPr>
      </w:pPr>
      <w:del w:id="45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452" w:author="chaniaayulestari@outlook.com" w:date="2021-11-13T14:56:00Z"/>
          <w:rFonts w:asciiTheme="minorHAnsi" w:eastAsiaTheme="minorEastAsia" w:hAnsiTheme="minorHAnsi" w:cstheme="minorBidi"/>
          <w:noProof/>
          <w:sz w:val="22"/>
          <w:szCs w:val="22"/>
          <w:lang w:val="en-ID"/>
        </w:rPr>
      </w:pPr>
      <w:del w:id="45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454" w:author="chaniaayulestari@outlook.com" w:date="2021-11-13T14:56:00Z"/>
          <w:rFonts w:asciiTheme="minorHAnsi" w:eastAsiaTheme="minorEastAsia" w:hAnsiTheme="minorHAnsi" w:cstheme="minorBidi"/>
          <w:noProof/>
          <w:sz w:val="22"/>
          <w:szCs w:val="22"/>
          <w:lang w:val="en-ID"/>
        </w:rPr>
      </w:pPr>
      <w:del w:id="45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456" w:author="chaniaayulestari@outlook.com" w:date="2021-11-13T14:56:00Z"/>
          <w:rFonts w:asciiTheme="minorHAnsi" w:eastAsiaTheme="minorEastAsia" w:hAnsiTheme="minorHAnsi" w:cstheme="minorBidi"/>
          <w:noProof/>
          <w:sz w:val="22"/>
          <w:szCs w:val="22"/>
          <w:lang w:val="en-ID"/>
        </w:rPr>
      </w:pPr>
      <w:del w:id="45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458" w:author="chaniaayulestari@outlook.com" w:date="2021-11-13T14:56:00Z"/>
          <w:rFonts w:asciiTheme="minorHAnsi" w:eastAsiaTheme="minorEastAsia" w:hAnsiTheme="minorHAnsi" w:cstheme="minorBidi"/>
          <w:noProof/>
          <w:sz w:val="22"/>
          <w:szCs w:val="22"/>
          <w:lang w:val="en-ID"/>
        </w:rPr>
      </w:pPr>
      <w:del w:id="45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460" w:author="chaniaayulestari@outlook.com" w:date="2021-11-13T14:56:00Z"/>
          <w:rFonts w:asciiTheme="minorHAnsi" w:eastAsiaTheme="minorEastAsia" w:hAnsiTheme="minorHAnsi" w:cstheme="minorBidi"/>
          <w:noProof/>
          <w:sz w:val="22"/>
          <w:szCs w:val="22"/>
          <w:lang w:val="en-ID"/>
        </w:rPr>
      </w:pPr>
      <w:del w:id="46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462" w:author="chaniaayulestari@outlook.com" w:date="2021-11-13T14:56:00Z"/>
          <w:rFonts w:asciiTheme="minorHAnsi" w:eastAsiaTheme="minorEastAsia" w:hAnsiTheme="minorHAnsi" w:cstheme="minorBidi"/>
          <w:noProof/>
          <w:sz w:val="22"/>
          <w:szCs w:val="22"/>
          <w:lang w:val="en-ID"/>
        </w:rPr>
      </w:pPr>
      <w:del w:id="46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464" w:author="chaniaayulestari@outlook.com" w:date="2021-11-13T14:56:00Z"/>
          <w:rFonts w:asciiTheme="minorHAnsi" w:eastAsiaTheme="minorEastAsia" w:hAnsiTheme="minorHAnsi" w:cstheme="minorBidi"/>
          <w:noProof/>
          <w:sz w:val="22"/>
          <w:szCs w:val="22"/>
          <w:lang w:val="en-ID"/>
        </w:rPr>
      </w:pPr>
      <w:del w:id="46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466" w:author="chaniaayulestari@outlook.com" w:date="2021-11-13T14:56:00Z"/>
          <w:rFonts w:asciiTheme="minorHAnsi" w:eastAsiaTheme="minorEastAsia" w:hAnsiTheme="minorHAnsi" w:cstheme="minorBidi"/>
          <w:noProof/>
          <w:sz w:val="22"/>
          <w:szCs w:val="22"/>
          <w:lang w:val="en-ID"/>
        </w:rPr>
      </w:pPr>
      <w:del w:id="46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468" w:author="chaniaayulestari@outlook.com" w:date="2021-11-13T14:56:00Z"/>
          <w:rFonts w:asciiTheme="minorHAnsi" w:eastAsiaTheme="minorEastAsia" w:hAnsiTheme="minorHAnsi" w:cstheme="minorBidi"/>
          <w:noProof/>
          <w:sz w:val="22"/>
          <w:szCs w:val="22"/>
          <w:lang w:val="en-ID"/>
        </w:rPr>
      </w:pPr>
      <w:del w:id="46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470" w:author="chaniaayulestari@outlook.com" w:date="2021-11-13T14:56:00Z"/>
          <w:rFonts w:asciiTheme="minorHAnsi" w:eastAsiaTheme="minorEastAsia" w:hAnsiTheme="minorHAnsi" w:cstheme="minorBidi"/>
          <w:noProof/>
          <w:sz w:val="22"/>
          <w:szCs w:val="22"/>
          <w:lang w:val="en-ID"/>
        </w:rPr>
      </w:pPr>
      <w:del w:id="47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472" w:author="chaniaayulestari@outlook.com" w:date="2021-11-13T14:56:00Z"/>
          <w:rFonts w:asciiTheme="minorHAnsi" w:eastAsiaTheme="minorEastAsia" w:hAnsiTheme="minorHAnsi" w:cstheme="minorBidi"/>
          <w:noProof/>
          <w:sz w:val="22"/>
          <w:szCs w:val="22"/>
          <w:lang w:val="en-ID"/>
        </w:rPr>
      </w:pPr>
      <w:del w:id="47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474" w:author="chaniaayulestari@outlook.com" w:date="2021-11-13T14:56:00Z"/>
          <w:rFonts w:asciiTheme="minorHAnsi" w:eastAsiaTheme="minorEastAsia" w:hAnsiTheme="minorHAnsi" w:cstheme="minorBidi"/>
          <w:noProof/>
          <w:sz w:val="22"/>
          <w:szCs w:val="22"/>
          <w:lang w:val="en-ID"/>
        </w:rPr>
      </w:pPr>
      <w:del w:id="47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476" w:author="chaniaayulestari@outlook.com" w:date="2021-11-13T14:56:00Z"/>
          <w:rFonts w:asciiTheme="minorHAnsi" w:eastAsiaTheme="minorEastAsia" w:hAnsiTheme="minorHAnsi" w:cstheme="minorBidi"/>
          <w:noProof/>
          <w:sz w:val="22"/>
          <w:szCs w:val="22"/>
          <w:lang w:val="en-ID"/>
        </w:rPr>
      </w:pPr>
      <w:del w:id="47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478" w:author="chaniaayulestari@outlook.com" w:date="2021-11-13T14:56:00Z"/>
          <w:rFonts w:asciiTheme="minorHAnsi" w:eastAsiaTheme="minorEastAsia" w:hAnsiTheme="minorHAnsi" w:cstheme="minorBidi"/>
          <w:noProof/>
          <w:sz w:val="22"/>
          <w:szCs w:val="22"/>
          <w:lang w:val="en-ID"/>
        </w:rPr>
      </w:pPr>
      <w:del w:id="47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480" w:author="chaniaayulestari@outlook.com" w:date="2021-11-13T14:56:00Z"/>
          <w:rFonts w:asciiTheme="minorHAnsi" w:eastAsiaTheme="minorEastAsia" w:hAnsiTheme="minorHAnsi" w:cstheme="minorBidi"/>
          <w:noProof/>
          <w:sz w:val="22"/>
          <w:szCs w:val="22"/>
          <w:lang w:val="en-ID"/>
        </w:rPr>
      </w:pPr>
      <w:del w:id="48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482" w:author="chaniaayulestari@outlook.com" w:date="2021-11-13T14:56:00Z"/>
          <w:rFonts w:asciiTheme="minorHAnsi" w:eastAsiaTheme="minorEastAsia" w:hAnsiTheme="minorHAnsi" w:cstheme="minorBidi"/>
          <w:noProof/>
          <w:sz w:val="22"/>
          <w:szCs w:val="22"/>
          <w:lang w:val="en-ID"/>
        </w:rPr>
      </w:pPr>
      <w:del w:id="48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484" w:author="chaniaayulestari@outlook.com" w:date="2021-11-13T14:56:00Z"/>
          <w:rFonts w:asciiTheme="minorHAnsi" w:eastAsiaTheme="minorEastAsia" w:hAnsiTheme="minorHAnsi" w:cstheme="minorBidi"/>
          <w:noProof/>
          <w:sz w:val="22"/>
          <w:szCs w:val="22"/>
          <w:lang w:val="en-ID"/>
        </w:rPr>
      </w:pPr>
      <w:del w:id="48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rsidP="006A1DDD">
      <w:pPr>
        <w:pStyle w:val="TableofFigures"/>
        <w:tabs>
          <w:tab w:val="right" w:leader="dot" w:pos="7927"/>
        </w:tabs>
        <w:rPr>
          <w:del w:id="486" w:author="chaniaayulestari@outlook.com" w:date="2021-11-13T20:53:00Z"/>
          <w:noProof/>
        </w:rPr>
        <w:pPrChange w:id="487" w:author="chaniaayulestari@outlook.com" w:date="2021-11-13T20:54:00Z">
          <w:pPr>
            <w:pStyle w:val="TableofFigures"/>
            <w:tabs>
              <w:tab w:val="right" w:leader="dot" w:pos="7927"/>
            </w:tabs>
          </w:pPr>
        </w:pPrChange>
      </w:pPr>
      <w:del w:id="488" w:author="chaniaayulestari@outlook.com" w:date="2021-11-13T14:56:00Z">
        <w:r w:rsidDel="002F6E1C">
          <w:fldChar w:fldCharType="end"/>
        </w:r>
      </w:del>
      <w:ins w:id="489"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rsidP="006A1DDD">
      <w:pPr>
        <w:pStyle w:val="TableofFigures"/>
        <w:tabs>
          <w:tab w:val="right" w:leader="dot" w:pos="7927"/>
        </w:tabs>
        <w:rPr>
          <w:del w:id="490" w:author="chaniaayulestari@outlook.com" w:date="2021-11-13T19:49:00Z"/>
          <w:noProof/>
        </w:rPr>
        <w:pPrChange w:id="491" w:author="chaniaayulestari@outlook.com" w:date="2021-11-13T20:54:00Z">
          <w:pPr>
            <w:pStyle w:val="TableofFigures"/>
            <w:tabs>
              <w:tab w:val="right" w:leader="dot" w:pos="7927"/>
            </w:tabs>
          </w:pPr>
        </w:pPrChange>
      </w:pPr>
    </w:p>
    <w:p w14:paraId="5DAC426F" w14:textId="41DB721A" w:rsidR="002040D9" w:rsidDel="002040D9" w:rsidRDefault="002040D9" w:rsidP="006A1DDD">
      <w:pPr>
        <w:pStyle w:val="TableofFigures"/>
        <w:tabs>
          <w:tab w:val="right" w:leader="dot" w:pos="7927"/>
        </w:tabs>
        <w:rPr>
          <w:del w:id="492" w:author="chaniaayulestari@outlook.com" w:date="2021-11-13T15:19:00Z"/>
          <w:noProof/>
        </w:rPr>
        <w:pPrChange w:id="493" w:author="chaniaayulestari@outlook.com" w:date="2021-11-13T20:54:00Z">
          <w:pPr>
            <w:pStyle w:val="TableofFigures"/>
            <w:tabs>
              <w:tab w:val="right" w:leader="dot" w:pos="7927"/>
            </w:tabs>
          </w:pPr>
        </w:pPrChange>
      </w:pPr>
    </w:p>
    <w:p w14:paraId="7F96571D" w14:textId="4836725F" w:rsidR="007E3876" w:rsidDel="007E3876" w:rsidRDefault="007E3876" w:rsidP="006A1DDD">
      <w:pPr>
        <w:pStyle w:val="TableofFigures"/>
        <w:tabs>
          <w:tab w:val="right" w:leader="dot" w:pos="7927"/>
        </w:tabs>
        <w:rPr>
          <w:del w:id="494" w:author="chaniaayulestari@outlook.com" w:date="2021-11-13T15:15:00Z"/>
          <w:noProof/>
        </w:rPr>
        <w:pPrChange w:id="495" w:author="chaniaayulestari@outlook.com" w:date="2021-11-13T20:54:00Z">
          <w:pPr>
            <w:pStyle w:val="TableofFigures"/>
            <w:tabs>
              <w:tab w:val="right" w:leader="dot" w:pos="7927"/>
            </w:tabs>
          </w:pPr>
        </w:pPrChange>
      </w:pPr>
    </w:p>
    <w:p w14:paraId="3B954BD0" w14:textId="36726B3A" w:rsidR="002778AA" w:rsidDel="002778AA" w:rsidRDefault="002778AA" w:rsidP="006A1DDD">
      <w:pPr>
        <w:pStyle w:val="TableofFigures"/>
        <w:tabs>
          <w:tab w:val="right" w:leader="dot" w:pos="7927"/>
        </w:tabs>
        <w:rPr>
          <w:del w:id="496" w:author="chaniaayulestari@outlook.com" w:date="2021-11-13T15:07:00Z"/>
          <w:noProof/>
        </w:rPr>
        <w:pPrChange w:id="497" w:author="chaniaayulestari@outlook.com" w:date="2021-11-13T20:54:00Z">
          <w:pPr>
            <w:pStyle w:val="TableofFigures"/>
            <w:tabs>
              <w:tab w:val="right" w:leader="dot" w:pos="7927"/>
            </w:tabs>
          </w:pPr>
        </w:pPrChange>
      </w:pPr>
    </w:p>
    <w:p w14:paraId="7A2BF14A" w14:textId="490709AC" w:rsidR="002778AA" w:rsidDel="002778AA" w:rsidRDefault="002778AA" w:rsidP="006A1DDD">
      <w:pPr>
        <w:pStyle w:val="TableofFigures"/>
        <w:tabs>
          <w:tab w:val="right" w:leader="dot" w:pos="7927"/>
        </w:tabs>
        <w:rPr>
          <w:del w:id="498" w:author="chaniaayulestari@outlook.com" w:date="2021-11-13T15:05:00Z"/>
          <w:noProof/>
        </w:rPr>
        <w:pPrChange w:id="499" w:author="chaniaayulestari@outlook.com" w:date="2021-11-13T20:54:00Z">
          <w:pPr>
            <w:pStyle w:val="TableofFigures"/>
            <w:tabs>
              <w:tab w:val="right" w:leader="dot" w:pos="7927"/>
            </w:tabs>
          </w:pPr>
        </w:pPrChange>
      </w:pPr>
    </w:p>
    <w:p w14:paraId="0BFB35BA" w14:textId="58CCCB53" w:rsidR="00575898" w:rsidDel="00575898" w:rsidRDefault="00575898" w:rsidP="006A1DDD">
      <w:pPr>
        <w:pStyle w:val="TableofFigures"/>
        <w:tabs>
          <w:tab w:val="right" w:leader="dot" w:pos="7927"/>
        </w:tabs>
        <w:rPr>
          <w:del w:id="500" w:author="chaniaayulestari@outlook.com" w:date="2021-11-13T15:03:00Z"/>
          <w:noProof/>
        </w:rPr>
        <w:pPrChange w:id="501" w:author="chaniaayulestari@outlook.com" w:date="2021-11-13T20:54:00Z">
          <w:pPr>
            <w:pStyle w:val="TableofFigures"/>
            <w:tabs>
              <w:tab w:val="right" w:leader="dot" w:pos="7927"/>
            </w:tabs>
          </w:pPr>
        </w:pPrChange>
      </w:pPr>
    </w:p>
    <w:p w14:paraId="59AD98ED" w14:textId="46717EA3" w:rsidR="000C4633" w:rsidDel="000C4633" w:rsidRDefault="000C4633" w:rsidP="006A1DDD">
      <w:pPr>
        <w:pStyle w:val="TableofFigures"/>
        <w:tabs>
          <w:tab w:val="right" w:leader="dot" w:pos="7927"/>
        </w:tabs>
        <w:rPr>
          <w:del w:id="502" w:author="chaniaayulestari@outlook.com" w:date="2021-11-13T15:00:00Z"/>
          <w:noProof/>
        </w:rPr>
        <w:pPrChange w:id="503" w:author="chaniaayulestari@outlook.com" w:date="2021-11-13T20:54:00Z">
          <w:pPr>
            <w:pStyle w:val="TableofFigures"/>
            <w:tabs>
              <w:tab w:val="right" w:leader="dot" w:pos="7927"/>
            </w:tabs>
          </w:pPr>
        </w:pPrChange>
      </w:pPr>
    </w:p>
    <w:p w14:paraId="643EDF0C" w14:textId="243D6C9C" w:rsidR="002F6E1C" w:rsidDel="002F6E1C" w:rsidRDefault="002F6E1C" w:rsidP="006A1DDD">
      <w:pPr>
        <w:pStyle w:val="TableofFigures"/>
        <w:tabs>
          <w:tab w:val="right" w:leader="dot" w:pos="7927"/>
        </w:tabs>
        <w:rPr>
          <w:del w:id="504" w:author="chaniaayulestari@outlook.com" w:date="2021-11-13T14:56:00Z"/>
          <w:noProof/>
        </w:rPr>
        <w:pPrChange w:id="505" w:author="chaniaayulestari@outlook.com" w:date="2021-11-13T20:54:00Z">
          <w:pPr/>
        </w:pPrChange>
      </w:pPr>
    </w:p>
    <w:p w14:paraId="0411623F" w14:textId="31A6BA1E" w:rsidR="00AA549F" w:rsidRDefault="002F6E1C" w:rsidP="006A1DDD">
      <w:pPr>
        <w:pStyle w:val="TableofFigures"/>
        <w:tabs>
          <w:tab w:val="right" w:leader="dot" w:pos="7927"/>
        </w:tabs>
        <w:pPrChange w:id="506" w:author="chaniaayulestari@outlook.com" w:date="2021-11-13T20:54:00Z">
          <w:pPr/>
        </w:pPrChange>
      </w:pPr>
      <w:ins w:id="507"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508" w:name="_Toc80034205"/>
      <w:bookmarkStart w:id="509" w:name="_Toc83115707"/>
      <w:r>
        <w:rPr>
          <w:lang w:val="en-US"/>
        </w:rPr>
        <w:lastRenderedPageBreak/>
        <w:t>DAFTAR TABEL</w:t>
      </w:r>
      <w:bookmarkEnd w:id="508"/>
      <w:bookmarkEnd w:id="509"/>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224DD9">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224DD9">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224DD9">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224DD9">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224DD9">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rsidP="001B5BCE">
      <w:pPr>
        <w:rPr>
          <w:del w:id="510" w:author="chaniaayulestari@outlook.com" w:date="2021-11-14T06:10:00Z"/>
          <w:noProof/>
        </w:rPr>
        <w:pPrChange w:id="511" w:author="chaniaayulestari@outlook.com" w:date="2021-11-14T06:11:00Z">
          <w:pPr>
            <w:pStyle w:val="TableofFigures"/>
            <w:tabs>
              <w:tab w:val="right" w:leader="dot" w:pos="7927"/>
            </w:tabs>
          </w:pPr>
        </w:pPrChange>
      </w:pPr>
      <w:r>
        <w:fldChar w:fldCharType="end"/>
      </w:r>
      <w:del w:id="512" w:author="chaniaayulestari@outlook.com" w:date="2021-11-14T06:11:00Z">
        <w:r w:rsidDel="001B5BCE">
          <w:fldChar w:fldCharType="begin"/>
        </w:r>
        <w:r w:rsidRPr="001B5BCE" w:rsidDel="001B5BCE">
          <w:rPr>
            <w:rPrChange w:id="513" w:author="chaniaayulestari@outlook.com" w:date="2021-11-14T06:11:00Z">
              <w:rPr/>
            </w:rPrChange>
          </w:rPr>
          <w:delInstrText xml:space="preserve"> TOC \h \z \c "Table 3." </w:delInstrText>
        </w:r>
        <w:r w:rsidDel="001B5BCE">
          <w:fldChar w:fldCharType="separate"/>
        </w:r>
      </w:del>
    </w:p>
    <w:p w14:paraId="2954C0BB" w14:textId="245CE006" w:rsidR="00FA382F" w:rsidDel="001B5BCE" w:rsidRDefault="00FA382F" w:rsidP="001B5BCE">
      <w:pPr>
        <w:rPr>
          <w:del w:id="514" w:author="chaniaayulestari@outlook.com" w:date="2021-11-14T06:10:00Z"/>
          <w:noProof/>
        </w:rPr>
        <w:pPrChange w:id="515" w:author="chaniaayulestari@outlook.com" w:date="2021-11-14T06:11:00Z">
          <w:pPr>
            <w:pStyle w:val="TableofFigures"/>
            <w:tabs>
              <w:tab w:val="right" w:leader="dot" w:pos="7927"/>
            </w:tabs>
          </w:pPr>
        </w:pPrChange>
      </w:pPr>
    </w:p>
    <w:p w14:paraId="3372877F" w14:textId="1E52B54F" w:rsidR="00FA382F" w:rsidDel="001B5BCE" w:rsidRDefault="00FA382F" w:rsidP="001B5BCE">
      <w:pPr>
        <w:rPr>
          <w:del w:id="516" w:author="chaniaayulestari@outlook.com" w:date="2021-11-14T06:10:00Z"/>
          <w:rFonts w:asciiTheme="minorHAnsi" w:eastAsiaTheme="minorEastAsia" w:hAnsiTheme="minorHAnsi" w:cstheme="minorBidi"/>
          <w:noProof/>
          <w:sz w:val="22"/>
          <w:szCs w:val="22"/>
          <w:lang w:val="en-ID"/>
        </w:rPr>
        <w:pPrChange w:id="517" w:author="chaniaayulestari@outlook.com" w:date="2021-11-14T06:11:00Z">
          <w:pPr>
            <w:pStyle w:val="TableofFigures"/>
            <w:tabs>
              <w:tab w:val="right" w:leader="dot" w:pos="7927"/>
            </w:tabs>
          </w:pPr>
        </w:pPrChange>
      </w:pPr>
      <w:del w:id="518" w:author="chaniaayulestari@outlook.com" w:date="2021-11-14T06:10:00Z">
        <w:r w:rsidRPr="001B5BCE" w:rsidDel="001B5BCE">
          <w:rPr>
            <w:rFonts w:eastAsiaTheme="majorEastAsia"/>
            <w:noProof/>
            <w:rPrChange w:id="519"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rsidP="001B5BCE">
      <w:pPr>
        <w:rPr>
          <w:del w:id="520" w:author="chaniaayulestari@outlook.com" w:date="2021-11-14T06:10:00Z"/>
          <w:rFonts w:asciiTheme="minorHAnsi" w:eastAsiaTheme="minorEastAsia" w:hAnsiTheme="minorHAnsi" w:cstheme="minorBidi"/>
          <w:noProof/>
          <w:sz w:val="22"/>
          <w:szCs w:val="22"/>
          <w:lang w:val="en-ID"/>
        </w:rPr>
        <w:pPrChange w:id="521" w:author="chaniaayulestari@outlook.com" w:date="2021-11-14T06:11:00Z">
          <w:pPr>
            <w:pStyle w:val="TableofFigures"/>
            <w:tabs>
              <w:tab w:val="right" w:leader="dot" w:pos="7927"/>
            </w:tabs>
          </w:pPr>
        </w:pPrChange>
      </w:pPr>
      <w:del w:id="522" w:author="chaniaayulestari@outlook.com" w:date="2021-11-14T06:10:00Z">
        <w:r w:rsidRPr="001B5BCE" w:rsidDel="001B5BCE">
          <w:rPr>
            <w:rFonts w:eastAsiaTheme="majorEastAsia"/>
            <w:noProof/>
            <w:rPrChange w:id="523"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rsidP="001B5BCE">
      <w:pPr>
        <w:rPr>
          <w:del w:id="524" w:author="chaniaayulestari@outlook.com" w:date="2021-11-14T06:10:00Z"/>
          <w:rFonts w:asciiTheme="minorHAnsi" w:eastAsiaTheme="minorEastAsia" w:hAnsiTheme="minorHAnsi" w:cstheme="minorBidi"/>
          <w:noProof/>
          <w:sz w:val="22"/>
          <w:szCs w:val="22"/>
          <w:lang w:val="en-ID"/>
        </w:rPr>
        <w:pPrChange w:id="525" w:author="chaniaayulestari@outlook.com" w:date="2021-11-14T06:11:00Z">
          <w:pPr>
            <w:pStyle w:val="TableofFigures"/>
            <w:tabs>
              <w:tab w:val="right" w:leader="dot" w:pos="7927"/>
            </w:tabs>
          </w:pPr>
        </w:pPrChange>
      </w:pPr>
      <w:del w:id="526" w:author="chaniaayulestari@outlook.com" w:date="2021-11-14T06:10:00Z">
        <w:r w:rsidRPr="001B5BCE" w:rsidDel="001B5BCE">
          <w:rPr>
            <w:rFonts w:eastAsiaTheme="majorEastAsia"/>
            <w:noProof/>
            <w:rPrChange w:id="527"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rsidP="001B5BCE">
      <w:pPr>
        <w:rPr>
          <w:del w:id="528" w:author="chaniaayulestari@outlook.com" w:date="2021-11-14T06:10:00Z"/>
          <w:rFonts w:asciiTheme="minorHAnsi" w:eastAsiaTheme="minorEastAsia" w:hAnsiTheme="minorHAnsi" w:cstheme="minorBidi"/>
          <w:noProof/>
          <w:sz w:val="22"/>
          <w:szCs w:val="22"/>
          <w:lang w:val="en-ID"/>
        </w:rPr>
        <w:pPrChange w:id="529" w:author="chaniaayulestari@outlook.com" w:date="2021-11-14T06:11:00Z">
          <w:pPr>
            <w:pStyle w:val="TableofFigures"/>
            <w:tabs>
              <w:tab w:val="right" w:leader="dot" w:pos="7927"/>
            </w:tabs>
          </w:pPr>
        </w:pPrChange>
      </w:pPr>
      <w:del w:id="530" w:author="chaniaayulestari@outlook.com" w:date="2021-11-14T06:10:00Z">
        <w:r w:rsidRPr="001B5BCE" w:rsidDel="001B5BCE">
          <w:rPr>
            <w:rFonts w:eastAsiaTheme="majorEastAsia"/>
            <w:noProof/>
            <w:rPrChange w:id="531"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rsidP="001B5BCE">
      <w:pPr>
        <w:rPr>
          <w:del w:id="532" w:author="chaniaayulestari@outlook.com" w:date="2021-11-14T06:10:00Z"/>
          <w:rFonts w:asciiTheme="minorHAnsi" w:eastAsiaTheme="minorEastAsia" w:hAnsiTheme="minorHAnsi" w:cstheme="minorBidi"/>
          <w:noProof/>
          <w:sz w:val="22"/>
          <w:szCs w:val="22"/>
          <w:lang w:val="en-ID"/>
        </w:rPr>
        <w:pPrChange w:id="533" w:author="chaniaayulestari@outlook.com" w:date="2021-11-14T06:11:00Z">
          <w:pPr>
            <w:pStyle w:val="TableofFigures"/>
            <w:tabs>
              <w:tab w:val="right" w:leader="dot" w:pos="7927"/>
            </w:tabs>
          </w:pPr>
        </w:pPrChange>
      </w:pPr>
      <w:del w:id="534" w:author="chaniaayulestari@outlook.com" w:date="2021-11-14T06:10:00Z">
        <w:r w:rsidRPr="001B5BCE" w:rsidDel="001B5BCE">
          <w:rPr>
            <w:rFonts w:eastAsiaTheme="majorEastAsia"/>
            <w:noProof/>
            <w:rPrChange w:id="535"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rsidP="001B5BCE">
      <w:pPr>
        <w:rPr>
          <w:del w:id="536" w:author="chaniaayulestari@outlook.com" w:date="2021-11-14T06:10:00Z"/>
          <w:rFonts w:asciiTheme="minorHAnsi" w:eastAsiaTheme="minorEastAsia" w:hAnsiTheme="minorHAnsi" w:cstheme="minorBidi"/>
          <w:noProof/>
          <w:sz w:val="22"/>
          <w:szCs w:val="22"/>
          <w:lang w:val="en-ID"/>
        </w:rPr>
        <w:pPrChange w:id="537" w:author="chaniaayulestari@outlook.com" w:date="2021-11-14T06:11:00Z">
          <w:pPr>
            <w:pStyle w:val="TableofFigures"/>
            <w:tabs>
              <w:tab w:val="right" w:leader="dot" w:pos="7927"/>
            </w:tabs>
          </w:pPr>
        </w:pPrChange>
      </w:pPr>
      <w:del w:id="538" w:author="chaniaayulestari@outlook.com" w:date="2021-11-14T06:10:00Z">
        <w:r w:rsidRPr="001B5BCE" w:rsidDel="001B5BCE">
          <w:rPr>
            <w:rFonts w:eastAsiaTheme="majorEastAsia"/>
            <w:noProof/>
            <w:rPrChange w:id="539"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rsidP="001B5BCE">
      <w:pPr>
        <w:rPr>
          <w:del w:id="540" w:author="chaniaayulestari@outlook.com" w:date="2021-11-14T06:10:00Z"/>
          <w:rFonts w:asciiTheme="minorHAnsi" w:eastAsiaTheme="minorEastAsia" w:hAnsiTheme="minorHAnsi" w:cstheme="minorBidi"/>
          <w:noProof/>
          <w:sz w:val="22"/>
          <w:szCs w:val="22"/>
          <w:lang w:val="en-ID"/>
        </w:rPr>
        <w:pPrChange w:id="541" w:author="chaniaayulestari@outlook.com" w:date="2021-11-14T06:11:00Z">
          <w:pPr>
            <w:pStyle w:val="TableofFigures"/>
            <w:tabs>
              <w:tab w:val="right" w:leader="dot" w:pos="7927"/>
            </w:tabs>
          </w:pPr>
        </w:pPrChange>
      </w:pPr>
      <w:del w:id="542" w:author="chaniaayulestari@outlook.com" w:date="2021-11-14T06:10:00Z">
        <w:r w:rsidRPr="001B5BCE" w:rsidDel="001B5BCE">
          <w:rPr>
            <w:rFonts w:eastAsiaTheme="majorEastAsia"/>
            <w:noProof/>
            <w:rPrChange w:id="543"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rsidP="001B5BCE">
      <w:pPr>
        <w:rPr>
          <w:del w:id="544" w:author="chaniaayulestari@outlook.com" w:date="2021-11-14T06:10:00Z"/>
          <w:rFonts w:asciiTheme="minorHAnsi" w:eastAsiaTheme="minorEastAsia" w:hAnsiTheme="minorHAnsi" w:cstheme="minorBidi"/>
          <w:noProof/>
          <w:sz w:val="22"/>
          <w:szCs w:val="22"/>
          <w:lang w:val="en-ID"/>
        </w:rPr>
        <w:pPrChange w:id="545" w:author="chaniaayulestari@outlook.com" w:date="2021-11-14T06:11:00Z">
          <w:pPr>
            <w:pStyle w:val="TableofFigures"/>
            <w:tabs>
              <w:tab w:val="right" w:leader="dot" w:pos="7927"/>
            </w:tabs>
          </w:pPr>
        </w:pPrChange>
      </w:pPr>
      <w:del w:id="546" w:author="chaniaayulestari@outlook.com" w:date="2021-11-14T06:10:00Z">
        <w:r w:rsidRPr="001B5BCE" w:rsidDel="001B5BCE">
          <w:rPr>
            <w:rFonts w:eastAsiaTheme="majorEastAsia"/>
            <w:noProof/>
            <w:rPrChange w:id="547"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rsidP="001B5BCE">
      <w:pPr>
        <w:rPr>
          <w:del w:id="548" w:author="chaniaayulestari@outlook.com" w:date="2021-11-14T06:10:00Z"/>
          <w:rFonts w:asciiTheme="minorHAnsi" w:eastAsiaTheme="minorEastAsia" w:hAnsiTheme="minorHAnsi" w:cstheme="minorBidi"/>
          <w:noProof/>
          <w:sz w:val="22"/>
          <w:szCs w:val="22"/>
          <w:lang w:val="en-ID"/>
        </w:rPr>
        <w:pPrChange w:id="549" w:author="chaniaayulestari@outlook.com" w:date="2021-11-14T06:11:00Z">
          <w:pPr>
            <w:pStyle w:val="TableofFigures"/>
            <w:tabs>
              <w:tab w:val="right" w:leader="dot" w:pos="7927"/>
            </w:tabs>
          </w:pPr>
        </w:pPrChange>
      </w:pPr>
      <w:del w:id="550" w:author="chaniaayulestari@outlook.com" w:date="2021-11-14T06:10:00Z">
        <w:r w:rsidRPr="001B5BCE" w:rsidDel="001B5BCE">
          <w:rPr>
            <w:rFonts w:eastAsiaTheme="majorEastAsia"/>
            <w:noProof/>
            <w:rPrChange w:id="551"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rsidP="001B5BCE">
      <w:pPr>
        <w:rPr>
          <w:del w:id="552" w:author="chaniaayulestari@outlook.com" w:date="2021-11-14T06:10:00Z"/>
          <w:rFonts w:asciiTheme="minorHAnsi" w:eastAsiaTheme="minorEastAsia" w:hAnsiTheme="minorHAnsi" w:cstheme="minorBidi"/>
          <w:noProof/>
          <w:sz w:val="22"/>
          <w:szCs w:val="22"/>
          <w:lang w:val="en-ID"/>
        </w:rPr>
        <w:pPrChange w:id="553" w:author="chaniaayulestari@outlook.com" w:date="2021-11-14T06:11:00Z">
          <w:pPr>
            <w:pStyle w:val="TableofFigures"/>
            <w:tabs>
              <w:tab w:val="right" w:leader="dot" w:pos="7927"/>
            </w:tabs>
          </w:pPr>
        </w:pPrChange>
      </w:pPr>
      <w:del w:id="554" w:author="chaniaayulestari@outlook.com" w:date="2021-11-14T06:10:00Z">
        <w:r w:rsidRPr="001B5BCE" w:rsidDel="001B5BCE">
          <w:rPr>
            <w:rFonts w:eastAsiaTheme="majorEastAsia"/>
            <w:noProof/>
            <w:rPrChange w:id="555"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rsidP="001B5BCE">
      <w:pPr>
        <w:rPr>
          <w:del w:id="556" w:author="chaniaayulestari@outlook.com" w:date="2021-11-14T06:10:00Z"/>
          <w:rFonts w:asciiTheme="minorHAnsi" w:eastAsiaTheme="minorEastAsia" w:hAnsiTheme="minorHAnsi" w:cstheme="minorBidi"/>
          <w:noProof/>
          <w:sz w:val="22"/>
          <w:szCs w:val="22"/>
          <w:lang w:val="en-ID"/>
        </w:rPr>
        <w:pPrChange w:id="557" w:author="chaniaayulestari@outlook.com" w:date="2021-11-14T06:11:00Z">
          <w:pPr>
            <w:pStyle w:val="TableofFigures"/>
            <w:tabs>
              <w:tab w:val="right" w:leader="dot" w:pos="7927"/>
            </w:tabs>
          </w:pPr>
        </w:pPrChange>
      </w:pPr>
      <w:del w:id="558" w:author="chaniaayulestari@outlook.com" w:date="2021-11-14T06:10:00Z">
        <w:r w:rsidRPr="001B5BCE" w:rsidDel="001B5BCE">
          <w:rPr>
            <w:rFonts w:eastAsiaTheme="majorEastAsia"/>
            <w:noProof/>
            <w:rPrChange w:id="559"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rsidP="001B5BCE">
      <w:pPr>
        <w:rPr>
          <w:del w:id="560" w:author="chaniaayulestari@outlook.com" w:date="2021-11-14T06:10:00Z"/>
          <w:rFonts w:asciiTheme="minorHAnsi" w:eastAsiaTheme="minorEastAsia" w:hAnsiTheme="minorHAnsi" w:cstheme="minorBidi"/>
          <w:noProof/>
          <w:sz w:val="22"/>
          <w:szCs w:val="22"/>
          <w:lang w:val="en-ID"/>
        </w:rPr>
        <w:pPrChange w:id="561" w:author="chaniaayulestari@outlook.com" w:date="2021-11-14T06:11:00Z">
          <w:pPr>
            <w:pStyle w:val="TableofFigures"/>
            <w:tabs>
              <w:tab w:val="right" w:leader="dot" w:pos="7927"/>
            </w:tabs>
          </w:pPr>
        </w:pPrChange>
      </w:pPr>
      <w:del w:id="562" w:author="chaniaayulestari@outlook.com" w:date="2021-11-14T06:10:00Z">
        <w:r w:rsidRPr="001B5BCE" w:rsidDel="001B5BCE">
          <w:rPr>
            <w:rFonts w:eastAsiaTheme="majorEastAsia"/>
            <w:noProof/>
            <w:rPrChange w:id="563"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rsidP="001B5BCE">
      <w:pPr>
        <w:rPr>
          <w:del w:id="564" w:author="chaniaayulestari@outlook.com" w:date="2021-11-14T06:10:00Z"/>
          <w:rFonts w:asciiTheme="minorHAnsi" w:eastAsiaTheme="minorEastAsia" w:hAnsiTheme="minorHAnsi" w:cstheme="minorBidi"/>
          <w:noProof/>
          <w:sz w:val="22"/>
          <w:szCs w:val="22"/>
          <w:lang w:val="en-ID"/>
        </w:rPr>
        <w:pPrChange w:id="565" w:author="chaniaayulestari@outlook.com" w:date="2021-11-14T06:11:00Z">
          <w:pPr>
            <w:pStyle w:val="TableofFigures"/>
            <w:tabs>
              <w:tab w:val="right" w:leader="dot" w:pos="7927"/>
            </w:tabs>
          </w:pPr>
        </w:pPrChange>
      </w:pPr>
      <w:del w:id="566" w:author="chaniaayulestari@outlook.com" w:date="2021-11-14T06:10:00Z">
        <w:r w:rsidRPr="001B5BCE" w:rsidDel="001B5BCE">
          <w:rPr>
            <w:rFonts w:eastAsiaTheme="majorEastAsia"/>
            <w:noProof/>
            <w:rPrChange w:id="567"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rsidP="001B5BCE">
      <w:pPr>
        <w:rPr>
          <w:del w:id="568" w:author="chaniaayulestari@outlook.com" w:date="2021-11-14T06:10:00Z"/>
          <w:rFonts w:asciiTheme="minorHAnsi" w:eastAsiaTheme="minorEastAsia" w:hAnsiTheme="minorHAnsi" w:cstheme="minorBidi"/>
          <w:noProof/>
          <w:sz w:val="22"/>
          <w:szCs w:val="22"/>
          <w:lang w:val="en-ID"/>
        </w:rPr>
        <w:pPrChange w:id="569" w:author="chaniaayulestari@outlook.com" w:date="2021-11-14T06:11:00Z">
          <w:pPr>
            <w:pStyle w:val="TableofFigures"/>
            <w:tabs>
              <w:tab w:val="right" w:leader="dot" w:pos="7927"/>
            </w:tabs>
          </w:pPr>
        </w:pPrChange>
      </w:pPr>
      <w:del w:id="570" w:author="chaniaayulestari@outlook.com" w:date="2021-11-14T06:10:00Z">
        <w:r w:rsidRPr="001B5BCE" w:rsidDel="001B5BCE">
          <w:rPr>
            <w:rFonts w:eastAsiaTheme="majorEastAsia"/>
            <w:noProof/>
            <w:rPrChange w:id="571"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rsidP="001B5BCE">
      <w:pPr>
        <w:rPr>
          <w:del w:id="572" w:author="chaniaayulestari@outlook.com" w:date="2021-11-14T06:10:00Z"/>
          <w:rFonts w:asciiTheme="minorHAnsi" w:eastAsiaTheme="minorEastAsia" w:hAnsiTheme="minorHAnsi" w:cstheme="minorBidi"/>
          <w:noProof/>
          <w:sz w:val="22"/>
          <w:szCs w:val="22"/>
          <w:lang w:val="en-ID"/>
        </w:rPr>
        <w:pPrChange w:id="573" w:author="chaniaayulestari@outlook.com" w:date="2021-11-14T06:11:00Z">
          <w:pPr>
            <w:pStyle w:val="TableofFigures"/>
            <w:tabs>
              <w:tab w:val="right" w:leader="dot" w:pos="7927"/>
            </w:tabs>
          </w:pPr>
        </w:pPrChange>
      </w:pPr>
      <w:del w:id="574" w:author="chaniaayulestari@outlook.com" w:date="2021-11-14T06:10:00Z">
        <w:r w:rsidRPr="001B5BCE" w:rsidDel="001B5BCE">
          <w:rPr>
            <w:rFonts w:eastAsiaTheme="majorEastAsia"/>
            <w:noProof/>
            <w:rPrChange w:id="575"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rsidP="001B5BCE">
      <w:pPr>
        <w:rPr>
          <w:del w:id="576" w:author="chaniaayulestari@outlook.com" w:date="2021-11-14T06:10:00Z"/>
          <w:rFonts w:asciiTheme="minorHAnsi" w:eastAsiaTheme="minorEastAsia" w:hAnsiTheme="minorHAnsi" w:cstheme="minorBidi"/>
          <w:noProof/>
          <w:sz w:val="22"/>
          <w:szCs w:val="22"/>
          <w:lang w:val="en-ID"/>
        </w:rPr>
        <w:pPrChange w:id="577" w:author="chaniaayulestari@outlook.com" w:date="2021-11-14T06:11:00Z">
          <w:pPr>
            <w:pStyle w:val="TableofFigures"/>
            <w:tabs>
              <w:tab w:val="right" w:leader="dot" w:pos="7927"/>
            </w:tabs>
          </w:pPr>
        </w:pPrChange>
      </w:pPr>
      <w:del w:id="578" w:author="chaniaayulestari@outlook.com" w:date="2021-11-14T06:10:00Z">
        <w:r w:rsidRPr="001B5BCE" w:rsidDel="001B5BCE">
          <w:rPr>
            <w:rFonts w:eastAsiaTheme="majorEastAsia"/>
            <w:noProof/>
            <w:rPrChange w:id="579"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rsidP="001B5BCE">
      <w:pPr>
        <w:rPr>
          <w:del w:id="580" w:author="chaniaayulestari@outlook.com" w:date="2021-11-14T06:10:00Z"/>
          <w:rFonts w:asciiTheme="minorHAnsi" w:eastAsiaTheme="minorEastAsia" w:hAnsiTheme="minorHAnsi" w:cstheme="minorBidi"/>
          <w:noProof/>
          <w:sz w:val="22"/>
          <w:szCs w:val="22"/>
          <w:lang w:val="en-ID"/>
        </w:rPr>
        <w:pPrChange w:id="581" w:author="chaniaayulestari@outlook.com" w:date="2021-11-14T06:11:00Z">
          <w:pPr>
            <w:pStyle w:val="TableofFigures"/>
            <w:tabs>
              <w:tab w:val="right" w:leader="dot" w:pos="7927"/>
            </w:tabs>
          </w:pPr>
        </w:pPrChange>
      </w:pPr>
      <w:del w:id="582" w:author="chaniaayulestari@outlook.com" w:date="2021-11-14T06:10:00Z">
        <w:r w:rsidRPr="001B5BCE" w:rsidDel="001B5BCE">
          <w:rPr>
            <w:rFonts w:eastAsiaTheme="majorEastAsia"/>
            <w:noProof/>
            <w:rPrChange w:id="583"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rsidP="001B5BCE">
      <w:pPr>
        <w:rPr>
          <w:del w:id="584" w:author="chaniaayulestari@outlook.com" w:date="2021-11-14T06:10:00Z"/>
          <w:rFonts w:asciiTheme="minorHAnsi" w:eastAsiaTheme="minorEastAsia" w:hAnsiTheme="minorHAnsi" w:cstheme="minorBidi"/>
          <w:noProof/>
          <w:sz w:val="22"/>
          <w:szCs w:val="22"/>
          <w:lang w:val="en-ID"/>
        </w:rPr>
        <w:pPrChange w:id="585" w:author="chaniaayulestari@outlook.com" w:date="2021-11-14T06:11:00Z">
          <w:pPr>
            <w:pStyle w:val="TableofFigures"/>
            <w:tabs>
              <w:tab w:val="right" w:leader="dot" w:pos="7927"/>
            </w:tabs>
          </w:pPr>
        </w:pPrChange>
      </w:pPr>
      <w:del w:id="586" w:author="chaniaayulestari@outlook.com" w:date="2021-11-14T06:10:00Z">
        <w:r w:rsidRPr="001B5BCE" w:rsidDel="001B5BCE">
          <w:rPr>
            <w:rFonts w:eastAsiaTheme="majorEastAsia"/>
            <w:noProof/>
            <w:rPrChange w:id="587"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rsidP="001B5BCE">
      <w:pPr>
        <w:rPr>
          <w:del w:id="588" w:author="chaniaayulestari@outlook.com" w:date="2021-11-14T06:10:00Z"/>
          <w:rFonts w:asciiTheme="minorHAnsi" w:eastAsiaTheme="minorEastAsia" w:hAnsiTheme="minorHAnsi" w:cstheme="minorBidi"/>
          <w:noProof/>
          <w:sz w:val="22"/>
          <w:szCs w:val="22"/>
          <w:lang w:val="en-ID"/>
        </w:rPr>
        <w:pPrChange w:id="589" w:author="chaniaayulestari@outlook.com" w:date="2021-11-14T06:11:00Z">
          <w:pPr>
            <w:pStyle w:val="TableofFigures"/>
            <w:tabs>
              <w:tab w:val="right" w:leader="dot" w:pos="7927"/>
            </w:tabs>
          </w:pPr>
        </w:pPrChange>
      </w:pPr>
      <w:del w:id="590" w:author="chaniaayulestari@outlook.com" w:date="2021-11-14T06:10:00Z">
        <w:r w:rsidRPr="001B5BCE" w:rsidDel="001B5BCE">
          <w:rPr>
            <w:rFonts w:eastAsiaTheme="majorEastAsia"/>
            <w:noProof/>
            <w:rPrChange w:id="591"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rsidP="001B5BCE">
      <w:pPr>
        <w:rPr>
          <w:del w:id="592" w:author="chaniaayulestari@outlook.com" w:date="2021-11-14T06:10:00Z"/>
          <w:rFonts w:asciiTheme="minorHAnsi" w:eastAsiaTheme="minorEastAsia" w:hAnsiTheme="minorHAnsi" w:cstheme="minorBidi"/>
          <w:noProof/>
          <w:sz w:val="22"/>
          <w:szCs w:val="22"/>
          <w:lang w:val="en-ID"/>
        </w:rPr>
        <w:pPrChange w:id="593" w:author="chaniaayulestari@outlook.com" w:date="2021-11-14T06:11:00Z">
          <w:pPr>
            <w:pStyle w:val="TableofFigures"/>
            <w:tabs>
              <w:tab w:val="right" w:leader="dot" w:pos="7927"/>
            </w:tabs>
          </w:pPr>
        </w:pPrChange>
      </w:pPr>
      <w:del w:id="594" w:author="chaniaayulestari@outlook.com" w:date="2021-11-14T06:10:00Z">
        <w:r w:rsidRPr="001B5BCE" w:rsidDel="001B5BCE">
          <w:rPr>
            <w:rFonts w:eastAsiaTheme="majorEastAsia"/>
            <w:noProof/>
            <w:rPrChange w:id="595"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rsidP="001B5BCE">
      <w:pPr>
        <w:rPr>
          <w:del w:id="596" w:author="chaniaayulestari@outlook.com" w:date="2021-11-14T06:10:00Z"/>
          <w:rFonts w:asciiTheme="minorHAnsi" w:eastAsiaTheme="minorEastAsia" w:hAnsiTheme="minorHAnsi" w:cstheme="minorBidi"/>
          <w:noProof/>
          <w:sz w:val="22"/>
          <w:szCs w:val="22"/>
          <w:lang w:val="en-ID"/>
        </w:rPr>
        <w:pPrChange w:id="597" w:author="chaniaayulestari@outlook.com" w:date="2021-11-14T06:11:00Z">
          <w:pPr>
            <w:pStyle w:val="TableofFigures"/>
            <w:tabs>
              <w:tab w:val="right" w:leader="dot" w:pos="7927"/>
            </w:tabs>
          </w:pPr>
        </w:pPrChange>
      </w:pPr>
      <w:del w:id="598" w:author="chaniaayulestari@outlook.com" w:date="2021-11-14T06:10:00Z">
        <w:r w:rsidRPr="001B5BCE" w:rsidDel="001B5BCE">
          <w:rPr>
            <w:rFonts w:eastAsiaTheme="majorEastAsia"/>
            <w:noProof/>
            <w:rPrChange w:id="599"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rsidP="001B5BCE">
      <w:pPr>
        <w:rPr>
          <w:del w:id="600" w:author="chaniaayulestari@outlook.com" w:date="2021-11-14T06:10:00Z"/>
          <w:rFonts w:asciiTheme="minorHAnsi" w:eastAsiaTheme="minorEastAsia" w:hAnsiTheme="minorHAnsi" w:cstheme="minorBidi"/>
          <w:noProof/>
          <w:sz w:val="22"/>
          <w:szCs w:val="22"/>
          <w:lang w:val="en-ID"/>
        </w:rPr>
        <w:pPrChange w:id="601" w:author="chaniaayulestari@outlook.com" w:date="2021-11-14T06:11:00Z">
          <w:pPr>
            <w:pStyle w:val="TableofFigures"/>
            <w:tabs>
              <w:tab w:val="right" w:leader="dot" w:pos="7927"/>
            </w:tabs>
          </w:pPr>
        </w:pPrChange>
      </w:pPr>
      <w:del w:id="602" w:author="chaniaayulestari@outlook.com" w:date="2021-11-14T06:10:00Z">
        <w:r w:rsidRPr="001B5BCE" w:rsidDel="001B5BCE">
          <w:rPr>
            <w:rFonts w:eastAsiaTheme="majorEastAsia"/>
            <w:noProof/>
            <w:rPrChange w:id="603"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rsidP="001B5BCE">
      <w:pPr>
        <w:rPr>
          <w:del w:id="604" w:author="chaniaayulestari@outlook.com" w:date="2021-11-14T06:10:00Z"/>
          <w:rFonts w:asciiTheme="minorHAnsi" w:eastAsiaTheme="minorEastAsia" w:hAnsiTheme="minorHAnsi" w:cstheme="minorBidi"/>
          <w:noProof/>
          <w:sz w:val="22"/>
          <w:szCs w:val="22"/>
          <w:lang w:val="en-ID"/>
        </w:rPr>
        <w:pPrChange w:id="605" w:author="chaniaayulestari@outlook.com" w:date="2021-11-14T06:11:00Z">
          <w:pPr>
            <w:pStyle w:val="TableofFigures"/>
            <w:tabs>
              <w:tab w:val="right" w:leader="dot" w:pos="7927"/>
            </w:tabs>
          </w:pPr>
        </w:pPrChange>
      </w:pPr>
      <w:del w:id="606" w:author="chaniaayulestari@outlook.com" w:date="2021-11-14T06:10:00Z">
        <w:r w:rsidRPr="001B5BCE" w:rsidDel="001B5BCE">
          <w:rPr>
            <w:rFonts w:eastAsiaTheme="majorEastAsia"/>
            <w:noProof/>
            <w:rPrChange w:id="607"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rsidP="001B5BCE">
      <w:pPr>
        <w:rPr>
          <w:del w:id="608" w:author="chaniaayulestari@outlook.com" w:date="2021-11-14T06:10:00Z"/>
          <w:rFonts w:asciiTheme="minorHAnsi" w:eastAsiaTheme="minorEastAsia" w:hAnsiTheme="minorHAnsi" w:cstheme="minorBidi"/>
          <w:noProof/>
          <w:sz w:val="22"/>
          <w:szCs w:val="22"/>
          <w:lang w:val="en-ID"/>
        </w:rPr>
        <w:pPrChange w:id="609" w:author="chaniaayulestari@outlook.com" w:date="2021-11-14T06:11:00Z">
          <w:pPr>
            <w:pStyle w:val="TableofFigures"/>
            <w:tabs>
              <w:tab w:val="right" w:leader="dot" w:pos="7927"/>
            </w:tabs>
          </w:pPr>
        </w:pPrChange>
      </w:pPr>
      <w:del w:id="610" w:author="chaniaayulestari@outlook.com" w:date="2021-11-14T06:10:00Z">
        <w:r w:rsidRPr="001B5BCE" w:rsidDel="001B5BCE">
          <w:rPr>
            <w:rFonts w:eastAsiaTheme="majorEastAsia"/>
            <w:noProof/>
            <w:rPrChange w:id="611"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rsidP="001B5BCE">
      <w:pPr>
        <w:rPr>
          <w:del w:id="612" w:author="chaniaayulestari@outlook.com" w:date="2021-11-14T06:10:00Z"/>
          <w:rFonts w:asciiTheme="minorHAnsi" w:eastAsiaTheme="minorEastAsia" w:hAnsiTheme="minorHAnsi" w:cstheme="minorBidi"/>
          <w:noProof/>
          <w:sz w:val="22"/>
          <w:szCs w:val="22"/>
          <w:lang w:val="en-ID"/>
        </w:rPr>
        <w:pPrChange w:id="613" w:author="chaniaayulestari@outlook.com" w:date="2021-11-14T06:11:00Z">
          <w:pPr>
            <w:pStyle w:val="TableofFigures"/>
            <w:tabs>
              <w:tab w:val="right" w:leader="dot" w:pos="7927"/>
            </w:tabs>
          </w:pPr>
        </w:pPrChange>
      </w:pPr>
      <w:del w:id="614" w:author="chaniaayulestari@outlook.com" w:date="2021-11-14T06:10:00Z">
        <w:r w:rsidRPr="001B5BCE" w:rsidDel="001B5BCE">
          <w:rPr>
            <w:rFonts w:eastAsiaTheme="majorEastAsia"/>
            <w:noProof/>
            <w:rPrChange w:id="615"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rsidP="001B5BCE">
      <w:pPr>
        <w:rPr>
          <w:del w:id="616" w:author="chaniaayulestari@outlook.com" w:date="2021-11-14T06:10:00Z"/>
          <w:rFonts w:asciiTheme="minorHAnsi" w:eastAsiaTheme="minorEastAsia" w:hAnsiTheme="minorHAnsi" w:cstheme="minorBidi"/>
          <w:noProof/>
          <w:sz w:val="22"/>
          <w:szCs w:val="22"/>
          <w:lang w:val="en-ID"/>
        </w:rPr>
        <w:pPrChange w:id="617" w:author="chaniaayulestari@outlook.com" w:date="2021-11-14T06:11:00Z">
          <w:pPr>
            <w:pStyle w:val="TableofFigures"/>
            <w:tabs>
              <w:tab w:val="right" w:leader="dot" w:pos="7927"/>
            </w:tabs>
          </w:pPr>
        </w:pPrChange>
      </w:pPr>
      <w:del w:id="618" w:author="chaniaayulestari@outlook.com" w:date="2021-11-14T06:10:00Z">
        <w:r w:rsidRPr="001B5BCE" w:rsidDel="001B5BCE">
          <w:rPr>
            <w:rFonts w:eastAsiaTheme="majorEastAsia"/>
            <w:noProof/>
            <w:rPrChange w:id="619"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rsidP="001B5BCE">
      <w:pPr>
        <w:rPr>
          <w:del w:id="620" w:author="chaniaayulestari@outlook.com" w:date="2021-11-14T06:10:00Z"/>
          <w:rFonts w:asciiTheme="minorHAnsi" w:eastAsiaTheme="minorEastAsia" w:hAnsiTheme="minorHAnsi" w:cstheme="minorBidi"/>
          <w:noProof/>
          <w:sz w:val="22"/>
          <w:szCs w:val="22"/>
          <w:lang w:val="en-ID"/>
        </w:rPr>
        <w:pPrChange w:id="621" w:author="chaniaayulestari@outlook.com" w:date="2021-11-14T06:11:00Z">
          <w:pPr>
            <w:pStyle w:val="TableofFigures"/>
            <w:tabs>
              <w:tab w:val="right" w:leader="dot" w:pos="7927"/>
            </w:tabs>
          </w:pPr>
        </w:pPrChange>
      </w:pPr>
      <w:del w:id="622" w:author="chaniaayulestari@outlook.com" w:date="2021-11-14T06:10:00Z">
        <w:r w:rsidRPr="001B5BCE" w:rsidDel="001B5BCE">
          <w:rPr>
            <w:rFonts w:eastAsiaTheme="majorEastAsia"/>
            <w:noProof/>
            <w:rPrChange w:id="623"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rsidP="001B5BCE">
      <w:pPr>
        <w:rPr>
          <w:del w:id="624" w:author="chaniaayulestari@outlook.com" w:date="2021-11-14T06:11:00Z"/>
        </w:rPr>
        <w:pPrChange w:id="625" w:author="chaniaayulestari@outlook.com" w:date="2021-11-14T06:11:00Z">
          <w:pPr/>
        </w:pPrChange>
      </w:pPr>
      <w:del w:id="626"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627" w:author="chaniaayulestari@outlook.com" w:date="2021-11-14T06:11:00Z"/>
          <w:rFonts w:asciiTheme="minorHAnsi" w:eastAsiaTheme="minorEastAsia" w:hAnsiTheme="minorHAnsi" w:cstheme="minorBidi"/>
          <w:noProof/>
          <w:sz w:val="22"/>
          <w:szCs w:val="22"/>
          <w:lang w:val="en-ID"/>
        </w:rPr>
      </w:pPr>
      <w:ins w:id="628" w:author="chaniaayulestari@outlook.com" w:date="2021-11-14T06:10:00Z">
        <w:r>
          <w:fldChar w:fldCharType="begin"/>
        </w:r>
        <w:r>
          <w:instrText xml:space="preserve"> TOC \h \z \c "Tabel 3." </w:instrText>
        </w:r>
      </w:ins>
      <w:r>
        <w:fldChar w:fldCharType="separate"/>
      </w:r>
      <w:ins w:id="62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r>
          <w:rPr>
            <w:noProof/>
            <w:webHidden/>
          </w:rPr>
        </w:r>
      </w:ins>
      <w:r>
        <w:rPr>
          <w:noProof/>
          <w:webHidden/>
        </w:rPr>
        <w:fldChar w:fldCharType="separate"/>
      </w:r>
      <w:ins w:id="630"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631" w:author="chaniaayulestari@outlook.com" w:date="2021-11-14T06:11:00Z"/>
          <w:rFonts w:asciiTheme="minorHAnsi" w:eastAsiaTheme="minorEastAsia" w:hAnsiTheme="minorHAnsi" w:cstheme="minorBidi"/>
          <w:noProof/>
          <w:sz w:val="22"/>
          <w:szCs w:val="22"/>
          <w:lang w:val="en-ID"/>
        </w:rPr>
      </w:pPr>
      <w:ins w:id="63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r>
          <w:rPr>
            <w:noProof/>
            <w:webHidden/>
          </w:rPr>
        </w:r>
      </w:ins>
      <w:r>
        <w:rPr>
          <w:noProof/>
          <w:webHidden/>
        </w:rPr>
        <w:fldChar w:fldCharType="separate"/>
      </w:r>
      <w:ins w:id="633"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634" w:author="chaniaayulestari@outlook.com" w:date="2021-11-14T06:11:00Z"/>
          <w:rFonts w:asciiTheme="minorHAnsi" w:eastAsiaTheme="minorEastAsia" w:hAnsiTheme="minorHAnsi" w:cstheme="minorBidi"/>
          <w:noProof/>
          <w:sz w:val="22"/>
          <w:szCs w:val="22"/>
          <w:lang w:val="en-ID"/>
        </w:rPr>
      </w:pPr>
      <w:ins w:id="63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r>
          <w:rPr>
            <w:noProof/>
            <w:webHidden/>
          </w:rPr>
        </w:r>
      </w:ins>
      <w:r>
        <w:rPr>
          <w:noProof/>
          <w:webHidden/>
        </w:rPr>
        <w:fldChar w:fldCharType="separate"/>
      </w:r>
      <w:ins w:id="636"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637" w:author="chaniaayulestari@outlook.com" w:date="2021-11-14T06:11:00Z"/>
          <w:rFonts w:asciiTheme="minorHAnsi" w:eastAsiaTheme="minorEastAsia" w:hAnsiTheme="minorHAnsi" w:cstheme="minorBidi"/>
          <w:noProof/>
          <w:sz w:val="22"/>
          <w:szCs w:val="22"/>
          <w:lang w:val="en-ID"/>
        </w:rPr>
      </w:pPr>
      <w:ins w:id="6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r>
          <w:rPr>
            <w:noProof/>
            <w:webHidden/>
          </w:rPr>
        </w:r>
      </w:ins>
      <w:r>
        <w:rPr>
          <w:noProof/>
          <w:webHidden/>
        </w:rPr>
        <w:fldChar w:fldCharType="separate"/>
      </w:r>
      <w:ins w:id="639"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640" w:author="chaniaayulestari@outlook.com" w:date="2021-11-14T06:11:00Z"/>
          <w:rFonts w:asciiTheme="minorHAnsi" w:eastAsiaTheme="minorEastAsia" w:hAnsiTheme="minorHAnsi" w:cstheme="minorBidi"/>
          <w:noProof/>
          <w:sz w:val="22"/>
          <w:szCs w:val="22"/>
          <w:lang w:val="en-ID"/>
        </w:rPr>
      </w:pPr>
      <w:ins w:id="6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r>
          <w:rPr>
            <w:noProof/>
            <w:webHidden/>
          </w:rPr>
        </w:r>
      </w:ins>
      <w:r>
        <w:rPr>
          <w:noProof/>
          <w:webHidden/>
        </w:rPr>
        <w:fldChar w:fldCharType="separate"/>
      </w:r>
      <w:ins w:id="642"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643" w:author="chaniaayulestari@outlook.com" w:date="2021-11-14T06:11:00Z"/>
          <w:rFonts w:asciiTheme="minorHAnsi" w:eastAsiaTheme="minorEastAsia" w:hAnsiTheme="minorHAnsi" w:cstheme="minorBidi"/>
          <w:noProof/>
          <w:sz w:val="22"/>
          <w:szCs w:val="22"/>
          <w:lang w:val="en-ID"/>
        </w:rPr>
      </w:pPr>
      <w:ins w:id="6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r>
          <w:rPr>
            <w:noProof/>
            <w:webHidden/>
          </w:rPr>
        </w:r>
      </w:ins>
      <w:r>
        <w:rPr>
          <w:noProof/>
          <w:webHidden/>
        </w:rPr>
        <w:fldChar w:fldCharType="separate"/>
      </w:r>
      <w:ins w:id="645"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646" w:author="chaniaayulestari@outlook.com" w:date="2021-11-14T06:11:00Z"/>
          <w:rFonts w:asciiTheme="minorHAnsi" w:eastAsiaTheme="minorEastAsia" w:hAnsiTheme="minorHAnsi" w:cstheme="minorBidi"/>
          <w:noProof/>
          <w:sz w:val="22"/>
          <w:szCs w:val="22"/>
          <w:lang w:val="en-ID"/>
        </w:rPr>
      </w:pPr>
      <w:ins w:id="6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r>
          <w:rPr>
            <w:noProof/>
            <w:webHidden/>
          </w:rPr>
        </w:r>
      </w:ins>
      <w:r>
        <w:rPr>
          <w:noProof/>
          <w:webHidden/>
        </w:rPr>
        <w:fldChar w:fldCharType="separate"/>
      </w:r>
      <w:ins w:id="648"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649" w:author="chaniaayulestari@outlook.com" w:date="2021-11-14T06:11:00Z"/>
          <w:rFonts w:asciiTheme="minorHAnsi" w:eastAsiaTheme="minorEastAsia" w:hAnsiTheme="minorHAnsi" w:cstheme="minorBidi"/>
          <w:noProof/>
          <w:sz w:val="22"/>
          <w:szCs w:val="22"/>
          <w:lang w:val="en-ID"/>
        </w:rPr>
      </w:pPr>
      <w:ins w:id="6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r>
          <w:rPr>
            <w:noProof/>
            <w:webHidden/>
          </w:rPr>
        </w:r>
      </w:ins>
      <w:r>
        <w:rPr>
          <w:noProof/>
          <w:webHidden/>
        </w:rPr>
        <w:fldChar w:fldCharType="separate"/>
      </w:r>
      <w:ins w:id="651"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652" w:author="chaniaayulestari@outlook.com" w:date="2021-11-14T06:11:00Z"/>
          <w:rFonts w:asciiTheme="minorHAnsi" w:eastAsiaTheme="minorEastAsia" w:hAnsiTheme="minorHAnsi" w:cstheme="minorBidi"/>
          <w:noProof/>
          <w:sz w:val="22"/>
          <w:szCs w:val="22"/>
          <w:lang w:val="en-ID"/>
        </w:rPr>
      </w:pPr>
      <w:ins w:id="6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r>
          <w:rPr>
            <w:noProof/>
            <w:webHidden/>
          </w:rPr>
        </w:r>
      </w:ins>
      <w:r>
        <w:rPr>
          <w:noProof/>
          <w:webHidden/>
        </w:rPr>
        <w:fldChar w:fldCharType="separate"/>
      </w:r>
      <w:ins w:id="654"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655" w:author="chaniaayulestari@outlook.com" w:date="2021-11-14T06:11:00Z"/>
          <w:rFonts w:asciiTheme="minorHAnsi" w:eastAsiaTheme="minorEastAsia" w:hAnsiTheme="minorHAnsi" w:cstheme="minorBidi"/>
          <w:noProof/>
          <w:sz w:val="22"/>
          <w:szCs w:val="22"/>
          <w:lang w:val="en-ID"/>
        </w:rPr>
      </w:pPr>
      <w:ins w:id="6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r>
          <w:rPr>
            <w:noProof/>
            <w:webHidden/>
          </w:rPr>
        </w:r>
      </w:ins>
      <w:r>
        <w:rPr>
          <w:noProof/>
          <w:webHidden/>
        </w:rPr>
        <w:fldChar w:fldCharType="separate"/>
      </w:r>
      <w:ins w:id="657"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658" w:author="chaniaayulestari@outlook.com" w:date="2021-11-14T06:11:00Z"/>
          <w:rFonts w:asciiTheme="minorHAnsi" w:eastAsiaTheme="minorEastAsia" w:hAnsiTheme="minorHAnsi" w:cstheme="minorBidi"/>
          <w:noProof/>
          <w:sz w:val="22"/>
          <w:szCs w:val="22"/>
          <w:lang w:val="en-ID"/>
        </w:rPr>
      </w:pPr>
      <w:ins w:id="6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r>
          <w:rPr>
            <w:noProof/>
            <w:webHidden/>
          </w:rPr>
        </w:r>
      </w:ins>
      <w:r>
        <w:rPr>
          <w:noProof/>
          <w:webHidden/>
        </w:rPr>
        <w:fldChar w:fldCharType="separate"/>
      </w:r>
      <w:ins w:id="660"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661" w:author="chaniaayulestari@outlook.com" w:date="2021-11-14T06:11:00Z"/>
          <w:rFonts w:asciiTheme="minorHAnsi" w:eastAsiaTheme="minorEastAsia" w:hAnsiTheme="minorHAnsi" w:cstheme="minorBidi"/>
          <w:noProof/>
          <w:sz w:val="22"/>
          <w:szCs w:val="22"/>
          <w:lang w:val="en-ID"/>
        </w:rPr>
      </w:pPr>
      <w:ins w:id="6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r>
          <w:rPr>
            <w:noProof/>
            <w:webHidden/>
          </w:rPr>
        </w:r>
      </w:ins>
      <w:r>
        <w:rPr>
          <w:noProof/>
          <w:webHidden/>
        </w:rPr>
        <w:fldChar w:fldCharType="separate"/>
      </w:r>
      <w:ins w:id="663"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664" w:author="chaniaayulestari@outlook.com" w:date="2021-11-14T06:11:00Z"/>
          <w:rFonts w:asciiTheme="minorHAnsi" w:eastAsiaTheme="minorEastAsia" w:hAnsiTheme="minorHAnsi" w:cstheme="minorBidi"/>
          <w:noProof/>
          <w:sz w:val="22"/>
          <w:szCs w:val="22"/>
          <w:lang w:val="en-ID"/>
        </w:rPr>
      </w:pPr>
      <w:ins w:id="6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r>
          <w:rPr>
            <w:noProof/>
            <w:webHidden/>
          </w:rPr>
        </w:r>
      </w:ins>
      <w:r>
        <w:rPr>
          <w:noProof/>
          <w:webHidden/>
        </w:rPr>
        <w:fldChar w:fldCharType="separate"/>
      </w:r>
      <w:ins w:id="666"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667" w:author="chaniaayulestari@outlook.com" w:date="2021-11-14T06:11:00Z"/>
          <w:rFonts w:asciiTheme="minorHAnsi" w:eastAsiaTheme="minorEastAsia" w:hAnsiTheme="minorHAnsi" w:cstheme="minorBidi"/>
          <w:noProof/>
          <w:sz w:val="22"/>
          <w:szCs w:val="22"/>
          <w:lang w:val="en-ID"/>
        </w:rPr>
      </w:pPr>
      <w:ins w:id="66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r>
          <w:rPr>
            <w:noProof/>
            <w:webHidden/>
          </w:rPr>
        </w:r>
      </w:ins>
      <w:r>
        <w:rPr>
          <w:noProof/>
          <w:webHidden/>
        </w:rPr>
        <w:fldChar w:fldCharType="separate"/>
      </w:r>
      <w:ins w:id="669"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670" w:author="chaniaayulestari@outlook.com" w:date="2021-11-14T06:11:00Z"/>
          <w:rFonts w:asciiTheme="minorHAnsi" w:eastAsiaTheme="minorEastAsia" w:hAnsiTheme="minorHAnsi" w:cstheme="minorBidi"/>
          <w:noProof/>
          <w:sz w:val="22"/>
          <w:szCs w:val="22"/>
          <w:lang w:val="en-ID"/>
        </w:rPr>
      </w:pPr>
      <w:ins w:id="6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r>
          <w:rPr>
            <w:noProof/>
            <w:webHidden/>
          </w:rPr>
        </w:r>
      </w:ins>
      <w:r>
        <w:rPr>
          <w:noProof/>
          <w:webHidden/>
        </w:rPr>
        <w:fldChar w:fldCharType="separate"/>
      </w:r>
      <w:ins w:id="672"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673" w:author="chaniaayulestari@outlook.com" w:date="2021-11-14T06:11:00Z"/>
          <w:rFonts w:asciiTheme="minorHAnsi" w:eastAsiaTheme="minorEastAsia" w:hAnsiTheme="minorHAnsi" w:cstheme="minorBidi"/>
          <w:noProof/>
          <w:sz w:val="22"/>
          <w:szCs w:val="22"/>
          <w:lang w:val="en-ID"/>
        </w:rPr>
      </w:pPr>
      <w:ins w:id="6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r>
          <w:rPr>
            <w:noProof/>
            <w:webHidden/>
          </w:rPr>
        </w:r>
      </w:ins>
      <w:r>
        <w:rPr>
          <w:noProof/>
          <w:webHidden/>
        </w:rPr>
        <w:fldChar w:fldCharType="separate"/>
      </w:r>
      <w:ins w:id="675"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676" w:author="chaniaayulestari@outlook.com" w:date="2021-11-14T06:11:00Z"/>
          <w:rFonts w:asciiTheme="minorHAnsi" w:eastAsiaTheme="minorEastAsia" w:hAnsiTheme="minorHAnsi" w:cstheme="minorBidi"/>
          <w:noProof/>
          <w:sz w:val="22"/>
          <w:szCs w:val="22"/>
          <w:lang w:val="en-ID"/>
        </w:rPr>
      </w:pPr>
      <w:ins w:id="6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r>
          <w:rPr>
            <w:noProof/>
            <w:webHidden/>
          </w:rPr>
        </w:r>
      </w:ins>
      <w:r>
        <w:rPr>
          <w:noProof/>
          <w:webHidden/>
        </w:rPr>
        <w:fldChar w:fldCharType="separate"/>
      </w:r>
      <w:ins w:id="678"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679" w:author="chaniaayulestari@outlook.com" w:date="2021-11-14T06:11:00Z"/>
          <w:rFonts w:asciiTheme="minorHAnsi" w:eastAsiaTheme="minorEastAsia" w:hAnsiTheme="minorHAnsi" w:cstheme="minorBidi"/>
          <w:noProof/>
          <w:sz w:val="22"/>
          <w:szCs w:val="22"/>
          <w:lang w:val="en-ID"/>
        </w:rPr>
      </w:pPr>
      <w:ins w:id="6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r>
          <w:rPr>
            <w:noProof/>
            <w:webHidden/>
          </w:rPr>
        </w:r>
      </w:ins>
      <w:r>
        <w:rPr>
          <w:noProof/>
          <w:webHidden/>
        </w:rPr>
        <w:fldChar w:fldCharType="separate"/>
      </w:r>
      <w:ins w:id="681"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682" w:author="chaniaayulestari@outlook.com" w:date="2021-11-14T06:11:00Z"/>
          <w:rFonts w:asciiTheme="minorHAnsi" w:eastAsiaTheme="minorEastAsia" w:hAnsiTheme="minorHAnsi" w:cstheme="minorBidi"/>
          <w:noProof/>
          <w:sz w:val="22"/>
          <w:szCs w:val="22"/>
          <w:lang w:val="en-ID"/>
        </w:rPr>
      </w:pPr>
      <w:ins w:id="6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r>
          <w:rPr>
            <w:noProof/>
            <w:webHidden/>
          </w:rPr>
        </w:r>
      </w:ins>
      <w:r>
        <w:rPr>
          <w:noProof/>
          <w:webHidden/>
        </w:rPr>
        <w:fldChar w:fldCharType="separate"/>
      </w:r>
      <w:ins w:id="684"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685" w:author="chaniaayulestari@outlook.com" w:date="2021-11-14T06:11:00Z"/>
          <w:rFonts w:asciiTheme="minorHAnsi" w:eastAsiaTheme="minorEastAsia" w:hAnsiTheme="minorHAnsi" w:cstheme="minorBidi"/>
          <w:noProof/>
          <w:sz w:val="22"/>
          <w:szCs w:val="22"/>
          <w:lang w:val="en-ID"/>
        </w:rPr>
      </w:pPr>
      <w:ins w:id="6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r>
          <w:rPr>
            <w:noProof/>
            <w:webHidden/>
          </w:rPr>
        </w:r>
      </w:ins>
      <w:r>
        <w:rPr>
          <w:noProof/>
          <w:webHidden/>
        </w:rPr>
        <w:fldChar w:fldCharType="separate"/>
      </w:r>
      <w:ins w:id="687"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688" w:author="chaniaayulestari@outlook.com" w:date="2021-11-14T06:11:00Z"/>
          <w:rFonts w:asciiTheme="minorHAnsi" w:eastAsiaTheme="minorEastAsia" w:hAnsiTheme="minorHAnsi" w:cstheme="minorBidi"/>
          <w:noProof/>
          <w:sz w:val="22"/>
          <w:szCs w:val="22"/>
          <w:lang w:val="en-ID"/>
        </w:rPr>
      </w:pPr>
      <w:ins w:id="68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r>
          <w:rPr>
            <w:noProof/>
            <w:webHidden/>
          </w:rPr>
        </w:r>
      </w:ins>
      <w:r>
        <w:rPr>
          <w:noProof/>
          <w:webHidden/>
        </w:rPr>
        <w:fldChar w:fldCharType="separate"/>
      </w:r>
      <w:ins w:id="690"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691" w:author="chaniaayulestari@outlook.com" w:date="2021-11-14T06:11:00Z"/>
          <w:rFonts w:asciiTheme="minorHAnsi" w:eastAsiaTheme="minorEastAsia" w:hAnsiTheme="minorHAnsi" w:cstheme="minorBidi"/>
          <w:noProof/>
          <w:sz w:val="22"/>
          <w:szCs w:val="22"/>
          <w:lang w:val="en-ID"/>
        </w:rPr>
      </w:pPr>
      <w:ins w:id="69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r>
          <w:rPr>
            <w:noProof/>
            <w:webHidden/>
          </w:rPr>
        </w:r>
      </w:ins>
      <w:r>
        <w:rPr>
          <w:noProof/>
          <w:webHidden/>
        </w:rPr>
        <w:fldChar w:fldCharType="separate"/>
      </w:r>
      <w:ins w:id="693"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694" w:author="chaniaayulestari@outlook.com" w:date="2021-11-14T06:11:00Z"/>
          <w:rFonts w:asciiTheme="minorHAnsi" w:eastAsiaTheme="minorEastAsia" w:hAnsiTheme="minorHAnsi" w:cstheme="minorBidi"/>
          <w:noProof/>
          <w:sz w:val="22"/>
          <w:szCs w:val="22"/>
          <w:lang w:val="en-ID"/>
        </w:rPr>
      </w:pPr>
      <w:ins w:id="69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r>
          <w:rPr>
            <w:noProof/>
            <w:webHidden/>
          </w:rPr>
        </w:r>
      </w:ins>
      <w:r>
        <w:rPr>
          <w:noProof/>
          <w:webHidden/>
        </w:rPr>
        <w:fldChar w:fldCharType="separate"/>
      </w:r>
      <w:ins w:id="696"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697" w:author="chaniaayulestari@outlook.com" w:date="2021-11-14T06:11:00Z"/>
          <w:rFonts w:asciiTheme="minorHAnsi" w:eastAsiaTheme="minorEastAsia" w:hAnsiTheme="minorHAnsi" w:cstheme="minorBidi"/>
          <w:noProof/>
          <w:sz w:val="22"/>
          <w:szCs w:val="22"/>
          <w:lang w:val="en-ID"/>
        </w:rPr>
      </w:pPr>
      <w:ins w:id="69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r>
          <w:rPr>
            <w:noProof/>
            <w:webHidden/>
          </w:rPr>
        </w:r>
      </w:ins>
      <w:r>
        <w:rPr>
          <w:noProof/>
          <w:webHidden/>
        </w:rPr>
        <w:fldChar w:fldCharType="separate"/>
      </w:r>
      <w:ins w:id="699"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700" w:author="chaniaayulestari@outlook.com" w:date="2021-11-14T06:11:00Z"/>
          <w:rFonts w:asciiTheme="minorHAnsi" w:eastAsiaTheme="minorEastAsia" w:hAnsiTheme="minorHAnsi" w:cstheme="minorBidi"/>
          <w:noProof/>
          <w:sz w:val="22"/>
          <w:szCs w:val="22"/>
          <w:lang w:val="en-ID"/>
        </w:rPr>
      </w:pPr>
      <w:ins w:id="701"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r>
          <w:rPr>
            <w:noProof/>
            <w:webHidden/>
          </w:rPr>
        </w:r>
      </w:ins>
      <w:r>
        <w:rPr>
          <w:noProof/>
          <w:webHidden/>
        </w:rPr>
        <w:fldChar w:fldCharType="separate"/>
      </w:r>
      <w:ins w:id="702"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703" w:author="chaniaayulestari@outlook.com" w:date="2021-11-14T06:11:00Z"/>
          <w:rFonts w:asciiTheme="minorHAnsi" w:eastAsiaTheme="minorEastAsia" w:hAnsiTheme="minorHAnsi" w:cstheme="minorBidi"/>
          <w:noProof/>
          <w:sz w:val="22"/>
          <w:szCs w:val="22"/>
          <w:lang w:val="en-ID"/>
        </w:rPr>
      </w:pPr>
      <w:ins w:id="70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r>
          <w:rPr>
            <w:noProof/>
            <w:webHidden/>
          </w:rPr>
        </w:r>
      </w:ins>
      <w:r>
        <w:rPr>
          <w:noProof/>
          <w:webHidden/>
        </w:rPr>
        <w:fldChar w:fldCharType="separate"/>
      </w:r>
      <w:ins w:id="705"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706" w:author="chaniaayulestari@outlook.com" w:date="2021-11-14T06:11:00Z"/>
          <w:rFonts w:asciiTheme="minorHAnsi" w:eastAsiaTheme="minorEastAsia" w:hAnsiTheme="minorHAnsi" w:cstheme="minorBidi"/>
          <w:noProof/>
          <w:sz w:val="22"/>
          <w:szCs w:val="22"/>
          <w:lang w:val="en-ID"/>
        </w:rPr>
      </w:pPr>
      <w:ins w:id="70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r>
          <w:rPr>
            <w:noProof/>
            <w:webHidden/>
          </w:rPr>
        </w:r>
      </w:ins>
      <w:r>
        <w:rPr>
          <w:noProof/>
          <w:webHidden/>
        </w:rPr>
        <w:fldChar w:fldCharType="separate"/>
      </w:r>
      <w:ins w:id="708"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709" w:author="chaniaayulestari@outlook.com" w:date="2021-11-14T06:11:00Z"/>
          <w:rFonts w:asciiTheme="minorHAnsi" w:eastAsiaTheme="minorEastAsia" w:hAnsiTheme="minorHAnsi" w:cstheme="minorBidi"/>
          <w:noProof/>
          <w:sz w:val="22"/>
          <w:szCs w:val="22"/>
          <w:lang w:val="en-ID"/>
        </w:rPr>
      </w:pPr>
      <w:ins w:id="71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r>
          <w:rPr>
            <w:noProof/>
            <w:webHidden/>
          </w:rPr>
        </w:r>
      </w:ins>
      <w:r>
        <w:rPr>
          <w:noProof/>
          <w:webHidden/>
        </w:rPr>
        <w:fldChar w:fldCharType="separate"/>
      </w:r>
      <w:ins w:id="711"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712" w:author="chaniaayulestari@outlook.com" w:date="2021-11-14T06:11:00Z"/>
          <w:rFonts w:asciiTheme="minorHAnsi" w:eastAsiaTheme="minorEastAsia" w:hAnsiTheme="minorHAnsi" w:cstheme="minorBidi"/>
          <w:noProof/>
          <w:sz w:val="22"/>
          <w:szCs w:val="22"/>
          <w:lang w:val="en-ID"/>
        </w:rPr>
      </w:pPr>
      <w:ins w:id="71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r>
          <w:rPr>
            <w:noProof/>
            <w:webHidden/>
          </w:rPr>
        </w:r>
      </w:ins>
      <w:r>
        <w:rPr>
          <w:noProof/>
          <w:webHidden/>
        </w:rPr>
        <w:fldChar w:fldCharType="separate"/>
      </w:r>
      <w:ins w:id="714"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715" w:author="chaniaayulestari@outlook.com" w:date="2021-11-14T06:11:00Z"/>
          <w:rFonts w:asciiTheme="minorHAnsi" w:eastAsiaTheme="minorEastAsia" w:hAnsiTheme="minorHAnsi" w:cstheme="minorBidi"/>
          <w:noProof/>
          <w:sz w:val="22"/>
          <w:szCs w:val="22"/>
          <w:lang w:val="en-ID"/>
        </w:rPr>
      </w:pPr>
      <w:ins w:id="71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r>
          <w:rPr>
            <w:noProof/>
            <w:webHidden/>
          </w:rPr>
        </w:r>
      </w:ins>
      <w:r>
        <w:rPr>
          <w:noProof/>
          <w:webHidden/>
        </w:rPr>
        <w:fldChar w:fldCharType="separate"/>
      </w:r>
      <w:ins w:id="717"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718" w:author="chaniaayulestari@outlook.com" w:date="2021-11-14T06:11:00Z"/>
          <w:rFonts w:asciiTheme="minorHAnsi" w:eastAsiaTheme="minorEastAsia" w:hAnsiTheme="minorHAnsi" w:cstheme="minorBidi"/>
          <w:noProof/>
          <w:sz w:val="22"/>
          <w:szCs w:val="22"/>
          <w:lang w:val="en-ID"/>
        </w:rPr>
      </w:pPr>
      <w:ins w:id="71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r>
          <w:rPr>
            <w:noProof/>
            <w:webHidden/>
          </w:rPr>
        </w:r>
      </w:ins>
      <w:r>
        <w:rPr>
          <w:noProof/>
          <w:webHidden/>
        </w:rPr>
        <w:fldChar w:fldCharType="separate"/>
      </w:r>
      <w:ins w:id="720"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721" w:author="chaniaayulestari@outlook.com" w:date="2021-11-14T06:11:00Z"/>
          <w:rFonts w:asciiTheme="minorHAnsi" w:eastAsiaTheme="minorEastAsia" w:hAnsiTheme="minorHAnsi" w:cstheme="minorBidi"/>
          <w:noProof/>
          <w:sz w:val="22"/>
          <w:szCs w:val="22"/>
          <w:lang w:val="en-ID"/>
        </w:rPr>
      </w:pPr>
      <w:ins w:id="72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r>
          <w:rPr>
            <w:noProof/>
            <w:webHidden/>
          </w:rPr>
        </w:r>
      </w:ins>
      <w:r>
        <w:rPr>
          <w:noProof/>
          <w:webHidden/>
        </w:rPr>
        <w:fldChar w:fldCharType="separate"/>
      </w:r>
      <w:ins w:id="723"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724" w:author="chaniaayulestari@outlook.com" w:date="2021-11-14T06:11:00Z"/>
          <w:rFonts w:asciiTheme="minorHAnsi" w:eastAsiaTheme="minorEastAsia" w:hAnsiTheme="minorHAnsi" w:cstheme="minorBidi"/>
          <w:noProof/>
          <w:sz w:val="22"/>
          <w:szCs w:val="22"/>
          <w:lang w:val="en-ID"/>
        </w:rPr>
      </w:pPr>
      <w:ins w:id="72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r>
          <w:rPr>
            <w:noProof/>
            <w:webHidden/>
          </w:rPr>
        </w:r>
      </w:ins>
      <w:r>
        <w:rPr>
          <w:noProof/>
          <w:webHidden/>
        </w:rPr>
        <w:fldChar w:fldCharType="separate"/>
      </w:r>
      <w:ins w:id="726"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727" w:author="chaniaayulestari@outlook.com" w:date="2021-11-14T06:11:00Z"/>
          <w:rFonts w:asciiTheme="minorHAnsi" w:eastAsiaTheme="minorEastAsia" w:hAnsiTheme="minorHAnsi" w:cstheme="minorBidi"/>
          <w:noProof/>
          <w:sz w:val="22"/>
          <w:szCs w:val="22"/>
          <w:lang w:val="en-ID"/>
        </w:rPr>
      </w:pPr>
      <w:ins w:id="72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r>
          <w:rPr>
            <w:noProof/>
            <w:webHidden/>
          </w:rPr>
        </w:r>
      </w:ins>
      <w:r>
        <w:rPr>
          <w:noProof/>
          <w:webHidden/>
        </w:rPr>
        <w:fldChar w:fldCharType="separate"/>
      </w:r>
      <w:ins w:id="729"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730" w:author="chaniaayulestari@outlook.com" w:date="2021-11-14T06:11:00Z"/>
          <w:rFonts w:asciiTheme="minorHAnsi" w:eastAsiaTheme="minorEastAsia" w:hAnsiTheme="minorHAnsi" w:cstheme="minorBidi"/>
          <w:noProof/>
          <w:sz w:val="22"/>
          <w:szCs w:val="22"/>
          <w:lang w:val="en-ID"/>
        </w:rPr>
      </w:pPr>
      <w:ins w:id="73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r>
          <w:rPr>
            <w:noProof/>
            <w:webHidden/>
          </w:rPr>
        </w:r>
      </w:ins>
      <w:r>
        <w:rPr>
          <w:noProof/>
          <w:webHidden/>
        </w:rPr>
        <w:fldChar w:fldCharType="separate"/>
      </w:r>
      <w:ins w:id="732"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733" w:author="chaniaayulestari@outlook.com" w:date="2021-11-14T06:11:00Z"/>
          <w:rFonts w:asciiTheme="minorHAnsi" w:eastAsiaTheme="minorEastAsia" w:hAnsiTheme="minorHAnsi" w:cstheme="minorBidi"/>
          <w:noProof/>
          <w:sz w:val="22"/>
          <w:szCs w:val="22"/>
          <w:lang w:val="en-ID"/>
        </w:rPr>
      </w:pPr>
      <w:ins w:id="73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r>
          <w:rPr>
            <w:noProof/>
            <w:webHidden/>
          </w:rPr>
        </w:r>
      </w:ins>
      <w:r>
        <w:rPr>
          <w:noProof/>
          <w:webHidden/>
        </w:rPr>
        <w:fldChar w:fldCharType="separate"/>
      </w:r>
      <w:ins w:id="735"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736" w:author="chaniaayulestari@outlook.com" w:date="2021-11-14T06:11:00Z"/>
          <w:rFonts w:asciiTheme="minorHAnsi" w:eastAsiaTheme="minorEastAsia" w:hAnsiTheme="minorHAnsi" w:cstheme="minorBidi"/>
          <w:noProof/>
          <w:sz w:val="22"/>
          <w:szCs w:val="22"/>
          <w:lang w:val="en-ID"/>
        </w:rPr>
      </w:pPr>
      <w:ins w:id="73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r>
          <w:rPr>
            <w:noProof/>
            <w:webHidden/>
          </w:rPr>
        </w:r>
      </w:ins>
      <w:r>
        <w:rPr>
          <w:noProof/>
          <w:webHidden/>
        </w:rPr>
        <w:fldChar w:fldCharType="separate"/>
      </w:r>
      <w:ins w:id="738"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739" w:author="chaniaayulestari@outlook.com" w:date="2021-11-14T06:11:00Z"/>
          <w:rFonts w:asciiTheme="minorHAnsi" w:eastAsiaTheme="minorEastAsia" w:hAnsiTheme="minorHAnsi" w:cstheme="minorBidi"/>
          <w:noProof/>
          <w:sz w:val="22"/>
          <w:szCs w:val="22"/>
          <w:lang w:val="en-ID"/>
        </w:rPr>
      </w:pPr>
      <w:ins w:id="74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r>
          <w:rPr>
            <w:noProof/>
            <w:webHidden/>
          </w:rPr>
        </w:r>
      </w:ins>
      <w:r>
        <w:rPr>
          <w:noProof/>
          <w:webHidden/>
        </w:rPr>
        <w:fldChar w:fldCharType="separate"/>
      </w:r>
      <w:ins w:id="741"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742" w:author="chaniaayulestari@outlook.com" w:date="2021-11-14T06:11:00Z"/>
          <w:rFonts w:asciiTheme="minorHAnsi" w:eastAsiaTheme="minorEastAsia" w:hAnsiTheme="minorHAnsi" w:cstheme="minorBidi"/>
          <w:noProof/>
          <w:sz w:val="22"/>
          <w:szCs w:val="22"/>
          <w:lang w:val="en-ID"/>
        </w:rPr>
      </w:pPr>
      <w:ins w:id="74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r>
          <w:rPr>
            <w:noProof/>
            <w:webHidden/>
          </w:rPr>
        </w:r>
      </w:ins>
      <w:r>
        <w:rPr>
          <w:noProof/>
          <w:webHidden/>
        </w:rPr>
        <w:fldChar w:fldCharType="separate"/>
      </w:r>
      <w:ins w:id="744"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745" w:author="chaniaayulestari@outlook.com" w:date="2021-11-14T06:11:00Z"/>
          <w:rFonts w:asciiTheme="minorHAnsi" w:eastAsiaTheme="minorEastAsia" w:hAnsiTheme="minorHAnsi" w:cstheme="minorBidi"/>
          <w:noProof/>
          <w:sz w:val="22"/>
          <w:szCs w:val="22"/>
          <w:lang w:val="en-ID"/>
        </w:rPr>
      </w:pPr>
      <w:ins w:id="74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r>
          <w:rPr>
            <w:noProof/>
            <w:webHidden/>
          </w:rPr>
        </w:r>
      </w:ins>
      <w:r>
        <w:rPr>
          <w:noProof/>
          <w:webHidden/>
        </w:rPr>
        <w:fldChar w:fldCharType="separate"/>
      </w:r>
      <w:ins w:id="747"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748" w:author="chaniaayulestari@outlook.com" w:date="2021-11-14T06:11:00Z"/>
          <w:rFonts w:asciiTheme="minorHAnsi" w:eastAsiaTheme="minorEastAsia" w:hAnsiTheme="minorHAnsi" w:cstheme="minorBidi"/>
          <w:noProof/>
          <w:sz w:val="22"/>
          <w:szCs w:val="22"/>
          <w:lang w:val="en-ID"/>
        </w:rPr>
      </w:pPr>
      <w:ins w:id="74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r>
          <w:rPr>
            <w:noProof/>
            <w:webHidden/>
          </w:rPr>
        </w:r>
      </w:ins>
      <w:r>
        <w:rPr>
          <w:noProof/>
          <w:webHidden/>
        </w:rPr>
        <w:fldChar w:fldCharType="separate"/>
      </w:r>
      <w:ins w:id="750"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751" w:author="chaniaayulestari@outlook.com" w:date="2021-11-14T06:11:00Z"/>
          <w:rFonts w:asciiTheme="minorHAnsi" w:eastAsiaTheme="minorEastAsia" w:hAnsiTheme="minorHAnsi" w:cstheme="minorBidi"/>
          <w:noProof/>
          <w:sz w:val="22"/>
          <w:szCs w:val="22"/>
          <w:lang w:val="en-ID"/>
        </w:rPr>
      </w:pPr>
      <w:ins w:id="75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r>
          <w:rPr>
            <w:noProof/>
            <w:webHidden/>
          </w:rPr>
        </w:r>
      </w:ins>
      <w:r>
        <w:rPr>
          <w:noProof/>
          <w:webHidden/>
        </w:rPr>
        <w:fldChar w:fldCharType="separate"/>
      </w:r>
      <w:ins w:id="753"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754" w:author="chaniaayulestari@outlook.com" w:date="2021-11-14T06:11:00Z"/>
          <w:rFonts w:asciiTheme="minorHAnsi" w:eastAsiaTheme="minorEastAsia" w:hAnsiTheme="minorHAnsi" w:cstheme="minorBidi"/>
          <w:noProof/>
          <w:sz w:val="22"/>
          <w:szCs w:val="22"/>
          <w:lang w:val="en-ID"/>
        </w:rPr>
      </w:pPr>
      <w:ins w:id="75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r>
          <w:rPr>
            <w:noProof/>
            <w:webHidden/>
          </w:rPr>
        </w:r>
      </w:ins>
      <w:r>
        <w:rPr>
          <w:noProof/>
          <w:webHidden/>
        </w:rPr>
        <w:fldChar w:fldCharType="separate"/>
      </w:r>
      <w:ins w:id="756"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757" w:author="chaniaayulestari@outlook.com" w:date="2021-11-14T06:11:00Z"/>
          <w:rFonts w:asciiTheme="minorHAnsi" w:eastAsiaTheme="minorEastAsia" w:hAnsiTheme="minorHAnsi" w:cstheme="minorBidi"/>
          <w:noProof/>
          <w:sz w:val="22"/>
          <w:szCs w:val="22"/>
          <w:lang w:val="en-ID"/>
        </w:rPr>
      </w:pPr>
      <w:ins w:id="75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r>
          <w:rPr>
            <w:noProof/>
            <w:webHidden/>
          </w:rPr>
        </w:r>
      </w:ins>
      <w:r>
        <w:rPr>
          <w:noProof/>
          <w:webHidden/>
        </w:rPr>
        <w:fldChar w:fldCharType="separate"/>
      </w:r>
      <w:ins w:id="759"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760" w:author="chaniaayulestari@outlook.com" w:date="2021-11-14T06:11:00Z"/>
          <w:rFonts w:asciiTheme="minorHAnsi" w:eastAsiaTheme="minorEastAsia" w:hAnsiTheme="minorHAnsi" w:cstheme="minorBidi"/>
          <w:noProof/>
          <w:sz w:val="22"/>
          <w:szCs w:val="22"/>
          <w:lang w:val="en-ID"/>
        </w:rPr>
      </w:pPr>
      <w:ins w:id="76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r>
          <w:rPr>
            <w:noProof/>
            <w:webHidden/>
          </w:rPr>
        </w:r>
      </w:ins>
      <w:r>
        <w:rPr>
          <w:noProof/>
          <w:webHidden/>
        </w:rPr>
        <w:fldChar w:fldCharType="separate"/>
      </w:r>
      <w:ins w:id="762"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763" w:author="chaniaayulestari@outlook.com" w:date="2021-11-14T06:11:00Z"/>
          <w:rFonts w:asciiTheme="minorHAnsi" w:eastAsiaTheme="minorEastAsia" w:hAnsiTheme="minorHAnsi" w:cstheme="minorBidi"/>
          <w:noProof/>
          <w:sz w:val="22"/>
          <w:szCs w:val="22"/>
          <w:lang w:val="en-ID"/>
        </w:rPr>
      </w:pPr>
      <w:ins w:id="76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r>
          <w:rPr>
            <w:noProof/>
            <w:webHidden/>
          </w:rPr>
        </w:r>
      </w:ins>
      <w:r>
        <w:rPr>
          <w:noProof/>
          <w:webHidden/>
        </w:rPr>
        <w:fldChar w:fldCharType="separate"/>
      </w:r>
      <w:ins w:id="765"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766" w:author="chaniaayulestari@outlook.com" w:date="2021-11-14T06:11:00Z"/>
          <w:rFonts w:asciiTheme="minorHAnsi" w:eastAsiaTheme="minorEastAsia" w:hAnsiTheme="minorHAnsi" w:cstheme="minorBidi"/>
          <w:noProof/>
          <w:sz w:val="22"/>
          <w:szCs w:val="22"/>
          <w:lang w:val="en-ID"/>
        </w:rPr>
      </w:pPr>
      <w:ins w:id="76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r>
          <w:rPr>
            <w:noProof/>
            <w:webHidden/>
          </w:rPr>
        </w:r>
      </w:ins>
      <w:r>
        <w:rPr>
          <w:noProof/>
          <w:webHidden/>
        </w:rPr>
        <w:fldChar w:fldCharType="separate"/>
      </w:r>
      <w:ins w:id="768"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769" w:author="chaniaayulestari@outlook.com" w:date="2021-11-14T06:11:00Z"/>
          <w:rFonts w:asciiTheme="minorHAnsi" w:eastAsiaTheme="minorEastAsia" w:hAnsiTheme="minorHAnsi" w:cstheme="minorBidi"/>
          <w:noProof/>
          <w:sz w:val="22"/>
          <w:szCs w:val="22"/>
          <w:lang w:val="en-ID"/>
        </w:rPr>
      </w:pPr>
      <w:ins w:id="77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r>
          <w:rPr>
            <w:noProof/>
            <w:webHidden/>
          </w:rPr>
        </w:r>
      </w:ins>
      <w:r>
        <w:rPr>
          <w:noProof/>
          <w:webHidden/>
        </w:rPr>
        <w:fldChar w:fldCharType="separate"/>
      </w:r>
      <w:ins w:id="771"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772" w:author="chaniaayulestari@outlook.com" w:date="2021-11-14T06:11:00Z"/>
          <w:rFonts w:asciiTheme="minorHAnsi" w:eastAsiaTheme="minorEastAsia" w:hAnsiTheme="minorHAnsi" w:cstheme="minorBidi"/>
          <w:noProof/>
          <w:sz w:val="22"/>
          <w:szCs w:val="22"/>
          <w:lang w:val="en-ID"/>
        </w:rPr>
      </w:pPr>
      <w:ins w:id="77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r>
          <w:rPr>
            <w:noProof/>
            <w:webHidden/>
          </w:rPr>
        </w:r>
      </w:ins>
      <w:r>
        <w:rPr>
          <w:noProof/>
          <w:webHidden/>
        </w:rPr>
        <w:fldChar w:fldCharType="separate"/>
      </w:r>
      <w:ins w:id="774"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775" w:author="chaniaayulestari@outlook.com" w:date="2021-11-14T06:11:00Z"/>
          <w:rFonts w:asciiTheme="minorHAnsi" w:eastAsiaTheme="minorEastAsia" w:hAnsiTheme="minorHAnsi" w:cstheme="minorBidi"/>
          <w:noProof/>
          <w:sz w:val="22"/>
          <w:szCs w:val="22"/>
          <w:lang w:val="en-ID"/>
        </w:rPr>
      </w:pPr>
      <w:ins w:id="77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r>
          <w:rPr>
            <w:noProof/>
            <w:webHidden/>
          </w:rPr>
        </w:r>
      </w:ins>
      <w:r>
        <w:rPr>
          <w:noProof/>
          <w:webHidden/>
        </w:rPr>
        <w:fldChar w:fldCharType="separate"/>
      </w:r>
      <w:ins w:id="777"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778" w:author="chaniaayulestari@outlook.com" w:date="2021-11-14T06:11:00Z"/>
          <w:rFonts w:asciiTheme="minorHAnsi" w:eastAsiaTheme="minorEastAsia" w:hAnsiTheme="minorHAnsi" w:cstheme="minorBidi"/>
          <w:noProof/>
          <w:sz w:val="22"/>
          <w:szCs w:val="22"/>
          <w:lang w:val="en-ID"/>
        </w:rPr>
      </w:pPr>
      <w:ins w:id="77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r>
          <w:rPr>
            <w:noProof/>
            <w:webHidden/>
          </w:rPr>
        </w:r>
      </w:ins>
      <w:r>
        <w:rPr>
          <w:noProof/>
          <w:webHidden/>
        </w:rPr>
        <w:fldChar w:fldCharType="separate"/>
      </w:r>
      <w:ins w:id="780"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781" w:author="chaniaayulestari@outlook.com" w:date="2021-11-14T06:11:00Z"/>
          <w:rFonts w:asciiTheme="minorHAnsi" w:eastAsiaTheme="minorEastAsia" w:hAnsiTheme="minorHAnsi" w:cstheme="minorBidi"/>
          <w:noProof/>
          <w:sz w:val="22"/>
          <w:szCs w:val="22"/>
          <w:lang w:val="en-ID"/>
        </w:rPr>
      </w:pPr>
      <w:ins w:id="78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r>
          <w:rPr>
            <w:noProof/>
            <w:webHidden/>
          </w:rPr>
        </w:r>
      </w:ins>
      <w:r>
        <w:rPr>
          <w:noProof/>
          <w:webHidden/>
        </w:rPr>
        <w:fldChar w:fldCharType="separate"/>
      </w:r>
      <w:ins w:id="783"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784" w:author="chaniaayulestari@outlook.com" w:date="2021-11-14T06:11:00Z"/>
          <w:rFonts w:asciiTheme="minorHAnsi" w:eastAsiaTheme="minorEastAsia" w:hAnsiTheme="minorHAnsi" w:cstheme="minorBidi"/>
          <w:noProof/>
          <w:sz w:val="22"/>
          <w:szCs w:val="22"/>
          <w:lang w:val="en-ID"/>
        </w:rPr>
      </w:pPr>
      <w:ins w:id="78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r>
          <w:rPr>
            <w:noProof/>
            <w:webHidden/>
          </w:rPr>
        </w:r>
      </w:ins>
      <w:r>
        <w:rPr>
          <w:noProof/>
          <w:webHidden/>
        </w:rPr>
        <w:fldChar w:fldCharType="separate"/>
      </w:r>
      <w:ins w:id="786"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787" w:author="chaniaayulestari@outlook.com" w:date="2021-11-14T06:11:00Z"/>
          <w:rFonts w:asciiTheme="minorHAnsi" w:eastAsiaTheme="minorEastAsia" w:hAnsiTheme="minorHAnsi" w:cstheme="minorBidi"/>
          <w:noProof/>
          <w:sz w:val="22"/>
          <w:szCs w:val="22"/>
          <w:lang w:val="en-ID"/>
        </w:rPr>
      </w:pPr>
      <w:ins w:id="78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r>
          <w:rPr>
            <w:noProof/>
            <w:webHidden/>
          </w:rPr>
        </w:r>
      </w:ins>
      <w:r>
        <w:rPr>
          <w:noProof/>
          <w:webHidden/>
        </w:rPr>
        <w:fldChar w:fldCharType="separate"/>
      </w:r>
      <w:ins w:id="789"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790" w:author="chaniaayulestari@outlook.com" w:date="2021-11-14T06:11:00Z"/>
          <w:rFonts w:asciiTheme="minorHAnsi" w:eastAsiaTheme="minorEastAsia" w:hAnsiTheme="minorHAnsi" w:cstheme="minorBidi"/>
          <w:noProof/>
          <w:sz w:val="22"/>
          <w:szCs w:val="22"/>
          <w:lang w:val="en-ID"/>
        </w:rPr>
      </w:pPr>
      <w:ins w:id="79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r>
          <w:rPr>
            <w:noProof/>
            <w:webHidden/>
          </w:rPr>
        </w:r>
      </w:ins>
      <w:r>
        <w:rPr>
          <w:noProof/>
          <w:webHidden/>
        </w:rPr>
        <w:fldChar w:fldCharType="separate"/>
      </w:r>
      <w:ins w:id="792"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793" w:author="chaniaayulestari@outlook.com" w:date="2021-11-14T06:11:00Z"/>
          <w:rFonts w:asciiTheme="minorHAnsi" w:eastAsiaTheme="minorEastAsia" w:hAnsiTheme="minorHAnsi" w:cstheme="minorBidi"/>
          <w:noProof/>
          <w:sz w:val="22"/>
          <w:szCs w:val="22"/>
          <w:lang w:val="en-ID"/>
        </w:rPr>
      </w:pPr>
      <w:ins w:id="794"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r>
          <w:rPr>
            <w:noProof/>
            <w:webHidden/>
          </w:rPr>
        </w:r>
      </w:ins>
      <w:r>
        <w:rPr>
          <w:noProof/>
          <w:webHidden/>
        </w:rPr>
        <w:fldChar w:fldCharType="separate"/>
      </w:r>
      <w:ins w:id="795"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796" w:author="chaniaayulestari@outlook.com" w:date="2021-11-14T06:11:00Z"/>
          <w:rFonts w:asciiTheme="minorHAnsi" w:eastAsiaTheme="minorEastAsia" w:hAnsiTheme="minorHAnsi" w:cstheme="minorBidi"/>
          <w:noProof/>
          <w:sz w:val="22"/>
          <w:szCs w:val="22"/>
          <w:lang w:val="en-ID"/>
        </w:rPr>
      </w:pPr>
      <w:ins w:id="797" w:author="chaniaayulestari@outlook.com" w:date="2021-11-14T06:10:00Z">
        <w:r>
          <w:fldChar w:fldCharType="end"/>
        </w:r>
      </w:ins>
      <w:ins w:id="798" w:author="chaniaayulestari@outlook.com" w:date="2021-11-14T06:11:00Z">
        <w:r>
          <w:fldChar w:fldCharType="begin"/>
        </w:r>
        <w:r>
          <w:instrText xml:space="preserve"> TOC \h \z \c "Tabel 4." </w:instrText>
        </w:r>
      </w:ins>
      <w:r>
        <w:fldChar w:fldCharType="separate"/>
      </w:r>
      <w:ins w:id="799"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r>
          <w:rPr>
            <w:noProof/>
            <w:webHidden/>
          </w:rPr>
        </w:r>
      </w:ins>
      <w:r>
        <w:rPr>
          <w:noProof/>
          <w:webHidden/>
        </w:rPr>
        <w:fldChar w:fldCharType="separate"/>
      </w:r>
      <w:ins w:id="800"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801" w:author="chaniaayulestari@outlook.com" w:date="2021-11-14T06:11:00Z"/>
          <w:rFonts w:asciiTheme="minorHAnsi" w:eastAsiaTheme="minorEastAsia" w:hAnsiTheme="minorHAnsi" w:cstheme="minorBidi"/>
          <w:noProof/>
          <w:sz w:val="22"/>
          <w:szCs w:val="22"/>
          <w:lang w:val="en-ID"/>
        </w:rPr>
      </w:pPr>
      <w:ins w:id="802"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r>
          <w:rPr>
            <w:noProof/>
            <w:webHidden/>
          </w:rPr>
        </w:r>
      </w:ins>
      <w:r>
        <w:rPr>
          <w:noProof/>
          <w:webHidden/>
        </w:rPr>
        <w:fldChar w:fldCharType="separate"/>
      </w:r>
      <w:ins w:id="803"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804" w:author="chaniaayulestari@outlook.com" w:date="2021-11-14T06:11:00Z"/>
          <w:noProof/>
        </w:rPr>
      </w:pPr>
    </w:p>
    <w:p w14:paraId="15A81835" w14:textId="245F3C50" w:rsidR="00AA549F" w:rsidRDefault="001B5BCE" w:rsidP="00AA549F">
      <w:ins w:id="805"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806" w:name="_Toc80034206"/>
      <w:bookmarkStart w:id="807" w:name="_Toc83115708"/>
      <w:r>
        <w:rPr>
          <w:lang w:val="en-US"/>
        </w:rPr>
        <w:lastRenderedPageBreak/>
        <w:t>DAFTAR SINGKATAN</w:t>
      </w:r>
      <w:bookmarkEnd w:id="806"/>
      <w:bookmarkEnd w:id="807"/>
    </w:p>
    <w:p w14:paraId="59DFD177" w14:textId="7A7397CC" w:rsidR="00AA549F" w:rsidRDefault="00AA549F" w:rsidP="00AA549F"/>
    <w:p w14:paraId="25865BA1" w14:textId="4B3E2E87" w:rsidR="00546290" w:rsidRDefault="00546290" w:rsidP="00FA382F">
      <w:pPr>
        <w:pStyle w:val="Caption"/>
        <w:keepNext/>
        <w:jc w:val="center"/>
      </w:pPr>
      <w:bookmarkStart w:id="808"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808"/>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809" w:name="_Toc80034207"/>
      <w:bookmarkStart w:id="810" w:name="_Toc83115709"/>
      <w:r>
        <w:rPr>
          <w:lang w:val="en-US"/>
        </w:rPr>
        <w:lastRenderedPageBreak/>
        <w:t>DAFTAR SIMBOL</w:t>
      </w:r>
      <w:bookmarkEnd w:id="809"/>
      <w:bookmarkEnd w:id="810"/>
    </w:p>
    <w:p w14:paraId="0D432A72" w14:textId="7F654248" w:rsidR="007A06D1" w:rsidRPr="001A73FB" w:rsidDel="00362007" w:rsidRDefault="007A06D1" w:rsidP="00FF2590">
      <w:pPr>
        <w:pStyle w:val="ListParagraph"/>
        <w:numPr>
          <w:ilvl w:val="0"/>
          <w:numId w:val="23"/>
        </w:numPr>
        <w:ind w:left="426" w:hanging="426"/>
        <w:rPr>
          <w:del w:id="811" w:author="Rafi Aziizi" w:date="2021-11-13T10:10:00Z"/>
          <w:b/>
          <w:bCs/>
        </w:rPr>
      </w:pPr>
      <w:del w:id="812" w:author="Rafi Aziizi" w:date="2021-11-13T10:10:00Z">
        <w:r w:rsidRPr="001A73FB" w:rsidDel="00362007">
          <w:rPr>
            <w:b/>
            <w:bCs/>
          </w:rPr>
          <w:delText>Flowchart</w:delText>
        </w:r>
      </w:del>
    </w:p>
    <w:p w14:paraId="64C007BE" w14:textId="72AD16B6" w:rsidR="007A06D1" w:rsidDel="00362007" w:rsidRDefault="007A06D1" w:rsidP="001A73FB">
      <w:pPr>
        <w:ind w:firstLine="426"/>
        <w:rPr>
          <w:del w:id="813" w:author="Rafi Aziizi" w:date="2021-11-13T10:10:00Z"/>
        </w:rPr>
      </w:pPr>
      <w:del w:id="814"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815" w:author="Rafi Aziizi" w:date="2021-11-13T10:10:00Z"/>
        </w:rPr>
      </w:pPr>
      <w:bookmarkStart w:id="816" w:name="_Toc83115857"/>
      <w:del w:id="817"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bookmarkEnd w:id="816"/>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818" w:author="Rafi Aziizi" w:date="2021-11-13T10:10:00Z"/>
        </w:trPr>
        <w:tc>
          <w:tcPr>
            <w:tcW w:w="562" w:type="dxa"/>
          </w:tcPr>
          <w:p w14:paraId="35F5E3EF" w14:textId="666A2FD4" w:rsidR="007A06D1" w:rsidRPr="001A73FB" w:rsidDel="00362007" w:rsidRDefault="007A06D1" w:rsidP="001A73FB">
            <w:pPr>
              <w:jc w:val="center"/>
              <w:rPr>
                <w:del w:id="819" w:author="Rafi Aziizi" w:date="2021-11-13T10:10:00Z"/>
                <w:b/>
                <w:bCs/>
              </w:rPr>
            </w:pPr>
            <w:del w:id="820"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821" w:author="Rafi Aziizi" w:date="2021-11-13T10:10:00Z"/>
                <w:b/>
                <w:bCs/>
              </w:rPr>
            </w:pPr>
            <w:del w:id="822"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823" w:author="Rafi Aziizi" w:date="2021-11-13T10:10:00Z"/>
                <w:b/>
                <w:bCs/>
              </w:rPr>
            </w:pPr>
            <w:del w:id="824" w:author="Rafi Aziizi" w:date="2021-11-13T10:10:00Z">
              <w:r w:rsidRPr="001A73FB" w:rsidDel="00362007">
                <w:rPr>
                  <w:b/>
                  <w:bCs/>
                </w:rPr>
                <w:delText>Deskripsi</w:delText>
              </w:r>
            </w:del>
          </w:p>
        </w:tc>
      </w:tr>
      <w:tr w:rsidR="007A06D1" w:rsidDel="00362007" w14:paraId="3D549A82" w14:textId="34D507C5" w:rsidTr="001807FF">
        <w:trPr>
          <w:del w:id="825" w:author="Rafi Aziizi" w:date="2021-11-13T10:10:00Z"/>
        </w:trPr>
        <w:tc>
          <w:tcPr>
            <w:tcW w:w="562" w:type="dxa"/>
          </w:tcPr>
          <w:p w14:paraId="15568017" w14:textId="1EF6E49F" w:rsidR="007A06D1" w:rsidDel="00362007" w:rsidRDefault="007A06D1" w:rsidP="001A73FB">
            <w:pPr>
              <w:jc w:val="center"/>
              <w:rPr>
                <w:del w:id="826" w:author="Rafi Aziizi" w:date="2021-11-13T10:10:00Z"/>
              </w:rPr>
            </w:pPr>
            <w:del w:id="827" w:author="Rafi Aziizi" w:date="2021-11-13T10:10:00Z">
              <w:r w:rsidDel="00362007">
                <w:delText>1</w:delText>
              </w:r>
            </w:del>
          </w:p>
        </w:tc>
        <w:tc>
          <w:tcPr>
            <w:tcW w:w="3402" w:type="dxa"/>
            <w:vAlign w:val="center"/>
          </w:tcPr>
          <w:p w14:paraId="327CB1E5" w14:textId="00720604" w:rsidR="007A06D1" w:rsidDel="00362007" w:rsidRDefault="00F658E0" w:rsidP="001807FF">
            <w:pPr>
              <w:jc w:val="center"/>
              <w:rPr>
                <w:del w:id="828" w:author="Rafi Aziizi" w:date="2021-11-13T10:10:00Z"/>
              </w:rPr>
            </w:pPr>
            <w:del w:id="829" w:author="Rafi Aziizi" w:date="2021-11-13T10:10:00Z">
              <w:r>
                <w:rPr>
                  <w:noProof/>
                </w:rPr>
              </w:r>
            </w:del>
            <w:r>
              <w:pict w14:anchorId="3449709D">
                <v:roundrect id="Rectangle: Rounded Corners 40" o:spid="_x0000_s2220"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wrap type="none"/>
                  <w10:anchorlock/>
                </v:roundrect>
              </w:pict>
            </w:r>
          </w:p>
        </w:tc>
        <w:tc>
          <w:tcPr>
            <w:tcW w:w="3963" w:type="dxa"/>
          </w:tcPr>
          <w:p w14:paraId="74C1793A" w14:textId="0B8CD506" w:rsidR="007A06D1" w:rsidDel="00362007" w:rsidRDefault="007A06D1" w:rsidP="001807FF">
            <w:pPr>
              <w:rPr>
                <w:del w:id="830" w:author="Rafi Aziizi" w:date="2021-11-13T10:10:00Z"/>
              </w:rPr>
            </w:pPr>
            <w:del w:id="831"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832" w:author="Rafi Aziizi" w:date="2021-11-13T10:10:00Z"/>
        </w:trPr>
        <w:tc>
          <w:tcPr>
            <w:tcW w:w="562" w:type="dxa"/>
          </w:tcPr>
          <w:p w14:paraId="71B8518E" w14:textId="3B95C5A6" w:rsidR="007A06D1" w:rsidDel="00362007" w:rsidRDefault="007A06D1" w:rsidP="001A73FB">
            <w:pPr>
              <w:jc w:val="center"/>
              <w:rPr>
                <w:del w:id="833" w:author="Rafi Aziizi" w:date="2021-11-13T10:10:00Z"/>
              </w:rPr>
            </w:pPr>
            <w:del w:id="834" w:author="Rafi Aziizi" w:date="2021-11-13T10:10:00Z">
              <w:r w:rsidDel="00362007">
                <w:delText>2</w:delText>
              </w:r>
            </w:del>
          </w:p>
        </w:tc>
        <w:tc>
          <w:tcPr>
            <w:tcW w:w="3402" w:type="dxa"/>
            <w:vAlign w:val="center"/>
          </w:tcPr>
          <w:p w14:paraId="471D96BE" w14:textId="6C396105" w:rsidR="007A06D1" w:rsidDel="00362007" w:rsidRDefault="00F658E0" w:rsidP="001807FF">
            <w:pPr>
              <w:jc w:val="center"/>
              <w:rPr>
                <w:del w:id="835" w:author="Rafi Aziizi" w:date="2021-11-13T10:10:00Z"/>
              </w:rPr>
            </w:pPr>
            <w:del w:id="836" w:author="Rafi Aziizi" w:date="2021-11-13T10:10:00Z">
              <w:r>
                <w:rPr>
                  <w:noProof/>
                </w:rPr>
              </w:r>
            </w:del>
            <w:r>
              <w:pict w14:anchorId="4B468A6D">
                <v:shapetype id="_x0000_t32" coordsize="21600,21600" o:spt="32" o:oned="t" path="m,l21600,21600e" filled="f">
                  <v:path arrowok="t" fillok="f" o:connecttype="none"/>
                  <o:lock v:ext="edit" shapetype="t"/>
                </v:shapetype>
                <v:shape id="Straight Arrow Connector 18" o:spid="_x0000_s2219"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wrap type="none"/>
                  <w10:anchorlock/>
                </v:shape>
              </w:pict>
            </w:r>
          </w:p>
        </w:tc>
        <w:tc>
          <w:tcPr>
            <w:tcW w:w="3963" w:type="dxa"/>
          </w:tcPr>
          <w:p w14:paraId="552CCF10" w14:textId="437D359D" w:rsidR="007A06D1" w:rsidDel="00362007" w:rsidRDefault="007A06D1" w:rsidP="001807FF">
            <w:pPr>
              <w:rPr>
                <w:del w:id="837" w:author="Rafi Aziizi" w:date="2021-11-13T10:10:00Z"/>
              </w:rPr>
            </w:pPr>
            <w:del w:id="838"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839" w:author="Rafi Aziizi" w:date="2021-11-13T10:10:00Z"/>
        </w:trPr>
        <w:tc>
          <w:tcPr>
            <w:tcW w:w="562" w:type="dxa"/>
          </w:tcPr>
          <w:p w14:paraId="1B80C605" w14:textId="7C475E3D" w:rsidR="007A06D1" w:rsidDel="00362007" w:rsidRDefault="007A06D1" w:rsidP="001A73FB">
            <w:pPr>
              <w:jc w:val="center"/>
              <w:rPr>
                <w:del w:id="840" w:author="Rafi Aziizi" w:date="2021-11-13T10:10:00Z"/>
              </w:rPr>
            </w:pPr>
            <w:del w:id="841" w:author="Rafi Aziizi" w:date="2021-11-13T10:10:00Z">
              <w:r w:rsidDel="00362007">
                <w:delText>3</w:delText>
              </w:r>
            </w:del>
          </w:p>
        </w:tc>
        <w:tc>
          <w:tcPr>
            <w:tcW w:w="3402" w:type="dxa"/>
            <w:vAlign w:val="center"/>
          </w:tcPr>
          <w:p w14:paraId="3639730D" w14:textId="27488504" w:rsidR="007A06D1" w:rsidDel="00362007" w:rsidRDefault="00F658E0" w:rsidP="001807FF">
            <w:pPr>
              <w:jc w:val="center"/>
              <w:rPr>
                <w:del w:id="842" w:author="Rafi Aziizi" w:date="2021-11-13T10:10:00Z"/>
              </w:rPr>
            </w:pPr>
            <w:del w:id="843" w:author="Rafi Aziizi" w:date="2021-11-13T10:10:00Z">
              <w:r>
                <w:rPr>
                  <w:noProof/>
                </w:rPr>
              </w:r>
            </w:del>
            <w:r>
              <w:pict w14:anchorId="146950AC">
                <v:rect id="Rectangle 32" o:spid="_x0000_s2218"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wrap type="none"/>
                  <w10:anchorlock/>
                </v:rect>
              </w:pict>
            </w:r>
          </w:p>
        </w:tc>
        <w:tc>
          <w:tcPr>
            <w:tcW w:w="3963" w:type="dxa"/>
          </w:tcPr>
          <w:p w14:paraId="54FF8D44" w14:textId="2BB6969C" w:rsidR="007A06D1" w:rsidRPr="00F62113" w:rsidDel="00362007" w:rsidRDefault="007A06D1" w:rsidP="001807FF">
            <w:pPr>
              <w:rPr>
                <w:del w:id="844" w:author="Rafi Aziizi" w:date="2021-11-13T10:10:00Z"/>
              </w:rPr>
            </w:pPr>
            <w:del w:id="845"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846" w:author="Rafi Aziizi" w:date="2021-11-13T10:10:00Z"/>
        </w:trPr>
        <w:tc>
          <w:tcPr>
            <w:tcW w:w="562" w:type="dxa"/>
          </w:tcPr>
          <w:p w14:paraId="7BC5FA1E" w14:textId="6AE5AC1F" w:rsidR="007A06D1" w:rsidDel="00362007" w:rsidRDefault="007A06D1" w:rsidP="001A73FB">
            <w:pPr>
              <w:jc w:val="center"/>
              <w:rPr>
                <w:del w:id="847" w:author="Rafi Aziizi" w:date="2021-11-13T10:10:00Z"/>
              </w:rPr>
            </w:pPr>
            <w:del w:id="848" w:author="Rafi Aziizi" w:date="2021-11-13T10:10:00Z">
              <w:r w:rsidDel="00362007">
                <w:delText>4</w:delText>
              </w:r>
            </w:del>
          </w:p>
        </w:tc>
        <w:tc>
          <w:tcPr>
            <w:tcW w:w="3402" w:type="dxa"/>
            <w:vAlign w:val="center"/>
          </w:tcPr>
          <w:p w14:paraId="75194C74" w14:textId="76E644B8" w:rsidR="007A06D1" w:rsidDel="00362007" w:rsidRDefault="00F658E0" w:rsidP="001807FF">
            <w:pPr>
              <w:jc w:val="center"/>
              <w:rPr>
                <w:del w:id="849" w:author="Rafi Aziizi" w:date="2021-11-13T10:10:00Z"/>
              </w:rPr>
            </w:pPr>
            <w:del w:id="850" w:author="Rafi Aziizi" w:date="2021-11-13T10:10:00Z">
              <w:r>
                <w:rPr>
                  <w:noProof/>
                </w:rPr>
              </w:r>
            </w:del>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2217"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wrap type="none"/>
                  <w10:anchorlock/>
                </v:shape>
              </w:pict>
            </w:r>
          </w:p>
        </w:tc>
        <w:tc>
          <w:tcPr>
            <w:tcW w:w="3963" w:type="dxa"/>
          </w:tcPr>
          <w:p w14:paraId="6696EC35" w14:textId="27E93FEF" w:rsidR="007A06D1" w:rsidDel="00362007" w:rsidRDefault="007A06D1" w:rsidP="001807FF">
            <w:pPr>
              <w:rPr>
                <w:del w:id="851" w:author="Rafi Aziizi" w:date="2021-11-13T10:10:00Z"/>
              </w:rPr>
            </w:pPr>
            <w:del w:id="852"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853" w:author="Rafi Aziizi" w:date="2021-11-13T10:10:00Z"/>
        </w:trPr>
        <w:tc>
          <w:tcPr>
            <w:tcW w:w="562" w:type="dxa"/>
          </w:tcPr>
          <w:p w14:paraId="1943FE4D" w14:textId="1C3E0839" w:rsidR="007A06D1" w:rsidDel="00362007" w:rsidRDefault="007A06D1" w:rsidP="001A73FB">
            <w:pPr>
              <w:jc w:val="center"/>
              <w:rPr>
                <w:del w:id="854" w:author="Rafi Aziizi" w:date="2021-11-13T10:10:00Z"/>
              </w:rPr>
            </w:pPr>
            <w:del w:id="855" w:author="Rafi Aziizi" w:date="2021-11-13T10:10:00Z">
              <w:r w:rsidDel="00362007">
                <w:delText>5</w:delText>
              </w:r>
            </w:del>
          </w:p>
        </w:tc>
        <w:tc>
          <w:tcPr>
            <w:tcW w:w="3402" w:type="dxa"/>
            <w:vAlign w:val="center"/>
          </w:tcPr>
          <w:p w14:paraId="607F8C23" w14:textId="65F9D979" w:rsidR="007A06D1" w:rsidDel="00362007" w:rsidRDefault="00F658E0" w:rsidP="001807FF">
            <w:pPr>
              <w:jc w:val="center"/>
              <w:rPr>
                <w:del w:id="856" w:author="Rafi Aziizi" w:date="2021-11-13T10:10:00Z"/>
              </w:rPr>
            </w:pPr>
            <w:del w:id="857" w:author="Rafi Aziizi" w:date="2021-11-13T10:10:00Z">
              <w:r>
                <w:rPr>
                  <w:noProof/>
                </w:rPr>
              </w:r>
            </w:del>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221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wrap type="none"/>
                  <w10:anchorlock/>
                </v:shape>
              </w:pict>
            </w:r>
          </w:p>
        </w:tc>
        <w:tc>
          <w:tcPr>
            <w:tcW w:w="3963" w:type="dxa"/>
          </w:tcPr>
          <w:p w14:paraId="18301573" w14:textId="1678C57F" w:rsidR="007A06D1" w:rsidDel="00362007" w:rsidRDefault="007A06D1" w:rsidP="001807FF">
            <w:pPr>
              <w:rPr>
                <w:del w:id="858" w:author="Rafi Aziizi" w:date="2021-11-13T10:10:00Z"/>
              </w:rPr>
            </w:pPr>
            <w:del w:id="859"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860" w:author="Rafi Aziizi" w:date="2021-11-13T10:10:00Z"/>
        </w:trPr>
        <w:tc>
          <w:tcPr>
            <w:tcW w:w="562" w:type="dxa"/>
          </w:tcPr>
          <w:p w14:paraId="11B9FC5F" w14:textId="0CB413DD" w:rsidR="007A06D1" w:rsidDel="00362007" w:rsidRDefault="007A06D1" w:rsidP="001A73FB">
            <w:pPr>
              <w:jc w:val="center"/>
              <w:rPr>
                <w:del w:id="861" w:author="Rafi Aziizi" w:date="2021-11-13T10:10:00Z"/>
              </w:rPr>
            </w:pPr>
            <w:del w:id="862" w:author="Rafi Aziizi" w:date="2021-11-13T10:10:00Z">
              <w:r w:rsidDel="00362007">
                <w:delText>6</w:delText>
              </w:r>
            </w:del>
          </w:p>
        </w:tc>
        <w:tc>
          <w:tcPr>
            <w:tcW w:w="3402" w:type="dxa"/>
            <w:vAlign w:val="center"/>
          </w:tcPr>
          <w:p w14:paraId="27137B64" w14:textId="0DBA1A95" w:rsidR="007A06D1" w:rsidDel="00362007" w:rsidRDefault="00F658E0" w:rsidP="001807FF">
            <w:pPr>
              <w:jc w:val="center"/>
              <w:rPr>
                <w:del w:id="863" w:author="Rafi Aziizi" w:date="2021-11-13T10:10:00Z"/>
                <w:noProof/>
              </w:rPr>
            </w:pPr>
            <w:del w:id="864" w:author="Rafi Aziizi" w:date="2021-11-13T10:10:00Z">
              <w:r>
                <w:rPr>
                  <w:noProof/>
                </w:rPr>
              </w:r>
            </w:del>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2215"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wrap type="none"/>
                  <w10:anchorlock/>
                </v:shape>
              </w:pict>
            </w:r>
          </w:p>
        </w:tc>
        <w:tc>
          <w:tcPr>
            <w:tcW w:w="3963" w:type="dxa"/>
          </w:tcPr>
          <w:p w14:paraId="31716B9E" w14:textId="42E08BC4" w:rsidR="007A06D1" w:rsidRPr="00316A4B" w:rsidDel="00362007" w:rsidRDefault="007A06D1" w:rsidP="001807FF">
            <w:pPr>
              <w:rPr>
                <w:del w:id="865" w:author="Rafi Aziizi" w:date="2021-11-13T10:10:00Z"/>
              </w:rPr>
            </w:pPr>
            <w:del w:id="866"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867" w:author="Rafi Aziizi" w:date="2021-11-13T10:10:00Z"/>
        </w:trPr>
        <w:tc>
          <w:tcPr>
            <w:tcW w:w="562" w:type="dxa"/>
          </w:tcPr>
          <w:p w14:paraId="4590CDEB" w14:textId="76531799" w:rsidR="007A06D1" w:rsidDel="00362007" w:rsidRDefault="007A06D1" w:rsidP="001A73FB">
            <w:pPr>
              <w:jc w:val="center"/>
              <w:rPr>
                <w:del w:id="868" w:author="Rafi Aziizi" w:date="2021-11-13T10:10:00Z"/>
              </w:rPr>
            </w:pPr>
            <w:del w:id="869" w:author="Rafi Aziizi" w:date="2021-11-13T10:10:00Z">
              <w:r w:rsidDel="00362007">
                <w:delText>7</w:delText>
              </w:r>
            </w:del>
          </w:p>
        </w:tc>
        <w:tc>
          <w:tcPr>
            <w:tcW w:w="3402" w:type="dxa"/>
            <w:vAlign w:val="center"/>
          </w:tcPr>
          <w:p w14:paraId="5F38984C" w14:textId="0187EE19" w:rsidR="007A06D1" w:rsidDel="00362007" w:rsidRDefault="00F658E0" w:rsidP="001807FF">
            <w:pPr>
              <w:jc w:val="center"/>
              <w:rPr>
                <w:del w:id="870" w:author="Rafi Aziizi" w:date="2021-11-13T10:10:00Z"/>
                <w:noProof/>
              </w:rPr>
            </w:pPr>
            <w:del w:id="871" w:author="Rafi Aziizi" w:date="2021-11-13T10:10:00Z">
              <w:r>
                <w:rPr>
                  <w:noProof/>
                </w:rPr>
              </w:r>
            </w:del>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2214"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wrap type="none"/>
                  <w10:anchorlock/>
                </v:shape>
              </w:pict>
            </w:r>
          </w:p>
        </w:tc>
        <w:tc>
          <w:tcPr>
            <w:tcW w:w="3963" w:type="dxa"/>
          </w:tcPr>
          <w:p w14:paraId="193772FA" w14:textId="6E4AF82F" w:rsidR="007A06D1" w:rsidDel="00362007" w:rsidRDefault="007A06D1" w:rsidP="001807FF">
            <w:pPr>
              <w:rPr>
                <w:del w:id="872" w:author="Rafi Aziizi" w:date="2021-11-13T10:10:00Z"/>
              </w:rPr>
            </w:pPr>
            <w:del w:id="873"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874" w:author="Rafi Aziizi" w:date="2021-11-13T10:10:00Z"/>
        </w:trPr>
        <w:tc>
          <w:tcPr>
            <w:tcW w:w="562" w:type="dxa"/>
          </w:tcPr>
          <w:p w14:paraId="3CCF04C7" w14:textId="032B322A" w:rsidR="007A06D1" w:rsidDel="00362007" w:rsidRDefault="007A06D1" w:rsidP="001A73FB">
            <w:pPr>
              <w:jc w:val="center"/>
              <w:rPr>
                <w:del w:id="875" w:author="Rafi Aziizi" w:date="2021-11-13T10:10:00Z"/>
              </w:rPr>
            </w:pPr>
            <w:del w:id="876" w:author="Rafi Aziizi" w:date="2021-11-13T10:10:00Z">
              <w:r w:rsidDel="00362007">
                <w:delText>8</w:delText>
              </w:r>
            </w:del>
          </w:p>
        </w:tc>
        <w:tc>
          <w:tcPr>
            <w:tcW w:w="3402" w:type="dxa"/>
            <w:vAlign w:val="center"/>
          </w:tcPr>
          <w:p w14:paraId="6CF70827" w14:textId="22533A22" w:rsidR="007A06D1" w:rsidDel="00362007" w:rsidRDefault="00F658E0" w:rsidP="001807FF">
            <w:pPr>
              <w:jc w:val="center"/>
              <w:rPr>
                <w:del w:id="877" w:author="Rafi Aziizi" w:date="2021-11-13T10:10:00Z"/>
                <w:noProof/>
              </w:rPr>
            </w:pPr>
            <w:del w:id="878" w:author="Rafi Aziizi" w:date="2021-11-13T10:10:00Z">
              <w:r>
                <w:rPr>
                  <w:noProof/>
                </w:rPr>
              </w:r>
            </w:del>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2213"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wrap type="none"/>
                  <w10:anchorlock/>
                </v:shape>
              </w:pict>
            </w:r>
          </w:p>
        </w:tc>
        <w:tc>
          <w:tcPr>
            <w:tcW w:w="3963" w:type="dxa"/>
          </w:tcPr>
          <w:p w14:paraId="5C00B368" w14:textId="1BC4F8AD" w:rsidR="007A06D1" w:rsidDel="00362007" w:rsidRDefault="007A06D1" w:rsidP="001807FF">
            <w:pPr>
              <w:rPr>
                <w:del w:id="879" w:author="Rafi Aziizi" w:date="2021-11-13T10:10:00Z"/>
              </w:rPr>
            </w:pPr>
            <w:del w:id="880"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881" w:author="Rafi Aziizi" w:date="2021-11-13T10:10:00Z"/>
        </w:trPr>
        <w:tc>
          <w:tcPr>
            <w:tcW w:w="562" w:type="dxa"/>
          </w:tcPr>
          <w:p w14:paraId="7CC2EB1E" w14:textId="74001653" w:rsidR="007A06D1" w:rsidDel="00362007" w:rsidRDefault="007A06D1" w:rsidP="001A73FB">
            <w:pPr>
              <w:jc w:val="center"/>
              <w:rPr>
                <w:del w:id="882" w:author="Rafi Aziizi" w:date="2021-11-13T10:10:00Z"/>
              </w:rPr>
            </w:pPr>
            <w:del w:id="883" w:author="Rafi Aziizi" w:date="2021-11-13T10:10:00Z">
              <w:r w:rsidDel="00362007">
                <w:delText>9</w:delText>
              </w:r>
            </w:del>
          </w:p>
        </w:tc>
        <w:tc>
          <w:tcPr>
            <w:tcW w:w="3402" w:type="dxa"/>
            <w:vAlign w:val="center"/>
          </w:tcPr>
          <w:p w14:paraId="5CC2D628" w14:textId="00E3EF32" w:rsidR="007A06D1" w:rsidDel="00362007" w:rsidRDefault="00F658E0" w:rsidP="001807FF">
            <w:pPr>
              <w:jc w:val="center"/>
              <w:rPr>
                <w:del w:id="884" w:author="Rafi Aziizi" w:date="2021-11-13T10:10:00Z"/>
                <w:noProof/>
              </w:rPr>
            </w:pPr>
            <w:del w:id="885" w:author="Rafi Aziizi" w:date="2021-11-13T10:10:00Z">
              <w:r>
                <w:rPr>
                  <w:noProof/>
                </w:rPr>
              </w:r>
            </w:del>
            <w:r>
              <w:pict w14:anchorId="734D8B3F">
                <v:shapetype id="_x0000_t110" coordsize="21600,21600" o:spt="110" path="m10800,l,10800,10800,21600,21600,10800xe">
                  <v:stroke joinstyle="miter"/>
                  <v:path gradientshapeok="t" o:connecttype="rect" textboxrect="5400,5400,16200,16200"/>
                </v:shapetype>
                <v:shape id="Flowchart: Decision 22" o:spid="_x0000_s2212"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wrap type="none"/>
                  <w10:anchorlock/>
                </v:shape>
              </w:pict>
            </w:r>
          </w:p>
        </w:tc>
        <w:tc>
          <w:tcPr>
            <w:tcW w:w="3963" w:type="dxa"/>
          </w:tcPr>
          <w:p w14:paraId="399EAAE7" w14:textId="23948A8F" w:rsidR="007A06D1" w:rsidDel="00362007" w:rsidRDefault="007A06D1" w:rsidP="001807FF">
            <w:pPr>
              <w:rPr>
                <w:del w:id="886" w:author="Rafi Aziizi" w:date="2021-11-13T10:10:00Z"/>
              </w:rPr>
            </w:pPr>
            <w:del w:id="887"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888" w:author="Rafi Aziizi" w:date="2021-11-13T10:10:00Z"/>
        </w:trPr>
        <w:tc>
          <w:tcPr>
            <w:tcW w:w="562" w:type="dxa"/>
          </w:tcPr>
          <w:p w14:paraId="3B9B1682" w14:textId="0A98EACE" w:rsidR="007A06D1" w:rsidDel="00362007" w:rsidRDefault="007A06D1" w:rsidP="001A73FB">
            <w:pPr>
              <w:jc w:val="center"/>
              <w:rPr>
                <w:del w:id="889" w:author="Rafi Aziizi" w:date="2021-11-13T10:10:00Z"/>
              </w:rPr>
            </w:pPr>
            <w:del w:id="890"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891" w:author="Rafi Aziizi" w:date="2021-11-13T10:10:00Z"/>
                <w:noProof/>
              </w:rPr>
            </w:pPr>
            <w:del w:id="892" w:author="Rafi Aziizi" w:date="2021-11-13T10:10:00Z">
              <w:r w:rsidDel="00362007">
                <w:rPr>
                  <w:noProof/>
                </w:rPr>
                <w:drawing>
                  <wp:inline distT="0" distB="0" distL="0" distR="0" wp14:anchorId="0B42A12F" wp14:editId="2D8145AD">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893" w:author="Rafi Aziizi" w:date="2021-11-13T10:10:00Z"/>
              </w:rPr>
            </w:pPr>
            <w:del w:id="894"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895" w:author="Rafi Aziizi" w:date="2021-11-13T10:10:00Z"/>
        </w:trPr>
        <w:tc>
          <w:tcPr>
            <w:tcW w:w="562" w:type="dxa"/>
          </w:tcPr>
          <w:p w14:paraId="360D91D8" w14:textId="74612698" w:rsidR="007A06D1" w:rsidDel="00362007" w:rsidRDefault="007A06D1" w:rsidP="001A73FB">
            <w:pPr>
              <w:jc w:val="center"/>
              <w:rPr>
                <w:del w:id="896" w:author="Rafi Aziizi" w:date="2021-11-13T10:10:00Z"/>
              </w:rPr>
            </w:pPr>
            <w:del w:id="897" w:author="Rafi Aziizi" w:date="2021-11-13T10:10:00Z">
              <w:r w:rsidDel="00362007">
                <w:delText>11</w:delText>
              </w:r>
            </w:del>
          </w:p>
        </w:tc>
        <w:tc>
          <w:tcPr>
            <w:tcW w:w="3402" w:type="dxa"/>
            <w:vAlign w:val="center"/>
          </w:tcPr>
          <w:p w14:paraId="41A0E934" w14:textId="5C051102" w:rsidR="007A06D1" w:rsidDel="00362007" w:rsidRDefault="00F658E0" w:rsidP="001807FF">
            <w:pPr>
              <w:jc w:val="center"/>
              <w:rPr>
                <w:del w:id="898" w:author="Rafi Aziizi" w:date="2021-11-13T10:10:00Z"/>
                <w:noProof/>
              </w:rPr>
            </w:pPr>
            <w:del w:id="899" w:author="Rafi Aziizi" w:date="2021-11-13T10:10:00Z">
              <w:r>
                <w:rPr>
                  <w:noProof/>
                </w:rPr>
              </w:r>
            </w:del>
            <w:r>
              <w:pict w14:anchorId="05C46FE3">
                <v:shapetype id="_x0000_t177" coordsize="21600,21600" o:spt="177" path="m,l21600,r,17255l10800,21600,,17255xe">
                  <v:stroke joinstyle="miter"/>
                  <v:path gradientshapeok="t" o:connecttype="rect" textboxrect="0,0,21600,17255"/>
                </v:shapetype>
                <v:shape id="Flowchart: Off-page Connector 24" o:spid="_x0000_s2211"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wrap type="none"/>
                  <w10:anchorlock/>
                </v:shape>
              </w:pict>
            </w:r>
          </w:p>
        </w:tc>
        <w:tc>
          <w:tcPr>
            <w:tcW w:w="3963" w:type="dxa"/>
          </w:tcPr>
          <w:p w14:paraId="551F52A5" w14:textId="2CB869F6" w:rsidR="007A06D1" w:rsidRPr="00316A4B" w:rsidDel="00362007" w:rsidRDefault="007A06D1" w:rsidP="001807FF">
            <w:pPr>
              <w:rPr>
                <w:del w:id="900" w:author="Rafi Aziizi" w:date="2021-11-13T10:10:00Z"/>
              </w:rPr>
            </w:pPr>
            <w:del w:id="901"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902" w:author="Rafi Aziizi" w:date="2021-11-13T10:10:00Z"/>
        </w:trPr>
        <w:tc>
          <w:tcPr>
            <w:tcW w:w="562" w:type="dxa"/>
          </w:tcPr>
          <w:p w14:paraId="3114B8B0" w14:textId="5E00B554" w:rsidR="007A06D1" w:rsidDel="00362007" w:rsidRDefault="007A06D1" w:rsidP="001A73FB">
            <w:pPr>
              <w:jc w:val="center"/>
              <w:rPr>
                <w:del w:id="903" w:author="Rafi Aziizi" w:date="2021-11-13T10:10:00Z"/>
              </w:rPr>
            </w:pPr>
            <w:del w:id="904"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905" w:author="Rafi Aziizi" w:date="2021-11-13T10:10:00Z"/>
                <w:noProof/>
              </w:rPr>
            </w:pPr>
            <w:del w:id="906" w:author="Rafi Aziizi" w:date="2021-11-13T10:10:00Z">
              <w:r w:rsidDel="00362007">
                <w:rPr>
                  <w:noProof/>
                </w:rPr>
                <w:drawing>
                  <wp:inline distT="0" distB="0" distL="0" distR="0" wp14:anchorId="57680951" wp14:editId="535AC5B4">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907" w:author="Rafi Aziizi" w:date="2021-11-13T10:10:00Z"/>
              </w:rPr>
            </w:pPr>
            <w:del w:id="908"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909" w:author="Rafi Aziizi" w:date="2021-11-13T10:10:00Z">
            <w:rPr/>
          </w:rPrChange>
        </w:rPr>
      </w:pPr>
      <w:r w:rsidRPr="00362007">
        <w:rPr>
          <w:b/>
          <w:bCs/>
          <w:rPrChange w:id="910"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911"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911"/>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5C5F6BA5">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53B1904D">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DF9C15F">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517C4CD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F658E0" w:rsidP="001807FF">
            <w:pPr>
              <w:jc w:val="center"/>
              <w:rPr>
                <w:noProof/>
              </w:rPr>
            </w:pPr>
            <w:r>
              <w:rPr>
                <w:noProof/>
              </w:rPr>
            </w:r>
            <w:r>
              <w:pict w14:anchorId="797D7704">
                <v:line id="Straight Connector 47" o:spid="_x0000_s2210"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F658E0" w:rsidP="001807FF">
            <w:pPr>
              <w:jc w:val="center"/>
              <w:rPr>
                <w:noProof/>
              </w:rPr>
            </w:pPr>
            <w:r>
              <w:rPr>
                <w:noProof/>
              </w:rPr>
            </w:r>
            <w:r>
              <w:pict w14:anchorId="69131255">
                <v:line id="Straight Connector 48" o:spid="_x0000_s2209"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912" w:author="Rafi Aziizi" w:date="2021-11-13T10:10:00Z">
            <w:rPr/>
          </w:rPrChange>
        </w:rPr>
      </w:pPr>
      <w:r w:rsidRPr="00362007">
        <w:rPr>
          <w:b/>
          <w:bCs/>
          <w:rPrChange w:id="913"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914"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914"/>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89C2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09ECF35E">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6241114C">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75417AA1">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6C0A7383">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F658E0" w:rsidP="001807FF">
            <w:pPr>
              <w:jc w:val="center"/>
              <w:rPr>
                <w:noProof/>
                <w:lang w:val="id-ID" w:eastAsia="id-ID"/>
              </w:rPr>
            </w:pPr>
            <w:r>
              <w:rPr>
                <w:noProof/>
              </w:rPr>
            </w:r>
            <w:r>
              <w:pict w14:anchorId="645C44EC">
                <v:shapetype id="_x0000_t4" coordsize="21600,21600" o:spt="4" path="m10800,l,10800,10800,21600,21600,10800xe">
                  <v:stroke joinstyle="miter"/>
                  <v:path gradientshapeok="t" o:connecttype="rect" textboxrect="5400,5400,16200,16200"/>
                </v:shapetype>
                <v:shape id="Diamond 85" o:spid="_x0000_s2208"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F658E0" w:rsidP="001807FF">
            <w:pPr>
              <w:jc w:val="center"/>
              <w:rPr>
                <w:noProof/>
                <w:lang w:val="id-ID" w:eastAsia="id-ID"/>
              </w:rPr>
            </w:pPr>
            <w:r>
              <w:rPr>
                <w:noProof/>
              </w:rPr>
            </w:r>
            <w:r>
              <w:pict w14:anchorId="5CC08D55">
                <v:oval id="Oval 86" o:spid="_x0000_s2207"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7FE60B3">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915" w:author="Rafi Aziizi" w:date="2021-11-13T10:10:00Z">
            <w:rPr/>
          </w:rPrChange>
        </w:rPr>
      </w:pPr>
      <w:r w:rsidRPr="00362007">
        <w:rPr>
          <w:b/>
          <w:bCs/>
          <w:rPrChange w:id="916"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917"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917"/>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458560" behindDoc="1" locked="0" layoutInCell="1" allowOverlap="1" wp14:anchorId="3AB837D8" wp14:editId="24D09376">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487232" behindDoc="1" locked="0" layoutInCell="1" allowOverlap="1" wp14:anchorId="0C174D8A" wp14:editId="70B5E6F0">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12832" behindDoc="1" locked="0" layoutInCell="1" allowOverlap="1" wp14:anchorId="698D3C00" wp14:editId="0D69738F">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2288" behindDoc="1" locked="0" layoutInCell="1" allowOverlap="1" wp14:anchorId="6926BADB" wp14:editId="2182FDDB">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6624" behindDoc="1" locked="0" layoutInCell="1" allowOverlap="1" wp14:anchorId="6A62119D" wp14:editId="39518A48">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58912" behindDoc="1" locked="0" layoutInCell="1" allowOverlap="1" wp14:anchorId="0491D2BD" wp14:editId="0832D03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74272" behindDoc="1" locked="0" layoutInCell="1" allowOverlap="1" wp14:anchorId="1FD7ECF7" wp14:editId="206987B9">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94752" behindDoc="1" locked="0" layoutInCell="1" allowOverlap="1" wp14:anchorId="01C2008E" wp14:editId="0B888639">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918" w:author="Rafi Aziizi" w:date="2021-11-13T10:11:00Z">
            <w:rPr/>
          </w:rPrChange>
        </w:rPr>
      </w:pPr>
      <w:r w:rsidRPr="00362007">
        <w:rPr>
          <w:b/>
          <w:bCs/>
          <w:rPrChange w:id="919"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920"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920"/>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16256" behindDoc="1" locked="0" layoutInCell="1" hidden="0" allowOverlap="1" wp14:anchorId="66477036" wp14:editId="0F91ED29">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635712" behindDoc="1" locked="0" layoutInCell="1" allowOverlap="1" wp14:anchorId="5DDF981B" wp14:editId="6C43F710">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656192" behindDoc="1" locked="0" layoutInCell="1" allowOverlap="1" wp14:anchorId="0A41713F" wp14:editId="066A115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678720" behindDoc="1" locked="0" layoutInCell="1" allowOverlap="1" wp14:anchorId="0D14B57D" wp14:editId="2E28A34E">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691008" behindDoc="0" locked="0" layoutInCell="1" allowOverlap="1" wp14:anchorId="2EC4D25C" wp14:editId="680DB99B">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03296" behindDoc="1" locked="0" layoutInCell="1" allowOverlap="1" wp14:anchorId="228FB1F1" wp14:editId="71965A14">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921" w:name="_Toc25163846"/>
      <w:bookmarkStart w:id="922" w:name="_Toc80034208"/>
      <w:bookmarkStart w:id="923" w:name="_Toc83115710"/>
      <w:r w:rsidRPr="00AA549F">
        <w:rPr>
          <w:szCs w:val="22"/>
        </w:rPr>
        <w:lastRenderedPageBreak/>
        <w:t xml:space="preserve">BAB I </w:t>
      </w:r>
      <w:r w:rsidRPr="00AA549F">
        <w:rPr>
          <w:szCs w:val="22"/>
        </w:rPr>
        <w:br w:type="textWrapping" w:clear="all"/>
      </w:r>
      <w:bookmarkEnd w:id="921"/>
      <w:r w:rsidR="00040376">
        <w:rPr>
          <w:szCs w:val="22"/>
          <w:lang w:val="en-US"/>
        </w:rPr>
        <w:t>PENDAHULUAN</w:t>
      </w:r>
      <w:bookmarkEnd w:id="922"/>
      <w:bookmarkEnd w:id="923"/>
    </w:p>
    <w:p w14:paraId="04042E60" w14:textId="501A3226" w:rsidR="00AA549F" w:rsidRDefault="00040376" w:rsidP="00542F54">
      <w:pPr>
        <w:pStyle w:val="Heading2"/>
        <w:ind w:left="567" w:hanging="567"/>
        <w:rPr>
          <w:lang w:val="en-US"/>
        </w:rPr>
      </w:pPr>
      <w:bookmarkStart w:id="924" w:name="_Toc80034209"/>
      <w:bookmarkStart w:id="925" w:name="_Toc83115711"/>
      <w:commentRangeStart w:id="926"/>
      <w:r>
        <w:rPr>
          <w:lang w:val="en-US"/>
        </w:rPr>
        <w:t>Latar Belakang</w:t>
      </w:r>
      <w:bookmarkEnd w:id="924"/>
      <w:bookmarkEnd w:id="925"/>
      <w:commentRangeEnd w:id="926"/>
      <w:r w:rsidR="00C9617C">
        <w:rPr>
          <w:rStyle w:val="CommentReference"/>
          <w:rFonts w:eastAsia="Times New Roman"/>
          <w:b w:val="0"/>
          <w:lang w:val="en-US"/>
        </w:rPr>
        <w:commentReference w:id="926"/>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927" w:author="Rafi Aziizi" w:date="2021-11-12T12:44:00Z">
        <w:r w:rsidRPr="008B4D81" w:rsidDel="00F14C4A">
          <w:delText xml:space="preserve"> </w:delText>
        </w:r>
        <w:r w:rsidRPr="00F14C4A" w:rsidDel="00F14C4A">
          <w:rPr>
            <w:i/>
            <w:iCs/>
            <w:rPrChange w:id="928"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929"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930"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931"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932"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933" w:author="Rafi Aziizi" w:date="2021-11-12T12:51:00Z">
        <w:r w:rsidR="0078780A">
          <w:t>.</w:t>
        </w:r>
      </w:ins>
      <w:del w:id="934" w:author="Rafi Aziizi" w:date="2021-11-12T12:51:00Z">
        <w:r w:rsidRPr="008B4D81" w:rsidDel="0078780A">
          <w:delText>.</w:delText>
        </w:r>
      </w:del>
      <w:r w:rsidRPr="008B4D81">
        <w:t xml:space="preserve"> Sedangkan untuk sistem kontrol, digunakan </w:t>
      </w:r>
      <w:ins w:id="935" w:author="Rafi Aziizi" w:date="2021-11-12T12:52:00Z">
        <w:r w:rsidR="0078780A">
          <w:t>juga</w:t>
        </w:r>
      </w:ins>
      <w:del w:id="936"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937" w:name="_Toc80034210"/>
      <w:bookmarkStart w:id="938" w:name="_Toc83115712"/>
      <w:r>
        <w:rPr>
          <w:lang w:val="en-US"/>
        </w:rPr>
        <w:t>Identifikasi Masalah</w:t>
      </w:r>
      <w:bookmarkEnd w:id="937"/>
      <w:bookmarkEnd w:id="938"/>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939" w:name="_Toc80034211"/>
      <w:bookmarkStart w:id="940" w:name="_Toc83115713"/>
      <w:r>
        <w:rPr>
          <w:lang w:val="en-US"/>
        </w:rPr>
        <w:t>Batasan Masalah</w:t>
      </w:r>
      <w:bookmarkEnd w:id="939"/>
      <w:bookmarkEnd w:id="940"/>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941" w:name="_Toc80034212"/>
      <w:bookmarkStart w:id="942" w:name="_Toc83115714"/>
      <w:r>
        <w:rPr>
          <w:lang w:val="en-US"/>
        </w:rPr>
        <w:t>Maksud dan Tujuan</w:t>
      </w:r>
      <w:bookmarkEnd w:id="941"/>
      <w:bookmarkEnd w:id="942"/>
    </w:p>
    <w:p w14:paraId="61C18E86" w14:textId="098D556D" w:rsidR="00D05A0C" w:rsidRPr="003B2E0A" w:rsidDel="00B04AFE" w:rsidRDefault="00D05A0C" w:rsidP="00D05A0C">
      <w:pPr>
        <w:pStyle w:val="ListParagraph"/>
        <w:ind w:left="0" w:firstLine="567"/>
        <w:rPr>
          <w:del w:id="943" w:author="Rafi Aziizi" w:date="2021-11-12T13:03:00Z"/>
        </w:rPr>
      </w:pPr>
      <w:r w:rsidRPr="003B2E0A">
        <w:t xml:space="preserve">Berdasarkan masalah yang ada, maka maksud dari </w:t>
      </w:r>
      <w:r w:rsidR="009931A1">
        <w:t>kerja praktik</w:t>
      </w:r>
      <w:r w:rsidRPr="003B2E0A">
        <w:t xml:space="preserve"> ini yaitu untuk </w:t>
      </w:r>
      <w:ins w:id="944" w:author="Rafi Aziizi" w:date="2021-11-12T13:00:00Z">
        <w:r w:rsidR="0078780A">
          <w:t>m</w:t>
        </w:r>
      </w:ins>
      <w:ins w:id="945" w:author="Rafi Aziizi" w:date="2021-11-12T12:57:00Z">
        <w:r w:rsidR="0078780A" w:rsidRPr="003B2E0A">
          <w:t>e</w:t>
        </w:r>
        <w:r w:rsidR="0078780A">
          <w:t>mbangun</w:t>
        </w:r>
        <w:r w:rsidR="0078780A" w:rsidRPr="003B2E0A">
          <w:t xml:space="preserve"> sistem </w:t>
        </w:r>
      </w:ins>
      <w:ins w:id="946" w:author="Rafi Aziizi" w:date="2021-11-12T12:58:00Z">
        <w:r w:rsidR="0078780A">
          <w:t xml:space="preserve">agar </w:t>
        </w:r>
      </w:ins>
      <w:ins w:id="947" w:author="Rafi Aziizi" w:date="2021-11-12T12:57:00Z">
        <w:r w:rsidR="0078780A" w:rsidRPr="003B2E0A">
          <w:t>mempermudah melakukan</w:t>
        </w:r>
      </w:ins>
      <w:ins w:id="948" w:author="Rafi Aziizi" w:date="2021-11-12T13:03:00Z">
        <w:r w:rsidR="00B04AFE">
          <w:t xml:space="preserve"> proses absensi</w:t>
        </w:r>
      </w:ins>
      <w:ins w:id="949" w:author="Rafi Aziizi" w:date="2021-11-12T12:57:00Z">
        <w:r w:rsidR="0078780A" w:rsidRPr="003B2E0A">
          <w:t xml:space="preserve"> </w:t>
        </w:r>
      </w:ins>
      <w:ins w:id="950" w:author="Rafi Aziizi" w:date="2021-11-12T12:58:00Z">
        <w:r w:rsidR="0078780A">
          <w:t xml:space="preserve">dan </w:t>
        </w:r>
      </w:ins>
      <w:ins w:id="951" w:author="Rafi Aziizi" w:date="2021-11-12T13:03:00Z">
        <w:r w:rsidR="00B04AFE" w:rsidRPr="003B2E0A">
          <w:lastRenderedPageBreak/>
          <w:t>rekapitulasi absen</w:t>
        </w:r>
        <w:r w:rsidR="00B04AFE">
          <w:t>si</w:t>
        </w:r>
        <w:r w:rsidR="00B04AFE" w:rsidRPr="003B2E0A">
          <w:t xml:space="preserve"> </w:t>
        </w:r>
      </w:ins>
      <w:ins w:id="952" w:author="Rafi Aziizi" w:date="2021-11-12T12:58:00Z">
        <w:r w:rsidR="0078780A">
          <w:t xml:space="preserve">yang </w:t>
        </w:r>
      </w:ins>
      <w:ins w:id="953" w:author="Rafi Aziizi" w:date="2021-11-12T12:57:00Z">
        <w:r w:rsidR="0078780A" w:rsidRPr="003B2E0A">
          <w:t>dilakukan dalam waktu singkat</w:t>
        </w:r>
      </w:ins>
      <w:ins w:id="954" w:author="Rafi Aziizi" w:date="2021-11-12T12:58:00Z">
        <w:r w:rsidR="0078780A">
          <w:t xml:space="preserve"> pada sekolah SMK Cendekia Batujajar</w:t>
        </w:r>
      </w:ins>
      <w:ins w:id="955" w:author="Rafi Aziizi" w:date="2021-11-12T12:57:00Z">
        <w:r w:rsidR="0078780A">
          <w:t>.</w:t>
        </w:r>
      </w:ins>
      <w:del w:id="956"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957" w:author="Rafi Aziizi" w:date="2021-11-12T13:03:00Z">
        <w:r w:rsidR="00B04AFE">
          <w:t xml:space="preserve"> </w:t>
        </w:r>
      </w:ins>
    </w:p>
    <w:p w14:paraId="59858F3B" w14:textId="28FF8C4E" w:rsidR="00D05A0C" w:rsidRPr="003B2E0A" w:rsidRDefault="00B04AFE">
      <w:pPr>
        <w:pStyle w:val="ListParagraph"/>
        <w:ind w:left="0" w:firstLine="567"/>
        <w:pPrChange w:id="958" w:author="Rafi Aziizi" w:date="2021-11-12T13:03:00Z">
          <w:pPr>
            <w:pStyle w:val="ListParagraph"/>
            <w:ind w:left="0"/>
          </w:pPr>
        </w:pPrChange>
      </w:pPr>
      <w:ins w:id="959" w:author="Rafi Aziizi" w:date="2021-11-12T13:03:00Z">
        <w:r>
          <w:t>A</w:t>
        </w:r>
      </w:ins>
      <w:del w:id="960" w:author="Rafi Aziizi" w:date="2021-11-12T13:03:00Z">
        <w:r w:rsidR="00D05A0C" w:rsidRPr="003B2E0A" w:rsidDel="00B04AFE">
          <w:delText>A</w:delText>
        </w:r>
      </w:del>
      <w:r w:rsidR="00D05A0C" w:rsidRPr="003B2E0A">
        <w:t xml:space="preserve">dapun </w:t>
      </w:r>
      <w:del w:id="961" w:author="Rafi Aziizi" w:date="2021-11-12T11:08:00Z">
        <w:r w:rsidR="00D05A0C" w:rsidRPr="003B2E0A" w:rsidDel="00C9617C">
          <w:delText xml:space="preserve">tujuan </w:delText>
        </w:r>
      </w:del>
      <w:ins w:id="962" w:author="Rafi Aziizi" w:date="2021-11-12T12:57:00Z">
        <w:r w:rsidR="0078780A">
          <w:t>tujuan</w:t>
        </w:r>
      </w:ins>
      <w:ins w:id="963"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964" w:author="Rafi Aziizi" w:date="2021-11-12T11:07:00Z">
        <w:r w:rsidRPr="003B2E0A" w:rsidDel="00C9617C">
          <w:delText xml:space="preserve">Merancang </w:delText>
        </w:r>
      </w:del>
      <w:ins w:id="965" w:author="Rafi Aziizi" w:date="2021-11-12T12:59:00Z">
        <w:r w:rsidR="0078780A" w:rsidRPr="003B2E0A">
          <w:t>Me</w:t>
        </w:r>
        <w:r w:rsidR="0078780A">
          <w:t>mb</w:t>
        </w:r>
      </w:ins>
      <w:ins w:id="966" w:author="Rafi Aziizi" w:date="2021-11-13T10:12:00Z">
        <w:r w:rsidR="00362007">
          <w:t>erikan kemudahan kepada</w:t>
        </w:r>
      </w:ins>
      <w:ins w:id="967" w:author="Rafi Aziizi" w:date="2021-11-12T12:59:00Z">
        <w:r w:rsidR="0078780A">
          <w:t xml:space="preserve"> </w:t>
        </w:r>
      </w:ins>
      <w:ins w:id="968" w:author="Rafi Aziizi" w:date="2021-11-12T13:03:00Z">
        <w:r w:rsidR="00B04AFE">
          <w:t>Guru BK da</w:t>
        </w:r>
      </w:ins>
      <w:ins w:id="969" w:author="Rafi Aziizi" w:date="2021-11-12T13:04:00Z">
        <w:r w:rsidR="00B04AFE">
          <w:t>n Bagian IT</w:t>
        </w:r>
      </w:ins>
      <w:ins w:id="970" w:author="Rafi Aziizi" w:date="2021-11-12T12:59:00Z">
        <w:r w:rsidR="0078780A">
          <w:t xml:space="preserve"> untuk dapat mengatasi masalah keefektifan dan keefisienan rekapitulasi absen dalam periode tertentu</w:t>
        </w:r>
      </w:ins>
      <w:del w:id="971"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72" w:author="Rafi Aziizi" w:date="2021-11-12T13:01:00Z"/>
        </w:rPr>
      </w:pPr>
      <w:del w:id="973" w:author="Rafi Aziizi" w:date="2021-11-12T11:07:00Z">
        <w:r w:rsidRPr="003B2E0A" w:rsidDel="00C9617C">
          <w:delText xml:space="preserve">Merancang </w:delText>
        </w:r>
      </w:del>
      <w:ins w:id="974" w:author="Rafi Aziizi" w:date="2021-11-12T12:59:00Z">
        <w:r w:rsidR="0078780A">
          <w:t>Membantu siswa</w:t>
        </w:r>
      </w:ins>
      <w:ins w:id="975" w:author="Rafi Aziizi" w:date="2021-11-12T13:00:00Z">
        <w:r w:rsidR="0078780A">
          <w:t xml:space="preserve"> ketika melakukan absensi secara mandiri</w:t>
        </w:r>
      </w:ins>
      <w:ins w:id="976" w:author="Rafi Aziizi" w:date="2021-11-12T13:01:00Z">
        <w:r w:rsidR="00B04AFE">
          <w:t xml:space="preserve"> dengan mudah</w:t>
        </w:r>
      </w:ins>
      <w:del w:id="977"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978" w:author="Rafi Aziizi" w:date="2021-11-12T13:01:00Z">
        <w:r>
          <w:t xml:space="preserve">Membantu </w:t>
        </w:r>
      </w:ins>
      <w:ins w:id="979" w:author="Rafi Aziizi" w:date="2021-11-12T13:02:00Z">
        <w:r>
          <w:t xml:space="preserve">kepala sekolah dalam melakukan </w:t>
        </w:r>
        <w:r w:rsidRPr="00B04AFE">
          <w:rPr>
            <w:i/>
            <w:iCs/>
            <w:rPrChange w:id="980" w:author="Rafi Aziizi" w:date="2021-11-12T13:02:00Z">
              <w:rPr/>
            </w:rPrChange>
          </w:rPr>
          <w:t>monitoring</w:t>
        </w:r>
        <w:r>
          <w:rPr>
            <w:i/>
            <w:iCs/>
          </w:rPr>
          <w:t xml:space="preserve"> </w:t>
        </w:r>
        <w:r>
          <w:t xml:space="preserve">absensi siswa secara </w:t>
        </w:r>
        <w:r w:rsidRPr="00B04AFE">
          <w:rPr>
            <w:i/>
            <w:iCs/>
            <w:rPrChange w:id="981" w:author="Rafi Aziizi" w:date="2021-11-12T13:02:00Z">
              <w:rPr/>
            </w:rPrChange>
          </w:rPr>
          <w:t>real</w:t>
        </w:r>
        <w:r>
          <w:rPr>
            <w:i/>
            <w:iCs/>
          </w:rPr>
          <w:t xml:space="preserve"> </w:t>
        </w:r>
        <w:r w:rsidRPr="00B04AFE">
          <w:rPr>
            <w:i/>
            <w:iCs/>
            <w:rPrChange w:id="982"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983" w:name="_Toc80034213"/>
      <w:bookmarkStart w:id="984" w:name="_Toc83115715"/>
      <w:r>
        <w:rPr>
          <w:lang w:val="en-US"/>
        </w:rPr>
        <w:t xml:space="preserve">Metodologi </w:t>
      </w:r>
      <w:del w:id="985" w:author="Rafi Aziizi" w:date="2021-11-12T10:36:00Z">
        <w:r w:rsidR="00542F54" w:rsidDel="009931A1">
          <w:rPr>
            <w:lang w:val="en-US"/>
          </w:rPr>
          <w:delText>Penelitian</w:delText>
        </w:r>
        <w:bookmarkEnd w:id="983"/>
        <w:bookmarkEnd w:id="984"/>
        <w:r w:rsidR="00542F54" w:rsidDel="009931A1">
          <w:rPr>
            <w:lang w:val="en-US"/>
          </w:rPr>
          <w:delText xml:space="preserve"> </w:delText>
        </w:r>
      </w:del>
      <w:ins w:id="986"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987" w:author="Rafi Aziizi" w:date="2021-11-12T10:37:00Z">
        <w:r w:rsidDel="009931A1">
          <w:delText xml:space="preserve">penelitian </w:delText>
        </w:r>
      </w:del>
      <w:ins w:id="988"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989" w:author="Rafi Aziizi" w:date="2021-11-12T10:37:00Z">
        <w:r w:rsidR="009931A1">
          <w:t xml:space="preserve">kerja praktik </w:t>
        </w:r>
      </w:ins>
      <w:del w:id="990"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991" w:name="_Toc80034214"/>
      <w:bookmarkStart w:id="992" w:name="_Toc83115716"/>
      <w:r w:rsidRPr="00040376">
        <w:t>Metode Pengumpulan data</w:t>
      </w:r>
      <w:bookmarkEnd w:id="991"/>
      <w:bookmarkEnd w:id="992"/>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993"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994" w:name="_Toc80034215"/>
      <w:bookmarkStart w:id="995" w:name="_Toc83115717"/>
      <w:r w:rsidRPr="00040376">
        <w:lastRenderedPageBreak/>
        <w:t>Metode Pengembangan Sistem</w:t>
      </w:r>
      <w:bookmarkEnd w:id="994"/>
      <w:bookmarkEnd w:id="995"/>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996" w:author="Rafi Aziizi" w:date="2021-11-12T13:06:00Z">
        <w:r w:rsidDel="00B04AFE">
          <w:delText>prototype</w:delText>
        </w:r>
      </w:del>
      <w:ins w:id="997"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998" w:author="Rafi Aziizi" w:date="2021-11-12T13:06:00Z"/>
        </w:rPr>
      </w:pPr>
      <w:r>
        <w:t xml:space="preserve">Tahap </w:t>
      </w:r>
      <w:r w:rsidR="007A7DAE">
        <w:t>P</w:t>
      </w:r>
      <w:r>
        <w:t xml:space="preserve">engumpulan </w:t>
      </w:r>
      <w:ins w:id="999" w:author="Rafi Aziizi" w:date="2021-11-12T13:07:00Z">
        <w:r w:rsidR="00B04AFE">
          <w:t>Data</w:t>
        </w:r>
      </w:ins>
      <w:del w:id="1000" w:author="Rafi Aziizi" w:date="2021-11-12T13:07:00Z">
        <w:r w:rsidDel="00B04AFE">
          <w:delText>data</w:delText>
        </w:r>
      </w:del>
      <w:r>
        <w:t>, digunakan untuk mendefisikan seluruh kebutuhan pembangunan sistem</w:t>
      </w:r>
      <w:ins w:id="1001" w:author="Rafi Aziizi" w:date="2021-11-12T13:07:00Z">
        <w:r w:rsidR="00B04AFE">
          <w:t xml:space="preserve"> berdasarkan informasi dari hasil studi pustaka, </w:t>
        </w:r>
      </w:ins>
      <w:ins w:id="1002"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003" w:author="Rafi Aziizi" w:date="2021-11-12T13:08:00Z">
        <w:r>
          <w:t xml:space="preserve">Tahap Desain, merupakan tahap pengembangan tampilan aplikasi atau biasa disebut </w:t>
        </w:r>
        <w:r w:rsidRPr="00362007">
          <w:rPr>
            <w:i/>
            <w:iCs/>
            <w:rPrChange w:id="1004" w:author="Rafi Aziizi" w:date="2021-11-13T10:14:00Z">
              <w:rPr/>
            </w:rPrChange>
          </w:rPr>
          <w:t>User Interface/User Exper</w:t>
        </w:r>
      </w:ins>
      <w:ins w:id="1005" w:author="Rafi Aziizi" w:date="2021-11-12T13:09:00Z">
        <w:r w:rsidRPr="00362007">
          <w:rPr>
            <w:i/>
            <w:iCs/>
            <w:rPrChange w:id="1006"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007" w:author="Rafi Aziizi" w:date="2021-11-12T13:08:00Z"/>
        </w:rPr>
      </w:pPr>
      <w:del w:id="1008"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009" w:author="Rafi Aziizi" w:date="2021-11-12T13:08:00Z"/>
        </w:rPr>
      </w:pPr>
      <w:del w:id="1010"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011" w:author="Rafi Aziizi" w:date="2021-11-12T13:09:00Z">
        <w:r w:rsidDel="00B04AFE">
          <w:delText>Mengkode Sistem</w:delText>
        </w:r>
      </w:del>
      <w:ins w:id="1012" w:author="Rafi Aziizi" w:date="2021-11-12T13:09:00Z">
        <w:r w:rsidR="00B04AFE">
          <w:t>Implementasi Sistem</w:t>
        </w:r>
      </w:ins>
      <w:r>
        <w:t>,</w:t>
      </w:r>
      <w:del w:id="1013" w:author="Rafi Aziizi" w:date="2021-11-12T13:10:00Z">
        <w:r w:rsidDel="00B04AFE">
          <w:delText xml:space="preserve"> </w:delText>
        </w:r>
      </w:del>
      <w:ins w:id="1014" w:author="Rafi Aziizi" w:date="2021-11-12T13:10:00Z">
        <w:r w:rsidR="00B04AFE">
          <w:t xml:space="preserve"> merupakan tahapan pengembangan apli</w:t>
        </w:r>
      </w:ins>
      <w:ins w:id="1015" w:author="Rafi Aziizi" w:date="2021-11-12T13:11:00Z">
        <w:r w:rsidR="00B04AFE">
          <w:t xml:space="preserve">kasi berdasarkan data dan desain yang telah ditentukan </w:t>
        </w:r>
        <w:r w:rsidR="0004566C">
          <w:t>sebelumnya kedalam bahasa pemrograman</w:t>
        </w:r>
      </w:ins>
      <w:del w:id="1016"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017" w:author="Rafi Aziizi" w:date="2021-11-12T13:12:00Z">
        <w:r w:rsidR="0004566C">
          <w:t xml:space="preserve"> dan Perbaikan berkala</w:t>
        </w:r>
      </w:ins>
      <w:r w:rsidR="004532A9">
        <w:t xml:space="preserve">, </w:t>
      </w:r>
      <w:del w:id="1018" w:author="Rafi Aziizi" w:date="2021-11-12T13:12:00Z">
        <w:r w:rsidR="004532A9" w:rsidDel="0004566C">
          <w:delText>siap untuk dirilis</w:delText>
        </w:r>
      </w:del>
      <w:ins w:id="1019"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1020" w:name="_Toc80034216"/>
      <w:bookmarkStart w:id="1021" w:name="_Toc83115718"/>
      <w:r>
        <w:rPr>
          <w:lang w:val="en-US"/>
        </w:rPr>
        <w:t>Sistematika Penulisan</w:t>
      </w:r>
      <w:bookmarkEnd w:id="1020"/>
      <w:bookmarkEnd w:id="1021"/>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022"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023" w:name="_Toc80034217"/>
      <w:bookmarkStart w:id="1024"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023"/>
      <w:bookmarkEnd w:id="1024"/>
    </w:p>
    <w:p w14:paraId="2E883654" w14:textId="7A50BC24" w:rsidR="00040376" w:rsidRDefault="00040376" w:rsidP="00C93BF7">
      <w:pPr>
        <w:pStyle w:val="Heading2"/>
        <w:numPr>
          <w:ilvl w:val="0"/>
          <w:numId w:val="3"/>
        </w:numPr>
        <w:ind w:left="709" w:hanging="709"/>
        <w:rPr>
          <w:lang w:val="en-US"/>
        </w:rPr>
      </w:pPr>
      <w:bookmarkStart w:id="1025" w:name="_Toc80034218"/>
      <w:bookmarkStart w:id="1026" w:name="_Toc83115720"/>
      <w:r>
        <w:rPr>
          <w:lang w:val="en-US"/>
        </w:rPr>
        <w:t>Landasan Teori</w:t>
      </w:r>
      <w:bookmarkEnd w:id="1025"/>
      <w:bookmarkEnd w:id="1026"/>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027" w:name="_Toc80034219"/>
      <w:bookmarkStart w:id="1028" w:name="_Toc83115721"/>
      <w:r>
        <w:rPr>
          <w:lang w:val="en-US"/>
        </w:rPr>
        <w:t>Sistem Informasi</w:t>
      </w:r>
      <w:bookmarkEnd w:id="1027"/>
      <w:bookmarkEnd w:id="1028"/>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029" w:name="_Toc80034220"/>
      <w:bookmarkStart w:id="1030" w:name="_Toc83115722"/>
      <w:r>
        <w:rPr>
          <w:lang w:val="en-US"/>
        </w:rPr>
        <w:t>Basis Data</w:t>
      </w:r>
      <w:bookmarkEnd w:id="1029"/>
      <w:bookmarkEnd w:id="1030"/>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031" w:author="Rafi Aziizi" w:date="2021-11-13T10:15:00Z">
        <w:r w:rsidDel="00362007">
          <w:delText xml:space="preserve"> </w:delText>
        </w:r>
      </w:del>
      <w:r>
        <w:t>n</w:t>
      </w:r>
      <w:ins w:id="1032"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033" w:name="_Toc80034221"/>
      <w:bookmarkStart w:id="1034" w:name="_Toc83115723"/>
      <w:r>
        <w:rPr>
          <w:lang w:val="en-US"/>
        </w:rPr>
        <w:t>XAMPP</w:t>
      </w:r>
      <w:bookmarkEnd w:id="1033"/>
      <w:bookmarkEnd w:id="1034"/>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035"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036" w:name="_Toc80034222"/>
      <w:bookmarkStart w:id="1037" w:name="_Toc83115724"/>
      <w:r>
        <w:rPr>
          <w:lang w:val="en-US"/>
        </w:rPr>
        <w:t xml:space="preserve">Unified </w:t>
      </w:r>
      <w:r w:rsidRPr="009229B1">
        <w:t>Modeling Language (UML)</w:t>
      </w:r>
      <w:bookmarkEnd w:id="1036"/>
      <w:bookmarkEnd w:id="1037"/>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038"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039" w:author="Rafi Aziizi" w:date="2021-11-12T13:13:00Z"/>
          <w:lang w:val="en-US"/>
        </w:rPr>
      </w:pPr>
      <w:bookmarkStart w:id="1040" w:name="_Toc80034223"/>
      <w:bookmarkStart w:id="1041" w:name="_Toc83115725"/>
      <w:commentRangeStart w:id="1042"/>
      <w:del w:id="1043" w:author="Rafi Aziizi" w:date="2021-11-12T13:13:00Z">
        <w:r w:rsidRPr="00D85F50" w:rsidDel="0004566C">
          <w:rPr>
            <w:lang w:val="en-US"/>
          </w:rPr>
          <w:delText>Flowchart</w:delText>
        </w:r>
        <w:bookmarkEnd w:id="1040"/>
        <w:bookmarkEnd w:id="1041"/>
        <w:commentRangeEnd w:id="1042"/>
        <w:r w:rsidR="00C9617C" w:rsidDel="0004566C">
          <w:rPr>
            <w:rStyle w:val="CommentReference"/>
            <w:rFonts w:eastAsia="Times New Roman"/>
            <w:b w:val="0"/>
            <w:lang w:val="en-US"/>
          </w:rPr>
          <w:commentReference w:id="1042"/>
        </w:r>
        <w:r w:rsidRPr="00D85F50" w:rsidDel="0004566C">
          <w:rPr>
            <w:lang w:val="en-US"/>
          </w:rPr>
          <w:delText xml:space="preserve"> </w:delText>
        </w:r>
      </w:del>
    </w:p>
    <w:p w14:paraId="30D45937" w14:textId="065D0157" w:rsidR="002E3348" w:rsidRPr="002E3348" w:rsidDel="0004566C" w:rsidRDefault="002E3348" w:rsidP="00177B0A">
      <w:pPr>
        <w:ind w:firstLine="709"/>
        <w:rPr>
          <w:del w:id="1044" w:author="Rafi Aziizi" w:date="2021-11-12T13:13:00Z"/>
        </w:rPr>
      </w:pPr>
      <w:del w:id="1045"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046" w:name="_Toc80034224"/>
      <w:bookmarkStart w:id="1047" w:name="_Toc83115726"/>
      <w:r>
        <w:rPr>
          <w:lang w:val="en-US"/>
        </w:rPr>
        <w:t>Analisis Sistem</w:t>
      </w:r>
      <w:bookmarkEnd w:id="1046"/>
      <w:bookmarkEnd w:id="1047"/>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048" w:name="_Toc80034225"/>
      <w:bookmarkStart w:id="1049" w:name="_Toc83115727"/>
      <w:r w:rsidRPr="00D85F50">
        <w:rPr>
          <w:lang w:val="en-US"/>
        </w:rPr>
        <w:lastRenderedPageBreak/>
        <w:t>Bahasa Pemrograman JAVA</w:t>
      </w:r>
      <w:bookmarkEnd w:id="1048"/>
      <w:bookmarkEnd w:id="1049"/>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050" w:name="_Toc80034226"/>
      <w:bookmarkStart w:id="1051" w:name="_Toc83115728"/>
      <w:r>
        <w:rPr>
          <w:lang w:val="en-US"/>
        </w:rPr>
        <w:t>RFID</w:t>
      </w:r>
      <w:bookmarkEnd w:id="1050"/>
      <w:bookmarkEnd w:id="1051"/>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052" w:name="_Toc80034227"/>
      <w:bookmarkStart w:id="1053" w:name="_Toc83115729"/>
      <w:r>
        <w:rPr>
          <w:lang w:val="en-US"/>
        </w:rPr>
        <w:t>Ra</w:t>
      </w:r>
      <w:r w:rsidR="001205CF">
        <w:rPr>
          <w:lang w:val="en-US"/>
        </w:rPr>
        <w:t>s</w:t>
      </w:r>
      <w:r>
        <w:rPr>
          <w:lang w:val="en-US"/>
        </w:rPr>
        <w:t>pberry</w:t>
      </w:r>
      <w:bookmarkEnd w:id="1052"/>
      <w:bookmarkEnd w:id="1053"/>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054" w:name="_Toc80034228"/>
      <w:bookmarkStart w:id="1055" w:name="_Toc83115730"/>
      <w:r>
        <w:rPr>
          <w:lang w:val="en-US"/>
        </w:rPr>
        <w:t xml:space="preserve">Studi </w:t>
      </w:r>
      <w:commentRangeStart w:id="1056"/>
      <w:r>
        <w:rPr>
          <w:lang w:val="en-US"/>
        </w:rPr>
        <w:t>Pustaka</w:t>
      </w:r>
      <w:bookmarkEnd w:id="1054"/>
      <w:bookmarkEnd w:id="1055"/>
      <w:commentRangeEnd w:id="1056"/>
      <w:r w:rsidR="00C9617C">
        <w:rPr>
          <w:rStyle w:val="CommentReference"/>
          <w:rFonts w:eastAsia="Times New Roman"/>
          <w:b w:val="0"/>
          <w:lang w:val="en-US"/>
        </w:rPr>
        <w:commentReference w:id="1056"/>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057" w:author="Rafi Aziizi" w:date="2021-11-12T13:14:00Z">
        <w:r w:rsidR="0004566C">
          <w:t>i</w:t>
        </w:r>
      </w:ins>
      <w:del w:id="1058"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059" w:name="_Toc80034229"/>
      <w:bookmarkStart w:id="1060"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059"/>
      <w:bookmarkEnd w:id="1060"/>
    </w:p>
    <w:p w14:paraId="2A41D854" w14:textId="3EF9D610" w:rsidR="00746D78" w:rsidRDefault="00746D78" w:rsidP="00C93BF7">
      <w:pPr>
        <w:pStyle w:val="Heading2"/>
        <w:numPr>
          <w:ilvl w:val="1"/>
          <w:numId w:val="4"/>
        </w:numPr>
        <w:ind w:left="709" w:hanging="709"/>
        <w:rPr>
          <w:lang w:val="en-US"/>
        </w:rPr>
      </w:pPr>
      <w:bookmarkStart w:id="1061" w:name="_Toc80034230"/>
      <w:bookmarkStart w:id="1062" w:name="_Toc83115732"/>
      <w:r>
        <w:rPr>
          <w:lang w:val="en-US"/>
        </w:rPr>
        <w:t>Latar Belakang Sekolah</w:t>
      </w:r>
      <w:bookmarkEnd w:id="1061"/>
      <w:bookmarkEnd w:id="1062"/>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063" w:name="_Toc80034231"/>
      <w:bookmarkStart w:id="1064" w:name="_Toc83115733"/>
      <w:r>
        <w:rPr>
          <w:noProof/>
        </w:rPr>
        <w:drawing>
          <wp:anchor distT="0" distB="0" distL="114300" distR="114300" simplePos="0" relativeHeight="251387904" behindDoc="1" locked="0" layoutInCell="1" allowOverlap="1" wp14:anchorId="23B439FD" wp14:editId="300AAB40">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063"/>
      <w:bookmarkEnd w:id="1064"/>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D87377" w:rsidP="00C80ED5">
      <w:ins w:id="1065" w:author="chaniaayulestari@outlook.com" w:date="2021-11-13T20:00:00Z">
        <w:r>
          <w:rPr>
            <w:noProof/>
          </w:rPr>
          <w:pict w14:anchorId="781E34DF">
            <v:shapetype id="_x0000_t202" coordsize="21600,21600" o:spt="202" path="m,l,21600r21600,l21600,xe">
              <v:stroke joinstyle="miter"/>
              <v:path gradientshapeok="t" o:connecttype="rect"/>
            </v:shapetype>
            <v:shape id="_x0000_s2226" type="#_x0000_t202" style="position:absolute;left:0;text-align:left;margin-left:113.7pt;margin-top:23.15pt;width:165pt;height:20.35pt;z-index:251756032;mso-position-horizontal-relative:text;mso-position-vertical-relative:text" stroked="f">
              <v:textbox style="mso-next-textbox:#_x0000_s2226;mso-fit-shape-to-text:t" inset="0,0,0,0">
                <w:txbxContent>
                  <w:p w14:paraId="39DF4972" w14:textId="6786318B" w:rsidR="00D87377" w:rsidRPr="004A09B7" w:rsidRDefault="00D87377" w:rsidP="00D87377">
                    <w:pPr>
                      <w:pStyle w:val="Caption"/>
                      <w:rPr>
                        <w:b/>
                        <w:noProof/>
                        <w:color w:val="auto"/>
                        <w:lang w:val="id-ID"/>
                      </w:rPr>
                      <w:pPrChange w:id="1066" w:author="chaniaayulestari@outlook.com" w:date="2021-11-13T20:00:00Z">
                        <w:pPr>
                          <w:pStyle w:val="Heading3"/>
                          <w:numPr>
                            <w:numId w:val="6"/>
                          </w:numPr>
                          <w:ind w:left="709" w:hanging="142"/>
                        </w:pPr>
                      </w:pPrChange>
                    </w:pPr>
                    <w:bookmarkStart w:id="1067" w:name="_Toc87729248"/>
                    <w:bookmarkStart w:id="1068" w:name="_Toc87731436"/>
                    <w:ins w:id="1069" w:author="chaniaayulestari@outlook.com" w:date="2021-11-13T20:00:00Z">
                      <w:r>
                        <w:t xml:space="preserve">Gambar 3. </w:t>
                      </w:r>
                      <w:r>
                        <w:fldChar w:fldCharType="begin"/>
                      </w:r>
                      <w:r>
                        <w:instrText xml:space="preserve"> SEQ Gambar___3. \* ARABIC </w:instrText>
                      </w:r>
                    </w:ins>
                    <w:r>
                      <w:fldChar w:fldCharType="separate"/>
                    </w:r>
                    <w:ins w:id="1070" w:author="chaniaayulestari@outlook.com" w:date="2021-11-13T21:25:00Z">
                      <w:r w:rsidR="00B46735">
                        <w:rPr>
                          <w:noProof/>
                        </w:rPr>
                        <w:t>1</w:t>
                      </w:r>
                    </w:ins>
                    <w:ins w:id="1071" w:author="chaniaayulestari@outlook.com" w:date="2021-11-13T20:00:00Z">
                      <w:r>
                        <w:fldChar w:fldCharType="end"/>
                      </w:r>
                      <w:r>
                        <w:t xml:space="preserve"> Logo SMK Cendekia</w:t>
                      </w:r>
                      <w:r>
                        <w:t xml:space="preserve"> Batujajar</w:t>
                      </w:r>
                    </w:ins>
                    <w:bookmarkEnd w:id="1067"/>
                    <w:bookmarkEnd w:id="1068"/>
                  </w:p>
                </w:txbxContent>
              </v:textbox>
            </v:shape>
          </w:pict>
        </w:r>
      </w:ins>
      <w:del w:id="1072" w:author="chaniaayulestari@outlook.com" w:date="2021-11-12T16:24:00Z">
        <w:r w:rsidR="00F658E0">
          <w:rPr>
            <w:noProof/>
          </w:rPr>
          <w:pict w14:anchorId="0A771069">
            <v:shape id="Text Box 42" o:spid="_x0000_s2205" type="#_x0000_t202" style="position:absolute;left:0;text-align:left;margin-left:112.9pt;margin-top:23pt;width:170.75pt;height:.05pt;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E51900" w:rsidRPr="00630A6E" w:rsidRDefault="00E51900" w:rsidP="00832EA1">
                    <w:pPr>
                      <w:pStyle w:val="Caption"/>
                      <w:rPr>
                        <w:b/>
                        <w:noProof/>
                        <w:color w:val="auto"/>
                        <w:lang w:val="id-ID"/>
                      </w:rPr>
                    </w:pPr>
                    <w:r>
                      <w:t xml:space="preserve">Gambar 3. </w:t>
                    </w:r>
                    <w:ins w:id="1073" w:author="chaniaayulestari@outlook.com" w:date="2021-11-13T13:45:00Z">
                      <w:r>
                        <w:fldChar w:fldCharType="begin"/>
                      </w:r>
                      <w:r>
                        <w:instrText xml:space="preserve"> SEQ Gambar_3. \* ARABIC </w:instrText>
                      </w:r>
                    </w:ins>
                    <w:r>
                      <w:fldChar w:fldCharType="separate"/>
                    </w:r>
                    <w:ins w:id="1074" w:author="chaniaayulestari@outlook.com" w:date="2021-11-13T14:46:00Z">
                      <w:r>
                        <w:rPr>
                          <w:noProof/>
                        </w:rPr>
                        <w:t>2</w:t>
                      </w:r>
                    </w:ins>
                    <w:ins w:id="1075" w:author="chaniaayulestari@outlook.com" w:date="2021-11-13T13:45:00Z">
                      <w:r>
                        <w:fldChar w:fldCharType="end"/>
                      </w:r>
                    </w:ins>
                    <w:del w:id="1076" w:author="chaniaayulestari@outlook.com" w:date="2021-11-13T13:45:00Z">
                      <w:r w:rsidDel="006D26FE">
                        <w:fldChar w:fldCharType="begin"/>
                      </w:r>
                      <w:r w:rsidDel="006D26FE">
                        <w:delInstrText xml:space="preserve"> SEQ Gambar_3. \* ARABIC </w:delInstrText>
                      </w:r>
                      <w:r w:rsidDel="006D26FE">
                        <w:fldChar w:fldCharType="separate"/>
                      </w:r>
                    </w:del>
                    <w:del w:id="1077" w:author="chaniaayulestari@outlook.com" w:date="2021-11-13T13:43:00Z">
                      <w:r w:rsidDel="001A4EEC">
                        <w:rPr>
                          <w:noProof/>
                        </w:rPr>
                        <w:delText>1</w:delText>
                      </w:r>
                    </w:del>
                    <w:del w:id="1078"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079" w:name="_Toc80034232"/>
      <w:bookmarkStart w:id="1080" w:name="_Toc83115734"/>
      <w:r>
        <w:rPr>
          <w:lang w:val="en-US"/>
        </w:rPr>
        <w:t>Visi dan Misi Sekolah</w:t>
      </w:r>
      <w:bookmarkEnd w:id="1079"/>
      <w:bookmarkEnd w:id="1080"/>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081" w:name="_Toc80034233"/>
      <w:bookmarkStart w:id="1082" w:name="_Toc83115735"/>
      <w:r>
        <w:rPr>
          <w:lang w:val="en-US"/>
        </w:rPr>
        <w:t>Struktur Organisasi</w:t>
      </w:r>
      <w:bookmarkEnd w:id="1081"/>
      <w:bookmarkEnd w:id="1082"/>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F658E0" w:rsidP="00C64817">
      <w:pPr>
        <w:ind w:left="709"/>
      </w:pPr>
      <w:del w:id="1083" w:author="chaniaayulestari@outlook.com" w:date="2021-11-12T16:25:00Z">
        <w:r>
          <w:rPr>
            <w:noProof/>
          </w:rPr>
          <w:lastRenderedPageBreak/>
          <w:pict w14:anchorId="536A44A0">
            <v:shape id="Text Box 1" o:spid="_x0000_s2204" type="#_x0000_t202" style="position:absolute;left:0;text-align:left;margin-left:1.5pt;margin-top:234.05pt;width:396.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E51900" w:rsidRPr="00B90116" w:rsidRDefault="00E51900" w:rsidP="00832EA1">
                    <w:pPr>
                      <w:pStyle w:val="Caption"/>
                      <w:jc w:val="center"/>
                      <w:rPr>
                        <w:noProof/>
                        <w:sz w:val="24"/>
                        <w:szCs w:val="24"/>
                      </w:rPr>
                    </w:pPr>
                    <w:r>
                      <w:t xml:space="preserve">Gambar 3. </w:t>
                    </w:r>
                    <w:ins w:id="1084" w:author="chaniaayulestari@outlook.com" w:date="2021-11-13T13:45:00Z">
                      <w:r>
                        <w:fldChar w:fldCharType="begin"/>
                      </w:r>
                      <w:r>
                        <w:instrText xml:space="preserve"> SEQ Gambar_3. \* ARABIC </w:instrText>
                      </w:r>
                    </w:ins>
                    <w:r>
                      <w:fldChar w:fldCharType="separate"/>
                    </w:r>
                    <w:ins w:id="1085" w:author="chaniaayulestari@outlook.com" w:date="2021-11-13T14:46:00Z">
                      <w:r>
                        <w:rPr>
                          <w:noProof/>
                        </w:rPr>
                        <w:t>3</w:t>
                      </w:r>
                    </w:ins>
                    <w:ins w:id="1086" w:author="chaniaayulestari@outlook.com" w:date="2021-11-13T13:45:00Z">
                      <w:r>
                        <w:fldChar w:fldCharType="end"/>
                      </w:r>
                    </w:ins>
                    <w:del w:id="1087" w:author="chaniaayulestari@outlook.com" w:date="2021-11-13T13:45:00Z">
                      <w:r w:rsidDel="006D26FE">
                        <w:fldChar w:fldCharType="begin"/>
                      </w:r>
                      <w:r w:rsidDel="006D26FE">
                        <w:delInstrText xml:space="preserve"> SEQ Gambar_3. \* ARABIC </w:delInstrText>
                      </w:r>
                      <w:r w:rsidDel="006D26FE">
                        <w:fldChar w:fldCharType="separate"/>
                      </w:r>
                    </w:del>
                    <w:del w:id="1088" w:author="chaniaayulestari@outlook.com" w:date="2021-11-13T13:43:00Z">
                      <w:r w:rsidDel="001A4EEC">
                        <w:rPr>
                          <w:noProof/>
                        </w:rPr>
                        <w:delText>2</w:delText>
                      </w:r>
                    </w:del>
                    <w:del w:id="1089"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401216" behindDoc="1" locked="0" layoutInCell="1" allowOverlap="1" wp14:anchorId="63323DF7" wp14:editId="2458850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D87377" w:rsidP="00356EC8">
      <w:pPr>
        <w:jc w:val="center"/>
        <w:rPr>
          <w:del w:id="1090" w:author="chaniaayulestari@outlook.com" w:date="2021-11-13T20:02:00Z"/>
          <w:b/>
        </w:rPr>
      </w:pPr>
      <w:ins w:id="1091" w:author="chaniaayulestari@outlook.com" w:date="2021-11-13T20:01:00Z">
        <w:r>
          <w:rPr>
            <w:noProof/>
          </w:rPr>
          <w:pict w14:anchorId="7E8B211D">
            <v:shape id="_x0000_s2227" type="#_x0000_t202" style="position:absolute;left:0;text-align:left;margin-left:1.5pt;margin-top:7.85pt;width:396.45pt;height:11pt;z-index:251757056;mso-position-horizontal-relative:text;mso-position-vertical-relative:text" stroked="f">
              <v:textbox style="mso-next-textbox:#_x0000_s2227" inset="0,0,0,0">
                <w:txbxContent>
                  <w:p w14:paraId="3A82525E" w14:textId="65D26089" w:rsidR="00D87377" w:rsidRPr="0000053A" w:rsidRDefault="00D87377" w:rsidP="00D87377">
                    <w:pPr>
                      <w:pStyle w:val="Caption"/>
                      <w:jc w:val="center"/>
                      <w:rPr>
                        <w:noProof/>
                        <w:sz w:val="24"/>
                        <w:szCs w:val="24"/>
                      </w:rPr>
                      <w:pPrChange w:id="1092" w:author="chaniaayulestari@outlook.com" w:date="2021-11-13T20:01:00Z">
                        <w:pPr>
                          <w:ind w:left="709"/>
                        </w:pPr>
                      </w:pPrChange>
                    </w:pPr>
                    <w:bookmarkStart w:id="1093" w:name="_Toc87729249"/>
                    <w:bookmarkStart w:id="1094" w:name="_Toc87731437"/>
                    <w:ins w:id="1095" w:author="chaniaayulestari@outlook.com" w:date="2021-11-13T20:01:00Z">
                      <w:r>
                        <w:t xml:space="preserve">Gambar 3. </w:t>
                      </w:r>
                      <w:r>
                        <w:fldChar w:fldCharType="begin"/>
                      </w:r>
                      <w:r>
                        <w:instrText xml:space="preserve"> SEQ Gambar___3. \* ARABIC </w:instrText>
                      </w:r>
                    </w:ins>
                    <w:r>
                      <w:fldChar w:fldCharType="separate"/>
                    </w:r>
                    <w:ins w:id="1096" w:author="chaniaayulestari@outlook.com" w:date="2021-11-13T21:25:00Z">
                      <w:r w:rsidR="00B46735">
                        <w:rPr>
                          <w:noProof/>
                        </w:rPr>
                        <w:t>2</w:t>
                      </w:r>
                    </w:ins>
                    <w:ins w:id="1097" w:author="chaniaayulestari@outlook.com" w:date="2021-11-13T20:01:00Z">
                      <w:r>
                        <w:fldChar w:fldCharType="end"/>
                      </w:r>
                      <w:r>
                        <w:t xml:space="preserve"> Sistem Organisasi SMK Cendekia Batujajar</w:t>
                      </w:r>
                    </w:ins>
                    <w:bookmarkEnd w:id="1093"/>
                    <w:bookmarkEnd w:id="1094"/>
                  </w:p>
                </w:txbxContent>
              </v:textbox>
            </v:shape>
          </w:pict>
        </w:r>
      </w:ins>
    </w:p>
    <w:p w14:paraId="3C15A5F3" w14:textId="77777777" w:rsidR="00D87377" w:rsidRDefault="00D87377" w:rsidP="00C64817">
      <w:pPr>
        <w:ind w:left="709"/>
        <w:rPr>
          <w:ins w:id="1098"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099" w:name="_Toc80034234"/>
      <w:bookmarkStart w:id="1100" w:name="_Toc83115736"/>
      <w:r>
        <w:rPr>
          <w:lang w:val="en-US"/>
        </w:rPr>
        <w:t>Sistem yang sedang Berjalan</w:t>
      </w:r>
      <w:bookmarkEnd w:id="1099"/>
      <w:bookmarkEnd w:id="1100"/>
    </w:p>
    <w:p w14:paraId="1D7A1A7F" w14:textId="0E58F8EB" w:rsidR="00B0071F" w:rsidRPr="00B0071F" w:rsidDel="007162C2" w:rsidRDefault="0093375E">
      <w:pPr>
        <w:ind w:firstLine="709"/>
        <w:rPr>
          <w:del w:id="1101" w:author="Rafi Aziizi" w:date="2021-11-13T10:23:00Z"/>
        </w:rPr>
      </w:pPr>
      <w:ins w:id="1102" w:author="Rafi Aziizi" w:date="2021-11-12T13:27:00Z">
        <w:r>
          <w:t>Sistem yang sedang berjalan di SMK Cendekia Batujajar</w:t>
        </w:r>
      </w:ins>
      <w:ins w:id="1103" w:author="Rafi Aziizi" w:date="2021-11-12T13:28:00Z">
        <w:r>
          <w:t xml:space="preserve"> saat ini masih berjalan secara manual dalam hal proses absensi dan rekapitulasi absensi, </w:t>
        </w:r>
      </w:ins>
      <w:ins w:id="1104" w:author="Rafi Aziizi" w:date="2021-11-12T13:29:00Z">
        <w:r>
          <w:t>salah satu pihak sekolah yaitu guru BK perlu berkeliling disetiap kelas untuk melakukan absensi dan di akhir se</w:t>
        </w:r>
      </w:ins>
      <w:ins w:id="1105" w:author="Rafi Aziizi" w:date="2021-11-12T13:30:00Z">
        <w:r>
          <w:t>mester dilakukan rekapitulasi absensi secara manual menggunakan mesin pengolah kata. Untuk proses sistem yang sedang berjalan dijelaskan pada sub bab</w:t>
        </w:r>
      </w:ins>
      <w:ins w:id="1106" w:author="Rafi Aziizi" w:date="2021-11-12T13:31:00Z">
        <w:r>
          <w:t xml:space="preserve"> 3.2.1 sampai 3.2.4.</w:t>
        </w:r>
      </w:ins>
      <w:del w:id="1107"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108" w:author="Rafi Aziizi" w:date="2021-11-12T13:20:00Z">
        <w:r w:rsidR="00C47083" w:rsidDel="0004566C">
          <w:delText>minggu</w:delText>
        </w:r>
      </w:del>
      <w:del w:id="1109"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110" w:author="Rafi Aziizi" w:date="2021-11-13T10:23:00Z"/>
        </w:rPr>
        <w:pPrChange w:id="1111" w:author="Rafi Aziizi" w:date="2021-11-13T10:25:00Z">
          <w:pPr>
            <w:pStyle w:val="Heading3"/>
            <w:numPr>
              <w:ilvl w:val="0"/>
              <w:numId w:val="7"/>
            </w:numPr>
            <w:ind w:left="709" w:hanging="142"/>
          </w:pPr>
        </w:pPrChange>
      </w:pPr>
      <w:bookmarkStart w:id="1112" w:name="_Toc80034235"/>
      <w:bookmarkStart w:id="1113" w:name="_Toc83115737"/>
      <w:del w:id="1114" w:author="Rafi Aziizi" w:date="2021-11-13T10:23:00Z">
        <w:r w:rsidDel="007162C2">
          <w:delText>Proses Bisnis</w:delText>
        </w:r>
      </w:del>
      <w:del w:id="1115" w:author="Rafi Aziizi" w:date="2021-11-12T13:24:00Z">
        <w:r w:rsidDel="0093375E">
          <w:delText xml:space="preserve"> Data Absen </w:delText>
        </w:r>
        <w:commentRangeStart w:id="1116"/>
        <w:r w:rsidDel="0093375E">
          <w:delText>Siswa</w:delText>
        </w:r>
        <w:bookmarkEnd w:id="1112"/>
        <w:bookmarkEnd w:id="1113"/>
        <w:commentRangeEnd w:id="1116"/>
        <w:r w:rsidR="00C9617C" w:rsidDel="0093375E">
          <w:rPr>
            <w:rStyle w:val="CommentReference"/>
            <w:b/>
          </w:rPr>
          <w:commentReference w:id="1116"/>
        </w:r>
      </w:del>
    </w:p>
    <w:p w14:paraId="6BDC8828" w14:textId="1DAD2181" w:rsidR="00880D9D" w:rsidDel="0093375E" w:rsidRDefault="00B67D3D">
      <w:pPr>
        <w:ind w:firstLine="709"/>
        <w:rPr>
          <w:del w:id="1117" w:author="Rafi Aziizi" w:date="2021-11-12T13:22:00Z"/>
        </w:rPr>
      </w:pPr>
      <w:del w:id="1118"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119" w:author="Rafi Aziizi" w:date="2021-11-12T13:21:00Z"/>
        </w:rPr>
      </w:pPr>
      <w:moveFromRangeStart w:id="1120" w:author="Rafi Aziizi" w:date="2021-11-12T13:21:00Z" w:name="move87615713"/>
      <w:moveFrom w:id="1121"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122" w:author="Rafi Aziizi" w:date="2021-11-12T13:21:00Z"/>
        </w:rPr>
        <w:pPrChange w:id="1123" w:author="Rafi Aziizi" w:date="2021-11-13T10:25:00Z">
          <w:pPr>
            <w:pStyle w:val="ListParagraph"/>
            <w:numPr>
              <w:numId w:val="75"/>
            </w:numPr>
            <w:ind w:hanging="360"/>
          </w:pPr>
        </w:pPrChange>
      </w:pPr>
      <w:moveFrom w:id="1124"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125" w:author="Rafi Aziizi" w:date="2021-11-12T13:21:00Z"/>
        </w:rPr>
        <w:pPrChange w:id="1126" w:author="Rafi Aziizi" w:date="2021-11-13T10:25:00Z">
          <w:pPr>
            <w:pStyle w:val="ListParagraph"/>
            <w:numPr>
              <w:numId w:val="75"/>
            </w:numPr>
            <w:ind w:hanging="360"/>
          </w:pPr>
        </w:pPrChange>
      </w:pPr>
      <w:moveFrom w:id="1127"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128" w:author="Rafi Aziizi" w:date="2021-11-12T13:21:00Z"/>
        </w:rPr>
        <w:pPrChange w:id="1129" w:author="Rafi Aziizi" w:date="2021-11-13T10:25:00Z">
          <w:pPr>
            <w:pStyle w:val="ListParagraph"/>
            <w:numPr>
              <w:numId w:val="75"/>
            </w:numPr>
            <w:ind w:hanging="360"/>
          </w:pPr>
        </w:pPrChange>
      </w:pPr>
      <w:moveFrom w:id="1130"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120"/>
    <w:p w14:paraId="11B90FB5" w14:textId="7045212B" w:rsidR="00111278" w:rsidRDefault="00A2766B">
      <w:pPr>
        <w:ind w:firstLine="709"/>
        <w:pPrChange w:id="1131" w:author="Rafi Aziizi" w:date="2021-11-13T10:25:00Z">
          <w:pPr>
            <w:keepNext/>
            <w:jc w:val="center"/>
          </w:pPr>
        </w:pPrChange>
      </w:pPr>
      <w:del w:id="1132" w:author="Rafi Aziizi" w:date="2021-11-12T13:21:00Z">
        <w:r w:rsidDel="0093375E">
          <w:rPr>
            <w:noProof/>
          </w:rPr>
          <w:drawing>
            <wp:inline distT="0" distB="0" distL="0" distR="0" wp14:anchorId="6B498C38" wp14:editId="72F3272A">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133" w:author="Rafi Aziizi" w:date="2021-11-12T13:22:00Z"/>
        </w:rPr>
      </w:pPr>
      <w:moveFromRangeStart w:id="1134" w:author="Rafi Aziizi" w:date="2021-11-12T13:22:00Z" w:name="move87615748"/>
      <w:moveFrom w:id="1135"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moveFrom>
    </w:p>
    <w:p w14:paraId="717F137C" w14:textId="188428F9" w:rsidR="00111278" w:rsidDel="0093375E" w:rsidRDefault="00111278" w:rsidP="00111278">
      <w:pPr>
        <w:jc w:val="center"/>
        <w:rPr>
          <w:moveFrom w:id="1136" w:author="Rafi Aziizi" w:date="2021-11-12T13:22:00Z"/>
        </w:rPr>
      </w:pPr>
      <w:moveFrom w:id="1137"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138" w:author="Rafi Aziizi" w:date="2021-11-13T10:22:00Z"/>
          <w:lang w:val="en-US"/>
        </w:rPr>
      </w:pPr>
      <w:bookmarkStart w:id="1139" w:name="_Toc80034236"/>
      <w:bookmarkStart w:id="1140" w:name="_Toc83115738"/>
      <w:moveFromRangeEnd w:id="1134"/>
      <w:r>
        <w:rPr>
          <w:lang w:val="en-US"/>
        </w:rPr>
        <w:t xml:space="preserve">Analisis Sistem </w:t>
      </w:r>
      <w:commentRangeStart w:id="1141"/>
      <w:r>
        <w:rPr>
          <w:lang w:val="en-US"/>
        </w:rPr>
        <w:t>Berjalan</w:t>
      </w:r>
      <w:bookmarkEnd w:id="1139"/>
      <w:bookmarkEnd w:id="1140"/>
      <w:commentRangeEnd w:id="1141"/>
      <w:r w:rsidR="00494C80">
        <w:rPr>
          <w:rStyle w:val="CommentReference"/>
          <w:rFonts w:eastAsia="Times New Roman"/>
          <w:b w:val="0"/>
          <w:lang w:val="en-US"/>
        </w:rPr>
        <w:commentReference w:id="1141"/>
      </w:r>
    </w:p>
    <w:p w14:paraId="1C13D199" w14:textId="5AC1CBA9" w:rsidR="007162C2" w:rsidRPr="00CA43C8" w:rsidRDefault="007162C2">
      <w:pPr>
        <w:ind w:firstLine="567"/>
        <w:rPr>
          <w:bCs/>
        </w:rPr>
        <w:pPrChange w:id="1142" w:author="Rafi Aziizi" w:date="2021-11-13T10:24:00Z">
          <w:pPr>
            <w:pStyle w:val="Heading3"/>
            <w:numPr>
              <w:ilvl w:val="0"/>
              <w:numId w:val="7"/>
            </w:numPr>
            <w:ind w:left="709" w:hanging="142"/>
          </w:pPr>
        </w:pPrChange>
      </w:pPr>
      <w:ins w:id="1143" w:author="Rafi Aziizi" w:date="2021-11-13T10:23:00Z">
        <w:r w:rsidRPr="007162C2">
          <w:rPr>
            <w:b/>
            <w:bCs/>
            <w:rPrChange w:id="1144" w:author="Rafi Aziizi" w:date="2021-11-13T10:23:00Z">
              <w:rPr>
                <w:b w:val="0"/>
              </w:rPr>
            </w:rPrChange>
          </w:rPr>
          <w:t>a. Absensi dan Rekapitulasi Absensi</w:t>
        </w:r>
      </w:ins>
    </w:p>
    <w:p w14:paraId="35A129EF" w14:textId="21D00BD2" w:rsidR="00BC49F6" w:rsidDel="00357EFF" w:rsidRDefault="007162C2">
      <w:pPr>
        <w:rPr>
          <w:del w:id="1145" w:author="Rafi Aziizi" w:date="2021-11-12T13:33:00Z"/>
        </w:rPr>
        <w:pPrChange w:id="1146" w:author="Rafi Aziizi" w:date="2021-11-13T10:25:00Z">
          <w:pPr>
            <w:ind w:firstLine="709"/>
          </w:pPr>
        </w:pPrChange>
      </w:pPr>
      <w:ins w:id="1147" w:author="Rafi Aziizi" w:date="2021-11-13T10:25:00Z">
        <w:r>
          <w:tab/>
        </w:r>
      </w:ins>
      <w:del w:id="1148"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149" w:author="Rafi Aziizi" w:date="2021-11-12T13:32:00Z">
        <w:r w:rsidR="001807FF" w:rsidDel="00357EFF">
          <w:delText>l</w:delText>
        </w:r>
      </w:del>
      <w:del w:id="1150"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151" w:author="Rafi Aziizi" w:date="2021-11-12T13:26:00Z"/>
        </w:rPr>
        <w:pPrChange w:id="1152" w:author="Rafi Aziizi" w:date="2021-11-13T10:25:00Z">
          <w:pPr>
            <w:ind w:firstLine="709"/>
          </w:pPr>
        </w:pPrChange>
      </w:pPr>
      <w:del w:id="1153"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154"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155" w:author="Rafi Aziizi" w:date="2021-11-13T10:24:00Z"/>
        </w:rPr>
        <w:pPrChange w:id="1156" w:author="Rafi Aziizi" w:date="2021-11-13T10:25:00Z">
          <w:pPr>
            <w:ind w:firstLine="709"/>
          </w:pPr>
        </w:pPrChange>
      </w:pPr>
      <w:ins w:id="1157" w:author="Rafi Aziizi" w:date="2021-11-12T13:26:00Z">
        <w:r>
          <w:t xml:space="preserve">Dalam proses absensi pada SMK ini juga tentu saja terdapat beberapa peraturan dimana apabila setiap siswa tidak hadir kesekolah atau dengan kata lain alpha tiga kali </w:t>
        </w:r>
      </w:ins>
      <w:ins w:id="1158" w:author="Rafi Aziizi" w:date="2021-11-12T13:34:00Z">
        <w:r w:rsidR="00357EFF">
          <w:t xml:space="preserve">dan kelipatan 3 </w:t>
        </w:r>
      </w:ins>
      <w:ins w:id="1159"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160" w:author="Rafi Aziizi" w:date="2021-11-12T13:33:00Z">
        <w:r w:rsidR="00357EFF">
          <w:t>.</w:t>
        </w:r>
      </w:ins>
      <w:ins w:id="1161" w:author="Rafi Aziizi" w:date="2021-11-13T10:24:00Z">
        <w:r w:rsidR="007162C2">
          <w:t xml:space="preserve"> Beberapa aturan terkait mengenai absensi siswa </w:t>
        </w:r>
        <w:commentRangeStart w:id="1162"/>
        <w:r w:rsidR="007162C2">
          <w:t>yaitu</w:t>
        </w:r>
        <w:commentRangeEnd w:id="1162"/>
        <w:r w:rsidR="007162C2">
          <w:rPr>
            <w:rStyle w:val="CommentReference"/>
          </w:rPr>
          <w:commentReference w:id="1162"/>
        </w:r>
        <w:r w:rsidR="007162C2">
          <w:t xml:space="preserve"> :</w:t>
        </w:r>
      </w:ins>
    </w:p>
    <w:p w14:paraId="67960C87" w14:textId="77777777" w:rsidR="007162C2" w:rsidRDefault="007162C2">
      <w:pPr>
        <w:pStyle w:val="ListParagraph"/>
        <w:numPr>
          <w:ilvl w:val="0"/>
          <w:numId w:val="118"/>
        </w:numPr>
        <w:ind w:left="567"/>
        <w:rPr>
          <w:ins w:id="1163" w:author="Rafi Aziizi" w:date="2021-11-13T10:24:00Z"/>
        </w:rPr>
        <w:pPrChange w:id="1164" w:author="chaniaayulestari@outlook.com" w:date="2021-11-13T13:47:00Z">
          <w:pPr>
            <w:pStyle w:val="ListParagraph"/>
            <w:numPr>
              <w:numId w:val="77"/>
            </w:numPr>
            <w:ind w:left="360" w:hanging="360"/>
          </w:pPr>
        </w:pPrChange>
      </w:pPr>
      <w:ins w:id="1165"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166" w:author="Rafi Aziizi" w:date="2021-11-13T10:24:00Z"/>
        </w:rPr>
        <w:pPrChange w:id="1167" w:author="chaniaayulestari@outlook.com" w:date="2021-11-13T13:47:00Z">
          <w:pPr>
            <w:pStyle w:val="ListParagraph"/>
            <w:numPr>
              <w:numId w:val="77"/>
            </w:numPr>
            <w:ind w:left="360" w:hanging="360"/>
          </w:pPr>
        </w:pPrChange>
      </w:pPr>
      <w:ins w:id="1168"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169" w:author="Rafi Aziizi" w:date="2021-11-13T10:25:00Z"/>
        </w:rPr>
        <w:pPrChange w:id="1170" w:author="chaniaayulestari@outlook.com" w:date="2021-11-13T13:47:00Z">
          <w:pPr>
            <w:pStyle w:val="ListParagraph"/>
            <w:numPr>
              <w:numId w:val="106"/>
            </w:numPr>
            <w:ind w:hanging="360"/>
          </w:pPr>
        </w:pPrChange>
      </w:pPr>
      <w:ins w:id="1171"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172" w:author="chaniaayulestari@outlook.com" w:date="2021-11-13T15:01:00Z"/>
        </w:rPr>
      </w:pPr>
      <w:ins w:id="1173"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174" w:author="chaniaayulestari@outlook.com" w:date="2021-11-13T15:01:00Z"/>
        </w:rPr>
      </w:pPr>
    </w:p>
    <w:p w14:paraId="10D99217" w14:textId="63655787" w:rsidR="000C4633" w:rsidDel="000C4633" w:rsidRDefault="000C4633" w:rsidP="000C4633">
      <w:pPr>
        <w:keepNext/>
        <w:rPr>
          <w:del w:id="1175" w:author="chaniaayulestari@outlook.com" w:date="2021-11-13T15:01:00Z"/>
        </w:rPr>
      </w:pPr>
    </w:p>
    <w:p w14:paraId="41DBC6CF" w14:textId="51F4431E" w:rsidR="000C4633" w:rsidRDefault="000C4633" w:rsidP="006D26FE">
      <w:pPr>
        <w:ind w:firstLine="567"/>
        <w:rPr>
          <w:ins w:id="1176" w:author="chaniaayulestari@outlook.com" w:date="2021-11-13T15:02:00Z"/>
        </w:rPr>
      </w:pPr>
    </w:p>
    <w:p w14:paraId="22BFBA9B" w14:textId="30668495" w:rsidR="000C4633" w:rsidRDefault="000C4633" w:rsidP="006D26FE">
      <w:pPr>
        <w:ind w:firstLine="567"/>
        <w:rPr>
          <w:ins w:id="1177" w:author="chaniaayulestari@outlook.com" w:date="2021-11-13T15:02:00Z"/>
        </w:rPr>
      </w:pPr>
    </w:p>
    <w:p w14:paraId="67F90B6A" w14:textId="77777777" w:rsidR="000C4633" w:rsidRDefault="000C4633">
      <w:pPr>
        <w:ind w:firstLine="567"/>
        <w:rPr>
          <w:ins w:id="1178" w:author="chaniaayulestari@outlook.com" w:date="2021-11-13T15:02:00Z"/>
        </w:rPr>
        <w:pPrChange w:id="1179" w:author="chaniaayulestari@outlook.com" w:date="2021-11-13T13:47:00Z">
          <w:pPr>
            <w:ind w:firstLine="360"/>
          </w:pPr>
        </w:pPrChange>
      </w:pPr>
    </w:p>
    <w:p w14:paraId="311D6161" w14:textId="0B1E3846" w:rsidR="000C4633" w:rsidRDefault="000C4633">
      <w:pPr>
        <w:keepNext/>
        <w:rPr>
          <w:ins w:id="1180" w:author="chaniaayulestari@outlook.com" w:date="2021-11-13T15:01:00Z"/>
        </w:rPr>
        <w:pPrChange w:id="1181" w:author="chaniaayulestari@outlook.com" w:date="2021-11-13T15:01:00Z">
          <w:pPr>
            <w:keepNext/>
            <w:ind w:firstLine="709"/>
            <w:jc w:val="center"/>
          </w:pPr>
        </w:pPrChange>
      </w:pPr>
      <w:ins w:id="1182" w:author="Rafi Aziizi" w:date="2021-11-13T10:25:00Z">
        <w:r>
          <w:rPr>
            <w:noProof/>
          </w:rPr>
          <w:lastRenderedPageBreak/>
          <w:drawing>
            <wp:anchor distT="0" distB="0" distL="114300" distR="114300" simplePos="0" relativeHeight="251414528" behindDoc="1" locked="0" layoutInCell="1" allowOverlap="1" wp14:anchorId="7D3B3854" wp14:editId="7532721D">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183" w:author="chaniaayulestari@outlook.com" w:date="2021-11-13T15:02:00Z"/>
        </w:rPr>
      </w:pPr>
    </w:p>
    <w:p w14:paraId="7194A9D2" w14:textId="46862EDE" w:rsidR="000C4633" w:rsidRDefault="000C4633" w:rsidP="00CA43C8">
      <w:pPr>
        <w:keepNext/>
        <w:ind w:firstLine="709"/>
        <w:jc w:val="center"/>
        <w:rPr>
          <w:ins w:id="1184" w:author="chaniaayulestari@outlook.com" w:date="2021-11-13T15:02:00Z"/>
        </w:rPr>
      </w:pPr>
    </w:p>
    <w:p w14:paraId="24C0DF6E" w14:textId="147FC7A6" w:rsidR="000C4633" w:rsidRDefault="000C4633" w:rsidP="00CA43C8">
      <w:pPr>
        <w:keepNext/>
        <w:ind w:firstLine="709"/>
        <w:jc w:val="center"/>
        <w:rPr>
          <w:ins w:id="1185" w:author="chaniaayulestari@outlook.com" w:date="2021-11-13T15:02:00Z"/>
        </w:rPr>
      </w:pPr>
    </w:p>
    <w:p w14:paraId="051AE7C7" w14:textId="785D6DE9" w:rsidR="000C4633" w:rsidRDefault="000C4633" w:rsidP="00CA43C8">
      <w:pPr>
        <w:keepNext/>
        <w:ind w:firstLine="709"/>
        <w:jc w:val="center"/>
        <w:rPr>
          <w:ins w:id="1186" w:author="chaniaayulestari@outlook.com" w:date="2021-11-13T15:02:00Z"/>
        </w:rPr>
      </w:pPr>
    </w:p>
    <w:p w14:paraId="334E7C35" w14:textId="2370CC0D" w:rsidR="000C4633" w:rsidRDefault="000C4633" w:rsidP="00CA43C8">
      <w:pPr>
        <w:keepNext/>
        <w:ind w:firstLine="709"/>
        <w:jc w:val="center"/>
        <w:rPr>
          <w:ins w:id="1187" w:author="chaniaayulestari@outlook.com" w:date="2021-11-13T15:02:00Z"/>
        </w:rPr>
      </w:pPr>
    </w:p>
    <w:p w14:paraId="3950C26D" w14:textId="0A66CF35" w:rsidR="000C4633" w:rsidRDefault="000C4633" w:rsidP="00CA43C8">
      <w:pPr>
        <w:keepNext/>
        <w:ind w:firstLine="709"/>
        <w:jc w:val="center"/>
        <w:rPr>
          <w:ins w:id="1188" w:author="chaniaayulestari@outlook.com" w:date="2021-11-13T15:02:00Z"/>
        </w:rPr>
      </w:pPr>
    </w:p>
    <w:p w14:paraId="2527E572" w14:textId="1F2CDF5C" w:rsidR="000C4633" w:rsidRDefault="000C4633" w:rsidP="00CA43C8">
      <w:pPr>
        <w:keepNext/>
        <w:ind w:firstLine="709"/>
        <w:jc w:val="center"/>
        <w:rPr>
          <w:ins w:id="1189" w:author="chaniaayulestari@outlook.com" w:date="2021-11-13T15:02:00Z"/>
        </w:rPr>
      </w:pPr>
    </w:p>
    <w:p w14:paraId="17819FE5" w14:textId="2A7C31AD" w:rsidR="000C4633" w:rsidRDefault="000C4633" w:rsidP="00CA43C8">
      <w:pPr>
        <w:keepNext/>
        <w:ind w:firstLine="709"/>
        <w:jc w:val="center"/>
        <w:rPr>
          <w:ins w:id="1190" w:author="chaniaayulestari@outlook.com" w:date="2021-11-13T15:02:00Z"/>
        </w:rPr>
      </w:pPr>
    </w:p>
    <w:p w14:paraId="798A7E07" w14:textId="3A2FF34F" w:rsidR="000C4633" w:rsidRDefault="000C4633" w:rsidP="00CA43C8">
      <w:pPr>
        <w:keepNext/>
        <w:ind w:firstLine="709"/>
        <w:jc w:val="center"/>
        <w:rPr>
          <w:ins w:id="1191" w:author="chaniaayulestari@outlook.com" w:date="2021-11-13T15:02:00Z"/>
        </w:rPr>
      </w:pPr>
    </w:p>
    <w:p w14:paraId="5C95F9A3" w14:textId="2995A6FA" w:rsidR="000C4633" w:rsidRDefault="000C4633" w:rsidP="00CA43C8">
      <w:pPr>
        <w:keepNext/>
        <w:ind w:firstLine="709"/>
        <w:jc w:val="center"/>
        <w:rPr>
          <w:ins w:id="1192" w:author="chaniaayulestari@outlook.com" w:date="2021-11-13T15:02:00Z"/>
        </w:rPr>
      </w:pPr>
    </w:p>
    <w:p w14:paraId="6D338631" w14:textId="216187C9" w:rsidR="000C4633" w:rsidRDefault="00D87377">
      <w:pPr>
        <w:keepNext/>
        <w:ind w:firstLine="709"/>
        <w:jc w:val="center"/>
        <w:rPr>
          <w:ins w:id="1193" w:author="chaniaayulestari@outlook.com" w:date="2021-11-13T14:50:00Z"/>
        </w:rPr>
        <w:pPrChange w:id="1194" w:author="chaniaayulestari@outlook.com" w:date="2021-11-13T14:50:00Z">
          <w:pPr>
            <w:ind w:firstLine="709"/>
            <w:jc w:val="center"/>
          </w:pPr>
        </w:pPrChange>
      </w:pPr>
      <w:ins w:id="1195" w:author="chaniaayulestari@outlook.com" w:date="2021-11-13T20:02:00Z">
        <w:r>
          <w:rPr>
            <w:noProof/>
          </w:rPr>
          <w:pict w14:anchorId="4419A04A">
            <v:shape id="_x0000_s2228" type="#_x0000_t202" style="position:absolute;left:0;text-align:left;margin-left:17.8pt;margin-top:21.05pt;width:363.15pt;height:11.9pt;z-index:251758080;mso-position-horizontal-relative:text;mso-position-vertical-relative:text" stroked="f">
              <v:textbox style="mso-next-textbox:#_x0000_s2228" inset="0,0,0,0">
                <w:txbxContent>
                  <w:p w14:paraId="2627184B" w14:textId="33657DAD" w:rsidR="00D87377" w:rsidRPr="00A66DC7" w:rsidRDefault="00D87377" w:rsidP="00D87377">
                    <w:pPr>
                      <w:pStyle w:val="Caption"/>
                      <w:jc w:val="center"/>
                      <w:rPr>
                        <w:noProof/>
                        <w:sz w:val="24"/>
                        <w:szCs w:val="24"/>
                      </w:rPr>
                      <w:pPrChange w:id="1196" w:author="chaniaayulestari@outlook.com" w:date="2021-11-13T20:02:00Z">
                        <w:pPr>
                          <w:keepNext/>
                        </w:pPr>
                      </w:pPrChange>
                    </w:pPr>
                    <w:bookmarkStart w:id="1197" w:name="_Toc87729250"/>
                    <w:bookmarkStart w:id="1198" w:name="_Toc87731438"/>
                    <w:ins w:id="1199" w:author="chaniaayulestari@outlook.com" w:date="2021-11-13T20:02:00Z">
                      <w:r>
                        <w:t xml:space="preserve">Gambar 3. </w:t>
                      </w:r>
                      <w:r>
                        <w:fldChar w:fldCharType="begin"/>
                      </w:r>
                      <w:r>
                        <w:instrText xml:space="preserve"> SEQ Gambar___3. \* ARABIC </w:instrText>
                      </w:r>
                    </w:ins>
                    <w:r>
                      <w:fldChar w:fldCharType="separate"/>
                    </w:r>
                    <w:ins w:id="1200" w:author="chaniaayulestari@outlook.com" w:date="2021-11-13T21:25:00Z">
                      <w:r w:rsidR="00B46735">
                        <w:rPr>
                          <w:noProof/>
                        </w:rPr>
                        <w:t>3</w:t>
                      </w:r>
                    </w:ins>
                    <w:ins w:id="1201" w:author="chaniaayulestari@outlook.com" w:date="2021-11-13T20:02:00Z">
                      <w:r>
                        <w:fldChar w:fldCharType="end"/>
                      </w:r>
                      <w:r>
                        <w:t xml:space="preserve"> Proses Bisnis SMK Cendekia Batujajar</w:t>
                      </w:r>
                    </w:ins>
                    <w:bookmarkEnd w:id="1197"/>
                    <w:bookmarkEnd w:id="1198"/>
                  </w:p>
                </w:txbxContent>
              </v:textbox>
            </v:shape>
          </w:pict>
        </w:r>
      </w:ins>
    </w:p>
    <w:p w14:paraId="575DD8AE" w14:textId="0E711DB3" w:rsidR="007162C2" w:rsidDel="00D87377" w:rsidRDefault="007162C2" w:rsidP="00D87377">
      <w:pPr>
        <w:pStyle w:val="Caption"/>
        <w:rPr>
          <w:ins w:id="1202" w:author="Rafi Aziizi" w:date="2021-11-13T10:25:00Z"/>
          <w:del w:id="1203" w:author="chaniaayulestari@outlook.com" w:date="2021-11-13T20:02:00Z"/>
        </w:rPr>
        <w:pPrChange w:id="1204" w:author="chaniaayulestari@outlook.com" w:date="2021-11-13T20:03:00Z">
          <w:pPr>
            <w:ind w:firstLine="709"/>
            <w:jc w:val="center"/>
          </w:pPr>
        </w:pPrChange>
      </w:pPr>
    </w:p>
    <w:p w14:paraId="55F412DE" w14:textId="77777777" w:rsidR="00D87377" w:rsidRDefault="00D87377" w:rsidP="00D87377">
      <w:pPr>
        <w:rPr>
          <w:ins w:id="1205" w:author="chaniaayulestari@outlook.com" w:date="2021-11-13T20:02:00Z"/>
          <w:b/>
        </w:rPr>
        <w:pPrChange w:id="1206" w:author="chaniaayulestari@outlook.com" w:date="2021-11-13T20:03:00Z">
          <w:pPr>
            <w:jc w:val="center"/>
          </w:pPr>
        </w:pPrChange>
      </w:pPr>
    </w:p>
    <w:p w14:paraId="5EFF4899" w14:textId="35A2DFE5" w:rsidR="007162C2" w:rsidRDefault="007162C2">
      <w:pPr>
        <w:jc w:val="center"/>
        <w:rPr>
          <w:ins w:id="1207" w:author="Rafi Aziizi" w:date="2021-11-13T10:23:00Z"/>
        </w:rPr>
        <w:pPrChange w:id="1208" w:author="Rafi Aziizi" w:date="2021-11-13T10:25:00Z">
          <w:pPr/>
        </w:pPrChange>
      </w:pPr>
      <w:ins w:id="1209" w:author="Rafi Aziizi" w:date="2021-11-13T10:25:00Z">
        <w:r>
          <w:rPr>
            <w:b/>
          </w:rPr>
          <w:t>(Sumber:</w:t>
        </w:r>
        <w:r>
          <w:t xml:space="preserve"> Penyusun)</w:t>
        </w:r>
      </w:ins>
    </w:p>
    <w:p w14:paraId="474ECE0E" w14:textId="374A2778" w:rsidR="007162C2" w:rsidRPr="007162C2" w:rsidRDefault="007162C2">
      <w:pPr>
        <w:ind w:firstLine="360"/>
        <w:rPr>
          <w:ins w:id="1210" w:author="Rafi Aziizi" w:date="2021-11-12T13:33:00Z"/>
          <w:b/>
          <w:bCs/>
          <w:rPrChange w:id="1211" w:author="Rafi Aziizi" w:date="2021-11-13T10:23:00Z">
            <w:rPr>
              <w:ins w:id="1212" w:author="Rafi Aziizi" w:date="2021-11-12T13:33:00Z"/>
            </w:rPr>
          </w:rPrChange>
        </w:rPr>
        <w:pPrChange w:id="1213" w:author="Rafi Aziizi" w:date="2021-11-13T10:24:00Z">
          <w:pPr>
            <w:ind w:firstLine="709"/>
          </w:pPr>
        </w:pPrChange>
      </w:pPr>
      <w:ins w:id="1214" w:author="Rafi Aziizi" w:date="2021-11-13T10:23:00Z">
        <w:r w:rsidRPr="007162C2">
          <w:rPr>
            <w:b/>
            <w:bCs/>
            <w:rPrChange w:id="1215" w:author="Rafi Aziizi" w:date="2021-11-13T10:23:00Z">
              <w:rPr/>
            </w:rPrChange>
          </w:rPr>
          <w:t>b. Pencatatan Data Siswa, Guru, Kelas, dan Walikelas</w:t>
        </w:r>
      </w:ins>
    </w:p>
    <w:p w14:paraId="1C78A02A" w14:textId="638C8F54" w:rsidR="0093375E" w:rsidDel="007162C2" w:rsidRDefault="00357EFF">
      <w:pPr>
        <w:ind w:firstLine="709"/>
        <w:rPr>
          <w:del w:id="1216" w:author="Rafi Aziizi" w:date="2021-11-13T10:24:00Z"/>
          <w:moveTo w:id="1217" w:author="Rafi Aziizi" w:date="2021-11-12T13:21:00Z"/>
        </w:rPr>
      </w:pPr>
      <w:ins w:id="1218" w:author="Rafi Aziizi" w:date="2021-11-12T13:33:00Z">
        <w:r>
          <w:t xml:space="preserve">Untuk pengelolaan data guru, data kelas, dan </w:t>
        </w:r>
      </w:ins>
      <w:ins w:id="1219" w:author="Rafi Aziizi" w:date="2021-11-12T13:42:00Z">
        <w:r w:rsidR="00BC0DF1">
          <w:t xml:space="preserve">data </w:t>
        </w:r>
      </w:ins>
      <w:ins w:id="1220"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221" w:author="Rafi Aziizi" w:date="2021-11-12T13:36:00Z">
        <w:r>
          <w:t xml:space="preserve"> </w:t>
        </w:r>
      </w:ins>
      <w:moveToRangeStart w:id="1222" w:author="Rafi Aziizi" w:date="2021-11-12T13:21:00Z" w:name="move87615713"/>
      <w:moveTo w:id="1223" w:author="Rafi Aziizi" w:date="2021-11-12T13:21:00Z">
        <w:del w:id="1224" w:author="Rafi Aziizi" w:date="2021-11-13T10:24:00Z">
          <w:r w:rsidR="0093375E" w:rsidDel="007162C2">
            <w:delText xml:space="preserve">Beberapa aturan terkait mengenai </w:delText>
          </w:r>
        </w:del>
        <w:del w:id="1225" w:author="Rafi Aziizi" w:date="2021-11-12T13:35:00Z">
          <w:r w:rsidR="0093375E" w:rsidDel="00357EFF">
            <w:delText xml:space="preserve">proses bisnis data </w:delText>
          </w:r>
        </w:del>
        <w:del w:id="1226" w:author="Rafi Aziizi" w:date="2021-11-13T10:24:00Z">
          <w:r w:rsidR="0093375E" w:rsidDel="007162C2">
            <w:delText xml:space="preserve">absen siswa </w:delText>
          </w:r>
          <w:commentRangeStart w:id="1227"/>
          <w:r w:rsidR="0093375E" w:rsidDel="007162C2">
            <w:delText>yaitu</w:delText>
          </w:r>
        </w:del>
      </w:moveTo>
      <w:commentRangeEnd w:id="1227"/>
      <w:del w:id="1228" w:author="Rafi Aziizi" w:date="2021-11-13T10:24:00Z">
        <w:r w:rsidR="00AF0DB5" w:rsidDel="007162C2">
          <w:rPr>
            <w:rStyle w:val="CommentReference"/>
          </w:rPr>
          <w:commentReference w:id="1227"/>
        </w:r>
      </w:del>
      <w:moveTo w:id="1229" w:author="Rafi Aziizi" w:date="2021-11-12T13:21:00Z">
        <w:del w:id="1230" w:author="Rafi Aziizi" w:date="2021-11-13T10:24:00Z">
          <w:r w:rsidR="0093375E" w:rsidDel="007162C2">
            <w:delText xml:space="preserve"> :</w:delText>
          </w:r>
        </w:del>
      </w:moveTo>
    </w:p>
    <w:p w14:paraId="5AA535E3" w14:textId="7703EC26" w:rsidR="0093375E" w:rsidDel="007162C2" w:rsidRDefault="0093375E">
      <w:pPr>
        <w:ind w:firstLine="709"/>
        <w:rPr>
          <w:del w:id="1231" w:author="Rafi Aziizi" w:date="2021-11-13T10:24:00Z"/>
          <w:moveTo w:id="1232" w:author="Rafi Aziizi" w:date="2021-11-12T13:21:00Z"/>
        </w:rPr>
        <w:pPrChange w:id="1233" w:author="Rafi Aziizi" w:date="2021-11-13T10:24:00Z">
          <w:pPr>
            <w:pStyle w:val="ListParagraph"/>
            <w:numPr>
              <w:numId w:val="75"/>
            </w:numPr>
            <w:ind w:hanging="360"/>
          </w:pPr>
        </w:pPrChange>
      </w:pPr>
      <w:moveTo w:id="1234" w:author="Rafi Aziizi" w:date="2021-11-12T13:21:00Z">
        <w:del w:id="1235" w:author="Rafi Aziizi" w:date="2021-11-13T10:24:00Z">
          <w:r w:rsidDel="007162C2">
            <w:delText xml:space="preserve">Siswa harus masuk sekolah sebelum jam 07:15:00, apabila lebih dari jam </w:delText>
          </w:r>
        </w:del>
        <w:del w:id="1236" w:author="Rafi Aziizi" w:date="2021-11-12T13:44:00Z">
          <w:r w:rsidDel="00BC0DF1">
            <w:delText>tersebut</w:delText>
          </w:r>
        </w:del>
        <w:del w:id="1237" w:author="Rafi Aziizi" w:date="2021-11-13T10:24:00Z">
          <w:r w:rsidDel="007162C2">
            <w:delText xml:space="preserve"> dianggap </w:delText>
          </w:r>
        </w:del>
        <w:del w:id="1238" w:author="Rafi Aziizi" w:date="2021-11-12T13:44:00Z">
          <w:r w:rsidDel="00BC0DF1">
            <w:delText>terlambat/</w:delText>
          </w:r>
        </w:del>
        <w:del w:id="1239" w:author="Rafi Aziizi" w:date="2021-11-13T10:24:00Z">
          <w:r w:rsidDel="007162C2">
            <w:delText>alph</w:delText>
          </w:r>
        </w:del>
        <w:del w:id="1240" w:author="Rafi Aziizi" w:date="2021-11-12T13:45:00Z">
          <w:r w:rsidDel="00BC0DF1">
            <w:delText>a</w:delText>
          </w:r>
        </w:del>
        <w:del w:id="1241" w:author="Rafi Aziizi" w:date="2021-11-13T10:24:00Z">
          <w:r w:rsidDel="007162C2">
            <w:delText>.</w:delText>
          </w:r>
        </w:del>
      </w:moveTo>
    </w:p>
    <w:p w14:paraId="0F111C03" w14:textId="146982E5" w:rsidR="0093375E" w:rsidDel="007162C2" w:rsidRDefault="0093375E">
      <w:pPr>
        <w:ind w:firstLine="709"/>
        <w:rPr>
          <w:del w:id="1242" w:author="Rafi Aziizi" w:date="2021-11-13T10:24:00Z"/>
          <w:moveTo w:id="1243" w:author="Rafi Aziizi" w:date="2021-11-12T13:21:00Z"/>
        </w:rPr>
        <w:pPrChange w:id="1244" w:author="Rafi Aziizi" w:date="2021-11-13T10:24:00Z">
          <w:pPr>
            <w:pStyle w:val="ListParagraph"/>
            <w:numPr>
              <w:numId w:val="75"/>
            </w:numPr>
            <w:ind w:hanging="360"/>
          </w:pPr>
        </w:pPrChange>
      </w:pPr>
      <w:moveTo w:id="1245" w:author="Rafi Aziizi" w:date="2021-11-12T13:21:00Z">
        <w:del w:id="1246"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247" w:author="Rafi Aziizi" w:date="2021-11-13T10:21:00Z"/>
        </w:rPr>
        <w:pPrChange w:id="1248" w:author="Rafi Aziizi" w:date="2021-11-13T10:24:00Z">
          <w:pPr>
            <w:pStyle w:val="ListParagraph"/>
            <w:numPr>
              <w:numId w:val="77"/>
            </w:numPr>
            <w:ind w:left="360" w:hanging="360"/>
          </w:pPr>
        </w:pPrChange>
      </w:pPr>
      <w:moveTo w:id="1249" w:author="Rafi Aziizi" w:date="2021-11-12T13:21:00Z">
        <w:del w:id="1250"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251" w:author="Rafi Aziizi" w:date="2021-11-12T13:22:00Z"/>
        </w:rPr>
        <w:pPrChange w:id="1252" w:author="Rafi Aziizi" w:date="2021-11-12T13:39:00Z">
          <w:pPr>
            <w:pStyle w:val="ListParagraph"/>
            <w:numPr>
              <w:numId w:val="75"/>
            </w:numPr>
            <w:ind w:hanging="360"/>
          </w:pPr>
        </w:pPrChange>
      </w:pPr>
      <w:ins w:id="1253" w:author="Rafi Aziizi" w:date="2021-11-12T13:39:00Z">
        <w:r>
          <w:rPr>
            <w:lang w:val="en-US"/>
          </w:rPr>
          <w:t>Business Use Case</w:t>
        </w:r>
      </w:ins>
    </w:p>
    <w:p w14:paraId="363AAA34" w14:textId="3E7BE406" w:rsidR="0093375E" w:rsidDel="0093375E" w:rsidRDefault="0093375E">
      <w:pPr>
        <w:rPr>
          <w:del w:id="1254" w:author="Rafi Aziizi" w:date="2021-11-12T13:23:00Z"/>
          <w:moveTo w:id="1255" w:author="Rafi Aziizi" w:date="2021-11-12T13:21:00Z"/>
        </w:rPr>
        <w:pPrChange w:id="1256" w:author="Rafi Aziizi" w:date="2021-11-12T13:37:00Z">
          <w:pPr>
            <w:pStyle w:val="ListParagraph"/>
            <w:numPr>
              <w:numId w:val="75"/>
            </w:numPr>
            <w:ind w:hanging="360"/>
          </w:pPr>
        </w:pPrChange>
      </w:pPr>
    </w:p>
    <w:p w14:paraId="52D32B85" w14:textId="5EBA65C6" w:rsidR="0093375E" w:rsidDel="0093375E" w:rsidRDefault="0093375E">
      <w:pPr>
        <w:rPr>
          <w:del w:id="1257" w:author="Rafi Aziizi" w:date="2021-11-12T13:23:00Z"/>
          <w:moveTo w:id="1258" w:author="Rafi Aziizi" w:date="2021-11-12T13:22:00Z"/>
        </w:rPr>
        <w:pPrChange w:id="1259" w:author="Rafi Aziizi" w:date="2021-11-12T13:37:00Z">
          <w:pPr>
            <w:pStyle w:val="Caption"/>
            <w:jc w:val="center"/>
          </w:pPr>
        </w:pPrChange>
      </w:pPr>
      <w:moveToRangeStart w:id="1260" w:author="Rafi Aziizi" w:date="2021-11-12T13:22:00Z" w:name="move87615748"/>
      <w:moveToRangeEnd w:id="1222"/>
      <w:moveTo w:id="1261" w:author="Rafi Aziizi" w:date="2021-11-12T13:22:00Z">
        <w:del w:id="1262" w:author="Rafi Aziizi" w:date="2021-11-12T13:23:00Z">
          <w:r w:rsidDel="0093375E">
            <w:delText xml:space="preserve">Gambar 3. </w:delText>
          </w:r>
          <w:r w:rsidDel="0093375E">
            <w:fldChar w:fldCharType="begin"/>
          </w:r>
          <w:r w:rsidRPr="00357EFF" w:rsidDel="0093375E">
            <w:rPr>
              <w:rPrChange w:id="1263"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264" w:author="Rafi Aziizi" w:date="2021-11-12T13:23:00Z"/>
          <w:moveTo w:id="1265" w:author="Rafi Aziizi" w:date="2021-11-12T13:22:00Z"/>
        </w:rPr>
        <w:pPrChange w:id="1266" w:author="Rafi Aziizi" w:date="2021-11-12T13:37:00Z">
          <w:pPr>
            <w:jc w:val="center"/>
          </w:pPr>
        </w:pPrChange>
      </w:pPr>
      <w:moveTo w:id="1267" w:author="Rafi Aziizi" w:date="2021-11-12T13:22:00Z">
        <w:del w:id="1268" w:author="Rafi Aziizi" w:date="2021-11-12T13:23:00Z">
          <w:r w:rsidDel="0093375E">
            <w:rPr>
              <w:b/>
            </w:rPr>
            <w:delText>(Sumber:</w:delText>
          </w:r>
          <w:r w:rsidDel="0093375E">
            <w:delText xml:space="preserve"> Penyusun)</w:delText>
          </w:r>
        </w:del>
      </w:moveTo>
    </w:p>
    <w:moveToRangeEnd w:id="1260"/>
    <w:p w14:paraId="145AE781" w14:textId="6A0890E4" w:rsidR="0093375E" w:rsidDel="00357EFF" w:rsidRDefault="0093375E">
      <w:pPr>
        <w:rPr>
          <w:del w:id="1269" w:author="Rafi Aziizi" w:date="2021-11-12T13:36:00Z"/>
        </w:rPr>
        <w:pPrChange w:id="1270" w:author="Rafi Aziizi" w:date="2021-11-12T13:37:00Z">
          <w:pPr>
            <w:ind w:firstLine="709"/>
          </w:pPr>
        </w:pPrChange>
      </w:pPr>
    </w:p>
    <w:p w14:paraId="0693D35C" w14:textId="37AF4E20" w:rsidR="00494C80" w:rsidDel="00357EFF" w:rsidRDefault="00494C80">
      <w:pPr>
        <w:rPr>
          <w:del w:id="1271" w:author="Rafi Aziizi" w:date="2021-11-12T13:39:00Z"/>
          <w:moveTo w:id="1272" w:author="Rafi Aziizi" w:date="2021-11-12T11:16:00Z"/>
        </w:rPr>
        <w:pPrChange w:id="1273" w:author="Rafi Aziizi" w:date="2021-11-12T13:37:00Z">
          <w:pPr>
            <w:pStyle w:val="Heading3"/>
            <w:numPr>
              <w:ilvl w:val="0"/>
              <w:numId w:val="9"/>
            </w:numPr>
            <w:ind w:left="426" w:hanging="426"/>
          </w:pPr>
        </w:pPrChange>
      </w:pPr>
      <w:moveToRangeStart w:id="1274" w:author="Rafi Aziizi" w:date="2021-11-12T11:16:00Z" w:name="move87608234"/>
      <w:moveTo w:id="1275" w:author="Rafi Aziizi" w:date="2021-11-12T11:16:00Z">
        <w:del w:id="1276" w:author="Rafi Aziizi" w:date="2021-11-12T13:39:00Z">
          <w:r w:rsidDel="00357EFF">
            <w:delText>Business Use Case</w:delText>
          </w:r>
        </w:del>
      </w:moveTo>
    </w:p>
    <w:p w14:paraId="702029F7" w14:textId="77777777" w:rsidR="00494C80" w:rsidRDefault="00494C80" w:rsidP="00494C80">
      <w:pPr>
        <w:ind w:firstLine="720"/>
        <w:rPr>
          <w:moveTo w:id="1277" w:author="Rafi Aziizi" w:date="2021-11-12T11:16:00Z"/>
          <w:lang w:val="id-ID"/>
        </w:rPr>
      </w:pPr>
      <w:moveTo w:id="1278"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77777777" w:rsidR="00D87377" w:rsidRDefault="00F658E0" w:rsidP="00D87377">
      <w:pPr>
        <w:keepNext/>
        <w:rPr>
          <w:ins w:id="1279" w:author="chaniaayulestari@outlook.com" w:date="2021-11-13T20:04:00Z"/>
        </w:rPr>
        <w:pPrChange w:id="1280" w:author="chaniaayulestari@outlook.com" w:date="2021-11-13T20:04:00Z">
          <w:pPr>
            <w:keepNext/>
          </w:pPr>
        </w:pPrChange>
      </w:pPr>
      <w:moveTo w:id="1281" w:author="Rafi Aziizi" w:date="2021-11-12T11:16:00Z">
        <w:del w:id="1282" w:author="chaniaayulestari@outlook.com" w:date="2021-11-12T16:23:00Z">
          <w:r>
            <w:rPr>
              <w:noProof/>
            </w:rPr>
            <w:lastRenderedPageBreak/>
            <w:pict w14:anchorId="29F96E3C">
              <v:shape id="Text Box 127" o:spid="_x0000_s2202" type="#_x0000_t202" style="position:absolute;left:0;text-align:left;margin-left:1.5pt;margin-top:359.45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E51900" w:rsidRPr="000B7812" w:rsidRDefault="00E51900" w:rsidP="00494C80">
                      <w:pPr>
                        <w:pStyle w:val="Caption"/>
                        <w:jc w:val="center"/>
                        <w:rPr>
                          <w:noProof/>
                          <w:sz w:val="24"/>
                          <w:szCs w:val="24"/>
                        </w:rPr>
                      </w:pPr>
                      <w:r>
                        <w:t xml:space="preserve">Gambar 3. </w:t>
                      </w:r>
                      <w:ins w:id="1283" w:author="chaniaayulestari@outlook.com" w:date="2021-11-13T13:45:00Z">
                        <w:r>
                          <w:fldChar w:fldCharType="begin"/>
                        </w:r>
                        <w:r>
                          <w:instrText xml:space="preserve"> SEQ Gambar_3. \* ARABIC </w:instrText>
                        </w:r>
                      </w:ins>
                      <w:r>
                        <w:fldChar w:fldCharType="separate"/>
                      </w:r>
                      <w:ins w:id="1284" w:author="chaniaayulestari@outlook.com" w:date="2021-11-13T13:45:00Z">
                        <w:r>
                          <w:rPr>
                            <w:noProof/>
                          </w:rPr>
                          <w:t>4</w:t>
                        </w:r>
                        <w:r>
                          <w:fldChar w:fldCharType="end"/>
                        </w:r>
                      </w:ins>
                      <w:del w:id="12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286" w:author="chaniaayulestari@outlook.com" w:date="2021-11-12T16:23:00Z">
                        <w:r w:rsidDel="001A7B0B">
                          <w:delText>Bisnis Use Case Sistem Absensi SMK Cendekia Batujajar</w:delText>
                        </w:r>
                      </w:del>
                    </w:p>
                  </w:txbxContent>
                </v:textbox>
              </v:shape>
            </w:pict>
          </w:r>
        </w:del>
        <w:r w:rsidR="00494C80">
          <w:rPr>
            <w:noProof/>
            <w:color w:val="44546A" w:themeColor="text2"/>
            <w:sz w:val="18"/>
            <w:szCs w:val="18"/>
          </w:rPr>
          <w:drawing>
            <wp:inline distT="0" distB="0" distL="0" distR="0" wp14:anchorId="22D10D97" wp14:editId="2B50A61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1D29F6EC" w14:textId="444A9D10" w:rsidR="002778AA" w:rsidRDefault="00D87377" w:rsidP="00D87377">
      <w:pPr>
        <w:pStyle w:val="Caption"/>
        <w:jc w:val="center"/>
        <w:rPr>
          <w:ins w:id="1287" w:author="chaniaayulestari@outlook.com" w:date="2021-11-13T15:06:00Z"/>
        </w:rPr>
        <w:pPrChange w:id="1288" w:author="chaniaayulestari@outlook.com" w:date="2021-11-13T20:04:00Z">
          <w:pPr>
            <w:keepNext/>
          </w:pPr>
        </w:pPrChange>
      </w:pPr>
      <w:bookmarkStart w:id="1289" w:name="_Toc87731439"/>
      <w:ins w:id="1290" w:author="chaniaayulestari@outlook.com" w:date="2021-11-13T20:04:00Z">
        <w:r>
          <w:t xml:space="preserve">Gambar 3. </w:t>
        </w:r>
        <w:r>
          <w:fldChar w:fldCharType="begin"/>
        </w:r>
        <w:r>
          <w:instrText xml:space="preserve"> SEQ Gambar___3. \* ARABIC </w:instrText>
        </w:r>
      </w:ins>
      <w:r>
        <w:fldChar w:fldCharType="separate"/>
      </w:r>
      <w:ins w:id="1291" w:author="chaniaayulestari@outlook.com" w:date="2021-11-13T21:25:00Z">
        <w:r w:rsidR="00B46735">
          <w:rPr>
            <w:noProof/>
          </w:rPr>
          <w:t>4</w:t>
        </w:r>
      </w:ins>
      <w:ins w:id="1292" w:author="chaniaayulestari@outlook.com" w:date="2021-11-13T20:04:00Z">
        <w:r>
          <w:fldChar w:fldCharType="end"/>
        </w:r>
        <w:r>
          <w:t xml:space="preserve"> Bisnis Usecase SMK Cendekia Batujajar</w:t>
        </w:r>
      </w:ins>
      <w:bookmarkEnd w:id="1289"/>
    </w:p>
    <w:p w14:paraId="1CF6D5C1" w14:textId="7CA1A77A" w:rsidR="00494C80" w:rsidDel="00D87377" w:rsidRDefault="00494C80" w:rsidP="00494C80">
      <w:pPr>
        <w:jc w:val="center"/>
        <w:rPr>
          <w:del w:id="1293" w:author="chaniaayulestari@outlook.com" w:date="2021-11-12T16:25:00Z"/>
        </w:rPr>
      </w:pPr>
    </w:p>
    <w:p w14:paraId="44730BAE" w14:textId="361AA302" w:rsidR="00494C80" w:rsidDel="002778AA" w:rsidRDefault="00494C80">
      <w:pPr>
        <w:jc w:val="center"/>
        <w:rPr>
          <w:del w:id="1294" w:author="chaniaayulestari@outlook.com" w:date="2021-11-13T15:06:00Z"/>
          <w:moveTo w:id="1295" w:author="Rafi Aziizi" w:date="2021-11-12T11:16:00Z"/>
          <w:b/>
          <w:bCs/>
        </w:rPr>
        <w:pPrChange w:id="1296" w:author="chaniaayulestari@outlook.com" w:date="2021-11-13T14:51:00Z">
          <w:pPr/>
        </w:pPrChange>
      </w:pPr>
    </w:p>
    <w:p w14:paraId="0C93DF64" w14:textId="349A0A83" w:rsidR="00494C80" w:rsidRPr="00675081" w:rsidRDefault="00494C80" w:rsidP="00494C80">
      <w:pPr>
        <w:jc w:val="center"/>
        <w:rPr>
          <w:moveTo w:id="1297" w:author="Rafi Aziizi" w:date="2021-11-12T11:16:00Z"/>
          <w:b/>
          <w:bCs/>
        </w:rPr>
      </w:pPr>
      <w:moveTo w:id="1298" w:author="Rafi Aziizi" w:date="2021-11-12T11:16:00Z">
        <w:r>
          <w:rPr>
            <w:b/>
            <w:bCs/>
          </w:rPr>
          <w:t xml:space="preserve">(Sumber: </w:t>
        </w:r>
        <w:commentRangeStart w:id="1299"/>
        <w:r w:rsidRPr="00111278">
          <w:t>Penyusun</w:t>
        </w:r>
      </w:moveTo>
      <w:commentRangeEnd w:id="1299"/>
      <w:r w:rsidR="00AF0DB5">
        <w:rPr>
          <w:rStyle w:val="CommentReference"/>
        </w:rPr>
        <w:commentReference w:id="1299"/>
      </w:r>
      <w:moveTo w:id="1300" w:author="Rafi Aziizi" w:date="2021-11-12T11:16:00Z">
        <w:r>
          <w:rPr>
            <w:b/>
            <w:bCs/>
          </w:rPr>
          <w:t>)</w:t>
        </w:r>
      </w:moveTo>
    </w:p>
    <w:moveToRangeEnd w:id="1274"/>
    <w:p w14:paraId="7A26330B" w14:textId="320792A4" w:rsidR="00BC49F6" w:rsidRDefault="001807FF" w:rsidP="00C93BF7">
      <w:pPr>
        <w:pStyle w:val="Heading3"/>
        <w:numPr>
          <w:ilvl w:val="0"/>
          <w:numId w:val="7"/>
        </w:numPr>
        <w:ind w:left="709" w:hanging="142"/>
        <w:rPr>
          <w:lang w:val="en-US"/>
        </w:rPr>
      </w:pPr>
      <w:del w:id="1301" w:author="Rafi Aziizi" w:date="2021-11-12T13:39:00Z">
        <w:r w:rsidDel="00357EFF">
          <w:delText xml:space="preserve"> </w:delText>
        </w:r>
      </w:del>
      <w:bookmarkStart w:id="1302" w:name="_Toc83115739"/>
      <w:r w:rsidR="00BC49F6">
        <w:rPr>
          <w:lang w:val="en-US"/>
        </w:rPr>
        <w:t>Analisis Pengguna Sistem Berjalan</w:t>
      </w:r>
      <w:bookmarkEnd w:id="1302"/>
    </w:p>
    <w:p w14:paraId="0D5A7C3D" w14:textId="34DC5C06" w:rsidR="00675081" w:rsidDel="007162C2" w:rsidRDefault="00675081" w:rsidP="00832EA1">
      <w:pPr>
        <w:ind w:firstLine="709"/>
        <w:rPr>
          <w:del w:id="1303"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304" w:author="Rafi Aziizi" w:date="2021-11-13T10:26:00Z">
          <w:pPr>
            <w:pStyle w:val="Caption"/>
            <w:keepNext/>
            <w:jc w:val="center"/>
          </w:pPr>
        </w:pPrChange>
      </w:pPr>
      <w:del w:id="1305"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307605F7" w:rsidR="006D26FE" w:rsidRDefault="006D26FE">
      <w:pPr>
        <w:pStyle w:val="Caption"/>
        <w:keepNext/>
        <w:jc w:val="center"/>
        <w:rPr>
          <w:ins w:id="1306" w:author="chaniaayulestari@outlook.com" w:date="2021-11-13T13:49:00Z"/>
        </w:rPr>
        <w:pPrChange w:id="1307" w:author="chaniaayulestari@outlook.com" w:date="2021-11-13T13:49:00Z">
          <w:pPr/>
        </w:pPrChange>
      </w:pPr>
      <w:bookmarkStart w:id="1308" w:name="_Toc87762714"/>
      <w:ins w:id="1309" w:author="chaniaayulestari@outlook.com" w:date="2021-11-13T13:49:00Z">
        <w:r>
          <w:t xml:space="preserve">Tabel 3. </w:t>
        </w:r>
        <w:r>
          <w:fldChar w:fldCharType="begin"/>
        </w:r>
        <w:r>
          <w:instrText xml:space="preserve"> SEQ Tabel_3. \* ARABIC </w:instrText>
        </w:r>
      </w:ins>
      <w:r>
        <w:fldChar w:fldCharType="separate"/>
      </w:r>
      <w:ins w:id="1310" w:author="chaniaayulestari@outlook.com" w:date="2021-11-13T14:25:00Z">
        <w:r w:rsidR="00456266">
          <w:rPr>
            <w:noProof/>
          </w:rPr>
          <w:t>1</w:t>
        </w:r>
      </w:ins>
      <w:ins w:id="1311" w:author="chaniaayulestari@outlook.com" w:date="2021-11-13T13:49:00Z">
        <w:r>
          <w:fldChar w:fldCharType="end"/>
        </w:r>
        <w:r>
          <w:t>Analisis Pengguna Sistem Berjalan</w:t>
        </w:r>
        <w:bookmarkEnd w:id="1308"/>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312" w:author="Rafi Aziizi" w:date="2021-11-12T13:47:00Z"/>
        </w:trPr>
        <w:tc>
          <w:tcPr>
            <w:tcW w:w="625" w:type="dxa"/>
          </w:tcPr>
          <w:p w14:paraId="360B920A" w14:textId="2D36A88A" w:rsidR="00BC0DF1" w:rsidRDefault="00BC0DF1" w:rsidP="003D3CC2">
            <w:pPr>
              <w:rPr>
                <w:ins w:id="1313" w:author="Rafi Aziizi" w:date="2021-11-12T13:47:00Z"/>
              </w:rPr>
            </w:pPr>
            <w:ins w:id="1314" w:author="Rafi Aziizi" w:date="2021-11-12T13:47:00Z">
              <w:r>
                <w:t>1</w:t>
              </w:r>
            </w:ins>
          </w:p>
        </w:tc>
        <w:tc>
          <w:tcPr>
            <w:tcW w:w="3330" w:type="dxa"/>
          </w:tcPr>
          <w:p w14:paraId="74EE474C" w14:textId="1779480C" w:rsidR="00BC0DF1" w:rsidRDefault="00BC0DF1" w:rsidP="003D3CC2">
            <w:pPr>
              <w:rPr>
                <w:ins w:id="1315" w:author="Rafi Aziizi" w:date="2021-11-12T13:47:00Z"/>
              </w:rPr>
            </w:pPr>
            <w:ins w:id="1316" w:author="Rafi Aziizi" w:date="2021-11-12T13:47:00Z">
              <w:r>
                <w:t>Siswa</w:t>
              </w:r>
            </w:ins>
          </w:p>
        </w:tc>
        <w:tc>
          <w:tcPr>
            <w:tcW w:w="3972" w:type="dxa"/>
          </w:tcPr>
          <w:p w14:paraId="74321B41" w14:textId="1C790560" w:rsidR="00BC0DF1" w:rsidRDefault="00BC0DF1" w:rsidP="003D3CC2">
            <w:pPr>
              <w:rPr>
                <w:ins w:id="1317" w:author="Rafi Aziizi" w:date="2021-11-12T13:47:00Z"/>
              </w:rPr>
            </w:pPr>
            <w:ins w:id="1318" w:author="Rafi Aziizi" w:date="2021-11-12T13:47:00Z">
              <w:r>
                <w:t xml:space="preserve">Melakukan absensi sebagai seorang siswa </w:t>
              </w:r>
            </w:ins>
            <w:ins w:id="1319" w:author="Rafi Aziizi" w:date="2021-11-12T13:48:00Z">
              <w:r>
                <w:t xml:space="preserve">dan </w:t>
              </w:r>
            </w:ins>
            <w:ins w:id="1320" w:author="Rafi Aziizi" w:date="2021-11-12T13:47:00Z">
              <w:r>
                <w:t>harus hadir tepat waktu</w:t>
              </w:r>
            </w:ins>
            <w:ins w:id="1321"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322" w:author="Rafi Aziizi" w:date="2021-11-12T13:47:00Z">
              <w:r>
                <w:t>2</w:t>
              </w:r>
            </w:ins>
            <w:del w:id="1323"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2305AD80" w:rsidR="00BC49F6" w:rsidRDefault="00BC0DF1" w:rsidP="003D3CC2">
            <w:ins w:id="1324" w:author="Rafi Aziizi" w:date="2021-11-12T13:47:00Z">
              <w:r>
                <w:t>3</w:t>
              </w:r>
            </w:ins>
            <w:del w:id="1325"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1326" w:author="Rafi Aziizi" w:date="2021-11-12T13:47:00Z">
              <w:r>
                <w:lastRenderedPageBreak/>
                <w:t>4</w:t>
              </w:r>
            </w:ins>
            <w:del w:id="1327"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328" w:name="_Toc80034237"/>
      <w:bookmarkStart w:id="1329" w:name="_Toc83115740"/>
      <w:r>
        <w:rPr>
          <w:lang w:val="en-US"/>
        </w:rPr>
        <w:t>Analisis Pengembangan</w:t>
      </w:r>
      <w:bookmarkEnd w:id="1328"/>
      <w:bookmarkEnd w:id="1329"/>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330" w:name="_Toc80034238"/>
      <w:bookmarkStart w:id="1331" w:name="_Toc83115741"/>
      <w:r>
        <w:rPr>
          <w:lang w:val="en-US"/>
        </w:rPr>
        <w:t>Analisis Sistem Baru</w:t>
      </w:r>
      <w:bookmarkEnd w:id="1330"/>
      <w:bookmarkEnd w:id="1331"/>
    </w:p>
    <w:p w14:paraId="46ADF9E1" w14:textId="3D448FDD" w:rsidR="001A5C47" w:rsidRDefault="001A5C47" w:rsidP="00316088">
      <w:pPr>
        <w:ind w:firstLine="709"/>
        <w:rPr>
          <w:ins w:id="1332"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333" w:author="Rafi Aziizi" w:date="2021-11-12T13:55:00Z">
        <w:r w:rsidR="00441F8F" w:rsidDel="001B1ED9">
          <w:delText>harian, bulanan, maupun</w:delText>
        </w:r>
      </w:del>
      <w:ins w:id="1334" w:author="Rafi Aziizi" w:date="2021-11-12T13:55:00Z">
        <w:r w:rsidR="001B1ED9">
          <w:t>dalam kurun waktu 1</w:t>
        </w:r>
      </w:ins>
      <w:del w:id="1335"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336"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337" w:author="Rafi Aziizi" w:date="2021-11-12T17:02:00Z"/>
        </w:rPr>
      </w:pPr>
    </w:p>
    <w:p w14:paraId="13FECD14" w14:textId="3B07969A" w:rsidR="00C2066A" w:rsidDel="00BC0DF1" w:rsidRDefault="00C2066A" w:rsidP="00C93BF7">
      <w:pPr>
        <w:pStyle w:val="Heading3"/>
        <w:numPr>
          <w:ilvl w:val="2"/>
          <w:numId w:val="8"/>
        </w:numPr>
        <w:ind w:left="709"/>
        <w:rPr>
          <w:del w:id="1338" w:author="Rafi Aziizi" w:date="2021-11-12T13:50:00Z"/>
          <w:lang w:val="en-US"/>
        </w:rPr>
      </w:pPr>
      <w:bookmarkStart w:id="1339" w:name="_Toc80034239"/>
      <w:bookmarkStart w:id="1340" w:name="_Toc83115742"/>
      <w:del w:id="1341" w:author="Rafi Aziizi" w:date="2021-11-12T13:50:00Z">
        <w:r w:rsidDel="00BC0DF1">
          <w:rPr>
            <w:lang w:val="en-US"/>
          </w:rPr>
          <w:delText xml:space="preserve">Analisis Kebutuhan </w:delText>
        </w:r>
        <w:commentRangeStart w:id="1342"/>
        <w:r w:rsidDel="00BC0DF1">
          <w:rPr>
            <w:lang w:val="en-US"/>
          </w:rPr>
          <w:delText>Pengguna</w:delText>
        </w:r>
        <w:bookmarkEnd w:id="1339"/>
        <w:bookmarkEnd w:id="1340"/>
        <w:commentRangeEnd w:id="1342"/>
        <w:r w:rsidR="00494C80" w:rsidDel="00BC0DF1">
          <w:rPr>
            <w:rStyle w:val="CommentReference"/>
            <w:rFonts w:eastAsia="Times New Roman"/>
            <w:b w:val="0"/>
            <w:lang w:val="en-US"/>
          </w:rPr>
          <w:commentReference w:id="1342"/>
        </w:r>
      </w:del>
    </w:p>
    <w:p w14:paraId="54F20E28" w14:textId="2BC4B8B8" w:rsidR="002B33F4" w:rsidRPr="002B33F4" w:rsidDel="00BC0DF1" w:rsidRDefault="00A946CD" w:rsidP="00A946CD">
      <w:pPr>
        <w:ind w:firstLine="709"/>
        <w:rPr>
          <w:del w:id="1343" w:author="Rafi Aziizi" w:date="2021-11-12T13:50:00Z"/>
        </w:rPr>
      </w:pPr>
      <w:del w:id="1344"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345" w:author="Rafi Aziizi" w:date="2021-11-12T13:50:00Z"/>
        </w:rPr>
      </w:pPr>
      <w:del w:id="1346"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347">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348" w:author="Rafi Aziizi" w:date="2021-11-12T13:50:00Z"/>
        </w:trPr>
        <w:tc>
          <w:tcPr>
            <w:tcW w:w="570" w:type="dxa"/>
          </w:tcPr>
          <w:p w14:paraId="3230C506" w14:textId="063815AC" w:rsidR="006B7890" w:rsidRPr="00A56663" w:rsidDel="00BC0DF1" w:rsidRDefault="006B7890" w:rsidP="004A0936">
            <w:pPr>
              <w:spacing w:after="200" w:line="240" w:lineRule="auto"/>
              <w:rPr>
                <w:del w:id="1349" w:author="Rafi Aziizi" w:date="2021-11-12T13:50:00Z"/>
                <w:b/>
                <w:iCs/>
                <w:szCs w:val="18"/>
              </w:rPr>
            </w:pPr>
            <w:del w:id="1350"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351" w:author="Rafi Aziizi" w:date="2021-11-12T13:50:00Z"/>
                <w:b/>
                <w:iCs/>
                <w:szCs w:val="18"/>
              </w:rPr>
            </w:pPr>
            <w:del w:id="1352"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353" w:author="Rafi Aziizi" w:date="2021-11-12T13:50:00Z"/>
                <w:b/>
                <w:iCs/>
                <w:szCs w:val="18"/>
              </w:rPr>
            </w:pPr>
            <w:del w:id="1354"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355" w:author="Rafi Aziizi" w:date="2021-11-12T13:50:00Z"/>
                <w:b/>
                <w:iCs/>
                <w:szCs w:val="18"/>
              </w:rPr>
            </w:pPr>
            <w:del w:id="1356"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57"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358" w:author="Rafi Aziizi" w:date="2021-11-12T13:50:00Z"/>
          <w:trPrChange w:id="1359" w:author="Rafi Aziizi" w:date="2021-11-12T11:13:00Z">
            <w:trPr>
              <w:gridBefore w:val="1"/>
              <w:jc w:val="center"/>
            </w:trPr>
          </w:trPrChange>
        </w:trPr>
        <w:tc>
          <w:tcPr>
            <w:tcW w:w="570" w:type="dxa"/>
            <w:tcPrChange w:id="1360"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361" w:author="Rafi Aziizi" w:date="2021-11-12T13:50:00Z"/>
                <w:iCs/>
                <w:szCs w:val="18"/>
              </w:rPr>
            </w:pPr>
            <w:del w:id="1362" w:author="Rafi Aziizi" w:date="2021-11-12T13:50:00Z">
              <w:r w:rsidDel="00BC0DF1">
                <w:rPr>
                  <w:iCs/>
                  <w:szCs w:val="18"/>
                </w:rPr>
                <w:delText>1</w:delText>
              </w:r>
            </w:del>
          </w:p>
        </w:tc>
        <w:tc>
          <w:tcPr>
            <w:tcW w:w="2119" w:type="dxa"/>
            <w:shd w:val="clear" w:color="auto" w:fill="FFFFFF" w:themeFill="background1"/>
            <w:tcPrChange w:id="1363"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364" w:author="Rafi Aziizi" w:date="2021-11-12T13:50:00Z"/>
                <w:iCs/>
                <w:szCs w:val="18"/>
                <w:rPrChange w:id="1365" w:author="Rafi Aziizi" w:date="2021-11-12T11:13:00Z">
                  <w:rPr>
                    <w:del w:id="1366" w:author="Rafi Aziizi" w:date="2021-11-12T13:50:00Z"/>
                    <w:b/>
                    <w:bCs/>
                    <w:iCs/>
                    <w:szCs w:val="18"/>
                  </w:rPr>
                </w:rPrChange>
              </w:rPr>
            </w:pPr>
            <w:del w:id="1367" w:author="Rafi Aziizi" w:date="2021-11-12T13:50:00Z">
              <w:r w:rsidRPr="00494C80" w:rsidDel="00BC0DF1">
                <w:rPr>
                  <w:iCs/>
                  <w:szCs w:val="18"/>
                  <w:rPrChange w:id="1368" w:author="Rafi Aziizi" w:date="2021-11-12T11:13:00Z">
                    <w:rPr>
                      <w:b/>
                      <w:bCs/>
                      <w:iCs/>
                      <w:szCs w:val="18"/>
                    </w:rPr>
                  </w:rPrChange>
                </w:rPr>
                <w:delText>Absen Siswa</w:delText>
              </w:r>
            </w:del>
          </w:p>
        </w:tc>
        <w:tc>
          <w:tcPr>
            <w:tcW w:w="2268" w:type="dxa"/>
            <w:shd w:val="clear" w:color="auto" w:fill="FFFFFF" w:themeFill="background1"/>
            <w:tcPrChange w:id="1369"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370" w:author="Rafi Aziizi" w:date="2021-11-12T13:50:00Z"/>
                <w:iCs/>
                <w:szCs w:val="18"/>
                <w:rPrChange w:id="1371" w:author="Rafi Aziizi" w:date="2021-11-12T11:13:00Z">
                  <w:rPr>
                    <w:del w:id="1372" w:author="Rafi Aziizi" w:date="2021-11-12T13:50:00Z"/>
                    <w:b/>
                    <w:bCs/>
                    <w:iCs/>
                    <w:szCs w:val="18"/>
                  </w:rPr>
                </w:rPrChange>
              </w:rPr>
            </w:pPr>
            <w:del w:id="1373" w:author="Rafi Aziizi" w:date="2021-11-12T13:50:00Z">
              <w:r w:rsidRPr="00494C80" w:rsidDel="00BC0DF1">
                <w:rPr>
                  <w:iCs/>
                  <w:szCs w:val="18"/>
                  <w:rPrChange w:id="1374"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375"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376" w:author="Rafi Aziizi" w:date="2021-11-12T13:50:00Z"/>
                <w:iCs/>
                <w:szCs w:val="18"/>
                <w:rPrChange w:id="1377" w:author="Rafi Aziizi" w:date="2021-11-12T11:13:00Z">
                  <w:rPr>
                    <w:del w:id="1378" w:author="Rafi Aziizi" w:date="2021-11-12T13:50:00Z"/>
                    <w:b/>
                    <w:bCs/>
                    <w:iCs/>
                    <w:szCs w:val="18"/>
                  </w:rPr>
                </w:rPrChange>
              </w:rPr>
            </w:pPr>
            <w:del w:id="1379" w:author="Rafi Aziizi" w:date="2021-11-12T13:50:00Z">
              <w:r w:rsidRPr="00494C80" w:rsidDel="00BC0DF1">
                <w:rPr>
                  <w:iCs/>
                  <w:szCs w:val="18"/>
                  <w:rPrChange w:id="1380"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381" w:author="Rafi Aziizi" w:date="2021-11-12T13:50:00Z"/>
        </w:trPr>
        <w:tc>
          <w:tcPr>
            <w:tcW w:w="570" w:type="dxa"/>
          </w:tcPr>
          <w:p w14:paraId="250941B1" w14:textId="35CF995B" w:rsidR="006B7890" w:rsidRPr="00A56663" w:rsidDel="00BC0DF1" w:rsidRDefault="00A978CB" w:rsidP="004A0936">
            <w:pPr>
              <w:spacing w:after="200" w:line="240" w:lineRule="auto"/>
              <w:rPr>
                <w:del w:id="1382" w:author="Rafi Aziizi" w:date="2021-11-12T13:50:00Z"/>
                <w:iCs/>
                <w:szCs w:val="18"/>
              </w:rPr>
            </w:pPr>
            <w:del w:id="1383"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384" w:author="Rafi Aziizi" w:date="2021-11-12T13:50:00Z"/>
                <w:iCs/>
                <w:szCs w:val="18"/>
              </w:rPr>
            </w:pPr>
            <w:del w:id="1385"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386" w:author="Rafi Aziizi" w:date="2021-11-12T13:50:00Z"/>
                <w:iCs/>
                <w:szCs w:val="18"/>
              </w:rPr>
            </w:pPr>
            <w:del w:id="1387"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388" w:author="Rafi Aziizi" w:date="2021-11-12T13:50:00Z"/>
                <w:iCs/>
                <w:szCs w:val="18"/>
              </w:rPr>
            </w:pPr>
            <w:del w:id="1389" w:author="Rafi Aziizi" w:date="2021-11-12T13:50:00Z">
              <w:r w:rsidDel="00BC0DF1">
                <w:rPr>
                  <w:iCs/>
                  <w:szCs w:val="18"/>
                </w:rPr>
                <w:delText>Data absensi siswa.</w:delText>
              </w:r>
            </w:del>
          </w:p>
        </w:tc>
      </w:tr>
      <w:tr w:rsidR="00524A03" w:rsidRPr="0072778E" w:rsidDel="00BC0DF1" w14:paraId="55577C13" w14:textId="6D1513E6" w:rsidTr="004A0936">
        <w:trPr>
          <w:jc w:val="center"/>
          <w:del w:id="1390" w:author="Rafi Aziizi" w:date="2021-11-12T13:50:00Z"/>
        </w:trPr>
        <w:tc>
          <w:tcPr>
            <w:tcW w:w="570" w:type="dxa"/>
          </w:tcPr>
          <w:p w14:paraId="1931659F" w14:textId="213702E4" w:rsidR="00524A03" w:rsidRPr="00A56663" w:rsidDel="00BC0DF1" w:rsidRDefault="00A978CB" w:rsidP="00524A03">
            <w:pPr>
              <w:spacing w:after="200" w:line="240" w:lineRule="auto"/>
              <w:rPr>
                <w:del w:id="1391" w:author="Rafi Aziizi" w:date="2021-11-12T13:50:00Z"/>
                <w:iCs/>
                <w:szCs w:val="18"/>
              </w:rPr>
            </w:pPr>
            <w:del w:id="1392"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393" w:author="Rafi Aziizi" w:date="2021-11-12T13:50:00Z"/>
                <w:iCs/>
                <w:szCs w:val="18"/>
              </w:rPr>
            </w:pPr>
            <w:del w:id="1394"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395" w:author="Rafi Aziizi" w:date="2021-11-12T13:50:00Z"/>
                <w:iCs/>
                <w:szCs w:val="18"/>
              </w:rPr>
            </w:pPr>
            <w:del w:id="1396"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397" w:author="Rafi Aziizi" w:date="2021-11-12T13:50:00Z"/>
                <w:iCs/>
                <w:szCs w:val="18"/>
                <w:lang w:val="id-ID"/>
              </w:rPr>
            </w:pPr>
            <w:del w:id="1398"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399" w:author="Rafi Aziizi" w:date="2021-11-12T13:50:00Z"/>
        </w:trPr>
        <w:tc>
          <w:tcPr>
            <w:tcW w:w="570" w:type="dxa"/>
          </w:tcPr>
          <w:p w14:paraId="249A36F1" w14:textId="659CED24" w:rsidR="00524A03" w:rsidRPr="00A978CB" w:rsidDel="00BC0DF1" w:rsidRDefault="00A978CB" w:rsidP="00524A03">
            <w:pPr>
              <w:spacing w:after="200" w:line="240" w:lineRule="auto"/>
              <w:rPr>
                <w:del w:id="1400" w:author="Rafi Aziizi" w:date="2021-11-12T13:50:00Z"/>
                <w:iCs/>
                <w:szCs w:val="18"/>
              </w:rPr>
            </w:pPr>
            <w:del w:id="1401"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402" w:author="Rafi Aziizi" w:date="2021-11-12T13:50:00Z"/>
                <w:iCs/>
                <w:szCs w:val="18"/>
              </w:rPr>
            </w:pPr>
            <w:del w:id="1403"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404" w:author="Rafi Aziizi" w:date="2021-11-12T13:50:00Z"/>
                <w:iCs/>
                <w:szCs w:val="18"/>
              </w:rPr>
            </w:pPr>
            <w:del w:id="1405"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406" w:author="Rafi Aziizi" w:date="2021-11-12T13:50:00Z"/>
                <w:iCs/>
                <w:szCs w:val="18"/>
              </w:rPr>
            </w:pPr>
            <w:del w:id="1407" w:author="Rafi Aziizi" w:date="2021-11-12T13:50:00Z">
              <w:r w:rsidDel="00BC0DF1">
                <w:rPr>
                  <w:iCs/>
                  <w:szCs w:val="18"/>
                </w:rPr>
                <w:delText>Data siswa.</w:delText>
              </w:r>
            </w:del>
          </w:p>
        </w:tc>
      </w:tr>
      <w:tr w:rsidR="00524A03" w:rsidRPr="00A56663" w:rsidDel="00BC0DF1" w14:paraId="5A6C3449" w14:textId="2B4DD7CA" w:rsidTr="004A0936">
        <w:trPr>
          <w:jc w:val="center"/>
          <w:del w:id="1408" w:author="Rafi Aziizi" w:date="2021-11-12T13:50:00Z"/>
        </w:trPr>
        <w:tc>
          <w:tcPr>
            <w:tcW w:w="570" w:type="dxa"/>
          </w:tcPr>
          <w:p w14:paraId="461DCDA0" w14:textId="5FF6FAF7" w:rsidR="00524A03" w:rsidRPr="00A978CB" w:rsidDel="00BC0DF1" w:rsidRDefault="00A978CB" w:rsidP="00524A03">
            <w:pPr>
              <w:spacing w:after="200" w:line="240" w:lineRule="auto"/>
              <w:rPr>
                <w:del w:id="1409" w:author="Rafi Aziizi" w:date="2021-11-12T13:50:00Z"/>
                <w:iCs/>
                <w:szCs w:val="18"/>
              </w:rPr>
            </w:pPr>
            <w:del w:id="1410"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411" w:author="Rafi Aziizi" w:date="2021-11-12T13:50:00Z"/>
                <w:iCs/>
                <w:szCs w:val="18"/>
              </w:rPr>
            </w:pPr>
            <w:del w:id="1412"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413" w:author="Rafi Aziizi" w:date="2021-11-12T13:50:00Z"/>
                <w:iCs/>
                <w:szCs w:val="18"/>
              </w:rPr>
            </w:pPr>
            <w:del w:id="1414"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415" w:author="Rafi Aziizi" w:date="2021-11-12T13:50:00Z"/>
                <w:iCs/>
                <w:szCs w:val="18"/>
                <w:lang w:val="id-ID"/>
              </w:rPr>
            </w:pPr>
            <w:del w:id="1416" w:author="Rafi Aziizi" w:date="2021-11-12T13:50:00Z">
              <w:r w:rsidDel="00BC0DF1">
                <w:rPr>
                  <w:iCs/>
                  <w:szCs w:val="18"/>
                </w:rPr>
                <w:delText>Data guru.</w:delText>
              </w:r>
            </w:del>
          </w:p>
        </w:tc>
      </w:tr>
      <w:tr w:rsidR="00524A03" w:rsidRPr="00975145" w:rsidDel="00BC0DF1" w14:paraId="65286343" w14:textId="2FF11B12" w:rsidTr="004A0936">
        <w:trPr>
          <w:jc w:val="center"/>
          <w:del w:id="1417" w:author="Rafi Aziizi" w:date="2021-11-12T13:50:00Z"/>
        </w:trPr>
        <w:tc>
          <w:tcPr>
            <w:tcW w:w="570" w:type="dxa"/>
          </w:tcPr>
          <w:p w14:paraId="041EB9D4" w14:textId="3F2745EB" w:rsidR="00524A03" w:rsidRPr="00A978CB" w:rsidDel="00BC0DF1" w:rsidRDefault="00A978CB" w:rsidP="00524A03">
            <w:pPr>
              <w:spacing w:after="200" w:line="240" w:lineRule="auto"/>
              <w:rPr>
                <w:del w:id="1418" w:author="Rafi Aziizi" w:date="2021-11-12T13:50:00Z"/>
                <w:iCs/>
                <w:szCs w:val="18"/>
              </w:rPr>
            </w:pPr>
            <w:del w:id="1419"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420" w:author="Rafi Aziizi" w:date="2021-11-12T13:50:00Z"/>
                <w:iCs/>
                <w:szCs w:val="18"/>
              </w:rPr>
            </w:pPr>
            <w:del w:id="1421"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422" w:author="Rafi Aziizi" w:date="2021-11-12T13:50:00Z"/>
                <w:iCs/>
                <w:szCs w:val="18"/>
              </w:rPr>
            </w:pPr>
            <w:del w:id="1423"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424" w:author="Rafi Aziizi" w:date="2021-11-12T13:50:00Z"/>
                <w:iCs/>
                <w:szCs w:val="18"/>
              </w:rPr>
            </w:pPr>
            <w:del w:id="1425" w:author="Rafi Aziizi" w:date="2021-11-12T13:50:00Z">
              <w:r w:rsidDel="00BC0DF1">
                <w:rPr>
                  <w:iCs/>
                  <w:szCs w:val="18"/>
                </w:rPr>
                <w:delText>Data kelas.</w:delText>
              </w:r>
            </w:del>
          </w:p>
        </w:tc>
      </w:tr>
      <w:tr w:rsidR="00524A03" w:rsidRPr="00A56663" w:rsidDel="00BC0DF1" w14:paraId="15F42C49" w14:textId="0B9BAC52" w:rsidTr="004A0936">
        <w:trPr>
          <w:jc w:val="center"/>
          <w:del w:id="1426" w:author="Rafi Aziizi" w:date="2021-11-12T13:50:00Z"/>
        </w:trPr>
        <w:tc>
          <w:tcPr>
            <w:tcW w:w="570" w:type="dxa"/>
          </w:tcPr>
          <w:p w14:paraId="5974ECDC" w14:textId="0414DFF9" w:rsidR="00524A03" w:rsidRPr="00A978CB" w:rsidDel="00BC0DF1" w:rsidRDefault="00A978CB" w:rsidP="00524A03">
            <w:pPr>
              <w:spacing w:after="200" w:line="240" w:lineRule="auto"/>
              <w:rPr>
                <w:del w:id="1427" w:author="Rafi Aziizi" w:date="2021-11-12T13:50:00Z"/>
                <w:iCs/>
                <w:szCs w:val="18"/>
              </w:rPr>
            </w:pPr>
            <w:del w:id="1428"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429" w:author="Rafi Aziizi" w:date="2021-11-12T13:50:00Z"/>
                <w:iCs/>
                <w:szCs w:val="18"/>
              </w:rPr>
            </w:pPr>
            <w:del w:id="1430"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431" w:author="Rafi Aziizi" w:date="2021-11-12T13:50:00Z"/>
                <w:iCs/>
                <w:szCs w:val="18"/>
                <w:lang w:val="id-ID"/>
              </w:rPr>
            </w:pPr>
            <w:del w:id="1432"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433" w:author="Rafi Aziizi" w:date="2021-11-12T13:50:00Z"/>
                <w:iCs/>
                <w:szCs w:val="18"/>
                <w:lang w:val="id-ID"/>
              </w:rPr>
            </w:pPr>
            <w:del w:id="1434"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435" w:author="Rafi Aziizi" w:date="2021-11-12T13:50:00Z"/>
        </w:rPr>
        <w:pPrChange w:id="1436" w:author="Rafi Aziizi" w:date="2021-11-12T17:01:00Z">
          <w:pPr/>
        </w:pPrChange>
      </w:pPr>
    </w:p>
    <w:p w14:paraId="1315C24D" w14:textId="159E1E27" w:rsidR="00BC0DF1" w:rsidRDefault="00C4154F" w:rsidP="00BC0DF1">
      <w:pPr>
        <w:pStyle w:val="Heading3"/>
        <w:numPr>
          <w:ilvl w:val="2"/>
          <w:numId w:val="8"/>
        </w:numPr>
        <w:ind w:left="709"/>
        <w:rPr>
          <w:ins w:id="1437" w:author="Rafi Aziizi" w:date="2021-11-12T17:02:00Z"/>
          <w:lang w:val="en-US"/>
        </w:rPr>
      </w:pPr>
      <w:bookmarkStart w:id="1438" w:name="_Toc80034240"/>
      <w:bookmarkStart w:id="1439" w:name="_Toc83115743"/>
      <w:ins w:id="1440" w:author="Rafi Aziizi" w:date="2021-11-12T17:02:00Z">
        <w:r>
          <w:rPr>
            <w:lang w:val="en-US"/>
          </w:rPr>
          <w:t>Analisis Kebutuhan Pengguna</w:t>
        </w:r>
      </w:ins>
    </w:p>
    <w:p w14:paraId="690BD410" w14:textId="589A70C3" w:rsidR="00C4154F" w:rsidRDefault="00C4154F">
      <w:pPr>
        <w:ind w:firstLine="529"/>
        <w:rPr>
          <w:ins w:id="1441" w:author="Rafi Aziizi" w:date="2021-11-12T17:02:00Z"/>
        </w:rPr>
        <w:pPrChange w:id="1442" w:author="Rafi Aziizi" w:date="2021-11-12T17:02:00Z">
          <w:pPr>
            <w:ind w:firstLine="709"/>
          </w:pPr>
        </w:pPrChange>
      </w:pPr>
      <w:ins w:id="1443"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444" w:author="Rafi Aziizi" w:date="2021-11-12T17:02:00Z"/>
          <w:del w:id="1445" w:author="chaniaayulestari@outlook.com" w:date="2021-11-13T13:50:00Z"/>
        </w:rPr>
      </w:pPr>
      <w:ins w:id="1446" w:author="Rafi Aziizi" w:date="2021-11-12T17:02:00Z">
        <w:del w:id="1447" w:author="chaniaayulestari@outlook.com" w:date="2021-11-13T13:47:00Z">
          <w:r w:rsidDel="006D26FE">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32A7C96E" w:rsidR="006D26FE" w:rsidRDefault="006D26FE">
      <w:pPr>
        <w:pStyle w:val="Caption"/>
        <w:keepNext/>
        <w:jc w:val="center"/>
        <w:rPr>
          <w:ins w:id="1448" w:author="chaniaayulestari@outlook.com" w:date="2021-11-13T13:50:00Z"/>
        </w:rPr>
        <w:pPrChange w:id="1449" w:author="chaniaayulestari@outlook.com" w:date="2021-11-13T13:50:00Z">
          <w:pPr/>
        </w:pPrChange>
      </w:pPr>
      <w:bookmarkStart w:id="1450" w:name="_Toc87762715"/>
      <w:ins w:id="1451" w:author="chaniaayulestari@outlook.com" w:date="2021-11-13T13:50:00Z">
        <w:r>
          <w:t xml:space="preserve">Tabel 3. </w:t>
        </w:r>
        <w:r>
          <w:fldChar w:fldCharType="begin"/>
        </w:r>
        <w:r>
          <w:instrText xml:space="preserve"> SEQ Tabel_3. \* ARABIC </w:instrText>
        </w:r>
      </w:ins>
      <w:r>
        <w:fldChar w:fldCharType="separate"/>
      </w:r>
      <w:ins w:id="1452" w:author="chaniaayulestari@outlook.com" w:date="2021-11-13T14:25:00Z">
        <w:r w:rsidR="00456266">
          <w:rPr>
            <w:noProof/>
          </w:rPr>
          <w:t>2</w:t>
        </w:r>
      </w:ins>
      <w:ins w:id="1453" w:author="chaniaayulestari@outlook.com" w:date="2021-11-13T13:50:00Z">
        <w:r>
          <w:fldChar w:fldCharType="end"/>
        </w:r>
        <w:r>
          <w:t xml:space="preserve"> Analisis Kebutuhan Pengguna</w:t>
        </w:r>
        <w:bookmarkEnd w:id="1450"/>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45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455" w:author="Rafi Aziizi" w:date="2021-11-12T17:02:00Z"/>
                <w:b/>
                <w:iCs/>
                <w:szCs w:val="18"/>
                <w:lang w:val="en-ID"/>
              </w:rPr>
            </w:pPr>
            <w:ins w:id="1456"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457" w:author="Rafi Aziizi" w:date="2021-11-12T17:02:00Z"/>
                <w:b/>
                <w:iCs/>
                <w:szCs w:val="18"/>
                <w:lang w:val="en-ID"/>
              </w:rPr>
            </w:pPr>
            <w:ins w:id="1458"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459" w:author="Rafi Aziizi" w:date="2021-11-12T17:02:00Z"/>
                <w:b/>
                <w:iCs/>
                <w:szCs w:val="18"/>
                <w:lang w:val="en-ID"/>
              </w:rPr>
            </w:pPr>
            <w:ins w:id="1460"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461" w:author="Rafi Aziizi" w:date="2021-11-12T17:02:00Z"/>
                <w:b/>
                <w:iCs/>
                <w:szCs w:val="18"/>
                <w:lang w:val="en-ID"/>
              </w:rPr>
            </w:pPr>
            <w:ins w:id="1462" w:author="Rafi Aziizi" w:date="2021-11-12T17:02:00Z">
              <w:r>
                <w:rPr>
                  <w:b/>
                  <w:iCs/>
                  <w:szCs w:val="18"/>
                  <w:lang w:val="en-ID"/>
                </w:rPr>
                <w:t>Dokumen yang dihasilkan</w:t>
              </w:r>
            </w:ins>
          </w:p>
        </w:tc>
      </w:tr>
      <w:tr w:rsidR="00C4154F" w14:paraId="18EDE40C" w14:textId="77777777" w:rsidTr="00D26F74">
        <w:trPr>
          <w:jc w:val="center"/>
          <w:ins w:id="146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464" w:author="Rafi Aziizi" w:date="2021-11-12T17:02:00Z"/>
                <w:iCs/>
                <w:szCs w:val="18"/>
                <w:lang w:val="en-ID"/>
              </w:rPr>
            </w:pPr>
            <w:ins w:id="1465"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466" w:author="Rafi Aziizi" w:date="2021-11-12T17:02:00Z"/>
                <w:iCs/>
                <w:szCs w:val="18"/>
                <w:lang w:val="en-ID"/>
              </w:rPr>
            </w:pPr>
            <w:ins w:id="1467"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468" w:author="Rafi Aziizi" w:date="2021-11-12T17:02:00Z"/>
                <w:iCs/>
                <w:szCs w:val="18"/>
                <w:lang w:val="en-ID"/>
              </w:rPr>
            </w:pPr>
            <w:ins w:id="1469" w:author="Rafi Aziizi" w:date="2021-11-12T17:02:00Z">
              <w:r>
                <w:rPr>
                  <w:iCs/>
                  <w:szCs w:val="18"/>
                  <w:lang w:val="en-ID"/>
                </w:rPr>
                <w:t xml:space="preserve">Memudahkan siswa untuk melakukan absensi menggunakan RFID </w:t>
              </w:r>
              <w:r>
                <w:rPr>
                  <w:iCs/>
                  <w:szCs w:val="18"/>
                  <w:lang w:val="en-ID"/>
                </w:rPr>
                <w:lastRenderedPageBreak/>
                <w:t>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470" w:author="Rafi Aziizi" w:date="2021-11-12T17:02:00Z"/>
                <w:iCs/>
                <w:szCs w:val="18"/>
                <w:lang w:val="en-ID"/>
              </w:rPr>
            </w:pPr>
            <w:ins w:id="1471" w:author="Rafi Aziizi" w:date="2021-11-12T17:02:00Z">
              <w:r>
                <w:rPr>
                  <w:iCs/>
                  <w:szCs w:val="18"/>
                  <w:lang w:val="en-ID"/>
                </w:rPr>
                <w:lastRenderedPageBreak/>
                <w:t xml:space="preserve">Data </w:t>
              </w:r>
            </w:ins>
            <w:ins w:id="1472" w:author="Rafi Aziizi" w:date="2021-11-12T17:06:00Z">
              <w:r w:rsidR="00E37DD3">
                <w:rPr>
                  <w:iCs/>
                  <w:szCs w:val="18"/>
                  <w:lang w:val="en-ID"/>
                </w:rPr>
                <w:t>A</w:t>
              </w:r>
            </w:ins>
            <w:ins w:id="1473" w:author="Rafi Aziizi" w:date="2021-11-12T17:02:00Z">
              <w:r>
                <w:rPr>
                  <w:iCs/>
                  <w:szCs w:val="18"/>
                  <w:lang w:val="en-ID"/>
                </w:rPr>
                <w:t>bsensi per-</w:t>
              </w:r>
            </w:ins>
            <w:ins w:id="1474" w:author="Rafi Aziizi" w:date="2021-11-12T17:06:00Z">
              <w:r w:rsidR="00E37DD3">
                <w:rPr>
                  <w:iCs/>
                  <w:szCs w:val="18"/>
                  <w:lang w:val="en-ID"/>
                </w:rPr>
                <w:t>S</w:t>
              </w:r>
            </w:ins>
            <w:ins w:id="1475" w:author="Rafi Aziizi" w:date="2021-11-12T17:02:00Z">
              <w:r>
                <w:rPr>
                  <w:iCs/>
                  <w:szCs w:val="18"/>
                  <w:lang w:val="en-ID"/>
                </w:rPr>
                <w:t>iswa.</w:t>
              </w:r>
            </w:ins>
          </w:p>
        </w:tc>
      </w:tr>
      <w:tr w:rsidR="00C4154F" w14:paraId="41D1F009" w14:textId="77777777" w:rsidTr="00D26F74">
        <w:trPr>
          <w:jc w:val="center"/>
          <w:ins w:id="147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477" w:author="Rafi Aziizi" w:date="2021-11-12T17:02:00Z"/>
                <w:iCs/>
                <w:szCs w:val="18"/>
                <w:lang w:val="en-ID"/>
              </w:rPr>
            </w:pPr>
            <w:ins w:id="1478"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479" w:author="Rafi Aziizi" w:date="2021-11-12T17:02:00Z"/>
                <w:iCs/>
                <w:szCs w:val="18"/>
                <w:lang w:val="en-ID"/>
              </w:rPr>
            </w:pPr>
            <w:ins w:id="1480"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481" w:author="Rafi Aziizi" w:date="2021-11-12T17:02:00Z"/>
                <w:iCs/>
                <w:szCs w:val="18"/>
                <w:lang w:val="en-ID"/>
              </w:rPr>
            </w:pPr>
            <w:ins w:id="1482"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483" w:author="Rafi Aziizi" w:date="2021-11-12T17:02:00Z"/>
                <w:iCs/>
                <w:szCs w:val="18"/>
                <w:lang w:val="en-ID"/>
              </w:rPr>
            </w:pPr>
            <w:ins w:id="1484" w:author="Rafi Aziizi" w:date="2021-11-12T17:02:00Z">
              <w:r>
                <w:rPr>
                  <w:iCs/>
                  <w:szCs w:val="18"/>
                  <w:lang w:val="en-ID"/>
                </w:rPr>
                <w:t xml:space="preserve">Data </w:t>
              </w:r>
            </w:ins>
            <w:ins w:id="1485" w:author="Rafi Aziizi" w:date="2021-11-12T17:06:00Z">
              <w:r w:rsidR="00E37DD3">
                <w:rPr>
                  <w:iCs/>
                  <w:szCs w:val="18"/>
                  <w:lang w:val="en-ID"/>
                </w:rPr>
                <w:t>A</w:t>
              </w:r>
            </w:ins>
            <w:ins w:id="1486" w:author="Rafi Aziizi" w:date="2021-11-12T17:02:00Z">
              <w:r>
                <w:rPr>
                  <w:iCs/>
                  <w:szCs w:val="18"/>
                  <w:lang w:val="en-ID"/>
                </w:rPr>
                <w:t xml:space="preserve">bsensi </w:t>
              </w:r>
            </w:ins>
            <w:ins w:id="1487" w:author="Rafi Aziizi" w:date="2021-11-12T17:06:00Z">
              <w:r w:rsidR="00E37DD3">
                <w:rPr>
                  <w:iCs/>
                  <w:szCs w:val="18"/>
                  <w:lang w:val="en-ID"/>
                </w:rPr>
                <w:t>S</w:t>
              </w:r>
            </w:ins>
            <w:ins w:id="1488" w:author="Rafi Aziizi" w:date="2021-11-12T17:02:00Z">
              <w:r>
                <w:rPr>
                  <w:iCs/>
                  <w:szCs w:val="18"/>
                  <w:lang w:val="en-ID"/>
                </w:rPr>
                <w:t>iswa.</w:t>
              </w:r>
            </w:ins>
          </w:p>
        </w:tc>
      </w:tr>
      <w:tr w:rsidR="00C4154F" w14:paraId="763F0EE0" w14:textId="77777777" w:rsidTr="00D26F74">
        <w:trPr>
          <w:jc w:val="center"/>
          <w:ins w:id="148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490" w:author="Rafi Aziizi" w:date="2021-11-12T17:02:00Z"/>
                <w:iCs/>
                <w:szCs w:val="18"/>
                <w:lang w:val="en-ID"/>
              </w:rPr>
            </w:pPr>
            <w:ins w:id="1491"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492" w:author="Rafi Aziizi" w:date="2021-11-12T17:02:00Z"/>
                <w:iCs/>
                <w:szCs w:val="18"/>
                <w:lang w:val="en-ID"/>
              </w:rPr>
            </w:pPr>
            <w:ins w:id="1493"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494" w:author="Rafi Aziizi" w:date="2021-11-12T17:02:00Z"/>
                <w:iCs/>
                <w:szCs w:val="18"/>
                <w:lang w:val="en-ID"/>
              </w:rPr>
            </w:pPr>
            <w:ins w:id="1495"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496" w:author="Rafi Aziizi" w:date="2021-11-12T17:02:00Z"/>
                <w:iCs/>
                <w:szCs w:val="18"/>
                <w:lang w:val="id-ID"/>
              </w:rPr>
            </w:pPr>
            <w:ins w:id="1497" w:author="Rafi Aziizi" w:date="2021-11-12T17:02:00Z">
              <w:r>
                <w:rPr>
                  <w:iCs/>
                  <w:szCs w:val="18"/>
                  <w:lang w:val="en-ID"/>
                </w:rPr>
                <w:t xml:space="preserve">Data </w:t>
              </w:r>
            </w:ins>
            <w:ins w:id="1498" w:author="Rafi Aziizi" w:date="2021-11-12T17:06:00Z">
              <w:r w:rsidR="00E37DD3">
                <w:rPr>
                  <w:iCs/>
                  <w:szCs w:val="18"/>
                  <w:lang w:val="en-ID"/>
                </w:rPr>
                <w:t>L</w:t>
              </w:r>
            </w:ins>
            <w:ins w:id="1499" w:author="Rafi Aziizi" w:date="2021-11-12T17:02:00Z">
              <w:r>
                <w:rPr>
                  <w:iCs/>
                  <w:szCs w:val="18"/>
                  <w:lang w:val="en-ID"/>
                </w:rPr>
                <w:t xml:space="preserve">aporan </w:t>
              </w:r>
            </w:ins>
            <w:ins w:id="1500" w:author="Rafi Aziizi" w:date="2021-11-12T17:06:00Z">
              <w:r w:rsidR="00E37DD3">
                <w:rPr>
                  <w:iCs/>
                  <w:szCs w:val="18"/>
                  <w:lang w:val="en-ID"/>
                </w:rPr>
                <w:t>A</w:t>
              </w:r>
            </w:ins>
            <w:ins w:id="1501" w:author="Rafi Aziizi" w:date="2021-11-12T17:02:00Z">
              <w:r>
                <w:rPr>
                  <w:iCs/>
                  <w:szCs w:val="18"/>
                  <w:lang w:val="en-ID"/>
                </w:rPr>
                <w:t xml:space="preserve">bsensi </w:t>
              </w:r>
            </w:ins>
            <w:ins w:id="1502" w:author="Rafi Aziizi" w:date="2021-11-12T17:06:00Z">
              <w:r w:rsidR="00E37DD3">
                <w:rPr>
                  <w:iCs/>
                  <w:szCs w:val="18"/>
                  <w:lang w:val="en-ID"/>
                </w:rPr>
                <w:t>S</w:t>
              </w:r>
            </w:ins>
            <w:ins w:id="1503" w:author="Rafi Aziizi" w:date="2021-11-12T17:02:00Z">
              <w:r>
                <w:rPr>
                  <w:iCs/>
                  <w:szCs w:val="18"/>
                  <w:lang w:val="en-ID"/>
                </w:rPr>
                <w:t>iswa.</w:t>
              </w:r>
            </w:ins>
          </w:p>
        </w:tc>
      </w:tr>
      <w:tr w:rsidR="00C4154F" w14:paraId="0FD243B9" w14:textId="77777777" w:rsidTr="00D26F74">
        <w:trPr>
          <w:jc w:val="center"/>
          <w:ins w:id="150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505" w:author="Rafi Aziizi" w:date="2021-11-12T17:02:00Z"/>
                <w:iCs/>
                <w:szCs w:val="18"/>
                <w:lang w:val="en-ID"/>
              </w:rPr>
            </w:pPr>
            <w:ins w:id="1506"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507" w:author="Rafi Aziizi" w:date="2021-11-12T17:02:00Z"/>
                <w:iCs/>
                <w:szCs w:val="18"/>
                <w:lang w:val="en-ID"/>
              </w:rPr>
            </w:pPr>
            <w:ins w:id="1508"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509" w:author="Rafi Aziizi" w:date="2021-11-12T17:02:00Z"/>
                <w:iCs/>
                <w:szCs w:val="18"/>
                <w:lang w:val="en-ID"/>
              </w:rPr>
            </w:pPr>
            <w:ins w:id="1510"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511" w:author="Rafi Aziizi" w:date="2021-11-12T17:02:00Z"/>
                <w:iCs/>
                <w:szCs w:val="18"/>
                <w:lang w:val="en-ID"/>
              </w:rPr>
            </w:pPr>
            <w:ins w:id="1512" w:author="Rafi Aziizi" w:date="2021-11-12T17:02:00Z">
              <w:r>
                <w:rPr>
                  <w:iCs/>
                  <w:szCs w:val="18"/>
                  <w:lang w:val="en-ID"/>
                </w:rPr>
                <w:t xml:space="preserve">Data </w:t>
              </w:r>
            </w:ins>
            <w:ins w:id="1513" w:author="Rafi Aziizi" w:date="2021-11-12T17:06:00Z">
              <w:r w:rsidR="00E37DD3">
                <w:rPr>
                  <w:iCs/>
                  <w:szCs w:val="18"/>
                  <w:lang w:val="en-ID"/>
                </w:rPr>
                <w:t>S</w:t>
              </w:r>
            </w:ins>
            <w:ins w:id="1514" w:author="Rafi Aziizi" w:date="2021-11-12T17:02:00Z">
              <w:r>
                <w:rPr>
                  <w:iCs/>
                  <w:szCs w:val="18"/>
                  <w:lang w:val="en-ID"/>
                </w:rPr>
                <w:t>iswa.</w:t>
              </w:r>
            </w:ins>
          </w:p>
        </w:tc>
      </w:tr>
      <w:tr w:rsidR="00C4154F" w14:paraId="10FF927E" w14:textId="77777777" w:rsidTr="00D26F74">
        <w:trPr>
          <w:jc w:val="center"/>
          <w:ins w:id="151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516" w:author="Rafi Aziizi" w:date="2021-11-12T17:02:00Z"/>
                <w:iCs/>
                <w:szCs w:val="18"/>
                <w:lang w:val="en-ID"/>
              </w:rPr>
            </w:pPr>
            <w:ins w:id="1517"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518" w:author="Rafi Aziizi" w:date="2021-11-12T17:02:00Z"/>
                <w:iCs/>
                <w:szCs w:val="18"/>
                <w:lang w:val="en-ID"/>
              </w:rPr>
            </w:pPr>
            <w:ins w:id="1519"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520" w:author="Rafi Aziizi" w:date="2021-11-12T17:02:00Z"/>
                <w:iCs/>
                <w:szCs w:val="18"/>
                <w:lang w:val="en-ID"/>
              </w:rPr>
            </w:pPr>
            <w:ins w:id="1521"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522" w:author="Rafi Aziizi" w:date="2021-11-12T17:02:00Z"/>
                <w:iCs/>
                <w:szCs w:val="18"/>
                <w:lang w:val="id-ID"/>
              </w:rPr>
            </w:pPr>
            <w:ins w:id="1523" w:author="Rafi Aziizi" w:date="2021-11-12T17:02:00Z">
              <w:r>
                <w:rPr>
                  <w:iCs/>
                  <w:szCs w:val="18"/>
                  <w:lang w:val="en-ID"/>
                </w:rPr>
                <w:t xml:space="preserve">Data </w:t>
              </w:r>
            </w:ins>
            <w:ins w:id="1524" w:author="Rafi Aziizi" w:date="2021-11-12T17:06:00Z">
              <w:r w:rsidR="00E37DD3">
                <w:rPr>
                  <w:iCs/>
                  <w:szCs w:val="18"/>
                  <w:lang w:val="en-ID"/>
                </w:rPr>
                <w:t>G</w:t>
              </w:r>
            </w:ins>
            <w:ins w:id="1525" w:author="Rafi Aziizi" w:date="2021-11-12T17:02:00Z">
              <w:r>
                <w:rPr>
                  <w:iCs/>
                  <w:szCs w:val="18"/>
                  <w:lang w:val="en-ID"/>
                </w:rPr>
                <w:t>uru.</w:t>
              </w:r>
            </w:ins>
          </w:p>
        </w:tc>
      </w:tr>
      <w:tr w:rsidR="00E37DD3" w14:paraId="56B1C268" w14:textId="77777777" w:rsidTr="00D26F74">
        <w:trPr>
          <w:jc w:val="center"/>
          <w:ins w:id="1526"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527" w:author="Rafi Aziizi" w:date="2021-11-12T17:04:00Z"/>
                <w:iCs/>
                <w:szCs w:val="18"/>
                <w:lang w:val="en-ID"/>
              </w:rPr>
            </w:pPr>
            <w:ins w:id="1528"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529" w:author="Rafi Aziizi" w:date="2021-11-12T17:04:00Z"/>
                <w:iCs/>
                <w:szCs w:val="18"/>
                <w:lang w:val="en-ID"/>
              </w:rPr>
            </w:pPr>
            <w:ins w:id="1530"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531" w:author="Rafi Aziizi" w:date="2021-11-12T17:04:00Z"/>
                <w:iCs/>
                <w:szCs w:val="18"/>
                <w:lang w:val="en-ID"/>
              </w:rPr>
            </w:pPr>
            <w:ins w:id="1532"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533" w:author="Rafi Aziizi" w:date="2021-11-12T17:04:00Z"/>
                <w:iCs/>
                <w:szCs w:val="18"/>
                <w:lang w:val="en-ID"/>
              </w:rPr>
            </w:pPr>
            <w:ins w:id="1534" w:author="Rafi Aziizi" w:date="2021-11-12T17:04:00Z">
              <w:r>
                <w:rPr>
                  <w:iCs/>
                  <w:szCs w:val="18"/>
                  <w:lang w:val="en-ID"/>
                </w:rPr>
                <w:t xml:space="preserve">Data </w:t>
              </w:r>
            </w:ins>
            <w:ins w:id="1535" w:author="Rafi Aziizi" w:date="2021-11-12T17:06:00Z">
              <w:r>
                <w:rPr>
                  <w:iCs/>
                  <w:szCs w:val="18"/>
                  <w:lang w:val="en-ID"/>
                </w:rPr>
                <w:t>W</w:t>
              </w:r>
            </w:ins>
            <w:ins w:id="1536" w:author="Rafi Aziizi" w:date="2021-11-12T17:04:00Z">
              <w:r>
                <w:rPr>
                  <w:iCs/>
                  <w:szCs w:val="18"/>
                  <w:lang w:val="en-ID"/>
                </w:rPr>
                <w:t>alikelas.</w:t>
              </w:r>
            </w:ins>
          </w:p>
        </w:tc>
      </w:tr>
      <w:tr w:rsidR="00E37DD3" w14:paraId="467B02BB" w14:textId="77777777" w:rsidTr="00D26F74">
        <w:trPr>
          <w:jc w:val="center"/>
          <w:ins w:id="153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538" w:author="Rafi Aziizi" w:date="2021-11-12T17:02:00Z"/>
                <w:iCs/>
                <w:szCs w:val="18"/>
                <w:lang w:val="en-ID"/>
              </w:rPr>
            </w:pPr>
            <w:ins w:id="1539"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540" w:author="Rafi Aziizi" w:date="2021-11-12T17:02:00Z"/>
                <w:iCs/>
                <w:szCs w:val="18"/>
                <w:lang w:val="en-ID"/>
              </w:rPr>
            </w:pPr>
            <w:ins w:id="1541"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542" w:author="Rafi Aziizi" w:date="2021-11-12T17:02:00Z"/>
                <w:iCs/>
                <w:szCs w:val="18"/>
                <w:lang w:val="en-ID"/>
              </w:rPr>
            </w:pPr>
            <w:ins w:id="1543"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544" w:author="Rafi Aziizi" w:date="2021-11-12T17:02:00Z"/>
                <w:iCs/>
                <w:szCs w:val="18"/>
                <w:lang w:val="en-ID"/>
              </w:rPr>
            </w:pPr>
            <w:ins w:id="1545" w:author="Rafi Aziizi" w:date="2021-11-12T17:02:00Z">
              <w:r>
                <w:rPr>
                  <w:iCs/>
                  <w:szCs w:val="18"/>
                  <w:lang w:val="en-ID"/>
                </w:rPr>
                <w:t xml:space="preserve">Data </w:t>
              </w:r>
            </w:ins>
            <w:ins w:id="1546" w:author="Rafi Aziizi" w:date="2021-11-12T17:06:00Z">
              <w:r>
                <w:rPr>
                  <w:iCs/>
                  <w:szCs w:val="18"/>
                  <w:lang w:val="en-ID"/>
                </w:rPr>
                <w:t>K</w:t>
              </w:r>
            </w:ins>
            <w:ins w:id="1547" w:author="Rafi Aziizi" w:date="2021-11-12T17:02:00Z">
              <w:r>
                <w:rPr>
                  <w:iCs/>
                  <w:szCs w:val="18"/>
                  <w:lang w:val="en-ID"/>
                </w:rPr>
                <w:t>elas.</w:t>
              </w:r>
            </w:ins>
          </w:p>
        </w:tc>
      </w:tr>
      <w:tr w:rsidR="00E37DD3" w14:paraId="026494D8" w14:textId="77777777" w:rsidTr="00D26F74">
        <w:trPr>
          <w:jc w:val="center"/>
          <w:ins w:id="154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549" w:author="Rafi Aziizi" w:date="2021-11-12T17:02:00Z"/>
                <w:iCs/>
                <w:szCs w:val="18"/>
                <w:lang w:val="en-ID"/>
              </w:rPr>
            </w:pPr>
            <w:ins w:id="1550"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551" w:author="Rafi Aziizi" w:date="2021-11-12T17:02:00Z"/>
                <w:iCs/>
                <w:szCs w:val="18"/>
                <w:lang w:val="en-ID"/>
              </w:rPr>
            </w:pPr>
            <w:ins w:id="1552"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553" w:author="Rafi Aziizi" w:date="2021-11-12T17:02:00Z"/>
                <w:iCs/>
                <w:szCs w:val="18"/>
                <w:lang w:val="id-ID"/>
              </w:rPr>
            </w:pPr>
            <w:ins w:id="1554"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555" w:author="Rafi Aziizi" w:date="2021-11-12T17:02:00Z"/>
                <w:iCs/>
                <w:szCs w:val="18"/>
                <w:lang w:val="id-ID"/>
              </w:rPr>
            </w:pPr>
            <w:ins w:id="1556" w:author="Rafi Aziizi" w:date="2021-11-12T17:02:00Z">
              <w:r>
                <w:rPr>
                  <w:iCs/>
                  <w:szCs w:val="18"/>
                  <w:lang w:val="en-ID"/>
                </w:rPr>
                <w:t xml:space="preserve">Data </w:t>
              </w:r>
            </w:ins>
            <w:ins w:id="1557" w:author="Rafi Aziizi" w:date="2021-11-12T17:06:00Z">
              <w:r>
                <w:rPr>
                  <w:iCs/>
                  <w:szCs w:val="18"/>
                  <w:lang w:val="en-ID"/>
                </w:rPr>
                <w:t>A</w:t>
              </w:r>
            </w:ins>
            <w:ins w:id="1558" w:author="Rafi Aziizi" w:date="2021-11-12T17:02:00Z">
              <w:r>
                <w:rPr>
                  <w:iCs/>
                  <w:szCs w:val="18"/>
                  <w:lang w:val="en-ID"/>
                </w:rPr>
                <w:t>dmin.</w:t>
              </w:r>
            </w:ins>
          </w:p>
        </w:tc>
      </w:tr>
      <w:tr w:rsidR="00E37DD3" w14:paraId="3C78159B" w14:textId="77777777" w:rsidTr="00D26F74">
        <w:trPr>
          <w:jc w:val="center"/>
          <w:ins w:id="1559"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560" w:author="Rafi Aziizi" w:date="2021-11-12T17:04:00Z"/>
                <w:iCs/>
                <w:szCs w:val="18"/>
                <w:lang w:val="en-ID"/>
              </w:rPr>
            </w:pPr>
            <w:ins w:id="1561"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562" w:author="Rafi Aziizi" w:date="2021-11-12T17:04:00Z"/>
                <w:iCs/>
                <w:szCs w:val="18"/>
                <w:lang w:val="en-ID"/>
              </w:rPr>
            </w:pPr>
            <w:ins w:id="1563"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564" w:author="Rafi Aziizi" w:date="2021-11-12T17:04:00Z"/>
                <w:iCs/>
                <w:szCs w:val="18"/>
                <w:lang w:val="en-ID"/>
              </w:rPr>
            </w:pPr>
            <w:ins w:id="1565" w:author="Rafi Aziizi" w:date="2021-11-12T17:04:00Z">
              <w:r>
                <w:rPr>
                  <w:iCs/>
                  <w:szCs w:val="18"/>
                  <w:lang w:val="en-ID"/>
                </w:rPr>
                <w:t xml:space="preserve">Memudahkan </w:t>
              </w:r>
            </w:ins>
            <w:ins w:id="1566"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567" w:author="Rafi Aziizi" w:date="2021-11-12T17:04:00Z"/>
                <w:iCs/>
                <w:szCs w:val="18"/>
                <w:lang w:val="en-ID"/>
              </w:rPr>
            </w:pPr>
            <w:ins w:id="1568" w:author="Rafi Aziizi" w:date="2021-11-12T17:05:00Z">
              <w:r>
                <w:rPr>
                  <w:iCs/>
                  <w:szCs w:val="18"/>
                  <w:lang w:val="en-ID"/>
                </w:rPr>
                <w:t>Data Absensi Siswa</w:t>
              </w:r>
            </w:ins>
            <w:ins w:id="1569" w:author="Rafi Aziizi" w:date="2021-11-12T17:06:00Z">
              <w:r>
                <w:rPr>
                  <w:iCs/>
                  <w:szCs w:val="18"/>
                  <w:lang w:val="en-ID"/>
                </w:rPr>
                <w:t>.</w:t>
              </w:r>
            </w:ins>
          </w:p>
        </w:tc>
      </w:tr>
      <w:tr w:rsidR="00E37DD3" w14:paraId="4B9E9184" w14:textId="77777777" w:rsidTr="00D26F74">
        <w:trPr>
          <w:jc w:val="center"/>
          <w:ins w:id="1570"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571" w:author="Rafi Aziizi" w:date="2021-11-12T17:05:00Z"/>
                <w:iCs/>
                <w:szCs w:val="18"/>
                <w:lang w:val="en-ID"/>
              </w:rPr>
            </w:pPr>
            <w:ins w:id="1572"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573" w:author="Rafi Aziizi" w:date="2021-11-12T17:05:00Z"/>
                <w:iCs/>
                <w:szCs w:val="18"/>
                <w:lang w:val="en-ID"/>
              </w:rPr>
            </w:pPr>
            <w:ins w:id="1574" w:author="Rafi Aziizi" w:date="2021-11-12T17:05:00Z">
              <w:r>
                <w:rPr>
                  <w:iCs/>
                  <w:szCs w:val="18"/>
                  <w:lang w:val="en-ID"/>
                </w:rPr>
                <w:t>Kelola Laporan Siswa Bermasal</w:t>
              </w:r>
            </w:ins>
            <w:ins w:id="1575"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576" w:author="Rafi Aziizi" w:date="2021-11-12T17:05:00Z"/>
                <w:iCs/>
                <w:szCs w:val="18"/>
                <w:lang w:val="en-ID"/>
              </w:rPr>
            </w:pPr>
            <w:ins w:id="1577"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578" w:author="Rafi Aziizi" w:date="2021-11-12T17:05:00Z"/>
                <w:iCs/>
                <w:szCs w:val="18"/>
                <w:lang w:val="en-ID"/>
              </w:rPr>
            </w:pPr>
            <w:ins w:id="1579"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580" w:author="Rafi Aziizi" w:date="2021-11-12T11:15:00Z"/>
          <w:b/>
          <w:bCs/>
          <w:sz w:val="22"/>
          <w:szCs w:val="22"/>
        </w:rPr>
        <w:pPrChange w:id="1581"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582" w:author="Rafi Aziizi" w:date="2021-11-12T13:51:00Z"/>
          <w:moveTo w:id="1583" w:author="Rafi Aziizi" w:date="2021-11-12T11:16:00Z"/>
        </w:rPr>
      </w:pPr>
      <w:commentRangeStart w:id="1584"/>
      <w:commentRangeEnd w:id="1584"/>
      <w:del w:id="1585" w:author="Rafi Aziizi" w:date="2021-11-12T13:52:00Z">
        <w:r w:rsidDel="00BC0DF1">
          <w:rPr>
            <w:rStyle w:val="CommentReference"/>
            <w:b/>
          </w:rPr>
          <w:commentReference w:id="1584"/>
        </w:r>
      </w:del>
      <w:moveToRangeStart w:id="1586" w:author="Rafi Aziizi" w:date="2021-11-12T11:16:00Z" w:name="move87608182"/>
      <w:moveTo w:id="1587" w:author="Rafi Aziizi" w:date="2021-11-12T11:16:00Z">
        <w:del w:id="1588"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589" w:author="Rafi Aziizi" w:date="2021-11-12T13:51:00Z"/>
          <w:moveTo w:id="1590" w:author="Rafi Aziizi" w:date="2021-11-12T11:16:00Z"/>
        </w:rPr>
      </w:pPr>
      <w:moveTo w:id="1591" w:author="Rafi Aziizi" w:date="2021-11-12T11:16:00Z">
        <w:del w:id="1592"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593" w:author="Rafi Aziizi" w:date="2021-11-12T13:51:00Z"/>
        </w:trPr>
        <w:tc>
          <w:tcPr>
            <w:tcW w:w="704" w:type="dxa"/>
          </w:tcPr>
          <w:p w14:paraId="7E5CA51E" w14:textId="31EC94CD" w:rsidR="00494C80" w:rsidRPr="0009462F" w:rsidDel="00BC0DF1" w:rsidRDefault="00494C80" w:rsidP="00F14C4A">
            <w:pPr>
              <w:jc w:val="center"/>
              <w:rPr>
                <w:del w:id="1594" w:author="Rafi Aziizi" w:date="2021-11-12T13:51:00Z"/>
                <w:moveTo w:id="1595" w:author="Rafi Aziizi" w:date="2021-11-12T11:16:00Z"/>
                <w:b/>
              </w:rPr>
            </w:pPr>
            <w:moveTo w:id="1596" w:author="Rafi Aziizi" w:date="2021-11-12T11:16:00Z">
              <w:del w:id="1597"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598" w:author="Rafi Aziizi" w:date="2021-11-12T13:51:00Z"/>
                <w:moveTo w:id="1599" w:author="Rafi Aziizi" w:date="2021-11-12T11:16:00Z"/>
                <w:b/>
              </w:rPr>
            </w:pPr>
            <w:moveTo w:id="1600" w:author="Rafi Aziizi" w:date="2021-11-12T11:16:00Z">
              <w:del w:id="1601"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602" w:author="Rafi Aziizi" w:date="2021-11-12T13:51:00Z"/>
                <w:moveTo w:id="1603" w:author="Rafi Aziizi" w:date="2021-11-12T11:16:00Z"/>
                <w:b/>
              </w:rPr>
            </w:pPr>
            <w:moveTo w:id="1604" w:author="Rafi Aziizi" w:date="2021-11-12T11:16:00Z">
              <w:del w:id="1605" w:author="Rafi Aziizi" w:date="2021-11-12T13:51:00Z">
                <w:r w:rsidRPr="0009462F" w:rsidDel="00BC0DF1">
                  <w:rPr>
                    <w:b/>
                  </w:rPr>
                  <w:delText>Deskripsi</w:delText>
                </w:r>
              </w:del>
            </w:moveTo>
          </w:p>
        </w:tc>
      </w:tr>
      <w:tr w:rsidR="00494C80" w:rsidDel="00BC0DF1" w14:paraId="047CFB03" w14:textId="69803F67" w:rsidTr="00F14C4A">
        <w:trPr>
          <w:del w:id="1606" w:author="Rafi Aziizi" w:date="2021-11-12T13:51:00Z"/>
        </w:trPr>
        <w:tc>
          <w:tcPr>
            <w:tcW w:w="704" w:type="dxa"/>
          </w:tcPr>
          <w:p w14:paraId="23CB2290" w14:textId="3E1754B2" w:rsidR="00494C80" w:rsidDel="00BC0DF1" w:rsidRDefault="00494C80" w:rsidP="00F14C4A">
            <w:pPr>
              <w:rPr>
                <w:del w:id="1607" w:author="Rafi Aziizi" w:date="2021-11-12T13:51:00Z"/>
                <w:moveTo w:id="1608" w:author="Rafi Aziizi" w:date="2021-11-12T11:16:00Z"/>
              </w:rPr>
            </w:pPr>
            <w:moveTo w:id="1609" w:author="Rafi Aziizi" w:date="2021-11-12T11:16:00Z">
              <w:del w:id="1610" w:author="Rafi Aziizi" w:date="2021-11-12T13:51:00Z">
                <w:r w:rsidDel="00BC0DF1">
                  <w:delText>1.</w:delText>
                </w:r>
              </w:del>
            </w:moveTo>
          </w:p>
        </w:tc>
        <w:tc>
          <w:tcPr>
            <w:tcW w:w="2268" w:type="dxa"/>
          </w:tcPr>
          <w:p w14:paraId="42F9C66E" w14:textId="4FC4730D" w:rsidR="00494C80" w:rsidDel="00BC0DF1" w:rsidRDefault="00494C80" w:rsidP="00F14C4A">
            <w:pPr>
              <w:rPr>
                <w:del w:id="1611" w:author="Rafi Aziizi" w:date="2021-11-12T13:51:00Z"/>
                <w:moveTo w:id="1612" w:author="Rafi Aziizi" w:date="2021-11-12T11:16:00Z"/>
              </w:rPr>
            </w:pPr>
            <w:moveTo w:id="1613" w:author="Rafi Aziizi" w:date="2021-11-12T11:16:00Z">
              <w:del w:id="1614" w:author="Rafi Aziizi" w:date="2021-11-12T13:51:00Z">
                <w:r w:rsidDel="00BC0DF1">
                  <w:delText>Siswa</w:delText>
                </w:r>
              </w:del>
            </w:moveTo>
          </w:p>
        </w:tc>
        <w:tc>
          <w:tcPr>
            <w:tcW w:w="4955" w:type="dxa"/>
          </w:tcPr>
          <w:p w14:paraId="033E34D1" w14:textId="01E2811F" w:rsidR="00494C80" w:rsidDel="00BC0DF1" w:rsidRDefault="00494C80" w:rsidP="00F14C4A">
            <w:pPr>
              <w:rPr>
                <w:del w:id="1615" w:author="Rafi Aziizi" w:date="2021-11-12T13:51:00Z"/>
                <w:moveTo w:id="1616" w:author="Rafi Aziizi" w:date="2021-11-12T11:16:00Z"/>
              </w:rPr>
            </w:pPr>
            <w:moveTo w:id="1617" w:author="Rafi Aziizi" w:date="2021-11-12T11:16:00Z">
              <w:del w:id="1618"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619" w:author="Rafi Aziizi" w:date="2021-11-12T13:51:00Z"/>
        </w:trPr>
        <w:tc>
          <w:tcPr>
            <w:tcW w:w="704" w:type="dxa"/>
          </w:tcPr>
          <w:p w14:paraId="49B667B3" w14:textId="2DA9BA2B" w:rsidR="00494C80" w:rsidDel="00BC0DF1" w:rsidRDefault="00494C80" w:rsidP="00F14C4A">
            <w:pPr>
              <w:rPr>
                <w:del w:id="1620" w:author="Rafi Aziizi" w:date="2021-11-12T13:51:00Z"/>
                <w:moveTo w:id="1621" w:author="Rafi Aziizi" w:date="2021-11-12T11:16:00Z"/>
              </w:rPr>
            </w:pPr>
            <w:moveTo w:id="1622" w:author="Rafi Aziizi" w:date="2021-11-12T11:16:00Z">
              <w:del w:id="1623" w:author="Rafi Aziizi" w:date="2021-11-12T13:51:00Z">
                <w:r w:rsidDel="00BC0DF1">
                  <w:delText>2.</w:delText>
                </w:r>
              </w:del>
            </w:moveTo>
          </w:p>
        </w:tc>
        <w:tc>
          <w:tcPr>
            <w:tcW w:w="2268" w:type="dxa"/>
          </w:tcPr>
          <w:p w14:paraId="75B5250B" w14:textId="3B3F9BE7" w:rsidR="00494C80" w:rsidDel="00BC0DF1" w:rsidRDefault="00494C80" w:rsidP="00F14C4A">
            <w:pPr>
              <w:rPr>
                <w:del w:id="1624" w:author="Rafi Aziizi" w:date="2021-11-12T13:51:00Z"/>
                <w:moveTo w:id="1625" w:author="Rafi Aziizi" w:date="2021-11-12T11:16:00Z"/>
              </w:rPr>
            </w:pPr>
            <w:moveTo w:id="1626" w:author="Rafi Aziizi" w:date="2021-11-12T11:16:00Z">
              <w:del w:id="1627"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628" w:author="Rafi Aziizi" w:date="2021-11-12T13:51:00Z"/>
                <w:moveTo w:id="1629" w:author="Rafi Aziizi" w:date="2021-11-12T11:16:00Z"/>
                <w:lang w:val="id-ID"/>
              </w:rPr>
            </w:pPr>
            <w:moveTo w:id="1630" w:author="Rafi Aziizi" w:date="2021-11-12T11:16:00Z">
              <w:del w:id="1631"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632" w:author="Rafi Aziizi" w:date="2021-11-12T13:51:00Z"/>
        </w:trPr>
        <w:tc>
          <w:tcPr>
            <w:tcW w:w="704" w:type="dxa"/>
          </w:tcPr>
          <w:p w14:paraId="7C0F14A0" w14:textId="1BCAD702" w:rsidR="00494C80" w:rsidDel="00BC0DF1" w:rsidRDefault="00494C80" w:rsidP="00F14C4A">
            <w:pPr>
              <w:rPr>
                <w:del w:id="1633" w:author="Rafi Aziizi" w:date="2021-11-12T13:51:00Z"/>
                <w:moveTo w:id="1634" w:author="Rafi Aziizi" w:date="2021-11-12T11:16:00Z"/>
              </w:rPr>
            </w:pPr>
            <w:moveTo w:id="1635" w:author="Rafi Aziizi" w:date="2021-11-12T11:16:00Z">
              <w:del w:id="1636"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637" w:author="Rafi Aziizi" w:date="2021-11-12T13:51:00Z"/>
                <w:moveTo w:id="1638" w:author="Rafi Aziizi" w:date="2021-11-12T11:16:00Z"/>
              </w:rPr>
            </w:pPr>
            <w:moveTo w:id="1639" w:author="Rafi Aziizi" w:date="2021-11-12T11:16:00Z">
              <w:del w:id="1640" w:author="Rafi Aziizi" w:date="2021-11-12T13:51:00Z">
                <w:r w:rsidDel="00BC0DF1">
                  <w:delText>Guru BK</w:delText>
                </w:r>
              </w:del>
            </w:moveTo>
          </w:p>
        </w:tc>
        <w:tc>
          <w:tcPr>
            <w:tcW w:w="4955" w:type="dxa"/>
          </w:tcPr>
          <w:p w14:paraId="6BCB9C6A" w14:textId="4A17D50F" w:rsidR="00494C80" w:rsidDel="00BC0DF1" w:rsidRDefault="00494C80" w:rsidP="00F14C4A">
            <w:pPr>
              <w:rPr>
                <w:del w:id="1641" w:author="Rafi Aziizi" w:date="2021-11-12T13:51:00Z"/>
                <w:moveTo w:id="1642" w:author="Rafi Aziizi" w:date="2021-11-12T11:16:00Z"/>
              </w:rPr>
            </w:pPr>
            <w:moveTo w:id="1643" w:author="Rafi Aziizi" w:date="2021-11-12T11:16:00Z">
              <w:del w:id="1644"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645" w:author="Rafi Aziizi" w:date="2021-11-12T13:51:00Z"/>
        </w:trPr>
        <w:tc>
          <w:tcPr>
            <w:tcW w:w="704" w:type="dxa"/>
          </w:tcPr>
          <w:p w14:paraId="1378B91E" w14:textId="20AF8472" w:rsidR="00494C80" w:rsidDel="00BC0DF1" w:rsidRDefault="00494C80" w:rsidP="00F14C4A">
            <w:pPr>
              <w:rPr>
                <w:del w:id="1646" w:author="Rafi Aziizi" w:date="2021-11-12T13:51:00Z"/>
                <w:moveTo w:id="1647" w:author="Rafi Aziizi" w:date="2021-11-12T11:16:00Z"/>
              </w:rPr>
            </w:pPr>
            <w:moveTo w:id="1648" w:author="Rafi Aziizi" w:date="2021-11-12T11:16:00Z">
              <w:del w:id="1649" w:author="Rafi Aziizi" w:date="2021-11-12T13:51:00Z">
                <w:r w:rsidDel="00BC0DF1">
                  <w:delText>4.</w:delText>
                </w:r>
              </w:del>
            </w:moveTo>
          </w:p>
        </w:tc>
        <w:tc>
          <w:tcPr>
            <w:tcW w:w="2268" w:type="dxa"/>
          </w:tcPr>
          <w:p w14:paraId="1962667A" w14:textId="1C26DAAA" w:rsidR="00494C80" w:rsidDel="00BC0DF1" w:rsidRDefault="00494C80" w:rsidP="00F14C4A">
            <w:pPr>
              <w:rPr>
                <w:del w:id="1650" w:author="Rafi Aziizi" w:date="2021-11-12T13:51:00Z"/>
                <w:moveTo w:id="1651" w:author="Rafi Aziizi" w:date="2021-11-12T11:16:00Z"/>
              </w:rPr>
            </w:pPr>
            <w:moveTo w:id="1652" w:author="Rafi Aziizi" w:date="2021-11-12T11:16:00Z">
              <w:del w:id="1653" w:author="Rafi Aziizi" w:date="2021-11-12T13:51:00Z">
                <w:r w:rsidDel="00BC0DF1">
                  <w:delText>Bagian IT</w:delText>
                </w:r>
              </w:del>
            </w:moveTo>
          </w:p>
        </w:tc>
        <w:tc>
          <w:tcPr>
            <w:tcW w:w="4955" w:type="dxa"/>
          </w:tcPr>
          <w:p w14:paraId="6F022119" w14:textId="1771FC2F" w:rsidR="00494C80" w:rsidDel="00BC0DF1" w:rsidRDefault="00494C80" w:rsidP="00F14C4A">
            <w:pPr>
              <w:rPr>
                <w:del w:id="1654" w:author="Rafi Aziizi" w:date="2021-11-12T13:51:00Z"/>
                <w:moveTo w:id="1655" w:author="Rafi Aziizi" w:date="2021-11-12T11:16:00Z"/>
              </w:rPr>
            </w:pPr>
            <w:moveTo w:id="1656" w:author="Rafi Aziizi" w:date="2021-11-12T11:16:00Z">
              <w:del w:id="1657"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586"/>
    <w:p w14:paraId="1E4D9859" w14:textId="418B454D" w:rsidR="00C4154F" w:rsidRDefault="00C4154F" w:rsidP="00C93BF7">
      <w:pPr>
        <w:pStyle w:val="Heading3"/>
        <w:numPr>
          <w:ilvl w:val="2"/>
          <w:numId w:val="8"/>
        </w:numPr>
        <w:ind w:left="709"/>
        <w:rPr>
          <w:ins w:id="1658" w:author="Rafi Aziizi" w:date="2021-11-12T17:02:00Z"/>
          <w:lang w:val="en-US"/>
        </w:rPr>
      </w:pPr>
      <w:ins w:id="1659" w:author="Rafi Aziizi" w:date="2021-11-12T17:02:00Z">
        <w:r>
          <w:rPr>
            <w:lang w:val="en-US"/>
          </w:rPr>
          <w:t>Bisnis Aktor</w:t>
        </w:r>
      </w:ins>
    </w:p>
    <w:p w14:paraId="2D151BF1" w14:textId="6F6AD9F2" w:rsidR="00C4154F" w:rsidRPr="00114A62" w:rsidRDefault="00C4154F">
      <w:pPr>
        <w:ind w:firstLine="529"/>
        <w:rPr>
          <w:ins w:id="1660" w:author="Rafi Aziizi" w:date="2021-11-12T17:02:00Z"/>
          <w:b/>
          <w:bCs/>
        </w:rPr>
        <w:pPrChange w:id="1661" w:author="Rafi Aziizi" w:date="2021-11-12T17:02:00Z">
          <w:pPr>
            <w:ind w:firstLine="720"/>
          </w:pPr>
        </w:pPrChange>
      </w:pPr>
      <w:ins w:id="1662"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F658E0">
          <w:rPr>
            <w:noProof/>
          </w:rPr>
          <w:pict w14:anchorId="6C255641">
            <v:shape id="Text Box 123" o:spid="_x0000_s2201" type="#_x0000_t202" style="position:absolute;left:0;text-align:left;margin-left:0;margin-top:268.25pt;width:396.8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E51900" w:rsidRPr="00084E91" w:rsidRDefault="00E51900" w:rsidP="00C4154F">
                    <w:pPr>
                      <w:pStyle w:val="Caption"/>
                      <w:jc w:val="center"/>
                      <w:rPr>
                        <w:noProof/>
                        <w:sz w:val="24"/>
                        <w:szCs w:val="24"/>
                      </w:rPr>
                    </w:pPr>
                    <w:r>
                      <w:t xml:space="preserve">Gambar 3. </w:t>
                    </w:r>
                    <w:ins w:id="1663" w:author="chaniaayulestari@outlook.com" w:date="2021-11-13T13:45:00Z">
                      <w:r>
                        <w:fldChar w:fldCharType="begin"/>
                      </w:r>
                      <w:r>
                        <w:instrText xml:space="preserve"> SEQ Gambar_3. \* ARABIC </w:instrText>
                      </w:r>
                    </w:ins>
                    <w:r>
                      <w:fldChar w:fldCharType="separate"/>
                    </w:r>
                    <w:ins w:id="1664" w:author="chaniaayulestari@outlook.com" w:date="2021-11-13T13:45:00Z">
                      <w:r>
                        <w:rPr>
                          <w:noProof/>
                        </w:rPr>
                        <w:t>5</w:t>
                      </w:r>
                      <w:r>
                        <w:fldChar w:fldCharType="end"/>
                      </w:r>
                    </w:ins>
                    <w:del w:id="16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rsidP="00D87377">
      <w:pPr>
        <w:keepNext/>
        <w:spacing w:line="240" w:lineRule="auto"/>
        <w:jc w:val="center"/>
        <w:rPr>
          <w:ins w:id="1666" w:author="chaniaayulestari@outlook.com" w:date="2021-11-13T20:04:00Z"/>
        </w:rPr>
        <w:pPrChange w:id="1667" w:author="chaniaayulestari@outlook.com" w:date="2021-11-13T20:04:00Z">
          <w:pPr>
            <w:keepNext/>
            <w:spacing w:line="240" w:lineRule="auto"/>
            <w:jc w:val="center"/>
          </w:pPr>
        </w:pPrChange>
      </w:pPr>
      <w:ins w:id="1668" w:author="Rafi Aziizi" w:date="2021-11-12T17:02:00Z">
        <w:r>
          <w:rPr>
            <w:noProof/>
          </w:rPr>
          <w:drawing>
            <wp:inline distT="0" distB="0" distL="0" distR="0" wp14:anchorId="72FBD20E" wp14:editId="50018FCF">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38D4EB82" w:rsidR="00CA43C8" w:rsidRDefault="00D87377" w:rsidP="00D87377">
      <w:pPr>
        <w:pStyle w:val="Caption"/>
        <w:jc w:val="center"/>
        <w:rPr>
          <w:ins w:id="1669" w:author="chaniaayulestari@outlook.com" w:date="2021-11-13T14:51:00Z"/>
        </w:rPr>
        <w:pPrChange w:id="1670" w:author="chaniaayulestari@outlook.com" w:date="2021-11-13T20:04:00Z">
          <w:pPr>
            <w:spacing w:line="240" w:lineRule="auto"/>
            <w:jc w:val="center"/>
          </w:pPr>
        </w:pPrChange>
      </w:pPr>
      <w:bookmarkStart w:id="1671" w:name="_Toc87731440"/>
      <w:ins w:id="1672" w:author="chaniaayulestari@outlook.com" w:date="2021-11-13T20:04:00Z">
        <w:r>
          <w:t xml:space="preserve">Gambar 3. </w:t>
        </w:r>
        <w:r>
          <w:fldChar w:fldCharType="begin"/>
        </w:r>
        <w:r>
          <w:instrText xml:space="preserve"> SEQ Gambar___3. \* ARABIC </w:instrText>
        </w:r>
      </w:ins>
      <w:r>
        <w:fldChar w:fldCharType="separate"/>
      </w:r>
      <w:ins w:id="1673" w:author="chaniaayulestari@outlook.com" w:date="2021-11-13T21:25:00Z">
        <w:r w:rsidR="00B46735">
          <w:rPr>
            <w:noProof/>
          </w:rPr>
          <w:t>5</w:t>
        </w:r>
      </w:ins>
      <w:ins w:id="1674" w:author="chaniaayulestari@outlook.com" w:date="2021-11-13T20:04:00Z">
        <w:r>
          <w:fldChar w:fldCharType="end"/>
        </w:r>
        <w:r>
          <w:t xml:space="preserve"> Bisnis Aktor</w:t>
        </w:r>
      </w:ins>
      <w:bookmarkEnd w:id="1671"/>
    </w:p>
    <w:p w14:paraId="1DDDC678" w14:textId="46C8E669" w:rsidR="00C4154F" w:rsidDel="00D87377" w:rsidRDefault="00C4154F" w:rsidP="00C4154F">
      <w:pPr>
        <w:spacing w:line="240" w:lineRule="auto"/>
        <w:jc w:val="center"/>
        <w:rPr>
          <w:ins w:id="1675" w:author="Rafi Aziizi" w:date="2021-11-12T17:02:00Z"/>
          <w:del w:id="1676" w:author="chaniaayulestari@outlook.com" w:date="2021-11-13T20:04:00Z"/>
          <w:b/>
          <w:bCs/>
          <w:sz w:val="22"/>
          <w:szCs w:val="22"/>
        </w:rPr>
      </w:pPr>
      <w:ins w:id="1677" w:author="Rafi Aziizi" w:date="2021-11-12T17:02:00Z">
        <w:del w:id="1678" w:author="chaniaayulestari@outlook.com" w:date="2021-11-13T20:04:00Z">
          <w:r w:rsidDel="00D87377">
            <w:rPr>
              <w:noProof/>
            </w:rPr>
            <w:delText xml:space="preserve"> </w:delText>
          </w:r>
        </w:del>
      </w:ins>
    </w:p>
    <w:p w14:paraId="60139BDE" w14:textId="16F15F2C" w:rsidR="00C4154F" w:rsidDel="00D87377" w:rsidRDefault="00C4154F" w:rsidP="00D87377">
      <w:pPr>
        <w:spacing w:line="240" w:lineRule="auto"/>
        <w:jc w:val="center"/>
        <w:rPr>
          <w:ins w:id="1679" w:author="Rafi Aziizi" w:date="2021-11-12T17:02:00Z"/>
          <w:del w:id="1680" w:author="chaniaayulestari@outlook.com" w:date="2021-11-13T20:04:00Z"/>
          <w:b/>
          <w:bCs/>
          <w:sz w:val="22"/>
          <w:szCs w:val="22"/>
        </w:rPr>
        <w:pPrChange w:id="1681" w:author="chaniaayulestari@outlook.com" w:date="2021-11-13T20:04:00Z">
          <w:pPr>
            <w:spacing w:line="240" w:lineRule="auto"/>
          </w:pPr>
        </w:pPrChange>
      </w:pPr>
    </w:p>
    <w:p w14:paraId="6B4F8F47" w14:textId="77777777" w:rsidR="00C4154F" w:rsidRDefault="00C4154F" w:rsidP="00C4154F">
      <w:pPr>
        <w:spacing w:line="240" w:lineRule="auto"/>
        <w:jc w:val="center"/>
        <w:rPr>
          <w:ins w:id="1682" w:author="Rafi Aziizi" w:date="2021-11-12T17:02:00Z"/>
          <w:b/>
          <w:bCs/>
          <w:sz w:val="22"/>
          <w:szCs w:val="22"/>
        </w:rPr>
      </w:pPr>
      <w:ins w:id="1683"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684" w:author="Rafi Aziizi" w:date="2021-11-12T17:01:00Z"/>
        </w:rPr>
        <w:pPrChange w:id="1685"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686" w:author="Rafi Aziizi" w:date="2021-11-12T13:51:00Z"/>
          <w:lang w:val="en-US"/>
        </w:rPr>
      </w:pPr>
      <w:ins w:id="1687" w:author="Rafi Aziizi" w:date="2021-11-12T13:51:00Z">
        <w:r>
          <w:rPr>
            <w:lang w:val="en-US"/>
          </w:rPr>
          <w:lastRenderedPageBreak/>
          <w:t>Deskripsi Aktor</w:t>
        </w:r>
      </w:ins>
    </w:p>
    <w:p w14:paraId="38B4CB3C" w14:textId="252F1F83" w:rsidR="00BC0DF1" w:rsidRPr="003E1103" w:rsidRDefault="00BC0DF1" w:rsidP="00BC0DF1">
      <w:pPr>
        <w:ind w:firstLine="720"/>
        <w:rPr>
          <w:ins w:id="1688" w:author="Rafi Aziizi" w:date="2021-11-12T13:52:00Z"/>
        </w:rPr>
      </w:pPr>
      <w:ins w:id="1689"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690" w:author="Rafi Aziizi" w:date="2021-11-12T13:52:00Z"/>
          <w:del w:id="1691" w:author="chaniaayulestari@outlook.com" w:date="2021-11-13T13:50:00Z"/>
        </w:rPr>
      </w:pPr>
      <w:ins w:id="1692" w:author="Rafi Aziizi" w:date="2021-11-12T13:52:00Z">
        <w:del w:id="1693" w:author="chaniaayulestari@outlook.com"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72309FD5" w:rsidR="006D26FE" w:rsidRDefault="006D26FE">
      <w:pPr>
        <w:pStyle w:val="Caption"/>
        <w:keepNext/>
        <w:jc w:val="center"/>
        <w:rPr>
          <w:ins w:id="1694" w:author="chaniaayulestari@outlook.com" w:date="2021-11-13T13:50:00Z"/>
        </w:rPr>
        <w:pPrChange w:id="1695" w:author="chaniaayulestari@outlook.com" w:date="2021-11-13T13:50:00Z">
          <w:pPr/>
        </w:pPrChange>
      </w:pPr>
      <w:bookmarkStart w:id="1696" w:name="_Toc87762716"/>
      <w:ins w:id="1697" w:author="chaniaayulestari@outlook.com" w:date="2021-11-13T13:50:00Z">
        <w:r>
          <w:t xml:space="preserve">Tabel 3. </w:t>
        </w:r>
        <w:r>
          <w:fldChar w:fldCharType="begin"/>
        </w:r>
        <w:r>
          <w:instrText xml:space="preserve"> SEQ Tabel_3. \* ARABIC </w:instrText>
        </w:r>
      </w:ins>
      <w:r>
        <w:fldChar w:fldCharType="separate"/>
      </w:r>
      <w:ins w:id="1698" w:author="chaniaayulestari@outlook.com" w:date="2021-11-13T14:25:00Z">
        <w:r w:rsidR="00456266">
          <w:rPr>
            <w:noProof/>
          </w:rPr>
          <w:t>3</w:t>
        </w:r>
      </w:ins>
      <w:ins w:id="1699" w:author="chaniaayulestari@outlook.com" w:date="2021-11-13T13:50:00Z">
        <w:r>
          <w:fldChar w:fldCharType="end"/>
        </w:r>
        <w:r>
          <w:t xml:space="preserve"> Deskripsi Aktor</w:t>
        </w:r>
        <w:bookmarkEnd w:id="1696"/>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700" w:author="Rafi Aziizi" w:date="2021-11-12T13:52:00Z"/>
        </w:trPr>
        <w:tc>
          <w:tcPr>
            <w:tcW w:w="704" w:type="dxa"/>
          </w:tcPr>
          <w:p w14:paraId="246F0149" w14:textId="77777777" w:rsidR="00BC0DF1" w:rsidRPr="0009462F" w:rsidRDefault="00BC0DF1" w:rsidP="001F2641">
            <w:pPr>
              <w:jc w:val="center"/>
              <w:rPr>
                <w:ins w:id="1701" w:author="Rafi Aziizi" w:date="2021-11-12T13:52:00Z"/>
                <w:b/>
              </w:rPr>
            </w:pPr>
            <w:ins w:id="1702" w:author="Rafi Aziizi" w:date="2021-11-12T13:52:00Z">
              <w:r>
                <w:rPr>
                  <w:b/>
                </w:rPr>
                <w:t>No</w:t>
              </w:r>
            </w:ins>
          </w:p>
        </w:tc>
        <w:tc>
          <w:tcPr>
            <w:tcW w:w="2268" w:type="dxa"/>
          </w:tcPr>
          <w:p w14:paraId="51911992" w14:textId="77777777" w:rsidR="00BC0DF1" w:rsidRPr="0009462F" w:rsidRDefault="00BC0DF1" w:rsidP="001F2641">
            <w:pPr>
              <w:jc w:val="center"/>
              <w:rPr>
                <w:ins w:id="1703" w:author="Rafi Aziizi" w:date="2021-11-12T13:52:00Z"/>
                <w:b/>
              </w:rPr>
            </w:pPr>
            <w:ins w:id="1704" w:author="Rafi Aziizi" w:date="2021-11-12T13:52:00Z">
              <w:r w:rsidRPr="0009462F">
                <w:rPr>
                  <w:b/>
                </w:rPr>
                <w:t>Aktor</w:t>
              </w:r>
            </w:ins>
          </w:p>
        </w:tc>
        <w:tc>
          <w:tcPr>
            <w:tcW w:w="4955" w:type="dxa"/>
          </w:tcPr>
          <w:p w14:paraId="468EDDE4" w14:textId="77777777" w:rsidR="00BC0DF1" w:rsidRPr="0009462F" w:rsidRDefault="00BC0DF1" w:rsidP="001F2641">
            <w:pPr>
              <w:jc w:val="center"/>
              <w:rPr>
                <w:ins w:id="1705" w:author="Rafi Aziizi" w:date="2021-11-12T13:52:00Z"/>
                <w:b/>
              </w:rPr>
            </w:pPr>
            <w:ins w:id="1706" w:author="Rafi Aziizi" w:date="2021-11-12T13:52:00Z">
              <w:r w:rsidRPr="0009462F">
                <w:rPr>
                  <w:b/>
                </w:rPr>
                <w:t>Deskripsi</w:t>
              </w:r>
            </w:ins>
          </w:p>
        </w:tc>
      </w:tr>
      <w:tr w:rsidR="00BC0DF1" w14:paraId="5EDC83CF" w14:textId="77777777" w:rsidTr="001F2641">
        <w:trPr>
          <w:ins w:id="1707" w:author="Rafi Aziizi" w:date="2021-11-12T13:52:00Z"/>
        </w:trPr>
        <w:tc>
          <w:tcPr>
            <w:tcW w:w="704" w:type="dxa"/>
          </w:tcPr>
          <w:p w14:paraId="36BD3B17" w14:textId="77777777" w:rsidR="00BC0DF1" w:rsidRDefault="00BC0DF1" w:rsidP="001F2641">
            <w:pPr>
              <w:rPr>
                <w:ins w:id="1708" w:author="Rafi Aziizi" w:date="2021-11-12T13:52:00Z"/>
              </w:rPr>
            </w:pPr>
            <w:ins w:id="1709" w:author="Rafi Aziizi" w:date="2021-11-12T13:52:00Z">
              <w:r>
                <w:t>1.</w:t>
              </w:r>
            </w:ins>
          </w:p>
        </w:tc>
        <w:tc>
          <w:tcPr>
            <w:tcW w:w="2268" w:type="dxa"/>
          </w:tcPr>
          <w:p w14:paraId="1490A8EA" w14:textId="77777777" w:rsidR="00BC0DF1" w:rsidRDefault="00BC0DF1" w:rsidP="001F2641">
            <w:pPr>
              <w:rPr>
                <w:ins w:id="1710" w:author="Rafi Aziizi" w:date="2021-11-12T13:52:00Z"/>
              </w:rPr>
            </w:pPr>
            <w:ins w:id="1711" w:author="Rafi Aziizi" w:date="2021-11-12T13:52:00Z">
              <w:r>
                <w:t>Siswa</w:t>
              </w:r>
            </w:ins>
          </w:p>
        </w:tc>
        <w:tc>
          <w:tcPr>
            <w:tcW w:w="4955" w:type="dxa"/>
          </w:tcPr>
          <w:p w14:paraId="0CACDE65" w14:textId="6A4FE8D3" w:rsidR="00BC0DF1" w:rsidRDefault="00BC0DF1" w:rsidP="001F2641">
            <w:pPr>
              <w:rPr>
                <w:ins w:id="1712" w:author="Rafi Aziizi" w:date="2021-11-12T13:52:00Z"/>
              </w:rPr>
            </w:pPr>
            <w:ins w:id="1713" w:author="Rafi Aziizi" w:date="2021-11-12T13:52:00Z">
              <w:r>
                <w:t>B</w:t>
              </w:r>
              <w:r w:rsidRPr="003E1103">
                <w:t>ertanggung jawab untuk melakukan absen</w:t>
              </w:r>
            </w:ins>
            <w:ins w:id="1714" w:author="Rafi Aziizi" w:date="2021-11-12T13:56:00Z">
              <w:r w:rsidR="001B1ED9">
                <w:t xml:space="preserve"> </w:t>
              </w:r>
            </w:ins>
            <w:ins w:id="1715" w:author="Rafi Aziizi" w:date="2021-11-12T13:57:00Z">
              <w:r w:rsidR="001B1ED9">
                <w:t>menggunakan kartu dan hadir tepat waktu sesuai jam belajar di sekolah.</w:t>
              </w:r>
            </w:ins>
          </w:p>
        </w:tc>
      </w:tr>
      <w:tr w:rsidR="00BC0DF1" w14:paraId="0F40CA72" w14:textId="77777777" w:rsidTr="001F2641">
        <w:trPr>
          <w:ins w:id="1716" w:author="Rafi Aziizi" w:date="2021-11-12T13:52:00Z"/>
        </w:trPr>
        <w:tc>
          <w:tcPr>
            <w:tcW w:w="704" w:type="dxa"/>
          </w:tcPr>
          <w:p w14:paraId="4CB9821A" w14:textId="77777777" w:rsidR="00BC0DF1" w:rsidRDefault="00BC0DF1" w:rsidP="001F2641">
            <w:pPr>
              <w:rPr>
                <w:ins w:id="1717" w:author="Rafi Aziizi" w:date="2021-11-12T13:52:00Z"/>
              </w:rPr>
            </w:pPr>
            <w:ins w:id="1718" w:author="Rafi Aziizi" w:date="2021-11-12T13:52:00Z">
              <w:r>
                <w:t>2.</w:t>
              </w:r>
            </w:ins>
          </w:p>
        </w:tc>
        <w:tc>
          <w:tcPr>
            <w:tcW w:w="2268" w:type="dxa"/>
          </w:tcPr>
          <w:p w14:paraId="03C0FA7D" w14:textId="77777777" w:rsidR="00BC0DF1" w:rsidRDefault="00BC0DF1" w:rsidP="001F2641">
            <w:pPr>
              <w:rPr>
                <w:ins w:id="1719" w:author="Rafi Aziizi" w:date="2021-11-12T13:52:00Z"/>
              </w:rPr>
            </w:pPr>
            <w:ins w:id="1720" w:author="Rafi Aziizi" w:date="2021-11-12T13:52:00Z">
              <w:r>
                <w:t>Kepala Sekolah</w:t>
              </w:r>
            </w:ins>
          </w:p>
        </w:tc>
        <w:tc>
          <w:tcPr>
            <w:tcW w:w="4955" w:type="dxa"/>
          </w:tcPr>
          <w:p w14:paraId="1D563520" w14:textId="7921D54D" w:rsidR="00BC0DF1" w:rsidRPr="001B0BF8" w:rsidRDefault="00BC0DF1" w:rsidP="001F2641">
            <w:pPr>
              <w:rPr>
                <w:ins w:id="1721" w:author="Rafi Aziizi" w:date="2021-11-12T13:52:00Z"/>
                <w:lang w:val="id-ID"/>
              </w:rPr>
            </w:pPr>
            <w:ins w:id="1722" w:author="Rafi Aziizi" w:date="2021-11-12T13:52:00Z">
              <w:r>
                <w:t>Aktor ini dapat melihat laporan absensi</w:t>
              </w:r>
            </w:ins>
            <w:ins w:id="1723" w:author="Rafi Aziizi" w:date="2021-11-12T13:57:00Z">
              <w:r w:rsidR="001B1ED9">
                <w:t xml:space="preserve"> </w:t>
              </w:r>
            </w:ins>
            <w:ins w:id="1724" w:author="Rafi Aziizi" w:date="2021-11-12T13:52:00Z">
              <w:r>
                <w:t xml:space="preserve"> berdasarkan hari, bulan maupun semester</w:t>
              </w:r>
            </w:ins>
            <w:ins w:id="1725" w:author="Rafi Aziizi" w:date="2021-11-12T13:57:00Z">
              <w:r w:rsidR="001B1ED9">
                <w:t xml:space="preserve"> dari setiap siswa, jurusan maupun angkatan yang dapat dijadikan bahan evaluasi</w:t>
              </w:r>
            </w:ins>
            <w:ins w:id="1726" w:author="Rafi Aziizi" w:date="2021-11-12T13:52:00Z">
              <w:r>
                <w:t>.</w:t>
              </w:r>
              <w:r>
                <w:rPr>
                  <w:lang w:val="id-ID"/>
                </w:rPr>
                <w:t xml:space="preserve"> </w:t>
              </w:r>
            </w:ins>
          </w:p>
        </w:tc>
      </w:tr>
      <w:tr w:rsidR="00BC0DF1" w14:paraId="346FB2D9" w14:textId="77777777" w:rsidTr="001F2641">
        <w:trPr>
          <w:ins w:id="1727" w:author="Rafi Aziizi" w:date="2021-11-12T13:52:00Z"/>
        </w:trPr>
        <w:tc>
          <w:tcPr>
            <w:tcW w:w="704" w:type="dxa"/>
          </w:tcPr>
          <w:p w14:paraId="43A32545" w14:textId="77777777" w:rsidR="00BC0DF1" w:rsidRDefault="00BC0DF1" w:rsidP="001F2641">
            <w:pPr>
              <w:rPr>
                <w:ins w:id="1728" w:author="Rafi Aziizi" w:date="2021-11-12T13:52:00Z"/>
              </w:rPr>
            </w:pPr>
            <w:ins w:id="1729" w:author="Rafi Aziizi" w:date="2021-11-12T13:52:00Z">
              <w:r>
                <w:t xml:space="preserve">3. </w:t>
              </w:r>
            </w:ins>
          </w:p>
        </w:tc>
        <w:tc>
          <w:tcPr>
            <w:tcW w:w="2268" w:type="dxa"/>
          </w:tcPr>
          <w:p w14:paraId="64D9A833" w14:textId="77777777" w:rsidR="00BC0DF1" w:rsidRDefault="00BC0DF1" w:rsidP="001F2641">
            <w:pPr>
              <w:rPr>
                <w:ins w:id="1730" w:author="Rafi Aziizi" w:date="2021-11-12T13:52:00Z"/>
              </w:rPr>
            </w:pPr>
            <w:ins w:id="1731" w:author="Rafi Aziizi" w:date="2021-11-12T13:52:00Z">
              <w:r>
                <w:t>Guru BK</w:t>
              </w:r>
            </w:ins>
          </w:p>
        </w:tc>
        <w:tc>
          <w:tcPr>
            <w:tcW w:w="4955" w:type="dxa"/>
          </w:tcPr>
          <w:p w14:paraId="0D168818" w14:textId="6C607256" w:rsidR="00BC0DF1" w:rsidRDefault="00BC0DF1" w:rsidP="001F2641">
            <w:pPr>
              <w:rPr>
                <w:ins w:id="1732" w:author="Rafi Aziizi" w:date="2021-11-12T13:52:00Z"/>
              </w:rPr>
            </w:pPr>
            <w:ins w:id="1733"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734" w:author="Rafi Aziizi" w:date="2021-11-12T13:58:00Z">
              <w:r w:rsidR="001B1ED9">
                <w:t xml:space="preserve"> walikelas,</w:t>
              </w:r>
            </w:ins>
            <w:ins w:id="1735"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736" w:author="Rafi Aziizi" w:date="2021-11-12T13:58:00Z">
              <w:r w:rsidR="001B1ED9">
                <w:t>.</w:t>
              </w:r>
            </w:ins>
          </w:p>
        </w:tc>
      </w:tr>
      <w:tr w:rsidR="00BC0DF1" w14:paraId="38F764E1" w14:textId="77777777" w:rsidTr="001F2641">
        <w:trPr>
          <w:ins w:id="1737" w:author="Rafi Aziizi" w:date="2021-11-12T13:52:00Z"/>
        </w:trPr>
        <w:tc>
          <w:tcPr>
            <w:tcW w:w="704" w:type="dxa"/>
          </w:tcPr>
          <w:p w14:paraId="3C2CF62A" w14:textId="77777777" w:rsidR="00BC0DF1" w:rsidRDefault="00BC0DF1" w:rsidP="001F2641">
            <w:pPr>
              <w:rPr>
                <w:ins w:id="1738" w:author="Rafi Aziizi" w:date="2021-11-12T13:52:00Z"/>
              </w:rPr>
            </w:pPr>
            <w:ins w:id="1739" w:author="Rafi Aziizi" w:date="2021-11-12T13:52:00Z">
              <w:r>
                <w:t>4.</w:t>
              </w:r>
            </w:ins>
          </w:p>
        </w:tc>
        <w:tc>
          <w:tcPr>
            <w:tcW w:w="2268" w:type="dxa"/>
          </w:tcPr>
          <w:p w14:paraId="23EC801A" w14:textId="77777777" w:rsidR="00BC0DF1" w:rsidRDefault="00BC0DF1" w:rsidP="001F2641">
            <w:pPr>
              <w:rPr>
                <w:ins w:id="1740" w:author="Rafi Aziizi" w:date="2021-11-12T13:52:00Z"/>
              </w:rPr>
            </w:pPr>
            <w:ins w:id="1741" w:author="Rafi Aziizi" w:date="2021-11-12T13:52:00Z">
              <w:r>
                <w:t>Bagian IT</w:t>
              </w:r>
            </w:ins>
          </w:p>
        </w:tc>
        <w:tc>
          <w:tcPr>
            <w:tcW w:w="4955" w:type="dxa"/>
          </w:tcPr>
          <w:p w14:paraId="42FB2CED" w14:textId="406FB50B" w:rsidR="00BC0DF1" w:rsidRDefault="00BC0DF1" w:rsidP="001F2641">
            <w:pPr>
              <w:rPr>
                <w:ins w:id="1742" w:author="Rafi Aziizi" w:date="2021-11-12T13:52:00Z"/>
              </w:rPr>
            </w:pPr>
            <w:ins w:id="1743" w:author="Rafi Aziizi" w:date="2021-11-12T13:52:00Z">
              <w:r w:rsidRPr="003E1103">
                <w:t>Bagian IT bertanggung jawab untuk mengelola data siswa,</w:t>
              </w:r>
              <w:r>
                <w:t xml:space="preserve"> </w:t>
              </w:r>
              <w:r w:rsidRPr="003E1103">
                <w:t>guru,</w:t>
              </w:r>
            </w:ins>
            <w:ins w:id="1744" w:author="Rafi Aziizi" w:date="2021-11-12T13:58:00Z">
              <w:r w:rsidR="001B1ED9">
                <w:t xml:space="preserve"> walikelas,</w:t>
              </w:r>
            </w:ins>
            <w:ins w:id="1745"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746" w:author="Rafi Aziizi" w:date="2021-11-12T13:51:00Z"/>
        </w:rPr>
        <w:pPrChange w:id="1747"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438"/>
      <w:bookmarkEnd w:id="1439"/>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748" w:author="Rafi Aziizi" w:date="2021-11-13T10:31:00Z">
        <w:r w:rsidR="006F4D0B">
          <w:t>perangkat lunak yang dibangun</w:t>
        </w:r>
      </w:ins>
      <w:del w:id="1749"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750" w:author="chaniaayulestari@outlook.com" w:date="2021-11-13T13:51:00Z"/>
        </w:rPr>
      </w:pPr>
      <w:del w:id="1751"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p>
    <w:p w14:paraId="17CC5736" w14:textId="321926F4" w:rsidR="006D26FE" w:rsidRDefault="006D26FE">
      <w:pPr>
        <w:pStyle w:val="Caption"/>
        <w:keepNext/>
        <w:jc w:val="center"/>
        <w:rPr>
          <w:ins w:id="1752" w:author="chaniaayulestari@outlook.com" w:date="2021-11-13T13:51:00Z"/>
        </w:rPr>
        <w:pPrChange w:id="1753" w:author="chaniaayulestari@outlook.com" w:date="2021-11-13T13:51:00Z">
          <w:pPr/>
        </w:pPrChange>
      </w:pPr>
      <w:bookmarkStart w:id="1754" w:name="_Toc87762717"/>
      <w:ins w:id="1755" w:author="chaniaayulestari@outlook.com" w:date="2021-11-13T13:51:00Z">
        <w:r>
          <w:t xml:space="preserve">Tabel 3. </w:t>
        </w:r>
        <w:r>
          <w:fldChar w:fldCharType="begin"/>
        </w:r>
        <w:r>
          <w:instrText xml:space="preserve"> SEQ Tabel_3. \* ARABIC </w:instrText>
        </w:r>
      </w:ins>
      <w:r>
        <w:fldChar w:fldCharType="separate"/>
      </w:r>
      <w:ins w:id="1756" w:author="chaniaayulestari@outlook.com" w:date="2021-11-13T14:25:00Z">
        <w:r w:rsidR="00456266">
          <w:rPr>
            <w:noProof/>
          </w:rPr>
          <w:t>4</w:t>
        </w:r>
      </w:ins>
      <w:ins w:id="1757" w:author="chaniaayulestari@outlook.com" w:date="2021-11-13T13:51:00Z">
        <w:r>
          <w:fldChar w:fldCharType="end"/>
        </w:r>
        <w:r>
          <w:t xml:space="preserve"> Analis Kebutuhan Fungsional</w:t>
        </w:r>
        <w:bookmarkEnd w:id="1754"/>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758" w:author="Rafi Aziizi" w:date="2021-11-12T13:59:00Z"/>
              </w:rPr>
            </w:pPr>
            <w:r>
              <w:t>Sistem menampilkan beberapa informasi berupa grafik mengenai absensi siswa</w:t>
            </w:r>
            <w:ins w:id="1759" w:author="Rafi Aziizi" w:date="2021-11-12T13:59:00Z">
              <w:r w:rsidR="001B1ED9">
                <w:t xml:space="preserve"> kedalam beberapa kategori yaitu :</w:t>
              </w:r>
            </w:ins>
            <w:del w:id="1760" w:author="Rafi Aziizi" w:date="2021-11-12T13:59:00Z">
              <w:r w:rsidDel="001B1ED9">
                <w:delText>.</w:delText>
              </w:r>
            </w:del>
          </w:p>
          <w:p w14:paraId="50084279" w14:textId="46CDF779" w:rsidR="001B1ED9" w:rsidRDefault="001B1ED9" w:rsidP="00A978CB">
            <w:pPr>
              <w:rPr>
                <w:ins w:id="1761" w:author="Rafi Aziizi" w:date="2021-11-12T14:00:00Z"/>
              </w:rPr>
            </w:pPr>
            <w:ins w:id="1762" w:author="Rafi Aziizi" w:date="2021-11-12T13:59:00Z">
              <w:r>
                <w:t xml:space="preserve">1. Status </w:t>
              </w:r>
            </w:ins>
            <w:ins w:id="1763" w:author="Rafi Aziizi" w:date="2021-11-12T14:00:00Z">
              <w:r>
                <w:t xml:space="preserve">seluruh </w:t>
              </w:r>
            </w:ins>
            <w:ins w:id="1764" w:author="Rafi Aziizi" w:date="2021-11-12T13:59:00Z">
              <w:r>
                <w:t>ke</w:t>
              </w:r>
            </w:ins>
            <w:ins w:id="1765" w:author="Rafi Aziizi" w:date="2021-11-12T14:00:00Z">
              <w:r>
                <w:t>hadiran siswa berdasarkan hari, minggu, bulan dan semester.</w:t>
              </w:r>
            </w:ins>
          </w:p>
          <w:p w14:paraId="566BD2F9" w14:textId="2EFCDE9B" w:rsidR="001B1ED9" w:rsidRDefault="001B1ED9" w:rsidP="00A978CB">
            <w:pPr>
              <w:rPr>
                <w:ins w:id="1766" w:author="Rafi Aziizi" w:date="2021-11-12T14:00:00Z"/>
              </w:rPr>
            </w:pPr>
            <w:ins w:id="1767" w:author="Rafi Aziizi" w:date="2021-11-12T14:00:00Z">
              <w:r>
                <w:t>2. Status seluruh kehadiran</w:t>
              </w:r>
            </w:ins>
            <w:ins w:id="1768" w:author="Rafi Aziizi" w:date="2021-11-12T14:01:00Z">
              <w:r>
                <w:t xml:space="preserve"> siswa</w:t>
              </w:r>
            </w:ins>
            <w:ins w:id="1769" w:author="Rafi Aziizi" w:date="2021-11-12T14:00:00Z">
              <w:r>
                <w:t xml:space="preserve"> per</w:t>
              </w:r>
            </w:ins>
            <w:ins w:id="1770" w:author="Rafi Aziizi" w:date="2021-11-12T14:01:00Z">
              <w:r>
                <w:t>-</w:t>
              </w:r>
            </w:ins>
            <w:ins w:id="1771" w:author="Rafi Aziizi" w:date="2021-11-12T14:00:00Z">
              <w:r>
                <w:t>jurusan berdasarkan hari, minggu, bulan dan semester.</w:t>
              </w:r>
            </w:ins>
          </w:p>
          <w:p w14:paraId="247F89DA" w14:textId="5023BC3F" w:rsidR="001B1ED9" w:rsidRDefault="001B1ED9" w:rsidP="00A978CB">
            <w:ins w:id="1772" w:author="Rafi Aziizi" w:date="2021-11-12T14:00:00Z">
              <w:r>
                <w:t>3. Status seluruh kehadiran</w:t>
              </w:r>
            </w:ins>
            <w:ins w:id="1773" w:author="Rafi Aziizi" w:date="2021-11-12T14:01:00Z">
              <w:r>
                <w:t xml:space="preserve"> siswa</w:t>
              </w:r>
            </w:ins>
            <w:ins w:id="1774" w:author="Rafi Aziizi" w:date="2021-11-12T14:00:00Z">
              <w:r>
                <w:t xml:space="preserve"> per</w:t>
              </w:r>
            </w:ins>
            <w:ins w:id="1775" w:author="Rafi Aziizi" w:date="2021-11-12T14:01:00Z">
              <w:r>
                <w:t>-a</w:t>
              </w:r>
            </w:ins>
            <w:ins w:id="1776" w:author="Rafi Aziizi" w:date="2021-11-12T14:00:00Z">
              <w:r>
                <w:t xml:space="preserve">ngkatan </w:t>
              </w:r>
            </w:ins>
            <w:ins w:id="1777"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1778"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1779" w:author="Rafi Aziizi" w:date="2021-11-12T14:03:00Z">
              <w:r w:rsidDel="000F1488">
                <w:delText>Sistem memberikan hak akses untuk melakukan</w:delText>
              </w:r>
            </w:del>
            <w:ins w:id="1780" w:author="Rafi Aziizi" w:date="2021-11-12T14:03:00Z">
              <w:r w:rsidR="000F1488">
                <w:t>Siswa melakukan</w:t>
              </w:r>
            </w:ins>
            <w:r>
              <w:t xml:space="preserve"> absensi </w:t>
            </w:r>
            <w:del w:id="1781" w:author="Rafi Aziizi" w:date="2021-11-12T14:04:00Z">
              <w:r w:rsidDel="000F1488">
                <w:delText xml:space="preserve">terhadap siswa </w:delText>
              </w:r>
            </w:del>
            <w:r>
              <w:t>menggunakan RFID</w:t>
            </w:r>
            <w:ins w:id="1782" w:author="Rafi Aziizi" w:date="2021-11-12T14:04:00Z">
              <w:r w:rsidR="000F1488">
                <w:t>.</w:t>
              </w:r>
            </w:ins>
            <w:del w:id="1783"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1784" w:author="Rafi Aziizi" w:date="2021-11-12T14:04:00Z"/>
        </w:trPr>
        <w:tc>
          <w:tcPr>
            <w:tcW w:w="1838" w:type="dxa"/>
            <w:vAlign w:val="center"/>
          </w:tcPr>
          <w:p w14:paraId="778521B9" w14:textId="038A6D2C" w:rsidR="000F1488" w:rsidRDefault="000F1488" w:rsidP="00114A62">
            <w:pPr>
              <w:jc w:val="center"/>
              <w:rPr>
                <w:ins w:id="1785" w:author="Rafi Aziizi" w:date="2021-11-12T14:04:00Z"/>
              </w:rPr>
            </w:pPr>
            <w:ins w:id="1786"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1787" w:author="Rafi Aziizi" w:date="2021-11-12T14:04:00Z"/>
              </w:rPr>
            </w:pPr>
            <w:ins w:id="1788" w:author="Rafi Aziizi" w:date="2021-11-12T14:04:00Z">
              <w:r>
                <w:t>Kelola Absensi</w:t>
              </w:r>
            </w:ins>
          </w:p>
        </w:tc>
        <w:tc>
          <w:tcPr>
            <w:tcW w:w="3083" w:type="dxa"/>
            <w:shd w:val="clear" w:color="auto" w:fill="auto"/>
          </w:tcPr>
          <w:p w14:paraId="40EBF260" w14:textId="409FFA0C" w:rsidR="000F1488" w:rsidDel="000F1488" w:rsidRDefault="000F1488" w:rsidP="000D5CB9">
            <w:pPr>
              <w:rPr>
                <w:ins w:id="1789" w:author="Rafi Aziizi" w:date="2021-11-12T14:04:00Z"/>
              </w:rPr>
            </w:pPr>
            <w:ins w:id="1790" w:author="Rafi Aziizi" w:date="2021-11-12T14:05:00Z">
              <w:r>
                <w:t>Admin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791" w:author="Rafi Aziizi" w:date="2021-11-12T14:04:00Z"/>
              </w:rPr>
            </w:pPr>
            <w:ins w:id="1792"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1793" w:author="Rafi Aziizi" w:date="2021-11-12T14:05:00Z">
              <w:r w:rsidR="000F1488">
                <w:t>20</w:t>
              </w:r>
            </w:ins>
            <w:del w:id="1794"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795"/>
            <w:ins w:id="1796" w:author="chaniaayulestari@outlook.com" w:date="2021-11-14T06:14:00Z">
              <w:r>
                <w:t xml:space="preserve">Kelola </w:t>
              </w:r>
            </w:ins>
            <w:r w:rsidR="000D5CB9">
              <w:t>Laporan Absensi</w:t>
            </w:r>
            <w:commentRangeEnd w:id="1795"/>
            <w:r w:rsidR="00546D1E">
              <w:rPr>
                <w:rStyle w:val="CommentReference"/>
              </w:rPr>
              <w:commentReference w:id="1795"/>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1797" w:author="Rafi Aziizi" w:date="2021-11-12T14:05:00Z">
              <w:r w:rsidR="000F1488">
                <w:t>1</w:t>
              </w:r>
            </w:ins>
            <w:del w:id="1798"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1799" w:author="Rafi Aziizi" w:date="2021-11-12T14:05:00Z">
              <w:r w:rsidR="000F1488">
                <w:t>2</w:t>
              </w:r>
            </w:ins>
            <w:del w:id="1800"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1801" w:author="Rafi Aziizi" w:date="2021-11-12T14:05:00Z">
              <w:r w:rsidR="000F1488">
                <w:t>3</w:t>
              </w:r>
            </w:ins>
            <w:del w:id="1802"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803" w:author=" " w:date="2021-11-14T06:32:00Z">
              <w:r w:rsidDel="008C0CCB">
                <w:delText xml:space="preserve">filterisasi </w:delText>
              </w:r>
            </w:del>
            <w:ins w:id="1804" w:author=" " w:date="2021-11-14T06:32:00Z">
              <w:r w:rsidR="008C0CCB">
                <w:t>edit dan lihat</w:t>
              </w:r>
              <w:r w:rsidR="008C0CCB">
                <w:t xml:space="preserve">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805" w:name="_Toc80034241"/>
      <w:bookmarkStart w:id="1806" w:name="_Toc83115744"/>
      <w:r>
        <w:rPr>
          <w:lang w:val="en-US"/>
        </w:rPr>
        <w:t>Analisis Kebutuhan Non Fungsional</w:t>
      </w:r>
      <w:bookmarkEnd w:id="1805"/>
      <w:bookmarkEnd w:id="1806"/>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807" w:name="_Toc80034242"/>
      <w:bookmarkStart w:id="1808" w:name="_Toc83115745"/>
      <w:r>
        <w:rPr>
          <w:lang w:val="en-US"/>
        </w:rPr>
        <w:lastRenderedPageBreak/>
        <w:t>Perancangan Sistem Baru</w:t>
      </w:r>
      <w:bookmarkEnd w:id="1807"/>
      <w:bookmarkEnd w:id="1808"/>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809" w:author="Rafi Aziizi" w:date="2021-11-12T11:15:00Z"/>
        </w:rPr>
      </w:pPr>
      <w:bookmarkStart w:id="1810" w:name="_heading=h.4f1mdlm"/>
      <w:bookmarkStart w:id="1811" w:name="_Toc80034244"/>
      <w:bookmarkStart w:id="1812" w:name="_Toc83115746"/>
      <w:bookmarkEnd w:id="1810"/>
      <w:del w:id="1813" w:author="Rafi Aziizi" w:date="2021-11-12T11:15:00Z">
        <w:r w:rsidDel="00494C80">
          <w:delText>Bisnis Aktor</w:delText>
        </w:r>
        <w:bookmarkEnd w:id="1811"/>
        <w:bookmarkEnd w:id="1812"/>
      </w:del>
    </w:p>
    <w:p w14:paraId="7E1A0481" w14:textId="5BA5C78B" w:rsidR="001777A7" w:rsidDel="003E7B2F" w:rsidRDefault="001777A7" w:rsidP="007F1959">
      <w:pPr>
        <w:ind w:firstLine="720"/>
        <w:rPr>
          <w:del w:id="1814" w:author="Rafi Aziizi" w:date="2021-11-12T10:43:00Z"/>
        </w:rPr>
      </w:pPr>
      <w:del w:id="1815"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816" w:author="Rafi Aziizi" w:date="2021-11-12T10:43:00Z"/>
          <w:b/>
          <w:bCs/>
        </w:rPr>
      </w:pPr>
    </w:p>
    <w:p w14:paraId="5A5F5B22" w14:textId="50F0D2B9" w:rsidR="00122F94" w:rsidRPr="00114A62" w:rsidDel="00494C80" w:rsidRDefault="00F658E0">
      <w:pPr>
        <w:ind w:firstLine="720"/>
        <w:rPr>
          <w:del w:id="1817" w:author="Rafi Aziizi" w:date="2021-11-12T11:15:00Z"/>
          <w:b/>
          <w:bCs/>
        </w:rPr>
        <w:pPrChange w:id="1818" w:author="Rafi Aziizi" w:date="2021-11-12T10:43:00Z">
          <w:pPr/>
        </w:pPrChange>
      </w:pPr>
      <w:del w:id="1819" w:author="Rafi Aziizi" w:date="2021-11-12T11:15:00Z">
        <w:r>
          <w:rPr>
            <w:noProof/>
          </w:rPr>
          <w:pict w14:anchorId="4280595B">
            <v:shape id="Text Box 51" o:spid="_x0000_s2200" type="#_x0000_t202" style="position:absolute;left:0;text-align:left;margin-left:0;margin-top:268.25pt;width:396.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E51900" w:rsidRPr="00084E91" w:rsidRDefault="00E51900" w:rsidP="00832EA1">
                    <w:pPr>
                      <w:pStyle w:val="Caption"/>
                      <w:jc w:val="center"/>
                      <w:rPr>
                        <w:noProof/>
                        <w:sz w:val="24"/>
                        <w:szCs w:val="24"/>
                      </w:rPr>
                    </w:pPr>
                    <w:r>
                      <w:t xml:space="preserve">Gambar 3. </w:t>
                    </w:r>
                    <w:ins w:id="1820" w:author="chaniaayulestari@outlook.com" w:date="2021-11-13T13:45:00Z">
                      <w:r>
                        <w:fldChar w:fldCharType="begin"/>
                      </w:r>
                      <w:r>
                        <w:instrText xml:space="preserve"> SEQ Gambar_3. \* ARABIC </w:instrText>
                      </w:r>
                    </w:ins>
                    <w:r>
                      <w:fldChar w:fldCharType="separate"/>
                    </w:r>
                    <w:ins w:id="1821" w:author="chaniaayulestari@outlook.com" w:date="2021-11-13T13:45:00Z">
                      <w:r>
                        <w:rPr>
                          <w:noProof/>
                        </w:rPr>
                        <w:t>6</w:t>
                      </w:r>
                      <w:r>
                        <w:fldChar w:fldCharType="end"/>
                      </w:r>
                    </w:ins>
                    <w:del w:id="18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823" w:author="Rafi Aziizi" w:date="2021-11-12T11:15:00Z"/>
          <w:b/>
          <w:bCs/>
          <w:sz w:val="22"/>
          <w:szCs w:val="22"/>
        </w:rPr>
      </w:pPr>
      <w:bookmarkStart w:id="1824" w:name="_heading=h.2u6wntf"/>
      <w:bookmarkStart w:id="1825" w:name="_Toc80034245"/>
      <w:bookmarkEnd w:id="1824"/>
      <w:del w:id="1826" w:author="Rafi Aziizi" w:date="2021-11-12T11:15:00Z">
        <w:r w:rsidDel="00494C80">
          <w:rPr>
            <w:noProof/>
          </w:rPr>
          <w:drawing>
            <wp:inline distT="0" distB="0" distL="0" distR="0" wp14:anchorId="34D4D8C7" wp14:editId="66F6D9E7">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F658E0">
          <w:rPr>
            <w:noProof/>
          </w:rPr>
          <w:pict w14:anchorId="5098175C">
            <v:shape id="Text Box 52" o:spid="_x0000_s2199" type="#_x0000_t202" style="position:absolute;left:0;text-align:left;margin-left:0;margin-top:265.7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E51900" w:rsidRPr="0030050B" w:rsidRDefault="00E51900" w:rsidP="00111278">
                    <w:pPr>
                      <w:pStyle w:val="Caption"/>
                      <w:jc w:val="center"/>
                      <w:rPr>
                        <w:noProof/>
                        <w:sz w:val="24"/>
                        <w:szCs w:val="24"/>
                      </w:rPr>
                    </w:pPr>
                    <w:r>
                      <w:t xml:space="preserve">Gambar 3. </w:t>
                    </w:r>
                    <w:ins w:id="1827" w:author="chaniaayulestari@outlook.com" w:date="2021-11-13T13:45:00Z">
                      <w:r>
                        <w:fldChar w:fldCharType="begin"/>
                      </w:r>
                      <w:r>
                        <w:instrText xml:space="preserve"> SEQ Gambar_3. \* ARABIC </w:instrText>
                      </w:r>
                    </w:ins>
                    <w:r>
                      <w:fldChar w:fldCharType="separate"/>
                    </w:r>
                    <w:ins w:id="1828" w:author="chaniaayulestari@outlook.com" w:date="2021-11-13T13:45:00Z">
                      <w:r>
                        <w:rPr>
                          <w:noProof/>
                        </w:rPr>
                        <w:t>7</w:t>
                      </w:r>
                      <w:r>
                        <w:fldChar w:fldCharType="end"/>
                      </w:r>
                    </w:ins>
                    <w:del w:id="18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830" w:author="Rafi Aziizi" w:date="2021-11-12T11:15:00Z"/>
          <w:b/>
          <w:bCs/>
          <w:sz w:val="22"/>
          <w:szCs w:val="22"/>
        </w:rPr>
      </w:pPr>
    </w:p>
    <w:p w14:paraId="388F18D6" w14:textId="16A1FAAE" w:rsidR="00122F94" w:rsidDel="00494C80" w:rsidRDefault="00122F94" w:rsidP="00122F94">
      <w:pPr>
        <w:spacing w:line="240" w:lineRule="auto"/>
        <w:jc w:val="center"/>
        <w:rPr>
          <w:del w:id="1831" w:author="Rafi Aziizi" w:date="2021-11-12T11:15:00Z"/>
          <w:b/>
          <w:bCs/>
          <w:sz w:val="22"/>
          <w:szCs w:val="22"/>
        </w:rPr>
      </w:pPr>
      <w:del w:id="1832"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833"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834" w:author="Rafi Aziizi" w:date="2021-11-12T11:16:00Z"/>
        </w:rPr>
      </w:pPr>
      <w:bookmarkStart w:id="1835" w:name="_Toc83115747"/>
      <w:moveFromRangeStart w:id="1836" w:author="Rafi Aziizi" w:date="2021-11-12T11:16:00Z" w:name="move87608182"/>
      <w:moveFrom w:id="1837" w:author="Rafi Aziizi" w:date="2021-11-12T11:16:00Z">
        <w:r w:rsidDel="00494C80">
          <w:t>Deskripsi Aktor</w:t>
        </w:r>
        <w:bookmarkEnd w:id="1825"/>
        <w:bookmarkEnd w:id="1835"/>
      </w:moveFrom>
    </w:p>
    <w:p w14:paraId="3D57A0B8" w14:textId="1CF0AD2D" w:rsidR="003E1103" w:rsidRPr="003E1103" w:rsidDel="00494C80" w:rsidRDefault="003E1103" w:rsidP="007F1959">
      <w:pPr>
        <w:ind w:firstLine="720"/>
        <w:rPr>
          <w:moveFrom w:id="1838" w:author="Rafi Aziizi" w:date="2021-11-12T11:16:00Z"/>
        </w:rPr>
      </w:pPr>
      <w:moveFrom w:id="1839"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840" w:author="Rafi Aziizi" w:date="2021-11-12T11:16:00Z"/>
        </w:rPr>
      </w:pPr>
      <w:moveFrom w:id="1841"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842" w:author="Rafi Aziizi" w:date="2021-11-12T14:06:00Z"/>
        </w:trPr>
        <w:tc>
          <w:tcPr>
            <w:tcW w:w="704" w:type="dxa"/>
          </w:tcPr>
          <w:p w14:paraId="65BD9765" w14:textId="7C0CC4A0" w:rsidR="003E1103" w:rsidRPr="0009462F" w:rsidDel="000F1488" w:rsidRDefault="003E1103" w:rsidP="004A0936">
            <w:pPr>
              <w:jc w:val="center"/>
              <w:rPr>
                <w:del w:id="1843" w:author="Rafi Aziizi" w:date="2021-11-12T14:06:00Z"/>
                <w:moveFrom w:id="1844" w:author="Rafi Aziizi" w:date="2021-11-12T11:16:00Z"/>
                <w:b/>
              </w:rPr>
            </w:pPr>
            <w:moveFrom w:id="1845" w:author="Rafi Aziizi" w:date="2021-11-12T11:16:00Z">
              <w:del w:id="1846"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847" w:author="Rafi Aziizi" w:date="2021-11-12T14:06:00Z"/>
                <w:moveFrom w:id="1848" w:author="Rafi Aziizi" w:date="2021-11-12T11:16:00Z"/>
                <w:b/>
              </w:rPr>
            </w:pPr>
            <w:moveFrom w:id="1849" w:author="Rafi Aziizi" w:date="2021-11-12T11:16:00Z">
              <w:del w:id="1850"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851" w:author="Rafi Aziizi" w:date="2021-11-12T14:06:00Z"/>
                <w:moveFrom w:id="1852" w:author="Rafi Aziizi" w:date="2021-11-12T11:16:00Z"/>
                <w:b/>
              </w:rPr>
            </w:pPr>
            <w:moveFrom w:id="1853" w:author="Rafi Aziizi" w:date="2021-11-12T11:16:00Z">
              <w:del w:id="1854" w:author="Rafi Aziizi" w:date="2021-11-12T14:06:00Z">
                <w:r w:rsidRPr="0009462F" w:rsidDel="000F1488">
                  <w:rPr>
                    <w:b/>
                  </w:rPr>
                  <w:delText>Deskripsi</w:delText>
                </w:r>
              </w:del>
            </w:moveFrom>
          </w:p>
        </w:tc>
      </w:tr>
      <w:tr w:rsidR="003E1103" w:rsidDel="000F1488" w14:paraId="7D2B30A2" w14:textId="52A7D33F" w:rsidTr="004A0936">
        <w:trPr>
          <w:del w:id="1855" w:author="Rafi Aziizi" w:date="2021-11-12T14:06:00Z"/>
        </w:trPr>
        <w:tc>
          <w:tcPr>
            <w:tcW w:w="704" w:type="dxa"/>
          </w:tcPr>
          <w:p w14:paraId="7CE6E055" w14:textId="5F051485" w:rsidR="003E1103" w:rsidDel="000F1488" w:rsidRDefault="003E1103" w:rsidP="004A0936">
            <w:pPr>
              <w:rPr>
                <w:del w:id="1856" w:author="Rafi Aziizi" w:date="2021-11-12T14:06:00Z"/>
                <w:moveFrom w:id="1857" w:author="Rafi Aziizi" w:date="2021-11-12T11:16:00Z"/>
              </w:rPr>
            </w:pPr>
            <w:moveFrom w:id="1858" w:author="Rafi Aziizi" w:date="2021-11-12T11:16:00Z">
              <w:del w:id="1859" w:author="Rafi Aziizi" w:date="2021-11-12T14:06:00Z">
                <w:r w:rsidDel="000F1488">
                  <w:delText>1.</w:delText>
                </w:r>
              </w:del>
            </w:moveFrom>
          </w:p>
        </w:tc>
        <w:tc>
          <w:tcPr>
            <w:tcW w:w="2268" w:type="dxa"/>
          </w:tcPr>
          <w:p w14:paraId="403916A3" w14:textId="19EAD207" w:rsidR="003E1103" w:rsidDel="000F1488" w:rsidRDefault="003E1103" w:rsidP="004A0936">
            <w:pPr>
              <w:rPr>
                <w:del w:id="1860" w:author="Rafi Aziizi" w:date="2021-11-12T14:06:00Z"/>
                <w:moveFrom w:id="1861" w:author="Rafi Aziizi" w:date="2021-11-12T11:16:00Z"/>
              </w:rPr>
            </w:pPr>
            <w:moveFrom w:id="1862" w:author="Rafi Aziizi" w:date="2021-11-12T11:16:00Z">
              <w:del w:id="1863" w:author="Rafi Aziizi" w:date="2021-11-12T14:06:00Z">
                <w:r w:rsidDel="000F1488">
                  <w:delText>Siswa</w:delText>
                </w:r>
              </w:del>
            </w:moveFrom>
          </w:p>
        </w:tc>
        <w:tc>
          <w:tcPr>
            <w:tcW w:w="4955" w:type="dxa"/>
          </w:tcPr>
          <w:p w14:paraId="69264B7F" w14:textId="6FBD77BF" w:rsidR="003E1103" w:rsidDel="000F1488" w:rsidRDefault="003E1103" w:rsidP="004A0936">
            <w:pPr>
              <w:rPr>
                <w:del w:id="1864" w:author="Rafi Aziizi" w:date="2021-11-12T14:06:00Z"/>
                <w:moveFrom w:id="1865" w:author="Rafi Aziizi" w:date="2021-11-12T11:16:00Z"/>
              </w:rPr>
            </w:pPr>
            <w:moveFrom w:id="1866" w:author="Rafi Aziizi" w:date="2021-11-12T11:16:00Z">
              <w:del w:id="1867"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868" w:author="Rafi Aziizi" w:date="2021-11-12T14:06:00Z"/>
        </w:trPr>
        <w:tc>
          <w:tcPr>
            <w:tcW w:w="704" w:type="dxa"/>
          </w:tcPr>
          <w:p w14:paraId="7CF5AD76" w14:textId="7AB7FF04" w:rsidR="003E1103" w:rsidDel="000F1488" w:rsidRDefault="003E1103" w:rsidP="004A0936">
            <w:pPr>
              <w:rPr>
                <w:del w:id="1869" w:author="Rafi Aziizi" w:date="2021-11-12T14:06:00Z"/>
                <w:moveFrom w:id="1870" w:author="Rafi Aziizi" w:date="2021-11-12T11:16:00Z"/>
              </w:rPr>
            </w:pPr>
            <w:moveFrom w:id="1871" w:author="Rafi Aziizi" w:date="2021-11-12T11:16:00Z">
              <w:del w:id="1872" w:author="Rafi Aziizi" w:date="2021-11-12T14:06:00Z">
                <w:r w:rsidDel="000F1488">
                  <w:delText>2.</w:delText>
                </w:r>
              </w:del>
            </w:moveFrom>
          </w:p>
        </w:tc>
        <w:tc>
          <w:tcPr>
            <w:tcW w:w="2268" w:type="dxa"/>
          </w:tcPr>
          <w:p w14:paraId="780C7662" w14:textId="646A6317" w:rsidR="003E1103" w:rsidDel="000F1488" w:rsidRDefault="003E1103" w:rsidP="004A0936">
            <w:pPr>
              <w:rPr>
                <w:del w:id="1873" w:author="Rafi Aziizi" w:date="2021-11-12T14:06:00Z"/>
                <w:moveFrom w:id="1874" w:author="Rafi Aziizi" w:date="2021-11-12T11:16:00Z"/>
              </w:rPr>
            </w:pPr>
            <w:moveFrom w:id="1875" w:author="Rafi Aziizi" w:date="2021-11-12T11:16:00Z">
              <w:del w:id="1876"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877" w:author="Rafi Aziizi" w:date="2021-11-12T14:06:00Z"/>
                <w:moveFrom w:id="1878" w:author="Rafi Aziizi" w:date="2021-11-12T11:16:00Z"/>
                <w:lang w:val="id-ID"/>
              </w:rPr>
            </w:pPr>
            <w:moveFrom w:id="1879" w:author="Rafi Aziizi" w:date="2021-11-12T11:16:00Z">
              <w:del w:id="1880"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881" w:author="Rafi Aziizi" w:date="2021-11-12T14:06:00Z"/>
        </w:trPr>
        <w:tc>
          <w:tcPr>
            <w:tcW w:w="704" w:type="dxa"/>
          </w:tcPr>
          <w:p w14:paraId="5B7F4DDC" w14:textId="56E9F8DC" w:rsidR="003E1103" w:rsidDel="000F1488" w:rsidRDefault="003E1103" w:rsidP="004A0936">
            <w:pPr>
              <w:rPr>
                <w:del w:id="1882" w:author="Rafi Aziizi" w:date="2021-11-12T14:06:00Z"/>
                <w:moveFrom w:id="1883" w:author="Rafi Aziizi" w:date="2021-11-12T11:16:00Z"/>
              </w:rPr>
            </w:pPr>
            <w:moveFrom w:id="1884" w:author="Rafi Aziizi" w:date="2021-11-12T11:16:00Z">
              <w:del w:id="1885"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886" w:author="Rafi Aziizi" w:date="2021-11-12T14:06:00Z"/>
                <w:moveFrom w:id="1887" w:author="Rafi Aziizi" w:date="2021-11-12T11:16:00Z"/>
              </w:rPr>
            </w:pPr>
            <w:moveFrom w:id="1888" w:author="Rafi Aziizi" w:date="2021-11-12T11:16:00Z">
              <w:del w:id="1889" w:author="Rafi Aziizi" w:date="2021-11-12T14:06:00Z">
                <w:r w:rsidDel="000F1488">
                  <w:delText>Guru BK</w:delText>
                </w:r>
              </w:del>
            </w:moveFrom>
          </w:p>
        </w:tc>
        <w:tc>
          <w:tcPr>
            <w:tcW w:w="4955" w:type="dxa"/>
          </w:tcPr>
          <w:p w14:paraId="0EC69F53" w14:textId="13A8BD26" w:rsidR="003E1103" w:rsidDel="000F1488" w:rsidRDefault="003E1103" w:rsidP="004A0936">
            <w:pPr>
              <w:rPr>
                <w:del w:id="1890" w:author="Rafi Aziizi" w:date="2021-11-12T14:06:00Z"/>
                <w:moveFrom w:id="1891" w:author="Rafi Aziizi" w:date="2021-11-12T11:16:00Z"/>
              </w:rPr>
            </w:pPr>
            <w:moveFrom w:id="1892" w:author="Rafi Aziizi" w:date="2021-11-12T11:16:00Z">
              <w:del w:id="1893"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894" w:author="Rafi Aziizi" w:date="2021-11-12T14:06:00Z"/>
        </w:trPr>
        <w:tc>
          <w:tcPr>
            <w:tcW w:w="704" w:type="dxa"/>
          </w:tcPr>
          <w:p w14:paraId="0CFC7E18" w14:textId="213B76FB" w:rsidR="003E1103" w:rsidDel="000F1488" w:rsidRDefault="003E1103" w:rsidP="004A0936">
            <w:pPr>
              <w:rPr>
                <w:del w:id="1895" w:author="Rafi Aziizi" w:date="2021-11-12T14:06:00Z"/>
                <w:moveFrom w:id="1896" w:author="Rafi Aziizi" w:date="2021-11-12T11:16:00Z"/>
              </w:rPr>
            </w:pPr>
            <w:moveFrom w:id="1897" w:author="Rafi Aziizi" w:date="2021-11-12T11:16:00Z">
              <w:del w:id="1898" w:author="Rafi Aziizi" w:date="2021-11-12T14:06:00Z">
                <w:r w:rsidDel="000F1488">
                  <w:delText>4.</w:delText>
                </w:r>
              </w:del>
            </w:moveFrom>
          </w:p>
        </w:tc>
        <w:tc>
          <w:tcPr>
            <w:tcW w:w="2268" w:type="dxa"/>
          </w:tcPr>
          <w:p w14:paraId="4D7E1CAF" w14:textId="7D76AB6A" w:rsidR="003E1103" w:rsidDel="000F1488" w:rsidRDefault="003E1103" w:rsidP="004A0936">
            <w:pPr>
              <w:rPr>
                <w:del w:id="1899" w:author="Rafi Aziizi" w:date="2021-11-12T14:06:00Z"/>
                <w:moveFrom w:id="1900" w:author="Rafi Aziizi" w:date="2021-11-12T11:16:00Z"/>
              </w:rPr>
            </w:pPr>
            <w:moveFrom w:id="1901" w:author="Rafi Aziizi" w:date="2021-11-12T11:16:00Z">
              <w:del w:id="1902" w:author="Rafi Aziizi" w:date="2021-11-12T14:06:00Z">
                <w:r w:rsidDel="000F1488">
                  <w:delText>Bagian IT</w:delText>
                </w:r>
              </w:del>
            </w:moveFrom>
          </w:p>
        </w:tc>
        <w:tc>
          <w:tcPr>
            <w:tcW w:w="4955" w:type="dxa"/>
          </w:tcPr>
          <w:p w14:paraId="7A1F47BA" w14:textId="199D613F" w:rsidR="003E1103" w:rsidDel="000F1488" w:rsidRDefault="003E1103" w:rsidP="004A0936">
            <w:pPr>
              <w:rPr>
                <w:del w:id="1903" w:author="Rafi Aziizi" w:date="2021-11-12T14:06:00Z"/>
                <w:moveFrom w:id="1904" w:author="Rafi Aziizi" w:date="2021-11-12T11:16:00Z"/>
              </w:rPr>
            </w:pPr>
            <w:moveFrom w:id="1905" w:author="Rafi Aziizi" w:date="2021-11-12T11:16:00Z">
              <w:del w:id="1906"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907" w:author="Rafi Aziizi" w:date="2021-11-12T11:16:00Z"/>
        </w:rPr>
      </w:pPr>
      <w:bookmarkStart w:id="1908" w:name="_heading=h.19c6y18"/>
      <w:bookmarkStart w:id="1909" w:name="_Toc80034246"/>
      <w:bookmarkStart w:id="1910" w:name="_Toc83115748"/>
      <w:bookmarkEnd w:id="1908"/>
      <w:moveFromRangeStart w:id="1911" w:author="Rafi Aziizi" w:date="2021-11-12T11:16:00Z" w:name="move87608234"/>
      <w:moveFromRangeEnd w:id="1836"/>
      <w:moveFrom w:id="1912" w:author="Rafi Aziizi" w:date="2021-11-12T11:16:00Z">
        <w:r w:rsidDel="00494C80">
          <w:t>Business Use Case</w:t>
        </w:r>
        <w:bookmarkEnd w:id="1909"/>
        <w:bookmarkEnd w:id="1910"/>
      </w:moveFrom>
    </w:p>
    <w:p w14:paraId="1505BB80" w14:textId="784EAB17" w:rsidR="003E1103" w:rsidDel="00494C80" w:rsidRDefault="003E1103" w:rsidP="007F1959">
      <w:pPr>
        <w:ind w:firstLine="720"/>
        <w:rPr>
          <w:moveFrom w:id="1913" w:author="Rafi Aziizi" w:date="2021-11-12T11:16:00Z"/>
          <w:lang w:val="id-ID"/>
        </w:rPr>
      </w:pPr>
      <w:moveFrom w:id="1914"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F658E0" w:rsidP="00A2766B">
      <w:pPr>
        <w:jc w:val="center"/>
        <w:rPr>
          <w:moveFrom w:id="1915" w:author="Rafi Aziizi" w:date="2021-11-12T11:16:00Z"/>
          <w:b/>
          <w:bCs/>
        </w:rPr>
      </w:pPr>
      <w:moveFrom w:id="1916" w:author="Rafi Aziizi" w:date="2021-11-12T11:16:00Z">
        <w:r>
          <w:rPr>
            <w:noProof/>
          </w:rPr>
          <w:pict w14:anchorId="052872AD">
            <v:shape id="Text Box 55" o:spid="_x0000_s2198" type="#_x0000_t202" style="position:absolute;left:0;text-align:left;margin-left:1.5pt;margin-top:359.45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E51900" w:rsidRPr="000B7812" w:rsidRDefault="00E51900" w:rsidP="00111278">
                    <w:pPr>
                      <w:pStyle w:val="Caption"/>
                      <w:jc w:val="center"/>
                      <w:rPr>
                        <w:noProof/>
                        <w:sz w:val="24"/>
                        <w:szCs w:val="24"/>
                      </w:rPr>
                    </w:pPr>
                    <w:r>
                      <w:t xml:space="preserve">Gambar 3. </w:t>
                    </w:r>
                    <w:ins w:id="1917" w:author="chaniaayulestari@outlook.com" w:date="2021-11-13T13:45:00Z">
                      <w:r>
                        <w:fldChar w:fldCharType="begin"/>
                      </w:r>
                      <w:r>
                        <w:instrText xml:space="preserve"> SEQ Gambar_3. \* ARABIC </w:instrText>
                      </w:r>
                    </w:ins>
                    <w:r>
                      <w:fldChar w:fldCharType="separate"/>
                    </w:r>
                    <w:ins w:id="1918" w:author="chaniaayulestari@outlook.com" w:date="2021-11-13T13:45:00Z">
                      <w:r>
                        <w:rPr>
                          <w:noProof/>
                        </w:rPr>
                        <w:t>8</w:t>
                      </w:r>
                      <w:r>
                        <w:fldChar w:fldCharType="end"/>
                      </w:r>
                    </w:ins>
                    <w:del w:id="19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27126DBA">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920" w:author="Rafi Aziizi" w:date="2021-11-12T11:16:00Z"/>
          <w:b/>
          <w:bCs/>
        </w:rPr>
      </w:pPr>
    </w:p>
    <w:p w14:paraId="206D73A2" w14:textId="5B68BA72" w:rsidR="00111278" w:rsidDel="003E7B2F" w:rsidRDefault="00111278">
      <w:pPr>
        <w:rPr>
          <w:moveFrom w:id="1921" w:author="Rafi Aziizi" w:date="2021-11-12T11:16:00Z"/>
          <w:b/>
          <w:bCs/>
        </w:rPr>
        <w:pPrChange w:id="1922" w:author="Rafi Aziizi" w:date="2021-11-12T10:42:00Z">
          <w:pPr>
            <w:jc w:val="center"/>
          </w:pPr>
        </w:pPrChange>
      </w:pPr>
    </w:p>
    <w:p w14:paraId="09E1527F" w14:textId="5BC59CE6" w:rsidR="00111278" w:rsidDel="003E7B2F" w:rsidRDefault="00111278">
      <w:pPr>
        <w:rPr>
          <w:moveFrom w:id="1923" w:author="Rafi Aziizi" w:date="2021-11-12T11:16:00Z"/>
          <w:b/>
          <w:bCs/>
        </w:rPr>
        <w:pPrChange w:id="1924" w:author="Rafi Aziizi" w:date="2021-11-12T10:42:00Z">
          <w:pPr>
            <w:jc w:val="center"/>
          </w:pPr>
        </w:pPrChange>
      </w:pPr>
    </w:p>
    <w:p w14:paraId="742E71B9" w14:textId="47211C90" w:rsidR="00111278" w:rsidDel="003E7B2F" w:rsidRDefault="00111278" w:rsidP="00A2766B">
      <w:pPr>
        <w:jc w:val="center"/>
        <w:rPr>
          <w:moveFrom w:id="1925" w:author="Rafi Aziizi" w:date="2021-11-12T11:16:00Z"/>
          <w:b/>
          <w:bCs/>
        </w:rPr>
      </w:pPr>
    </w:p>
    <w:p w14:paraId="146A1EE1" w14:textId="5C51A790" w:rsidR="00111278" w:rsidDel="003E7B2F" w:rsidRDefault="00111278" w:rsidP="00A2766B">
      <w:pPr>
        <w:jc w:val="center"/>
        <w:rPr>
          <w:moveFrom w:id="1926" w:author="Rafi Aziizi" w:date="2021-11-12T11:16:00Z"/>
          <w:b/>
          <w:bCs/>
        </w:rPr>
      </w:pPr>
    </w:p>
    <w:p w14:paraId="7D961F10" w14:textId="439624B1" w:rsidR="00111278" w:rsidDel="003E7B2F" w:rsidRDefault="00111278" w:rsidP="00A2766B">
      <w:pPr>
        <w:jc w:val="center"/>
        <w:rPr>
          <w:moveFrom w:id="1927" w:author="Rafi Aziizi" w:date="2021-11-12T11:16:00Z"/>
          <w:b/>
          <w:bCs/>
        </w:rPr>
      </w:pPr>
    </w:p>
    <w:p w14:paraId="47CA6460" w14:textId="720A6AEC" w:rsidR="00111278" w:rsidDel="003E7B2F" w:rsidRDefault="00111278" w:rsidP="00A2766B">
      <w:pPr>
        <w:jc w:val="center"/>
        <w:rPr>
          <w:moveFrom w:id="1928" w:author="Rafi Aziizi" w:date="2021-11-12T11:16:00Z"/>
          <w:b/>
          <w:bCs/>
        </w:rPr>
      </w:pPr>
    </w:p>
    <w:p w14:paraId="644749F0" w14:textId="14B4CAA9" w:rsidR="00111278" w:rsidDel="003E7B2F" w:rsidRDefault="00111278" w:rsidP="00A2766B">
      <w:pPr>
        <w:jc w:val="center"/>
        <w:rPr>
          <w:moveFrom w:id="1929" w:author="Rafi Aziizi" w:date="2021-11-12T11:16:00Z"/>
          <w:b/>
          <w:bCs/>
        </w:rPr>
      </w:pPr>
    </w:p>
    <w:p w14:paraId="12DA6C1C" w14:textId="76CF70A9" w:rsidR="00111278" w:rsidDel="003E7B2F" w:rsidRDefault="00111278" w:rsidP="00A2766B">
      <w:pPr>
        <w:jc w:val="center"/>
        <w:rPr>
          <w:moveFrom w:id="1930" w:author="Rafi Aziizi" w:date="2021-11-12T11:16:00Z"/>
          <w:b/>
          <w:bCs/>
        </w:rPr>
      </w:pPr>
    </w:p>
    <w:p w14:paraId="15A9ED2B" w14:textId="0F21F73D" w:rsidR="00111278" w:rsidDel="003E7B2F" w:rsidRDefault="00111278" w:rsidP="00A2766B">
      <w:pPr>
        <w:jc w:val="center"/>
        <w:rPr>
          <w:moveFrom w:id="1931" w:author="Rafi Aziizi" w:date="2021-11-12T11:16:00Z"/>
          <w:b/>
          <w:bCs/>
        </w:rPr>
      </w:pPr>
    </w:p>
    <w:p w14:paraId="14AFF6AF" w14:textId="25168BBF" w:rsidR="00111278" w:rsidDel="003E7B2F" w:rsidRDefault="00111278" w:rsidP="00A2766B">
      <w:pPr>
        <w:jc w:val="center"/>
        <w:rPr>
          <w:moveFrom w:id="1932" w:author="Rafi Aziizi" w:date="2021-11-12T11:16:00Z"/>
          <w:b/>
          <w:bCs/>
        </w:rPr>
      </w:pPr>
    </w:p>
    <w:p w14:paraId="7226AC5F" w14:textId="6CFBD4C8" w:rsidR="00111278" w:rsidDel="003E7B2F" w:rsidRDefault="00111278" w:rsidP="00A2766B">
      <w:pPr>
        <w:jc w:val="center"/>
        <w:rPr>
          <w:moveFrom w:id="1933" w:author="Rafi Aziizi" w:date="2021-11-12T11:16:00Z"/>
          <w:b/>
          <w:bCs/>
        </w:rPr>
      </w:pPr>
    </w:p>
    <w:p w14:paraId="7F8A9F05" w14:textId="141EF7EB" w:rsidR="00111278" w:rsidDel="003E7B2F" w:rsidRDefault="00111278">
      <w:pPr>
        <w:rPr>
          <w:moveFrom w:id="1934" w:author="Rafi Aziizi" w:date="2021-11-12T11:16:00Z"/>
          <w:b/>
          <w:bCs/>
        </w:rPr>
        <w:pPrChange w:id="1935" w:author="Rafi Aziizi" w:date="2021-11-12T10:42:00Z">
          <w:pPr>
            <w:jc w:val="center"/>
          </w:pPr>
        </w:pPrChange>
      </w:pPr>
    </w:p>
    <w:p w14:paraId="12C0EB6E" w14:textId="03199E35" w:rsidR="00111278" w:rsidDel="003E7B2F" w:rsidRDefault="00111278">
      <w:pPr>
        <w:rPr>
          <w:moveFrom w:id="1936" w:author="Rafi Aziizi" w:date="2021-11-12T11:16:00Z"/>
          <w:b/>
          <w:bCs/>
        </w:rPr>
        <w:pPrChange w:id="1937" w:author="Rafi Aziizi" w:date="2021-11-12T10:42:00Z">
          <w:pPr>
            <w:jc w:val="center"/>
          </w:pPr>
        </w:pPrChange>
      </w:pPr>
    </w:p>
    <w:p w14:paraId="47163FEF" w14:textId="3B9F9AED" w:rsidR="00111278" w:rsidDel="003E7B2F" w:rsidRDefault="00111278">
      <w:pPr>
        <w:rPr>
          <w:moveFrom w:id="1938" w:author="Rafi Aziizi" w:date="2021-11-12T11:16:00Z"/>
          <w:b/>
          <w:bCs/>
        </w:rPr>
        <w:pPrChange w:id="1939" w:author="Rafi Aziizi" w:date="2021-11-12T10:42:00Z">
          <w:pPr>
            <w:jc w:val="center"/>
          </w:pPr>
        </w:pPrChange>
      </w:pPr>
    </w:p>
    <w:p w14:paraId="75074D89" w14:textId="77777777" w:rsidR="00111278" w:rsidDel="003E7B2F" w:rsidRDefault="00111278">
      <w:pPr>
        <w:rPr>
          <w:moveFrom w:id="1940" w:author="Rafi Aziizi" w:date="2021-11-12T11:16:00Z"/>
          <w:b/>
          <w:bCs/>
        </w:rPr>
        <w:pPrChange w:id="1941" w:author="Rafi Aziizi" w:date="2021-11-12T10:42:00Z">
          <w:pPr>
            <w:jc w:val="center"/>
          </w:pPr>
        </w:pPrChange>
      </w:pPr>
    </w:p>
    <w:p w14:paraId="4108B4BB" w14:textId="6206E3D9" w:rsidR="00EB6AD3" w:rsidDel="00494C80" w:rsidRDefault="00EB6AD3" w:rsidP="00FA382F">
      <w:pPr>
        <w:rPr>
          <w:moveFrom w:id="1942" w:author="Rafi Aziizi" w:date="2021-11-12T11:16:00Z"/>
          <w:b/>
          <w:bCs/>
        </w:rPr>
      </w:pPr>
    </w:p>
    <w:p w14:paraId="0609481A" w14:textId="19204F51" w:rsidR="00111278" w:rsidRPr="00675081" w:rsidDel="00494C80" w:rsidRDefault="00111278" w:rsidP="00A2766B">
      <w:pPr>
        <w:jc w:val="center"/>
        <w:rPr>
          <w:moveFrom w:id="1943" w:author="Rafi Aziizi" w:date="2021-11-12T11:16:00Z"/>
          <w:b/>
          <w:bCs/>
        </w:rPr>
      </w:pPr>
      <w:moveFrom w:id="1944"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945" w:name="_heading=h.3tbugp1"/>
      <w:bookmarkStart w:id="1946" w:name="_Toc80034247"/>
      <w:bookmarkStart w:id="1947" w:name="_Toc83115749"/>
      <w:bookmarkEnd w:id="1945"/>
      <w:moveFromRangeEnd w:id="1911"/>
      <w:r>
        <w:t>Use Case Diagram</w:t>
      </w:r>
      <w:bookmarkEnd w:id="1946"/>
      <w:bookmarkEnd w:id="1947"/>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7BC9924D" w:rsidR="00111278" w:rsidRDefault="00F97775" w:rsidP="00111278">
      <w:pPr>
        <w:keepNext/>
        <w:jc w:val="center"/>
      </w:pPr>
      <w:del w:id="1948" w:author="chaniaayulestari@outlook.com" w:date="2021-11-13T14:29:00Z">
        <w:r w:rsidDel="00C1342F">
          <w:rPr>
            <w:noProof/>
          </w:rPr>
          <w:drawing>
            <wp:inline distT="0" distB="0" distL="0" distR="0" wp14:anchorId="0F83E7B8" wp14:editId="09084740">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949" w:author="chaniaayulestari@outlook.com" w:date="2021-11-12T16:25:00Z"/>
        </w:rPr>
      </w:pPr>
      <w:del w:id="1950" w:author="chaniaayulestari@outlook.com"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951" w:name="_heading=h.28h4qwu"/>
      <w:bookmarkStart w:id="1952" w:name="_Toc80034248"/>
      <w:bookmarkStart w:id="1953" w:name="_Toc83115750"/>
      <w:bookmarkEnd w:id="1951"/>
      <w:r>
        <w:t>Skenario Use Case</w:t>
      </w:r>
      <w:bookmarkEnd w:id="1952"/>
      <w:bookmarkEnd w:id="1953"/>
    </w:p>
    <w:p w14:paraId="1201B58F" w14:textId="0CBCB49D" w:rsidR="000829CA" w:rsidRPr="000829CA" w:rsidRDefault="00316180" w:rsidP="000829CA">
      <w:pPr>
        <w:ind w:left="66" w:firstLine="720"/>
      </w:pPr>
      <w:r>
        <w:t>Use Case pada sub bab 3.4.</w:t>
      </w:r>
      <w:ins w:id="1954" w:author="Rafi Aziizi" w:date="2021-11-12T14:08:00Z">
        <w:r w:rsidR="000F1488">
          <w:t>1</w:t>
        </w:r>
      </w:ins>
      <w:del w:id="1955"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9B9BAA8" w:rsidR="00832EA1" w:rsidDel="006D26FE" w:rsidRDefault="00832EA1" w:rsidP="005B790F">
      <w:pPr>
        <w:pStyle w:val="Caption"/>
        <w:keepNext/>
        <w:jc w:val="center"/>
        <w:rPr>
          <w:del w:id="1956" w:author="chaniaayulestari@outlook.com" w:date="2021-11-13T13:52:00Z"/>
        </w:rPr>
      </w:pPr>
      <w:del w:id="1957"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p>
    <w:p w14:paraId="527B4C54" w14:textId="189B7AFB" w:rsidR="006D26FE" w:rsidRDefault="006D26FE">
      <w:pPr>
        <w:pStyle w:val="Caption"/>
        <w:keepNext/>
        <w:jc w:val="center"/>
        <w:rPr>
          <w:ins w:id="1958" w:author="chaniaayulestari@outlook.com" w:date="2021-11-13T13:52:00Z"/>
        </w:rPr>
        <w:pPrChange w:id="1959" w:author="chaniaayulestari@outlook.com" w:date="2021-11-13T13:52:00Z">
          <w:pPr/>
        </w:pPrChange>
      </w:pPr>
      <w:bookmarkStart w:id="1960" w:name="_Toc87762718"/>
      <w:ins w:id="1961" w:author="chaniaayulestari@outlook.com" w:date="2021-11-13T13:52:00Z">
        <w:r>
          <w:t xml:space="preserve">Tabel 3. </w:t>
        </w:r>
        <w:r>
          <w:fldChar w:fldCharType="begin"/>
        </w:r>
        <w:r>
          <w:instrText xml:space="preserve"> SEQ Tabel_3. \* ARABIC </w:instrText>
        </w:r>
      </w:ins>
      <w:r>
        <w:fldChar w:fldCharType="separate"/>
      </w:r>
      <w:ins w:id="1962" w:author="chaniaayulestari@outlook.com" w:date="2021-11-13T14:25:00Z">
        <w:r w:rsidR="00456266">
          <w:rPr>
            <w:noProof/>
          </w:rPr>
          <w:t>5</w:t>
        </w:r>
      </w:ins>
      <w:ins w:id="1963" w:author="chaniaayulestari@outlook.com" w:date="2021-11-13T13:52:00Z">
        <w:r>
          <w:fldChar w:fldCharType="end"/>
        </w:r>
        <w:r>
          <w:t xml:space="preserve"> Skenarion Login</w:t>
        </w:r>
        <w:bookmarkEnd w:id="196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lastRenderedPageBreak/>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1964" w:author="chaniaayulestari@outlook.com" w:date="2021-11-13T13:52:00Z"/>
        </w:rPr>
      </w:pPr>
      <w:del w:id="1965"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p>
    <w:p w14:paraId="4303EF65" w14:textId="7925FF92" w:rsidR="006D26FE" w:rsidRDefault="006D26FE">
      <w:pPr>
        <w:pStyle w:val="Caption"/>
        <w:keepNext/>
        <w:jc w:val="center"/>
        <w:rPr>
          <w:ins w:id="1966" w:author="chaniaayulestari@outlook.com" w:date="2021-11-13T13:52:00Z"/>
        </w:rPr>
        <w:pPrChange w:id="1967" w:author="chaniaayulestari@outlook.com" w:date="2021-11-13T13:52:00Z">
          <w:pPr/>
        </w:pPrChange>
      </w:pPr>
      <w:bookmarkStart w:id="1968" w:name="_Toc87762719"/>
      <w:ins w:id="1969" w:author="chaniaayulestari@outlook.com" w:date="2021-11-13T13:52:00Z">
        <w:r>
          <w:t xml:space="preserve">Tabel 3. </w:t>
        </w:r>
        <w:r>
          <w:fldChar w:fldCharType="begin"/>
        </w:r>
        <w:r>
          <w:instrText xml:space="preserve"> SEQ Tabel_3. \* ARABIC </w:instrText>
        </w:r>
      </w:ins>
      <w:r>
        <w:fldChar w:fldCharType="separate"/>
      </w:r>
      <w:ins w:id="1970" w:author="chaniaayulestari@outlook.com" w:date="2021-11-13T14:25:00Z">
        <w:r w:rsidR="00456266">
          <w:rPr>
            <w:noProof/>
          </w:rPr>
          <w:t>6</w:t>
        </w:r>
      </w:ins>
      <w:ins w:id="1971" w:author="chaniaayulestari@outlook.com" w:date="2021-11-13T13:52:00Z">
        <w:r>
          <w:fldChar w:fldCharType="end"/>
        </w:r>
        <w:r>
          <w:t xml:space="preserve"> Skenario Dashboard</w:t>
        </w:r>
        <w:bookmarkEnd w:id="19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w:t>
            </w:r>
            <w:r>
              <w:lastRenderedPageBreak/>
              <w:t xml:space="preserve">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lastRenderedPageBreak/>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1972" w:author="Rafi Aziizi" w:date="2021-11-12T10:45:00Z">
              <w:r w:rsidDel="007C5FA9">
                <w:delText xml:space="preserve">Masuk </w:delText>
              </w:r>
            </w:del>
            <w:ins w:id="1973" w:author="Rafi Aziizi" w:date="2021-11-12T10:45:00Z">
              <w:r w:rsidR="007C5FA9">
                <w:t xml:space="preserve">menampilkan </w:t>
              </w:r>
            </w:ins>
            <w:del w:id="1974"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1975"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1976" w:author="chaniaayulestari@outlook.com" w:date="2021-11-13T13:53:00Z"/>
        </w:rPr>
        <w:pPrChange w:id="1977" w:author="chaniaayulestari@outlook.com" w:date="2021-11-12T16:26:00Z">
          <w:pPr>
            <w:pStyle w:val="ListParagraph"/>
            <w:numPr>
              <w:numId w:val="25"/>
            </w:numPr>
            <w:ind w:left="426" w:hanging="360"/>
          </w:pPr>
        </w:pPrChange>
      </w:pPr>
    </w:p>
    <w:p w14:paraId="4DF28B95" w14:textId="46352C53" w:rsidR="006D26FE" w:rsidRDefault="006D26FE">
      <w:pPr>
        <w:pStyle w:val="Caption"/>
        <w:keepNext/>
        <w:jc w:val="center"/>
        <w:rPr>
          <w:ins w:id="1978" w:author="chaniaayulestari@outlook.com" w:date="2021-11-13T13:52:00Z"/>
        </w:rPr>
        <w:pPrChange w:id="1979" w:author="chaniaayulestari@outlook.com" w:date="2021-11-13T13:52:00Z">
          <w:pPr/>
        </w:pPrChange>
      </w:pPr>
      <w:bookmarkStart w:id="1980" w:name="_Toc87762720"/>
      <w:ins w:id="1981" w:author="chaniaayulestari@outlook.com" w:date="2021-11-13T13:52:00Z">
        <w:r>
          <w:t xml:space="preserve">Tabel 3. </w:t>
        </w:r>
        <w:r>
          <w:fldChar w:fldCharType="begin"/>
        </w:r>
        <w:r>
          <w:instrText xml:space="preserve"> SEQ Tabel_3. \* ARABIC </w:instrText>
        </w:r>
      </w:ins>
      <w:r>
        <w:fldChar w:fldCharType="separate"/>
      </w:r>
      <w:ins w:id="1982" w:author="chaniaayulestari@outlook.com" w:date="2021-11-13T14:25:00Z">
        <w:r w:rsidR="00456266">
          <w:rPr>
            <w:noProof/>
          </w:rPr>
          <w:t>7</w:t>
        </w:r>
      </w:ins>
      <w:ins w:id="1983" w:author="chaniaayulestari@outlook.com" w:date="2021-11-13T13:52:00Z">
        <w:r>
          <w:fldChar w:fldCharType="end"/>
        </w:r>
        <w:r>
          <w:t xml:space="preserve"> Skenarion Menu Kelola Utama</w:t>
        </w:r>
        <w:bookmarkEnd w:id="19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lastRenderedPageBreak/>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DC76A1A" w14:textId="76CB56DF" w:rsidR="001A7B0B" w:rsidRDefault="001A7B0B" w:rsidP="006B0320">
      <w:pPr>
        <w:rPr>
          <w:ins w:id="1984" w:author="chaniaayulestari@outlook.com" w:date="2021-11-12T16:26:00Z"/>
        </w:rPr>
      </w:pPr>
    </w:p>
    <w:p w14:paraId="09426CAA" w14:textId="217B3660" w:rsidR="001A7B0B" w:rsidDel="006D26FE" w:rsidRDefault="001A7B0B" w:rsidP="006B0320">
      <w:pPr>
        <w:rPr>
          <w:del w:id="1985"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1986" w:author="chaniaayulestari@outlook.com" w:date="2021-11-13T13:53:00Z"/>
        </w:rPr>
      </w:pPr>
      <w:del w:id="1987" w:author="chaniaayulestari@outlook.com"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p>
    <w:p w14:paraId="602EA898" w14:textId="1EEE5B7F" w:rsidR="006D26FE" w:rsidRDefault="006D26FE">
      <w:pPr>
        <w:pStyle w:val="Caption"/>
        <w:keepNext/>
        <w:jc w:val="center"/>
        <w:rPr>
          <w:ins w:id="1988" w:author="chaniaayulestari@outlook.com" w:date="2021-11-13T13:53:00Z"/>
        </w:rPr>
        <w:pPrChange w:id="1989" w:author="chaniaayulestari@outlook.com" w:date="2021-11-13T13:53:00Z">
          <w:pPr/>
        </w:pPrChange>
      </w:pPr>
      <w:bookmarkStart w:id="1990" w:name="_Toc87762721"/>
      <w:ins w:id="1991" w:author="chaniaayulestari@outlook.com" w:date="2021-11-13T13:53:00Z">
        <w:r>
          <w:t xml:space="preserve">Tabel 3. </w:t>
        </w:r>
        <w:r>
          <w:fldChar w:fldCharType="begin"/>
        </w:r>
        <w:r>
          <w:instrText xml:space="preserve"> SEQ Tabel_3. \* ARABIC </w:instrText>
        </w:r>
      </w:ins>
      <w:r>
        <w:fldChar w:fldCharType="separate"/>
      </w:r>
      <w:ins w:id="1992" w:author="chaniaayulestari@outlook.com" w:date="2021-11-13T14:25:00Z">
        <w:r w:rsidR="00456266">
          <w:rPr>
            <w:noProof/>
          </w:rPr>
          <w:t>8</w:t>
        </w:r>
      </w:ins>
      <w:ins w:id="1993" w:author="chaniaayulestari@outlook.com" w:date="2021-11-13T13:53:00Z">
        <w:r>
          <w:fldChar w:fldCharType="end"/>
        </w:r>
        <w:r>
          <w:t xml:space="preserve"> Skenario Profil Siswa</w:t>
        </w:r>
        <w:bookmarkEnd w:id="19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1994" w:author="Rafi Aziizi" w:date="2021-11-12T10:45:00Z">
              <w:r w:rsidR="007C5FA9">
                <w:t>emasuki</w:t>
              </w:r>
            </w:ins>
            <w:del w:id="1995"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1996"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1997" w:author="chaniaayulestari@outlook.com" w:date="2021-11-13T13:53:00Z"/>
        </w:rPr>
        <w:pPrChange w:id="1998" w:author="chaniaayulestari@outlook.com" w:date="2021-11-12T16:26:00Z">
          <w:pPr>
            <w:pStyle w:val="ListParagraph"/>
            <w:numPr>
              <w:numId w:val="25"/>
            </w:numPr>
            <w:ind w:left="426" w:hanging="360"/>
          </w:pPr>
        </w:pPrChange>
      </w:pPr>
    </w:p>
    <w:p w14:paraId="72716316" w14:textId="0CA94551" w:rsidR="006D26FE" w:rsidRDefault="006D26FE">
      <w:pPr>
        <w:pStyle w:val="Caption"/>
        <w:keepNext/>
        <w:jc w:val="center"/>
        <w:rPr>
          <w:ins w:id="1999" w:author="chaniaayulestari@outlook.com" w:date="2021-11-13T13:53:00Z"/>
        </w:rPr>
        <w:pPrChange w:id="2000" w:author="chaniaayulestari@outlook.com" w:date="2021-11-13T13:53:00Z">
          <w:pPr/>
        </w:pPrChange>
      </w:pPr>
      <w:bookmarkStart w:id="2001" w:name="_Toc87762722"/>
      <w:ins w:id="2002" w:author="chaniaayulestari@outlook.com" w:date="2021-11-13T13:53:00Z">
        <w:r>
          <w:t xml:space="preserve">Tabel 3. </w:t>
        </w:r>
        <w:r>
          <w:fldChar w:fldCharType="begin"/>
        </w:r>
        <w:r>
          <w:instrText xml:space="preserve"> SEQ Tabel_3. \* ARABIC </w:instrText>
        </w:r>
      </w:ins>
      <w:r>
        <w:fldChar w:fldCharType="separate"/>
      </w:r>
      <w:ins w:id="2003" w:author="chaniaayulestari@outlook.com" w:date="2021-11-13T14:25:00Z">
        <w:r w:rsidR="00456266">
          <w:rPr>
            <w:noProof/>
          </w:rPr>
          <w:t>9</w:t>
        </w:r>
      </w:ins>
      <w:ins w:id="2004" w:author="chaniaayulestari@outlook.com" w:date="2021-11-13T13:53:00Z">
        <w:r>
          <w:fldChar w:fldCharType="end"/>
        </w:r>
        <w:r>
          <w:t xml:space="preserve"> Skenario Riwayat Siswa</w:t>
        </w:r>
        <w:bookmarkEnd w:id="200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005" w:author="chaniaayulestari@outlook.com" w:date="2021-11-12T15:18:00Z">
                <w:pPr>
                  <w:numPr>
                    <w:numId w:val="28"/>
                  </w:numPr>
                  <w:spacing w:after="160"/>
                  <w:ind w:left="720" w:hanging="360"/>
                </w:pPr>
              </w:pPrChange>
            </w:pPr>
            <w:r>
              <w:t>M</w:t>
            </w:r>
            <w:ins w:id="2006" w:author="Rafi Aziizi" w:date="2021-11-12T10:45:00Z">
              <w:r w:rsidR="007C5FA9">
                <w:t>em</w:t>
              </w:r>
            </w:ins>
            <w:r>
              <w:t>asuk</w:t>
            </w:r>
            <w:ins w:id="2007"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2008"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009"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010"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011"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2012"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013"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014"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2015"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016" w:author="chaniaayulestari@outlook.com" w:date="2021-11-12T15:18:00Z">
                <w:pPr>
                  <w:pStyle w:val="ListParagraph"/>
                  <w:numPr>
                    <w:numId w:val="28"/>
                  </w:numPr>
                  <w:spacing w:after="160"/>
                  <w:ind w:hanging="360"/>
                </w:pPr>
              </w:pPrChange>
            </w:pPr>
            <w:r>
              <w:t xml:space="preserve">Menampilkan halaman riwayat </w:t>
            </w:r>
            <w:r>
              <w:lastRenderedPageBreak/>
              <w:t>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2017" w:author="chaniaayulestari@outlook.com" w:date="2021-11-13T13:54:00Z"/>
        </w:rPr>
      </w:pPr>
      <w:del w:id="2018" w:author="chaniaayulestari@outlook.com" w:date="2021-11-12T16:26:00Z">
        <w:r w:rsidDel="001A7B0B">
          <w:delText xml:space="preserve">Table 3. </w:delText>
        </w:r>
        <w:r w:rsidDel="001A7B0B">
          <w:fldChar w:fldCharType="begin"/>
        </w:r>
        <w:r w:rsidRPr="006D26FE" w:rsidDel="001A7B0B">
          <w:rPr>
            <w:i w:val="0"/>
            <w:iCs w:val="0"/>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p>
    <w:p w14:paraId="150EA5AC" w14:textId="5AC49437" w:rsidR="006D26FE" w:rsidRDefault="006D26FE">
      <w:pPr>
        <w:pStyle w:val="Caption"/>
        <w:keepNext/>
        <w:jc w:val="center"/>
        <w:rPr>
          <w:ins w:id="2019" w:author="chaniaayulestari@outlook.com" w:date="2021-11-13T13:54:00Z"/>
        </w:rPr>
        <w:pPrChange w:id="2020" w:author="chaniaayulestari@outlook.com" w:date="2021-11-13T13:54:00Z">
          <w:pPr/>
        </w:pPrChange>
      </w:pPr>
      <w:bookmarkStart w:id="2021" w:name="_Toc87762723"/>
      <w:ins w:id="2022" w:author="chaniaayulestari@outlook.com" w:date="2021-11-13T13:54:00Z">
        <w:r>
          <w:t xml:space="preserve">Tabel 3. </w:t>
        </w:r>
        <w:r>
          <w:fldChar w:fldCharType="begin"/>
        </w:r>
        <w:r>
          <w:instrText xml:space="preserve"> SEQ Tabel_3. \* ARABIC </w:instrText>
        </w:r>
      </w:ins>
      <w:r>
        <w:fldChar w:fldCharType="separate"/>
      </w:r>
      <w:ins w:id="2023" w:author="chaniaayulestari@outlook.com" w:date="2021-11-13T14:25:00Z">
        <w:r w:rsidR="00456266">
          <w:rPr>
            <w:noProof/>
          </w:rPr>
          <w:t>10</w:t>
        </w:r>
      </w:ins>
      <w:ins w:id="2024" w:author="chaniaayulestari@outlook.com" w:date="2021-11-13T13:54:00Z">
        <w:r>
          <w:fldChar w:fldCharType="end"/>
        </w:r>
        <w:r>
          <w:t xml:space="preserve"> Skenario Profil Guru</w:t>
        </w:r>
        <w:bookmarkEnd w:id="20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025" w:author="Rafi Aziizi" w:date="2021-11-12T10:45:00Z">
              <w:r>
                <w:t>Memasuki sistem absensi</w:t>
              </w:r>
            </w:ins>
            <w:del w:id="2026"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027" w:author="chaniaayulestari@outlook.com" w:date="2021-11-12T16:26:00Z"/>
        </w:rPr>
      </w:pPr>
      <w:r>
        <w:lastRenderedPageBreak/>
        <w:t>Skenario Profil</w:t>
      </w:r>
      <w:ins w:id="2028"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029" w:author="chaniaayulestari@outlook.com" w:date="2021-11-13T13:54:00Z"/>
        </w:rPr>
        <w:pPrChange w:id="2030" w:author="chaniaayulestari@outlook.com" w:date="2021-11-12T16:26:00Z">
          <w:pPr>
            <w:pStyle w:val="ListParagraph"/>
            <w:numPr>
              <w:numId w:val="25"/>
            </w:numPr>
            <w:ind w:left="426" w:hanging="360"/>
          </w:pPr>
        </w:pPrChange>
      </w:pPr>
    </w:p>
    <w:p w14:paraId="4AAD58A6" w14:textId="3BD38167" w:rsidR="006D26FE" w:rsidRDefault="006D26FE">
      <w:pPr>
        <w:pStyle w:val="Caption"/>
        <w:keepNext/>
        <w:jc w:val="center"/>
        <w:rPr>
          <w:ins w:id="2031" w:author="chaniaayulestari@outlook.com" w:date="2021-11-13T13:54:00Z"/>
        </w:rPr>
        <w:pPrChange w:id="2032" w:author="chaniaayulestari@outlook.com" w:date="2021-11-13T13:54:00Z">
          <w:pPr/>
        </w:pPrChange>
      </w:pPr>
      <w:bookmarkStart w:id="2033" w:name="_Toc87762724"/>
      <w:ins w:id="2034" w:author="chaniaayulestari@outlook.com" w:date="2021-11-13T13:54:00Z">
        <w:r>
          <w:t xml:space="preserve">Tabel 3. </w:t>
        </w:r>
        <w:r>
          <w:fldChar w:fldCharType="begin"/>
        </w:r>
        <w:r>
          <w:instrText xml:space="preserve"> SEQ Tabel_3. \* ARABIC </w:instrText>
        </w:r>
      </w:ins>
      <w:r>
        <w:fldChar w:fldCharType="separate"/>
      </w:r>
      <w:ins w:id="2035" w:author="chaniaayulestari@outlook.com" w:date="2021-11-13T14:25:00Z">
        <w:r w:rsidR="00456266">
          <w:rPr>
            <w:noProof/>
          </w:rPr>
          <w:t>11</w:t>
        </w:r>
      </w:ins>
      <w:ins w:id="2036" w:author="chaniaayulestari@outlook.com" w:date="2021-11-13T13:54:00Z">
        <w:r>
          <w:fldChar w:fldCharType="end"/>
        </w:r>
        <w:r>
          <w:t xml:space="preserve"> Skenario Profile Walikelas</w:t>
        </w:r>
        <w:bookmarkEnd w:id="20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037" w:author="chaniaayulestari@outlook.com" w:date="2021-11-12T15:19:00Z">
                <w:pPr>
                  <w:numPr>
                    <w:numId w:val="29"/>
                  </w:numPr>
                  <w:spacing w:after="160"/>
                  <w:ind w:left="720" w:hanging="360"/>
                </w:pPr>
              </w:pPrChange>
            </w:pPr>
            <w:ins w:id="2038" w:author="Rafi Aziizi" w:date="2021-11-12T10:45:00Z">
              <w:r>
                <w:t>Memasuki sistem absensi</w:t>
              </w:r>
            </w:ins>
            <w:del w:id="2039"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040"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041"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042"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043"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044"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045"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046"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047" w:author="chaniaayulestari@outlook.com" w:date="2021-11-12T15:19:00Z">
                <w:pPr>
                  <w:pStyle w:val="ListParagraph"/>
                  <w:numPr>
                    <w:numId w:val="39"/>
                  </w:numPr>
                  <w:ind w:hanging="360"/>
                </w:pPr>
              </w:pPrChange>
            </w:pPr>
            <w:r>
              <w:t xml:space="preserve">Menekan </w:t>
            </w:r>
            <w:r w:rsidRPr="009A7AF1">
              <w:rPr>
                <w:i/>
                <w:iCs/>
                <w:rPrChange w:id="2048" w:author="chaniaayulestari@outlook.com" w:date="2021-11-12T15:19:00Z">
                  <w:rPr/>
                </w:rPrChange>
              </w:rPr>
              <w:t>button “</w:t>
            </w:r>
            <w:r w:rsidR="006F3B9D" w:rsidRPr="009A7AF1">
              <w:rPr>
                <w:i/>
                <w:iCs/>
                <w:rPrChange w:id="2049" w:author="chaniaayulestari@outlook.com" w:date="2021-11-12T15:19:00Z">
                  <w:rPr/>
                </w:rPrChange>
              </w:rPr>
              <w:t>Profile</w:t>
            </w:r>
            <w:r w:rsidRPr="009A7AF1">
              <w:rPr>
                <w:i/>
                <w:iCs/>
                <w:rPrChange w:id="2050" w:author="chaniaayulestari@outlook.com" w:date="2021-11-12T15:19:00Z">
                  <w:rPr/>
                </w:rPrChange>
              </w:rPr>
              <w:t xml:space="preserve"> </w:t>
            </w:r>
            <w:r w:rsidR="006F3B9D" w:rsidRPr="009A7AF1">
              <w:rPr>
                <w:i/>
                <w:iCs/>
                <w:rPrChange w:id="2051" w:author="chaniaayulestari@outlook.com" w:date="2021-11-12T15:19:00Z">
                  <w:rPr/>
                </w:rPrChange>
              </w:rPr>
              <w:t>Walikelas</w:t>
            </w:r>
            <w:r w:rsidRPr="009A7AF1">
              <w:rPr>
                <w:i/>
                <w:iCs/>
                <w:rPrChange w:id="2052"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053"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054"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055"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RDefault="00C42BC3" w:rsidP="00C42BC3">
      <w:pPr>
        <w:ind w:left="66"/>
        <w:rPr>
          <w:ins w:id="2056" w:author="chaniaayulestari@outlook.com" w:date="2021-11-14T02:38:00Z"/>
        </w:rPr>
      </w:pPr>
    </w:p>
    <w:p w14:paraId="57CC5F93" w14:textId="567B600B" w:rsidR="00256E20" w:rsidRDefault="00256E20" w:rsidP="00C42BC3">
      <w:pPr>
        <w:ind w:left="66"/>
        <w:rPr>
          <w:ins w:id="2057" w:author="chaniaayulestari@outlook.com" w:date="2021-11-14T02:38:00Z"/>
        </w:rPr>
      </w:pPr>
    </w:p>
    <w:p w14:paraId="56207770" w14:textId="77777777" w:rsidR="00256E20" w:rsidRDefault="00256E20" w:rsidP="00C42BC3">
      <w:pPr>
        <w:ind w:left="66"/>
      </w:pPr>
    </w:p>
    <w:p w14:paraId="338FAF20" w14:textId="7B0D8E36" w:rsidR="006F3B9D" w:rsidRDefault="006B0840" w:rsidP="00FF2590">
      <w:pPr>
        <w:pStyle w:val="ListParagraph"/>
        <w:numPr>
          <w:ilvl w:val="0"/>
          <w:numId w:val="25"/>
        </w:numPr>
        <w:ind w:left="426"/>
        <w:rPr>
          <w:ins w:id="2058" w:author="chaniaayulestari@outlook.com" w:date="2021-11-12T16:26:00Z"/>
        </w:rPr>
      </w:pPr>
      <w:r>
        <w:lastRenderedPageBreak/>
        <w:t xml:space="preserve">Skenario </w:t>
      </w:r>
      <w:r w:rsidR="006F3B9D">
        <w:t>Anggota Siswa</w:t>
      </w:r>
    </w:p>
    <w:p w14:paraId="5215B10A" w14:textId="26ED3053" w:rsidR="001A7B0B" w:rsidDel="002B2CFD" w:rsidRDefault="001A7B0B">
      <w:pPr>
        <w:pStyle w:val="ListParagraph"/>
        <w:ind w:left="426"/>
        <w:jc w:val="center"/>
        <w:rPr>
          <w:del w:id="2059" w:author="chaniaayulestari@outlook.com" w:date="2021-11-13T13:55:00Z"/>
        </w:rPr>
        <w:pPrChange w:id="2060" w:author="chaniaayulestari@outlook.com" w:date="2021-11-13T13:55:00Z">
          <w:pPr>
            <w:pStyle w:val="ListParagraph"/>
            <w:numPr>
              <w:numId w:val="25"/>
            </w:numPr>
            <w:ind w:left="426" w:hanging="360"/>
          </w:pPr>
        </w:pPrChange>
      </w:pPr>
    </w:p>
    <w:p w14:paraId="1B7C4180" w14:textId="4E0B2F5E" w:rsidR="006D26FE" w:rsidRDefault="006D26FE">
      <w:pPr>
        <w:pStyle w:val="Caption"/>
        <w:keepNext/>
        <w:jc w:val="center"/>
        <w:rPr>
          <w:ins w:id="2061" w:author="chaniaayulestari@outlook.com" w:date="2021-11-13T13:54:00Z"/>
        </w:rPr>
        <w:pPrChange w:id="2062" w:author="chaniaayulestari@outlook.com" w:date="2021-11-13T13:55:00Z">
          <w:pPr>
            <w:pStyle w:val="Caption"/>
            <w:keepNext/>
          </w:pPr>
        </w:pPrChange>
      </w:pPr>
      <w:bookmarkStart w:id="2063" w:name="_Toc87762725"/>
      <w:ins w:id="2064" w:author="chaniaayulestari@outlook.com" w:date="2021-11-13T13:54:00Z">
        <w:r>
          <w:t xml:space="preserve">Tabel 3. </w:t>
        </w:r>
        <w:r>
          <w:fldChar w:fldCharType="begin"/>
        </w:r>
        <w:r>
          <w:instrText xml:space="preserve"> SEQ Tabel_3. \* ARABIC </w:instrText>
        </w:r>
      </w:ins>
      <w:r>
        <w:fldChar w:fldCharType="separate"/>
      </w:r>
      <w:ins w:id="2065" w:author="chaniaayulestari@outlook.com" w:date="2021-11-13T14:25:00Z">
        <w:r w:rsidR="00456266">
          <w:rPr>
            <w:noProof/>
          </w:rPr>
          <w:t>12</w:t>
        </w:r>
      </w:ins>
      <w:ins w:id="2066" w:author="chaniaayulestari@outlook.com" w:date="2021-11-13T13:54:00Z">
        <w:r>
          <w:fldChar w:fldCharType="end"/>
        </w:r>
        <w:r>
          <w:t xml:space="preserve"> Skenario Anggota Siswa</w:t>
        </w:r>
        <w:bookmarkEnd w:id="20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067" w:author="chaniaayulestari@outlook.com" w:date="2021-11-12T15:20:00Z">
                <w:pPr>
                  <w:numPr>
                    <w:numId w:val="29"/>
                  </w:numPr>
                  <w:spacing w:after="160"/>
                  <w:ind w:left="720" w:hanging="360"/>
                </w:pPr>
              </w:pPrChange>
            </w:pPr>
            <w:ins w:id="2068" w:author="Rafi Aziizi" w:date="2021-11-12T10:45:00Z">
              <w:r>
                <w:t>Memasuki sistem absensi</w:t>
              </w:r>
            </w:ins>
            <w:del w:id="2069"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070"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071"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072"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073"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074"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075"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076"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077" w:author="chaniaayulestari@outlook.com" w:date="2021-11-12T15:20:00Z">
                <w:pPr>
                  <w:pStyle w:val="ListParagraph"/>
                  <w:numPr>
                    <w:numId w:val="39"/>
                  </w:numPr>
                  <w:ind w:hanging="360"/>
                </w:pPr>
              </w:pPrChange>
            </w:pPr>
            <w:r>
              <w:t xml:space="preserve">Menekan </w:t>
            </w:r>
            <w:r w:rsidRPr="009A7AF1">
              <w:rPr>
                <w:i/>
                <w:iCs/>
                <w:rPrChange w:id="2078"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079"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080"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081" w:author="chaniaayulestari@outlook.com" w:date="2021-11-12T15:20:00Z">
                <w:pPr>
                  <w:pStyle w:val="ListParagraph"/>
                  <w:numPr>
                    <w:numId w:val="39"/>
                  </w:numPr>
                  <w:spacing w:after="160"/>
                  <w:ind w:left="461" w:hanging="360"/>
                </w:pPr>
              </w:pPrChange>
            </w:pPr>
            <w:r>
              <w:t xml:space="preserve">Menampilkan halaman profil </w:t>
            </w:r>
            <w:r>
              <w:lastRenderedPageBreak/>
              <w:t>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082" w:author="chaniaayulestari@outlook.com" w:date="2021-11-12T15:20:00Z">
                <w:pPr>
                  <w:pStyle w:val="ListParagraph"/>
                  <w:numPr>
                    <w:numId w:val="39"/>
                  </w:numPr>
                  <w:ind w:hanging="360"/>
                </w:pPr>
              </w:pPrChange>
            </w:pPr>
            <w:r>
              <w:lastRenderedPageBreak/>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083"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084"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085"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086" w:author="chaniaayulestari@outlook.com" w:date="2021-11-12T16:26:00Z"/>
        </w:rPr>
      </w:pPr>
      <w:r>
        <w:t>Skenario Profile Kelas</w:t>
      </w:r>
    </w:p>
    <w:p w14:paraId="19B599CD" w14:textId="71A5E549" w:rsidR="001A7B0B" w:rsidDel="002B2CFD" w:rsidRDefault="001A7B0B">
      <w:pPr>
        <w:pStyle w:val="ListParagraph"/>
        <w:ind w:left="426"/>
        <w:jc w:val="center"/>
        <w:rPr>
          <w:del w:id="2087" w:author="chaniaayulestari@outlook.com" w:date="2021-11-13T13:56:00Z"/>
        </w:rPr>
        <w:pPrChange w:id="2088" w:author="chaniaayulestari@outlook.com" w:date="2021-11-13T13:55:00Z">
          <w:pPr>
            <w:pStyle w:val="ListParagraph"/>
            <w:numPr>
              <w:numId w:val="25"/>
            </w:numPr>
            <w:ind w:left="426" w:hanging="360"/>
          </w:pPr>
        </w:pPrChange>
      </w:pPr>
    </w:p>
    <w:p w14:paraId="1ED9E844" w14:textId="0BE8E80F" w:rsidR="002B2CFD" w:rsidRDefault="002B2CFD">
      <w:pPr>
        <w:pStyle w:val="Caption"/>
        <w:keepNext/>
        <w:jc w:val="center"/>
        <w:rPr>
          <w:ins w:id="2089" w:author="chaniaayulestari@outlook.com" w:date="2021-11-13T13:55:00Z"/>
        </w:rPr>
        <w:pPrChange w:id="2090" w:author="chaniaayulestari@outlook.com" w:date="2021-11-13T13:55:00Z">
          <w:pPr/>
        </w:pPrChange>
      </w:pPr>
      <w:bookmarkStart w:id="2091" w:name="_Toc87762726"/>
      <w:ins w:id="2092" w:author="chaniaayulestari@outlook.com" w:date="2021-11-13T13:55:00Z">
        <w:r>
          <w:t xml:space="preserve">Tabel 3. </w:t>
        </w:r>
        <w:r>
          <w:fldChar w:fldCharType="begin"/>
        </w:r>
        <w:r>
          <w:instrText xml:space="preserve"> SEQ Tabel_3. \* ARABIC </w:instrText>
        </w:r>
      </w:ins>
      <w:r>
        <w:fldChar w:fldCharType="separate"/>
      </w:r>
      <w:ins w:id="2093" w:author="chaniaayulestari@outlook.com" w:date="2021-11-13T14:25:00Z">
        <w:r w:rsidR="00456266">
          <w:rPr>
            <w:noProof/>
          </w:rPr>
          <w:t>13</w:t>
        </w:r>
      </w:ins>
      <w:ins w:id="2094" w:author="chaniaayulestari@outlook.com" w:date="2021-11-13T13:55:00Z">
        <w:r>
          <w:fldChar w:fldCharType="end"/>
        </w:r>
        <w:r>
          <w:t xml:space="preserve"> Skenario Profile Kelas</w:t>
        </w:r>
        <w:bookmarkEnd w:id="209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095" w:author="chaniaayulestari@outlook.com" w:date="2021-11-12T15:21:00Z">
                <w:pPr>
                  <w:numPr>
                    <w:numId w:val="29"/>
                  </w:numPr>
                  <w:spacing w:after="160"/>
                  <w:ind w:left="720" w:hanging="360"/>
                </w:pPr>
              </w:pPrChange>
            </w:pPr>
            <w:ins w:id="2096" w:author="Rafi Aziizi" w:date="2021-11-12T10:45:00Z">
              <w:r>
                <w:t>Memasuki sistem absensi</w:t>
              </w:r>
            </w:ins>
            <w:del w:id="2097"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098"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099"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100"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101"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102"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103"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104"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105" w:author="chaniaayulestari@outlook.com" w:date="2021-11-12T15:21:00Z">
                <w:pPr>
                  <w:pStyle w:val="ListParagraph"/>
                  <w:numPr>
                    <w:numId w:val="39"/>
                  </w:numPr>
                  <w:ind w:hanging="360"/>
                </w:pPr>
              </w:pPrChange>
            </w:pPr>
            <w:r>
              <w:lastRenderedPageBreak/>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106"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107"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108"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109" w:author="chaniaayulestari@outlook.com" w:date="2021-11-12T16:26:00Z"/>
        </w:rPr>
      </w:pPr>
      <w:r>
        <w:t>Skenario Anggota Kelas</w:t>
      </w:r>
    </w:p>
    <w:p w14:paraId="53D3826A" w14:textId="5E6350B8" w:rsidR="001A7B0B" w:rsidDel="002B2CFD" w:rsidRDefault="001A7B0B">
      <w:pPr>
        <w:pStyle w:val="ListParagraph"/>
        <w:ind w:left="426"/>
        <w:jc w:val="center"/>
        <w:rPr>
          <w:del w:id="2110" w:author="chaniaayulestari@outlook.com" w:date="2021-11-13T13:56:00Z"/>
        </w:rPr>
        <w:pPrChange w:id="2111" w:author="chaniaayulestari@outlook.com" w:date="2021-11-13T13:56:00Z">
          <w:pPr>
            <w:pStyle w:val="ListParagraph"/>
            <w:numPr>
              <w:numId w:val="25"/>
            </w:numPr>
            <w:ind w:left="426" w:hanging="360"/>
          </w:pPr>
        </w:pPrChange>
      </w:pPr>
    </w:p>
    <w:p w14:paraId="77D5FE4F" w14:textId="00B98171" w:rsidR="002B2CFD" w:rsidRDefault="002B2CFD">
      <w:pPr>
        <w:pStyle w:val="Caption"/>
        <w:keepNext/>
        <w:jc w:val="center"/>
        <w:rPr>
          <w:ins w:id="2112" w:author="chaniaayulestari@outlook.com" w:date="2021-11-13T13:56:00Z"/>
        </w:rPr>
        <w:pPrChange w:id="2113" w:author="chaniaayulestari@outlook.com" w:date="2021-11-13T13:56:00Z">
          <w:pPr/>
        </w:pPrChange>
      </w:pPr>
      <w:bookmarkStart w:id="2114" w:name="_Toc87762727"/>
      <w:ins w:id="2115" w:author="chaniaayulestari@outlook.com" w:date="2021-11-13T13:56:00Z">
        <w:r>
          <w:t xml:space="preserve">Tabel 3. </w:t>
        </w:r>
        <w:r>
          <w:fldChar w:fldCharType="begin"/>
        </w:r>
        <w:r>
          <w:instrText xml:space="preserve"> SEQ Tabel_3. \* ARABIC </w:instrText>
        </w:r>
      </w:ins>
      <w:r>
        <w:fldChar w:fldCharType="separate"/>
      </w:r>
      <w:ins w:id="2116" w:author="chaniaayulestari@outlook.com" w:date="2021-11-13T14:25:00Z">
        <w:r w:rsidR="00456266">
          <w:rPr>
            <w:noProof/>
          </w:rPr>
          <w:t>14</w:t>
        </w:r>
      </w:ins>
      <w:ins w:id="2117" w:author="chaniaayulestari@outlook.com" w:date="2021-11-13T13:56:00Z">
        <w:r>
          <w:fldChar w:fldCharType="end"/>
        </w:r>
        <w:r>
          <w:t xml:space="preserve"> Skenario Anggora Kelas</w:t>
        </w:r>
        <w:bookmarkEnd w:id="211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118" w:author="chaniaayulestari@outlook.com" w:date="2021-11-12T15:21:00Z">
                <w:pPr>
                  <w:numPr>
                    <w:numId w:val="29"/>
                  </w:numPr>
                  <w:spacing w:after="160"/>
                  <w:ind w:left="720" w:hanging="360"/>
                </w:pPr>
              </w:pPrChange>
            </w:pPr>
            <w:ins w:id="2119" w:author="Rafi Aziizi" w:date="2021-11-12T10:46:00Z">
              <w:r>
                <w:t>Memasuki sistem absensi</w:t>
              </w:r>
            </w:ins>
            <w:del w:id="2120"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121"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122"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123"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124"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125"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126"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127"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128" w:author="chaniaayulestari@outlook.com" w:date="2021-11-12T15:21:00Z">
                <w:pPr>
                  <w:pStyle w:val="ListParagraph"/>
                  <w:numPr>
                    <w:numId w:val="39"/>
                  </w:numPr>
                  <w:ind w:hanging="360"/>
                </w:pPr>
              </w:pPrChange>
            </w:pPr>
            <w:r>
              <w:lastRenderedPageBreak/>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129"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130"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131"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132"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133"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134"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135" w:author="chaniaayulestari@outlook.com" w:date="2021-11-12T15:21:00Z">
                <w:pPr>
                  <w:pStyle w:val="ListParagraph"/>
                  <w:numPr>
                    <w:numId w:val="39"/>
                  </w:numPr>
                  <w:spacing w:after="160"/>
                  <w:ind w:left="461" w:hanging="360"/>
                </w:pPr>
              </w:pPrChange>
            </w:pPr>
            <w:r>
              <w:t>Menampilkan data anggota siswa 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136" w:author="chaniaayulestari@outlook.com" w:date="2021-11-12T16:26:00Z"/>
        </w:rPr>
      </w:pPr>
      <w:ins w:id="2137"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138" w:author="chaniaayulestari@outlook.com" w:date="2021-11-13T13:57:00Z"/>
        </w:rPr>
        <w:pPrChange w:id="2139" w:author="chaniaayulestari@outlook.com" w:date="2021-11-12T16:26:00Z">
          <w:pPr>
            <w:pStyle w:val="ListParagraph"/>
            <w:numPr>
              <w:numId w:val="25"/>
            </w:numPr>
            <w:ind w:left="426" w:hanging="360"/>
          </w:pPr>
        </w:pPrChange>
      </w:pPr>
    </w:p>
    <w:p w14:paraId="04059749" w14:textId="04B45412" w:rsidR="002B2CFD" w:rsidRDefault="002B2CFD">
      <w:pPr>
        <w:pStyle w:val="Caption"/>
        <w:keepNext/>
        <w:jc w:val="center"/>
        <w:rPr>
          <w:ins w:id="2140" w:author="chaniaayulestari@outlook.com" w:date="2021-11-13T13:57:00Z"/>
        </w:rPr>
        <w:pPrChange w:id="2141" w:author="chaniaayulestari@outlook.com" w:date="2021-11-13T13:57:00Z">
          <w:pPr/>
        </w:pPrChange>
      </w:pPr>
      <w:bookmarkStart w:id="2142" w:name="_Toc87762728"/>
      <w:ins w:id="2143" w:author="chaniaayulestari@outlook.com" w:date="2021-11-13T13:57:00Z">
        <w:r>
          <w:t xml:space="preserve">Tabel 3. </w:t>
        </w:r>
        <w:r>
          <w:fldChar w:fldCharType="begin"/>
        </w:r>
        <w:r>
          <w:instrText xml:space="preserve"> SEQ Tabel_3. \* ARABIC </w:instrText>
        </w:r>
      </w:ins>
      <w:r>
        <w:fldChar w:fldCharType="separate"/>
      </w:r>
      <w:ins w:id="2144" w:author="chaniaayulestari@outlook.com" w:date="2021-11-13T14:25:00Z">
        <w:r w:rsidR="00456266">
          <w:rPr>
            <w:noProof/>
          </w:rPr>
          <w:t>15</w:t>
        </w:r>
      </w:ins>
      <w:ins w:id="2145" w:author="chaniaayulestari@outlook.com" w:date="2021-11-13T13:57:00Z">
        <w:r>
          <w:fldChar w:fldCharType="end"/>
        </w:r>
        <w:r>
          <w:t xml:space="preserve"> SKenario Profil Admin</w:t>
        </w:r>
        <w:bookmarkEnd w:id="21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146" w:author="chaniaayulestari@outlook.com" w:date="2021-11-12T15:22:00Z">
                <w:pPr>
                  <w:numPr>
                    <w:numId w:val="29"/>
                  </w:numPr>
                  <w:spacing w:after="160"/>
                  <w:ind w:left="720" w:hanging="360"/>
                </w:pPr>
              </w:pPrChange>
            </w:pPr>
            <w:ins w:id="2147" w:author="Rafi Aziizi" w:date="2021-11-12T10:46:00Z">
              <w:r>
                <w:t>Memasuki sistem absensi</w:t>
              </w:r>
            </w:ins>
            <w:del w:id="2148"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149"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150"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151"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152"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153"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154"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155"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156"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157"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158"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159"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160" w:author="Rafi Aziizi" w:date="2021-11-12T14:26:00Z"/>
        </w:rPr>
      </w:pPr>
      <w:r>
        <w:t xml:space="preserve">Skenario Kelola </w:t>
      </w:r>
      <w:commentRangeStart w:id="2161"/>
      <w:r>
        <w:t>Siswa</w:t>
      </w:r>
      <w:commentRangeEnd w:id="2161"/>
      <w:r w:rsidR="00494C80">
        <w:rPr>
          <w:rStyle w:val="CommentReference"/>
        </w:rPr>
        <w:commentReference w:id="2161"/>
      </w:r>
    </w:p>
    <w:p w14:paraId="75D8BD0B" w14:textId="408CCD41" w:rsidR="00E02300" w:rsidRDefault="00E02300">
      <w:pPr>
        <w:ind w:firstLine="426"/>
        <w:rPr>
          <w:ins w:id="2162" w:author="Rafi Aziizi" w:date="2021-11-12T14:18:00Z"/>
        </w:rPr>
        <w:pPrChange w:id="2163" w:author="Rafi Aziizi" w:date="2021-11-12T14:27:00Z">
          <w:pPr>
            <w:pStyle w:val="ListParagraph"/>
            <w:numPr>
              <w:numId w:val="25"/>
            </w:numPr>
            <w:ind w:left="426" w:hanging="360"/>
          </w:pPr>
        </w:pPrChange>
      </w:pPr>
      <w:ins w:id="2164" w:author="Rafi Aziizi" w:date="2021-11-12T14:26:00Z">
        <w:r>
          <w:t xml:space="preserve">Pada scenario kelola siswa terdapat 4 generalisasi </w:t>
        </w:r>
      </w:ins>
      <w:ins w:id="2165" w:author="Rafi Aziizi" w:date="2021-11-12T14:27:00Z">
        <w:r>
          <w:t xml:space="preserve">data </w:t>
        </w:r>
      </w:ins>
      <w:ins w:id="2166" w:author="Rafi Aziizi" w:date="2021-11-12T14:26:00Z">
        <w:r>
          <w:t>yaitu tambah siswa, hapus siswa, edit siswa dan lihat siswa. Hal tersebut dijelaskan pada</w:t>
        </w:r>
      </w:ins>
      <w:ins w:id="2167" w:author="Rafi Aziizi" w:date="2021-11-12T14:27:00Z">
        <w:r>
          <w:t xml:space="preserve"> poin-poin dibawah ini :</w:t>
        </w:r>
      </w:ins>
    </w:p>
    <w:p w14:paraId="069D94A5" w14:textId="6326C9C8" w:rsidR="0025138C" w:rsidRDefault="0025138C" w:rsidP="0025138C">
      <w:pPr>
        <w:ind w:firstLine="66"/>
        <w:rPr>
          <w:ins w:id="2168" w:author="chaniaayulestari@outlook.com" w:date="2021-11-12T16:27:00Z"/>
        </w:rPr>
      </w:pPr>
      <w:ins w:id="2169" w:author="Rafi Aziizi" w:date="2021-11-12T14:18:00Z">
        <w:r>
          <w:t>a.</w:t>
        </w:r>
      </w:ins>
      <w:ins w:id="2170" w:author="Rafi Aziizi" w:date="2021-11-12T14:19:00Z">
        <w:r>
          <w:t xml:space="preserve"> Skenario Tambah Siswa</w:t>
        </w:r>
      </w:ins>
    </w:p>
    <w:p w14:paraId="6217F863" w14:textId="03296CAA" w:rsidR="001A7B0B" w:rsidDel="002B2CFD" w:rsidRDefault="001A7B0B">
      <w:pPr>
        <w:jc w:val="center"/>
        <w:rPr>
          <w:ins w:id="2171" w:author="Rafi Aziizi" w:date="2021-11-12T14:25:00Z"/>
          <w:del w:id="2172" w:author="chaniaayulestari@outlook.com" w:date="2021-11-13T13:57:00Z"/>
        </w:rPr>
        <w:pPrChange w:id="2173" w:author="chaniaayulestari@outlook.com" w:date="2021-11-13T13:57:00Z">
          <w:pPr>
            <w:ind w:firstLine="66"/>
          </w:pPr>
        </w:pPrChange>
      </w:pPr>
    </w:p>
    <w:p w14:paraId="6D28E1C6" w14:textId="38521FEE" w:rsidR="002B2CFD" w:rsidRDefault="002B2CFD">
      <w:pPr>
        <w:pStyle w:val="Caption"/>
        <w:keepNext/>
        <w:jc w:val="center"/>
        <w:rPr>
          <w:ins w:id="2174" w:author="chaniaayulestari@outlook.com" w:date="2021-11-13T13:57:00Z"/>
        </w:rPr>
        <w:pPrChange w:id="2175" w:author="chaniaayulestari@outlook.com" w:date="2021-11-13T13:57:00Z">
          <w:pPr/>
        </w:pPrChange>
      </w:pPr>
      <w:bookmarkStart w:id="2176" w:name="_Toc87762729"/>
      <w:ins w:id="2177" w:author="chaniaayulestari@outlook.com" w:date="2021-11-13T13:57:00Z">
        <w:r>
          <w:t xml:space="preserve">Tabel 3. </w:t>
        </w:r>
        <w:r>
          <w:fldChar w:fldCharType="begin"/>
        </w:r>
        <w:r>
          <w:instrText xml:space="preserve"> SEQ Tabel_3. \* ARABIC </w:instrText>
        </w:r>
      </w:ins>
      <w:r>
        <w:fldChar w:fldCharType="separate"/>
      </w:r>
      <w:ins w:id="2178" w:author="chaniaayulestari@outlook.com" w:date="2021-11-13T14:25:00Z">
        <w:r w:rsidR="00456266">
          <w:rPr>
            <w:noProof/>
          </w:rPr>
          <w:t>16</w:t>
        </w:r>
      </w:ins>
      <w:ins w:id="2179" w:author="chaniaayulestari@outlook.com" w:date="2021-11-13T13:57:00Z">
        <w:r>
          <w:fldChar w:fldCharType="end"/>
        </w:r>
        <w:r>
          <w:t xml:space="preserve"> Skenario Tambah Siswa</w:t>
        </w:r>
        <w:bookmarkEnd w:id="21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180" w:author="Rafi Aziizi" w:date="2021-11-12T14:25:00Z"/>
        </w:trPr>
        <w:tc>
          <w:tcPr>
            <w:tcW w:w="3827" w:type="dxa"/>
            <w:shd w:val="clear" w:color="auto" w:fill="F2EE98"/>
            <w:vAlign w:val="center"/>
          </w:tcPr>
          <w:p w14:paraId="22D54EC5" w14:textId="77777777" w:rsidR="00E02300" w:rsidRPr="0044182F" w:rsidRDefault="00E02300" w:rsidP="001F2641">
            <w:pPr>
              <w:rPr>
                <w:ins w:id="2181" w:author="Rafi Aziizi" w:date="2021-11-12T14:25:00Z"/>
                <w:b/>
              </w:rPr>
            </w:pPr>
            <w:ins w:id="2182"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183" w:author="Rafi Aziizi" w:date="2021-11-12T14:25:00Z"/>
              </w:rPr>
            </w:pPr>
            <w:ins w:id="2184" w:author="Rafi Aziizi" w:date="2021-11-12T14:26:00Z">
              <w:r>
                <w:t>Tambah</w:t>
              </w:r>
            </w:ins>
            <w:ins w:id="2185" w:author="Rafi Aziizi" w:date="2021-11-12T14:25:00Z">
              <w:r>
                <w:t xml:space="preserve"> Siswa</w:t>
              </w:r>
            </w:ins>
          </w:p>
        </w:tc>
      </w:tr>
      <w:tr w:rsidR="00E02300" w:rsidRPr="002F6C1D" w14:paraId="2E79408F" w14:textId="77777777" w:rsidTr="001F2641">
        <w:trPr>
          <w:jc w:val="center"/>
          <w:ins w:id="2186" w:author="Rafi Aziizi" w:date="2021-11-12T14:25:00Z"/>
        </w:trPr>
        <w:tc>
          <w:tcPr>
            <w:tcW w:w="3827" w:type="dxa"/>
            <w:vAlign w:val="center"/>
          </w:tcPr>
          <w:p w14:paraId="54279196" w14:textId="77777777" w:rsidR="00E02300" w:rsidRPr="0044182F" w:rsidRDefault="00E02300" w:rsidP="001F2641">
            <w:pPr>
              <w:rPr>
                <w:ins w:id="2187" w:author="Rafi Aziizi" w:date="2021-11-12T14:25:00Z"/>
                <w:b/>
              </w:rPr>
            </w:pPr>
            <w:ins w:id="2188"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189" w:author="Rafi Aziizi" w:date="2021-11-12T14:25:00Z"/>
              </w:rPr>
            </w:pPr>
            <w:ins w:id="2190" w:author="Rafi Aziizi" w:date="2021-11-12T14:25:00Z">
              <w:r>
                <w:t>RC12</w:t>
              </w:r>
            </w:ins>
            <w:ins w:id="2191" w:author="Rafi Aziizi" w:date="2021-11-12T17:30:00Z">
              <w:r w:rsidR="00D26F74">
                <w:t>.1</w:t>
              </w:r>
            </w:ins>
          </w:p>
        </w:tc>
      </w:tr>
      <w:tr w:rsidR="00E02300" w:rsidRPr="000C722D" w14:paraId="64BF1A88" w14:textId="77777777" w:rsidTr="001F2641">
        <w:trPr>
          <w:jc w:val="center"/>
          <w:ins w:id="2192" w:author="Rafi Aziizi" w:date="2021-11-12T14:25:00Z"/>
        </w:trPr>
        <w:tc>
          <w:tcPr>
            <w:tcW w:w="3827" w:type="dxa"/>
            <w:vAlign w:val="center"/>
          </w:tcPr>
          <w:p w14:paraId="7CAE8251" w14:textId="77777777" w:rsidR="00E02300" w:rsidRPr="0044182F" w:rsidRDefault="00E02300" w:rsidP="001F2641">
            <w:pPr>
              <w:rPr>
                <w:ins w:id="2193" w:author="Rafi Aziizi" w:date="2021-11-12T14:25:00Z"/>
                <w:b/>
              </w:rPr>
            </w:pPr>
            <w:ins w:id="2194" w:author="Rafi Aziizi" w:date="2021-11-12T14:25:00Z">
              <w:r w:rsidRPr="0044182F">
                <w:rPr>
                  <w:b/>
                </w:rPr>
                <w:t>Description</w:t>
              </w:r>
            </w:ins>
          </w:p>
        </w:tc>
        <w:tc>
          <w:tcPr>
            <w:tcW w:w="3964" w:type="dxa"/>
          </w:tcPr>
          <w:p w14:paraId="4DCA4B7F" w14:textId="24901F14" w:rsidR="00E02300" w:rsidRPr="000C722D" w:rsidRDefault="00E02300" w:rsidP="001F2641">
            <w:pPr>
              <w:rPr>
                <w:ins w:id="2195" w:author="Rafi Aziizi" w:date="2021-11-12T14:25:00Z"/>
              </w:rPr>
            </w:pPr>
            <w:ins w:id="2196" w:author="Rafi Aziizi" w:date="2021-11-12T14:25:00Z">
              <w:r>
                <w:t>Use case ini merupakan use case generalisasi dari kelola siswa untuk menambah data siswa.</w:t>
              </w:r>
            </w:ins>
          </w:p>
        </w:tc>
      </w:tr>
      <w:tr w:rsidR="00E02300" w:rsidRPr="002F6C1D" w14:paraId="6A173F0B" w14:textId="77777777" w:rsidTr="001F2641">
        <w:trPr>
          <w:jc w:val="center"/>
          <w:ins w:id="2197" w:author="Rafi Aziizi" w:date="2021-11-12T14:25:00Z"/>
        </w:trPr>
        <w:tc>
          <w:tcPr>
            <w:tcW w:w="3827" w:type="dxa"/>
            <w:vAlign w:val="center"/>
          </w:tcPr>
          <w:p w14:paraId="1269B39E" w14:textId="77777777" w:rsidR="00E02300" w:rsidRPr="0044182F" w:rsidRDefault="00E02300" w:rsidP="001F2641">
            <w:pPr>
              <w:rPr>
                <w:ins w:id="2198" w:author="Rafi Aziizi" w:date="2021-11-12T14:25:00Z"/>
                <w:b/>
              </w:rPr>
            </w:pPr>
            <w:ins w:id="2199"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200" w:author="Rafi Aziizi" w:date="2021-11-12T14:25:00Z"/>
              </w:rPr>
            </w:pPr>
            <w:ins w:id="2201" w:author="Rafi Aziizi" w:date="2021-11-12T14:25:00Z">
              <w:r>
                <w:t>Bag.IT, Guru BK.</w:t>
              </w:r>
            </w:ins>
          </w:p>
        </w:tc>
      </w:tr>
      <w:tr w:rsidR="00E02300" w:rsidRPr="0044182F" w14:paraId="2ABEA729" w14:textId="77777777" w:rsidTr="001F2641">
        <w:trPr>
          <w:jc w:val="center"/>
          <w:ins w:id="2202" w:author="Rafi Aziizi" w:date="2021-11-12T14:25:00Z"/>
        </w:trPr>
        <w:tc>
          <w:tcPr>
            <w:tcW w:w="3827" w:type="dxa"/>
            <w:vAlign w:val="center"/>
          </w:tcPr>
          <w:p w14:paraId="18DA7738" w14:textId="77777777" w:rsidR="00E02300" w:rsidRPr="0044182F" w:rsidRDefault="00E02300" w:rsidP="001F2641">
            <w:pPr>
              <w:rPr>
                <w:ins w:id="2203" w:author="Rafi Aziizi" w:date="2021-11-12T14:25:00Z"/>
                <w:b/>
              </w:rPr>
            </w:pPr>
            <w:ins w:id="2204"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205" w:author="Rafi Aziizi" w:date="2021-11-12T14:25:00Z"/>
                <w:i/>
                <w:iCs/>
              </w:rPr>
            </w:pPr>
            <w:ins w:id="2206" w:author="Rafi Aziizi" w:date="2021-11-12T14:25:00Z">
              <w:r>
                <w:rPr>
                  <w:i/>
                  <w:iCs/>
                </w:rPr>
                <w:t>Conditional</w:t>
              </w:r>
            </w:ins>
          </w:p>
        </w:tc>
      </w:tr>
      <w:tr w:rsidR="00E02300" w:rsidRPr="0044182F" w14:paraId="3039B3C0" w14:textId="77777777" w:rsidTr="001F2641">
        <w:trPr>
          <w:jc w:val="center"/>
          <w:ins w:id="2207" w:author="Rafi Aziizi" w:date="2021-11-12T14:25:00Z"/>
        </w:trPr>
        <w:tc>
          <w:tcPr>
            <w:tcW w:w="3827" w:type="dxa"/>
            <w:vAlign w:val="center"/>
          </w:tcPr>
          <w:p w14:paraId="6F1F90EE" w14:textId="77777777" w:rsidR="00E02300" w:rsidRPr="0044182F" w:rsidRDefault="00E02300" w:rsidP="001F2641">
            <w:pPr>
              <w:rPr>
                <w:ins w:id="2208" w:author="Rafi Aziizi" w:date="2021-11-12T14:25:00Z"/>
                <w:b/>
              </w:rPr>
            </w:pPr>
            <w:ins w:id="2209"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210" w:author="Rafi Aziizi" w:date="2021-11-12T14:25:00Z"/>
              </w:rPr>
            </w:pPr>
            <w:ins w:id="2211" w:author="Rafi Aziizi" w:date="2021-11-12T14:25:00Z">
              <w:r>
                <w:t>-</w:t>
              </w:r>
            </w:ins>
          </w:p>
        </w:tc>
      </w:tr>
      <w:tr w:rsidR="00E02300" w:rsidRPr="0081005E" w14:paraId="7F2DF638" w14:textId="77777777" w:rsidTr="001F2641">
        <w:trPr>
          <w:jc w:val="center"/>
          <w:ins w:id="2212" w:author="Rafi Aziizi" w:date="2021-11-12T14:25:00Z"/>
        </w:trPr>
        <w:tc>
          <w:tcPr>
            <w:tcW w:w="3827" w:type="dxa"/>
            <w:vAlign w:val="center"/>
          </w:tcPr>
          <w:p w14:paraId="30B19907" w14:textId="77777777" w:rsidR="00E02300" w:rsidRPr="0044182F" w:rsidRDefault="00E02300" w:rsidP="001F2641">
            <w:pPr>
              <w:rPr>
                <w:ins w:id="2213" w:author="Rafi Aziizi" w:date="2021-11-12T14:25:00Z"/>
                <w:b/>
              </w:rPr>
            </w:pPr>
            <w:ins w:id="2214"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215" w:author="Rafi Aziizi" w:date="2021-11-12T14:25:00Z"/>
                <w:i/>
                <w:iCs/>
              </w:rPr>
            </w:pPr>
            <w:ins w:id="2216" w:author="Rafi Aziizi" w:date="2021-11-12T14:27:00Z">
              <w:r>
                <w:t xml:space="preserve">Data siswa </w:t>
              </w:r>
            </w:ins>
            <w:ins w:id="2217" w:author="Rafi Aziizi" w:date="2021-11-12T14:28:00Z">
              <w:r>
                <w:t>tidak ada</w:t>
              </w:r>
            </w:ins>
          </w:p>
        </w:tc>
      </w:tr>
      <w:tr w:rsidR="00E02300" w:rsidRPr="0048762E" w14:paraId="4981A49A" w14:textId="77777777" w:rsidTr="001F2641">
        <w:trPr>
          <w:jc w:val="center"/>
          <w:ins w:id="2218" w:author="Rafi Aziizi" w:date="2021-11-12T14:25:00Z"/>
        </w:trPr>
        <w:tc>
          <w:tcPr>
            <w:tcW w:w="3827" w:type="dxa"/>
            <w:vAlign w:val="center"/>
          </w:tcPr>
          <w:p w14:paraId="214BBFDA" w14:textId="77777777" w:rsidR="00E02300" w:rsidRPr="0044182F" w:rsidRDefault="00E02300" w:rsidP="001F2641">
            <w:pPr>
              <w:rPr>
                <w:ins w:id="2219" w:author="Rafi Aziizi" w:date="2021-11-12T14:25:00Z"/>
                <w:b/>
              </w:rPr>
            </w:pPr>
            <w:ins w:id="2220"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221" w:author="Rafi Aziizi" w:date="2021-11-12T14:25:00Z"/>
              </w:rPr>
            </w:pPr>
            <w:ins w:id="2222" w:author="Rafi Aziizi" w:date="2021-11-12T14:25:00Z">
              <w:r>
                <w:t xml:space="preserve">Data siswa </w:t>
              </w:r>
            </w:ins>
            <w:ins w:id="2223" w:author="Rafi Aziizi" w:date="2021-11-12T14:28:00Z">
              <w:r>
                <w:t>baru ditampilkan</w:t>
              </w:r>
            </w:ins>
          </w:p>
        </w:tc>
      </w:tr>
      <w:tr w:rsidR="00E02300" w:rsidRPr="0044182F" w14:paraId="16A83DA8" w14:textId="77777777" w:rsidTr="001F2641">
        <w:trPr>
          <w:jc w:val="center"/>
          <w:ins w:id="2224"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225" w:author="Rafi Aziizi" w:date="2021-11-12T14:25:00Z"/>
                <w:b/>
              </w:rPr>
            </w:pPr>
            <w:ins w:id="2226" w:author="Rafi Aziizi" w:date="2021-11-12T14:25:00Z">
              <w:r w:rsidRPr="0044182F">
                <w:rPr>
                  <w:b/>
                </w:rPr>
                <w:t>Main Course</w:t>
              </w:r>
            </w:ins>
          </w:p>
        </w:tc>
      </w:tr>
      <w:tr w:rsidR="00E02300" w:rsidRPr="0044182F" w14:paraId="2252748E" w14:textId="77777777" w:rsidTr="001F2641">
        <w:trPr>
          <w:jc w:val="center"/>
          <w:ins w:id="2227"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228" w:author="Rafi Aziizi" w:date="2021-11-12T14:25:00Z"/>
                <w:b/>
              </w:rPr>
            </w:pPr>
            <w:ins w:id="2229"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230" w:author="Rafi Aziizi" w:date="2021-11-12T14:25:00Z"/>
                <w:b/>
              </w:rPr>
            </w:pPr>
            <w:ins w:id="2231" w:author="Rafi Aziizi" w:date="2021-11-12T14:25:00Z">
              <w:r w:rsidRPr="0044182F">
                <w:rPr>
                  <w:b/>
                </w:rPr>
                <w:t>Reaksi Sistem</w:t>
              </w:r>
            </w:ins>
          </w:p>
        </w:tc>
      </w:tr>
      <w:tr w:rsidR="00E02300" w:rsidRPr="0044182F" w14:paraId="3C439C5C" w14:textId="77777777" w:rsidTr="001F2641">
        <w:trPr>
          <w:jc w:val="center"/>
          <w:ins w:id="2232"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233" w:author="Rafi Aziizi" w:date="2021-11-12T14:25:00Z"/>
              </w:rPr>
            </w:pPr>
            <w:ins w:id="2234" w:author="Rafi Aziizi" w:date="2021-11-12T14:25:00Z">
              <w:r>
                <w:t>Memasuki menu “</w:t>
              </w:r>
            </w:ins>
            <w:ins w:id="2235" w:author="Rafi Aziizi" w:date="2021-11-12T14:28:00Z">
              <w:r>
                <w:t>Tambah</w:t>
              </w:r>
            </w:ins>
            <w:ins w:id="2236"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237" w:author="Rafi Aziizi" w:date="2021-11-12T14:25:00Z"/>
              </w:rPr>
            </w:pPr>
          </w:p>
        </w:tc>
      </w:tr>
      <w:tr w:rsidR="00E02300" w:rsidRPr="0044182F" w14:paraId="20F56E0B" w14:textId="77777777" w:rsidTr="001F2641">
        <w:trPr>
          <w:jc w:val="center"/>
          <w:ins w:id="2238" w:author="Rafi Aziizi" w:date="2021-11-12T14:25:00Z"/>
        </w:trPr>
        <w:tc>
          <w:tcPr>
            <w:tcW w:w="3827" w:type="dxa"/>
            <w:vAlign w:val="center"/>
          </w:tcPr>
          <w:p w14:paraId="08D24AC5" w14:textId="77777777" w:rsidR="00E02300" w:rsidRPr="0044182F" w:rsidRDefault="00E02300" w:rsidP="001F2641">
            <w:pPr>
              <w:ind w:left="510"/>
              <w:rPr>
                <w:ins w:id="2239"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240" w:author="Rafi Aziizi" w:date="2021-11-12T14:25:00Z"/>
              </w:rPr>
            </w:pPr>
            <w:ins w:id="2241" w:author="Rafi Aziizi" w:date="2021-11-12T14:25:00Z">
              <w:r>
                <w:t xml:space="preserve">Menampilkan </w:t>
              </w:r>
            </w:ins>
            <w:ins w:id="2242" w:author="Rafi Aziizi" w:date="2021-11-12T14:28:00Z">
              <w:r>
                <w:t>form tambah</w:t>
              </w:r>
            </w:ins>
            <w:ins w:id="2243" w:author="Rafi Aziizi" w:date="2021-11-12T14:25:00Z">
              <w:r>
                <w:t xml:space="preserve"> data siswa</w:t>
              </w:r>
            </w:ins>
          </w:p>
        </w:tc>
      </w:tr>
      <w:tr w:rsidR="00E02300" w:rsidRPr="0044182F" w14:paraId="4867E998" w14:textId="77777777" w:rsidTr="001F2641">
        <w:trPr>
          <w:jc w:val="center"/>
          <w:ins w:id="2244"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245" w:author="Rafi Aziizi" w:date="2021-11-12T14:28:00Z"/>
              </w:rPr>
              <w:pPrChange w:id="2246" w:author="Rafi Aziizi" w:date="2021-11-12T14:29:00Z">
                <w:pPr>
                  <w:ind w:left="510"/>
                </w:pPr>
              </w:pPrChange>
            </w:pPr>
            <w:ins w:id="2247" w:author="Rafi Aziizi" w:date="2021-11-12T14:29:00Z">
              <w:r>
                <w:lastRenderedPageBreak/>
                <w:t xml:space="preserve">Mengisi form </w:t>
              </w:r>
            </w:ins>
            <w:ins w:id="2248" w:author="Rafi Aziizi" w:date="2021-11-12T14:30:00Z">
              <w:r>
                <w:t xml:space="preserve">tambah </w:t>
              </w:r>
            </w:ins>
            <w:ins w:id="2249" w:author="Rafi Aziizi" w:date="2021-11-12T14:29:00Z">
              <w:r>
                <w:t>data siswa</w:t>
              </w:r>
            </w:ins>
          </w:p>
        </w:tc>
        <w:tc>
          <w:tcPr>
            <w:tcW w:w="3964" w:type="dxa"/>
            <w:vAlign w:val="center"/>
          </w:tcPr>
          <w:p w14:paraId="4D36BFC6" w14:textId="77777777" w:rsidR="00E02300" w:rsidRDefault="00E02300">
            <w:pPr>
              <w:spacing w:after="160"/>
              <w:ind w:left="511"/>
              <w:rPr>
                <w:ins w:id="2250" w:author="Rafi Aziizi" w:date="2021-11-12T14:28:00Z"/>
              </w:rPr>
              <w:pPrChange w:id="2251" w:author="Rafi Aziizi" w:date="2021-11-12T14:29:00Z">
                <w:pPr>
                  <w:numPr>
                    <w:numId w:val="30"/>
                  </w:numPr>
                  <w:spacing w:after="160"/>
                  <w:ind w:left="511" w:hanging="360"/>
                </w:pPr>
              </w:pPrChange>
            </w:pPr>
          </w:p>
        </w:tc>
      </w:tr>
      <w:tr w:rsidR="00E02300" w:rsidRPr="0044182F" w14:paraId="2C7E7940" w14:textId="77777777" w:rsidTr="001F2641">
        <w:trPr>
          <w:jc w:val="center"/>
          <w:ins w:id="2252" w:author="Rafi Aziizi" w:date="2021-11-12T14:29:00Z"/>
        </w:trPr>
        <w:tc>
          <w:tcPr>
            <w:tcW w:w="3827" w:type="dxa"/>
            <w:vAlign w:val="center"/>
          </w:tcPr>
          <w:p w14:paraId="6B5D031B" w14:textId="77777777" w:rsidR="00E02300" w:rsidRDefault="00E02300">
            <w:pPr>
              <w:pStyle w:val="ListParagraph"/>
              <w:rPr>
                <w:ins w:id="2253" w:author="Rafi Aziizi" w:date="2021-11-12T14:29:00Z"/>
              </w:rPr>
              <w:pPrChange w:id="2254"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255" w:author="Rafi Aziizi" w:date="2021-11-12T14:29:00Z"/>
              </w:rPr>
              <w:pPrChange w:id="2256" w:author="Rafi Aziizi" w:date="2021-11-12T14:29:00Z">
                <w:pPr>
                  <w:spacing w:after="160"/>
                  <w:ind w:left="511"/>
                </w:pPr>
              </w:pPrChange>
            </w:pPr>
            <w:ins w:id="2257" w:author="Rafi Aziizi" w:date="2021-11-12T14:29:00Z">
              <w:r>
                <w:t xml:space="preserve">Menyimpan data siswa baru pada </w:t>
              </w:r>
              <w:r w:rsidRPr="00E02300">
                <w:rPr>
                  <w:i/>
                  <w:iCs/>
                  <w:rPrChange w:id="2258" w:author="Rafi Aziizi" w:date="2021-11-12T14:29:00Z">
                    <w:rPr/>
                  </w:rPrChange>
                </w:rPr>
                <w:t>database</w:t>
              </w:r>
            </w:ins>
          </w:p>
        </w:tc>
      </w:tr>
      <w:tr w:rsidR="00E02300" w:rsidRPr="001B1AF9" w14:paraId="36187F42" w14:textId="77777777" w:rsidTr="001F2641">
        <w:trPr>
          <w:jc w:val="center"/>
          <w:ins w:id="2259"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260" w:author="Rafi Aziizi" w:date="2021-11-12T14:25:00Z"/>
                <w:b/>
                <w:bCs/>
              </w:rPr>
            </w:pPr>
            <w:ins w:id="2261" w:author="Rafi Aziizi" w:date="2021-11-12T14:25:00Z">
              <w:r w:rsidRPr="001B1AF9">
                <w:rPr>
                  <w:b/>
                  <w:bCs/>
                </w:rPr>
                <w:t>Skenario Eksepsi (Optional)</w:t>
              </w:r>
            </w:ins>
          </w:p>
        </w:tc>
      </w:tr>
      <w:tr w:rsidR="00E02300" w:rsidRPr="001B1AF9" w14:paraId="41EC4BD0" w14:textId="77777777" w:rsidTr="001F2641">
        <w:trPr>
          <w:jc w:val="center"/>
          <w:ins w:id="2262"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263" w:author="Rafi Aziizi" w:date="2021-11-12T14:25:00Z"/>
                <w:b/>
                <w:bCs/>
              </w:rPr>
            </w:pPr>
            <w:ins w:id="2264"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265" w:author="Rafi Aziizi" w:date="2021-11-12T14:25:00Z"/>
                <w:b/>
                <w:bCs/>
              </w:rPr>
            </w:pPr>
            <w:ins w:id="2266" w:author="Rafi Aziizi" w:date="2021-11-12T14:25:00Z">
              <w:r w:rsidRPr="001B1AF9">
                <w:rPr>
                  <w:b/>
                  <w:bCs/>
                </w:rPr>
                <w:t>Reaksi Sistem</w:t>
              </w:r>
            </w:ins>
          </w:p>
        </w:tc>
      </w:tr>
      <w:tr w:rsidR="00E02300" w14:paraId="53C3D03B" w14:textId="77777777" w:rsidTr="001F2641">
        <w:trPr>
          <w:jc w:val="center"/>
          <w:ins w:id="2267" w:author="Rafi Aziizi" w:date="2021-11-12T14:25:00Z"/>
        </w:trPr>
        <w:tc>
          <w:tcPr>
            <w:tcW w:w="3827" w:type="dxa"/>
            <w:vAlign w:val="center"/>
          </w:tcPr>
          <w:p w14:paraId="21254621" w14:textId="6E867CB2" w:rsidR="00E02300" w:rsidRDefault="00E02300" w:rsidP="001F2641">
            <w:pPr>
              <w:ind w:left="360"/>
              <w:rPr>
                <w:ins w:id="2268" w:author="Rafi Aziizi" w:date="2021-11-12T14:25:00Z"/>
              </w:rPr>
            </w:pPr>
            <w:ins w:id="2269" w:author="Rafi Aziizi" w:date="2021-11-12T14:30:00Z">
              <w:r>
                <w:t>3</w:t>
              </w:r>
            </w:ins>
            <w:ins w:id="2270" w:author="Rafi Aziizi" w:date="2021-11-12T14:25:00Z">
              <w:r>
                <w:t xml:space="preserve">a. </w:t>
              </w:r>
            </w:ins>
            <w:ins w:id="2271" w:author="Rafi Aziizi" w:date="2021-11-12T14:29:00Z">
              <w:r>
                <w:t xml:space="preserve">Tidak </w:t>
              </w:r>
            </w:ins>
            <w:ins w:id="2272"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273" w:author="Rafi Aziizi" w:date="2021-11-12T14:25:00Z"/>
              </w:rPr>
            </w:pPr>
          </w:p>
        </w:tc>
      </w:tr>
      <w:tr w:rsidR="00E02300" w14:paraId="1149EF36" w14:textId="77777777" w:rsidTr="001F2641">
        <w:trPr>
          <w:jc w:val="center"/>
          <w:ins w:id="2274" w:author="Rafi Aziizi" w:date="2021-11-12T14:25:00Z"/>
        </w:trPr>
        <w:tc>
          <w:tcPr>
            <w:tcW w:w="3827" w:type="dxa"/>
            <w:vAlign w:val="center"/>
          </w:tcPr>
          <w:p w14:paraId="1A183E47" w14:textId="77777777" w:rsidR="00E02300" w:rsidRDefault="00E02300" w:rsidP="001F2641">
            <w:pPr>
              <w:pStyle w:val="ListParagraph"/>
              <w:ind w:left="450"/>
              <w:rPr>
                <w:ins w:id="2275" w:author="Rafi Aziizi" w:date="2021-11-12T14:25:00Z"/>
              </w:rPr>
            </w:pPr>
          </w:p>
        </w:tc>
        <w:tc>
          <w:tcPr>
            <w:tcW w:w="3964" w:type="dxa"/>
            <w:vAlign w:val="center"/>
          </w:tcPr>
          <w:p w14:paraId="2F19F147" w14:textId="5F73894F" w:rsidR="00E02300" w:rsidRDefault="00E02300" w:rsidP="001F2641">
            <w:pPr>
              <w:spacing w:after="160"/>
              <w:ind w:left="360"/>
              <w:rPr>
                <w:ins w:id="2276" w:author="Rafi Aziizi" w:date="2021-11-12T14:25:00Z"/>
              </w:rPr>
            </w:pPr>
            <w:ins w:id="2277" w:author="Rafi Aziizi" w:date="2021-11-12T14:30:00Z">
              <w:r>
                <w:t>3</w:t>
              </w:r>
            </w:ins>
            <w:ins w:id="2278" w:author="Rafi Aziizi" w:date="2021-11-12T14:25:00Z">
              <w:r>
                <w:t xml:space="preserve">b. Menampilkan pemberitahuan melalui notifikasi bahwa data siswa </w:t>
              </w:r>
            </w:ins>
            <w:ins w:id="2279" w:author="Rafi Aziizi" w:date="2021-11-12T14:30:00Z">
              <w:r>
                <w:t>tidak memenuhi persyaratan dan gagal ditambahkan</w:t>
              </w:r>
            </w:ins>
          </w:p>
        </w:tc>
      </w:tr>
    </w:tbl>
    <w:p w14:paraId="4623802F" w14:textId="77777777" w:rsidR="00E02300" w:rsidRDefault="00E02300">
      <w:pPr>
        <w:ind w:firstLine="66"/>
        <w:rPr>
          <w:ins w:id="2280" w:author="Rafi Aziizi" w:date="2021-11-12T14:19:00Z"/>
        </w:rPr>
        <w:pPrChange w:id="2281" w:author="Rafi Aziizi" w:date="2021-11-12T14:22:00Z">
          <w:pPr>
            <w:ind w:firstLine="426"/>
          </w:pPr>
        </w:pPrChange>
      </w:pPr>
    </w:p>
    <w:p w14:paraId="12887761" w14:textId="4CA0DC09" w:rsidR="0025138C" w:rsidRDefault="0025138C" w:rsidP="0025138C">
      <w:pPr>
        <w:ind w:firstLine="66"/>
        <w:rPr>
          <w:ins w:id="2282" w:author="chaniaayulestari@outlook.com" w:date="2021-11-12T16:27:00Z"/>
        </w:rPr>
      </w:pPr>
      <w:ins w:id="2283" w:author="Rafi Aziizi" w:date="2021-11-12T14:19:00Z">
        <w:r>
          <w:t>b. Skenario Hapus Siswa</w:t>
        </w:r>
      </w:ins>
    </w:p>
    <w:p w14:paraId="52261897" w14:textId="4E467C23" w:rsidR="001A7B0B" w:rsidDel="002B2CFD" w:rsidRDefault="001A7B0B">
      <w:pPr>
        <w:rPr>
          <w:ins w:id="2284" w:author="Rafi Aziizi" w:date="2021-11-12T14:30:00Z"/>
          <w:del w:id="2285" w:author="chaniaayulestari@outlook.com" w:date="2021-11-13T13:58:00Z"/>
        </w:rPr>
        <w:pPrChange w:id="2286" w:author="chaniaayulestari@outlook.com" w:date="2021-11-12T16:27:00Z">
          <w:pPr>
            <w:ind w:firstLine="66"/>
          </w:pPr>
        </w:pPrChange>
      </w:pPr>
    </w:p>
    <w:p w14:paraId="12A04901" w14:textId="2C7A66D1" w:rsidR="002B2CFD" w:rsidRDefault="002B2CFD">
      <w:pPr>
        <w:pStyle w:val="Caption"/>
        <w:keepNext/>
        <w:jc w:val="center"/>
        <w:rPr>
          <w:ins w:id="2287" w:author="chaniaayulestari@outlook.com" w:date="2021-11-13T13:58:00Z"/>
        </w:rPr>
        <w:pPrChange w:id="2288" w:author="chaniaayulestari@outlook.com" w:date="2021-11-13T13:58:00Z">
          <w:pPr/>
        </w:pPrChange>
      </w:pPr>
      <w:bookmarkStart w:id="2289" w:name="_Toc87762730"/>
      <w:ins w:id="2290" w:author="chaniaayulestari@outlook.com" w:date="2021-11-13T13:58:00Z">
        <w:r>
          <w:t xml:space="preserve">Tabel 3. </w:t>
        </w:r>
        <w:r>
          <w:fldChar w:fldCharType="begin"/>
        </w:r>
        <w:r>
          <w:instrText xml:space="preserve"> SEQ Tabel_3. \* ARABIC </w:instrText>
        </w:r>
      </w:ins>
      <w:r>
        <w:fldChar w:fldCharType="separate"/>
      </w:r>
      <w:ins w:id="2291" w:author="chaniaayulestari@outlook.com" w:date="2021-11-13T14:25:00Z">
        <w:r w:rsidR="00456266">
          <w:rPr>
            <w:noProof/>
          </w:rPr>
          <w:t>17</w:t>
        </w:r>
      </w:ins>
      <w:ins w:id="2292" w:author="chaniaayulestari@outlook.com" w:date="2021-11-13T13:58:00Z">
        <w:r>
          <w:fldChar w:fldCharType="end"/>
        </w:r>
        <w:r>
          <w:t xml:space="preserve"> Skenario Hapus Siswa</w:t>
        </w:r>
        <w:bookmarkEnd w:id="228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293" w:author="Rafi Aziizi" w:date="2021-11-12T14:31:00Z"/>
        </w:trPr>
        <w:tc>
          <w:tcPr>
            <w:tcW w:w="3827" w:type="dxa"/>
            <w:shd w:val="clear" w:color="auto" w:fill="F2EE98"/>
            <w:vAlign w:val="center"/>
          </w:tcPr>
          <w:p w14:paraId="49988FA4" w14:textId="77777777" w:rsidR="00E02300" w:rsidRPr="0044182F" w:rsidRDefault="00E02300" w:rsidP="001F2641">
            <w:pPr>
              <w:rPr>
                <w:ins w:id="2294" w:author="Rafi Aziizi" w:date="2021-11-12T14:31:00Z"/>
                <w:b/>
              </w:rPr>
            </w:pPr>
            <w:ins w:id="229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296" w:author="Rafi Aziizi" w:date="2021-11-12T14:31:00Z"/>
              </w:rPr>
            </w:pPr>
            <w:ins w:id="2297" w:author="Rafi Aziizi" w:date="2021-11-12T14:31:00Z">
              <w:r>
                <w:t>Hapus Siswa</w:t>
              </w:r>
            </w:ins>
          </w:p>
        </w:tc>
      </w:tr>
      <w:tr w:rsidR="00E02300" w:rsidRPr="002F6C1D" w14:paraId="52D15CD4" w14:textId="77777777" w:rsidTr="001F2641">
        <w:trPr>
          <w:jc w:val="center"/>
          <w:ins w:id="2298" w:author="Rafi Aziizi" w:date="2021-11-12T14:31:00Z"/>
        </w:trPr>
        <w:tc>
          <w:tcPr>
            <w:tcW w:w="3827" w:type="dxa"/>
            <w:vAlign w:val="center"/>
          </w:tcPr>
          <w:p w14:paraId="4716422C" w14:textId="77777777" w:rsidR="00E02300" w:rsidRPr="0044182F" w:rsidRDefault="00E02300" w:rsidP="001F2641">
            <w:pPr>
              <w:rPr>
                <w:ins w:id="2299" w:author="Rafi Aziizi" w:date="2021-11-12T14:31:00Z"/>
                <w:b/>
              </w:rPr>
            </w:pPr>
            <w:ins w:id="2300"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301" w:author="Rafi Aziizi" w:date="2021-11-12T14:31:00Z"/>
              </w:rPr>
            </w:pPr>
            <w:ins w:id="2302" w:author="Rafi Aziizi" w:date="2021-11-12T14:31:00Z">
              <w:r>
                <w:t>RC12</w:t>
              </w:r>
            </w:ins>
            <w:ins w:id="2303" w:author="Rafi Aziizi" w:date="2021-11-12T17:30:00Z">
              <w:r w:rsidR="00D26F74">
                <w:t>.2</w:t>
              </w:r>
            </w:ins>
          </w:p>
        </w:tc>
      </w:tr>
      <w:tr w:rsidR="00E02300" w:rsidRPr="000C722D" w14:paraId="31CB88BA" w14:textId="77777777" w:rsidTr="001F2641">
        <w:trPr>
          <w:jc w:val="center"/>
          <w:ins w:id="2304" w:author="Rafi Aziizi" w:date="2021-11-12T14:31:00Z"/>
        </w:trPr>
        <w:tc>
          <w:tcPr>
            <w:tcW w:w="3827" w:type="dxa"/>
            <w:vAlign w:val="center"/>
          </w:tcPr>
          <w:p w14:paraId="44E322E8" w14:textId="77777777" w:rsidR="00E02300" w:rsidRPr="0044182F" w:rsidRDefault="00E02300" w:rsidP="001F2641">
            <w:pPr>
              <w:rPr>
                <w:ins w:id="2305" w:author="Rafi Aziizi" w:date="2021-11-12T14:31:00Z"/>
                <w:b/>
              </w:rPr>
            </w:pPr>
            <w:ins w:id="2306" w:author="Rafi Aziizi" w:date="2021-11-12T14:31:00Z">
              <w:r w:rsidRPr="0044182F">
                <w:rPr>
                  <w:b/>
                </w:rPr>
                <w:t>Description</w:t>
              </w:r>
            </w:ins>
          </w:p>
        </w:tc>
        <w:tc>
          <w:tcPr>
            <w:tcW w:w="3964" w:type="dxa"/>
          </w:tcPr>
          <w:p w14:paraId="58BEFBB7" w14:textId="4561B319" w:rsidR="00E02300" w:rsidRPr="000C722D" w:rsidRDefault="00E02300" w:rsidP="001F2641">
            <w:pPr>
              <w:rPr>
                <w:ins w:id="2307" w:author="Rafi Aziizi" w:date="2021-11-12T14:31:00Z"/>
              </w:rPr>
            </w:pPr>
            <w:ins w:id="2308" w:author="Rafi Aziizi" w:date="2021-11-12T14:31:00Z">
              <w:r>
                <w:t>Use case ini merupakan use case generalisasi dari kelola siswa untuk menghapus data siswa.</w:t>
              </w:r>
            </w:ins>
          </w:p>
        </w:tc>
      </w:tr>
      <w:tr w:rsidR="00E02300" w:rsidRPr="002F6C1D" w14:paraId="2399BAB8" w14:textId="77777777" w:rsidTr="001F2641">
        <w:trPr>
          <w:jc w:val="center"/>
          <w:ins w:id="2309" w:author="Rafi Aziizi" w:date="2021-11-12T14:31:00Z"/>
        </w:trPr>
        <w:tc>
          <w:tcPr>
            <w:tcW w:w="3827" w:type="dxa"/>
            <w:vAlign w:val="center"/>
          </w:tcPr>
          <w:p w14:paraId="68491AF7" w14:textId="77777777" w:rsidR="00E02300" w:rsidRPr="0044182F" w:rsidRDefault="00E02300" w:rsidP="001F2641">
            <w:pPr>
              <w:rPr>
                <w:ins w:id="2310" w:author="Rafi Aziizi" w:date="2021-11-12T14:31:00Z"/>
                <w:b/>
              </w:rPr>
            </w:pPr>
            <w:ins w:id="2311"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312" w:author="Rafi Aziizi" w:date="2021-11-12T14:31:00Z"/>
              </w:rPr>
            </w:pPr>
            <w:ins w:id="2313" w:author="Rafi Aziizi" w:date="2021-11-12T14:31:00Z">
              <w:r>
                <w:t>Bag.IT, Guru BK.</w:t>
              </w:r>
            </w:ins>
          </w:p>
        </w:tc>
      </w:tr>
      <w:tr w:rsidR="00E02300" w:rsidRPr="0044182F" w14:paraId="299C8542" w14:textId="77777777" w:rsidTr="001F2641">
        <w:trPr>
          <w:jc w:val="center"/>
          <w:ins w:id="2314" w:author="Rafi Aziizi" w:date="2021-11-12T14:31:00Z"/>
        </w:trPr>
        <w:tc>
          <w:tcPr>
            <w:tcW w:w="3827" w:type="dxa"/>
            <w:vAlign w:val="center"/>
          </w:tcPr>
          <w:p w14:paraId="5B9CF936" w14:textId="77777777" w:rsidR="00E02300" w:rsidRPr="0044182F" w:rsidRDefault="00E02300" w:rsidP="001F2641">
            <w:pPr>
              <w:rPr>
                <w:ins w:id="2315" w:author="Rafi Aziizi" w:date="2021-11-12T14:31:00Z"/>
                <w:b/>
              </w:rPr>
            </w:pPr>
            <w:ins w:id="2316"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317" w:author="Rafi Aziizi" w:date="2021-11-12T14:31:00Z"/>
                <w:i/>
                <w:iCs/>
              </w:rPr>
            </w:pPr>
            <w:ins w:id="2318" w:author="Rafi Aziizi" w:date="2021-11-12T14:31:00Z">
              <w:r>
                <w:rPr>
                  <w:i/>
                  <w:iCs/>
                </w:rPr>
                <w:t>Conditional</w:t>
              </w:r>
            </w:ins>
          </w:p>
        </w:tc>
      </w:tr>
      <w:tr w:rsidR="00E02300" w:rsidRPr="0044182F" w14:paraId="5D852CFF" w14:textId="77777777" w:rsidTr="001F2641">
        <w:trPr>
          <w:jc w:val="center"/>
          <w:ins w:id="2319" w:author="Rafi Aziizi" w:date="2021-11-12T14:31:00Z"/>
        </w:trPr>
        <w:tc>
          <w:tcPr>
            <w:tcW w:w="3827" w:type="dxa"/>
            <w:vAlign w:val="center"/>
          </w:tcPr>
          <w:p w14:paraId="74B10E37" w14:textId="77777777" w:rsidR="00E02300" w:rsidRPr="0044182F" w:rsidRDefault="00E02300" w:rsidP="001F2641">
            <w:pPr>
              <w:rPr>
                <w:ins w:id="2320" w:author="Rafi Aziizi" w:date="2021-11-12T14:31:00Z"/>
                <w:b/>
              </w:rPr>
            </w:pPr>
            <w:ins w:id="2321"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322" w:author="Rafi Aziizi" w:date="2021-11-12T14:31:00Z"/>
              </w:rPr>
            </w:pPr>
            <w:ins w:id="2323" w:author="Rafi Aziizi" w:date="2021-11-12T14:31:00Z">
              <w:r>
                <w:t>-</w:t>
              </w:r>
            </w:ins>
          </w:p>
        </w:tc>
      </w:tr>
      <w:tr w:rsidR="00E02300" w:rsidRPr="0081005E" w14:paraId="529CB1A5" w14:textId="77777777" w:rsidTr="001F2641">
        <w:trPr>
          <w:jc w:val="center"/>
          <w:ins w:id="2324" w:author="Rafi Aziizi" w:date="2021-11-12T14:31:00Z"/>
        </w:trPr>
        <w:tc>
          <w:tcPr>
            <w:tcW w:w="3827" w:type="dxa"/>
            <w:vAlign w:val="center"/>
          </w:tcPr>
          <w:p w14:paraId="591C0BCD" w14:textId="77777777" w:rsidR="00E02300" w:rsidRPr="0044182F" w:rsidRDefault="00E02300" w:rsidP="001F2641">
            <w:pPr>
              <w:rPr>
                <w:ins w:id="2325" w:author="Rafi Aziizi" w:date="2021-11-12T14:31:00Z"/>
                <w:b/>
              </w:rPr>
            </w:pPr>
            <w:ins w:id="2326"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327" w:author="Rafi Aziizi" w:date="2021-11-12T14:31:00Z"/>
                <w:i/>
                <w:iCs/>
              </w:rPr>
            </w:pPr>
            <w:ins w:id="2328" w:author="Rafi Aziizi" w:date="2021-11-12T14:31:00Z">
              <w:r>
                <w:t>Data siswa aktif</w:t>
              </w:r>
            </w:ins>
          </w:p>
        </w:tc>
      </w:tr>
      <w:tr w:rsidR="00E02300" w:rsidRPr="0048762E" w14:paraId="5ED0BFCA" w14:textId="77777777" w:rsidTr="001F2641">
        <w:trPr>
          <w:jc w:val="center"/>
          <w:ins w:id="2329" w:author="Rafi Aziizi" w:date="2021-11-12T14:31:00Z"/>
        </w:trPr>
        <w:tc>
          <w:tcPr>
            <w:tcW w:w="3827" w:type="dxa"/>
            <w:vAlign w:val="center"/>
          </w:tcPr>
          <w:p w14:paraId="6057F828" w14:textId="77777777" w:rsidR="00E02300" w:rsidRPr="0044182F" w:rsidRDefault="00E02300" w:rsidP="001F2641">
            <w:pPr>
              <w:rPr>
                <w:ins w:id="2330" w:author="Rafi Aziizi" w:date="2021-11-12T14:31:00Z"/>
                <w:b/>
              </w:rPr>
            </w:pPr>
            <w:ins w:id="2331"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332" w:author="Rafi Aziizi" w:date="2021-11-12T14:31:00Z"/>
              </w:rPr>
            </w:pPr>
            <w:ins w:id="2333" w:author="Rafi Aziizi" w:date="2021-11-12T14:31:00Z">
              <w:r>
                <w:t>Perubahan data siswa menjadi pasif</w:t>
              </w:r>
            </w:ins>
          </w:p>
        </w:tc>
      </w:tr>
      <w:tr w:rsidR="00E02300" w:rsidRPr="0044182F" w14:paraId="7489C51A" w14:textId="77777777" w:rsidTr="001F2641">
        <w:trPr>
          <w:jc w:val="center"/>
          <w:ins w:id="2334"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335" w:author="Rafi Aziizi" w:date="2021-11-12T14:31:00Z"/>
                <w:b/>
              </w:rPr>
            </w:pPr>
            <w:ins w:id="2336" w:author="Rafi Aziizi" w:date="2021-11-12T14:31:00Z">
              <w:r w:rsidRPr="0044182F">
                <w:rPr>
                  <w:b/>
                </w:rPr>
                <w:t>Main Course</w:t>
              </w:r>
            </w:ins>
          </w:p>
        </w:tc>
      </w:tr>
      <w:tr w:rsidR="00E02300" w:rsidRPr="0044182F" w14:paraId="46A3D590" w14:textId="77777777" w:rsidTr="001F2641">
        <w:trPr>
          <w:jc w:val="center"/>
          <w:ins w:id="2337"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338" w:author="Rafi Aziizi" w:date="2021-11-12T14:31:00Z"/>
                <w:b/>
              </w:rPr>
            </w:pPr>
            <w:ins w:id="2339"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340" w:author="Rafi Aziizi" w:date="2021-11-12T14:31:00Z"/>
                <w:b/>
              </w:rPr>
            </w:pPr>
            <w:ins w:id="2341" w:author="Rafi Aziizi" w:date="2021-11-12T14:31:00Z">
              <w:r w:rsidRPr="0044182F">
                <w:rPr>
                  <w:b/>
                </w:rPr>
                <w:t>Reaksi Sistem</w:t>
              </w:r>
            </w:ins>
          </w:p>
        </w:tc>
      </w:tr>
      <w:tr w:rsidR="00E02300" w:rsidRPr="0044182F" w14:paraId="0DA27D86" w14:textId="77777777" w:rsidTr="001F2641">
        <w:trPr>
          <w:jc w:val="center"/>
          <w:ins w:id="2342"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343" w:author="Rafi Aziizi" w:date="2021-11-12T14:31:00Z"/>
              </w:rPr>
            </w:pPr>
            <w:ins w:id="2344" w:author="Rafi Aziizi" w:date="2021-11-12T14:31:00Z">
              <w:r>
                <w:t xml:space="preserve">Memasuki menu “Data </w:t>
              </w:r>
              <w:r>
                <w:lastRenderedPageBreak/>
                <w:t>Siswa”</w:t>
              </w:r>
            </w:ins>
          </w:p>
        </w:tc>
        <w:tc>
          <w:tcPr>
            <w:tcW w:w="3964" w:type="dxa"/>
            <w:vAlign w:val="center"/>
          </w:tcPr>
          <w:p w14:paraId="678FAB10" w14:textId="77777777" w:rsidR="00E02300" w:rsidRPr="0044182F" w:rsidRDefault="00E02300" w:rsidP="001F2641">
            <w:pPr>
              <w:ind w:left="511"/>
              <w:rPr>
                <w:ins w:id="2345" w:author="Rafi Aziizi" w:date="2021-11-12T14:31:00Z"/>
              </w:rPr>
            </w:pPr>
          </w:p>
        </w:tc>
      </w:tr>
      <w:tr w:rsidR="00E02300" w:rsidRPr="0044182F" w14:paraId="1AC1A067" w14:textId="77777777" w:rsidTr="001F2641">
        <w:trPr>
          <w:jc w:val="center"/>
          <w:ins w:id="2346" w:author="Rafi Aziizi" w:date="2021-11-12T14:31:00Z"/>
        </w:trPr>
        <w:tc>
          <w:tcPr>
            <w:tcW w:w="3827" w:type="dxa"/>
            <w:vAlign w:val="center"/>
          </w:tcPr>
          <w:p w14:paraId="2DB6490F" w14:textId="77777777" w:rsidR="00E02300" w:rsidRPr="0044182F" w:rsidRDefault="00E02300" w:rsidP="001F2641">
            <w:pPr>
              <w:ind w:left="510"/>
              <w:rPr>
                <w:ins w:id="2347"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348" w:author="Rafi Aziizi" w:date="2021-11-12T14:31:00Z"/>
              </w:rPr>
            </w:pPr>
            <w:ins w:id="2349" w:author="Rafi Aziizi" w:date="2021-11-12T14:31:00Z">
              <w:r>
                <w:t>Menampilkan seluruh data siswa</w:t>
              </w:r>
            </w:ins>
          </w:p>
        </w:tc>
      </w:tr>
      <w:tr w:rsidR="00E02300" w:rsidRPr="0044182F" w14:paraId="43BE3631" w14:textId="77777777" w:rsidTr="001F2641">
        <w:trPr>
          <w:jc w:val="center"/>
          <w:ins w:id="2350"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351" w:author="Rafi Aziizi" w:date="2021-11-12T14:31:00Z"/>
              </w:rPr>
            </w:pPr>
            <w:ins w:id="2352"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353" w:author="Rafi Aziizi" w:date="2021-11-12T14:31:00Z"/>
              </w:rPr>
            </w:pPr>
          </w:p>
        </w:tc>
      </w:tr>
      <w:tr w:rsidR="00E02300" w:rsidRPr="0044182F" w14:paraId="200A31FB" w14:textId="77777777" w:rsidTr="001F2641">
        <w:trPr>
          <w:jc w:val="center"/>
          <w:ins w:id="2354" w:author="Rafi Aziizi" w:date="2021-11-12T14:31:00Z"/>
        </w:trPr>
        <w:tc>
          <w:tcPr>
            <w:tcW w:w="3827" w:type="dxa"/>
            <w:vAlign w:val="center"/>
          </w:tcPr>
          <w:p w14:paraId="7331C67F" w14:textId="77777777" w:rsidR="00E02300" w:rsidRDefault="00E02300" w:rsidP="001F2641">
            <w:pPr>
              <w:pStyle w:val="ListParagraph"/>
              <w:rPr>
                <w:ins w:id="2355"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356" w:author="Rafi Aziizi" w:date="2021-11-12T14:31:00Z"/>
              </w:rPr>
            </w:pPr>
            <w:ins w:id="2357" w:author="Rafi Aziizi" w:date="2021-11-12T14:32:00Z">
              <w:r>
                <w:t>Melakukan perubahan</w:t>
              </w:r>
            </w:ins>
            <w:ins w:id="2358" w:author="Rafi Aziizi" w:date="2021-11-12T14:31:00Z">
              <w:r>
                <w:t xml:space="preserve"> data siswa </w:t>
              </w:r>
            </w:ins>
            <w:ins w:id="2359" w:author="Rafi Aziizi" w:date="2021-11-12T14:32:00Z">
              <w:r w:rsidR="001F2641">
                <w:t>aktif menjadi pasif</w:t>
              </w:r>
            </w:ins>
            <w:ins w:id="2360" w:author="Rafi Aziizi" w:date="2021-11-12T14:31:00Z">
              <w:r>
                <w:t xml:space="preserve"> pada </w:t>
              </w:r>
              <w:r w:rsidRPr="00C70CAF">
                <w:rPr>
                  <w:i/>
                  <w:iCs/>
                </w:rPr>
                <w:t>database</w:t>
              </w:r>
            </w:ins>
          </w:p>
        </w:tc>
      </w:tr>
      <w:tr w:rsidR="00E02300" w:rsidRPr="001B1AF9" w14:paraId="34632C92" w14:textId="77777777" w:rsidTr="001F2641">
        <w:trPr>
          <w:jc w:val="center"/>
          <w:ins w:id="2361"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362" w:author="Rafi Aziizi" w:date="2021-11-12T14:31:00Z"/>
                <w:b/>
                <w:bCs/>
              </w:rPr>
            </w:pPr>
            <w:ins w:id="2363" w:author="Rafi Aziizi" w:date="2021-11-12T14:31:00Z">
              <w:r w:rsidRPr="001B1AF9">
                <w:rPr>
                  <w:b/>
                  <w:bCs/>
                </w:rPr>
                <w:t>Skenario Eksepsi (Optional)</w:t>
              </w:r>
            </w:ins>
          </w:p>
        </w:tc>
      </w:tr>
      <w:tr w:rsidR="00E02300" w:rsidRPr="001B1AF9" w14:paraId="7CA1693D" w14:textId="77777777" w:rsidTr="001F2641">
        <w:trPr>
          <w:jc w:val="center"/>
          <w:ins w:id="2364"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365" w:author="Rafi Aziizi" w:date="2021-11-12T14:31:00Z"/>
                <w:b/>
                <w:bCs/>
              </w:rPr>
            </w:pPr>
            <w:ins w:id="2366"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367" w:author="Rafi Aziizi" w:date="2021-11-12T14:31:00Z"/>
                <w:b/>
                <w:bCs/>
              </w:rPr>
            </w:pPr>
            <w:ins w:id="2368" w:author="Rafi Aziizi" w:date="2021-11-12T14:31:00Z">
              <w:r w:rsidRPr="001B1AF9">
                <w:rPr>
                  <w:b/>
                  <w:bCs/>
                </w:rPr>
                <w:t>Reaksi Sistem</w:t>
              </w:r>
            </w:ins>
          </w:p>
        </w:tc>
      </w:tr>
      <w:tr w:rsidR="00E02300" w14:paraId="3B149639" w14:textId="77777777" w:rsidTr="001F2641">
        <w:trPr>
          <w:jc w:val="center"/>
          <w:ins w:id="2369" w:author="Rafi Aziizi" w:date="2021-11-12T14:31:00Z"/>
        </w:trPr>
        <w:tc>
          <w:tcPr>
            <w:tcW w:w="3827" w:type="dxa"/>
            <w:vAlign w:val="center"/>
          </w:tcPr>
          <w:p w14:paraId="574F373B" w14:textId="7C7C7286" w:rsidR="00E02300" w:rsidRDefault="00E02300" w:rsidP="001F2641">
            <w:pPr>
              <w:ind w:left="360"/>
              <w:rPr>
                <w:ins w:id="2370" w:author="Rafi Aziizi" w:date="2021-11-12T14:31:00Z"/>
              </w:rPr>
            </w:pPr>
            <w:ins w:id="2371" w:author="Rafi Aziizi" w:date="2021-11-12T14:31:00Z">
              <w:r>
                <w:t xml:space="preserve">3a. </w:t>
              </w:r>
            </w:ins>
            <w:ins w:id="2372"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373" w:author="Rafi Aziizi" w:date="2021-11-12T14:31:00Z"/>
              </w:rPr>
            </w:pPr>
          </w:p>
        </w:tc>
      </w:tr>
      <w:tr w:rsidR="00E02300" w14:paraId="7BCEC41C" w14:textId="77777777" w:rsidTr="001F2641">
        <w:trPr>
          <w:jc w:val="center"/>
          <w:ins w:id="2374" w:author="Rafi Aziizi" w:date="2021-11-12T14:31:00Z"/>
        </w:trPr>
        <w:tc>
          <w:tcPr>
            <w:tcW w:w="3827" w:type="dxa"/>
            <w:vAlign w:val="center"/>
          </w:tcPr>
          <w:p w14:paraId="1FD3EB3D" w14:textId="77777777" w:rsidR="00E02300" w:rsidRDefault="00E02300" w:rsidP="001F2641">
            <w:pPr>
              <w:pStyle w:val="ListParagraph"/>
              <w:ind w:left="450"/>
              <w:rPr>
                <w:ins w:id="2375" w:author="Rafi Aziizi" w:date="2021-11-12T14:31:00Z"/>
              </w:rPr>
            </w:pPr>
          </w:p>
        </w:tc>
        <w:tc>
          <w:tcPr>
            <w:tcW w:w="3964" w:type="dxa"/>
            <w:vAlign w:val="center"/>
          </w:tcPr>
          <w:p w14:paraId="1FF45788" w14:textId="4D427F08" w:rsidR="00E02300" w:rsidRDefault="00E02300" w:rsidP="001F2641">
            <w:pPr>
              <w:spacing w:after="160"/>
              <w:ind w:left="360"/>
              <w:rPr>
                <w:ins w:id="2376" w:author="Rafi Aziizi" w:date="2021-11-12T14:31:00Z"/>
              </w:rPr>
            </w:pPr>
            <w:ins w:id="2377" w:author="Rafi Aziizi" w:date="2021-11-12T14:31:00Z">
              <w:r>
                <w:t>3b. Menampilkan pemberitahuan melalui notifikasi bahwa data siswa tidak memenuhi persyaratan dan gagal di</w:t>
              </w:r>
            </w:ins>
            <w:ins w:id="2378" w:author="Rafi Aziizi" w:date="2021-11-12T14:33:00Z">
              <w:r w:rsidR="001F2641">
                <w:t>hapuskan</w:t>
              </w:r>
            </w:ins>
          </w:p>
        </w:tc>
      </w:tr>
    </w:tbl>
    <w:p w14:paraId="323D6A42" w14:textId="77777777" w:rsidR="00E02300" w:rsidRDefault="00E02300">
      <w:pPr>
        <w:ind w:firstLine="66"/>
        <w:rPr>
          <w:ins w:id="2379" w:author="Rafi Aziizi" w:date="2021-11-12T14:19:00Z"/>
        </w:rPr>
        <w:pPrChange w:id="2380" w:author="Rafi Aziizi" w:date="2021-11-12T14:22:00Z">
          <w:pPr>
            <w:ind w:firstLine="426"/>
          </w:pPr>
        </w:pPrChange>
      </w:pPr>
    </w:p>
    <w:p w14:paraId="6617FB5A" w14:textId="1A8A3219" w:rsidR="0025138C" w:rsidRDefault="0025138C" w:rsidP="0025138C">
      <w:pPr>
        <w:ind w:firstLine="66"/>
        <w:rPr>
          <w:ins w:id="2381" w:author="chaniaayulestari@outlook.com" w:date="2021-11-12T16:27:00Z"/>
        </w:rPr>
      </w:pPr>
      <w:ins w:id="2382" w:author="Rafi Aziizi" w:date="2021-11-12T14:19:00Z">
        <w:r>
          <w:t>c. Skenario Edit Siswa</w:t>
        </w:r>
      </w:ins>
    </w:p>
    <w:p w14:paraId="42B0A95F" w14:textId="2CF43B04" w:rsidR="001A7B0B" w:rsidDel="002B2CFD" w:rsidRDefault="001A7B0B" w:rsidP="0025138C">
      <w:pPr>
        <w:ind w:firstLine="66"/>
        <w:rPr>
          <w:ins w:id="2383" w:author="Rafi Aziizi" w:date="2021-11-12T14:33:00Z"/>
          <w:del w:id="2384" w:author="chaniaayulestari@outlook.com" w:date="2021-11-13T13:58:00Z"/>
        </w:rPr>
      </w:pPr>
    </w:p>
    <w:p w14:paraId="336D75B9" w14:textId="1C54C87C" w:rsidR="002B2CFD" w:rsidRDefault="002B2CFD">
      <w:pPr>
        <w:pStyle w:val="Caption"/>
        <w:keepNext/>
        <w:jc w:val="center"/>
        <w:rPr>
          <w:ins w:id="2385" w:author="chaniaayulestari@outlook.com" w:date="2021-11-13T13:58:00Z"/>
        </w:rPr>
        <w:pPrChange w:id="2386" w:author="chaniaayulestari@outlook.com" w:date="2021-11-13T13:58:00Z">
          <w:pPr/>
        </w:pPrChange>
      </w:pPr>
      <w:bookmarkStart w:id="2387" w:name="_Toc87762731"/>
      <w:ins w:id="2388" w:author="chaniaayulestari@outlook.com" w:date="2021-11-13T13:58:00Z">
        <w:r>
          <w:t xml:space="preserve">Tabel 3. </w:t>
        </w:r>
        <w:r>
          <w:fldChar w:fldCharType="begin"/>
        </w:r>
        <w:r>
          <w:instrText xml:space="preserve"> SEQ Tabel_3. \* ARABIC </w:instrText>
        </w:r>
      </w:ins>
      <w:r>
        <w:fldChar w:fldCharType="separate"/>
      </w:r>
      <w:ins w:id="2389" w:author="chaniaayulestari@outlook.com" w:date="2021-11-13T14:25:00Z">
        <w:r w:rsidR="00456266">
          <w:rPr>
            <w:noProof/>
          </w:rPr>
          <w:t>18</w:t>
        </w:r>
      </w:ins>
      <w:ins w:id="2390" w:author="chaniaayulestari@outlook.com" w:date="2021-11-13T13:58:00Z">
        <w:r>
          <w:fldChar w:fldCharType="end"/>
        </w:r>
        <w:r>
          <w:t xml:space="preserve"> Skenario Edit Siswa</w:t>
        </w:r>
        <w:bookmarkEnd w:id="238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391" w:author="Rafi Aziizi" w:date="2021-11-12T14:33:00Z"/>
        </w:trPr>
        <w:tc>
          <w:tcPr>
            <w:tcW w:w="3827" w:type="dxa"/>
            <w:shd w:val="clear" w:color="auto" w:fill="F2EE98"/>
            <w:vAlign w:val="center"/>
          </w:tcPr>
          <w:p w14:paraId="43CFF176" w14:textId="77777777" w:rsidR="001F2641" w:rsidRPr="0044182F" w:rsidRDefault="001F2641" w:rsidP="001F2641">
            <w:pPr>
              <w:rPr>
                <w:ins w:id="2392" w:author="Rafi Aziizi" w:date="2021-11-12T14:33:00Z"/>
                <w:b/>
              </w:rPr>
            </w:pPr>
            <w:ins w:id="2393"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394" w:author="Rafi Aziizi" w:date="2021-11-12T14:33:00Z"/>
              </w:rPr>
            </w:pPr>
            <w:ins w:id="2395" w:author="Rafi Aziizi" w:date="2021-11-12T14:34:00Z">
              <w:r>
                <w:t>Edit</w:t>
              </w:r>
            </w:ins>
            <w:ins w:id="2396" w:author="Rafi Aziizi" w:date="2021-11-12T14:33:00Z">
              <w:r>
                <w:t xml:space="preserve"> Siswa</w:t>
              </w:r>
            </w:ins>
          </w:p>
        </w:tc>
      </w:tr>
      <w:tr w:rsidR="001F2641" w:rsidRPr="002F6C1D" w14:paraId="34F18DF0" w14:textId="77777777" w:rsidTr="001F2641">
        <w:trPr>
          <w:jc w:val="center"/>
          <w:ins w:id="2397" w:author="Rafi Aziizi" w:date="2021-11-12T14:33:00Z"/>
        </w:trPr>
        <w:tc>
          <w:tcPr>
            <w:tcW w:w="3827" w:type="dxa"/>
            <w:vAlign w:val="center"/>
          </w:tcPr>
          <w:p w14:paraId="356D5E2F" w14:textId="77777777" w:rsidR="001F2641" w:rsidRPr="0044182F" w:rsidRDefault="001F2641" w:rsidP="001F2641">
            <w:pPr>
              <w:rPr>
                <w:ins w:id="2398" w:author="Rafi Aziizi" w:date="2021-11-12T14:33:00Z"/>
                <w:b/>
              </w:rPr>
            </w:pPr>
            <w:ins w:id="2399"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400" w:author="Rafi Aziizi" w:date="2021-11-12T14:33:00Z"/>
              </w:rPr>
            </w:pPr>
            <w:ins w:id="2401" w:author="Rafi Aziizi" w:date="2021-11-12T14:33:00Z">
              <w:r>
                <w:t>RC12</w:t>
              </w:r>
            </w:ins>
            <w:ins w:id="2402" w:author="Rafi Aziizi" w:date="2021-11-12T17:30:00Z">
              <w:r w:rsidR="00D26F74">
                <w:t>.3</w:t>
              </w:r>
            </w:ins>
          </w:p>
        </w:tc>
      </w:tr>
      <w:tr w:rsidR="001F2641" w:rsidRPr="000C722D" w14:paraId="27C7FF07" w14:textId="77777777" w:rsidTr="001F2641">
        <w:trPr>
          <w:jc w:val="center"/>
          <w:ins w:id="2403" w:author="Rafi Aziizi" w:date="2021-11-12T14:33:00Z"/>
        </w:trPr>
        <w:tc>
          <w:tcPr>
            <w:tcW w:w="3827" w:type="dxa"/>
            <w:vAlign w:val="center"/>
          </w:tcPr>
          <w:p w14:paraId="31DEED7B" w14:textId="77777777" w:rsidR="001F2641" w:rsidRPr="0044182F" w:rsidRDefault="001F2641" w:rsidP="001F2641">
            <w:pPr>
              <w:rPr>
                <w:ins w:id="2404" w:author="Rafi Aziizi" w:date="2021-11-12T14:33:00Z"/>
                <w:b/>
              </w:rPr>
            </w:pPr>
            <w:ins w:id="2405" w:author="Rafi Aziizi" w:date="2021-11-12T14:33:00Z">
              <w:r w:rsidRPr="0044182F">
                <w:rPr>
                  <w:b/>
                </w:rPr>
                <w:t>Description</w:t>
              </w:r>
            </w:ins>
          </w:p>
        </w:tc>
        <w:tc>
          <w:tcPr>
            <w:tcW w:w="3964" w:type="dxa"/>
          </w:tcPr>
          <w:p w14:paraId="5049517D" w14:textId="0A120098" w:rsidR="001F2641" w:rsidRPr="000C722D" w:rsidRDefault="001F2641" w:rsidP="001F2641">
            <w:pPr>
              <w:rPr>
                <w:ins w:id="2406" w:author="Rafi Aziizi" w:date="2021-11-12T14:33:00Z"/>
              </w:rPr>
            </w:pPr>
            <w:ins w:id="2407" w:author="Rafi Aziizi" w:date="2021-11-12T14:33:00Z">
              <w:r>
                <w:t>Use case ini merupakan use case generalisasi dari kelola siswa untuk me</w:t>
              </w:r>
            </w:ins>
            <w:ins w:id="2408" w:author="Rafi Aziizi" w:date="2021-11-12T14:34:00Z">
              <w:r>
                <w:t>mperbaharui</w:t>
              </w:r>
            </w:ins>
            <w:ins w:id="2409" w:author="Rafi Aziizi" w:date="2021-11-12T14:33:00Z">
              <w:r>
                <w:t xml:space="preserve"> data siswa.</w:t>
              </w:r>
            </w:ins>
          </w:p>
        </w:tc>
      </w:tr>
      <w:tr w:rsidR="001F2641" w:rsidRPr="002F6C1D" w14:paraId="2BC5CE22" w14:textId="77777777" w:rsidTr="001F2641">
        <w:trPr>
          <w:jc w:val="center"/>
          <w:ins w:id="2410" w:author="Rafi Aziizi" w:date="2021-11-12T14:33:00Z"/>
        </w:trPr>
        <w:tc>
          <w:tcPr>
            <w:tcW w:w="3827" w:type="dxa"/>
            <w:vAlign w:val="center"/>
          </w:tcPr>
          <w:p w14:paraId="3E8F887C" w14:textId="77777777" w:rsidR="001F2641" w:rsidRPr="0044182F" w:rsidRDefault="001F2641" w:rsidP="001F2641">
            <w:pPr>
              <w:rPr>
                <w:ins w:id="2411" w:author="Rafi Aziizi" w:date="2021-11-12T14:33:00Z"/>
                <w:b/>
              </w:rPr>
            </w:pPr>
            <w:ins w:id="241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413" w:author="Rafi Aziizi" w:date="2021-11-12T14:33:00Z"/>
              </w:rPr>
            </w:pPr>
            <w:ins w:id="2414" w:author="Rafi Aziizi" w:date="2021-11-12T14:33:00Z">
              <w:r>
                <w:t>Bag.IT, Guru BK.</w:t>
              </w:r>
            </w:ins>
          </w:p>
        </w:tc>
      </w:tr>
      <w:tr w:rsidR="001F2641" w:rsidRPr="0044182F" w14:paraId="0EF2F9DB" w14:textId="77777777" w:rsidTr="001F2641">
        <w:trPr>
          <w:jc w:val="center"/>
          <w:ins w:id="2415" w:author="Rafi Aziizi" w:date="2021-11-12T14:33:00Z"/>
        </w:trPr>
        <w:tc>
          <w:tcPr>
            <w:tcW w:w="3827" w:type="dxa"/>
            <w:vAlign w:val="center"/>
          </w:tcPr>
          <w:p w14:paraId="5E81B814" w14:textId="77777777" w:rsidR="001F2641" w:rsidRPr="0044182F" w:rsidRDefault="001F2641" w:rsidP="001F2641">
            <w:pPr>
              <w:rPr>
                <w:ins w:id="2416" w:author="Rafi Aziizi" w:date="2021-11-12T14:33:00Z"/>
                <w:b/>
              </w:rPr>
            </w:pPr>
            <w:ins w:id="241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418" w:author="Rafi Aziizi" w:date="2021-11-12T14:33:00Z"/>
                <w:i/>
                <w:iCs/>
              </w:rPr>
            </w:pPr>
            <w:ins w:id="2419" w:author="Rafi Aziizi" w:date="2021-11-12T14:33:00Z">
              <w:r>
                <w:rPr>
                  <w:i/>
                  <w:iCs/>
                </w:rPr>
                <w:t>Conditional</w:t>
              </w:r>
            </w:ins>
          </w:p>
        </w:tc>
      </w:tr>
      <w:tr w:rsidR="001F2641" w:rsidRPr="0044182F" w14:paraId="5EF2157B" w14:textId="77777777" w:rsidTr="001F2641">
        <w:trPr>
          <w:jc w:val="center"/>
          <w:ins w:id="2420" w:author="Rafi Aziizi" w:date="2021-11-12T14:33:00Z"/>
        </w:trPr>
        <w:tc>
          <w:tcPr>
            <w:tcW w:w="3827" w:type="dxa"/>
            <w:vAlign w:val="center"/>
          </w:tcPr>
          <w:p w14:paraId="1A6810F7" w14:textId="77777777" w:rsidR="001F2641" w:rsidRPr="0044182F" w:rsidRDefault="001F2641" w:rsidP="001F2641">
            <w:pPr>
              <w:rPr>
                <w:ins w:id="2421" w:author="Rafi Aziizi" w:date="2021-11-12T14:33:00Z"/>
                <w:b/>
              </w:rPr>
            </w:pPr>
            <w:ins w:id="242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423" w:author="Rafi Aziizi" w:date="2021-11-12T14:33:00Z"/>
              </w:rPr>
            </w:pPr>
            <w:ins w:id="2424" w:author="Rafi Aziizi" w:date="2021-11-12T14:33:00Z">
              <w:r>
                <w:t>-</w:t>
              </w:r>
            </w:ins>
          </w:p>
        </w:tc>
      </w:tr>
      <w:tr w:rsidR="001F2641" w:rsidRPr="0081005E" w14:paraId="709704B4" w14:textId="77777777" w:rsidTr="001F2641">
        <w:trPr>
          <w:jc w:val="center"/>
          <w:ins w:id="2425" w:author="Rafi Aziizi" w:date="2021-11-12T14:33:00Z"/>
        </w:trPr>
        <w:tc>
          <w:tcPr>
            <w:tcW w:w="3827" w:type="dxa"/>
            <w:vAlign w:val="center"/>
          </w:tcPr>
          <w:p w14:paraId="082F03D4" w14:textId="77777777" w:rsidR="001F2641" w:rsidRPr="0044182F" w:rsidRDefault="001F2641" w:rsidP="001F2641">
            <w:pPr>
              <w:rPr>
                <w:ins w:id="2426" w:author="Rafi Aziizi" w:date="2021-11-12T14:33:00Z"/>
                <w:b/>
              </w:rPr>
            </w:pPr>
            <w:ins w:id="242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428" w:author="Rafi Aziizi" w:date="2021-11-12T14:33:00Z"/>
                <w:i/>
                <w:iCs/>
              </w:rPr>
            </w:pPr>
            <w:ins w:id="2429" w:author="Rafi Aziizi" w:date="2021-11-12T14:33:00Z">
              <w:r>
                <w:t xml:space="preserve">Data siswa </w:t>
              </w:r>
            </w:ins>
            <w:ins w:id="2430" w:author="Rafi Aziizi" w:date="2021-11-12T14:34:00Z">
              <w:r>
                <w:t>belum diperbaharui</w:t>
              </w:r>
            </w:ins>
          </w:p>
        </w:tc>
      </w:tr>
      <w:tr w:rsidR="001F2641" w:rsidRPr="0048762E" w14:paraId="67952A2A" w14:textId="77777777" w:rsidTr="001F2641">
        <w:trPr>
          <w:jc w:val="center"/>
          <w:ins w:id="2431" w:author="Rafi Aziizi" w:date="2021-11-12T14:33:00Z"/>
        </w:trPr>
        <w:tc>
          <w:tcPr>
            <w:tcW w:w="3827" w:type="dxa"/>
            <w:vAlign w:val="center"/>
          </w:tcPr>
          <w:p w14:paraId="6C9C7263" w14:textId="77777777" w:rsidR="001F2641" w:rsidRPr="0044182F" w:rsidRDefault="001F2641" w:rsidP="001F2641">
            <w:pPr>
              <w:rPr>
                <w:ins w:id="2432" w:author="Rafi Aziizi" w:date="2021-11-12T14:33:00Z"/>
                <w:b/>
              </w:rPr>
            </w:pPr>
            <w:ins w:id="2433" w:author="Rafi Aziizi" w:date="2021-11-12T14:33:00Z">
              <w:r w:rsidRPr="0044182F">
                <w:rPr>
                  <w:b/>
                </w:rPr>
                <w:lastRenderedPageBreak/>
                <w:t>Post-Conditions</w:t>
              </w:r>
            </w:ins>
          </w:p>
        </w:tc>
        <w:tc>
          <w:tcPr>
            <w:tcW w:w="3964" w:type="dxa"/>
            <w:vAlign w:val="center"/>
          </w:tcPr>
          <w:p w14:paraId="48DD29B0" w14:textId="16D8BD05" w:rsidR="001F2641" w:rsidRPr="0048762E" w:rsidRDefault="001F2641" w:rsidP="001F2641">
            <w:pPr>
              <w:rPr>
                <w:ins w:id="2434" w:author="Rafi Aziizi" w:date="2021-11-12T14:33:00Z"/>
              </w:rPr>
            </w:pPr>
            <w:ins w:id="2435" w:author="Rafi Aziizi" w:date="2021-11-12T14:33:00Z">
              <w:r>
                <w:t>Perubahan data</w:t>
              </w:r>
            </w:ins>
            <w:ins w:id="2436" w:author="Rafi Aziizi" w:date="2021-11-12T14:34:00Z">
              <w:r>
                <w:t xml:space="preserve"> identitas</w:t>
              </w:r>
            </w:ins>
            <w:ins w:id="2437" w:author="Rafi Aziizi" w:date="2021-11-12T14:33:00Z">
              <w:r>
                <w:t xml:space="preserve"> siswa </w:t>
              </w:r>
            </w:ins>
          </w:p>
        </w:tc>
      </w:tr>
      <w:tr w:rsidR="001F2641" w:rsidRPr="0044182F" w14:paraId="14EA8181" w14:textId="77777777" w:rsidTr="001F2641">
        <w:trPr>
          <w:jc w:val="center"/>
          <w:ins w:id="243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439" w:author="Rafi Aziizi" w:date="2021-11-12T14:33:00Z"/>
                <w:b/>
              </w:rPr>
            </w:pPr>
            <w:ins w:id="2440" w:author="Rafi Aziizi" w:date="2021-11-12T14:33:00Z">
              <w:r w:rsidRPr="0044182F">
                <w:rPr>
                  <w:b/>
                </w:rPr>
                <w:t>Main Course</w:t>
              </w:r>
            </w:ins>
          </w:p>
        </w:tc>
      </w:tr>
      <w:tr w:rsidR="001F2641" w:rsidRPr="0044182F" w14:paraId="33FD5104" w14:textId="77777777" w:rsidTr="001F2641">
        <w:trPr>
          <w:jc w:val="center"/>
          <w:ins w:id="244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442" w:author="Rafi Aziizi" w:date="2021-11-12T14:33:00Z"/>
                <w:b/>
              </w:rPr>
            </w:pPr>
            <w:ins w:id="2443"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444" w:author="Rafi Aziizi" w:date="2021-11-12T14:33:00Z"/>
                <w:b/>
              </w:rPr>
            </w:pPr>
            <w:ins w:id="2445" w:author="Rafi Aziizi" w:date="2021-11-12T14:33:00Z">
              <w:r w:rsidRPr="0044182F">
                <w:rPr>
                  <w:b/>
                </w:rPr>
                <w:t>Reaksi Sistem</w:t>
              </w:r>
            </w:ins>
          </w:p>
        </w:tc>
      </w:tr>
      <w:tr w:rsidR="001F2641" w:rsidRPr="0044182F" w14:paraId="282278D9" w14:textId="77777777" w:rsidTr="001F2641">
        <w:trPr>
          <w:jc w:val="center"/>
          <w:ins w:id="244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447" w:author="Rafi Aziizi" w:date="2021-11-12T14:33:00Z"/>
              </w:rPr>
            </w:pPr>
            <w:ins w:id="2448"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449" w:author="Rafi Aziizi" w:date="2021-11-12T14:33:00Z"/>
              </w:rPr>
            </w:pPr>
          </w:p>
        </w:tc>
      </w:tr>
      <w:tr w:rsidR="001F2641" w:rsidRPr="0044182F" w14:paraId="0B50E357" w14:textId="77777777" w:rsidTr="001F2641">
        <w:trPr>
          <w:jc w:val="center"/>
          <w:ins w:id="2450" w:author="Rafi Aziizi" w:date="2021-11-12T14:33:00Z"/>
        </w:trPr>
        <w:tc>
          <w:tcPr>
            <w:tcW w:w="3827" w:type="dxa"/>
            <w:vAlign w:val="center"/>
          </w:tcPr>
          <w:p w14:paraId="4D82EC1B" w14:textId="77777777" w:rsidR="001F2641" w:rsidRPr="0044182F" w:rsidRDefault="001F2641" w:rsidP="001F2641">
            <w:pPr>
              <w:ind w:left="510"/>
              <w:rPr>
                <w:ins w:id="245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452" w:author="Rafi Aziizi" w:date="2021-11-12T14:33:00Z"/>
              </w:rPr>
            </w:pPr>
            <w:ins w:id="2453" w:author="Rafi Aziizi" w:date="2021-11-12T14:33:00Z">
              <w:r>
                <w:t>Menampilkan seluruh data siswa</w:t>
              </w:r>
            </w:ins>
          </w:p>
        </w:tc>
      </w:tr>
      <w:tr w:rsidR="001F2641" w:rsidRPr="0044182F" w14:paraId="4155C86E" w14:textId="77777777" w:rsidTr="001F2641">
        <w:trPr>
          <w:jc w:val="center"/>
          <w:ins w:id="245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455" w:author="Rafi Aziizi" w:date="2021-11-12T14:33:00Z"/>
              </w:rPr>
            </w:pPr>
            <w:ins w:id="2456" w:author="Rafi Aziizi" w:date="2021-11-12T14:33:00Z">
              <w:r>
                <w:t>Men</w:t>
              </w:r>
            </w:ins>
            <w:ins w:id="2457" w:author="Rafi Aziizi" w:date="2021-11-12T14:34:00Z">
              <w:r>
                <w:t>ekan tombol “</w:t>
              </w:r>
            </w:ins>
            <w:ins w:id="2458" w:author="Rafi Aziizi" w:date="2021-11-12T14:39:00Z">
              <w:r>
                <w:t>P</w:t>
              </w:r>
            </w:ins>
            <w:ins w:id="2459" w:author="Rafi Aziizi" w:date="2021-11-12T14:34:00Z">
              <w:r>
                <w:t xml:space="preserve">rofile </w:t>
              </w:r>
            </w:ins>
            <w:ins w:id="2460" w:author="Rafi Aziizi" w:date="2021-11-12T14:39:00Z">
              <w:r>
                <w:t>S</w:t>
              </w:r>
            </w:ins>
            <w:ins w:id="2461" w:author="Rafi Aziizi" w:date="2021-11-12T14:34:00Z">
              <w:r>
                <w:t>iswa”</w:t>
              </w:r>
            </w:ins>
          </w:p>
        </w:tc>
        <w:tc>
          <w:tcPr>
            <w:tcW w:w="3964" w:type="dxa"/>
            <w:vAlign w:val="center"/>
          </w:tcPr>
          <w:p w14:paraId="3E684617" w14:textId="77777777" w:rsidR="001F2641" w:rsidRDefault="001F2641" w:rsidP="001F2641">
            <w:pPr>
              <w:spacing w:after="160"/>
              <w:ind w:left="511"/>
              <w:rPr>
                <w:ins w:id="2462" w:author="Rafi Aziizi" w:date="2021-11-12T14:33:00Z"/>
              </w:rPr>
            </w:pPr>
          </w:p>
        </w:tc>
      </w:tr>
      <w:tr w:rsidR="001F2641" w:rsidRPr="0044182F" w14:paraId="582A751A" w14:textId="77777777" w:rsidTr="001F2641">
        <w:trPr>
          <w:jc w:val="center"/>
          <w:ins w:id="2463" w:author="Rafi Aziizi" w:date="2021-11-12T14:33:00Z"/>
        </w:trPr>
        <w:tc>
          <w:tcPr>
            <w:tcW w:w="3827" w:type="dxa"/>
            <w:vAlign w:val="center"/>
          </w:tcPr>
          <w:p w14:paraId="12F70944" w14:textId="77777777" w:rsidR="001F2641" w:rsidRDefault="001F2641" w:rsidP="001F2641">
            <w:pPr>
              <w:pStyle w:val="ListParagraph"/>
              <w:rPr>
                <w:ins w:id="246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465" w:author="Rafi Aziizi" w:date="2021-11-12T14:33:00Z"/>
              </w:rPr>
            </w:pPr>
            <w:ins w:id="2466" w:author="Rafi Aziizi" w:date="2021-11-12T14:34:00Z">
              <w:r>
                <w:t>Menampilkan data identitas siswa secara</w:t>
              </w:r>
            </w:ins>
            <w:ins w:id="2467" w:author="Rafi Aziizi" w:date="2021-11-12T14:35:00Z">
              <w:r>
                <w:t xml:space="preserve"> keseluruhan</w:t>
              </w:r>
            </w:ins>
          </w:p>
        </w:tc>
      </w:tr>
      <w:tr w:rsidR="001F2641" w:rsidRPr="0044182F" w14:paraId="200E698A" w14:textId="77777777" w:rsidTr="001F2641">
        <w:trPr>
          <w:jc w:val="center"/>
          <w:ins w:id="2468" w:author="Rafi Aziizi" w:date="2021-11-12T14:35:00Z"/>
        </w:trPr>
        <w:tc>
          <w:tcPr>
            <w:tcW w:w="3827" w:type="dxa"/>
            <w:vAlign w:val="center"/>
          </w:tcPr>
          <w:p w14:paraId="01433B8D" w14:textId="51FDAA51" w:rsidR="001F2641" w:rsidRDefault="001F2641">
            <w:pPr>
              <w:pStyle w:val="ListParagraph"/>
              <w:numPr>
                <w:ilvl w:val="0"/>
                <w:numId w:val="79"/>
              </w:numPr>
              <w:rPr>
                <w:ins w:id="2469" w:author="Rafi Aziizi" w:date="2021-11-12T14:35:00Z"/>
              </w:rPr>
              <w:pPrChange w:id="2470" w:author="Rafi Aziizi" w:date="2021-11-12T14:35:00Z">
                <w:pPr>
                  <w:pStyle w:val="ListParagraph"/>
                </w:pPr>
              </w:pPrChange>
            </w:pPr>
            <w:ins w:id="2471" w:author="Rafi Aziizi" w:date="2021-11-12T14:35:00Z">
              <w:r>
                <w:t>Melakukan perubahan data siswa</w:t>
              </w:r>
            </w:ins>
          </w:p>
        </w:tc>
        <w:tc>
          <w:tcPr>
            <w:tcW w:w="3964" w:type="dxa"/>
            <w:vAlign w:val="center"/>
          </w:tcPr>
          <w:p w14:paraId="0B503BAF" w14:textId="77777777" w:rsidR="001F2641" w:rsidRDefault="001F2641">
            <w:pPr>
              <w:spacing w:after="160"/>
              <w:rPr>
                <w:ins w:id="2472" w:author="Rafi Aziizi" w:date="2021-11-12T14:35:00Z"/>
              </w:rPr>
              <w:pPrChange w:id="247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474" w:author="Rafi Aziizi" w:date="2021-11-12T14:35:00Z"/>
        </w:trPr>
        <w:tc>
          <w:tcPr>
            <w:tcW w:w="3827" w:type="dxa"/>
            <w:vAlign w:val="center"/>
          </w:tcPr>
          <w:p w14:paraId="74E3768C" w14:textId="77777777" w:rsidR="001F2641" w:rsidRDefault="001F2641">
            <w:pPr>
              <w:rPr>
                <w:ins w:id="2475" w:author="Rafi Aziizi" w:date="2021-11-12T14:35:00Z"/>
              </w:rPr>
              <w:pPrChange w:id="247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477" w:author="Rafi Aziizi" w:date="2021-11-12T14:35:00Z"/>
              </w:rPr>
              <w:pPrChange w:id="2478" w:author="Rafi Aziizi" w:date="2021-11-12T14:35:00Z">
                <w:pPr>
                  <w:spacing w:after="160"/>
                </w:pPr>
              </w:pPrChange>
            </w:pPr>
            <w:ins w:id="2479" w:author="Rafi Aziizi" w:date="2021-11-12T14:35:00Z">
              <w:r>
                <w:t xml:space="preserve">Menyimpan data </w:t>
              </w:r>
            </w:ins>
            <w:ins w:id="2480" w:author="Rafi Aziizi" w:date="2021-11-12T14:36:00Z">
              <w:r>
                <w:t>siswa terbaru</w:t>
              </w:r>
            </w:ins>
            <w:ins w:id="2481" w:author="Rafi Aziizi" w:date="2021-11-12T14:35:00Z">
              <w:r>
                <w:t xml:space="preserve"> pada </w:t>
              </w:r>
              <w:r w:rsidRPr="001F2641">
                <w:rPr>
                  <w:i/>
                  <w:iCs/>
                  <w:rPrChange w:id="2482" w:author="Rafi Aziizi" w:date="2021-11-12T14:35:00Z">
                    <w:rPr/>
                  </w:rPrChange>
                </w:rPr>
                <w:t>database</w:t>
              </w:r>
            </w:ins>
          </w:p>
        </w:tc>
      </w:tr>
      <w:tr w:rsidR="001F2641" w:rsidRPr="001B1AF9" w14:paraId="4A57B584" w14:textId="77777777" w:rsidTr="001F2641">
        <w:trPr>
          <w:jc w:val="center"/>
          <w:ins w:id="248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484" w:author="Rafi Aziizi" w:date="2021-11-12T14:33:00Z"/>
                <w:b/>
                <w:bCs/>
              </w:rPr>
            </w:pPr>
            <w:ins w:id="2485" w:author="Rafi Aziizi" w:date="2021-11-12T14:33:00Z">
              <w:r w:rsidRPr="001B1AF9">
                <w:rPr>
                  <w:b/>
                  <w:bCs/>
                </w:rPr>
                <w:t>Skenario Eksepsi (Optional)</w:t>
              </w:r>
            </w:ins>
          </w:p>
        </w:tc>
      </w:tr>
      <w:tr w:rsidR="001F2641" w:rsidRPr="001B1AF9" w14:paraId="38639B75" w14:textId="77777777" w:rsidTr="001F2641">
        <w:trPr>
          <w:jc w:val="center"/>
          <w:ins w:id="248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487" w:author="Rafi Aziizi" w:date="2021-11-12T14:33:00Z"/>
                <w:b/>
                <w:bCs/>
              </w:rPr>
            </w:pPr>
            <w:ins w:id="2488"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489" w:author="Rafi Aziizi" w:date="2021-11-12T14:33:00Z"/>
                <w:b/>
                <w:bCs/>
              </w:rPr>
            </w:pPr>
            <w:ins w:id="2490" w:author="Rafi Aziizi" w:date="2021-11-12T14:33:00Z">
              <w:r w:rsidRPr="001B1AF9">
                <w:rPr>
                  <w:b/>
                  <w:bCs/>
                </w:rPr>
                <w:t>Reaksi Sistem</w:t>
              </w:r>
            </w:ins>
          </w:p>
        </w:tc>
      </w:tr>
      <w:tr w:rsidR="001F2641" w14:paraId="2F8996C0" w14:textId="77777777" w:rsidTr="001F2641">
        <w:trPr>
          <w:jc w:val="center"/>
          <w:ins w:id="2491" w:author="Rafi Aziizi" w:date="2021-11-12T14:33:00Z"/>
        </w:trPr>
        <w:tc>
          <w:tcPr>
            <w:tcW w:w="3827" w:type="dxa"/>
            <w:vAlign w:val="center"/>
          </w:tcPr>
          <w:p w14:paraId="604FB17E" w14:textId="715AEE17" w:rsidR="001F2641" w:rsidRDefault="001F2641" w:rsidP="001F2641">
            <w:pPr>
              <w:ind w:left="360"/>
              <w:rPr>
                <w:ins w:id="2492" w:author="Rafi Aziizi" w:date="2021-11-12T14:33:00Z"/>
              </w:rPr>
            </w:pPr>
            <w:ins w:id="2493" w:author="Rafi Aziizi" w:date="2021-11-12T14:36:00Z">
              <w:r>
                <w:t>5</w:t>
              </w:r>
            </w:ins>
            <w:ins w:id="2494" w:author="Rafi Aziizi" w:date="2021-11-12T14:33:00Z">
              <w:r>
                <w:t xml:space="preserve">a. Tidak memasukan secara benar data siswa yang akan </w:t>
              </w:r>
            </w:ins>
            <w:ins w:id="2495"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496" w:author="Rafi Aziizi" w:date="2021-11-12T14:33:00Z"/>
              </w:rPr>
            </w:pPr>
          </w:p>
        </w:tc>
      </w:tr>
      <w:tr w:rsidR="001F2641" w14:paraId="6E42B32D" w14:textId="77777777" w:rsidTr="001F2641">
        <w:trPr>
          <w:jc w:val="center"/>
          <w:ins w:id="2497" w:author="Rafi Aziizi" w:date="2021-11-12T14:33:00Z"/>
        </w:trPr>
        <w:tc>
          <w:tcPr>
            <w:tcW w:w="3827" w:type="dxa"/>
            <w:vAlign w:val="center"/>
          </w:tcPr>
          <w:p w14:paraId="4C6912CD" w14:textId="77777777" w:rsidR="001F2641" w:rsidRDefault="001F2641" w:rsidP="001F2641">
            <w:pPr>
              <w:pStyle w:val="ListParagraph"/>
              <w:ind w:left="450"/>
              <w:rPr>
                <w:ins w:id="2498" w:author="Rafi Aziizi" w:date="2021-11-12T14:33:00Z"/>
              </w:rPr>
            </w:pPr>
          </w:p>
        </w:tc>
        <w:tc>
          <w:tcPr>
            <w:tcW w:w="3964" w:type="dxa"/>
            <w:vAlign w:val="center"/>
          </w:tcPr>
          <w:p w14:paraId="76030E26" w14:textId="04EC542B" w:rsidR="001F2641" w:rsidRDefault="001F2641" w:rsidP="001F2641">
            <w:pPr>
              <w:spacing w:after="160"/>
              <w:ind w:left="360"/>
              <w:rPr>
                <w:ins w:id="2499" w:author="Rafi Aziizi" w:date="2021-11-12T14:33:00Z"/>
              </w:rPr>
            </w:pPr>
            <w:ins w:id="2500" w:author="Rafi Aziizi" w:date="2021-11-12T14:33:00Z">
              <w:r>
                <w:t xml:space="preserve">3b. Menampilkan pemberitahuan melalui notifikasi bahwa data siswa tidak memenuhi persyaratan dan gagal </w:t>
              </w:r>
            </w:ins>
            <w:ins w:id="2501" w:author="Rafi Aziizi" w:date="2021-11-12T14:36:00Z">
              <w:r>
                <w:t>diperbaharui</w:t>
              </w:r>
            </w:ins>
          </w:p>
        </w:tc>
      </w:tr>
    </w:tbl>
    <w:p w14:paraId="12738AC9" w14:textId="77777777" w:rsidR="001F2641" w:rsidRDefault="001F2641">
      <w:pPr>
        <w:ind w:firstLine="66"/>
        <w:rPr>
          <w:ins w:id="2502" w:author="Rafi Aziizi" w:date="2021-11-12T14:19:00Z"/>
        </w:rPr>
        <w:pPrChange w:id="2503" w:author="Rafi Aziizi" w:date="2021-11-12T14:22:00Z">
          <w:pPr>
            <w:ind w:firstLine="426"/>
          </w:pPr>
        </w:pPrChange>
      </w:pPr>
    </w:p>
    <w:p w14:paraId="7F2AAC80" w14:textId="41DFE771" w:rsidR="0025138C" w:rsidRDefault="0025138C">
      <w:pPr>
        <w:ind w:firstLine="66"/>
        <w:pPrChange w:id="2504" w:author="Rafi Aziizi" w:date="2021-11-12T14:22:00Z">
          <w:pPr>
            <w:pStyle w:val="ListParagraph"/>
            <w:numPr>
              <w:numId w:val="25"/>
            </w:numPr>
            <w:ind w:left="426" w:hanging="360"/>
          </w:pPr>
        </w:pPrChange>
      </w:pPr>
      <w:ins w:id="2505" w:author="Rafi Aziizi" w:date="2021-11-12T14:19:00Z">
        <w:r>
          <w:t>d. Skenario Lihat Siswa</w:t>
        </w:r>
      </w:ins>
    </w:p>
    <w:p w14:paraId="77C76E3A" w14:textId="026AC3DD" w:rsidR="00117601" w:rsidDel="002B2CFD" w:rsidRDefault="00117601" w:rsidP="005B790F">
      <w:pPr>
        <w:pStyle w:val="Caption"/>
        <w:keepNext/>
        <w:jc w:val="center"/>
        <w:rPr>
          <w:del w:id="2506" w:author="chaniaayulestari@outlook.com" w:date="2021-11-13T13:58:00Z"/>
        </w:rPr>
      </w:pPr>
      <w:del w:id="2507" w:author="chaniaayulestari@outlook.com" w:date="2021-11-12T16:27: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p>
    <w:p w14:paraId="66E7F956" w14:textId="54602077" w:rsidR="002B2CFD" w:rsidRDefault="002B2CFD">
      <w:pPr>
        <w:pStyle w:val="Caption"/>
        <w:keepNext/>
        <w:jc w:val="center"/>
        <w:rPr>
          <w:ins w:id="2508" w:author="chaniaayulestari@outlook.com" w:date="2021-11-13T13:58:00Z"/>
        </w:rPr>
        <w:pPrChange w:id="2509" w:author="chaniaayulestari@outlook.com" w:date="2021-11-13T13:58:00Z">
          <w:pPr/>
        </w:pPrChange>
      </w:pPr>
      <w:bookmarkStart w:id="2510" w:name="_Toc87762732"/>
      <w:ins w:id="2511" w:author="chaniaayulestari@outlook.com" w:date="2021-11-13T13:58:00Z">
        <w:r>
          <w:t xml:space="preserve">Tabel 3. </w:t>
        </w:r>
        <w:r>
          <w:fldChar w:fldCharType="begin"/>
        </w:r>
        <w:r>
          <w:instrText xml:space="preserve"> SEQ Tabel_3. \* ARABIC </w:instrText>
        </w:r>
      </w:ins>
      <w:r>
        <w:fldChar w:fldCharType="separate"/>
      </w:r>
      <w:ins w:id="2512" w:author="chaniaayulestari@outlook.com" w:date="2021-11-13T14:25:00Z">
        <w:r w:rsidR="00456266">
          <w:rPr>
            <w:noProof/>
          </w:rPr>
          <w:t>19</w:t>
        </w:r>
      </w:ins>
      <w:ins w:id="2513" w:author="chaniaayulestari@outlook.com" w:date="2021-11-13T13:58:00Z">
        <w:r>
          <w:fldChar w:fldCharType="end"/>
        </w:r>
        <w:r>
          <w:t xml:space="preserve"> Skenario Lihat Siswa</w:t>
        </w:r>
        <w:bookmarkEnd w:id="25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514" w:author="Rafi Aziizi" w:date="2021-11-12T14:21:00Z">
              <w:r w:rsidDel="0025138C">
                <w:delText>Kelola Siswa</w:delText>
              </w:r>
            </w:del>
            <w:ins w:id="2515"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516"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lastRenderedPageBreak/>
              <w:t>Description</w:t>
            </w:r>
          </w:p>
        </w:tc>
        <w:tc>
          <w:tcPr>
            <w:tcW w:w="3964" w:type="dxa"/>
          </w:tcPr>
          <w:p w14:paraId="47C7302C" w14:textId="1CB8FDC5" w:rsidR="007B7AB3" w:rsidRPr="000C722D" w:rsidRDefault="007B7AB3" w:rsidP="003E4796">
            <w:r>
              <w:t xml:space="preserve">Use case ini merupakan use case generalisasi dari </w:t>
            </w:r>
            <w:ins w:id="2517" w:author="Rafi Aziizi" w:date="2021-11-12T14:21:00Z">
              <w:r w:rsidR="0025138C">
                <w:t xml:space="preserve">kelola siswa untuk </w:t>
              </w:r>
            </w:ins>
            <w:del w:id="2518" w:author="Rafi Aziizi" w:date="2021-11-12T14:20:00Z">
              <w:r w:rsidDel="0025138C">
                <w:delText xml:space="preserve">menambah, </w:delText>
              </w:r>
            </w:del>
            <w:r w:rsidR="000D36D4">
              <w:t>melihat</w:t>
            </w:r>
            <w:del w:id="2519"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520" w:author="Rafi Aziizi" w:date="2021-11-12T14:22:00Z">
              <w:r w:rsidDel="0025138C">
                <w:delText>Data tetap pada kondisi biasa</w:delText>
              </w:r>
            </w:del>
            <w:ins w:id="2521"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2522" w:author="Rafi Aziizi" w:date="2021-11-12T14:22:00Z">
              <w:r w:rsidDel="0025138C">
                <w:delText>Data telah dikelola atau diedit</w:delText>
              </w:r>
            </w:del>
            <w:ins w:id="2523"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524" w:author="Rafi Aziizi" w:date="2021-11-12T14:40:00Z">
                <w:pPr>
                  <w:numPr>
                    <w:numId w:val="79"/>
                  </w:numPr>
                  <w:spacing w:after="160"/>
                  <w:ind w:left="720" w:hanging="360"/>
                </w:pPr>
              </w:pPrChange>
            </w:pPr>
            <w:ins w:id="2525" w:author="Rafi Aziizi" w:date="2021-11-12T10:46:00Z">
              <w:r>
                <w:t xml:space="preserve">Memasuki </w:t>
              </w:r>
            </w:ins>
            <w:del w:id="2526"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527"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528" w:author="Rafi Aziizi" w:date="2021-11-12T14:24:00Z">
              <w:r>
                <w:t>2</w:t>
              </w:r>
            </w:ins>
            <w:del w:id="2529" w:author="Rafi Aziizi" w:date="2021-11-12T14:23:00Z">
              <w:r w:rsidR="000D36D4" w:rsidDel="00E02300">
                <w:delText>3</w:delText>
              </w:r>
            </w:del>
            <w:r w:rsidR="000D36D4">
              <w:t xml:space="preserve">a. </w:t>
            </w:r>
            <w:del w:id="2530"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531" w:author="Rafi Aziizi" w:date="2021-11-12T14:24:00Z">
              <w:r>
                <w:t>Memasukan data siswa yang tidak ada didalam sistem</w:t>
              </w:r>
            </w:ins>
            <w:del w:id="2532"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533" w:author="Rafi Aziizi" w:date="2021-11-12T14:24:00Z">
              <w:r>
                <w:t>2</w:t>
              </w:r>
            </w:ins>
            <w:del w:id="2534"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535" w:author="Rafi Aziizi" w:date="2021-11-12T14:25:00Z">
              <w:r w:rsidR="000D36D4" w:rsidDel="00E02300">
                <w:delText xml:space="preserve">terdapat kendala </w:delText>
              </w:r>
            </w:del>
            <w:ins w:id="2536" w:author="Rafi Aziizi" w:date="2021-11-12T14:24:00Z">
              <w:r>
                <w:t>data siswa tidak ditemukan</w:t>
              </w:r>
            </w:ins>
            <w:del w:id="2537"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574DABC" w:rsidR="007B7AB3" w:rsidDel="00FD2790" w:rsidRDefault="007B7AB3" w:rsidP="007B7AB3">
      <w:pPr>
        <w:ind w:left="66"/>
        <w:rPr>
          <w:ins w:id="2538" w:author="chaniaayulestari@outlook.com" w:date="2021-11-13T13:59:00Z"/>
          <w:del w:id="2539" w:author="chaniaayulestari@outlook.com" w:date="2021-11-14T02:41:00Z"/>
        </w:rPr>
      </w:pPr>
    </w:p>
    <w:p w14:paraId="75BC274A" w14:textId="77777777" w:rsidR="002B2CFD" w:rsidRDefault="002B2CFD" w:rsidP="007B7AB3">
      <w:pPr>
        <w:ind w:left="66"/>
      </w:pPr>
    </w:p>
    <w:p w14:paraId="36E3A266" w14:textId="0F15918E" w:rsidR="00270503" w:rsidRDefault="00270503" w:rsidP="00FF2590">
      <w:pPr>
        <w:pStyle w:val="ListParagraph"/>
        <w:numPr>
          <w:ilvl w:val="0"/>
          <w:numId w:val="25"/>
        </w:numPr>
        <w:ind w:left="426"/>
        <w:rPr>
          <w:ins w:id="2540" w:author="Rafi Aziizi" w:date="2021-11-12T14:37:00Z"/>
        </w:rPr>
      </w:pPr>
      <w:r>
        <w:t>Skenario Kelola Guru</w:t>
      </w:r>
    </w:p>
    <w:p w14:paraId="497DB10E" w14:textId="7941C04C" w:rsidR="001F2641" w:rsidRDefault="001F2641">
      <w:pPr>
        <w:ind w:firstLine="426"/>
        <w:rPr>
          <w:ins w:id="2541" w:author="Rafi Aziizi" w:date="2021-11-12T14:36:00Z"/>
        </w:rPr>
        <w:pPrChange w:id="2542" w:author="Rafi Aziizi" w:date="2021-11-12T14:38:00Z">
          <w:pPr>
            <w:pStyle w:val="ListParagraph"/>
            <w:numPr>
              <w:numId w:val="25"/>
            </w:numPr>
            <w:ind w:left="426" w:hanging="360"/>
          </w:pPr>
        </w:pPrChange>
      </w:pPr>
      <w:ins w:id="2543"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544" w:author="chaniaayulestari@outlook.com" w:date="2021-11-12T16:27:00Z"/>
        </w:rPr>
      </w:pPr>
      <w:ins w:id="2545" w:author="Rafi Aziizi" w:date="2021-11-12T14:36:00Z">
        <w:r>
          <w:t xml:space="preserve">a. </w:t>
        </w:r>
      </w:ins>
      <w:ins w:id="2546" w:author="Rafi Aziizi" w:date="2021-11-12T14:45:00Z">
        <w:r w:rsidR="00522ADB">
          <w:t xml:space="preserve">Skenario </w:t>
        </w:r>
      </w:ins>
      <w:ins w:id="2547" w:author="Rafi Aziizi" w:date="2021-11-12T14:36:00Z">
        <w:r>
          <w:t>Tambah Guru</w:t>
        </w:r>
      </w:ins>
    </w:p>
    <w:p w14:paraId="29FDFE47" w14:textId="01BDC623" w:rsidR="001A7B0B" w:rsidDel="00A25E3C" w:rsidRDefault="001A7B0B">
      <w:pPr>
        <w:rPr>
          <w:ins w:id="2548" w:author="Rafi Aziizi" w:date="2021-11-12T14:41:00Z"/>
          <w:del w:id="2549" w:author="chaniaayulestari@outlook.com" w:date="2021-11-13T14:02:00Z"/>
        </w:rPr>
        <w:pPrChange w:id="2550" w:author="chaniaayulestari@outlook.com" w:date="2021-11-12T16:27:00Z">
          <w:pPr>
            <w:ind w:left="66"/>
          </w:pPr>
        </w:pPrChange>
      </w:pPr>
    </w:p>
    <w:p w14:paraId="47A72668" w14:textId="12D656FE" w:rsidR="00A25E3C" w:rsidRDefault="00A25E3C">
      <w:pPr>
        <w:pStyle w:val="Caption"/>
        <w:keepNext/>
        <w:jc w:val="center"/>
        <w:rPr>
          <w:ins w:id="2551" w:author="chaniaayulestari@outlook.com" w:date="2021-11-13T14:00:00Z"/>
        </w:rPr>
        <w:pPrChange w:id="2552" w:author="chaniaayulestari@outlook.com" w:date="2021-11-13T14:01:00Z">
          <w:pPr/>
        </w:pPrChange>
      </w:pPr>
      <w:bookmarkStart w:id="2553" w:name="_Toc87762733"/>
      <w:ins w:id="2554" w:author="chaniaayulestari@outlook.com" w:date="2021-11-13T14:00:00Z">
        <w:r>
          <w:t xml:space="preserve">Tabel 3. </w:t>
        </w:r>
        <w:r>
          <w:fldChar w:fldCharType="begin"/>
        </w:r>
        <w:r>
          <w:instrText xml:space="preserve"> SEQ Tabel_3. \* ARABIC </w:instrText>
        </w:r>
      </w:ins>
      <w:r>
        <w:fldChar w:fldCharType="separate"/>
      </w:r>
      <w:ins w:id="2555" w:author="chaniaayulestari@outlook.com" w:date="2021-11-13T14:25:00Z">
        <w:r w:rsidR="00456266">
          <w:rPr>
            <w:noProof/>
          </w:rPr>
          <w:t>20</w:t>
        </w:r>
      </w:ins>
      <w:ins w:id="2556" w:author="chaniaayulestari@outlook.com" w:date="2021-11-13T14:00:00Z">
        <w:r>
          <w:fldChar w:fldCharType="end"/>
        </w:r>
        <w:r>
          <w:t xml:space="preserve"> Skenario Kelola Guru</w:t>
        </w:r>
        <w:bookmarkEnd w:id="255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2557" w:author="Rafi Aziizi" w:date="2021-11-12T14:41:00Z"/>
        </w:trPr>
        <w:tc>
          <w:tcPr>
            <w:tcW w:w="3827" w:type="dxa"/>
            <w:shd w:val="clear" w:color="auto" w:fill="F2EE98"/>
            <w:vAlign w:val="center"/>
          </w:tcPr>
          <w:p w14:paraId="7410EB51" w14:textId="77777777" w:rsidR="001F2641" w:rsidRPr="0044182F" w:rsidRDefault="001F2641" w:rsidP="001F2641">
            <w:pPr>
              <w:rPr>
                <w:ins w:id="2558" w:author="Rafi Aziizi" w:date="2021-11-12T14:41:00Z"/>
                <w:b/>
              </w:rPr>
            </w:pPr>
            <w:ins w:id="2559"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2560" w:author="Rafi Aziizi" w:date="2021-11-12T14:41:00Z"/>
              </w:rPr>
            </w:pPr>
            <w:ins w:id="2561" w:author="Rafi Aziizi" w:date="2021-11-12T14:41:00Z">
              <w:r>
                <w:t xml:space="preserve">Tambah </w:t>
              </w:r>
            </w:ins>
            <w:ins w:id="2562" w:author="Rafi Aziizi" w:date="2021-11-12T14:42:00Z">
              <w:r>
                <w:t>Guru</w:t>
              </w:r>
            </w:ins>
          </w:p>
        </w:tc>
      </w:tr>
      <w:tr w:rsidR="001F2641" w:rsidRPr="002F6C1D" w14:paraId="0C2FE592" w14:textId="77777777" w:rsidTr="001F2641">
        <w:trPr>
          <w:jc w:val="center"/>
          <w:ins w:id="2563" w:author="Rafi Aziizi" w:date="2021-11-12T14:41:00Z"/>
        </w:trPr>
        <w:tc>
          <w:tcPr>
            <w:tcW w:w="3827" w:type="dxa"/>
            <w:vAlign w:val="center"/>
          </w:tcPr>
          <w:p w14:paraId="1F30E74F" w14:textId="77777777" w:rsidR="001F2641" w:rsidRPr="0044182F" w:rsidRDefault="001F2641" w:rsidP="001F2641">
            <w:pPr>
              <w:rPr>
                <w:ins w:id="2564" w:author="Rafi Aziizi" w:date="2021-11-12T14:41:00Z"/>
                <w:b/>
              </w:rPr>
            </w:pPr>
            <w:ins w:id="2565" w:author="Rafi Aziizi" w:date="2021-11-12T14:41:00Z">
              <w:r w:rsidRPr="0044182F">
                <w:rPr>
                  <w:b/>
                </w:rPr>
                <w:t>ID</w:t>
              </w:r>
            </w:ins>
          </w:p>
        </w:tc>
        <w:tc>
          <w:tcPr>
            <w:tcW w:w="3964" w:type="dxa"/>
            <w:vAlign w:val="center"/>
          </w:tcPr>
          <w:p w14:paraId="32268E5A" w14:textId="7062C08B" w:rsidR="001F2641" w:rsidRPr="002F6C1D" w:rsidRDefault="001F2641" w:rsidP="001F2641">
            <w:pPr>
              <w:rPr>
                <w:ins w:id="2566" w:author="Rafi Aziizi" w:date="2021-11-12T14:41:00Z"/>
              </w:rPr>
            </w:pPr>
            <w:ins w:id="2567" w:author="Rafi Aziizi" w:date="2021-11-12T14:41:00Z">
              <w:r>
                <w:t>RC1</w:t>
              </w:r>
            </w:ins>
            <w:ins w:id="2568" w:author="Rafi Aziizi" w:date="2021-11-12T14:42:00Z">
              <w:r>
                <w:t>3</w:t>
              </w:r>
            </w:ins>
            <w:ins w:id="2569" w:author="Rafi Aziizi" w:date="2021-11-13T06:55:00Z">
              <w:r w:rsidR="005049EC">
                <w:t>.1</w:t>
              </w:r>
            </w:ins>
          </w:p>
        </w:tc>
      </w:tr>
      <w:tr w:rsidR="001F2641" w:rsidRPr="000C722D" w14:paraId="3219BF6B" w14:textId="77777777" w:rsidTr="001F2641">
        <w:trPr>
          <w:jc w:val="center"/>
          <w:ins w:id="2570" w:author="Rafi Aziizi" w:date="2021-11-12T14:41:00Z"/>
        </w:trPr>
        <w:tc>
          <w:tcPr>
            <w:tcW w:w="3827" w:type="dxa"/>
            <w:vAlign w:val="center"/>
          </w:tcPr>
          <w:p w14:paraId="2486C178" w14:textId="77777777" w:rsidR="001F2641" w:rsidRPr="0044182F" w:rsidRDefault="001F2641" w:rsidP="001F2641">
            <w:pPr>
              <w:rPr>
                <w:ins w:id="2571" w:author="Rafi Aziizi" w:date="2021-11-12T14:41:00Z"/>
                <w:b/>
              </w:rPr>
            </w:pPr>
            <w:ins w:id="2572" w:author="Rafi Aziizi" w:date="2021-11-12T14:41:00Z">
              <w:r w:rsidRPr="0044182F">
                <w:rPr>
                  <w:b/>
                </w:rPr>
                <w:t>Description</w:t>
              </w:r>
            </w:ins>
          </w:p>
        </w:tc>
        <w:tc>
          <w:tcPr>
            <w:tcW w:w="3964" w:type="dxa"/>
          </w:tcPr>
          <w:p w14:paraId="60B8F19B" w14:textId="0A37A3A5" w:rsidR="001F2641" w:rsidRPr="000C722D" w:rsidRDefault="001F2641" w:rsidP="001F2641">
            <w:pPr>
              <w:rPr>
                <w:ins w:id="2573" w:author="Rafi Aziizi" w:date="2021-11-12T14:41:00Z"/>
              </w:rPr>
            </w:pPr>
            <w:ins w:id="2574" w:author="Rafi Aziizi" w:date="2021-11-12T14:41:00Z">
              <w:r>
                <w:t xml:space="preserve">Use case ini merupakan use case </w:t>
              </w:r>
              <w:r>
                <w:lastRenderedPageBreak/>
                <w:t xml:space="preserve">generalisasi dari kelola </w:t>
              </w:r>
            </w:ins>
            <w:ins w:id="2575" w:author="Rafi Aziizi" w:date="2021-11-12T14:44:00Z">
              <w:r w:rsidR="00522ADB">
                <w:t>guru</w:t>
              </w:r>
            </w:ins>
            <w:ins w:id="2576" w:author="Rafi Aziizi" w:date="2021-11-12T14:41:00Z">
              <w:r>
                <w:t xml:space="preserve"> untuk menambah data </w:t>
              </w:r>
            </w:ins>
            <w:ins w:id="2577" w:author="Rafi Aziizi" w:date="2021-11-12T14:42:00Z">
              <w:r>
                <w:t>guru</w:t>
              </w:r>
            </w:ins>
            <w:ins w:id="2578" w:author="Rafi Aziizi" w:date="2021-11-12T14:41:00Z">
              <w:r>
                <w:t>.</w:t>
              </w:r>
            </w:ins>
          </w:p>
        </w:tc>
      </w:tr>
      <w:tr w:rsidR="001F2641" w:rsidRPr="002F6C1D" w14:paraId="2553A343" w14:textId="77777777" w:rsidTr="001F2641">
        <w:trPr>
          <w:jc w:val="center"/>
          <w:ins w:id="2579" w:author="Rafi Aziizi" w:date="2021-11-12T14:41:00Z"/>
        </w:trPr>
        <w:tc>
          <w:tcPr>
            <w:tcW w:w="3827" w:type="dxa"/>
            <w:vAlign w:val="center"/>
          </w:tcPr>
          <w:p w14:paraId="20D14C3B" w14:textId="77777777" w:rsidR="001F2641" w:rsidRPr="0044182F" w:rsidRDefault="001F2641" w:rsidP="001F2641">
            <w:pPr>
              <w:rPr>
                <w:ins w:id="2580" w:author="Rafi Aziizi" w:date="2021-11-12T14:41:00Z"/>
                <w:b/>
              </w:rPr>
            </w:pPr>
            <w:ins w:id="2581" w:author="Rafi Aziizi" w:date="2021-11-12T14:41:00Z">
              <w:r w:rsidRPr="0044182F">
                <w:rPr>
                  <w:b/>
                </w:rPr>
                <w:lastRenderedPageBreak/>
                <w:t>Actors</w:t>
              </w:r>
            </w:ins>
          </w:p>
        </w:tc>
        <w:tc>
          <w:tcPr>
            <w:tcW w:w="3964" w:type="dxa"/>
            <w:vAlign w:val="center"/>
          </w:tcPr>
          <w:p w14:paraId="18663D8A" w14:textId="77777777" w:rsidR="001F2641" w:rsidRPr="002F6C1D" w:rsidRDefault="001F2641" w:rsidP="001F2641">
            <w:pPr>
              <w:rPr>
                <w:ins w:id="2582" w:author="Rafi Aziizi" w:date="2021-11-12T14:41:00Z"/>
              </w:rPr>
            </w:pPr>
            <w:ins w:id="2583" w:author="Rafi Aziizi" w:date="2021-11-12T14:41:00Z">
              <w:r>
                <w:t>Bag.IT, Guru BK.</w:t>
              </w:r>
            </w:ins>
          </w:p>
        </w:tc>
      </w:tr>
      <w:tr w:rsidR="001F2641" w:rsidRPr="0044182F" w14:paraId="20BFE35C" w14:textId="77777777" w:rsidTr="001F2641">
        <w:trPr>
          <w:jc w:val="center"/>
          <w:ins w:id="2584" w:author="Rafi Aziizi" w:date="2021-11-12T14:41:00Z"/>
        </w:trPr>
        <w:tc>
          <w:tcPr>
            <w:tcW w:w="3827" w:type="dxa"/>
            <w:vAlign w:val="center"/>
          </w:tcPr>
          <w:p w14:paraId="14AB09CC" w14:textId="77777777" w:rsidR="001F2641" w:rsidRPr="0044182F" w:rsidRDefault="001F2641" w:rsidP="001F2641">
            <w:pPr>
              <w:rPr>
                <w:ins w:id="2585" w:author="Rafi Aziizi" w:date="2021-11-12T14:41:00Z"/>
                <w:b/>
              </w:rPr>
            </w:pPr>
            <w:ins w:id="2586"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2587" w:author="Rafi Aziizi" w:date="2021-11-12T14:41:00Z"/>
                <w:i/>
                <w:iCs/>
              </w:rPr>
            </w:pPr>
            <w:ins w:id="2588" w:author="Rafi Aziizi" w:date="2021-11-12T14:41:00Z">
              <w:r>
                <w:rPr>
                  <w:i/>
                  <w:iCs/>
                </w:rPr>
                <w:t>Conditional</w:t>
              </w:r>
            </w:ins>
          </w:p>
        </w:tc>
      </w:tr>
      <w:tr w:rsidR="001F2641" w:rsidRPr="0044182F" w14:paraId="340A808F" w14:textId="77777777" w:rsidTr="001F2641">
        <w:trPr>
          <w:jc w:val="center"/>
          <w:ins w:id="2589" w:author="Rafi Aziizi" w:date="2021-11-12T14:41:00Z"/>
        </w:trPr>
        <w:tc>
          <w:tcPr>
            <w:tcW w:w="3827" w:type="dxa"/>
            <w:vAlign w:val="center"/>
          </w:tcPr>
          <w:p w14:paraId="7C820474" w14:textId="77777777" w:rsidR="001F2641" w:rsidRPr="0044182F" w:rsidRDefault="001F2641" w:rsidP="001F2641">
            <w:pPr>
              <w:rPr>
                <w:ins w:id="2590" w:author="Rafi Aziizi" w:date="2021-11-12T14:41:00Z"/>
                <w:b/>
              </w:rPr>
            </w:pPr>
            <w:ins w:id="2591"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2592" w:author="Rafi Aziizi" w:date="2021-11-12T14:41:00Z"/>
              </w:rPr>
            </w:pPr>
            <w:ins w:id="2593" w:author="Rafi Aziizi" w:date="2021-11-12T14:41:00Z">
              <w:r>
                <w:t>-</w:t>
              </w:r>
            </w:ins>
          </w:p>
        </w:tc>
      </w:tr>
      <w:tr w:rsidR="001F2641" w:rsidRPr="0081005E" w14:paraId="7BC706B3" w14:textId="77777777" w:rsidTr="001F2641">
        <w:trPr>
          <w:jc w:val="center"/>
          <w:ins w:id="2594" w:author="Rafi Aziizi" w:date="2021-11-12T14:41:00Z"/>
        </w:trPr>
        <w:tc>
          <w:tcPr>
            <w:tcW w:w="3827" w:type="dxa"/>
            <w:vAlign w:val="center"/>
          </w:tcPr>
          <w:p w14:paraId="11F2B9EE" w14:textId="77777777" w:rsidR="001F2641" w:rsidRPr="0044182F" w:rsidRDefault="001F2641" w:rsidP="001F2641">
            <w:pPr>
              <w:rPr>
                <w:ins w:id="2595" w:author="Rafi Aziizi" w:date="2021-11-12T14:41:00Z"/>
                <w:b/>
              </w:rPr>
            </w:pPr>
            <w:ins w:id="2596"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2597" w:author="Rafi Aziizi" w:date="2021-11-12T14:41:00Z"/>
                <w:i/>
                <w:iCs/>
              </w:rPr>
            </w:pPr>
            <w:ins w:id="2598" w:author="Rafi Aziizi" w:date="2021-11-12T14:41:00Z">
              <w:r>
                <w:t xml:space="preserve">Data </w:t>
              </w:r>
            </w:ins>
            <w:ins w:id="2599" w:author="Rafi Aziizi" w:date="2021-11-12T14:42:00Z">
              <w:r>
                <w:t>guru</w:t>
              </w:r>
            </w:ins>
            <w:ins w:id="2600" w:author="Rafi Aziizi" w:date="2021-11-12T14:41:00Z">
              <w:r>
                <w:t xml:space="preserve"> tidak ada</w:t>
              </w:r>
            </w:ins>
          </w:p>
        </w:tc>
      </w:tr>
      <w:tr w:rsidR="001F2641" w:rsidRPr="0048762E" w14:paraId="093FC932" w14:textId="77777777" w:rsidTr="001F2641">
        <w:trPr>
          <w:jc w:val="center"/>
          <w:ins w:id="2601" w:author="Rafi Aziizi" w:date="2021-11-12T14:41:00Z"/>
        </w:trPr>
        <w:tc>
          <w:tcPr>
            <w:tcW w:w="3827" w:type="dxa"/>
            <w:vAlign w:val="center"/>
          </w:tcPr>
          <w:p w14:paraId="1D58FD09" w14:textId="77777777" w:rsidR="001F2641" w:rsidRPr="0044182F" w:rsidRDefault="001F2641" w:rsidP="001F2641">
            <w:pPr>
              <w:rPr>
                <w:ins w:id="2602" w:author="Rafi Aziizi" w:date="2021-11-12T14:41:00Z"/>
                <w:b/>
              </w:rPr>
            </w:pPr>
            <w:ins w:id="2603"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604" w:author="Rafi Aziizi" w:date="2021-11-12T14:41:00Z"/>
              </w:rPr>
            </w:pPr>
            <w:ins w:id="2605" w:author="Rafi Aziizi" w:date="2021-11-12T14:41:00Z">
              <w:r>
                <w:t xml:space="preserve">Data </w:t>
              </w:r>
            </w:ins>
            <w:ins w:id="2606" w:author="Rafi Aziizi" w:date="2021-11-12T14:42:00Z">
              <w:r>
                <w:t>guru</w:t>
              </w:r>
            </w:ins>
            <w:ins w:id="2607" w:author="Rafi Aziizi" w:date="2021-11-12T14:41:00Z">
              <w:r>
                <w:t xml:space="preserve"> baru ditampilkan</w:t>
              </w:r>
            </w:ins>
          </w:p>
        </w:tc>
      </w:tr>
      <w:tr w:rsidR="001F2641" w:rsidRPr="0044182F" w14:paraId="42800025" w14:textId="77777777" w:rsidTr="001F2641">
        <w:trPr>
          <w:jc w:val="center"/>
          <w:ins w:id="2608"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609" w:author="Rafi Aziizi" w:date="2021-11-12T14:41:00Z"/>
                <w:b/>
              </w:rPr>
            </w:pPr>
            <w:ins w:id="2610" w:author="Rafi Aziizi" w:date="2021-11-12T14:41:00Z">
              <w:r w:rsidRPr="0044182F">
                <w:rPr>
                  <w:b/>
                </w:rPr>
                <w:t>Main Course</w:t>
              </w:r>
            </w:ins>
          </w:p>
        </w:tc>
      </w:tr>
      <w:tr w:rsidR="001F2641" w:rsidRPr="0044182F" w14:paraId="4393EB3A" w14:textId="77777777" w:rsidTr="001F2641">
        <w:trPr>
          <w:jc w:val="center"/>
          <w:ins w:id="2611"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612" w:author="Rafi Aziizi" w:date="2021-11-12T14:41:00Z"/>
                <w:b/>
              </w:rPr>
            </w:pPr>
            <w:ins w:id="2613"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614" w:author="Rafi Aziizi" w:date="2021-11-12T14:41:00Z"/>
                <w:b/>
              </w:rPr>
            </w:pPr>
            <w:ins w:id="2615" w:author="Rafi Aziizi" w:date="2021-11-12T14:41:00Z">
              <w:r w:rsidRPr="0044182F">
                <w:rPr>
                  <w:b/>
                </w:rPr>
                <w:t>Reaksi Sistem</w:t>
              </w:r>
            </w:ins>
          </w:p>
        </w:tc>
      </w:tr>
      <w:tr w:rsidR="001F2641" w:rsidRPr="0044182F" w14:paraId="01E400D5" w14:textId="77777777" w:rsidTr="001F2641">
        <w:trPr>
          <w:jc w:val="center"/>
          <w:ins w:id="2616"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617" w:author="Rafi Aziizi" w:date="2021-11-12T14:41:00Z"/>
              </w:rPr>
            </w:pPr>
            <w:ins w:id="2618"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2619" w:author="Rafi Aziizi" w:date="2021-11-12T14:41:00Z"/>
              </w:rPr>
            </w:pPr>
          </w:p>
        </w:tc>
      </w:tr>
      <w:tr w:rsidR="001F2641" w:rsidRPr="0044182F" w14:paraId="0D879ADA" w14:textId="77777777" w:rsidTr="001F2641">
        <w:trPr>
          <w:jc w:val="center"/>
          <w:ins w:id="2620" w:author="Rafi Aziizi" w:date="2021-11-12T14:41:00Z"/>
        </w:trPr>
        <w:tc>
          <w:tcPr>
            <w:tcW w:w="3827" w:type="dxa"/>
            <w:vAlign w:val="center"/>
          </w:tcPr>
          <w:p w14:paraId="23008D06" w14:textId="77777777" w:rsidR="001F2641" w:rsidRPr="0044182F" w:rsidRDefault="001F2641" w:rsidP="001F2641">
            <w:pPr>
              <w:ind w:left="510"/>
              <w:rPr>
                <w:ins w:id="2621"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622" w:author="Rafi Aziizi" w:date="2021-11-12T14:41:00Z"/>
              </w:rPr>
            </w:pPr>
            <w:ins w:id="2623" w:author="Rafi Aziizi" w:date="2021-11-12T14:41:00Z">
              <w:r>
                <w:t>Menampilkan form tambah data guru</w:t>
              </w:r>
            </w:ins>
          </w:p>
        </w:tc>
      </w:tr>
      <w:tr w:rsidR="001F2641" w:rsidRPr="0044182F" w14:paraId="72E3D444" w14:textId="77777777" w:rsidTr="001F2641">
        <w:trPr>
          <w:jc w:val="center"/>
          <w:ins w:id="2624"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625" w:author="Rafi Aziizi" w:date="2021-11-12T14:41:00Z"/>
              </w:rPr>
            </w:pPr>
            <w:ins w:id="2626"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2627" w:author="Rafi Aziizi" w:date="2021-11-12T14:41:00Z"/>
              </w:rPr>
            </w:pPr>
          </w:p>
        </w:tc>
      </w:tr>
      <w:tr w:rsidR="001F2641" w:rsidRPr="0044182F" w14:paraId="2A24FF6F" w14:textId="77777777" w:rsidTr="001F2641">
        <w:trPr>
          <w:jc w:val="center"/>
          <w:ins w:id="2628" w:author="Rafi Aziizi" w:date="2021-11-12T14:41:00Z"/>
        </w:trPr>
        <w:tc>
          <w:tcPr>
            <w:tcW w:w="3827" w:type="dxa"/>
            <w:vAlign w:val="center"/>
          </w:tcPr>
          <w:p w14:paraId="29531D28" w14:textId="77777777" w:rsidR="001F2641" w:rsidRDefault="001F2641" w:rsidP="001F2641">
            <w:pPr>
              <w:pStyle w:val="ListParagraph"/>
              <w:rPr>
                <w:ins w:id="2629"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630" w:author="Rafi Aziizi" w:date="2021-11-12T14:41:00Z"/>
              </w:rPr>
            </w:pPr>
            <w:ins w:id="2631"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2632"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633" w:author="Rafi Aziizi" w:date="2021-11-12T14:41:00Z"/>
                <w:b/>
                <w:bCs/>
              </w:rPr>
            </w:pPr>
            <w:ins w:id="2634" w:author="Rafi Aziizi" w:date="2021-11-12T14:41:00Z">
              <w:r w:rsidRPr="001B1AF9">
                <w:rPr>
                  <w:b/>
                  <w:bCs/>
                </w:rPr>
                <w:t>Skenario Eksepsi (Optional)</w:t>
              </w:r>
            </w:ins>
          </w:p>
        </w:tc>
      </w:tr>
      <w:tr w:rsidR="001F2641" w:rsidRPr="001B1AF9" w14:paraId="181C0ABC" w14:textId="77777777" w:rsidTr="001F2641">
        <w:trPr>
          <w:jc w:val="center"/>
          <w:ins w:id="2635"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636" w:author="Rafi Aziizi" w:date="2021-11-12T14:41:00Z"/>
                <w:b/>
                <w:bCs/>
              </w:rPr>
            </w:pPr>
            <w:ins w:id="2637"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638" w:author="Rafi Aziizi" w:date="2021-11-12T14:41:00Z"/>
                <w:b/>
                <w:bCs/>
              </w:rPr>
            </w:pPr>
            <w:ins w:id="2639" w:author="Rafi Aziizi" w:date="2021-11-12T14:41:00Z">
              <w:r w:rsidRPr="001B1AF9">
                <w:rPr>
                  <w:b/>
                  <w:bCs/>
                </w:rPr>
                <w:t>Reaksi Sistem</w:t>
              </w:r>
            </w:ins>
          </w:p>
        </w:tc>
      </w:tr>
      <w:tr w:rsidR="001F2641" w14:paraId="669EC936" w14:textId="77777777" w:rsidTr="001F2641">
        <w:trPr>
          <w:jc w:val="center"/>
          <w:ins w:id="2640" w:author="Rafi Aziizi" w:date="2021-11-12T14:41:00Z"/>
        </w:trPr>
        <w:tc>
          <w:tcPr>
            <w:tcW w:w="3827" w:type="dxa"/>
            <w:vAlign w:val="center"/>
          </w:tcPr>
          <w:p w14:paraId="06D485F9" w14:textId="3A1F8642" w:rsidR="001F2641" w:rsidRDefault="001F2641" w:rsidP="001F2641">
            <w:pPr>
              <w:ind w:left="360"/>
              <w:rPr>
                <w:ins w:id="2641" w:author="Rafi Aziizi" w:date="2021-11-12T14:41:00Z"/>
              </w:rPr>
            </w:pPr>
            <w:ins w:id="2642" w:author="Rafi Aziizi" w:date="2021-11-12T14:41:00Z">
              <w:r>
                <w:t xml:space="preserve">3a. Tidak memasukan data secara lengkap pada form tambah data </w:t>
              </w:r>
            </w:ins>
            <w:ins w:id="2643"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644" w:author="Rafi Aziizi" w:date="2021-11-12T14:41:00Z"/>
              </w:rPr>
            </w:pPr>
          </w:p>
        </w:tc>
      </w:tr>
      <w:tr w:rsidR="001F2641" w14:paraId="10582426" w14:textId="77777777" w:rsidTr="001F2641">
        <w:trPr>
          <w:jc w:val="center"/>
          <w:ins w:id="2645" w:author="Rafi Aziizi" w:date="2021-11-12T14:41:00Z"/>
        </w:trPr>
        <w:tc>
          <w:tcPr>
            <w:tcW w:w="3827" w:type="dxa"/>
            <w:vAlign w:val="center"/>
          </w:tcPr>
          <w:p w14:paraId="7499FFD2" w14:textId="77777777" w:rsidR="001F2641" w:rsidRDefault="001F2641" w:rsidP="001F2641">
            <w:pPr>
              <w:pStyle w:val="ListParagraph"/>
              <w:ind w:left="450"/>
              <w:rPr>
                <w:ins w:id="2646" w:author="Rafi Aziizi" w:date="2021-11-12T14:41:00Z"/>
              </w:rPr>
            </w:pPr>
          </w:p>
        </w:tc>
        <w:tc>
          <w:tcPr>
            <w:tcW w:w="3964" w:type="dxa"/>
            <w:vAlign w:val="center"/>
          </w:tcPr>
          <w:p w14:paraId="52F80802" w14:textId="07CC6739" w:rsidR="001F2641" w:rsidRDefault="001F2641" w:rsidP="001F2641">
            <w:pPr>
              <w:spacing w:after="160"/>
              <w:ind w:left="360"/>
              <w:rPr>
                <w:ins w:id="2647" w:author="Rafi Aziizi" w:date="2021-11-12T14:41:00Z"/>
              </w:rPr>
            </w:pPr>
            <w:ins w:id="2648" w:author="Rafi Aziizi" w:date="2021-11-12T14:41:00Z">
              <w:r>
                <w:t xml:space="preserve">3b. Menampilkan pemberitahuan melalui notifikasi bahwa data </w:t>
              </w:r>
            </w:ins>
            <w:ins w:id="2649" w:author="Rafi Aziizi" w:date="2021-11-12T14:42:00Z">
              <w:r>
                <w:t>guru</w:t>
              </w:r>
            </w:ins>
            <w:ins w:id="2650" w:author="Rafi Aziizi" w:date="2021-11-12T14:41:00Z">
              <w:r>
                <w:t xml:space="preserve"> tidak memenuhi persyaratan dan gagal ditambahkan</w:t>
              </w:r>
            </w:ins>
          </w:p>
        </w:tc>
      </w:tr>
    </w:tbl>
    <w:p w14:paraId="005AEFFC" w14:textId="035D8BF6" w:rsidR="001F2641" w:rsidRDefault="001F2641" w:rsidP="001F2641">
      <w:pPr>
        <w:ind w:left="66"/>
        <w:rPr>
          <w:ins w:id="2651" w:author="chaniaayulestari@outlook.com" w:date="2021-11-14T02:42:00Z"/>
        </w:rPr>
      </w:pPr>
    </w:p>
    <w:p w14:paraId="36CF0414" w14:textId="3EDC5772" w:rsidR="00FD2790" w:rsidRDefault="00FD2790" w:rsidP="001F2641">
      <w:pPr>
        <w:ind w:left="66"/>
        <w:rPr>
          <w:ins w:id="2652" w:author="chaniaayulestari@outlook.com" w:date="2021-11-14T02:42:00Z"/>
        </w:rPr>
      </w:pPr>
    </w:p>
    <w:p w14:paraId="261384A3" w14:textId="77777777" w:rsidR="00FD2790" w:rsidRDefault="00FD2790" w:rsidP="001F2641">
      <w:pPr>
        <w:ind w:left="66"/>
        <w:rPr>
          <w:ins w:id="2653" w:author="Rafi Aziizi" w:date="2021-11-12T14:36:00Z"/>
        </w:rPr>
      </w:pPr>
    </w:p>
    <w:p w14:paraId="3EC62CB9" w14:textId="1010A776" w:rsidR="001F2641" w:rsidRDefault="001F2641" w:rsidP="001F2641">
      <w:pPr>
        <w:ind w:left="66"/>
        <w:rPr>
          <w:ins w:id="2654" w:author="chaniaayulestari@outlook.com" w:date="2021-11-12T16:27:00Z"/>
        </w:rPr>
      </w:pPr>
      <w:ins w:id="2655" w:author="Rafi Aziizi" w:date="2021-11-12T14:36:00Z">
        <w:r>
          <w:lastRenderedPageBreak/>
          <w:t xml:space="preserve">b. </w:t>
        </w:r>
      </w:ins>
      <w:ins w:id="2656" w:author="Rafi Aziizi" w:date="2021-11-12T14:45:00Z">
        <w:r w:rsidR="00522ADB">
          <w:t xml:space="preserve">Skenario </w:t>
        </w:r>
      </w:ins>
      <w:ins w:id="2657" w:author="Rafi Aziizi" w:date="2021-11-12T14:37:00Z">
        <w:r>
          <w:t>Hapus Guru</w:t>
        </w:r>
      </w:ins>
    </w:p>
    <w:p w14:paraId="69F52026" w14:textId="6866D519" w:rsidR="001A7B0B" w:rsidDel="00A25E3C" w:rsidRDefault="001A7B0B">
      <w:pPr>
        <w:ind w:left="66"/>
        <w:jc w:val="center"/>
        <w:rPr>
          <w:ins w:id="2658" w:author="Rafi Aziizi" w:date="2021-11-12T14:42:00Z"/>
          <w:del w:id="2659" w:author="chaniaayulestari@outlook.com" w:date="2021-11-13T14:02:00Z"/>
        </w:rPr>
        <w:pPrChange w:id="2660" w:author="chaniaayulestari@outlook.com" w:date="2021-11-13T14:03:00Z">
          <w:pPr>
            <w:ind w:left="66"/>
          </w:pPr>
        </w:pPrChange>
      </w:pPr>
    </w:p>
    <w:p w14:paraId="6F0CFED8" w14:textId="1C349224" w:rsidR="00A25E3C" w:rsidRDefault="00A25E3C">
      <w:pPr>
        <w:pStyle w:val="Caption"/>
        <w:keepNext/>
        <w:jc w:val="center"/>
        <w:rPr>
          <w:ins w:id="2661" w:author="chaniaayulestari@outlook.com" w:date="2021-11-13T14:03:00Z"/>
        </w:rPr>
        <w:pPrChange w:id="2662" w:author="chaniaayulestari@outlook.com" w:date="2021-11-13T14:03:00Z">
          <w:pPr/>
        </w:pPrChange>
      </w:pPr>
      <w:bookmarkStart w:id="2663" w:name="_Toc87762734"/>
      <w:ins w:id="2664" w:author="chaniaayulestari@outlook.com" w:date="2021-11-13T14:03:00Z">
        <w:r>
          <w:t xml:space="preserve">Tabel 3. </w:t>
        </w:r>
        <w:r>
          <w:fldChar w:fldCharType="begin"/>
        </w:r>
        <w:r>
          <w:instrText xml:space="preserve"> SEQ Tabel_3. \* ARABIC </w:instrText>
        </w:r>
      </w:ins>
      <w:r>
        <w:fldChar w:fldCharType="separate"/>
      </w:r>
      <w:ins w:id="2665" w:author="chaniaayulestari@outlook.com" w:date="2021-11-13T14:25:00Z">
        <w:r w:rsidR="00456266">
          <w:rPr>
            <w:noProof/>
          </w:rPr>
          <w:t>21</w:t>
        </w:r>
      </w:ins>
      <w:ins w:id="2666" w:author="chaniaayulestari@outlook.com" w:date="2021-11-13T14:03:00Z">
        <w:r>
          <w:fldChar w:fldCharType="end"/>
        </w:r>
        <w:r>
          <w:t xml:space="preserve"> Skenario Hapus Guru</w:t>
        </w:r>
        <w:bookmarkEnd w:id="26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667" w:author="Rafi Aziizi" w:date="2021-11-12T14:42:00Z"/>
        </w:trPr>
        <w:tc>
          <w:tcPr>
            <w:tcW w:w="3827" w:type="dxa"/>
            <w:shd w:val="clear" w:color="auto" w:fill="F2EE98"/>
            <w:vAlign w:val="center"/>
          </w:tcPr>
          <w:p w14:paraId="56AB527E" w14:textId="77777777" w:rsidR="001F2641" w:rsidRPr="0044182F" w:rsidRDefault="001F2641" w:rsidP="001F2641">
            <w:pPr>
              <w:rPr>
                <w:ins w:id="2668" w:author="Rafi Aziizi" w:date="2021-11-12T14:42:00Z"/>
                <w:b/>
              </w:rPr>
            </w:pPr>
            <w:ins w:id="2669"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670" w:author="Rafi Aziizi" w:date="2021-11-12T14:42:00Z"/>
              </w:rPr>
            </w:pPr>
            <w:ins w:id="2671" w:author="Rafi Aziizi" w:date="2021-11-12T14:42:00Z">
              <w:r>
                <w:t>Hapus Guru</w:t>
              </w:r>
            </w:ins>
          </w:p>
        </w:tc>
      </w:tr>
      <w:tr w:rsidR="001F2641" w:rsidRPr="002F6C1D" w14:paraId="534C663E" w14:textId="77777777" w:rsidTr="001F2641">
        <w:trPr>
          <w:jc w:val="center"/>
          <w:ins w:id="2672" w:author="Rafi Aziizi" w:date="2021-11-12T14:42:00Z"/>
        </w:trPr>
        <w:tc>
          <w:tcPr>
            <w:tcW w:w="3827" w:type="dxa"/>
            <w:vAlign w:val="center"/>
          </w:tcPr>
          <w:p w14:paraId="2813C809" w14:textId="77777777" w:rsidR="001F2641" w:rsidRPr="0044182F" w:rsidRDefault="001F2641" w:rsidP="001F2641">
            <w:pPr>
              <w:rPr>
                <w:ins w:id="2673" w:author="Rafi Aziizi" w:date="2021-11-12T14:42:00Z"/>
                <w:b/>
              </w:rPr>
            </w:pPr>
            <w:ins w:id="2674" w:author="Rafi Aziizi" w:date="2021-11-12T14:42:00Z">
              <w:r w:rsidRPr="0044182F">
                <w:rPr>
                  <w:b/>
                </w:rPr>
                <w:t>ID</w:t>
              </w:r>
            </w:ins>
          </w:p>
        </w:tc>
        <w:tc>
          <w:tcPr>
            <w:tcW w:w="3964" w:type="dxa"/>
            <w:vAlign w:val="center"/>
          </w:tcPr>
          <w:p w14:paraId="19EDCFDF" w14:textId="60A86EFB" w:rsidR="001F2641" w:rsidRPr="002F6C1D" w:rsidRDefault="001F2641" w:rsidP="001F2641">
            <w:pPr>
              <w:rPr>
                <w:ins w:id="2675" w:author="Rafi Aziizi" w:date="2021-11-12T14:42:00Z"/>
              </w:rPr>
            </w:pPr>
            <w:ins w:id="2676" w:author="Rafi Aziizi" w:date="2021-11-12T14:42:00Z">
              <w:r>
                <w:t>RC13</w:t>
              </w:r>
            </w:ins>
            <w:ins w:id="2677" w:author="Rafi Aziizi" w:date="2021-11-13T06:55:00Z">
              <w:r w:rsidR="005049EC">
                <w:t>.2</w:t>
              </w:r>
            </w:ins>
          </w:p>
        </w:tc>
      </w:tr>
      <w:tr w:rsidR="001F2641" w:rsidRPr="000C722D" w14:paraId="2DEE4336" w14:textId="77777777" w:rsidTr="001F2641">
        <w:trPr>
          <w:jc w:val="center"/>
          <w:ins w:id="2678" w:author="Rafi Aziizi" w:date="2021-11-12T14:42:00Z"/>
        </w:trPr>
        <w:tc>
          <w:tcPr>
            <w:tcW w:w="3827" w:type="dxa"/>
            <w:vAlign w:val="center"/>
          </w:tcPr>
          <w:p w14:paraId="34FB3642" w14:textId="77777777" w:rsidR="001F2641" w:rsidRPr="0044182F" w:rsidRDefault="001F2641" w:rsidP="001F2641">
            <w:pPr>
              <w:rPr>
                <w:ins w:id="2679" w:author="Rafi Aziizi" w:date="2021-11-12T14:42:00Z"/>
                <w:b/>
              </w:rPr>
            </w:pPr>
            <w:ins w:id="2680" w:author="Rafi Aziizi" w:date="2021-11-12T14:42:00Z">
              <w:r w:rsidRPr="0044182F">
                <w:rPr>
                  <w:b/>
                </w:rPr>
                <w:t>Description</w:t>
              </w:r>
            </w:ins>
          </w:p>
        </w:tc>
        <w:tc>
          <w:tcPr>
            <w:tcW w:w="3964" w:type="dxa"/>
          </w:tcPr>
          <w:p w14:paraId="245D64BC" w14:textId="0F738ED7" w:rsidR="001F2641" w:rsidRPr="000C722D" w:rsidRDefault="001F2641" w:rsidP="001F2641">
            <w:pPr>
              <w:rPr>
                <w:ins w:id="2681" w:author="Rafi Aziizi" w:date="2021-11-12T14:42:00Z"/>
              </w:rPr>
            </w:pPr>
            <w:ins w:id="2682" w:author="Rafi Aziizi" w:date="2021-11-12T14:42:00Z">
              <w:r>
                <w:t xml:space="preserve">Use case ini merupakan use case generalisasi dari kelola </w:t>
              </w:r>
            </w:ins>
            <w:ins w:id="2683" w:author="Rafi Aziizi" w:date="2021-11-12T14:44:00Z">
              <w:r w:rsidR="00522ADB">
                <w:t>guru</w:t>
              </w:r>
            </w:ins>
            <w:ins w:id="2684" w:author="Rafi Aziizi" w:date="2021-11-12T14:42:00Z">
              <w:r>
                <w:t xml:space="preserve"> untuk menghapus data guru.</w:t>
              </w:r>
            </w:ins>
          </w:p>
        </w:tc>
      </w:tr>
      <w:tr w:rsidR="001F2641" w:rsidRPr="002F6C1D" w14:paraId="6FE1783C" w14:textId="77777777" w:rsidTr="001F2641">
        <w:trPr>
          <w:jc w:val="center"/>
          <w:ins w:id="2685" w:author="Rafi Aziizi" w:date="2021-11-12T14:42:00Z"/>
        </w:trPr>
        <w:tc>
          <w:tcPr>
            <w:tcW w:w="3827" w:type="dxa"/>
            <w:vAlign w:val="center"/>
          </w:tcPr>
          <w:p w14:paraId="289529F6" w14:textId="77777777" w:rsidR="001F2641" w:rsidRPr="0044182F" w:rsidRDefault="001F2641" w:rsidP="001F2641">
            <w:pPr>
              <w:rPr>
                <w:ins w:id="2686" w:author="Rafi Aziizi" w:date="2021-11-12T14:42:00Z"/>
                <w:b/>
              </w:rPr>
            </w:pPr>
            <w:ins w:id="2687"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2688" w:author="Rafi Aziizi" w:date="2021-11-12T14:42:00Z"/>
              </w:rPr>
            </w:pPr>
            <w:ins w:id="2689" w:author="Rafi Aziizi" w:date="2021-11-12T14:42:00Z">
              <w:r>
                <w:t>Bag.IT, Guru BK.</w:t>
              </w:r>
            </w:ins>
          </w:p>
        </w:tc>
      </w:tr>
      <w:tr w:rsidR="001F2641" w:rsidRPr="0044182F" w14:paraId="47474A0D" w14:textId="77777777" w:rsidTr="001F2641">
        <w:trPr>
          <w:jc w:val="center"/>
          <w:ins w:id="2690" w:author="Rafi Aziizi" w:date="2021-11-12T14:42:00Z"/>
        </w:trPr>
        <w:tc>
          <w:tcPr>
            <w:tcW w:w="3827" w:type="dxa"/>
            <w:vAlign w:val="center"/>
          </w:tcPr>
          <w:p w14:paraId="37CE8B83" w14:textId="77777777" w:rsidR="001F2641" w:rsidRPr="0044182F" w:rsidRDefault="001F2641" w:rsidP="001F2641">
            <w:pPr>
              <w:rPr>
                <w:ins w:id="2691" w:author="Rafi Aziizi" w:date="2021-11-12T14:42:00Z"/>
                <w:b/>
              </w:rPr>
            </w:pPr>
            <w:ins w:id="2692"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2693" w:author="Rafi Aziizi" w:date="2021-11-12T14:42:00Z"/>
                <w:i/>
                <w:iCs/>
              </w:rPr>
            </w:pPr>
            <w:ins w:id="2694" w:author="Rafi Aziizi" w:date="2021-11-12T14:42:00Z">
              <w:r>
                <w:rPr>
                  <w:i/>
                  <w:iCs/>
                </w:rPr>
                <w:t>Conditional</w:t>
              </w:r>
            </w:ins>
          </w:p>
        </w:tc>
      </w:tr>
      <w:tr w:rsidR="001F2641" w:rsidRPr="0044182F" w14:paraId="20791379" w14:textId="77777777" w:rsidTr="001F2641">
        <w:trPr>
          <w:jc w:val="center"/>
          <w:ins w:id="2695" w:author="Rafi Aziizi" w:date="2021-11-12T14:42:00Z"/>
        </w:trPr>
        <w:tc>
          <w:tcPr>
            <w:tcW w:w="3827" w:type="dxa"/>
            <w:vAlign w:val="center"/>
          </w:tcPr>
          <w:p w14:paraId="14F0B71B" w14:textId="77777777" w:rsidR="001F2641" w:rsidRPr="0044182F" w:rsidRDefault="001F2641" w:rsidP="001F2641">
            <w:pPr>
              <w:rPr>
                <w:ins w:id="2696" w:author="Rafi Aziizi" w:date="2021-11-12T14:42:00Z"/>
                <w:b/>
              </w:rPr>
            </w:pPr>
            <w:ins w:id="2697"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2698" w:author="Rafi Aziizi" w:date="2021-11-12T14:42:00Z"/>
              </w:rPr>
            </w:pPr>
            <w:ins w:id="2699" w:author="Rafi Aziizi" w:date="2021-11-12T14:42:00Z">
              <w:r>
                <w:t>-</w:t>
              </w:r>
            </w:ins>
          </w:p>
        </w:tc>
      </w:tr>
      <w:tr w:rsidR="001F2641" w:rsidRPr="0081005E" w14:paraId="620F858A" w14:textId="77777777" w:rsidTr="001F2641">
        <w:trPr>
          <w:jc w:val="center"/>
          <w:ins w:id="2700" w:author="Rafi Aziizi" w:date="2021-11-12T14:42:00Z"/>
        </w:trPr>
        <w:tc>
          <w:tcPr>
            <w:tcW w:w="3827" w:type="dxa"/>
            <w:vAlign w:val="center"/>
          </w:tcPr>
          <w:p w14:paraId="5FECDB9A" w14:textId="77777777" w:rsidR="001F2641" w:rsidRPr="0044182F" w:rsidRDefault="001F2641" w:rsidP="001F2641">
            <w:pPr>
              <w:rPr>
                <w:ins w:id="2701" w:author="Rafi Aziizi" w:date="2021-11-12T14:42:00Z"/>
                <w:b/>
              </w:rPr>
            </w:pPr>
            <w:ins w:id="2702"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2703" w:author="Rafi Aziizi" w:date="2021-11-12T14:42:00Z"/>
                <w:i/>
                <w:iCs/>
              </w:rPr>
            </w:pPr>
            <w:ins w:id="2704" w:author="Rafi Aziizi" w:date="2021-11-12T14:42:00Z">
              <w:r>
                <w:t>Data guru aktif</w:t>
              </w:r>
            </w:ins>
          </w:p>
        </w:tc>
      </w:tr>
      <w:tr w:rsidR="001F2641" w:rsidRPr="0048762E" w14:paraId="6E86A4D8" w14:textId="77777777" w:rsidTr="001F2641">
        <w:trPr>
          <w:jc w:val="center"/>
          <w:ins w:id="2705" w:author="Rafi Aziizi" w:date="2021-11-12T14:42:00Z"/>
        </w:trPr>
        <w:tc>
          <w:tcPr>
            <w:tcW w:w="3827" w:type="dxa"/>
            <w:vAlign w:val="center"/>
          </w:tcPr>
          <w:p w14:paraId="0882F61F" w14:textId="77777777" w:rsidR="001F2641" w:rsidRPr="0044182F" w:rsidRDefault="001F2641" w:rsidP="001F2641">
            <w:pPr>
              <w:rPr>
                <w:ins w:id="2706" w:author="Rafi Aziizi" w:date="2021-11-12T14:42:00Z"/>
                <w:b/>
              </w:rPr>
            </w:pPr>
            <w:ins w:id="2707"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2708" w:author="Rafi Aziizi" w:date="2021-11-12T14:42:00Z"/>
              </w:rPr>
            </w:pPr>
            <w:ins w:id="2709" w:author="Rafi Aziizi" w:date="2021-11-12T14:42:00Z">
              <w:r>
                <w:t xml:space="preserve">Perubahan data </w:t>
              </w:r>
            </w:ins>
            <w:ins w:id="2710" w:author="Rafi Aziizi" w:date="2021-11-12T14:43:00Z">
              <w:r>
                <w:t>guru</w:t>
              </w:r>
            </w:ins>
            <w:ins w:id="2711" w:author="Rafi Aziizi" w:date="2021-11-12T14:42:00Z">
              <w:r>
                <w:t xml:space="preserve"> menjadi pasif</w:t>
              </w:r>
            </w:ins>
          </w:p>
        </w:tc>
      </w:tr>
      <w:tr w:rsidR="001F2641" w:rsidRPr="0044182F" w14:paraId="3E7AE399" w14:textId="77777777" w:rsidTr="001F2641">
        <w:trPr>
          <w:jc w:val="center"/>
          <w:ins w:id="2712"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2713" w:author="Rafi Aziizi" w:date="2021-11-12T14:42:00Z"/>
                <w:b/>
              </w:rPr>
            </w:pPr>
            <w:ins w:id="2714" w:author="Rafi Aziizi" w:date="2021-11-12T14:42:00Z">
              <w:r w:rsidRPr="0044182F">
                <w:rPr>
                  <w:b/>
                </w:rPr>
                <w:t>Main Course</w:t>
              </w:r>
            </w:ins>
          </w:p>
        </w:tc>
      </w:tr>
      <w:tr w:rsidR="001F2641" w:rsidRPr="0044182F" w14:paraId="5D3EE41F" w14:textId="77777777" w:rsidTr="001F2641">
        <w:trPr>
          <w:jc w:val="center"/>
          <w:ins w:id="2715"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2716" w:author="Rafi Aziizi" w:date="2021-11-12T14:42:00Z"/>
                <w:b/>
              </w:rPr>
            </w:pPr>
            <w:ins w:id="2717"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2718" w:author="Rafi Aziizi" w:date="2021-11-12T14:42:00Z"/>
                <w:b/>
              </w:rPr>
            </w:pPr>
            <w:ins w:id="2719" w:author="Rafi Aziizi" w:date="2021-11-12T14:42:00Z">
              <w:r w:rsidRPr="0044182F">
                <w:rPr>
                  <w:b/>
                </w:rPr>
                <w:t>Reaksi Sistem</w:t>
              </w:r>
            </w:ins>
          </w:p>
        </w:tc>
      </w:tr>
      <w:tr w:rsidR="001F2641" w:rsidRPr="0044182F" w14:paraId="49C2774A" w14:textId="77777777" w:rsidTr="001F2641">
        <w:trPr>
          <w:jc w:val="center"/>
          <w:ins w:id="2720"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2721" w:author="Rafi Aziizi" w:date="2021-11-12T14:42:00Z"/>
              </w:rPr>
            </w:pPr>
            <w:ins w:id="2722" w:author="Rafi Aziizi" w:date="2021-11-12T14:42:00Z">
              <w:r>
                <w:t xml:space="preserve">Memasuki menu “Data </w:t>
              </w:r>
            </w:ins>
            <w:ins w:id="2723" w:author="Rafi Aziizi" w:date="2021-11-12T14:43:00Z">
              <w:r>
                <w:t>Guru</w:t>
              </w:r>
            </w:ins>
            <w:ins w:id="2724" w:author="Rafi Aziizi" w:date="2021-11-12T14:42:00Z">
              <w:r>
                <w:t>”</w:t>
              </w:r>
            </w:ins>
          </w:p>
        </w:tc>
        <w:tc>
          <w:tcPr>
            <w:tcW w:w="3964" w:type="dxa"/>
            <w:vAlign w:val="center"/>
          </w:tcPr>
          <w:p w14:paraId="4AB2D5D7" w14:textId="77777777" w:rsidR="001F2641" w:rsidRPr="0044182F" w:rsidRDefault="001F2641" w:rsidP="001F2641">
            <w:pPr>
              <w:ind w:left="511"/>
              <w:rPr>
                <w:ins w:id="2725" w:author="Rafi Aziizi" w:date="2021-11-12T14:42:00Z"/>
              </w:rPr>
            </w:pPr>
          </w:p>
        </w:tc>
      </w:tr>
      <w:tr w:rsidR="001F2641" w:rsidRPr="0044182F" w14:paraId="0586B617" w14:textId="77777777" w:rsidTr="001F2641">
        <w:trPr>
          <w:jc w:val="center"/>
          <w:ins w:id="2726" w:author="Rafi Aziizi" w:date="2021-11-12T14:42:00Z"/>
        </w:trPr>
        <w:tc>
          <w:tcPr>
            <w:tcW w:w="3827" w:type="dxa"/>
            <w:vAlign w:val="center"/>
          </w:tcPr>
          <w:p w14:paraId="44673816" w14:textId="77777777" w:rsidR="001F2641" w:rsidRPr="0044182F" w:rsidRDefault="001F2641" w:rsidP="001F2641">
            <w:pPr>
              <w:ind w:left="510"/>
              <w:rPr>
                <w:ins w:id="2727"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2728" w:author="Rafi Aziizi" w:date="2021-11-12T14:42:00Z"/>
              </w:rPr>
            </w:pPr>
            <w:ins w:id="2729" w:author="Rafi Aziizi" w:date="2021-11-12T14:42:00Z">
              <w:r>
                <w:t xml:space="preserve">Menampilkan seluruh data </w:t>
              </w:r>
            </w:ins>
            <w:ins w:id="2730" w:author="Rafi Aziizi" w:date="2021-11-12T14:43:00Z">
              <w:r>
                <w:t>Guru</w:t>
              </w:r>
            </w:ins>
          </w:p>
        </w:tc>
      </w:tr>
      <w:tr w:rsidR="001F2641" w:rsidRPr="0044182F" w14:paraId="4FA26AD6" w14:textId="77777777" w:rsidTr="001F2641">
        <w:trPr>
          <w:jc w:val="center"/>
          <w:ins w:id="2731"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2732" w:author="Rafi Aziizi" w:date="2021-11-12T14:42:00Z"/>
              </w:rPr>
            </w:pPr>
            <w:ins w:id="2733" w:author="Rafi Aziizi" w:date="2021-11-12T14:42:00Z">
              <w:r>
                <w:t xml:space="preserve">Menghapus data </w:t>
              </w:r>
            </w:ins>
            <w:ins w:id="2734" w:author="Rafi Aziizi" w:date="2021-11-12T14:43:00Z">
              <w:r>
                <w:t>guru</w:t>
              </w:r>
            </w:ins>
            <w:ins w:id="2735"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2736" w:author="Rafi Aziizi" w:date="2021-11-12T14:42:00Z"/>
              </w:rPr>
            </w:pPr>
          </w:p>
        </w:tc>
      </w:tr>
      <w:tr w:rsidR="001F2641" w:rsidRPr="0044182F" w14:paraId="3C48E24E" w14:textId="77777777" w:rsidTr="001F2641">
        <w:trPr>
          <w:jc w:val="center"/>
          <w:ins w:id="2737" w:author="Rafi Aziizi" w:date="2021-11-12T14:42:00Z"/>
        </w:trPr>
        <w:tc>
          <w:tcPr>
            <w:tcW w:w="3827" w:type="dxa"/>
            <w:vAlign w:val="center"/>
          </w:tcPr>
          <w:p w14:paraId="24E976E0" w14:textId="77777777" w:rsidR="001F2641" w:rsidRDefault="001F2641" w:rsidP="001F2641">
            <w:pPr>
              <w:pStyle w:val="ListParagraph"/>
              <w:rPr>
                <w:ins w:id="2738"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2739" w:author="Rafi Aziizi" w:date="2021-11-12T14:42:00Z"/>
              </w:rPr>
            </w:pPr>
            <w:ins w:id="2740" w:author="Rafi Aziizi" w:date="2021-11-12T14:42:00Z">
              <w:r>
                <w:t xml:space="preserve">Melakukan perubahan data </w:t>
              </w:r>
            </w:ins>
            <w:ins w:id="2741" w:author="Rafi Aziizi" w:date="2021-11-12T14:43:00Z">
              <w:r w:rsidR="00522ADB">
                <w:t>guru</w:t>
              </w:r>
            </w:ins>
            <w:ins w:id="2742"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2743"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2744" w:author="Rafi Aziizi" w:date="2021-11-12T14:42:00Z"/>
                <w:b/>
                <w:bCs/>
              </w:rPr>
            </w:pPr>
            <w:ins w:id="2745" w:author="Rafi Aziizi" w:date="2021-11-12T14:42:00Z">
              <w:r w:rsidRPr="001B1AF9">
                <w:rPr>
                  <w:b/>
                  <w:bCs/>
                </w:rPr>
                <w:t>Skenario Eksepsi (Optional)</w:t>
              </w:r>
            </w:ins>
          </w:p>
        </w:tc>
      </w:tr>
      <w:tr w:rsidR="001F2641" w:rsidRPr="001B1AF9" w14:paraId="6CFEE817" w14:textId="77777777" w:rsidTr="001F2641">
        <w:trPr>
          <w:jc w:val="center"/>
          <w:ins w:id="2746"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2747" w:author="Rafi Aziizi" w:date="2021-11-12T14:42:00Z"/>
                <w:b/>
                <w:bCs/>
              </w:rPr>
            </w:pPr>
            <w:ins w:id="2748"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2749" w:author="Rafi Aziizi" w:date="2021-11-12T14:42:00Z"/>
                <w:b/>
                <w:bCs/>
              </w:rPr>
            </w:pPr>
            <w:ins w:id="2750" w:author="Rafi Aziizi" w:date="2021-11-12T14:42:00Z">
              <w:r w:rsidRPr="001B1AF9">
                <w:rPr>
                  <w:b/>
                  <w:bCs/>
                </w:rPr>
                <w:t>Reaksi Sistem</w:t>
              </w:r>
            </w:ins>
          </w:p>
        </w:tc>
      </w:tr>
      <w:tr w:rsidR="001F2641" w14:paraId="23BFA896" w14:textId="77777777" w:rsidTr="001F2641">
        <w:trPr>
          <w:jc w:val="center"/>
          <w:ins w:id="2751" w:author="Rafi Aziizi" w:date="2021-11-12T14:42:00Z"/>
        </w:trPr>
        <w:tc>
          <w:tcPr>
            <w:tcW w:w="3827" w:type="dxa"/>
            <w:vAlign w:val="center"/>
          </w:tcPr>
          <w:p w14:paraId="0A1AB611" w14:textId="5755120C" w:rsidR="001F2641" w:rsidRDefault="001F2641" w:rsidP="001F2641">
            <w:pPr>
              <w:ind w:left="360"/>
              <w:rPr>
                <w:ins w:id="2752" w:author="Rafi Aziizi" w:date="2021-11-12T14:42:00Z"/>
              </w:rPr>
            </w:pPr>
            <w:ins w:id="2753" w:author="Rafi Aziizi" w:date="2021-11-12T14:42:00Z">
              <w:r>
                <w:t xml:space="preserve">3a. Tidak memasukan secara benar data </w:t>
              </w:r>
            </w:ins>
            <w:ins w:id="2754" w:author="Rafi Aziizi" w:date="2021-11-12T14:43:00Z">
              <w:r w:rsidR="00522ADB">
                <w:t>guru</w:t>
              </w:r>
            </w:ins>
            <w:ins w:id="2755"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2756" w:author="Rafi Aziizi" w:date="2021-11-12T14:42:00Z"/>
              </w:rPr>
            </w:pPr>
          </w:p>
        </w:tc>
      </w:tr>
      <w:tr w:rsidR="001F2641" w14:paraId="03F6D861" w14:textId="77777777" w:rsidTr="001F2641">
        <w:trPr>
          <w:jc w:val="center"/>
          <w:ins w:id="2757" w:author="Rafi Aziizi" w:date="2021-11-12T14:42:00Z"/>
        </w:trPr>
        <w:tc>
          <w:tcPr>
            <w:tcW w:w="3827" w:type="dxa"/>
            <w:vAlign w:val="center"/>
          </w:tcPr>
          <w:p w14:paraId="0AB3361F" w14:textId="77777777" w:rsidR="001F2641" w:rsidRDefault="001F2641" w:rsidP="001F2641">
            <w:pPr>
              <w:pStyle w:val="ListParagraph"/>
              <w:ind w:left="450"/>
              <w:rPr>
                <w:ins w:id="2758" w:author="Rafi Aziizi" w:date="2021-11-12T14:42:00Z"/>
              </w:rPr>
            </w:pPr>
          </w:p>
        </w:tc>
        <w:tc>
          <w:tcPr>
            <w:tcW w:w="3964" w:type="dxa"/>
            <w:vAlign w:val="center"/>
          </w:tcPr>
          <w:p w14:paraId="182FFC82" w14:textId="36B62DCB" w:rsidR="001F2641" w:rsidRDefault="001F2641" w:rsidP="001F2641">
            <w:pPr>
              <w:spacing w:after="160"/>
              <w:ind w:left="360"/>
              <w:rPr>
                <w:ins w:id="2759" w:author="Rafi Aziizi" w:date="2021-11-12T14:42:00Z"/>
              </w:rPr>
            </w:pPr>
            <w:ins w:id="2760" w:author="Rafi Aziizi" w:date="2021-11-12T14:42:00Z">
              <w:r>
                <w:t xml:space="preserve">3b. Menampilkan pemberitahuan melalui notifikasi bahwa data </w:t>
              </w:r>
            </w:ins>
            <w:ins w:id="2761" w:author="Rafi Aziizi" w:date="2021-11-12T14:43:00Z">
              <w:r w:rsidR="00522ADB">
                <w:t>guru</w:t>
              </w:r>
            </w:ins>
            <w:ins w:id="2762" w:author="Rafi Aziizi" w:date="2021-11-12T14:42:00Z">
              <w:r>
                <w:t xml:space="preserve"> tidak memenuhi persyaratan dan </w:t>
              </w:r>
              <w:r>
                <w:lastRenderedPageBreak/>
                <w:t>gagal dihapuskan</w:t>
              </w:r>
            </w:ins>
          </w:p>
        </w:tc>
      </w:tr>
    </w:tbl>
    <w:p w14:paraId="70EBC23A" w14:textId="77777777" w:rsidR="001F2641" w:rsidRDefault="001F2641" w:rsidP="001F2641">
      <w:pPr>
        <w:ind w:left="66"/>
        <w:rPr>
          <w:ins w:id="2763" w:author="Rafi Aziizi" w:date="2021-11-12T14:37:00Z"/>
        </w:rPr>
      </w:pPr>
    </w:p>
    <w:p w14:paraId="14CCC8DA" w14:textId="7BDF3A2D" w:rsidR="001F2641" w:rsidRDefault="001F2641" w:rsidP="001F2641">
      <w:pPr>
        <w:ind w:left="66"/>
        <w:rPr>
          <w:ins w:id="2764" w:author="chaniaayulestari@outlook.com" w:date="2021-11-12T16:27:00Z"/>
        </w:rPr>
      </w:pPr>
      <w:ins w:id="2765" w:author="Rafi Aziizi" w:date="2021-11-12T14:37:00Z">
        <w:r>
          <w:t xml:space="preserve">c. </w:t>
        </w:r>
      </w:ins>
      <w:ins w:id="2766" w:author="Rafi Aziizi" w:date="2021-11-12T14:45:00Z">
        <w:r w:rsidR="00522ADB">
          <w:t xml:space="preserve">Skenario </w:t>
        </w:r>
      </w:ins>
      <w:ins w:id="2767" w:author="Rafi Aziizi" w:date="2021-11-12T14:37:00Z">
        <w:r>
          <w:t>Edit Guru</w:t>
        </w:r>
      </w:ins>
    </w:p>
    <w:p w14:paraId="3DC7D186" w14:textId="770BB707" w:rsidR="001A7B0B" w:rsidDel="00A25E3C" w:rsidRDefault="001A7B0B">
      <w:pPr>
        <w:ind w:left="66"/>
        <w:jc w:val="center"/>
        <w:rPr>
          <w:ins w:id="2768" w:author="Rafi Aziizi" w:date="2021-11-12T14:37:00Z"/>
          <w:del w:id="2769" w:author="chaniaayulestari@outlook.com" w:date="2021-11-13T14:03:00Z"/>
        </w:rPr>
        <w:pPrChange w:id="2770" w:author="chaniaayulestari@outlook.com" w:date="2021-11-13T14:03:00Z">
          <w:pPr>
            <w:ind w:left="66"/>
          </w:pPr>
        </w:pPrChange>
      </w:pPr>
    </w:p>
    <w:p w14:paraId="216C0FA1" w14:textId="670880ED" w:rsidR="00A25E3C" w:rsidRDefault="00A25E3C">
      <w:pPr>
        <w:pStyle w:val="Caption"/>
        <w:keepNext/>
        <w:jc w:val="center"/>
        <w:rPr>
          <w:ins w:id="2771" w:author="chaniaayulestari@outlook.com" w:date="2021-11-13T14:03:00Z"/>
        </w:rPr>
        <w:pPrChange w:id="2772" w:author="chaniaayulestari@outlook.com" w:date="2021-11-13T14:03:00Z">
          <w:pPr/>
        </w:pPrChange>
      </w:pPr>
      <w:bookmarkStart w:id="2773" w:name="_Toc87762735"/>
      <w:ins w:id="2774" w:author="chaniaayulestari@outlook.com" w:date="2021-11-13T14:03:00Z">
        <w:r>
          <w:t xml:space="preserve">Tabel 3. </w:t>
        </w:r>
        <w:r>
          <w:fldChar w:fldCharType="begin"/>
        </w:r>
        <w:r>
          <w:instrText xml:space="preserve"> SEQ Tabel_3. \* ARABIC </w:instrText>
        </w:r>
      </w:ins>
      <w:r>
        <w:fldChar w:fldCharType="separate"/>
      </w:r>
      <w:ins w:id="2775" w:author="chaniaayulestari@outlook.com" w:date="2021-11-13T14:25:00Z">
        <w:r w:rsidR="00456266">
          <w:rPr>
            <w:noProof/>
          </w:rPr>
          <w:t>22</w:t>
        </w:r>
      </w:ins>
      <w:ins w:id="2776" w:author="chaniaayulestari@outlook.com" w:date="2021-11-13T14:03:00Z">
        <w:r>
          <w:fldChar w:fldCharType="end"/>
        </w:r>
        <w:r>
          <w:t xml:space="preserve"> Skenari Edit Guru</w:t>
        </w:r>
        <w:bookmarkEnd w:id="277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2777" w:author="Rafi Aziizi" w:date="2021-11-12T14:37:00Z"/>
        </w:trPr>
        <w:tc>
          <w:tcPr>
            <w:tcW w:w="3827" w:type="dxa"/>
            <w:shd w:val="clear" w:color="auto" w:fill="F2EE98"/>
            <w:vAlign w:val="center"/>
          </w:tcPr>
          <w:p w14:paraId="37D63F88" w14:textId="77777777" w:rsidR="001F2641" w:rsidRPr="0044182F" w:rsidRDefault="001F2641" w:rsidP="001F2641">
            <w:pPr>
              <w:rPr>
                <w:ins w:id="2778" w:author="Rafi Aziizi" w:date="2021-11-12T14:37:00Z"/>
                <w:b/>
              </w:rPr>
            </w:pPr>
            <w:ins w:id="2779"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2780" w:author="Rafi Aziizi" w:date="2021-11-12T14:37:00Z"/>
              </w:rPr>
            </w:pPr>
            <w:ins w:id="2781" w:author="Rafi Aziizi" w:date="2021-11-12T14:37:00Z">
              <w:r>
                <w:t xml:space="preserve">Edit </w:t>
              </w:r>
            </w:ins>
            <w:ins w:id="2782" w:author="Rafi Aziizi" w:date="2021-11-12T14:38:00Z">
              <w:r>
                <w:t>Guru</w:t>
              </w:r>
            </w:ins>
          </w:p>
        </w:tc>
      </w:tr>
      <w:tr w:rsidR="001F2641" w:rsidRPr="002F6C1D" w14:paraId="4A32897E" w14:textId="77777777" w:rsidTr="001F2641">
        <w:trPr>
          <w:jc w:val="center"/>
          <w:ins w:id="2783" w:author="Rafi Aziizi" w:date="2021-11-12T14:37:00Z"/>
        </w:trPr>
        <w:tc>
          <w:tcPr>
            <w:tcW w:w="3827" w:type="dxa"/>
            <w:vAlign w:val="center"/>
          </w:tcPr>
          <w:p w14:paraId="10039E7F" w14:textId="77777777" w:rsidR="001F2641" w:rsidRPr="0044182F" w:rsidRDefault="001F2641" w:rsidP="001F2641">
            <w:pPr>
              <w:rPr>
                <w:ins w:id="2784" w:author="Rafi Aziizi" w:date="2021-11-12T14:37:00Z"/>
                <w:b/>
              </w:rPr>
            </w:pPr>
            <w:ins w:id="2785" w:author="Rafi Aziizi" w:date="2021-11-12T14:37:00Z">
              <w:r w:rsidRPr="0044182F">
                <w:rPr>
                  <w:b/>
                </w:rPr>
                <w:t>ID</w:t>
              </w:r>
            </w:ins>
          </w:p>
        </w:tc>
        <w:tc>
          <w:tcPr>
            <w:tcW w:w="3964" w:type="dxa"/>
            <w:vAlign w:val="center"/>
          </w:tcPr>
          <w:p w14:paraId="75E41625" w14:textId="4B615B41" w:rsidR="001F2641" w:rsidRPr="002F6C1D" w:rsidRDefault="001F2641" w:rsidP="001F2641">
            <w:pPr>
              <w:rPr>
                <w:ins w:id="2786" w:author="Rafi Aziizi" w:date="2021-11-12T14:37:00Z"/>
              </w:rPr>
            </w:pPr>
            <w:ins w:id="2787" w:author="Rafi Aziizi" w:date="2021-11-12T14:37:00Z">
              <w:r>
                <w:t>RC1</w:t>
              </w:r>
            </w:ins>
            <w:ins w:id="2788" w:author="Rafi Aziizi" w:date="2021-11-12T14:38:00Z">
              <w:r>
                <w:t>3</w:t>
              </w:r>
            </w:ins>
            <w:ins w:id="2789" w:author="Rafi Aziizi" w:date="2021-11-13T06:55:00Z">
              <w:r w:rsidR="005049EC">
                <w:t>.3</w:t>
              </w:r>
            </w:ins>
          </w:p>
        </w:tc>
      </w:tr>
      <w:tr w:rsidR="001F2641" w:rsidRPr="000C722D" w14:paraId="5B5F9D4E" w14:textId="77777777" w:rsidTr="001F2641">
        <w:trPr>
          <w:jc w:val="center"/>
          <w:ins w:id="2790" w:author="Rafi Aziizi" w:date="2021-11-12T14:37:00Z"/>
        </w:trPr>
        <w:tc>
          <w:tcPr>
            <w:tcW w:w="3827" w:type="dxa"/>
            <w:vAlign w:val="center"/>
          </w:tcPr>
          <w:p w14:paraId="0FD190F3" w14:textId="77777777" w:rsidR="001F2641" w:rsidRPr="0044182F" w:rsidRDefault="001F2641" w:rsidP="001F2641">
            <w:pPr>
              <w:rPr>
                <w:ins w:id="2791" w:author="Rafi Aziizi" w:date="2021-11-12T14:37:00Z"/>
                <w:b/>
              </w:rPr>
            </w:pPr>
            <w:ins w:id="2792" w:author="Rafi Aziizi" w:date="2021-11-12T14:37:00Z">
              <w:r w:rsidRPr="0044182F">
                <w:rPr>
                  <w:b/>
                </w:rPr>
                <w:t>Description</w:t>
              </w:r>
            </w:ins>
          </w:p>
        </w:tc>
        <w:tc>
          <w:tcPr>
            <w:tcW w:w="3964" w:type="dxa"/>
          </w:tcPr>
          <w:p w14:paraId="75B27C83" w14:textId="11BBEEA1" w:rsidR="001F2641" w:rsidRPr="000C722D" w:rsidRDefault="001F2641" w:rsidP="001F2641">
            <w:pPr>
              <w:rPr>
                <w:ins w:id="2793" w:author="Rafi Aziizi" w:date="2021-11-12T14:37:00Z"/>
              </w:rPr>
            </w:pPr>
            <w:ins w:id="2794" w:author="Rafi Aziizi" w:date="2021-11-12T14:37:00Z">
              <w:r>
                <w:t xml:space="preserve">Use case ini merupakan use case generalisasi dari kelola </w:t>
              </w:r>
            </w:ins>
            <w:ins w:id="2795" w:author="Rafi Aziizi" w:date="2021-11-12T14:38:00Z">
              <w:r>
                <w:t>guru</w:t>
              </w:r>
            </w:ins>
            <w:ins w:id="2796" w:author="Rafi Aziizi" w:date="2021-11-12T14:37:00Z">
              <w:r>
                <w:t xml:space="preserve"> untuk memperbaharui data </w:t>
              </w:r>
            </w:ins>
            <w:ins w:id="2797" w:author="Rafi Aziizi" w:date="2021-11-12T14:38:00Z">
              <w:r>
                <w:t>guru</w:t>
              </w:r>
            </w:ins>
            <w:ins w:id="2798" w:author="Rafi Aziizi" w:date="2021-11-12T14:37:00Z">
              <w:r>
                <w:t>.</w:t>
              </w:r>
            </w:ins>
          </w:p>
        </w:tc>
      </w:tr>
      <w:tr w:rsidR="001F2641" w:rsidRPr="002F6C1D" w14:paraId="39D4B5FF" w14:textId="77777777" w:rsidTr="001F2641">
        <w:trPr>
          <w:jc w:val="center"/>
          <w:ins w:id="2799" w:author="Rafi Aziizi" w:date="2021-11-12T14:37:00Z"/>
        </w:trPr>
        <w:tc>
          <w:tcPr>
            <w:tcW w:w="3827" w:type="dxa"/>
            <w:vAlign w:val="center"/>
          </w:tcPr>
          <w:p w14:paraId="7E22B2F1" w14:textId="77777777" w:rsidR="001F2641" w:rsidRPr="0044182F" w:rsidRDefault="001F2641" w:rsidP="001F2641">
            <w:pPr>
              <w:rPr>
                <w:ins w:id="2800" w:author="Rafi Aziizi" w:date="2021-11-12T14:37:00Z"/>
                <w:b/>
              </w:rPr>
            </w:pPr>
            <w:ins w:id="2801"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2802" w:author="Rafi Aziizi" w:date="2021-11-12T14:37:00Z"/>
              </w:rPr>
            </w:pPr>
            <w:ins w:id="2803" w:author="Rafi Aziizi" w:date="2021-11-12T14:37:00Z">
              <w:r>
                <w:t>Bag.IT, Guru BK.</w:t>
              </w:r>
            </w:ins>
          </w:p>
        </w:tc>
      </w:tr>
      <w:tr w:rsidR="001F2641" w:rsidRPr="0044182F" w14:paraId="6D00B266" w14:textId="77777777" w:rsidTr="001F2641">
        <w:trPr>
          <w:jc w:val="center"/>
          <w:ins w:id="2804" w:author="Rafi Aziizi" w:date="2021-11-12T14:37:00Z"/>
        </w:trPr>
        <w:tc>
          <w:tcPr>
            <w:tcW w:w="3827" w:type="dxa"/>
            <w:vAlign w:val="center"/>
          </w:tcPr>
          <w:p w14:paraId="3056D932" w14:textId="77777777" w:rsidR="001F2641" w:rsidRPr="0044182F" w:rsidRDefault="001F2641" w:rsidP="001F2641">
            <w:pPr>
              <w:rPr>
                <w:ins w:id="2805" w:author="Rafi Aziizi" w:date="2021-11-12T14:37:00Z"/>
                <w:b/>
              </w:rPr>
            </w:pPr>
            <w:ins w:id="2806"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2807" w:author="Rafi Aziizi" w:date="2021-11-12T14:37:00Z"/>
                <w:i/>
                <w:iCs/>
              </w:rPr>
            </w:pPr>
            <w:ins w:id="2808" w:author="Rafi Aziizi" w:date="2021-11-12T14:37:00Z">
              <w:r>
                <w:rPr>
                  <w:i/>
                  <w:iCs/>
                </w:rPr>
                <w:t>Conditional</w:t>
              </w:r>
            </w:ins>
          </w:p>
        </w:tc>
      </w:tr>
      <w:tr w:rsidR="001F2641" w:rsidRPr="0044182F" w14:paraId="5BA5462F" w14:textId="77777777" w:rsidTr="001F2641">
        <w:trPr>
          <w:jc w:val="center"/>
          <w:ins w:id="2809" w:author="Rafi Aziizi" w:date="2021-11-12T14:37:00Z"/>
        </w:trPr>
        <w:tc>
          <w:tcPr>
            <w:tcW w:w="3827" w:type="dxa"/>
            <w:vAlign w:val="center"/>
          </w:tcPr>
          <w:p w14:paraId="4EC8E7DE" w14:textId="77777777" w:rsidR="001F2641" w:rsidRPr="0044182F" w:rsidRDefault="001F2641" w:rsidP="001F2641">
            <w:pPr>
              <w:rPr>
                <w:ins w:id="2810" w:author="Rafi Aziizi" w:date="2021-11-12T14:37:00Z"/>
                <w:b/>
              </w:rPr>
            </w:pPr>
            <w:ins w:id="2811"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2812" w:author="Rafi Aziizi" w:date="2021-11-12T14:37:00Z"/>
              </w:rPr>
            </w:pPr>
            <w:ins w:id="2813" w:author="Rafi Aziizi" w:date="2021-11-12T14:37:00Z">
              <w:r>
                <w:t>-</w:t>
              </w:r>
            </w:ins>
          </w:p>
        </w:tc>
      </w:tr>
      <w:tr w:rsidR="001F2641" w:rsidRPr="0081005E" w14:paraId="02CEBEB3" w14:textId="77777777" w:rsidTr="001F2641">
        <w:trPr>
          <w:jc w:val="center"/>
          <w:ins w:id="2814" w:author="Rafi Aziizi" w:date="2021-11-12T14:37:00Z"/>
        </w:trPr>
        <w:tc>
          <w:tcPr>
            <w:tcW w:w="3827" w:type="dxa"/>
            <w:vAlign w:val="center"/>
          </w:tcPr>
          <w:p w14:paraId="6E8256F5" w14:textId="77777777" w:rsidR="001F2641" w:rsidRPr="0044182F" w:rsidRDefault="001F2641" w:rsidP="001F2641">
            <w:pPr>
              <w:rPr>
                <w:ins w:id="2815" w:author="Rafi Aziizi" w:date="2021-11-12T14:37:00Z"/>
                <w:b/>
              </w:rPr>
            </w:pPr>
            <w:ins w:id="2816"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2817" w:author="Rafi Aziizi" w:date="2021-11-12T14:37:00Z"/>
                <w:i/>
                <w:iCs/>
              </w:rPr>
            </w:pPr>
            <w:ins w:id="2818" w:author="Rafi Aziizi" w:date="2021-11-12T14:37:00Z">
              <w:r>
                <w:t xml:space="preserve">Data </w:t>
              </w:r>
            </w:ins>
            <w:ins w:id="2819" w:author="Rafi Aziizi" w:date="2021-11-12T14:38:00Z">
              <w:r>
                <w:t>guru</w:t>
              </w:r>
            </w:ins>
            <w:ins w:id="2820" w:author="Rafi Aziizi" w:date="2021-11-12T14:37:00Z">
              <w:r>
                <w:t xml:space="preserve"> belum diperbaharui</w:t>
              </w:r>
            </w:ins>
          </w:p>
        </w:tc>
      </w:tr>
      <w:tr w:rsidR="001F2641" w:rsidRPr="0048762E" w14:paraId="6B84C396" w14:textId="77777777" w:rsidTr="001F2641">
        <w:trPr>
          <w:jc w:val="center"/>
          <w:ins w:id="2821" w:author="Rafi Aziizi" w:date="2021-11-12T14:37:00Z"/>
        </w:trPr>
        <w:tc>
          <w:tcPr>
            <w:tcW w:w="3827" w:type="dxa"/>
            <w:vAlign w:val="center"/>
          </w:tcPr>
          <w:p w14:paraId="5076951F" w14:textId="77777777" w:rsidR="001F2641" w:rsidRPr="0044182F" w:rsidRDefault="001F2641" w:rsidP="001F2641">
            <w:pPr>
              <w:rPr>
                <w:ins w:id="2822" w:author="Rafi Aziizi" w:date="2021-11-12T14:37:00Z"/>
                <w:b/>
              </w:rPr>
            </w:pPr>
            <w:ins w:id="2823"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2824" w:author="Rafi Aziizi" w:date="2021-11-12T14:37:00Z"/>
              </w:rPr>
            </w:pPr>
            <w:ins w:id="2825" w:author="Rafi Aziizi" w:date="2021-11-12T14:37:00Z">
              <w:r>
                <w:t xml:space="preserve">Perubahan data identitas </w:t>
              </w:r>
            </w:ins>
            <w:ins w:id="2826" w:author="Rafi Aziizi" w:date="2021-11-12T14:38:00Z">
              <w:r>
                <w:t>guru</w:t>
              </w:r>
            </w:ins>
            <w:ins w:id="2827" w:author="Rafi Aziizi" w:date="2021-11-12T14:37:00Z">
              <w:r>
                <w:t xml:space="preserve"> </w:t>
              </w:r>
            </w:ins>
          </w:p>
        </w:tc>
      </w:tr>
      <w:tr w:rsidR="001F2641" w:rsidRPr="0044182F" w14:paraId="24F986D4" w14:textId="77777777" w:rsidTr="001F2641">
        <w:trPr>
          <w:jc w:val="center"/>
          <w:ins w:id="2828"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2829" w:author="Rafi Aziizi" w:date="2021-11-12T14:37:00Z"/>
                <w:b/>
              </w:rPr>
            </w:pPr>
            <w:ins w:id="2830" w:author="Rafi Aziizi" w:date="2021-11-12T14:37:00Z">
              <w:r w:rsidRPr="0044182F">
                <w:rPr>
                  <w:b/>
                </w:rPr>
                <w:t>Main Course</w:t>
              </w:r>
            </w:ins>
          </w:p>
        </w:tc>
      </w:tr>
      <w:tr w:rsidR="001F2641" w:rsidRPr="0044182F" w14:paraId="071F94FF" w14:textId="77777777" w:rsidTr="001F2641">
        <w:trPr>
          <w:jc w:val="center"/>
          <w:ins w:id="2831"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2832" w:author="Rafi Aziizi" w:date="2021-11-12T14:37:00Z"/>
                <w:b/>
              </w:rPr>
            </w:pPr>
            <w:ins w:id="2833"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2834" w:author="Rafi Aziizi" w:date="2021-11-12T14:37:00Z"/>
                <w:b/>
              </w:rPr>
            </w:pPr>
            <w:ins w:id="2835" w:author="Rafi Aziizi" w:date="2021-11-12T14:37:00Z">
              <w:r w:rsidRPr="0044182F">
                <w:rPr>
                  <w:b/>
                </w:rPr>
                <w:t>Reaksi Sistem</w:t>
              </w:r>
            </w:ins>
          </w:p>
        </w:tc>
      </w:tr>
      <w:tr w:rsidR="001F2641" w:rsidRPr="0044182F" w14:paraId="21D65B77" w14:textId="77777777" w:rsidTr="001F2641">
        <w:trPr>
          <w:jc w:val="center"/>
          <w:ins w:id="2836"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2837" w:author="Rafi Aziizi" w:date="2021-11-12T14:37:00Z"/>
              </w:rPr>
              <w:pPrChange w:id="2838" w:author="chaniaayulestari@outlook.com" w:date="2021-11-12T15:23:00Z">
                <w:pPr>
                  <w:numPr>
                    <w:numId w:val="80"/>
                  </w:numPr>
                  <w:spacing w:after="160"/>
                  <w:ind w:left="720" w:hanging="360"/>
                </w:pPr>
              </w:pPrChange>
            </w:pPr>
            <w:ins w:id="2839" w:author="Rafi Aziizi" w:date="2021-11-12T14:37:00Z">
              <w:r>
                <w:t xml:space="preserve">Memasuki menu “Data </w:t>
              </w:r>
            </w:ins>
            <w:ins w:id="2840" w:author="Rafi Aziizi" w:date="2021-11-12T14:39:00Z">
              <w:r>
                <w:t>G</w:t>
              </w:r>
            </w:ins>
            <w:ins w:id="2841" w:author="Rafi Aziizi" w:date="2021-11-12T14:38:00Z">
              <w:r>
                <w:t>uru</w:t>
              </w:r>
            </w:ins>
            <w:ins w:id="2842" w:author="Rafi Aziizi" w:date="2021-11-12T14:37:00Z">
              <w:r>
                <w:t>”</w:t>
              </w:r>
            </w:ins>
          </w:p>
        </w:tc>
        <w:tc>
          <w:tcPr>
            <w:tcW w:w="3964" w:type="dxa"/>
            <w:vAlign w:val="center"/>
          </w:tcPr>
          <w:p w14:paraId="61BCC4CA" w14:textId="77777777" w:rsidR="001F2641" w:rsidRPr="0044182F" w:rsidRDefault="001F2641">
            <w:pPr>
              <w:ind w:left="309"/>
              <w:rPr>
                <w:ins w:id="2843" w:author="Rafi Aziizi" w:date="2021-11-12T14:37:00Z"/>
              </w:rPr>
              <w:pPrChange w:id="2844" w:author="chaniaayulestari@outlook.com" w:date="2021-11-12T15:23:00Z">
                <w:pPr>
                  <w:ind w:left="511"/>
                </w:pPr>
              </w:pPrChange>
            </w:pPr>
          </w:p>
        </w:tc>
      </w:tr>
      <w:tr w:rsidR="001F2641" w:rsidRPr="0044182F" w14:paraId="1F26DA05" w14:textId="77777777" w:rsidTr="001F2641">
        <w:trPr>
          <w:jc w:val="center"/>
          <w:ins w:id="2845" w:author="Rafi Aziizi" w:date="2021-11-12T14:37:00Z"/>
        </w:trPr>
        <w:tc>
          <w:tcPr>
            <w:tcW w:w="3827" w:type="dxa"/>
            <w:vAlign w:val="center"/>
          </w:tcPr>
          <w:p w14:paraId="377FB527" w14:textId="77777777" w:rsidR="001F2641" w:rsidRPr="0044182F" w:rsidRDefault="001F2641">
            <w:pPr>
              <w:ind w:left="309"/>
              <w:rPr>
                <w:ins w:id="2846" w:author="Rafi Aziizi" w:date="2021-11-12T14:37:00Z"/>
              </w:rPr>
              <w:pPrChange w:id="2847"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2848" w:author="Rafi Aziizi" w:date="2021-11-12T14:37:00Z"/>
              </w:rPr>
              <w:pPrChange w:id="2849" w:author="chaniaayulestari@outlook.com" w:date="2021-11-12T15:23:00Z">
                <w:pPr>
                  <w:numPr>
                    <w:numId w:val="80"/>
                  </w:numPr>
                  <w:spacing w:after="160"/>
                  <w:ind w:left="511" w:hanging="360"/>
                </w:pPr>
              </w:pPrChange>
            </w:pPr>
            <w:ins w:id="2850" w:author="Rafi Aziizi" w:date="2021-11-12T14:37:00Z">
              <w:r>
                <w:t xml:space="preserve">Menampilkan seluruh data </w:t>
              </w:r>
            </w:ins>
            <w:ins w:id="2851" w:author="Rafi Aziizi" w:date="2021-11-12T14:38:00Z">
              <w:r>
                <w:t>guru</w:t>
              </w:r>
            </w:ins>
          </w:p>
        </w:tc>
      </w:tr>
      <w:tr w:rsidR="001F2641" w:rsidRPr="0044182F" w14:paraId="28E709CE" w14:textId="77777777" w:rsidTr="001F2641">
        <w:trPr>
          <w:jc w:val="center"/>
          <w:ins w:id="2852"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2853" w:author="Rafi Aziizi" w:date="2021-11-12T14:37:00Z"/>
              </w:rPr>
              <w:pPrChange w:id="2854" w:author="chaniaayulestari@outlook.com" w:date="2021-11-12T15:23:00Z">
                <w:pPr>
                  <w:pStyle w:val="ListParagraph"/>
                  <w:numPr>
                    <w:numId w:val="80"/>
                  </w:numPr>
                  <w:ind w:hanging="360"/>
                </w:pPr>
              </w:pPrChange>
            </w:pPr>
            <w:ins w:id="2855" w:author="Rafi Aziizi" w:date="2021-11-12T14:37:00Z">
              <w:r>
                <w:t>Menekan tombol “</w:t>
              </w:r>
            </w:ins>
            <w:ins w:id="2856" w:author="Rafi Aziizi" w:date="2021-11-12T14:39:00Z">
              <w:r>
                <w:t>P</w:t>
              </w:r>
            </w:ins>
            <w:ins w:id="2857" w:author="Rafi Aziizi" w:date="2021-11-12T14:37:00Z">
              <w:r>
                <w:t xml:space="preserve">rofile </w:t>
              </w:r>
            </w:ins>
            <w:ins w:id="2858" w:author="Rafi Aziizi" w:date="2021-11-12T14:39:00Z">
              <w:r>
                <w:t>G</w:t>
              </w:r>
            </w:ins>
            <w:ins w:id="2859" w:author="Rafi Aziizi" w:date="2021-11-12T14:38:00Z">
              <w:r>
                <w:t>uru</w:t>
              </w:r>
            </w:ins>
            <w:ins w:id="2860" w:author="Rafi Aziizi" w:date="2021-11-12T14:37:00Z">
              <w:r>
                <w:t>”</w:t>
              </w:r>
            </w:ins>
          </w:p>
        </w:tc>
        <w:tc>
          <w:tcPr>
            <w:tcW w:w="3964" w:type="dxa"/>
            <w:vAlign w:val="center"/>
          </w:tcPr>
          <w:p w14:paraId="3B939C7C" w14:textId="77777777" w:rsidR="001F2641" w:rsidRDefault="001F2641">
            <w:pPr>
              <w:spacing w:after="160"/>
              <w:ind w:left="309"/>
              <w:rPr>
                <w:ins w:id="2861" w:author="Rafi Aziizi" w:date="2021-11-12T14:37:00Z"/>
              </w:rPr>
              <w:pPrChange w:id="2862" w:author="chaniaayulestari@outlook.com" w:date="2021-11-12T15:23:00Z">
                <w:pPr>
                  <w:spacing w:after="160"/>
                  <w:ind w:left="511"/>
                </w:pPr>
              </w:pPrChange>
            </w:pPr>
          </w:p>
        </w:tc>
      </w:tr>
      <w:tr w:rsidR="001F2641" w:rsidRPr="0044182F" w14:paraId="0CD3ABCE" w14:textId="77777777" w:rsidTr="001F2641">
        <w:trPr>
          <w:jc w:val="center"/>
          <w:ins w:id="2863" w:author="Rafi Aziizi" w:date="2021-11-12T14:37:00Z"/>
        </w:trPr>
        <w:tc>
          <w:tcPr>
            <w:tcW w:w="3827" w:type="dxa"/>
            <w:vAlign w:val="center"/>
          </w:tcPr>
          <w:p w14:paraId="426FE5A0" w14:textId="77777777" w:rsidR="001F2641" w:rsidRDefault="001F2641">
            <w:pPr>
              <w:pStyle w:val="ListParagraph"/>
              <w:ind w:left="309"/>
              <w:rPr>
                <w:ins w:id="2864" w:author="Rafi Aziizi" w:date="2021-11-12T14:37:00Z"/>
              </w:rPr>
              <w:pPrChange w:id="2865"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2866" w:author="Rafi Aziizi" w:date="2021-11-12T14:37:00Z"/>
              </w:rPr>
              <w:pPrChange w:id="2867" w:author="chaniaayulestari@outlook.com" w:date="2021-11-12T15:23:00Z">
                <w:pPr>
                  <w:pStyle w:val="ListParagraph"/>
                  <w:numPr>
                    <w:numId w:val="80"/>
                  </w:numPr>
                  <w:spacing w:after="160"/>
                  <w:ind w:hanging="360"/>
                </w:pPr>
              </w:pPrChange>
            </w:pPr>
            <w:ins w:id="2868" w:author="Rafi Aziizi" w:date="2021-11-12T14:37:00Z">
              <w:r>
                <w:t xml:space="preserve">Menampilkan data identitas </w:t>
              </w:r>
            </w:ins>
            <w:ins w:id="2869" w:author="Rafi Aziizi" w:date="2021-11-12T14:38:00Z">
              <w:r>
                <w:t>guru</w:t>
              </w:r>
            </w:ins>
            <w:ins w:id="2870" w:author="Rafi Aziizi" w:date="2021-11-12T14:37:00Z">
              <w:r>
                <w:t xml:space="preserve"> secara keseluruhan</w:t>
              </w:r>
            </w:ins>
          </w:p>
        </w:tc>
      </w:tr>
      <w:tr w:rsidR="001F2641" w:rsidRPr="0044182F" w14:paraId="2DB0F533" w14:textId="77777777" w:rsidTr="001F2641">
        <w:trPr>
          <w:jc w:val="center"/>
          <w:ins w:id="2871" w:author="Rafi Aziizi" w:date="2021-11-12T14:37:00Z"/>
        </w:trPr>
        <w:tc>
          <w:tcPr>
            <w:tcW w:w="3827" w:type="dxa"/>
            <w:vAlign w:val="center"/>
          </w:tcPr>
          <w:p w14:paraId="2F72C6E4" w14:textId="323DAF32" w:rsidR="001F2641" w:rsidRDefault="001F2641">
            <w:pPr>
              <w:pStyle w:val="ListParagraph"/>
              <w:numPr>
                <w:ilvl w:val="0"/>
                <w:numId w:val="80"/>
              </w:numPr>
              <w:ind w:left="309"/>
              <w:rPr>
                <w:ins w:id="2872" w:author="Rafi Aziizi" w:date="2021-11-12T14:37:00Z"/>
              </w:rPr>
              <w:pPrChange w:id="2873" w:author="chaniaayulestari@outlook.com" w:date="2021-11-12T15:23:00Z">
                <w:pPr>
                  <w:pStyle w:val="ListParagraph"/>
                  <w:numPr>
                    <w:numId w:val="80"/>
                  </w:numPr>
                  <w:ind w:hanging="360"/>
                </w:pPr>
              </w:pPrChange>
            </w:pPr>
            <w:ins w:id="2874" w:author="Rafi Aziizi" w:date="2021-11-12T14:37:00Z">
              <w:r>
                <w:t xml:space="preserve">Melakukan perubahan data </w:t>
              </w:r>
            </w:ins>
            <w:ins w:id="2875" w:author="Rafi Aziizi" w:date="2021-11-12T14:39:00Z">
              <w:r>
                <w:t>guru</w:t>
              </w:r>
            </w:ins>
          </w:p>
        </w:tc>
        <w:tc>
          <w:tcPr>
            <w:tcW w:w="3964" w:type="dxa"/>
            <w:vAlign w:val="center"/>
          </w:tcPr>
          <w:p w14:paraId="6144F67D" w14:textId="77777777" w:rsidR="001F2641" w:rsidRDefault="001F2641">
            <w:pPr>
              <w:spacing w:after="160"/>
              <w:ind w:left="309"/>
              <w:rPr>
                <w:ins w:id="2876" w:author="Rafi Aziizi" w:date="2021-11-12T14:37:00Z"/>
              </w:rPr>
              <w:pPrChange w:id="2877" w:author="chaniaayulestari@outlook.com" w:date="2021-11-12T15:23:00Z">
                <w:pPr>
                  <w:spacing w:after="160"/>
                </w:pPr>
              </w:pPrChange>
            </w:pPr>
          </w:p>
        </w:tc>
      </w:tr>
      <w:tr w:rsidR="001F2641" w:rsidRPr="0044182F" w14:paraId="4C2C2132" w14:textId="77777777" w:rsidTr="001F2641">
        <w:trPr>
          <w:jc w:val="center"/>
          <w:ins w:id="2878" w:author="Rafi Aziizi" w:date="2021-11-12T14:37:00Z"/>
        </w:trPr>
        <w:tc>
          <w:tcPr>
            <w:tcW w:w="3827" w:type="dxa"/>
            <w:vAlign w:val="center"/>
          </w:tcPr>
          <w:p w14:paraId="78BB6C8E" w14:textId="77777777" w:rsidR="001F2641" w:rsidRDefault="001F2641">
            <w:pPr>
              <w:ind w:left="309"/>
              <w:rPr>
                <w:ins w:id="2879" w:author="Rafi Aziizi" w:date="2021-11-12T14:37:00Z"/>
              </w:rPr>
              <w:pPrChange w:id="2880"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2881" w:author="Rafi Aziizi" w:date="2021-11-12T14:37:00Z"/>
              </w:rPr>
              <w:pPrChange w:id="2882" w:author="chaniaayulestari@outlook.com" w:date="2021-11-12T15:23:00Z">
                <w:pPr>
                  <w:pStyle w:val="ListParagraph"/>
                  <w:numPr>
                    <w:numId w:val="80"/>
                  </w:numPr>
                  <w:spacing w:after="160"/>
                  <w:ind w:hanging="360"/>
                </w:pPr>
              </w:pPrChange>
            </w:pPr>
            <w:ins w:id="2883" w:author="Rafi Aziizi" w:date="2021-11-12T14:37:00Z">
              <w:r>
                <w:t xml:space="preserve">Menyimpan data </w:t>
              </w:r>
            </w:ins>
            <w:ins w:id="2884" w:author="Rafi Aziizi" w:date="2021-11-12T14:39:00Z">
              <w:r>
                <w:t>guru</w:t>
              </w:r>
            </w:ins>
            <w:ins w:id="2885" w:author="Rafi Aziizi" w:date="2021-11-12T14:37:00Z">
              <w:r>
                <w:t xml:space="preserve"> terbaru pada </w:t>
              </w:r>
              <w:r w:rsidRPr="00C70CAF">
                <w:rPr>
                  <w:i/>
                  <w:iCs/>
                </w:rPr>
                <w:t>database</w:t>
              </w:r>
            </w:ins>
          </w:p>
        </w:tc>
      </w:tr>
      <w:tr w:rsidR="001F2641" w:rsidRPr="001B1AF9" w14:paraId="7AF95CB6" w14:textId="77777777" w:rsidTr="001F2641">
        <w:trPr>
          <w:jc w:val="center"/>
          <w:ins w:id="2886"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2887" w:author="Rafi Aziizi" w:date="2021-11-12T14:37:00Z"/>
                <w:b/>
                <w:bCs/>
              </w:rPr>
            </w:pPr>
            <w:ins w:id="2888" w:author="Rafi Aziizi" w:date="2021-11-12T14:37:00Z">
              <w:r w:rsidRPr="001B1AF9">
                <w:rPr>
                  <w:b/>
                  <w:bCs/>
                </w:rPr>
                <w:t>Skenario Eksepsi (Optional)</w:t>
              </w:r>
            </w:ins>
          </w:p>
        </w:tc>
      </w:tr>
      <w:tr w:rsidR="001F2641" w:rsidRPr="001B1AF9" w14:paraId="0AA75954" w14:textId="77777777" w:rsidTr="001F2641">
        <w:trPr>
          <w:jc w:val="center"/>
          <w:ins w:id="2889"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2890" w:author="Rafi Aziizi" w:date="2021-11-12T14:37:00Z"/>
                <w:b/>
                <w:bCs/>
              </w:rPr>
            </w:pPr>
            <w:ins w:id="2891"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2892" w:author="Rafi Aziizi" w:date="2021-11-12T14:37:00Z"/>
                <w:b/>
                <w:bCs/>
              </w:rPr>
            </w:pPr>
            <w:ins w:id="2893" w:author="Rafi Aziizi" w:date="2021-11-12T14:37:00Z">
              <w:r w:rsidRPr="001B1AF9">
                <w:rPr>
                  <w:b/>
                  <w:bCs/>
                </w:rPr>
                <w:t>Reaksi Sistem</w:t>
              </w:r>
            </w:ins>
          </w:p>
        </w:tc>
      </w:tr>
      <w:tr w:rsidR="001F2641" w14:paraId="564563A5" w14:textId="77777777" w:rsidTr="001F2641">
        <w:trPr>
          <w:jc w:val="center"/>
          <w:ins w:id="2894" w:author="Rafi Aziizi" w:date="2021-11-12T14:37:00Z"/>
        </w:trPr>
        <w:tc>
          <w:tcPr>
            <w:tcW w:w="3827" w:type="dxa"/>
            <w:vAlign w:val="center"/>
          </w:tcPr>
          <w:p w14:paraId="511A9F71" w14:textId="68C091DE" w:rsidR="001F2641" w:rsidRDefault="001F2641" w:rsidP="001F2641">
            <w:pPr>
              <w:ind w:left="360"/>
              <w:rPr>
                <w:ins w:id="2895" w:author="Rafi Aziizi" w:date="2021-11-12T14:37:00Z"/>
              </w:rPr>
            </w:pPr>
            <w:ins w:id="2896" w:author="Rafi Aziizi" w:date="2021-11-12T14:37:00Z">
              <w:r>
                <w:t xml:space="preserve">5a. Tidak memasukan secara </w:t>
              </w:r>
              <w:r>
                <w:lastRenderedPageBreak/>
                <w:t xml:space="preserve">benar data </w:t>
              </w:r>
            </w:ins>
            <w:ins w:id="2897" w:author="Rafi Aziizi" w:date="2021-11-12T14:39:00Z">
              <w:r>
                <w:t>guru</w:t>
              </w:r>
            </w:ins>
            <w:ins w:id="2898"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2899" w:author="Rafi Aziizi" w:date="2021-11-12T14:37:00Z"/>
              </w:rPr>
            </w:pPr>
          </w:p>
        </w:tc>
      </w:tr>
      <w:tr w:rsidR="001F2641" w14:paraId="40CD3F98" w14:textId="77777777" w:rsidTr="001F2641">
        <w:trPr>
          <w:jc w:val="center"/>
          <w:ins w:id="2900" w:author="Rafi Aziizi" w:date="2021-11-12T14:37:00Z"/>
        </w:trPr>
        <w:tc>
          <w:tcPr>
            <w:tcW w:w="3827" w:type="dxa"/>
            <w:vAlign w:val="center"/>
          </w:tcPr>
          <w:p w14:paraId="3F0CA7C7" w14:textId="77777777" w:rsidR="001F2641" w:rsidRDefault="001F2641" w:rsidP="001F2641">
            <w:pPr>
              <w:pStyle w:val="ListParagraph"/>
              <w:ind w:left="450"/>
              <w:rPr>
                <w:ins w:id="2901" w:author="Rafi Aziizi" w:date="2021-11-12T14:37:00Z"/>
              </w:rPr>
            </w:pPr>
          </w:p>
        </w:tc>
        <w:tc>
          <w:tcPr>
            <w:tcW w:w="3964" w:type="dxa"/>
            <w:vAlign w:val="center"/>
          </w:tcPr>
          <w:p w14:paraId="638D5A47" w14:textId="116CE648" w:rsidR="001F2641" w:rsidRDefault="001F2641" w:rsidP="001F2641">
            <w:pPr>
              <w:spacing w:after="160"/>
              <w:ind w:left="360"/>
              <w:rPr>
                <w:ins w:id="2902" w:author="Rafi Aziizi" w:date="2021-11-12T14:37:00Z"/>
              </w:rPr>
            </w:pPr>
            <w:ins w:id="2903" w:author="Rafi Aziizi" w:date="2021-11-12T14:37:00Z">
              <w:r>
                <w:t xml:space="preserve">3b. Menampilkan pemberitahuan melalui notifikasi bahwa data </w:t>
              </w:r>
            </w:ins>
            <w:ins w:id="2904" w:author="Rafi Aziizi" w:date="2021-11-12T14:39:00Z">
              <w:r>
                <w:t>guru</w:t>
              </w:r>
            </w:ins>
            <w:ins w:id="2905" w:author="Rafi Aziizi" w:date="2021-11-12T14:37:00Z">
              <w:r>
                <w:t xml:space="preserve"> tidak memenuhi persyaratan dan gagal diperbaharui</w:t>
              </w:r>
            </w:ins>
          </w:p>
        </w:tc>
      </w:tr>
    </w:tbl>
    <w:p w14:paraId="7C03C62A" w14:textId="77777777" w:rsidR="001F2641" w:rsidRDefault="001F2641" w:rsidP="001F2641">
      <w:pPr>
        <w:ind w:left="66"/>
        <w:rPr>
          <w:ins w:id="2906" w:author="Rafi Aziizi" w:date="2021-11-12T14:37:00Z"/>
        </w:rPr>
      </w:pPr>
    </w:p>
    <w:p w14:paraId="5175CE68" w14:textId="780786F5" w:rsidR="001F2641" w:rsidDel="00A25E3C" w:rsidRDefault="001F2641">
      <w:pPr>
        <w:ind w:left="66"/>
        <w:rPr>
          <w:del w:id="2907" w:author="chaniaayulestari@outlook.com" w:date="2021-11-13T14:03:00Z"/>
        </w:rPr>
        <w:pPrChange w:id="2908" w:author="Rafi Aziizi" w:date="2021-11-12T14:36:00Z">
          <w:pPr>
            <w:pStyle w:val="ListParagraph"/>
            <w:numPr>
              <w:numId w:val="25"/>
            </w:numPr>
            <w:ind w:left="426" w:hanging="360"/>
          </w:pPr>
        </w:pPrChange>
      </w:pPr>
      <w:ins w:id="2909" w:author="Rafi Aziizi" w:date="2021-11-12T14:37:00Z">
        <w:r>
          <w:t xml:space="preserve">d. </w:t>
        </w:r>
      </w:ins>
      <w:ins w:id="2910" w:author="Rafi Aziizi" w:date="2021-11-12T14:45:00Z">
        <w:r w:rsidR="00522ADB">
          <w:t xml:space="preserve">Skenario </w:t>
        </w:r>
      </w:ins>
      <w:ins w:id="2911" w:author="Rafi Aziizi" w:date="2021-11-12T14:37:00Z">
        <w:r>
          <w:t>Lihat Guru</w:t>
        </w:r>
      </w:ins>
    </w:p>
    <w:p w14:paraId="1E533932" w14:textId="412C2DA0" w:rsidR="00117601" w:rsidRDefault="00117601">
      <w:pPr>
        <w:ind w:left="66"/>
        <w:pPrChange w:id="2912" w:author="chaniaayulestari@outlook.com" w:date="2021-11-13T14:03:00Z">
          <w:pPr>
            <w:pStyle w:val="Caption"/>
            <w:keepNext/>
            <w:jc w:val="center"/>
          </w:pPr>
        </w:pPrChange>
      </w:pPr>
      <w:del w:id="2913"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2B7EEDAD" w:rsidR="00A25E3C" w:rsidRDefault="00A25E3C">
      <w:pPr>
        <w:pStyle w:val="Caption"/>
        <w:keepNext/>
        <w:jc w:val="center"/>
        <w:rPr>
          <w:ins w:id="2914" w:author="chaniaayulestari@outlook.com" w:date="2021-11-13T14:04:00Z"/>
        </w:rPr>
        <w:pPrChange w:id="2915" w:author="chaniaayulestari@outlook.com" w:date="2021-11-13T14:04:00Z">
          <w:pPr/>
        </w:pPrChange>
      </w:pPr>
      <w:bookmarkStart w:id="2916" w:name="_Toc87762736"/>
      <w:ins w:id="2917" w:author="chaniaayulestari@outlook.com" w:date="2021-11-13T14:04:00Z">
        <w:r>
          <w:t xml:space="preserve">Tabel 3. </w:t>
        </w:r>
        <w:r>
          <w:fldChar w:fldCharType="begin"/>
        </w:r>
        <w:r>
          <w:instrText xml:space="preserve"> SEQ Tabel_3. \* ARABIC </w:instrText>
        </w:r>
      </w:ins>
      <w:r>
        <w:fldChar w:fldCharType="separate"/>
      </w:r>
      <w:ins w:id="2918" w:author="chaniaayulestari@outlook.com" w:date="2021-11-13T14:25:00Z">
        <w:r w:rsidR="00456266">
          <w:rPr>
            <w:noProof/>
          </w:rPr>
          <w:t>23</w:t>
        </w:r>
      </w:ins>
      <w:ins w:id="2919" w:author="chaniaayulestari@outlook.com" w:date="2021-11-13T14:04:00Z">
        <w:r>
          <w:fldChar w:fldCharType="end"/>
        </w:r>
        <w:r>
          <w:t xml:space="preserve"> Skenario Lihat Guru</w:t>
        </w:r>
        <w:bookmarkEnd w:id="291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2920" w:author="Rafi Aziizi" w:date="2021-11-12T14:37:00Z">
              <w:r w:rsidDel="001F2641">
                <w:delText xml:space="preserve">Kelola </w:delText>
              </w:r>
            </w:del>
            <w:ins w:id="2921"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2922"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2923" w:author="Rafi Aziizi" w:date="2021-11-12T14:45:00Z">
              <w:r>
                <w:t>Use case ini merupakan use case generalisasi dari kelola guru untuk melihat data guru.</w:t>
              </w:r>
            </w:ins>
            <w:del w:id="2924"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2925" w:author="Rafi Aziizi" w:date="2021-11-12T14:46:00Z">
              <w:r w:rsidDel="00522ADB">
                <w:delText>Data tetap pada kondisi biasa</w:delText>
              </w:r>
            </w:del>
            <w:ins w:id="2926"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2927" w:author="Rafi Aziizi" w:date="2021-11-12T14:46:00Z">
              <w:r w:rsidDel="00522ADB">
                <w:delText>telah dikelola atau diedit</w:delText>
              </w:r>
            </w:del>
            <w:ins w:id="2928"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2929" w:author="Rafi Aziizi" w:date="2021-11-12T10:47:00Z">
              <w:r w:rsidDel="007C5FA9">
                <w:delText>Aktor masuk kedalam</w:delText>
              </w:r>
            </w:del>
            <w:ins w:id="2930"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2931" w:author="chaniaayulestari@outlook.com" w:date="2021-11-12T15:23:00Z">
                <w:pPr>
                  <w:pStyle w:val="ListParagraph"/>
                  <w:ind w:left="455"/>
                </w:pPr>
              </w:pPrChange>
            </w:pPr>
            <w:ins w:id="2932" w:author="Rafi Aziizi" w:date="2021-11-12T14:47:00Z">
              <w:r>
                <w:t>2a. Memasukan data guru yang tidak ada didalam sistem</w:t>
              </w:r>
            </w:ins>
            <w:del w:id="2933"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2934"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2935"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2936" w:author="chaniaayulestari@outlook.com" w:date="2021-11-12T15:23:00Z">
                <w:pPr>
                  <w:pStyle w:val="ListParagraph"/>
                  <w:spacing w:after="160"/>
                  <w:ind w:left="468"/>
                </w:pPr>
              </w:pPrChange>
            </w:pPr>
            <w:ins w:id="2937" w:author="Rafi Aziizi" w:date="2021-11-12T14:47:00Z">
              <w:r>
                <w:t xml:space="preserve">2b. Menampilkan pemberitahuan melalui notifikasi bahwa data guru </w:t>
              </w:r>
              <w:r>
                <w:lastRenderedPageBreak/>
                <w:t>tidak ditemukan</w:t>
              </w:r>
            </w:ins>
            <w:del w:id="2938"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2939" w:author="Rafi Aziizi" w:date="2021-11-12T14:48:00Z"/>
        </w:rPr>
      </w:pPr>
      <w:r>
        <w:t>Skenario Kelola Walikelas</w:t>
      </w:r>
    </w:p>
    <w:p w14:paraId="1AEC1C85" w14:textId="32FBCF14" w:rsidR="00522ADB" w:rsidRDefault="00522ADB">
      <w:pPr>
        <w:ind w:firstLine="426"/>
        <w:rPr>
          <w:ins w:id="2940" w:author="Rafi Aziizi" w:date="2021-11-12T14:47:00Z"/>
        </w:rPr>
        <w:pPrChange w:id="2941" w:author="Rafi Aziizi" w:date="2021-11-12T14:49:00Z">
          <w:pPr>
            <w:pStyle w:val="ListParagraph"/>
            <w:numPr>
              <w:numId w:val="25"/>
            </w:numPr>
            <w:ind w:left="426" w:hanging="360"/>
          </w:pPr>
        </w:pPrChange>
      </w:pPr>
      <w:ins w:id="2942" w:author="Rafi Aziizi" w:date="2021-11-12T14:48:00Z">
        <w:r>
          <w:t xml:space="preserve">Pada skenario kelola </w:t>
        </w:r>
      </w:ins>
      <w:ins w:id="2943" w:author="Rafi Aziizi" w:date="2021-11-12T14:57:00Z">
        <w:r w:rsidR="005D5AD6">
          <w:t>walikelas</w:t>
        </w:r>
      </w:ins>
      <w:ins w:id="2944" w:author="Rafi Aziizi" w:date="2021-11-12T14:48:00Z">
        <w:r>
          <w:t xml:space="preserve"> terdapat 4 generalisasi data yaitu tambah </w:t>
        </w:r>
      </w:ins>
      <w:ins w:id="2945" w:author="Rafi Aziizi" w:date="2021-11-12T14:57:00Z">
        <w:r w:rsidR="005D5AD6">
          <w:t>walikelas</w:t>
        </w:r>
      </w:ins>
      <w:ins w:id="2946" w:author="Rafi Aziizi" w:date="2021-11-12T14:48:00Z">
        <w:r>
          <w:t xml:space="preserve">, hapus </w:t>
        </w:r>
      </w:ins>
      <w:ins w:id="2947" w:author="Rafi Aziizi" w:date="2021-11-12T14:57:00Z">
        <w:r w:rsidR="005D5AD6">
          <w:t>walikelas</w:t>
        </w:r>
      </w:ins>
      <w:ins w:id="2948" w:author="Rafi Aziizi" w:date="2021-11-12T14:48:00Z">
        <w:r>
          <w:t xml:space="preserve">, edit </w:t>
        </w:r>
      </w:ins>
      <w:ins w:id="2949" w:author="Rafi Aziizi" w:date="2021-11-12T14:57:00Z">
        <w:r w:rsidR="005D5AD6">
          <w:t xml:space="preserve">walikelas </w:t>
        </w:r>
      </w:ins>
      <w:ins w:id="2950" w:author="Rafi Aziizi" w:date="2021-11-12T14:48:00Z">
        <w:r>
          <w:t xml:space="preserve">dan lihat </w:t>
        </w:r>
      </w:ins>
      <w:ins w:id="2951" w:author="Rafi Aziizi" w:date="2021-11-12T14:57:00Z">
        <w:r w:rsidR="005D5AD6">
          <w:t>walikelas</w:t>
        </w:r>
      </w:ins>
      <w:ins w:id="2952" w:author="Rafi Aziizi" w:date="2021-11-12T14:48:00Z">
        <w:r>
          <w:t>. Hal tersebut dijelaskan pada poin-poin dibawah ini :</w:t>
        </w:r>
      </w:ins>
    </w:p>
    <w:p w14:paraId="751A60A7" w14:textId="56DF3CEC" w:rsidR="00522ADB" w:rsidRDefault="00522ADB" w:rsidP="00522ADB">
      <w:pPr>
        <w:ind w:left="66"/>
        <w:rPr>
          <w:ins w:id="2953" w:author="chaniaayulestari@outlook.com" w:date="2021-11-12T16:28:00Z"/>
        </w:rPr>
      </w:pPr>
      <w:ins w:id="2954" w:author="Rafi Aziizi" w:date="2021-11-12T14:47:00Z">
        <w:r>
          <w:t>a. Skenario Tambah Walikelas</w:t>
        </w:r>
      </w:ins>
    </w:p>
    <w:p w14:paraId="4D3115DB" w14:textId="774E921A" w:rsidR="00885B6D" w:rsidDel="00A25E3C" w:rsidRDefault="00885B6D">
      <w:pPr>
        <w:ind w:left="66"/>
        <w:jc w:val="center"/>
        <w:rPr>
          <w:ins w:id="2955" w:author="Rafi Aziizi" w:date="2021-11-12T14:52:00Z"/>
          <w:del w:id="2956" w:author="chaniaayulestari@outlook.com" w:date="2021-11-13T14:04:00Z"/>
        </w:rPr>
        <w:pPrChange w:id="2957" w:author="chaniaayulestari@outlook.com" w:date="2021-11-13T14:04:00Z">
          <w:pPr>
            <w:ind w:left="66"/>
          </w:pPr>
        </w:pPrChange>
      </w:pPr>
    </w:p>
    <w:p w14:paraId="7C28BC18" w14:textId="6ED00353" w:rsidR="00A25E3C" w:rsidRDefault="00A25E3C">
      <w:pPr>
        <w:pStyle w:val="Caption"/>
        <w:keepNext/>
        <w:jc w:val="center"/>
        <w:rPr>
          <w:ins w:id="2958" w:author="chaniaayulestari@outlook.com" w:date="2021-11-13T14:04:00Z"/>
        </w:rPr>
        <w:pPrChange w:id="2959" w:author="chaniaayulestari@outlook.com" w:date="2021-11-13T14:04:00Z">
          <w:pPr/>
        </w:pPrChange>
      </w:pPr>
      <w:bookmarkStart w:id="2960" w:name="_Toc87762737"/>
      <w:ins w:id="2961" w:author="chaniaayulestari@outlook.com" w:date="2021-11-13T14:04:00Z">
        <w:r>
          <w:t xml:space="preserve">Tabel 3. </w:t>
        </w:r>
        <w:r>
          <w:fldChar w:fldCharType="begin"/>
        </w:r>
        <w:r>
          <w:instrText xml:space="preserve"> SEQ Tabel_3. \* ARABIC </w:instrText>
        </w:r>
      </w:ins>
      <w:r>
        <w:fldChar w:fldCharType="separate"/>
      </w:r>
      <w:ins w:id="2962" w:author="chaniaayulestari@outlook.com" w:date="2021-11-13T14:25:00Z">
        <w:r w:rsidR="00456266">
          <w:rPr>
            <w:noProof/>
          </w:rPr>
          <w:t>24</w:t>
        </w:r>
      </w:ins>
      <w:ins w:id="2963" w:author="chaniaayulestari@outlook.com" w:date="2021-11-13T14:04:00Z">
        <w:r>
          <w:fldChar w:fldCharType="end"/>
        </w:r>
        <w:r>
          <w:t xml:space="preserve"> Skenario Kelola Walikelas</w:t>
        </w:r>
        <w:bookmarkEnd w:id="296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2964" w:author="Rafi Aziizi" w:date="2021-11-12T14:52:00Z"/>
        </w:trPr>
        <w:tc>
          <w:tcPr>
            <w:tcW w:w="3827" w:type="dxa"/>
            <w:shd w:val="clear" w:color="auto" w:fill="F2EE98"/>
            <w:vAlign w:val="center"/>
          </w:tcPr>
          <w:p w14:paraId="66350642" w14:textId="77777777" w:rsidR="00522ADB" w:rsidRPr="0044182F" w:rsidRDefault="00522ADB" w:rsidP="00D26F74">
            <w:pPr>
              <w:rPr>
                <w:ins w:id="2965" w:author="Rafi Aziizi" w:date="2021-11-12T14:52:00Z"/>
                <w:b/>
              </w:rPr>
            </w:pPr>
            <w:ins w:id="2966"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2967" w:author="Rafi Aziizi" w:date="2021-11-12T14:52:00Z"/>
              </w:rPr>
            </w:pPr>
            <w:ins w:id="2968" w:author="Rafi Aziizi" w:date="2021-11-12T14:52:00Z">
              <w:r>
                <w:t>Tambah Walikelas</w:t>
              </w:r>
            </w:ins>
          </w:p>
        </w:tc>
      </w:tr>
      <w:tr w:rsidR="00522ADB" w:rsidRPr="002F6C1D" w14:paraId="5EA97668" w14:textId="77777777" w:rsidTr="00D26F74">
        <w:trPr>
          <w:jc w:val="center"/>
          <w:ins w:id="2969" w:author="Rafi Aziizi" w:date="2021-11-12T14:52:00Z"/>
        </w:trPr>
        <w:tc>
          <w:tcPr>
            <w:tcW w:w="3827" w:type="dxa"/>
            <w:vAlign w:val="center"/>
          </w:tcPr>
          <w:p w14:paraId="1F649F2C" w14:textId="77777777" w:rsidR="00522ADB" w:rsidRPr="0044182F" w:rsidRDefault="00522ADB" w:rsidP="00D26F74">
            <w:pPr>
              <w:rPr>
                <w:ins w:id="2970" w:author="Rafi Aziizi" w:date="2021-11-12T14:52:00Z"/>
                <w:b/>
              </w:rPr>
            </w:pPr>
            <w:ins w:id="2971" w:author="Rafi Aziizi" w:date="2021-11-12T14:52:00Z">
              <w:r w:rsidRPr="0044182F">
                <w:rPr>
                  <w:b/>
                </w:rPr>
                <w:t>ID</w:t>
              </w:r>
            </w:ins>
          </w:p>
        </w:tc>
        <w:tc>
          <w:tcPr>
            <w:tcW w:w="3964" w:type="dxa"/>
            <w:vAlign w:val="center"/>
          </w:tcPr>
          <w:p w14:paraId="723B0E88" w14:textId="311BD0CF" w:rsidR="00522ADB" w:rsidRPr="002F6C1D" w:rsidRDefault="00522ADB" w:rsidP="00D26F74">
            <w:pPr>
              <w:rPr>
                <w:ins w:id="2972" w:author="Rafi Aziizi" w:date="2021-11-12T14:52:00Z"/>
              </w:rPr>
            </w:pPr>
            <w:ins w:id="2973" w:author="Rafi Aziizi" w:date="2021-11-12T14:52:00Z">
              <w:r>
                <w:t>RC14</w:t>
              </w:r>
            </w:ins>
            <w:ins w:id="2974" w:author="Rafi Aziizi" w:date="2021-11-13T06:55:00Z">
              <w:r w:rsidR="005049EC">
                <w:t>.1</w:t>
              </w:r>
            </w:ins>
          </w:p>
        </w:tc>
      </w:tr>
      <w:tr w:rsidR="00522ADB" w:rsidRPr="000C722D" w14:paraId="3403D84B" w14:textId="77777777" w:rsidTr="00D26F74">
        <w:trPr>
          <w:jc w:val="center"/>
          <w:ins w:id="2975" w:author="Rafi Aziizi" w:date="2021-11-12T14:52:00Z"/>
        </w:trPr>
        <w:tc>
          <w:tcPr>
            <w:tcW w:w="3827" w:type="dxa"/>
            <w:vAlign w:val="center"/>
          </w:tcPr>
          <w:p w14:paraId="26306F7D" w14:textId="77777777" w:rsidR="00522ADB" w:rsidRPr="0044182F" w:rsidRDefault="00522ADB" w:rsidP="00D26F74">
            <w:pPr>
              <w:rPr>
                <w:ins w:id="2976" w:author="Rafi Aziizi" w:date="2021-11-12T14:52:00Z"/>
                <w:b/>
              </w:rPr>
            </w:pPr>
            <w:ins w:id="2977" w:author="Rafi Aziizi" w:date="2021-11-12T14:52:00Z">
              <w:r w:rsidRPr="0044182F">
                <w:rPr>
                  <w:b/>
                </w:rPr>
                <w:t>Description</w:t>
              </w:r>
            </w:ins>
          </w:p>
        </w:tc>
        <w:tc>
          <w:tcPr>
            <w:tcW w:w="3964" w:type="dxa"/>
          </w:tcPr>
          <w:p w14:paraId="2B31E3FB" w14:textId="48F23781" w:rsidR="00522ADB" w:rsidRPr="000C722D" w:rsidRDefault="00522ADB" w:rsidP="00D26F74">
            <w:pPr>
              <w:rPr>
                <w:ins w:id="2978" w:author="Rafi Aziizi" w:date="2021-11-12T14:52:00Z"/>
              </w:rPr>
            </w:pPr>
            <w:ins w:id="2979"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2980" w:author="Rafi Aziizi" w:date="2021-11-12T14:52:00Z"/>
        </w:trPr>
        <w:tc>
          <w:tcPr>
            <w:tcW w:w="3827" w:type="dxa"/>
            <w:vAlign w:val="center"/>
          </w:tcPr>
          <w:p w14:paraId="128D935C" w14:textId="77777777" w:rsidR="00522ADB" w:rsidRPr="0044182F" w:rsidRDefault="00522ADB" w:rsidP="00D26F74">
            <w:pPr>
              <w:rPr>
                <w:ins w:id="2981" w:author="Rafi Aziizi" w:date="2021-11-12T14:52:00Z"/>
                <w:b/>
              </w:rPr>
            </w:pPr>
            <w:ins w:id="2982"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2983" w:author="Rafi Aziizi" w:date="2021-11-12T14:52:00Z"/>
              </w:rPr>
            </w:pPr>
            <w:ins w:id="2984" w:author="Rafi Aziizi" w:date="2021-11-12T14:52:00Z">
              <w:r>
                <w:t>Bag.IT, Guru BK.</w:t>
              </w:r>
            </w:ins>
          </w:p>
        </w:tc>
      </w:tr>
      <w:tr w:rsidR="00522ADB" w:rsidRPr="0044182F" w14:paraId="75367A09" w14:textId="77777777" w:rsidTr="00D26F74">
        <w:trPr>
          <w:jc w:val="center"/>
          <w:ins w:id="2985" w:author="Rafi Aziizi" w:date="2021-11-12T14:52:00Z"/>
        </w:trPr>
        <w:tc>
          <w:tcPr>
            <w:tcW w:w="3827" w:type="dxa"/>
            <w:vAlign w:val="center"/>
          </w:tcPr>
          <w:p w14:paraId="7DDA1296" w14:textId="77777777" w:rsidR="00522ADB" w:rsidRPr="0044182F" w:rsidRDefault="00522ADB" w:rsidP="00D26F74">
            <w:pPr>
              <w:rPr>
                <w:ins w:id="2986" w:author="Rafi Aziizi" w:date="2021-11-12T14:52:00Z"/>
                <w:b/>
              </w:rPr>
            </w:pPr>
            <w:ins w:id="2987"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2988" w:author="Rafi Aziizi" w:date="2021-11-12T14:52:00Z"/>
                <w:i/>
                <w:iCs/>
              </w:rPr>
            </w:pPr>
            <w:ins w:id="2989" w:author="Rafi Aziizi" w:date="2021-11-12T14:52:00Z">
              <w:r>
                <w:rPr>
                  <w:i/>
                  <w:iCs/>
                </w:rPr>
                <w:t>Conditional</w:t>
              </w:r>
            </w:ins>
          </w:p>
        </w:tc>
      </w:tr>
      <w:tr w:rsidR="00522ADB" w:rsidRPr="0044182F" w14:paraId="5F273B7A" w14:textId="77777777" w:rsidTr="00D26F74">
        <w:trPr>
          <w:jc w:val="center"/>
          <w:ins w:id="2990" w:author="Rafi Aziizi" w:date="2021-11-12T14:52:00Z"/>
        </w:trPr>
        <w:tc>
          <w:tcPr>
            <w:tcW w:w="3827" w:type="dxa"/>
            <w:vAlign w:val="center"/>
          </w:tcPr>
          <w:p w14:paraId="45F4AA33" w14:textId="77777777" w:rsidR="00522ADB" w:rsidRPr="0044182F" w:rsidRDefault="00522ADB" w:rsidP="00D26F74">
            <w:pPr>
              <w:rPr>
                <w:ins w:id="2991" w:author="Rafi Aziizi" w:date="2021-11-12T14:52:00Z"/>
                <w:b/>
              </w:rPr>
            </w:pPr>
            <w:ins w:id="2992"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2993" w:author="Rafi Aziizi" w:date="2021-11-12T14:52:00Z"/>
              </w:rPr>
            </w:pPr>
            <w:ins w:id="2994" w:author="Rafi Aziizi" w:date="2021-11-12T14:52:00Z">
              <w:r>
                <w:t>-</w:t>
              </w:r>
            </w:ins>
          </w:p>
        </w:tc>
      </w:tr>
      <w:tr w:rsidR="00522ADB" w:rsidRPr="0081005E" w14:paraId="5280CD5A" w14:textId="77777777" w:rsidTr="00D26F74">
        <w:trPr>
          <w:jc w:val="center"/>
          <w:ins w:id="2995" w:author="Rafi Aziizi" w:date="2021-11-12T14:52:00Z"/>
        </w:trPr>
        <w:tc>
          <w:tcPr>
            <w:tcW w:w="3827" w:type="dxa"/>
            <w:vAlign w:val="center"/>
          </w:tcPr>
          <w:p w14:paraId="7F219D4B" w14:textId="77777777" w:rsidR="00522ADB" w:rsidRPr="0044182F" w:rsidRDefault="00522ADB" w:rsidP="00D26F74">
            <w:pPr>
              <w:rPr>
                <w:ins w:id="2996" w:author="Rafi Aziizi" w:date="2021-11-12T14:52:00Z"/>
                <w:b/>
              </w:rPr>
            </w:pPr>
            <w:ins w:id="2997"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2998" w:author="Rafi Aziizi" w:date="2021-11-12T14:52:00Z"/>
                <w:i/>
                <w:iCs/>
              </w:rPr>
            </w:pPr>
            <w:ins w:id="2999" w:author="Rafi Aziizi" w:date="2021-11-12T14:52:00Z">
              <w:r>
                <w:t>Data walikelas tidak ada</w:t>
              </w:r>
            </w:ins>
          </w:p>
        </w:tc>
      </w:tr>
      <w:tr w:rsidR="00522ADB" w:rsidRPr="0048762E" w14:paraId="199DCACF" w14:textId="77777777" w:rsidTr="00D26F74">
        <w:trPr>
          <w:jc w:val="center"/>
          <w:ins w:id="3000" w:author="Rafi Aziizi" w:date="2021-11-12T14:52:00Z"/>
        </w:trPr>
        <w:tc>
          <w:tcPr>
            <w:tcW w:w="3827" w:type="dxa"/>
            <w:vAlign w:val="center"/>
          </w:tcPr>
          <w:p w14:paraId="3252DA40" w14:textId="77777777" w:rsidR="00522ADB" w:rsidRPr="0044182F" w:rsidRDefault="00522ADB" w:rsidP="00D26F74">
            <w:pPr>
              <w:rPr>
                <w:ins w:id="3001" w:author="Rafi Aziizi" w:date="2021-11-12T14:52:00Z"/>
                <w:b/>
              </w:rPr>
            </w:pPr>
            <w:ins w:id="3002"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003" w:author="Rafi Aziizi" w:date="2021-11-12T14:52:00Z"/>
              </w:rPr>
            </w:pPr>
            <w:ins w:id="3004" w:author="Rafi Aziizi" w:date="2021-11-12T14:52:00Z">
              <w:r>
                <w:t>Data walikelas baru ditampilkan</w:t>
              </w:r>
            </w:ins>
          </w:p>
        </w:tc>
      </w:tr>
      <w:tr w:rsidR="00522ADB" w:rsidRPr="0044182F" w14:paraId="48E82A50" w14:textId="77777777" w:rsidTr="00D26F74">
        <w:trPr>
          <w:jc w:val="center"/>
          <w:ins w:id="3005"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006" w:author="Rafi Aziizi" w:date="2021-11-12T14:52:00Z"/>
                <w:b/>
              </w:rPr>
            </w:pPr>
            <w:ins w:id="3007" w:author="Rafi Aziizi" w:date="2021-11-12T14:52:00Z">
              <w:r w:rsidRPr="0044182F">
                <w:rPr>
                  <w:b/>
                </w:rPr>
                <w:t>Main Course</w:t>
              </w:r>
            </w:ins>
          </w:p>
        </w:tc>
      </w:tr>
      <w:tr w:rsidR="00522ADB" w:rsidRPr="0044182F" w14:paraId="2C0812A6" w14:textId="77777777" w:rsidTr="00D26F74">
        <w:trPr>
          <w:jc w:val="center"/>
          <w:ins w:id="3008"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009" w:author="Rafi Aziizi" w:date="2021-11-12T14:52:00Z"/>
                <w:b/>
              </w:rPr>
            </w:pPr>
            <w:ins w:id="3010"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3011" w:author="Rafi Aziizi" w:date="2021-11-12T14:52:00Z"/>
                <w:b/>
              </w:rPr>
            </w:pPr>
            <w:ins w:id="3012" w:author="Rafi Aziizi" w:date="2021-11-12T14:52:00Z">
              <w:r w:rsidRPr="0044182F">
                <w:rPr>
                  <w:b/>
                </w:rPr>
                <w:t>Reaksi Sistem</w:t>
              </w:r>
            </w:ins>
          </w:p>
        </w:tc>
      </w:tr>
      <w:tr w:rsidR="00522ADB" w:rsidRPr="0044182F" w14:paraId="29A02CE8" w14:textId="77777777" w:rsidTr="00D26F74">
        <w:trPr>
          <w:jc w:val="center"/>
          <w:ins w:id="3013"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014" w:author="Rafi Aziizi" w:date="2021-11-12T14:52:00Z"/>
              </w:rPr>
              <w:pPrChange w:id="3015" w:author="chaniaayulestari@outlook.com" w:date="2021-11-12T15:23:00Z">
                <w:pPr>
                  <w:numPr>
                    <w:numId w:val="85"/>
                  </w:numPr>
                  <w:spacing w:after="160"/>
                  <w:ind w:left="720" w:hanging="360"/>
                </w:pPr>
              </w:pPrChange>
            </w:pPr>
            <w:ins w:id="3016" w:author="Rafi Aziizi" w:date="2021-11-12T14:52:00Z">
              <w:r>
                <w:t>Memasuki menu “Tambah Walikelas”</w:t>
              </w:r>
            </w:ins>
          </w:p>
        </w:tc>
        <w:tc>
          <w:tcPr>
            <w:tcW w:w="3964" w:type="dxa"/>
            <w:vAlign w:val="center"/>
          </w:tcPr>
          <w:p w14:paraId="06313A8F" w14:textId="77777777" w:rsidR="00522ADB" w:rsidRPr="0044182F" w:rsidRDefault="00522ADB">
            <w:pPr>
              <w:ind w:left="167"/>
              <w:rPr>
                <w:ins w:id="3017" w:author="Rafi Aziizi" w:date="2021-11-12T14:52:00Z"/>
              </w:rPr>
              <w:pPrChange w:id="3018" w:author="chaniaayulestari@outlook.com" w:date="2021-11-12T15:23:00Z">
                <w:pPr>
                  <w:ind w:left="511"/>
                </w:pPr>
              </w:pPrChange>
            </w:pPr>
          </w:p>
        </w:tc>
      </w:tr>
      <w:tr w:rsidR="00522ADB" w:rsidRPr="0044182F" w14:paraId="2E632317" w14:textId="77777777" w:rsidTr="00D26F74">
        <w:trPr>
          <w:jc w:val="center"/>
          <w:ins w:id="3019" w:author="Rafi Aziizi" w:date="2021-11-12T14:52:00Z"/>
        </w:trPr>
        <w:tc>
          <w:tcPr>
            <w:tcW w:w="3827" w:type="dxa"/>
            <w:vAlign w:val="center"/>
          </w:tcPr>
          <w:p w14:paraId="00E79986" w14:textId="77777777" w:rsidR="00522ADB" w:rsidRPr="0044182F" w:rsidRDefault="00522ADB">
            <w:pPr>
              <w:ind w:left="167"/>
              <w:rPr>
                <w:ins w:id="3020" w:author="Rafi Aziizi" w:date="2021-11-12T14:52:00Z"/>
              </w:rPr>
              <w:pPrChange w:id="3021"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022" w:author="Rafi Aziizi" w:date="2021-11-12T14:52:00Z"/>
              </w:rPr>
              <w:pPrChange w:id="3023" w:author="chaniaayulestari@outlook.com" w:date="2021-11-12T15:23:00Z">
                <w:pPr>
                  <w:numPr>
                    <w:numId w:val="85"/>
                  </w:numPr>
                  <w:spacing w:after="160"/>
                  <w:ind w:left="511" w:hanging="360"/>
                </w:pPr>
              </w:pPrChange>
            </w:pPr>
            <w:ins w:id="3024" w:author="Rafi Aziizi" w:date="2021-11-12T14:52:00Z">
              <w:r>
                <w:t>Menampilkan form tambah data walikelas</w:t>
              </w:r>
            </w:ins>
          </w:p>
        </w:tc>
      </w:tr>
      <w:tr w:rsidR="00522ADB" w:rsidRPr="0044182F" w14:paraId="0DE999BA" w14:textId="77777777" w:rsidTr="00D26F74">
        <w:trPr>
          <w:jc w:val="center"/>
          <w:ins w:id="3025"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026" w:author="Rafi Aziizi" w:date="2021-11-12T14:52:00Z"/>
              </w:rPr>
              <w:pPrChange w:id="3027" w:author="chaniaayulestari@outlook.com" w:date="2021-11-12T15:23:00Z">
                <w:pPr>
                  <w:pStyle w:val="ListParagraph"/>
                  <w:numPr>
                    <w:numId w:val="85"/>
                  </w:numPr>
                  <w:ind w:hanging="360"/>
                </w:pPr>
              </w:pPrChange>
            </w:pPr>
            <w:ins w:id="3028"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029" w:author="Rafi Aziizi" w:date="2021-11-12T14:52:00Z"/>
              </w:rPr>
              <w:pPrChange w:id="3030" w:author="chaniaayulestari@outlook.com" w:date="2021-11-12T15:23:00Z">
                <w:pPr>
                  <w:spacing w:after="160"/>
                  <w:ind w:left="511"/>
                </w:pPr>
              </w:pPrChange>
            </w:pPr>
          </w:p>
        </w:tc>
      </w:tr>
      <w:tr w:rsidR="00522ADB" w:rsidRPr="0044182F" w14:paraId="41BAA839" w14:textId="77777777" w:rsidTr="00D26F74">
        <w:trPr>
          <w:jc w:val="center"/>
          <w:ins w:id="3031" w:author="Rafi Aziizi" w:date="2021-11-12T14:52:00Z"/>
        </w:trPr>
        <w:tc>
          <w:tcPr>
            <w:tcW w:w="3827" w:type="dxa"/>
            <w:vAlign w:val="center"/>
          </w:tcPr>
          <w:p w14:paraId="55BB330F" w14:textId="77777777" w:rsidR="00522ADB" w:rsidRDefault="00522ADB">
            <w:pPr>
              <w:pStyle w:val="ListParagraph"/>
              <w:ind w:left="167"/>
              <w:rPr>
                <w:ins w:id="3032" w:author="Rafi Aziizi" w:date="2021-11-12T14:52:00Z"/>
              </w:rPr>
              <w:pPrChange w:id="3033"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034" w:author="Rafi Aziizi" w:date="2021-11-12T14:52:00Z"/>
              </w:rPr>
              <w:pPrChange w:id="3035" w:author="chaniaayulestari@outlook.com" w:date="2021-11-12T15:23:00Z">
                <w:pPr>
                  <w:pStyle w:val="ListParagraph"/>
                  <w:numPr>
                    <w:numId w:val="85"/>
                  </w:numPr>
                  <w:spacing w:after="160"/>
                  <w:ind w:hanging="360"/>
                </w:pPr>
              </w:pPrChange>
            </w:pPr>
            <w:ins w:id="3036"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037"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038" w:author="Rafi Aziizi" w:date="2021-11-12T14:52:00Z"/>
                <w:b/>
                <w:bCs/>
              </w:rPr>
            </w:pPr>
            <w:ins w:id="3039" w:author="Rafi Aziizi" w:date="2021-11-12T14:52:00Z">
              <w:r w:rsidRPr="001B1AF9">
                <w:rPr>
                  <w:b/>
                  <w:bCs/>
                </w:rPr>
                <w:t>Skenario Eksepsi (Optional)</w:t>
              </w:r>
            </w:ins>
          </w:p>
        </w:tc>
      </w:tr>
      <w:tr w:rsidR="00522ADB" w:rsidRPr="001B1AF9" w14:paraId="2FA67616" w14:textId="77777777" w:rsidTr="00D26F74">
        <w:trPr>
          <w:jc w:val="center"/>
          <w:ins w:id="3040"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041" w:author="Rafi Aziizi" w:date="2021-11-12T14:52:00Z"/>
                <w:b/>
                <w:bCs/>
              </w:rPr>
            </w:pPr>
            <w:ins w:id="3042" w:author="Rafi Aziizi" w:date="2021-11-12T14:52:00Z">
              <w:r w:rsidRPr="001B1AF9">
                <w:rPr>
                  <w:b/>
                  <w:bCs/>
                </w:rPr>
                <w:lastRenderedPageBreak/>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043" w:author="Rafi Aziizi" w:date="2021-11-12T14:52:00Z"/>
                <w:b/>
                <w:bCs/>
              </w:rPr>
            </w:pPr>
            <w:ins w:id="3044" w:author="Rafi Aziizi" w:date="2021-11-12T14:52:00Z">
              <w:r w:rsidRPr="001B1AF9">
                <w:rPr>
                  <w:b/>
                  <w:bCs/>
                </w:rPr>
                <w:t>Reaksi Sistem</w:t>
              </w:r>
            </w:ins>
          </w:p>
        </w:tc>
      </w:tr>
      <w:tr w:rsidR="00522ADB" w14:paraId="0B0637AA" w14:textId="77777777" w:rsidTr="00D26F74">
        <w:trPr>
          <w:jc w:val="center"/>
          <w:ins w:id="3045" w:author="Rafi Aziizi" w:date="2021-11-12T14:52:00Z"/>
        </w:trPr>
        <w:tc>
          <w:tcPr>
            <w:tcW w:w="3827" w:type="dxa"/>
            <w:vAlign w:val="center"/>
          </w:tcPr>
          <w:p w14:paraId="200D0841" w14:textId="73264B6B" w:rsidR="00522ADB" w:rsidRDefault="00522ADB">
            <w:pPr>
              <w:ind w:left="25"/>
              <w:rPr>
                <w:ins w:id="3046" w:author="Rafi Aziizi" w:date="2021-11-12T14:52:00Z"/>
              </w:rPr>
              <w:pPrChange w:id="3047" w:author="chaniaayulestari@outlook.com" w:date="2021-11-12T15:24:00Z">
                <w:pPr>
                  <w:ind w:left="360"/>
                </w:pPr>
              </w:pPrChange>
            </w:pPr>
            <w:ins w:id="3048"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049" w:author="Rafi Aziizi" w:date="2021-11-12T14:52:00Z"/>
              </w:rPr>
              <w:pPrChange w:id="3050" w:author="chaniaayulestari@outlook.com" w:date="2021-11-12T15:24:00Z">
                <w:pPr>
                  <w:pStyle w:val="ListParagraph"/>
                  <w:spacing w:after="160"/>
                  <w:ind w:left="468"/>
                </w:pPr>
              </w:pPrChange>
            </w:pPr>
          </w:p>
        </w:tc>
      </w:tr>
      <w:tr w:rsidR="00522ADB" w14:paraId="779058AC" w14:textId="77777777" w:rsidTr="00D26F74">
        <w:trPr>
          <w:jc w:val="center"/>
          <w:ins w:id="3051" w:author="Rafi Aziizi" w:date="2021-11-12T14:52:00Z"/>
        </w:trPr>
        <w:tc>
          <w:tcPr>
            <w:tcW w:w="3827" w:type="dxa"/>
            <w:vAlign w:val="center"/>
          </w:tcPr>
          <w:p w14:paraId="089232BA" w14:textId="77777777" w:rsidR="00522ADB" w:rsidRDefault="00522ADB">
            <w:pPr>
              <w:pStyle w:val="ListParagraph"/>
              <w:ind w:left="25"/>
              <w:rPr>
                <w:ins w:id="3052" w:author="Rafi Aziizi" w:date="2021-11-12T14:52:00Z"/>
              </w:rPr>
              <w:pPrChange w:id="3053"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054" w:author="Rafi Aziizi" w:date="2021-11-12T14:52:00Z"/>
              </w:rPr>
              <w:pPrChange w:id="3055" w:author="chaniaayulestari@outlook.com" w:date="2021-11-12T15:24:00Z">
                <w:pPr>
                  <w:spacing w:after="160"/>
                  <w:ind w:left="360"/>
                </w:pPr>
              </w:pPrChange>
            </w:pPr>
            <w:ins w:id="3056"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057" w:author="Rafi Aziizi" w:date="2021-11-12T14:47:00Z"/>
        </w:rPr>
      </w:pPr>
    </w:p>
    <w:p w14:paraId="01BC49EC" w14:textId="6F205084" w:rsidR="00522ADB" w:rsidRDefault="00522ADB" w:rsidP="00522ADB">
      <w:pPr>
        <w:ind w:left="66"/>
        <w:rPr>
          <w:ins w:id="3058" w:author="chaniaayulestari@outlook.com" w:date="2021-11-12T16:28:00Z"/>
        </w:rPr>
      </w:pPr>
      <w:ins w:id="3059" w:author="Rafi Aziizi" w:date="2021-11-12T14:47:00Z">
        <w:r>
          <w:t>b. Skenario Hapus Walikelas</w:t>
        </w:r>
      </w:ins>
    </w:p>
    <w:p w14:paraId="45BDCF9D" w14:textId="35A495D3" w:rsidR="00885B6D" w:rsidDel="00A25E3C" w:rsidRDefault="00885B6D">
      <w:pPr>
        <w:rPr>
          <w:ins w:id="3060" w:author="Rafi Aziizi" w:date="2021-11-12T14:51:00Z"/>
          <w:del w:id="3061" w:author="chaniaayulestari@outlook.com" w:date="2021-11-13T14:04:00Z"/>
        </w:rPr>
        <w:pPrChange w:id="3062" w:author="chaniaayulestari@outlook.com" w:date="2021-11-12T16:28:00Z">
          <w:pPr>
            <w:ind w:left="66"/>
          </w:pPr>
        </w:pPrChange>
      </w:pPr>
    </w:p>
    <w:p w14:paraId="35535F16" w14:textId="02A4995A" w:rsidR="00A25E3C" w:rsidRDefault="00A25E3C">
      <w:pPr>
        <w:pStyle w:val="Caption"/>
        <w:keepNext/>
        <w:jc w:val="center"/>
        <w:rPr>
          <w:ins w:id="3063" w:author="chaniaayulestari@outlook.com" w:date="2021-11-13T14:04:00Z"/>
        </w:rPr>
        <w:pPrChange w:id="3064" w:author="chaniaayulestari@outlook.com" w:date="2021-11-13T14:04:00Z">
          <w:pPr/>
        </w:pPrChange>
      </w:pPr>
      <w:bookmarkStart w:id="3065" w:name="_Toc87762738"/>
      <w:ins w:id="3066" w:author="chaniaayulestari@outlook.com" w:date="2021-11-13T14:04:00Z">
        <w:r>
          <w:t xml:space="preserve">Tabel 3. </w:t>
        </w:r>
        <w:r>
          <w:fldChar w:fldCharType="begin"/>
        </w:r>
        <w:r>
          <w:instrText xml:space="preserve"> SEQ Tabel_3. \* ARABIC </w:instrText>
        </w:r>
      </w:ins>
      <w:r>
        <w:fldChar w:fldCharType="separate"/>
      </w:r>
      <w:ins w:id="3067" w:author="chaniaayulestari@outlook.com" w:date="2021-11-13T14:25:00Z">
        <w:r w:rsidR="00456266">
          <w:rPr>
            <w:noProof/>
          </w:rPr>
          <w:t>25</w:t>
        </w:r>
      </w:ins>
      <w:ins w:id="3068" w:author="chaniaayulestari@outlook.com" w:date="2021-11-13T14:04:00Z">
        <w:r>
          <w:fldChar w:fldCharType="end"/>
        </w:r>
        <w:r>
          <w:t xml:space="preserve"> Skenari Hapus Walikelas</w:t>
        </w:r>
        <w:bookmarkEnd w:id="306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069" w:author="Rafi Aziizi" w:date="2021-11-12T14:51:00Z"/>
        </w:trPr>
        <w:tc>
          <w:tcPr>
            <w:tcW w:w="3827" w:type="dxa"/>
            <w:shd w:val="clear" w:color="auto" w:fill="F2EE98"/>
            <w:vAlign w:val="center"/>
          </w:tcPr>
          <w:p w14:paraId="74841475" w14:textId="77777777" w:rsidR="00522ADB" w:rsidRPr="0044182F" w:rsidRDefault="00522ADB" w:rsidP="00D26F74">
            <w:pPr>
              <w:rPr>
                <w:ins w:id="3070" w:author="Rafi Aziizi" w:date="2021-11-12T14:51:00Z"/>
                <w:b/>
              </w:rPr>
            </w:pPr>
            <w:ins w:id="3071"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072" w:author="Rafi Aziizi" w:date="2021-11-12T14:51:00Z"/>
              </w:rPr>
            </w:pPr>
            <w:ins w:id="3073" w:author="Rafi Aziizi" w:date="2021-11-12T14:51:00Z">
              <w:r>
                <w:t>Hapus Walikelas</w:t>
              </w:r>
            </w:ins>
          </w:p>
        </w:tc>
      </w:tr>
      <w:tr w:rsidR="00522ADB" w:rsidRPr="002F6C1D" w14:paraId="2C656F43" w14:textId="77777777" w:rsidTr="00D26F74">
        <w:trPr>
          <w:jc w:val="center"/>
          <w:ins w:id="3074" w:author="Rafi Aziizi" w:date="2021-11-12T14:51:00Z"/>
        </w:trPr>
        <w:tc>
          <w:tcPr>
            <w:tcW w:w="3827" w:type="dxa"/>
            <w:vAlign w:val="center"/>
          </w:tcPr>
          <w:p w14:paraId="7A849930" w14:textId="77777777" w:rsidR="00522ADB" w:rsidRPr="0044182F" w:rsidRDefault="00522ADB" w:rsidP="00D26F74">
            <w:pPr>
              <w:rPr>
                <w:ins w:id="3075" w:author="Rafi Aziizi" w:date="2021-11-12T14:51:00Z"/>
                <w:b/>
              </w:rPr>
            </w:pPr>
            <w:ins w:id="3076"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077" w:author="Rafi Aziizi" w:date="2021-11-12T14:51:00Z"/>
              </w:rPr>
            </w:pPr>
            <w:ins w:id="3078" w:author="Rafi Aziizi" w:date="2021-11-12T14:51:00Z">
              <w:r>
                <w:t>RC14</w:t>
              </w:r>
            </w:ins>
            <w:ins w:id="3079" w:author="Rafi Aziizi" w:date="2021-11-13T06:55:00Z">
              <w:r w:rsidR="005049EC">
                <w:t>.2</w:t>
              </w:r>
            </w:ins>
          </w:p>
        </w:tc>
      </w:tr>
      <w:tr w:rsidR="00522ADB" w:rsidRPr="000C722D" w14:paraId="78FE0F16" w14:textId="77777777" w:rsidTr="00D26F74">
        <w:trPr>
          <w:jc w:val="center"/>
          <w:ins w:id="3080" w:author="Rafi Aziizi" w:date="2021-11-12T14:51:00Z"/>
        </w:trPr>
        <w:tc>
          <w:tcPr>
            <w:tcW w:w="3827" w:type="dxa"/>
            <w:vAlign w:val="center"/>
          </w:tcPr>
          <w:p w14:paraId="4A6A1F20" w14:textId="77777777" w:rsidR="00522ADB" w:rsidRPr="0044182F" w:rsidRDefault="00522ADB" w:rsidP="00D26F74">
            <w:pPr>
              <w:rPr>
                <w:ins w:id="3081" w:author="Rafi Aziizi" w:date="2021-11-12T14:51:00Z"/>
                <w:b/>
              </w:rPr>
            </w:pPr>
            <w:ins w:id="3082" w:author="Rafi Aziizi" w:date="2021-11-12T14:51:00Z">
              <w:r w:rsidRPr="0044182F">
                <w:rPr>
                  <w:b/>
                </w:rPr>
                <w:t>Description</w:t>
              </w:r>
            </w:ins>
          </w:p>
        </w:tc>
        <w:tc>
          <w:tcPr>
            <w:tcW w:w="3964" w:type="dxa"/>
          </w:tcPr>
          <w:p w14:paraId="6438FAE5" w14:textId="42C41A14" w:rsidR="00522ADB" w:rsidRPr="000C722D" w:rsidRDefault="00522ADB" w:rsidP="00D26F74">
            <w:pPr>
              <w:rPr>
                <w:ins w:id="3083" w:author="Rafi Aziizi" w:date="2021-11-12T14:51:00Z"/>
              </w:rPr>
            </w:pPr>
            <w:ins w:id="3084"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085" w:author="Rafi Aziizi" w:date="2021-11-12T14:51:00Z"/>
        </w:trPr>
        <w:tc>
          <w:tcPr>
            <w:tcW w:w="3827" w:type="dxa"/>
            <w:vAlign w:val="center"/>
          </w:tcPr>
          <w:p w14:paraId="4595AE69" w14:textId="77777777" w:rsidR="00522ADB" w:rsidRPr="0044182F" w:rsidRDefault="00522ADB" w:rsidP="00D26F74">
            <w:pPr>
              <w:rPr>
                <w:ins w:id="3086" w:author="Rafi Aziizi" w:date="2021-11-12T14:51:00Z"/>
                <w:b/>
              </w:rPr>
            </w:pPr>
            <w:ins w:id="3087"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088" w:author="Rafi Aziizi" w:date="2021-11-12T14:51:00Z"/>
              </w:rPr>
            </w:pPr>
            <w:ins w:id="3089" w:author="Rafi Aziizi" w:date="2021-11-12T14:51:00Z">
              <w:r>
                <w:t>Bag.IT, Guru BK.</w:t>
              </w:r>
            </w:ins>
          </w:p>
        </w:tc>
      </w:tr>
      <w:tr w:rsidR="00522ADB" w:rsidRPr="0044182F" w14:paraId="1488FA9F" w14:textId="77777777" w:rsidTr="00D26F74">
        <w:trPr>
          <w:jc w:val="center"/>
          <w:ins w:id="3090" w:author="Rafi Aziizi" w:date="2021-11-12T14:51:00Z"/>
        </w:trPr>
        <w:tc>
          <w:tcPr>
            <w:tcW w:w="3827" w:type="dxa"/>
            <w:vAlign w:val="center"/>
          </w:tcPr>
          <w:p w14:paraId="292F440D" w14:textId="77777777" w:rsidR="00522ADB" w:rsidRPr="0044182F" w:rsidRDefault="00522ADB" w:rsidP="00D26F74">
            <w:pPr>
              <w:rPr>
                <w:ins w:id="3091" w:author="Rafi Aziizi" w:date="2021-11-12T14:51:00Z"/>
                <w:b/>
              </w:rPr>
            </w:pPr>
            <w:ins w:id="3092"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093" w:author="Rafi Aziizi" w:date="2021-11-12T14:51:00Z"/>
                <w:i/>
                <w:iCs/>
              </w:rPr>
            </w:pPr>
            <w:ins w:id="3094" w:author="Rafi Aziizi" w:date="2021-11-12T14:51:00Z">
              <w:r>
                <w:rPr>
                  <w:i/>
                  <w:iCs/>
                </w:rPr>
                <w:t>Conditional</w:t>
              </w:r>
            </w:ins>
          </w:p>
        </w:tc>
      </w:tr>
      <w:tr w:rsidR="00522ADB" w:rsidRPr="0044182F" w14:paraId="0AB2CD15" w14:textId="77777777" w:rsidTr="00D26F74">
        <w:trPr>
          <w:jc w:val="center"/>
          <w:ins w:id="3095" w:author="Rafi Aziizi" w:date="2021-11-12T14:51:00Z"/>
        </w:trPr>
        <w:tc>
          <w:tcPr>
            <w:tcW w:w="3827" w:type="dxa"/>
            <w:vAlign w:val="center"/>
          </w:tcPr>
          <w:p w14:paraId="6603746F" w14:textId="77777777" w:rsidR="00522ADB" w:rsidRPr="0044182F" w:rsidRDefault="00522ADB" w:rsidP="00D26F74">
            <w:pPr>
              <w:rPr>
                <w:ins w:id="3096" w:author="Rafi Aziizi" w:date="2021-11-12T14:51:00Z"/>
                <w:b/>
              </w:rPr>
            </w:pPr>
            <w:ins w:id="3097"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098" w:author="Rafi Aziizi" w:date="2021-11-12T14:51:00Z"/>
              </w:rPr>
            </w:pPr>
            <w:ins w:id="3099" w:author="Rafi Aziizi" w:date="2021-11-12T14:51:00Z">
              <w:r>
                <w:t>-</w:t>
              </w:r>
            </w:ins>
          </w:p>
        </w:tc>
      </w:tr>
      <w:tr w:rsidR="00522ADB" w:rsidRPr="0081005E" w14:paraId="11753D85" w14:textId="77777777" w:rsidTr="00D26F74">
        <w:trPr>
          <w:jc w:val="center"/>
          <w:ins w:id="3100" w:author="Rafi Aziizi" w:date="2021-11-12T14:51:00Z"/>
        </w:trPr>
        <w:tc>
          <w:tcPr>
            <w:tcW w:w="3827" w:type="dxa"/>
            <w:vAlign w:val="center"/>
          </w:tcPr>
          <w:p w14:paraId="08725B66" w14:textId="77777777" w:rsidR="00522ADB" w:rsidRPr="0044182F" w:rsidRDefault="00522ADB" w:rsidP="00D26F74">
            <w:pPr>
              <w:rPr>
                <w:ins w:id="3101" w:author="Rafi Aziizi" w:date="2021-11-12T14:51:00Z"/>
                <w:b/>
              </w:rPr>
            </w:pPr>
            <w:ins w:id="3102"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103" w:author="Rafi Aziizi" w:date="2021-11-12T14:51:00Z"/>
                <w:i/>
                <w:iCs/>
              </w:rPr>
            </w:pPr>
            <w:ins w:id="3104" w:author="Rafi Aziizi" w:date="2021-11-12T14:51:00Z">
              <w:r>
                <w:t>Data walikelas aktif</w:t>
              </w:r>
            </w:ins>
          </w:p>
        </w:tc>
      </w:tr>
      <w:tr w:rsidR="00522ADB" w:rsidRPr="0048762E" w14:paraId="5E603466" w14:textId="77777777" w:rsidTr="00D26F74">
        <w:trPr>
          <w:jc w:val="center"/>
          <w:ins w:id="3105" w:author="Rafi Aziizi" w:date="2021-11-12T14:51:00Z"/>
        </w:trPr>
        <w:tc>
          <w:tcPr>
            <w:tcW w:w="3827" w:type="dxa"/>
            <w:vAlign w:val="center"/>
          </w:tcPr>
          <w:p w14:paraId="59C5C745" w14:textId="77777777" w:rsidR="00522ADB" w:rsidRPr="0044182F" w:rsidRDefault="00522ADB" w:rsidP="00D26F74">
            <w:pPr>
              <w:rPr>
                <w:ins w:id="3106" w:author="Rafi Aziizi" w:date="2021-11-12T14:51:00Z"/>
                <w:b/>
              </w:rPr>
            </w:pPr>
            <w:ins w:id="3107"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3108" w:author="Rafi Aziizi" w:date="2021-11-12T14:51:00Z"/>
              </w:rPr>
            </w:pPr>
            <w:ins w:id="3109" w:author="Rafi Aziizi" w:date="2021-11-12T14:51:00Z">
              <w:r>
                <w:t>Perubahan data walikelas menjadi pasif</w:t>
              </w:r>
            </w:ins>
          </w:p>
        </w:tc>
      </w:tr>
      <w:tr w:rsidR="00522ADB" w:rsidRPr="0044182F" w14:paraId="0EBF0117" w14:textId="77777777" w:rsidTr="00D26F74">
        <w:trPr>
          <w:jc w:val="center"/>
          <w:ins w:id="3110"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111" w:author="Rafi Aziizi" w:date="2021-11-12T14:51:00Z"/>
                <w:b/>
              </w:rPr>
            </w:pPr>
            <w:ins w:id="3112" w:author="Rafi Aziizi" w:date="2021-11-12T14:51:00Z">
              <w:r w:rsidRPr="0044182F">
                <w:rPr>
                  <w:b/>
                </w:rPr>
                <w:t>Main Course</w:t>
              </w:r>
            </w:ins>
          </w:p>
        </w:tc>
      </w:tr>
      <w:tr w:rsidR="00522ADB" w:rsidRPr="0044182F" w14:paraId="615DB5AC" w14:textId="77777777" w:rsidTr="00D26F74">
        <w:trPr>
          <w:jc w:val="center"/>
          <w:ins w:id="3113"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114" w:author="Rafi Aziizi" w:date="2021-11-12T14:51:00Z"/>
                <w:b/>
              </w:rPr>
            </w:pPr>
            <w:ins w:id="3115"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116" w:author="Rafi Aziizi" w:date="2021-11-12T14:51:00Z"/>
                <w:b/>
              </w:rPr>
            </w:pPr>
            <w:ins w:id="3117" w:author="Rafi Aziizi" w:date="2021-11-12T14:51:00Z">
              <w:r w:rsidRPr="0044182F">
                <w:rPr>
                  <w:b/>
                </w:rPr>
                <w:t>Reaksi Sistem</w:t>
              </w:r>
            </w:ins>
          </w:p>
        </w:tc>
      </w:tr>
      <w:tr w:rsidR="00522ADB" w:rsidRPr="0044182F" w14:paraId="415CD1CF" w14:textId="77777777" w:rsidTr="00D26F74">
        <w:trPr>
          <w:jc w:val="center"/>
          <w:ins w:id="3118"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119" w:author="Rafi Aziizi" w:date="2021-11-12T14:51:00Z"/>
              </w:rPr>
            </w:pPr>
            <w:ins w:id="3120"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121" w:author="Rafi Aziizi" w:date="2021-11-12T14:51:00Z"/>
              </w:rPr>
            </w:pPr>
          </w:p>
        </w:tc>
      </w:tr>
      <w:tr w:rsidR="00522ADB" w:rsidRPr="0044182F" w14:paraId="3640E883" w14:textId="77777777" w:rsidTr="00D26F74">
        <w:trPr>
          <w:jc w:val="center"/>
          <w:ins w:id="3122" w:author="Rafi Aziizi" w:date="2021-11-12T14:51:00Z"/>
        </w:trPr>
        <w:tc>
          <w:tcPr>
            <w:tcW w:w="3827" w:type="dxa"/>
            <w:vAlign w:val="center"/>
          </w:tcPr>
          <w:p w14:paraId="20E9D5C8" w14:textId="77777777" w:rsidR="00522ADB" w:rsidRPr="0044182F" w:rsidRDefault="00522ADB" w:rsidP="00D26F74">
            <w:pPr>
              <w:ind w:left="510"/>
              <w:rPr>
                <w:ins w:id="3123"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124" w:author="Rafi Aziizi" w:date="2021-11-12T14:51:00Z"/>
              </w:rPr>
            </w:pPr>
            <w:ins w:id="3125" w:author="Rafi Aziizi" w:date="2021-11-12T14:51:00Z">
              <w:r>
                <w:t>Menampilkan seluruh data walikelas</w:t>
              </w:r>
            </w:ins>
          </w:p>
        </w:tc>
      </w:tr>
      <w:tr w:rsidR="00522ADB" w:rsidRPr="0044182F" w14:paraId="045F2C2E" w14:textId="77777777" w:rsidTr="00D26F74">
        <w:trPr>
          <w:jc w:val="center"/>
          <w:ins w:id="3126"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127" w:author="Rafi Aziizi" w:date="2021-11-12T14:51:00Z"/>
              </w:rPr>
            </w:pPr>
            <w:ins w:id="3128" w:author="Rafi Aziizi" w:date="2021-11-12T14:51:00Z">
              <w:r>
                <w:t xml:space="preserve">Menghapus data walikelas </w:t>
              </w:r>
              <w:r>
                <w:lastRenderedPageBreak/>
                <w:t>tertentu</w:t>
              </w:r>
            </w:ins>
          </w:p>
        </w:tc>
        <w:tc>
          <w:tcPr>
            <w:tcW w:w="3964" w:type="dxa"/>
            <w:vAlign w:val="center"/>
          </w:tcPr>
          <w:p w14:paraId="643946D4" w14:textId="77777777" w:rsidR="00522ADB" w:rsidRDefault="00522ADB" w:rsidP="00D26F74">
            <w:pPr>
              <w:spacing w:after="160"/>
              <w:ind w:left="511"/>
              <w:rPr>
                <w:ins w:id="3129" w:author="Rafi Aziizi" w:date="2021-11-12T14:51:00Z"/>
              </w:rPr>
            </w:pPr>
          </w:p>
        </w:tc>
      </w:tr>
      <w:tr w:rsidR="00522ADB" w:rsidRPr="0044182F" w14:paraId="6D2F88A2" w14:textId="77777777" w:rsidTr="00D26F74">
        <w:trPr>
          <w:jc w:val="center"/>
          <w:ins w:id="3130" w:author="Rafi Aziizi" w:date="2021-11-12T14:51:00Z"/>
        </w:trPr>
        <w:tc>
          <w:tcPr>
            <w:tcW w:w="3827" w:type="dxa"/>
            <w:vAlign w:val="center"/>
          </w:tcPr>
          <w:p w14:paraId="522E892C" w14:textId="77777777" w:rsidR="00522ADB" w:rsidRDefault="00522ADB" w:rsidP="00D26F74">
            <w:pPr>
              <w:pStyle w:val="ListParagraph"/>
              <w:rPr>
                <w:ins w:id="3131"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132" w:author="Rafi Aziizi" w:date="2021-11-12T14:51:00Z"/>
              </w:rPr>
            </w:pPr>
            <w:ins w:id="3133"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134"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135" w:author="Rafi Aziizi" w:date="2021-11-12T14:51:00Z"/>
                <w:b/>
                <w:bCs/>
              </w:rPr>
            </w:pPr>
            <w:ins w:id="3136" w:author="Rafi Aziizi" w:date="2021-11-12T14:51:00Z">
              <w:r w:rsidRPr="001B1AF9">
                <w:rPr>
                  <w:b/>
                  <w:bCs/>
                </w:rPr>
                <w:t>Skenario Eksepsi (Optional)</w:t>
              </w:r>
            </w:ins>
          </w:p>
        </w:tc>
      </w:tr>
      <w:tr w:rsidR="00522ADB" w:rsidRPr="001B1AF9" w14:paraId="28C929ED" w14:textId="77777777" w:rsidTr="00D26F74">
        <w:trPr>
          <w:jc w:val="center"/>
          <w:ins w:id="3137"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138" w:author="Rafi Aziizi" w:date="2021-11-12T14:51:00Z"/>
                <w:b/>
                <w:bCs/>
              </w:rPr>
            </w:pPr>
            <w:ins w:id="3139"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140" w:author="Rafi Aziizi" w:date="2021-11-12T14:51:00Z"/>
                <w:b/>
                <w:bCs/>
              </w:rPr>
            </w:pPr>
            <w:ins w:id="3141" w:author="Rafi Aziizi" w:date="2021-11-12T14:51:00Z">
              <w:r w:rsidRPr="001B1AF9">
                <w:rPr>
                  <w:b/>
                  <w:bCs/>
                </w:rPr>
                <w:t>Reaksi Sistem</w:t>
              </w:r>
            </w:ins>
          </w:p>
        </w:tc>
      </w:tr>
      <w:tr w:rsidR="00522ADB" w14:paraId="10CC96FB" w14:textId="77777777" w:rsidTr="00D26F74">
        <w:trPr>
          <w:jc w:val="center"/>
          <w:ins w:id="3142" w:author="Rafi Aziizi" w:date="2021-11-12T14:51:00Z"/>
        </w:trPr>
        <w:tc>
          <w:tcPr>
            <w:tcW w:w="3827" w:type="dxa"/>
            <w:vAlign w:val="center"/>
          </w:tcPr>
          <w:p w14:paraId="485A3992" w14:textId="52F5FCB0" w:rsidR="00522ADB" w:rsidRDefault="00522ADB" w:rsidP="00D26F74">
            <w:pPr>
              <w:ind w:left="360"/>
              <w:rPr>
                <w:ins w:id="3143" w:author="Rafi Aziizi" w:date="2021-11-12T14:51:00Z"/>
              </w:rPr>
            </w:pPr>
            <w:ins w:id="3144"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145" w:author="Rafi Aziizi" w:date="2021-11-12T14:51:00Z"/>
              </w:rPr>
            </w:pPr>
          </w:p>
        </w:tc>
      </w:tr>
      <w:tr w:rsidR="00522ADB" w14:paraId="374581E3" w14:textId="77777777" w:rsidTr="00D26F74">
        <w:trPr>
          <w:jc w:val="center"/>
          <w:ins w:id="3146" w:author="Rafi Aziizi" w:date="2021-11-12T14:51:00Z"/>
        </w:trPr>
        <w:tc>
          <w:tcPr>
            <w:tcW w:w="3827" w:type="dxa"/>
            <w:vAlign w:val="center"/>
          </w:tcPr>
          <w:p w14:paraId="13C8E0F2" w14:textId="77777777" w:rsidR="00522ADB" w:rsidRDefault="00522ADB" w:rsidP="00D26F74">
            <w:pPr>
              <w:pStyle w:val="ListParagraph"/>
              <w:ind w:left="450"/>
              <w:rPr>
                <w:ins w:id="3147" w:author="Rafi Aziizi" w:date="2021-11-12T14:51:00Z"/>
              </w:rPr>
            </w:pPr>
          </w:p>
        </w:tc>
        <w:tc>
          <w:tcPr>
            <w:tcW w:w="3964" w:type="dxa"/>
            <w:vAlign w:val="center"/>
          </w:tcPr>
          <w:p w14:paraId="1C6A5B83" w14:textId="794385EC" w:rsidR="00522ADB" w:rsidRDefault="00522ADB" w:rsidP="00D26F74">
            <w:pPr>
              <w:spacing w:after="160"/>
              <w:ind w:left="360"/>
              <w:rPr>
                <w:ins w:id="3148" w:author="Rafi Aziizi" w:date="2021-11-12T14:51:00Z"/>
              </w:rPr>
            </w:pPr>
            <w:ins w:id="3149"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150" w:author="Rafi Aziizi" w:date="2021-11-12T14:47:00Z"/>
        </w:rPr>
      </w:pPr>
    </w:p>
    <w:p w14:paraId="5433B7E8" w14:textId="1DD29706" w:rsidR="00522ADB" w:rsidRDefault="00522ADB" w:rsidP="00522ADB">
      <w:pPr>
        <w:ind w:left="66"/>
        <w:rPr>
          <w:ins w:id="3151" w:author="chaniaayulestari@outlook.com" w:date="2021-11-12T16:28:00Z"/>
        </w:rPr>
      </w:pPr>
      <w:ins w:id="3152" w:author="Rafi Aziizi" w:date="2021-11-12T14:47:00Z">
        <w:r>
          <w:t>c. Skenario Edit Walikelas</w:t>
        </w:r>
      </w:ins>
    </w:p>
    <w:p w14:paraId="32F8849E" w14:textId="7E6D4C75" w:rsidR="00885B6D" w:rsidDel="00A25E3C" w:rsidRDefault="00885B6D">
      <w:pPr>
        <w:ind w:left="66"/>
        <w:jc w:val="center"/>
        <w:rPr>
          <w:ins w:id="3153" w:author="Rafi Aziizi" w:date="2021-11-12T14:49:00Z"/>
          <w:del w:id="3154" w:author="chaniaayulestari@outlook.com" w:date="2021-11-13T14:05:00Z"/>
        </w:rPr>
        <w:pPrChange w:id="3155" w:author="chaniaayulestari@outlook.com" w:date="2021-11-13T14:05:00Z">
          <w:pPr>
            <w:ind w:left="66"/>
          </w:pPr>
        </w:pPrChange>
      </w:pPr>
    </w:p>
    <w:p w14:paraId="0D67A5F2" w14:textId="0361DCB6" w:rsidR="00A25E3C" w:rsidRDefault="00A25E3C">
      <w:pPr>
        <w:pStyle w:val="Caption"/>
        <w:keepNext/>
        <w:jc w:val="center"/>
        <w:rPr>
          <w:ins w:id="3156" w:author="chaniaayulestari@outlook.com" w:date="2021-11-13T14:05:00Z"/>
        </w:rPr>
        <w:pPrChange w:id="3157" w:author="chaniaayulestari@outlook.com" w:date="2021-11-13T14:05:00Z">
          <w:pPr/>
        </w:pPrChange>
      </w:pPr>
      <w:bookmarkStart w:id="3158" w:name="_Toc87762739"/>
      <w:ins w:id="3159" w:author="chaniaayulestari@outlook.com" w:date="2021-11-13T14:05:00Z">
        <w:r>
          <w:t xml:space="preserve">Tabel 3. </w:t>
        </w:r>
        <w:r>
          <w:fldChar w:fldCharType="begin"/>
        </w:r>
        <w:r>
          <w:instrText xml:space="preserve"> SEQ Tabel_3. \* ARABIC </w:instrText>
        </w:r>
      </w:ins>
      <w:r>
        <w:fldChar w:fldCharType="separate"/>
      </w:r>
      <w:ins w:id="3160" w:author="chaniaayulestari@outlook.com" w:date="2021-11-13T14:25:00Z">
        <w:r w:rsidR="00456266">
          <w:rPr>
            <w:noProof/>
          </w:rPr>
          <w:t>26</w:t>
        </w:r>
      </w:ins>
      <w:ins w:id="3161" w:author="chaniaayulestari@outlook.com" w:date="2021-11-13T14:05:00Z">
        <w:r>
          <w:fldChar w:fldCharType="end"/>
        </w:r>
        <w:r>
          <w:t xml:space="preserve"> Skenario Edit Walikelas</w:t>
        </w:r>
        <w:bookmarkEnd w:id="315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162" w:author="Rafi Aziizi" w:date="2021-11-12T14:49:00Z"/>
        </w:trPr>
        <w:tc>
          <w:tcPr>
            <w:tcW w:w="3827" w:type="dxa"/>
            <w:shd w:val="clear" w:color="auto" w:fill="F2EE98"/>
            <w:vAlign w:val="center"/>
          </w:tcPr>
          <w:p w14:paraId="1F5EAEC4" w14:textId="77777777" w:rsidR="00522ADB" w:rsidRPr="0044182F" w:rsidRDefault="00522ADB" w:rsidP="00D26F74">
            <w:pPr>
              <w:rPr>
                <w:ins w:id="3163" w:author="Rafi Aziizi" w:date="2021-11-12T14:49:00Z"/>
                <w:b/>
              </w:rPr>
            </w:pPr>
            <w:ins w:id="3164"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165" w:author="Rafi Aziizi" w:date="2021-11-12T14:49:00Z"/>
              </w:rPr>
            </w:pPr>
            <w:ins w:id="3166" w:author="Rafi Aziizi" w:date="2021-11-12T14:49:00Z">
              <w:r>
                <w:t>Edit Walikelas</w:t>
              </w:r>
            </w:ins>
          </w:p>
        </w:tc>
      </w:tr>
      <w:tr w:rsidR="00522ADB" w:rsidRPr="002F6C1D" w14:paraId="4A9CF97F" w14:textId="77777777" w:rsidTr="00D26F74">
        <w:trPr>
          <w:jc w:val="center"/>
          <w:ins w:id="3167" w:author="Rafi Aziizi" w:date="2021-11-12T14:49:00Z"/>
        </w:trPr>
        <w:tc>
          <w:tcPr>
            <w:tcW w:w="3827" w:type="dxa"/>
            <w:vAlign w:val="center"/>
          </w:tcPr>
          <w:p w14:paraId="05AE9A62" w14:textId="77777777" w:rsidR="00522ADB" w:rsidRPr="0044182F" w:rsidRDefault="00522ADB" w:rsidP="00D26F74">
            <w:pPr>
              <w:rPr>
                <w:ins w:id="3168" w:author="Rafi Aziizi" w:date="2021-11-12T14:49:00Z"/>
                <w:b/>
              </w:rPr>
            </w:pPr>
            <w:ins w:id="3169"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170" w:author="Rafi Aziizi" w:date="2021-11-12T14:49:00Z"/>
              </w:rPr>
            </w:pPr>
            <w:ins w:id="3171" w:author="Rafi Aziizi" w:date="2021-11-12T14:49:00Z">
              <w:r>
                <w:t>RC14</w:t>
              </w:r>
            </w:ins>
            <w:ins w:id="3172" w:author="Rafi Aziizi" w:date="2021-11-13T06:55:00Z">
              <w:r w:rsidR="005049EC">
                <w:t>.3</w:t>
              </w:r>
            </w:ins>
          </w:p>
        </w:tc>
      </w:tr>
      <w:tr w:rsidR="00522ADB" w:rsidRPr="000C722D" w14:paraId="1F88D0C5" w14:textId="77777777" w:rsidTr="00D26F74">
        <w:trPr>
          <w:jc w:val="center"/>
          <w:ins w:id="3173" w:author="Rafi Aziizi" w:date="2021-11-12T14:49:00Z"/>
        </w:trPr>
        <w:tc>
          <w:tcPr>
            <w:tcW w:w="3827" w:type="dxa"/>
            <w:vAlign w:val="center"/>
          </w:tcPr>
          <w:p w14:paraId="031C4AEB" w14:textId="77777777" w:rsidR="00522ADB" w:rsidRPr="0044182F" w:rsidRDefault="00522ADB" w:rsidP="00D26F74">
            <w:pPr>
              <w:rPr>
                <w:ins w:id="3174" w:author="Rafi Aziizi" w:date="2021-11-12T14:49:00Z"/>
                <w:b/>
              </w:rPr>
            </w:pPr>
            <w:ins w:id="3175" w:author="Rafi Aziizi" w:date="2021-11-12T14:49:00Z">
              <w:r w:rsidRPr="0044182F">
                <w:rPr>
                  <w:b/>
                </w:rPr>
                <w:t>Description</w:t>
              </w:r>
            </w:ins>
          </w:p>
        </w:tc>
        <w:tc>
          <w:tcPr>
            <w:tcW w:w="3964" w:type="dxa"/>
          </w:tcPr>
          <w:p w14:paraId="6F72BB50" w14:textId="713CEF9B" w:rsidR="00522ADB" w:rsidRPr="000C722D" w:rsidRDefault="00522ADB" w:rsidP="00D26F74">
            <w:pPr>
              <w:rPr>
                <w:ins w:id="3176" w:author="Rafi Aziizi" w:date="2021-11-12T14:49:00Z"/>
              </w:rPr>
            </w:pPr>
            <w:ins w:id="3177" w:author="Rafi Aziizi" w:date="2021-11-12T14:49:00Z">
              <w:r>
                <w:t xml:space="preserve">Use case ini merupakan use case generalisasi dari kelola </w:t>
              </w:r>
            </w:ins>
            <w:ins w:id="3178" w:author="Rafi Aziizi" w:date="2021-11-12T14:50:00Z">
              <w:r>
                <w:t>walikelas</w:t>
              </w:r>
            </w:ins>
            <w:ins w:id="3179" w:author="Rafi Aziizi" w:date="2021-11-12T14:49:00Z">
              <w:r>
                <w:t xml:space="preserve"> untuk memperbaharui data </w:t>
              </w:r>
            </w:ins>
            <w:ins w:id="3180" w:author="Rafi Aziizi" w:date="2021-11-12T14:50:00Z">
              <w:r>
                <w:t>walikelas</w:t>
              </w:r>
            </w:ins>
            <w:ins w:id="3181" w:author="Rafi Aziizi" w:date="2021-11-12T14:49:00Z">
              <w:r>
                <w:t>.</w:t>
              </w:r>
            </w:ins>
          </w:p>
        </w:tc>
      </w:tr>
      <w:tr w:rsidR="00522ADB" w:rsidRPr="002F6C1D" w14:paraId="4ACB64D6" w14:textId="77777777" w:rsidTr="00D26F74">
        <w:trPr>
          <w:jc w:val="center"/>
          <w:ins w:id="3182" w:author="Rafi Aziizi" w:date="2021-11-12T14:49:00Z"/>
        </w:trPr>
        <w:tc>
          <w:tcPr>
            <w:tcW w:w="3827" w:type="dxa"/>
            <w:vAlign w:val="center"/>
          </w:tcPr>
          <w:p w14:paraId="5EBDE4EA" w14:textId="77777777" w:rsidR="00522ADB" w:rsidRPr="0044182F" w:rsidRDefault="00522ADB" w:rsidP="00D26F74">
            <w:pPr>
              <w:rPr>
                <w:ins w:id="3183" w:author="Rafi Aziizi" w:date="2021-11-12T14:49:00Z"/>
                <w:b/>
              </w:rPr>
            </w:pPr>
            <w:ins w:id="3184"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3185" w:author="Rafi Aziizi" w:date="2021-11-12T14:49:00Z"/>
              </w:rPr>
            </w:pPr>
            <w:ins w:id="3186" w:author="Rafi Aziizi" w:date="2021-11-12T14:49:00Z">
              <w:r>
                <w:t>Bag.IT, Guru BK.</w:t>
              </w:r>
            </w:ins>
          </w:p>
        </w:tc>
      </w:tr>
      <w:tr w:rsidR="00522ADB" w:rsidRPr="0044182F" w14:paraId="17C66176" w14:textId="77777777" w:rsidTr="00D26F74">
        <w:trPr>
          <w:jc w:val="center"/>
          <w:ins w:id="3187" w:author="Rafi Aziizi" w:date="2021-11-12T14:49:00Z"/>
        </w:trPr>
        <w:tc>
          <w:tcPr>
            <w:tcW w:w="3827" w:type="dxa"/>
            <w:vAlign w:val="center"/>
          </w:tcPr>
          <w:p w14:paraId="77E84C3E" w14:textId="77777777" w:rsidR="00522ADB" w:rsidRPr="0044182F" w:rsidRDefault="00522ADB" w:rsidP="00D26F74">
            <w:pPr>
              <w:rPr>
                <w:ins w:id="3188" w:author="Rafi Aziizi" w:date="2021-11-12T14:49:00Z"/>
                <w:b/>
              </w:rPr>
            </w:pPr>
            <w:ins w:id="3189"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190" w:author="Rafi Aziizi" w:date="2021-11-12T14:49:00Z"/>
                <w:i/>
                <w:iCs/>
              </w:rPr>
            </w:pPr>
            <w:ins w:id="3191" w:author="Rafi Aziizi" w:date="2021-11-12T14:49:00Z">
              <w:r>
                <w:rPr>
                  <w:i/>
                  <w:iCs/>
                </w:rPr>
                <w:t>Conditional</w:t>
              </w:r>
            </w:ins>
          </w:p>
        </w:tc>
      </w:tr>
      <w:tr w:rsidR="00522ADB" w:rsidRPr="0044182F" w14:paraId="4924B956" w14:textId="77777777" w:rsidTr="00D26F74">
        <w:trPr>
          <w:jc w:val="center"/>
          <w:ins w:id="3192" w:author="Rafi Aziizi" w:date="2021-11-12T14:49:00Z"/>
        </w:trPr>
        <w:tc>
          <w:tcPr>
            <w:tcW w:w="3827" w:type="dxa"/>
            <w:vAlign w:val="center"/>
          </w:tcPr>
          <w:p w14:paraId="3095B3A6" w14:textId="77777777" w:rsidR="00522ADB" w:rsidRPr="0044182F" w:rsidRDefault="00522ADB" w:rsidP="00D26F74">
            <w:pPr>
              <w:rPr>
                <w:ins w:id="3193" w:author="Rafi Aziizi" w:date="2021-11-12T14:49:00Z"/>
                <w:b/>
              </w:rPr>
            </w:pPr>
            <w:ins w:id="3194"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195" w:author="Rafi Aziizi" w:date="2021-11-12T14:49:00Z"/>
              </w:rPr>
            </w:pPr>
            <w:ins w:id="3196" w:author="Rafi Aziizi" w:date="2021-11-12T14:49:00Z">
              <w:r>
                <w:t>-</w:t>
              </w:r>
            </w:ins>
          </w:p>
        </w:tc>
      </w:tr>
      <w:tr w:rsidR="00522ADB" w:rsidRPr="0081005E" w14:paraId="02F5ED1F" w14:textId="77777777" w:rsidTr="00D26F74">
        <w:trPr>
          <w:jc w:val="center"/>
          <w:ins w:id="3197" w:author="Rafi Aziizi" w:date="2021-11-12T14:49:00Z"/>
        </w:trPr>
        <w:tc>
          <w:tcPr>
            <w:tcW w:w="3827" w:type="dxa"/>
            <w:vAlign w:val="center"/>
          </w:tcPr>
          <w:p w14:paraId="20E6FF45" w14:textId="77777777" w:rsidR="00522ADB" w:rsidRPr="0044182F" w:rsidRDefault="00522ADB" w:rsidP="00D26F74">
            <w:pPr>
              <w:rPr>
                <w:ins w:id="3198" w:author="Rafi Aziizi" w:date="2021-11-12T14:49:00Z"/>
                <w:b/>
              </w:rPr>
            </w:pPr>
            <w:ins w:id="3199"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200" w:author="Rafi Aziizi" w:date="2021-11-12T14:49:00Z"/>
                <w:i/>
                <w:iCs/>
              </w:rPr>
            </w:pPr>
            <w:ins w:id="3201" w:author="Rafi Aziizi" w:date="2021-11-12T14:49:00Z">
              <w:r>
                <w:t xml:space="preserve">Data </w:t>
              </w:r>
            </w:ins>
            <w:ins w:id="3202" w:author="Rafi Aziizi" w:date="2021-11-12T14:50:00Z">
              <w:r>
                <w:t>walikelas</w:t>
              </w:r>
            </w:ins>
            <w:ins w:id="3203" w:author="Rafi Aziizi" w:date="2021-11-12T14:49:00Z">
              <w:r>
                <w:t xml:space="preserve"> belum diperbaharui</w:t>
              </w:r>
            </w:ins>
          </w:p>
        </w:tc>
      </w:tr>
      <w:tr w:rsidR="00522ADB" w:rsidRPr="0048762E" w14:paraId="128594FC" w14:textId="77777777" w:rsidTr="00D26F74">
        <w:trPr>
          <w:jc w:val="center"/>
          <w:ins w:id="3204" w:author="Rafi Aziizi" w:date="2021-11-12T14:49:00Z"/>
        </w:trPr>
        <w:tc>
          <w:tcPr>
            <w:tcW w:w="3827" w:type="dxa"/>
            <w:vAlign w:val="center"/>
          </w:tcPr>
          <w:p w14:paraId="2F9681B3" w14:textId="77777777" w:rsidR="00522ADB" w:rsidRPr="0044182F" w:rsidRDefault="00522ADB" w:rsidP="00D26F74">
            <w:pPr>
              <w:rPr>
                <w:ins w:id="3205" w:author="Rafi Aziizi" w:date="2021-11-12T14:49:00Z"/>
                <w:b/>
              </w:rPr>
            </w:pPr>
            <w:ins w:id="3206"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207" w:author="Rafi Aziizi" w:date="2021-11-12T14:49:00Z"/>
              </w:rPr>
            </w:pPr>
            <w:ins w:id="3208" w:author="Rafi Aziizi" w:date="2021-11-12T14:49:00Z">
              <w:r>
                <w:t xml:space="preserve">Perubahan data identitas </w:t>
              </w:r>
            </w:ins>
            <w:ins w:id="3209" w:author="Rafi Aziizi" w:date="2021-11-12T14:50:00Z">
              <w:r>
                <w:t>walikelas</w:t>
              </w:r>
            </w:ins>
          </w:p>
        </w:tc>
      </w:tr>
      <w:tr w:rsidR="00522ADB" w:rsidRPr="0044182F" w14:paraId="124E6308" w14:textId="77777777" w:rsidTr="00D26F74">
        <w:trPr>
          <w:jc w:val="center"/>
          <w:ins w:id="3210"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211" w:author="Rafi Aziizi" w:date="2021-11-12T14:49:00Z"/>
                <w:b/>
              </w:rPr>
            </w:pPr>
            <w:ins w:id="3212" w:author="Rafi Aziizi" w:date="2021-11-12T14:49:00Z">
              <w:r w:rsidRPr="0044182F">
                <w:rPr>
                  <w:b/>
                </w:rPr>
                <w:t>Main Course</w:t>
              </w:r>
            </w:ins>
          </w:p>
        </w:tc>
      </w:tr>
      <w:tr w:rsidR="00522ADB" w:rsidRPr="0044182F" w14:paraId="188DF1D0" w14:textId="77777777" w:rsidTr="00D26F74">
        <w:trPr>
          <w:jc w:val="center"/>
          <w:ins w:id="3213"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214" w:author="Rafi Aziizi" w:date="2021-11-12T14:49:00Z"/>
                <w:b/>
              </w:rPr>
            </w:pPr>
            <w:ins w:id="3215"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216" w:author="Rafi Aziizi" w:date="2021-11-12T14:49:00Z"/>
                <w:b/>
              </w:rPr>
            </w:pPr>
            <w:ins w:id="3217" w:author="Rafi Aziizi" w:date="2021-11-12T14:49:00Z">
              <w:r w:rsidRPr="0044182F">
                <w:rPr>
                  <w:b/>
                </w:rPr>
                <w:t>Reaksi Sistem</w:t>
              </w:r>
            </w:ins>
          </w:p>
        </w:tc>
      </w:tr>
      <w:tr w:rsidR="00522ADB" w:rsidRPr="0044182F" w14:paraId="27A6FA99" w14:textId="77777777" w:rsidTr="00D26F74">
        <w:trPr>
          <w:jc w:val="center"/>
          <w:ins w:id="3218"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219" w:author="Rafi Aziizi" w:date="2021-11-12T14:49:00Z"/>
              </w:rPr>
              <w:pPrChange w:id="3220" w:author="chaniaayulestari@outlook.com" w:date="2021-11-12T15:24:00Z">
                <w:pPr>
                  <w:numPr>
                    <w:numId w:val="83"/>
                  </w:numPr>
                  <w:spacing w:after="160"/>
                  <w:ind w:left="720" w:hanging="360"/>
                </w:pPr>
              </w:pPrChange>
            </w:pPr>
            <w:ins w:id="3221" w:author="Rafi Aziizi" w:date="2021-11-12T14:49:00Z">
              <w:r>
                <w:t xml:space="preserve">Memasuki menu “Data </w:t>
              </w:r>
            </w:ins>
            <w:ins w:id="3222" w:author="Rafi Aziizi" w:date="2021-11-12T14:50:00Z">
              <w:r>
                <w:lastRenderedPageBreak/>
                <w:t>Walikelas</w:t>
              </w:r>
            </w:ins>
            <w:ins w:id="3223" w:author="Rafi Aziizi" w:date="2021-11-12T14:49:00Z">
              <w:r>
                <w:t>”</w:t>
              </w:r>
            </w:ins>
          </w:p>
        </w:tc>
        <w:tc>
          <w:tcPr>
            <w:tcW w:w="3964" w:type="dxa"/>
            <w:vAlign w:val="center"/>
          </w:tcPr>
          <w:p w14:paraId="5DA8969D" w14:textId="77777777" w:rsidR="00522ADB" w:rsidRPr="0044182F" w:rsidRDefault="00522ADB">
            <w:pPr>
              <w:ind w:left="309"/>
              <w:rPr>
                <w:ins w:id="3224" w:author="Rafi Aziizi" w:date="2021-11-12T14:49:00Z"/>
              </w:rPr>
              <w:pPrChange w:id="3225" w:author="chaniaayulestari@outlook.com" w:date="2021-11-12T15:24:00Z">
                <w:pPr>
                  <w:ind w:left="511"/>
                </w:pPr>
              </w:pPrChange>
            </w:pPr>
          </w:p>
        </w:tc>
      </w:tr>
      <w:tr w:rsidR="00522ADB" w:rsidRPr="0044182F" w14:paraId="717A80FF" w14:textId="77777777" w:rsidTr="00D26F74">
        <w:trPr>
          <w:jc w:val="center"/>
          <w:ins w:id="3226" w:author="Rafi Aziizi" w:date="2021-11-12T14:49:00Z"/>
        </w:trPr>
        <w:tc>
          <w:tcPr>
            <w:tcW w:w="3827" w:type="dxa"/>
            <w:vAlign w:val="center"/>
          </w:tcPr>
          <w:p w14:paraId="4BE89932" w14:textId="77777777" w:rsidR="00522ADB" w:rsidRPr="0044182F" w:rsidRDefault="00522ADB">
            <w:pPr>
              <w:ind w:left="309"/>
              <w:rPr>
                <w:ins w:id="3227" w:author="Rafi Aziizi" w:date="2021-11-12T14:49:00Z"/>
              </w:rPr>
              <w:pPrChange w:id="3228"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229" w:author="Rafi Aziizi" w:date="2021-11-12T14:49:00Z"/>
              </w:rPr>
              <w:pPrChange w:id="3230" w:author="chaniaayulestari@outlook.com" w:date="2021-11-12T15:24:00Z">
                <w:pPr>
                  <w:numPr>
                    <w:numId w:val="83"/>
                  </w:numPr>
                  <w:spacing w:after="160"/>
                  <w:ind w:left="511" w:hanging="360"/>
                </w:pPr>
              </w:pPrChange>
            </w:pPr>
            <w:ins w:id="3231" w:author="Rafi Aziizi" w:date="2021-11-12T14:49:00Z">
              <w:r>
                <w:t xml:space="preserve">Menampilkan seluruh data </w:t>
              </w:r>
            </w:ins>
            <w:ins w:id="3232" w:author="Rafi Aziizi" w:date="2021-11-12T14:50:00Z">
              <w:r>
                <w:t>walikelas</w:t>
              </w:r>
            </w:ins>
          </w:p>
        </w:tc>
      </w:tr>
      <w:tr w:rsidR="00522ADB" w:rsidRPr="0044182F" w14:paraId="4E956524" w14:textId="77777777" w:rsidTr="00D26F74">
        <w:trPr>
          <w:jc w:val="center"/>
          <w:ins w:id="3233"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234" w:author="Rafi Aziizi" w:date="2021-11-12T14:49:00Z"/>
              </w:rPr>
              <w:pPrChange w:id="3235" w:author="chaniaayulestari@outlook.com" w:date="2021-11-12T15:24:00Z">
                <w:pPr>
                  <w:pStyle w:val="ListParagraph"/>
                  <w:numPr>
                    <w:numId w:val="83"/>
                  </w:numPr>
                  <w:ind w:hanging="360"/>
                </w:pPr>
              </w:pPrChange>
            </w:pPr>
            <w:ins w:id="3236" w:author="Rafi Aziizi" w:date="2021-11-12T14:49:00Z">
              <w:r>
                <w:t xml:space="preserve">Menekan tombol “Profile </w:t>
              </w:r>
            </w:ins>
            <w:ins w:id="3237" w:author="Rafi Aziizi" w:date="2021-11-12T14:50:00Z">
              <w:r>
                <w:t>Walikelas</w:t>
              </w:r>
            </w:ins>
            <w:ins w:id="3238" w:author="Rafi Aziizi" w:date="2021-11-12T14:49:00Z">
              <w:r>
                <w:t>”</w:t>
              </w:r>
            </w:ins>
          </w:p>
        </w:tc>
        <w:tc>
          <w:tcPr>
            <w:tcW w:w="3964" w:type="dxa"/>
            <w:vAlign w:val="center"/>
          </w:tcPr>
          <w:p w14:paraId="1E917DD7" w14:textId="77777777" w:rsidR="00522ADB" w:rsidRDefault="00522ADB">
            <w:pPr>
              <w:spacing w:after="160"/>
              <w:ind w:left="309"/>
              <w:rPr>
                <w:ins w:id="3239" w:author="Rafi Aziizi" w:date="2021-11-12T14:49:00Z"/>
              </w:rPr>
              <w:pPrChange w:id="3240" w:author="chaniaayulestari@outlook.com" w:date="2021-11-12T15:24:00Z">
                <w:pPr>
                  <w:spacing w:after="160"/>
                  <w:ind w:left="511"/>
                </w:pPr>
              </w:pPrChange>
            </w:pPr>
          </w:p>
        </w:tc>
      </w:tr>
      <w:tr w:rsidR="00522ADB" w:rsidRPr="0044182F" w14:paraId="14DC8753" w14:textId="77777777" w:rsidTr="00D26F74">
        <w:trPr>
          <w:jc w:val="center"/>
          <w:ins w:id="3241" w:author="Rafi Aziizi" w:date="2021-11-12T14:49:00Z"/>
        </w:trPr>
        <w:tc>
          <w:tcPr>
            <w:tcW w:w="3827" w:type="dxa"/>
            <w:vAlign w:val="center"/>
          </w:tcPr>
          <w:p w14:paraId="5455ED38" w14:textId="77777777" w:rsidR="00522ADB" w:rsidRDefault="00522ADB">
            <w:pPr>
              <w:pStyle w:val="ListParagraph"/>
              <w:ind w:left="309"/>
              <w:rPr>
                <w:ins w:id="3242" w:author="Rafi Aziizi" w:date="2021-11-12T14:49:00Z"/>
              </w:rPr>
              <w:pPrChange w:id="3243"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244" w:author="Rafi Aziizi" w:date="2021-11-12T14:49:00Z"/>
              </w:rPr>
              <w:pPrChange w:id="3245" w:author="chaniaayulestari@outlook.com" w:date="2021-11-12T15:24:00Z">
                <w:pPr>
                  <w:pStyle w:val="ListParagraph"/>
                  <w:numPr>
                    <w:numId w:val="83"/>
                  </w:numPr>
                  <w:spacing w:after="160"/>
                  <w:ind w:hanging="360"/>
                </w:pPr>
              </w:pPrChange>
            </w:pPr>
            <w:ins w:id="3246" w:author="Rafi Aziizi" w:date="2021-11-12T14:49:00Z">
              <w:r>
                <w:t xml:space="preserve">Menampilkan data identitas </w:t>
              </w:r>
            </w:ins>
            <w:ins w:id="3247" w:author="Rafi Aziizi" w:date="2021-11-12T14:50:00Z">
              <w:r>
                <w:t xml:space="preserve">walikelas </w:t>
              </w:r>
            </w:ins>
            <w:ins w:id="3248" w:author="Rafi Aziizi" w:date="2021-11-12T14:49:00Z">
              <w:r>
                <w:t>secara keseluruhan</w:t>
              </w:r>
            </w:ins>
          </w:p>
        </w:tc>
      </w:tr>
      <w:tr w:rsidR="00522ADB" w:rsidRPr="0044182F" w14:paraId="09BAA6D3" w14:textId="77777777" w:rsidTr="00D26F74">
        <w:trPr>
          <w:jc w:val="center"/>
          <w:ins w:id="3249" w:author="Rafi Aziizi" w:date="2021-11-12T14:49:00Z"/>
        </w:trPr>
        <w:tc>
          <w:tcPr>
            <w:tcW w:w="3827" w:type="dxa"/>
            <w:vAlign w:val="center"/>
          </w:tcPr>
          <w:p w14:paraId="6B403BF7" w14:textId="2E711EC2" w:rsidR="00522ADB" w:rsidRDefault="00522ADB">
            <w:pPr>
              <w:pStyle w:val="ListParagraph"/>
              <w:numPr>
                <w:ilvl w:val="0"/>
                <w:numId w:val="83"/>
              </w:numPr>
              <w:ind w:left="309"/>
              <w:rPr>
                <w:ins w:id="3250" w:author="Rafi Aziizi" w:date="2021-11-12T14:49:00Z"/>
              </w:rPr>
              <w:pPrChange w:id="3251" w:author="chaniaayulestari@outlook.com" w:date="2021-11-12T15:24:00Z">
                <w:pPr>
                  <w:pStyle w:val="ListParagraph"/>
                  <w:numPr>
                    <w:numId w:val="83"/>
                  </w:numPr>
                  <w:ind w:hanging="360"/>
                </w:pPr>
              </w:pPrChange>
            </w:pPr>
            <w:ins w:id="3252" w:author="Rafi Aziizi" w:date="2021-11-12T14:49:00Z">
              <w:r>
                <w:t xml:space="preserve">Melakukan perubahan data </w:t>
              </w:r>
            </w:ins>
            <w:ins w:id="3253" w:author="Rafi Aziizi" w:date="2021-11-12T14:50:00Z">
              <w:r>
                <w:t>walikelas</w:t>
              </w:r>
            </w:ins>
          </w:p>
        </w:tc>
        <w:tc>
          <w:tcPr>
            <w:tcW w:w="3964" w:type="dxa"/>
            <w:vAlign w:val="center"/>
          </w:tcPr>
          <w:p w14:paraId="1A495125" w14:textId="77777777" w:rsidR="00522ADB" w:rsidRDefault="00522ADB">
            <w:pPr>
              <w:spacing w:after="160"/>
              <w:ind w:left="309"/>
              <w:rPr>
                <w:ins w:id="3254" w:author="Rafi Aziizi" w:date="2021-11-12T14:49:00Z"/>
              </w:rPr>
              <w:pPrChange w:id="3255" w:author="chaniaayulestari@outlook.com" w:date="2021-11-12T15:24:00Z">
                <w:pPr>
                  <w:spacing w:after="160"/>
                </w:pPr>
              </w:pPrChange>
            </w:pPr>
          </w:p>
        </w:tc>
      </w:tr>
      <w:tr w:rsidR="00522ADB" w:rsidRPr="0044182F" w14:paraId="338DE167" w14:textId="77777777" w:rsidTr="00D26F74">
        <w:trPr>
          <w:jc w:val="center"/>
          <w:ins w:id="3256" w:author="Rafi Aziizi" w:date="2021-11-12T14:49:00Z"/>
        </w:trPr>
        <w:tc>
          <w:tcPr>
            <w:tcW w:w="3827" w:type="dxa"/>
            <w:vAlign w:val="center"/>
          </w:tcPr>
          <w:p w14:paraId="589EB0D6" w14:textId="77777777" w:rsidR="00522ADB" w:rsidRDefault="00522ADB">
            <w:pPr>
              <w:ind w:left="309"/>
              <w:rPr>
                <w:ins w:id="3257" w:author="Rafi Aziizi" w:date="2021-11-12T14:49:00Z"/>
              </w:rPr>
              <w:pPrChange w:id="3258"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259" w:author="Rafi Aziizi" w:date="2021-11-12T14:49:00Z"/>
              </w:rPr>
              <w:pPrChange w:id="3260" w:author="chaniaayulestari@outlook.com" w:date="2021-11-12T15:24:00Z">
                <w:pPr>
                  <w:pStyle w:val="ListParagraph"/>
                  <w:numPr>
                    <w:numId w:val="83"/>
                  </w:numPr>
                  <w:spacing w:after="160"/>
                  <w:ind w:hanging="360"/>
                </w:pPr>
              </w:pPrChange>
            </w:pPr>
            <w:ins w:id="3261" w:author="Rafi Aziizi" w:date="2021-11-12T14:49:00Z">
              <w:r>
                <w:t xml:space="preserve">Menyimpan data </w:t>
              </w:r>
            </w:ins>
            <w:ins w:id="3262" w:author="Rafi Aziizi" w:date="2021-11-12T14:50:00Z">
              <w:r>
                <w:t xml:space="preserve">walikelas </w:t>
              </w:r>
            </w:ins>
            <w:ins w:id="3263" w:author="Rafi Aziizi" w:date="2021-11-12T14:49:00Z">
              <w:r>
                <w:t xml:space="preserve">terbaru pada </w:t>
              </w:r>
              <w:r w:rsidRPr="00C70CAF">
                <w:rPr>
                  <w:i/>
                  <w:iCs/>
                </w:rPr>
                <w:t>database</w:t>
              </w:r>
            </w:ins>
          </w:p>
        </w:tc>
      </w:tr>
      <w:tr w:rsidR="00522ADB" w:rsidRPr="001B1AF9" w14:paraId="3EFDEBED" w14:textId="77777777" w:rsidTr="00D26F74">
        <w:trPr>
          <w:jc w:val="center"/>
          <w:ins w:id="3264"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265" w:author="Rafi Aziizi" w:date="2021-11-12T14:49:00Z"/>
                <w:b/>
                <w:bCs/>
              </w:rPr>
            </w:pPr>
            <w:ins w:id="3266" w:author="Rafi Aziizi" w:date="2021-11-12T14:49:00Z">
              <w:r w:rsidRPr="001B1AF9">
                <w:rPr>
                  <w:b/>
                  <w:bCs/>
                </w:rPr>
                <w:t>Skenario Eksepsi (Optional)</w:t>
              </w:r>
            </w:ins>
          </w:p>
        </w:tc>
      </w:tr>
      <w:tr w:rsidR="00522ADB" w:rsidRPr="001B1AF9" w14:paraId="4E8520F7" w14:textId="77777777" w:rsidTr="00D26F74">
        <w:trPr>
          <w:jc w:val="center"/>
          <w:ins w:id="3267"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268" w:author="Rafi Aziizi" w:date="2021-11-12T14:49:00Z"/>
                <w:b/>
                <w:bCs/>
              </w:rPr>
            </w:pPr>
            <w:ins w:id="3269"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270" w:author="Rafi Aziizi" w:date="2021-11-12T14:49:00Z"/>
                <w:b/>
                <w:bCs/>
              </w:rPr>
            </w:pPr>
            <w:ins w:id="3271" w:author="Rafi Aziizi" w:date="2021-11-12T14:49:00Z">
              <w:r w:rsidRPr="001B1AF9">
                <w:rPr>
                  <w:b/>
                  <w:bCs/>
                </w:rPr>
                <w:t>Reaksi Sistem</w:t>
              </w:r>
            </w:ins>
          </w:p>
        </w:tc>
      </w:tr>
      <w:tr w:rsidR="00522ADB" w14:paraId="1804D3BE" w14:textId="77777777" w:rsidTr="00D26F74">
        <w:trPr>
          <w:jc w:val="center"/>
          <w:ins w:id="3272" w:author="Rafi Aziizi" w:date="2021-11-12T14:49:00Z"/>
        </w:trPr>
        <w:tc>
          <w:tcPr>
            <w:tcW w:w="3827" w:type="dxa"/>
            <w:vAlign w:val="center"/>
          </w:tcPr>
          <w:p w14:paraId="644E7E18" w14:textId="6BD05F46" w:rsidR="00522ADB" w:rsidRDefault="00522ADB">
            <w:pPr>
              <w:ind w:left="309"/>
              <w:rPr>
                <w:ins w:id="3273" w:author="Rafi Aziizi" w:date="2021-11-12T14:49:00Z"/>
              </w:rPr>
              <w:pPrChange w:id="3274" w:author="chaniaayulestari@outlook.com" w:date="2021-11-12T15:24:00Z">
                <w:pPr>
                  <w:ind w:left="360"/>
                </w:pPr>
              </w:pPrChange>
            </w:pPr>
            <w:ins w:id="3275" w:author="Rafi Aziizi" w:date="2021-11-12T14:49:00Z">
              <w:r>
                <w:t xml:space="preserve">5a. Tidak memasukan secara benar data </w:t>
              </w:r>
            </w:ins>
            <w:ins w:id="3276" w:author="Rafi Aziizi" w:date="2021-11-12T14:50:00Z">
              <w:r>
                <w:t xml:space="preserve">walikelas </w:t>
              </w:r>
            </w:ins>
            <w:ins w:id="3277"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278" w:author="Rafi Aziizi" w:date="2021-11-12T14:49:00Z"/>
              </w:rPr>
              <w:pPrChange w:id="3279" w:author="chaniaayulestari@outlook.com" w:date="2021-11-12T15:24:00Z">
                <w:pPr>
                  <w:pStyle w:val="ListParagraph"/>
                  <w:spacing w:after="160"/>
                  <w:ind w:left="468"/>
                </w:pPr>
              </w:pPrChange>
            </w:pPr>
          </w:p>
        </w:tc>
      </w:tr>
      <w:tr w:rsidR="00522ADB" w14:paraId="44454184" w14:textId="77777777" w:rsidTr="00D26F74">
        <w:trPr>
          <w:jc w:val="center"/>
          <w:ins w:id="3280" w:author="Rafi Aziizi" w:date="2021-11-12T14:49:00Z"/>
        </w:trPr>
        <w:tc>
          <w:tcPr>
            <w:tcW w:w="3827" w:type="dxa"/>
            <w:vAlign w:val="center"/>
          </w:tcPr>
          <w:p w14:paraId="0C3BF0E0" w14:textId="77777777" w:rsidR="00522ADB" w:rsidRDefault="00522ADB">
            <w:pPr>
              <w:pStyle w:val="ListParagraph"/>
              <w:ind w:left="309"/>
              <w:rPr>
                <w:ins w:id="3281" w:author="Rafi Aziizi" w:date="2021-11-12T14:49:00Z"/>
              </w:rPr>
              <w:pPrChange w:id="3282"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283" w:author="Rafi Aziizi" w:date="2021-11-12T14:49:00Z"/>
              </w:rPr>
              <w:pPrChange w:id="3284" w:author="chaniaayulestari@outlook.com" w:date="2021-11-12T15:24:00Z">
                <w:pPr>
                  <w:spacing w:after="160"/>
                  <w:ind w:left="360"/>
                </w:pPr>
              </w:pPrChange>
            </w:pPr>
            <w:ins w:id="3285" w:author="Rafi Aziizi" w:date="2021-11-12T14:49:00Z">
              <w:r>
                <w:t xml:space="preserve">3b. Menampilkan pemberitahuan melalui notifikasi bahwa data </w:t>
              </w:r>
            </w:ins>
            <w:ins w:id="3286" w:author="Rafi Aziizi" w:date="2021-11-12T14:50:00Z">
              <w:r>
                <w:t xml:space="preserve">walikelas </w:t>
              </w:r>
            </w:ins>
            <w:ins w:id="3287" w:author="Rafi Aziizi" w:date="2021-11-12T14:49:00Z">
              <w:r>
                <w:t>tidak memenuhi persyaratan dan gagal diperbaharui</w:t>
              </w:r>
            </w:ins>
          </w:p>
        </w:tc>
      </w:tr>
    </w:tbl>
    <w:p w14:paraId="0D01F69D" w14:textId="77777777" w:rsidR="00522ADB" w:rsidRDefault="00522ADB" w:rsidP="00522ADB">
      <w:pPr>
        <w:ind w:left="66"/>
        <w:rPr>
          <w:ins w:id="3288" w:author="Rafi Aziizi" w:date="2021-11-12T14:47:00Z"/>
        </w:rPr>
      </w:pPr>
    </w:p>
    <w:p w14:paraId="1508588B" w14:textId="03046729" w:rsidR="00522ADB" w:rsidRDefault="00522ADB">
      <w:pPr>
        <w:ind w:left="66"/>
        <w:rPr>
          <w:ins w:id="3289" w:author="chaniaayulestari@outlook.com" w:date="2021-11-12T16:28:00Z"/>
        </w:rPr>
      </w:pPr>
      <w:ins w:id="3290" w:author="Rafi Aziizi" w:date="2021-11-12T14:47:00Z">
        <w:r>
          <w:t>d. Skenario Lihat Walikelas</w:t>
        </w:r>
      </w:ins>
    </w:p>
    <w:p w14:paraId="5AF6477D" w14:textId="1BBEDF2C" w:rsidR="00885B6D" w:rsidDel="00A25E3C" w:rsidRDefault="00885B6D">
      <w:pPr>
        <w:ind w:left="66"/>
        <w:jc w:val="center"/>
        <w:rPr>
          <w:del w:id="3291" w:author="chaniaayulestari@outlook.com" w:date="2021-11-13T14:05:00Z"/>
        </w:rPr>
        <w:pPrChange w:id="3292" w:author="chaniaayulestari@outlook.com" w:date="2021-11-13T14:06:00Z">
          <w:pPr>
            <w:pStyle w:val="ListParagraph"/>
            <w:numPr>
              <w:numId w:val="25"/>
            </w:numPr>
            <w:ind w:left="426" w:hanging="360"/>
          </w:pPr>
        </w:pPrChange>
      </w:pPr>
    </w:p>
    <w:p w14:paraId="7E7C74D9" w14:textId="0D370FE8" w:rsidR="00A25E3C" w:rsidRDefault="00A25E3C">
      <w:pPr>
        <w:pStyle w:val="Caption"/>
        <w:keepNext/>
        <w:jc w:val="center"/>
        <w:rPr>
          <w:ins w:id="3293" w:author="chaniaayulestari@outlook.com" w:date="2021-11-13T14:05:00Z"/>
        </w:rPr>
        <w:pPrChange w:id="3294" w:author="chaniaayulestari@outlook.com" w:date="2021-11-13T14:06:00Z">
          <w:pPr/>
        </w:pPrChange>
      </w:pPr>
      <w:bookmarkStart w:id="3295" w:name="_Toc87762740"/>
      <w:ins w:id="3296" w:author="chaniaayulestari@outlook.com" w:date="2021-11-13T14:05:00Z">
        <w:r>
          <w:t xml:space="preserve">Tabel 3. </w:t>
        </w:r>
        <w:r>
          <w:fldChar w:fldCharType="begin"/>
        </w:r>
        <w:r>
          <w:instrText xml:space="preserve"> SEQ Tabel_3. \* ARABIC </w:instrText>
        </w:r>
      </w:ins>
      <w:r>
        <w:fldChar w:fldCharType="separate"/>
      </w:r>
      <w:ins w:id="3297" w:author="chaniaayulestari@outlook.com" w:date="2021-11-13T14:25:00Z">
        <w:r w:rsidR="00456266">
          <w:rPr>
            <w:noProof/>
          </w:rPr>
          <w:t>27</w:t>
        </w:r>
      </w:ins>
      <w:ins w:id="3298" w:author="chaniaayulestari@outlook.com" w:date="2021-11-13T14:05:00Z">
        <w:r>
          <w:fldChar w:fldCharType="end"/>
        </w:r>
        <w:r>
          <w:t xml:space="preserve"> Skenari Lihat Walikelas</w:t>
        </w:r>
        <w:bookmarkEnd w:id="329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299" w:author="Rafi Aziizi" w:date="2021-11-12T14:49:00Z">
              <w:r w:rsidDel="00522ADB">
                <w:delText>Kelola Walikelas</w:delText>
              </w:r>
            </w:del>
            <w:ins w:id="3300" w:author="Rafi Aziizi" w:date="2021-11-12T14:49:00Z">
              <w:r w:rsidR="00522ADB">
                <w:t xml:space="preserve">Lihat </w:t>
              </w:r>
            </w:ins>
            <w:ins w:id="3301"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302"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303" w:author="Rafi Aziizi" w:date="2021-11-12T14:48:00Z">
              <w:r>
                <w:t>Use case ini merupakan use case generalisasi dari kelola walikelas untuk melihat data walikelas.</w:t>
              </w:r>
            </w:ins>
            <w:del w:id="3304"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lastRenderedPageBreak/>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305" w:author="Rafi Aziizi" w:date="2021-11-12T14:48:00Z">
              <w:r w:rsidDel="00522ADB">
                <w:delText>Data tetap pada kondisi biasa</w:delText>
              </w:r>
            </w:del>
            <w:ins w:id="3306"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307" w:author="Rafi Aziizi" w:date="2021-11-12T14:48:00Z">
              <w:r w:rsidDel="00522ADB">
                <w:delText>Data telah dikelola atau diedit</w:delText>
              </w:r>
            </w:del>
            <w:ins w:id="3308"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309" w:author="chaniaayulestari@outlook.com" w:date="2021-11-12T15:24:00Z">
                <w:pPr>
                  <w:numPr>
                    <w:numId w:val="73"/>
                  </w:numPr>
                  <w:spacing w:after="160"/>
                  <w:ind w:left="720" w:hanging="360"/>
                </w:pPr>
              </w:pPrChange>
            </w:pPr>
            <w:del w:id="3310" w:author="Rafi Aziizi" w:date="2021-11-12T10:47:00Z">
              <w:r w:rsidDel="007C5FA9">
                <w:delText>Aktor masuk kedalam</w:delText>
              </w:r>
            </w:del>
            <w:ins w:id="3311"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312"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313"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314"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315" w:author="chaniaayulestari@outlook.com" w:date="2021-11-12T15:24:00Z">
                <w:pPr>
                  <w:pStyle w:val="ListParagraph"/>
                  <w:ind w:left="455"/>
                </w:pPr>
              </w:pPrChange>
            </w:pPr>
            <w:ins w:id="3316" w:author="Rafi Aziizi" w:date="2021-11-12T14:48:00Z">
              <w:r>
                <w:t>2a. Memasukan data guru yang tidak ada didalam sistem</w:t>
              </w:r>
            </w:ins>
            <w:del w:id="3317"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318"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319"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320" w:author="chaniaayulestari@outlook.com" w:date="2021-11-12T15:24:00Z">
                <w:pPr>
                  <w:pStyle w:val="ListParagraph"/>
                  <w:spacing w:after="160"/>
                  <w:ind w:left="468"/>
                </w:pPr>
              </w:pPrChange>
            </w:pPr>
            <w:ins w:id="3321" w:author="Rafi Aziizi" w:date="2021-11-12T14:48:00Z">
              <w:r>
                <w:t>2b. Menampilkan pemberitahuan melalui notifikasi bahwa data guru tidak ditemukan</w:t>
              </w:r>
            </w:ins>
            <w:del w:id="3322"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3323" w:author="Rafi Aziizi" w:date="2021-11-12T14:56:00Z"/>
        </w:rPr>
      </w:pPr>
      <w:r>
        <w:t>Skenario Kelola Kelas</w:t>
      </w:r>
    </w:p>
    <w:p w14:paraId="669338DF" w14:textId="7990E324" w:rsidR="005D5AD6" w:rsidRDefault="005D5AD6">
      <w:pPr>
        <w:ind w:firstLine="426"/>
        <w:rPr>
          <w:ins w:id="3324" w:author="Rafi Aziizi" w:date="2021-11-12T14:54:00Z"/>
        </w:rPr>
        <w:pPrChange w:id="3325" w:author="Rafi Aziizi" w:date="2021-11-12T14:56:00Z">
          <w:pPr>
            <w:pStyle w:val="ListParagraph"/>
            <w:numPr>
              <w:numId w:val="25"/>
            </w:numPr>
            <w:ind w:left="426" w:hanging="360"/>
          </w:pPr>
        </w:pPrChange>
      </w:pPr>
      <w:ins w:id="3326" w:author="Rafi Aziizi" w:date="2021-11-12T14:56:00Z">
        <w:r>
          <w:t xml:space="preserve">Pada skenario kelola </w:t>
        </w:r>
      </w:ins>
      <w:ins w:id="3327" w:author="Rafi Aziizi" w:date="2021-11-12T14:57:00Z">
        <w:r>
          <w:t>kelas</w:t>
        </w:r>
      </w:ins>
      <w:ins w:id="3328" w:author="Rafi Aziizi" w:date="2021-11-12T14:56:00Z">
        <w:r>
          <w:t xml:space="preserve"> terdapat 4 generalisasi data yaitu tambah kelas, hapus kelas, edit </w:t>
        </w:r>
      </w:ins>
      <w:ins w:id="3329" w:author="Rafi Aziizi" w:date="2021-11-12T14:57:00Z">
        <w:r>
          <w:t>kelas</w:t>
        </w:r>
      </w:ins>
      <w:ins w:id="3330" w:author="Rafi Aziizi" w:date="2021-11-12T14:56:00Z">
        <w:r>
          <w:t xml:space="preserve"> dan lihat </w:t>
        </w:r>
      </w:ins>
      <w:ins w:id="3331" w:author="Rafi Aziizi" w:date="2021-11-12T14:57:00Z">
        <w:r>
          <w:t>kelas</w:t>
        </w:r>
      </w:ins>
      <w:ins w:id="3332" w:author="Rafi Aziizi" w:date="2021-11-12T14:56:00Z">
        <w:r>
          <w:t>. Hal tersebut dijelaskan pada poin-poin dibawah ini :</w:t>
        </w:r>
      </w:ins>
    </w:p>
    <w:p w14:paraId="2C7D1D91" w14:textId="35217E13" w:rsidR="005D5AD6" w:rsidRDefault="005D5AD6" w:rsidP="005D5AD6">
      <w:pPr>
        <w:ind w:left="66"/>
        <w:rPr>
          <w:ins w:id="3333" w:author="chaniaayulestari@outlook.com" w:date="2021-11-12T16:28:00Z"/>
        </w:rPr>
      </w:pPr>
      <w:ins w:id="3334" w:author="Rafi Aziizi" w:date="2021-11-12T14:55:00Z">
        <w:r>
          <w:t>a. Skenario Tambah Kelas</w:t>
        </w:r>
      </w:ins>
    </w:p>
    <w:p w14:paraId="60EE6C74" w14:textId="76D3280C" w:rsidR="00885B6D" w:rsidDel="00A25E3C" w:rsidRDefault="00885B6D">
      <w:pPr>
        <w:ind w:left="66"/>
        <w:jc w:val="center"/>
        <w:rPr>
          <w:ins w:id="3335" w:author="Rafi Aziizi" w:date="2021-11-12T14:55:00Z"/>
          <w:del w:id="3336" w:author="chaniaayulestari@outlook.com" w:date="2021-11-13T14:06:00Z"/>
        </w:rPr>
        <w:pPrChange w:id="3337" w:author="chaniaayulestari@outlook.com" w:date="2021-11-13T14:06:00Z">
          <w:pPr>
            <w:ind w:left="66"/>
          </w:pPr>
        </w:pPrChange>
      </w:pPr>
    </w:p>
    <w:p w14:paraId="1F08FEF5" w14:textId="4B095D51" w:rsidR="00A25E3C" w:rsidRDefault="00A25E3C">
      <w:pPr>
        <w:pStyle w:val="Caption"/>
        <w:keepNext/>
        <w:jc w:val="center"/>
        <w:rPr>
          <w:ins w:id="3338" w:author="chaniaayulestari@outlook.com" w:date="2021-11-13T14:06:00Z"/>
        </w:rPr>
        <w:pPrChange w:id="3339" w:author="chaniaayulestari@outlook.com" w:date="2021-11-13T14:06:00Z">
          <w:pPr/>
        </w:pPrChange>
      </w:pPr>
      <w:bookmarkStart w:id="3340" w:name="_Toc87762741"/>
      <w:ins w:id="3341" w:author="chaniaayulestari@outlook.com" w:date="2021-11-13T14:06:00Z">
        <w:r>
          <w:t xml:space="preserve">Tabel 3. </w:t>
        </w:r>
        <w:r>
          <w:fldChar w:fldCharType="begin"/>
        </w:r>
        <w:r>
          <w:instrText xml:space="preserve"> SEQ Tabel_3. \* ARABIC </w:instrText>
        </w:r>
      </w:ins>
      <w:r>
        <w:fldChar w:fldCharType="separate"/>
      </w:r>
      <w:ins w:id="3342" w:author="chaniaayulestari@outlook.com" w:date="2021-11-13T14:25:00Z">
        <w:r w:rsidR="00456266">
          <w:rPr>
            <w:noProof/>
          </w:rPr>
          <w:t>28</w:t>
        </w:r>
      </w:ins>
      <w:ins w:id="3343" w:author="chaniaayulestari@outlook.com" w:date="2021-11-13T14:06:00Z">
        <w:r>
          <w:fldChar w:fldCharType="end"/>
        </w:r>
        <w:r>
          <w:t xml:space="preserve"> Skenario Tambah Kelas</w:t>
        </w:r>
        <w:bookmarkEnd w:id="33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344" w:author="Rafi Aziizi" w:date="2021-11-12T14:55:00Z"/>
        </w:trPr>
        <w:tc>
          <w:tcPr>
            <w:tcW w:w="3827" w:type="dxa"/>
            <w:shd w:val="clear" w:color="auto" w:fill="F2EE98"/>
            <w:vAlign w:val="center"/>
          </w:tcPr>
          <w:p w14:paraId="56E40C6E" w14:textId="77777777" w:rsidR="005D5AD6" w:rsidRPr="0044182F" w:rsidRDefault="005D5AD6" w:rsidP="00D26F74">
            <w:pPr>
              <w:rPr>
                <w:ins w:id="3345" w:author="Rafi Aziizi" w:date="2021-11-12T14:55:00Z"/>
                <w:b/>
              </w:rPr>
            </w:pPr>
            <w:ins w:id="3346"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347" w:author="Rafi Aziizi" w:date="2021-11-12T14:55:00Z"/>
              </w:rPr>
            </w:pPr>
            <w:ins w:id="3348" w:author="Rafi Aziizi" w:date="2021-11-12T14:55:00Z">
              <w:r>
                <w:t>Tambah Kelas</w:t>
              </w:r>
            </w:ins>
          </w:p>
        </w:tc>
      </w:tr>
      <w:tr w:rsidR="005D5AD6" w:rsidRPr="002F6C1D" w14:paraId="6CDCA189" w14:textId="77777777" w:rsidTr="00D26F74">
        <w:trPr>
          <w:jc w:val="center"/>
          <w:ins w:id="3349" w:author="Rafi Aziizi" w:date="2021-11-12T14:55:00Z"/>
        </w:trPr>
        <w:tc>
          <w:tcPr>
            <w:tcW w:w="3827" w:type="dxa"/>
            <w:vAlign w:val="center"/>
          </w:tcPr>
          <w:p w14:paraId="538580F2" w14:textId="77777777" w:rsidR="005D5AD6" w:rsidRPr="0044182F" w:rsidRDefault="005D5AD6" w:rsidP="00D26F74">
            <w:pPr>
              <w:rPr>
                <w:ins w:id="3350" w:author="Rafi Aziizi" w:date="2021-11-12T14:55:00Z"/>
                <w:b/>
              </w:rPr>
            </w:pPr>
            <w:ins w:id="3351"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352" w:author="Rafi Aziizi" w:date="2021-11-12T14:55:00Z"/>
              </w:rPr>
            </w:pPr>
            <w:ins w:id="3353" w:author="Rafi Aziizi" w:date="2021-11-12T14:55:00Z">
              <w:r>
                <w:t>RC15</w:t>
              </w:r>
            </w:ins>
            <w:ins w:id="3354" w:author="Rafi Aziizi" w:date="2021-11-13T06:56:00Z">
              <w:r w:rsidR="005049EC">
                <w:t>.1</w:t>
              </w:r>
            </w:ins>
          </w:p>
        </w:tc>
      </w:tr>
      <w:tr w:rsidR="005D5AD6" w:rsidRPr="000C722D" w14:paraId="1892EA69" w14:textId="77777777" w:rsidTr="00D26F74">
        <w:trPr>
          <w:jc w:val="center"/>
          <w:ins w:id="3355" w:author="Rafi Aziizi" w:date="2021-11-12T14:55:00Z"/>
        </w:trPr>
        <w:tc>
          <w:tcPr>
            <w:tcW w:w="3827" w:type="dxa"/>
            <w:vAlign w:val="center"/>
          </w:tcPr>
          <w:p w14:paraId="672E06EB" w14:textId="77777777" w:rsidR="005D5AD6" w:rsidRPr="0044182F" w:rsidRDefault="005D5AD6" w:rsidP="00D26F74">
            <w:pPr>
              <w:rPr>
                <w:ins w:id="3356" w:author="Rafi Aziizi" w:date="2021-11-12T14:55:00Z"/>
                <w:b/>
              </w:rPr>
            </w:pPr>
            <w:ins w:id="3357" w:author="Rafi Aziizi" w:date="2021-11-12T14:55:00Z">
              <w:r w:rsidRPr="0044182F">
                <w:rPr>
                  <w:b/>
                </w:rPr>
                <w:t>Description</w:t>
              </w:r>
            </w:ins>
          </w:p>
        </w:tc>
        <w:tc>
          <w:tcPr>
            <w:tcW w:w="3964" w:type="dxa"/>
          </w:tcPr>
          <w:p w14:paraId="6BCC52D7" w14:textId="251368E7" w:rsidR="005D5AD6" w:rsidRPr="000C722D" w:rsidRDefault="005D5AD6" w:rsidP="00D26F74">
            <w:pPr>
              <w:rPr>
                <w:ins w:id="3358" w:author="Rafi Aziizi" w:date="2021-11-12T14:55:00Z"/>
              </w:rPr>
            </w:pPr>
            <w:ins w:id="3359" w:author="Rafi Aziizi" w:date="2021-11-12T14:55:00Z">
              <w:r>
                <w:t xml:space="preserve">Use case ini merupakan use case generalisasi dari kelola kelas untuk </w:t>
              </w:r>
              <w:r>
                <w:lastRenderedPageBreak/>
                <w:t>menambah data kelas.</w:t>
              </w:r>
            </w:ins>
          </w:p>
        </w:tc>
      </w:tr>
      <w:tr w:rsidR="005D5AD6" w:rsidRPr="002F6C1D" w14:paraId="29DF0E76" w14:textId="77777777" w:rsidTr="00D26F74">
        <w:trPr>
          <w:jc w:val="center"/>
          <w:ins w:id="3360" w:author="Rafi Aziizi" w:date="2021-11-12T14:55:00Z"/>
        </w:trPr>
        <w:tc>
          <w:tcPr>
            <w:tcW w:w="3827" w:type="dxa"/>
            <w:vAlign w:val="center"/>
          </w:tcPr>
          <w:p w14:paraId="57376BA0" w14:textId="77777777" w:rsidR="005D5AD6" w:rsidRPr="0044182F" w:rsidRDefault="005D5AD6" w:rsidP="00D26F74">
            <w:pPr>
              <w:rPr>
                <w:ins w:id="3361" w:author="Rafi Aziizi" w:date="2021-11-12T14:55:00Z"/>
                <w:b/>
              </w:rPr>
            </w:pPr>
            <w:ins w:id="3362"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363" w:author="Rafi Aziizi" w:date="2021-11-12T14:55:00Z"/>
              </w:rPr>
            </w:pPr>
            <w:ins w:id="3364" w:author="Rafi Aziizi" w:date="2021-11-12T14:55:00Z">
              <w:r>
                <w:t>Bag.IT, Guru BK.</w:t>
              </w:r>
            </w:ins>
          </w:p>
        </w:tc>
      </w:tr>
      <w:tr w:rsidR="005D5AD6" w:rsidRPr="0044182F" w14:paraId="4C3E00C3" w14:textId="77777777" w:rsidTr="00D26F74">
        <w:trPr>
          <w:jc w:val="center"/>
          <w:ins w:id="3365" w:author="Rafi Aziizi" w:date="2021-11-12T14:55:00Z"/>
        </w:trPr>
        <w:tc>
          <w:tcPr>
            <w:tcW w:w="3827" w:type="dxa"/>
            <w:vAlign w:val="center"/>
          </w:tcPr>
          <w:p w14:paraId="6D3A9B7B" w14:textId="77777777" w:rsidR="005D5AD6" w:rsidRPr="0044182F" w:rsidRDefault="005D5AD6" w:rsidP="00D26F74">
            <w:pPr>
              <w:rPr>
                <w:ins w:id="3366" w:author="Rafi Aziizi" w:date="2021-11-12T14:55:00Z"/>
                <w:b/>
              </w:rPr>
            </w:pPr>
            <w:ins w:id="3367"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368" w:author="Rafi Aziizi" w:date="2021-11-12T14:55:00Z"/>
                <w:i/>
                <w:iCs/>
              </w:rPr>
            </w:pPr>
            <w:ins w:id="3369" w:author="Rafi Aziizi" w:date="2021-11-12T14:55:00Z">
              <w:r>
                <w:rPr>
                  <w:i/>
                  <w:iCs/>
                </w:rPr>
                <w:t>Conditional</w:t>
              </w:r>
            </w:ins>
          </w:p>
        </w:tc>
      </w:tr>
      <w:tr w:rsidR="005D5AD6" w:rsidRPr="0044182F" w14:paraId="25994BB1" w14:textId="77777777" w:rsidTr="00D26F74">
        <w:trPr>
          <w:jc w:val="center"/>
          <w:ins w:id="3370" w:author="Rafi Aziizi" w:date="2021-11-12T14:55:00Z"/>
        </w:trPr>
        <w:tc>
          <w:tcPr>
            <w:tcW w:w="3827" w:type="dxa"/>
            <w:vAlign w:val="center"/>
          </w:tcPr>
          <w:p w14:paraId="01B0245E" w14:textId="77777777" w:rsidR="005D5AD6" w:rsidRPr="0044182F" w:rsidRDefault="005D5AD6" w:rsidP="00D26F74">
            <w:pPr>
              <w:rPr>
                <w:ins w:id="3371" w:author="Rafi Aziizi" w:date="2021-11-12T14:55:00Z"/>
                <w:b/>
              </w:rPr>
            </w:pPr>
            <w:ins w:id="3372"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373" w:author="Rafi Aziizi" w:date="2021-11-12T14:55:00Z"/>
              </w:rPr>
            </w:pPr>
            <w:ins w:id="3374" w:author="Rafi Aziizi" w:date="2021-11-12T14:55:00Z">
              <w:r>
                <w:t>-</w:t>
              </w:r>
            </w:ins>
          </w:p>
        </w:tc>
      </w:tr>
      <w:tr w:rsidR="005D5AD6" w:rsidRPr="0081005E" w14:paraId="180FB272" w14:textId="77777777" w:rsidTr="00D26F74">
        <w:trPr>
          <w:jc w:val="center"/>
          <w:ins w:id="3375" w:author="Rafi Aziizi" w:date="2021-11-12T14:55:00Z"/>
        </w:trPr>
        <w:tc>
          <w:tcPr>
            <w:tcW w:w="3827" w:type="dxa"/>
            <w:vAlign w:val="center"/>
          </w:tcPr>
          <w:p w14:paraId="04F98FDC" w14:textId="77777777" w:rsidR="005D5AD6" w:rsidRPr="0044182F" w:rsidRDefault="005D5AD6" w:rsidP="00D26F74">
            <w:pPr>
              <w:rPr>
                <w:ins w:id="3376" w:author="Rafi Aziizi" w:date="2021-11-12T14:55:00Z"/>
                <w:b/>
              </w:rPr>
            </w:pPr>
            <w:ins w:id="3377"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378" w:author="Rafi Aziizi" w:date="2021-11-12T14:55:00Z"/>
                <w:i/>
                <w:iCs/>
              </w:rPr>
            </w:pPr>
            <w:ins w:id="3379" w:author="Rafi Aziizi" w:date="2021-11-12T14:55:00Z">
              <w:r>
                <w:t xml:space="preserve">Data </w:t>
              </w:r>
            </w:ins>
            <w:ins w:id="3380" w:author="Rafi Aziizi" w:date="2021-11-12T14:56:00Z">
              <w:r>
                <w:t xml:space="preserve">kelas </w:t>
              </w:r>
            </w:ins>
            <w:ins w:id="3381" w:author="Rafi Aziizi" w:date="2021-11-12T14:55:00Z">
              <w:r>
                <w:t>tidak ada</w:t>
              </w:r>
            </w:ins>
          </w:p>
        </w:tc>
      </w:tr>
      <w:tr w:rsidR="005D5AD6" w:rsidRPr="0048762E" w14:paraId="5493D24F" w14:textId="77777777" w:rsidTr="00D26F74">
        <w:trPr>
          <w:jc w:val="center"/>
          <w:ins w:id="3382" w:author="Rafi Aziizi" w:date="2021-11-12T14:55:00Z"/>
        </w:trPr>
        <w:tc>
          <w:tcPr>
            <w:tcW w:w="3827" w:type="dxa"/>
            <w:vAlign w:val="center"/>
          </w:tcPr>
          <w:p w14:paraId="2D3D8E04" w14:textId="77777777" w:rsidR="005D5AD6" w:rsidRPr="0044182F" w:rsidRDefault="005D5AD6" w:rsidP="00D26F74">
            <w:pPr>
              <w:rPr>
                <w:ins w:id="3383" w:author="Rafi Aziizi" w:date="2021-11-12T14:55:00Z"/>
                <w:b/>
              </w:rPr>
            </w:pPr>
            <w:ins w:id="3384"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385" w:author="Rafi Aziizi" w:date="2021-11-12T14:55:00Z"/>
              </w:rPr>
            </w:pPr>
            <w:ins w:id="3386" w:author="Rafi Aziizi" w:date="2021-11-12T14:55:00Z">
              <w:r>
                <w:t xml:space="preserve">Data </w:t>
              </w:r>
            </w:ins>
            <w:ins w:id="3387" w:author="Rafi Aziizi" w:date="2021-11-12T14:56:00Z">
              <w:r>
                <w:t xml:space="preserve">kelas </w:t>
              </w:r>
            </w:ins>
            <w:ins w:id="3388" w:author="Rafi Aziizi" w:date="2021-11-12T14:55:00Z">
              <w:r>
                <w:t>baru ditampilkan</w:t>
              </w:r>
            </w:ins>
          </w:p>
        </w:tc>
      </w:tr>
      <w:tr w:rsidR="005D5AD6" w:rsidRPr="0044182F" w14:paraId="56A9626A" w14:textId="77777777" w:rsidTr="00D26F74">
        <w:trPr>
          <w:jc w:val="center"/>
          <w:ins w:id="3389"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390" w:author="Rafi Aziizi" w:date="2021-11-12T14:55:00Z"/>
                <w:b/>
              </w:rPr>
            </w:pPr>
            <w:ins w:id="3391" w:author="Rafi Aziizi" w:date="2021-11-12T14:55:00Z">
              <w:r w:rsidRPr="0044182F">
                <w:rPr>
                  <w:b/>
                </w:rPr>
                <w:t>Main Course</w:t>
              </w:r>
            </w:ins>
          </w:p>
        </w:tc>
      </w:tr>
      <w:tr w:rsidR="005D5AD6" w:rsidRPr="0044182F" w14:paraId="20997C46" w14:textId="77777777" w:rsidTr="00D26F74">
        <w:trPr>
          <w:jc w:val="center"/>
          <w:ins w:id="3392"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393" w:author="Rafi Aziizi" w:date="2021-11-12T14:55:00Z"/>
                <w:b/>
              </w:rPr>
            </w:pPr>
            <w:ins w:id="3394"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395" w:author="Rafi Aziizi" w:date="2021-11-12T14:55:00Z"/>
                <w:b/>
              </w:rPr>
            </w:pPr>
            <w:ins w:id="3396" w:author="Rafi Aziizi" w:date="2021-11-12T14:55:00Z">
              <w:r w:rsidRPr="0044182F">
                <w:rPr>
                  <w:b/>
                </w:rPr>
                <w:t>Reaksi Sistem</w:t>
              </w:r>
            </w:ins>
          </w:p>
        </w:tc>
      </w:tr>
      <w:tr w:rsidR="005D5AD6" w:rsidRPr="0044182F" w14:paraId="3D6E865B" w14:textId="77777777" w:rsidTr="00D26F74">
        <w:trPr>
          <w:jc w:val="center"/>
          <w:ins w:id="3397"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398" w:author="Rafi Aziizi" w:date="2021-11-12T14:55:00Z"/>
              </w:rPr>
              <w:pPrChange w:id="3399" w:author="chaniaayulestari@outlook.com" w:date="2021-11-12T15:25:00Z">
                <w:pPr>
                  <w:numPr>
                    <w:numId w:val="85"/>
                  </w:numPr>
                  <w:spacing w:after="160"/>
                  <w:ind w:left="720" w:hanging="360"/>
                </w:pPr>
              </w:pPrChange>
            </w:pPr>
            <w:ins w:id="3400" w:author="Rafi Aziizi" w:date="2021-11-12T14:55:00Z">
              <w:r>
                <w:t xml:space="preserve">Memasuki menu “Tambah </w:t>
              </w:r>
            </w:ins>
            <w:ins w:id="3401" w:author="Rafi Aziizi" w:date="2021-11-12T14:56:00Z">
              <w:r>
                <w:t>Kelas</w:t>
              </w:r>
            </w:ins>
            <w:ins w:id="3402" w:author="Rafi Aziizi" w:date="2021-11-12T14:55:00Z">
              <w:r>
                <w:t>”</w:t>
              </w:r>
            </w:ins>
          </w:p>
        </w:tc>
        <w:tc>
          <w:tcPr>
            <w:tcW w:w="3964" w:type="dxa"/>
            <w:vAlign w:val="center"/>
          </w:tcPr>
          <w:p w14:paraId="54F7B1D8" w14:textId="77777777" w:rsidR="005D5AD6" w:rsidRPr="0044182F" w:rsidRDefault="005D5AD6">
            <w:pPr>
              <w:pStyle w:val="ListParagraph"/>
              <w:ind w:left="309"/>
              <w:rPr>
                <w:ins w:id="3403" w:author="Rafi Aziizi" w:date="2021-11-12T14:55:00Z"/>
              </w:rPr>
              <w:pPrChange w:id="3404" w:author="chaniaayulestari@outlook.com" w:date="2021-11-12T15:25:00Z">
                <w:pPr>
                  <w:ind w:left="511"/>
                </w:pPr>
              </w:pPrChange>
            </w:pPr>
          </w:p>
        </w:tc>
      </w:tr>
      <w:tr w:rsidR="005D5AD6" w:rsidRPr="0044182F" w14:paraId="23C4F0FC" w14:textId="77777777" w:rsidTr="00D26F74">
        <w:trPr>
          <w:jc w:val="center"/>
          <w:ins w:id="3405" w:author="Rafi Aziizi" w:date="2021-11-12T14:55:00Z"/>
        </w:trPr>
        <w:tc>
          <w:tcPr>
            <w:tcW w:w="3827" w:type="dxa"/>
            <w:vAlign w:val="center"/>
          </w:tcPr>
          <w:p w14:paraId="5425378F" w14:textId="77777777" w:rsidR="005D5AD6" w:rsidRPr="0044182F" w:rsidRDefault="005D5AD6">
            <w:pPr>
              <w:pStyle w:val="ListParagraph"/>
              <w:ind w:left="309"/>
              <w:rPr>
                <w:ins w:id="3406" w:author="Rafi Aziizi" w:date="2021-11-12T14:55:00Z"/>
              </w:rPr>
              <w:pPrChange w:id="3407"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408" w:author="Rafi Aziizi" w:date="2021-11-12T14:55:00Z"/>
              </w:rPr>
              <w:pPrChange w:id="3409" w:author="chaniaayulestari@outlook.com" w:date="2021-11-12T15:25:00Z">
                <w:pPr>
                  <w:numPr>
                    <w:numId w:val="85"/>
                  </w:numPr>
                  <w:spacing w:after="160"/>
                  <w:ind w:left="511" w:hanging="360"/>
                </w:pPr>
              </w:pPrChange>
            </w:pPr>
            <w:ins w:id="3410" w:author="Rafi Aziizi" w:date="2021-11-12T14:55:00Z">
              <w:r>
                <w:t xml:space="preserve">Menampilkan form tambah data </w:t>
              </w:r>
            </w:ins>
            <w:ins w:id="3411" w:author="Rafi Aziizi" w:date="2021-11-12T14:56:00Z">
              <w:r>
                <w:t>kelas</w:t>
              </w:r>
            </w:ins>
          </w:p>
        </w:tc>
      </w:tr>
      <w:tr w:rsidR="005D5AD6" w:rsidRPr="0044182F" w14:paraId="691BBF1F" w14:textId="77777777" w:rsidTr="00D26F74">
        <w:trPr>
          <w:jc w:val="center"/>
          <w:ins w:id="3412"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413" w:author="Rafi Aziizi" w:date="2021-11-12T14:55:00Z"/>
              </w:rPr>
              <w:pPrChange w:id="3414" w:author="chaniaayulestari@outlook.com" w:date="2021-11-12T15:25:00Z">
                <w:pPr>
                  <w:pStyle w:val="ListParagraph"/>
                  <w:numPr>
                    <w:numId w:val="85"/>
                  </w:numPr>
                  <w:ind w:hanging="360"/>
                </w:pPr>
              </w:pPrChange>
            </w:pPr>
            <w:ins w:id="3415" w:author="Rafi Aziizi" w:date="2021-11-12T14:55:00Z">
              <w:r>
                <w:t xml:space="preserve">Mengisi form tambah data </w:t>
              </w:r>
            </w:ins>
            <w:ins w:id="3416"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417" w:author="Rafi Aziizi" w:date="2021-11-12T14:55:00Z"/>
              </w:rPr>
              <w:pPrChange w:id="3418" w:author="chaniaayulestari@outlook.com" w:date="2021-11-12T15:25:00Z">
                <w:pPr>
                  <w:spacing w:after="160"/>
                  <w:ind w:left="511"/>
                </w:pPr>
              </w:pPrChange>
            </w:pPr>
          </w:p>
        </w:tc>
      </w:tr>
      <w:tr w:rsidR="005D5AD6" w:rsidRPr="0044182F" w14:paraId="0EE682E9" w14:textId="77777777" w:rsidTr="00D26F74">
        <w:trPr>
          <w:jc w:val="center"/>
          <w:ins w:id="3419" w:author="Rafi Aziizi" w:date="2021-11-12T14:55:00Z"/>
        </w:trPr>
        <w:tc>
          <w:tcPr>
            <w:tcW w:w="3827" w:type="dxa"/>
            <w:vAlign w:val="center"/>
          </w:tcPr>
          <w:p w14:paraId="687FF2CF" w14:textId="77777777" w:rsidR="005D5AD6" w:rsidRDefault="005D5AD6">
            <w:pPr>
              <w:pStyle w:val="ListParagraph"/>
              <w:ind w:left="309"/>
              <w:rPr>
                <w:ins w:id="3420" w:author="Rafi Aziizi" w:date="2021-11-12T14:55:00Z"/>
              </w:rPr>
              <w:pPrChange w:id="3421"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422" w:author="Rafi Aziizi" w:date="2021-11-12T14:55:00Z"/>
              </w:rPr>
              <w:pPrChange w:id="3423" w:author="chaniaayulestari@outlook.com" w:date="2021-11-12T15:25:00Z">
                <w:pPr>
                  <w:pStyle w:val="ListParagraph"/>
                  <w:numPr>
                    <w:numId w:val="85"/>
                  </w:numPr>
                  <w:spacing w:after="160"/>
                  <w:ind w:hanging="360"/>
                </w:pPr>
              </w:pPrChange>
            </w:pPr>
            <w:ins w:id="3424" w:author="Rafi Aziizi" w:date="2021-11-12T14:55:00Z">
              <w:r>
                <w:t xml:space="preserve">Menyimpan data </w:t>
              </w:r>
            </w:ins>
            <w:ins w:id="3425" w:author="Rafi Aziizi" w:date="2021-11-12T14:56:00Z">
              <w:r>
                <w:t xml:space="preserve">kelas </w:t>
              </w:r>
            </w:ins>
            <w:ins w:id="3426" w:author="Rafi Aziizi" w:date="2021-11-12T14:55:00Z">
              <w:r>
                <w:t xml:space="preserve">baru pada </w:t>
              </w:r>
              <w:r w:rsidRPr="00C70CAF">
                <w:rPr>
                  <w:i/>
                  <w:iCs/>
                </w:rPr>
                <w:t>database</w:t>
              </w:r>
            </w:ins>
          </w:p>
        </w:tc>
      </w:tr>
      <w:tr w:rsidR="005D5AD6" w:rsidRPr="001B1AF9" w14:paraId="6B0FF735" w14:textId="77777777" w:rsidTr="00D26F74">
        <w:trPr>
          <w:jc w:val="center"/>
          <w:ins w:id="3427"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428" w:author="Rafi Aziizi" w:date="2021-11-12T14:55:00Z"/>
                <w:b/>
                <w:bCs/>
              </w:rPr>
            </w:pPr>
            <w:ins w:id="3429" w:author="Rafi Aziizi" w:date="2021-11-12T14:55:00Z">
              <w:r w:rsidRPr="001B1AF9">
                <w:rPr>
                  <w:b/>
                  <w:bCs/>
                </w:rPr>
                <w:t>Skenario Eksepsi (Optional)</w:t>
              </w:r>
            </w:ins>
          </w:p>
        </w:tc>
      </w:tr>
      <w:tr w:rsidR="005D5AD6" w:rsidRPr="001B1AF9" w14:paraId="7CDE4142" w14:textId="77777777" w:rsidTr="00D26F74">
        <w:trPr>
          <w:jc w:val="center"/>
          <w:ins w:id="3430"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431" w:author="Rafi Aziizi" w:date="2021-11-12T14:55:00Z"/>
                <w:b/>
                <w:bCs/>
              </w:rPr>
            </w:pPr>
            <w:ins w:id="3432"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433" w:author="Rafi Aziizi" w:date="2021-11-12T14:55:00Z"/>
                <w:b/>
                <w:bCs/>
              </w:rPr>
            </w:pPr>
            <w:ins w:id="3434" w:author="Rafi Aziizi" w:date="2021-11-12T14:55:00Z">
              <w:r w:rsidRPr="001B1AF9">
                <w:rPr>
                  <w:b/>
                  <w:bCs/>
                </w:rPr>
                <w:t>Reaksi Sistem</w:t>
              </w:r>
            </w:ins>
          </w:p>
        </w:tc>
      </w:tr>
      <w:tr w:rsidR="005D5AD6" w14:paraId="1E83F530" w14:textId="77777777" w:rsidTr="00D26F74">
        <w:trPr>
          <w:jc w:val="center"/>
          <w:ins w:id="3435" w:author="Rafi Aziizi" w:date="2021-11-12T14:55:00Z"/>
        </w:trPr>
        <w:tc>
          <w:tcPr>
            <w:tcW w:w="3827" w:type="dxa"/>
            <w:vAlign w:val="center"/>
          </w:tcPr>
          <w:p w14:paraId="757A7D94" w14:textId="5B0B49FE" w:rsidR="005D5AD6" w:rsidRDefault="005D5AD6">
            <w:pPr>
              <w:ind w:left="25"/>
              <w:rPr>
                <w:ins w:id="3436" w:author="Rafi Aziizi" w:date="2021-11-12T14:55:00Z"/>
              </w:rPr>
              <w:pPrChange w:id="3437" w:author="chaniaayulestari@outlook.com" w:date="2021-11-12T15:25:00Z">
                <w:pPr>
                  <w:ind w:left="360"/>
                </w:pPr>
              </w:pPrChange>
            </w:pPr>
            <w:ins w:id="3438" w:author="Rafi Aziizi" w:date="2021-11-12T14:55:00Z">
              <w:r>
                <w:t xml:space="preserve">3a. Tidak memasukan data secara lengkap pada form tambah data </w:t>
              </w:r>
            </w:ins>
            <w:ins w:id="3439" w:author="Rafi Aziizi" w:date="2021-11-12T14:56:00Z">
              <w:r>
                <w:t>kelas</w:t>
              </w:r>
            </w:ins>
          </w:p>
        </w:tc>
        <w:tc>
          <w:tcPr>
            <w:tcW w:w="3964" w:type="dxa"/>
            <w:vAlign w:val="center"/>
          </w:tcPr>
          <w:p w14:paraId="773099AA" w14:textId="77777777" w:rsidR="005D5AD6" w:rsidRDefault="005D5AD6">
            <w:pPr>
              <w:pStyle w:val="ListParagraph"/>
              <w:spacing w:after="160"/>
              <w:ind w:left="25"/>
              <w:rPr>
                <w:ins w:id="3440" w:author="Rafi Aziizi" w:date="2021-11-12T14:55:00Z"/>
              </w:rPr>
              <w:pPrChange w:id="3441" w:author="chaniaayulestari@outlook.com" w:date="2021-11-12T15:25:00Z">
                <w:pPr>
                  <w:pStyle w:val="ListParagraph"/>
                  <w:spacing w:after="160"/>
                  <w:ind w:left="468"/>
                </w:pPr>
              </w:pPrChange>
            </w:pPr>
          </w:p>
        </w:tc>
      </w:tr>
      <w:tr w:rsidR="005D5AD6" w14:paraId="76EE5A8A" w14:textId="77777777" w:rsidTr="00D26F74">
        <w:trPr>
          <w:jc w:val="center"/>
          <w:ins w:id="3442" w:author="Rafi Aziizi" w:date="2021-11-12T14:55:00Z"/>
        </w:trPr>
        <w:tc>
          <w:tcPr>
            <w:tcW w:w="3827" w:type="dxa"/>
            <w:vAlign w:val="center"/>
          </w:tcPr>
          <w:p w14:paraId="4761F19A" w14:textId="77777777" w:rsidR="005D5AD6" w:rsidRDefault="005D5AD6">
            <w:pPr>
              <w:pStyle w:val="ListParagraph"/>
              <w:ind w:left="25"/>
              <w:rPr>
                <w:ins w:id="3443" w:author="Rafi Aziizi" w:date="2021-11-12T14:55:00Z"/>
              </w:rPr>
              <w:pPrChange w:id="3444"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445" w:author="Rafi Aziizi" w:date="2021-11-12T14:55:00Z"/>
              </w:rPr>
              <w:pPrChange w:id="3446" w:author="chaniaayulestari@outlook.com" w:date="2021-11-12T15:25:00Z">
                <w:pPr>
                  <w:spacing w:after="160"/>
                  <w:ind w:left="360"/>
                </w:pPr>
              </w:pPrChange>
            </w:pPr>
            <w:ins w:id="3447" w:author="Rafi Aziizi" w:date="2021-11-12T14:55:00Z">
              <w:r>
                <w:t xml:space="preserve">3b. Menampilkan pemberitahuan melalui notifikasi bahwa data </w:t>
              </w:r>
            </w:ins>
            <w:ins w:id="3448" w:author="Rafi Aziizi" w:date="2021-11-12T14:56:00Z">
              <w:r>
                <w:t xml:space="preserve">kelas </w:t>
              </w:r>
            </w:ins>
            <w:ins w:id="3449" w:author="Rafi Aziizi" w:date="2021-11-12T14:55:00Z">
              <w:r>
                <w:t>tidak memenuhi persyaratan dan gagal ditambahkan</w:t>
              </w:r>
            </w:ins>
          </w:p>
        </w:tc>
      </w:tr>
    </w:tbl>
    <w:p w14:paraId="311468CE" w14:textId="77777777" w:rsidR="005D5AD6" w:rsidRDefault="005D5AD6" w:rsidP="005D5AD6">
      <w:pPr>
        <w:ind w:left="66"/>
        <w:rPr>
          <w:ins w:id="3450" w:author="Rafi Aziizi" w:date="2021-11-12T14:55:00Z"/>
        </w:rPr>
      </w:pPr>
    </w:p>
    <w:p w14:paraId="7705664C" w14:textId="35C377E8" w:rsidR="005D5AD6" w:rsidRDefault="005D5AD6" w:rsidP="005D5AD6">
      <w:pPr>
        <w:ind w:left="66"/>
        <w:rPr>
          <w:ins w:id="3451" w:author="chaniaayulestari@outlook.com" w:date="2021-11-12T16:28:00Z"/>
        </w:rPr>
      </w:pPr>
      <w:ins w:id="3452" w:author="Rafi Aziizi" w:date="2021-11-12T14:55:00Z">
        <w:r>
          <w:t xml:space="preserve">b. Skenario Hapus </w:t>
        </w:r>
      </w:ins>
      <w:ins w:id="3453" w:author="Rafi Aziizi" w:date="2021-11-12T14:57:00Z">
        <w:r>
          <w:t>Kelas</w:t>
        </w:r>
      </w:ins>
    </w:p>
    <w:p w14:paraId="26DBC9FD" w14:textId="565B5D10" w:rsidR="00885B6D" w:rsidDel="00A25E3C" w:rsidRDefault="00885B6D">
      <w:pPr>
        <w:ind w:left="66"/>
        <w:jc w:val="center"/>
        <w:rPr>
          <w:ins w:id="3454" w:author="Rafi Aziizi" w:date="2021-11-12T14:55:00Z"/>
          <w:del w:id="3455" w:author="chaniaayulestari@outlook.com" w:date="2021-11-13T14:06:00Z"/>
        </w:rPr>
        <w:pPrChange w:id="3456" w:author="chaniaayulestari@outlook.com" w:date="2021-11-13T14:06:00Z">
          <w:pPr>
            <w:ind w:left="66"/>
          </w:pPr>
        </w:pPrChange>
      </w:pPr>
    </w:p>
    <w:p w14:paraId="38D1D055" w14:textId="22026DEF" w:rsidR="00A25E3C" w:rsidRDefault="00A25E3C">
      <w:pPr>
        <w:pStyle w:val="Caption"/>
        <w:keepNext/>
        <w:jc w:val="center"/>
        <w:rPr>
          <w:ins w:id="3457" w:author="chaniaayulestari@outlook.com" w:date="2021-11-13T14:06:00Z"/>
        </w:rPr>
        <w:pPrChange w:id="3458" w:author="chaniaayulestari@outlook.com" w:date="2021-11-13T14:06:00Z">
          <w:pPr/>
        </w:pPrChange>
      </w:pPr>
      <w:bookmarkStart w:id="3459" w:name="_Toc87762742"/>
      <w:ins w:id="3460" w:author="chaniaayulestari@outlook.com" w:date="2021-11-13T14:06:00Z">
        <w:r>
          <w:t xml:space="preserve">Tabel 3. </w:t>
        </w:r>
        <w:r>
          <w:fldChar w:fldCharType="begin"/>
        </w:r>
        <w:r>
          <w:instrText xml:space="preserve"> SEQ Tabel_3. \* ARABIC </w:instrText>
        </w:r>
      </w:ins>
      <w:r>
        <w:fldChar w:fldCharType="separate"/>
      </w:r>
      <w:ins w:id="3461" w:author="chaniaayulestari@outlook.com" w:date="2021-11-13T14:25:00Z">
        <w:r w:rsidR="00456266">
          <w:rPr>
            <w:noProof/>
          </w:rPr>
          <w:t>29</w:t>
        </w:r>
      </w:ins>
      <w:ins w:id="3462" w:author="chaniaayulestari@outlook.com" w:date="2021-11-13T14:06:00Z">
        <w:r>
          <w:fldChar w:fldCharType="end"/>
        </w:r>
        <w:r>
          <w:t xml:space="preserve"> Skenario Hapus Kelas</w:t>
        </w:r>
        <w:bookmarkEnd w:id="345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3463" w:author="Rafi Aziizi" w:date="2021-11-12T14:55:00Z"/>
        </w:trPr>
        <w:tc>
          <w:tcPr>
            <w:tcW w:w="3827" w:type="dxa"/>
            <w:shd w:val="clear" w:color="auto" w:fill="F2EE98"/>
            <w:vAlign w:val="center"/>
          </w:tcPr>
          <w:p w14:paraId="25326C0B" w14:textId="77777777" w:rsidR="005D5AD6" w:rsidRPr="0044182F" w:rsidRDefault="005D5AD6" w:rsidP="00D26F74">
            <w:pPr>
              <w:rPr>
                <w:ins w:id="3464" w:author="Rafi Aziizi" w:date="2021-11-12T14:55:00Z"/>
                <w:b/>
              </w:rPr>
            </w:pPr>
            <w:ins w:id="3465"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3466" w:author="Rafi Aziizi" w:date="2021-11-12T14:55:00Z"/>
              </w:rPr>
            </w:pPr>
            <w:ins w:id="3467" w:author="Rafi Aziizi" w:date="2021-11-12T14:55:00Z">
              <w:r>
                <w:t xml:space="preserve">Hapus </w:t>
              </w:r>
            </w:ins>
            <w:ins w:id="3468" w:author="Rafi Aziizi" w:date="2021-11-12T14:57:00Z">
              <w:r>
                <w:t>Kelas</w:t>
              </w:r>
            </w:ins>
          </w:p>
        </w:tc>
      </w:tr>
      <w:tr w:rsidR="005D5AD6" w:rsidRPr="002F6C1D" w14:paraId="4A83A182" w14:textId="77777777" w:rsidTr="00D26F74">
        <w:trPr>
          <w:jc w:val="center"/>
          <w:ins w:id="3469" w:author="Rafi Aziizi" w:date="2021-11-12T14:55:00Z"/>
        </w:trPr>
        <w:tc>
          <w:tcPr>
            <w:tcW w:w="3827" w:type="dxa"/>
            <w:vAlign w:val="center"/>
          </w:tcPr>
          <w:p w14:paraId="661CA8D4" w14:textId="77777777" w:rsidR="005D5AD6" w:rsidRPr="0044182F" w:rsidRDefault="005D5AD6" w:rsidP="00D26F74">
            <w:pPr>
              <w:rPr>
                <w:ins w:id="3470" w:author="Rafi Aziizi" w:date="2021-11-12T14:55:00Z"/>
                <w:b/>
              </w:rPr>
            </w:pPr>
            <w:ins w:id="3471" w:author="Rafi Aziizi" w:date="2021-11-12T14:55:00Z">
              <w:r w:rsidRPr="0044182F">
                <w:rPr>
                  <w:b/>
                </w:rPr>
                <w:t>ID</w:t>
              </w:r>
            </w:ins>
          </w:p>
        </w:tc>
        <w:tc>
          <w:tcPr>
            <w:tcW w:w="3964" w:type="dxa"/>
            <w:vAlign w:val="center"/>
          </w:tcPr>
          <w:p w14:paraId="7485C280" w14:textId="707B88FC" w:rsidR="005D5AD6" w:rsidRPr="002F6C1D" w:rsidRDefault="005D5AD6" w:rsidP="00D26F74">
            <w:pPr>
              <w:rPr>
                <w:ins w:id="3472" w:author="Rafi Aziizi" w:date="2021-11-12T14:55:00Z"/>
              </w:rPr>
            </w:pPr>
            <w:ins w:id="3473" w:author="Rafi Aziizi" w:date="2021-11-12T14:55:00Z">
              <w:r>
                <w:t>RC1</w:t>
              </w:r>
            </w:ins>
            <w:ins w:id="3474" w:author="Rafi Aziizi" w:date="2021-11-12T14:57:00Z">
              <w:r>
                <w:t>5</w:t>
              </w:r>
            </w:ins>
            <w:ins w:id="3475" w:author="Rafi Aziizi" w:date="2021-11-13T06:56:00Z">
              <w:r w:rsidR="005049EC">
                <w:t>.2</w:t>
              </w:r>
            </w:ins>
          </w:p>
        </w:tc>
      </w:tr>
      <w:tr w:rsidR="005D5AD6" w:rsidRPr="000C722D" w14:paraId="54907D8A" w14:textId="77777777" w:rsidTr="00D26F74">
        <w:trPr>
          <w:jc w:val="center"/>
          <w:ins w:id="3476" w:author="Rafi Aziizi" w:date="2021-11-12T14:55:00Z"/>
        </w:trPr>
        <w:tc>
          <w:tcPr>
            <w:tcW w:w="3827" w:type="dxa"/>
            <w:vAlign w:val="center"/>
          </w:tcPr>
          <w:p w14:paraId="36D7DF8E" w14:textId="77777777" w:rsidR="005D5AD6" w:rsidRPr="0044182F" w:rsidRDefault="005D5AD6" w:rsidP="00D26F74">
            <w:pPr>
              <w:rPr>
                <w:ins w:id="3477" w:author="Rafi Aziizi" w:date="2021-11-12T14:55:00Z"/>
                <w:b/>
              </w:rPr>
            </w:pPr>
            <w:ins w:id="3478" w:author="Rafi Aziizi" w:date="2021-11-12T14:55:00Z">
              <w:r w:rsidRPr="0044182F">
                <w:rPr>
                  <w:b/>
                </w:rPr>
                <w:t>Description</w:t>
              </w:r>
            </w:ins>
          </w:p>
        </w:tc>
        <w:tc>
          <w:tcPr>
            <w:tcW w:w="3964" w:type="dxa"/>
          </w:tcPr>
          <w:p w14:paraId="12A81092" w14:textId="2ECE2011" w:rsidR="005D5AD6" w:rsidRPr="000C722D" w:rsidRDefault="005D5AD6" w:rsidP="00D26F74">
            <w:pPr>
              <w:rPr>
                <w:ins w:id="3479" w:author="Rafi Aziizi" w:date="2021-11-12T14:55:00Z"/>
              </w:rPr>
            </w:pPr>
            <w:ins w:id="3480" w:author="Rafi Aziizi" w:date="2021-11-12T14:55:00Z">
              <w:r>
                <w:t xml:space="preserve">Use case ini merupakan use case </w:t>
              </w:r>
              <w:r>
                <w:lastRenderedPageBreak/>
                <w:t xml:space="preserve">generalisasi dari kelola </w:t>
              </w:r>
            </w:ins>
            <w:ins w:id="3481" w:author="Rafi Aziizi" w:date="2021-11-12T14:57:00Z">
              <w:r>
                <w:t>kelas</w:t>
              </w:r>
            </w:ins>
            <w:ins w:id="3482" w:author="Rafi Aziizi" w:date="2021-11-12T14:55:00Z">
              <w:r>
                <w:t xml:space="preserve"> untuk menghapus data </w:t>
              </w:r>
            </w:ins>
            <w:ins w:id="3483" w:author="Rafi Aziizi" w:date="2021-11-12T14:57:00Z">
              <w:r>
                <w:t>kelas</w:t>
              </w:r>
            </w:ins>
            <w:ins w:id="3484" w:author="Rafi Aziizi" w:date="2021-11-12T14:55:00Z">
              <w:r>
                <w:t>.</w:t>
              </w:r>
            </w:ins>
          </w:p>
        </w:tc>
      </w:tr>
      <w:tr w:rsidR="005D5AD6" w:rsidRPr="002F6C1D" w14:paraId="21E2F5E8" w14:textId="77777777" w:rsidTr="00D26F74">
        <w:trPr>
          <w:jc w:val="center"/>
          <w:ins w:id="3485" w:author="Rafi Aziizi" w:date="2021-11-12T14:55:00Z"/>
        </w:trPr>
        <w:tc>
          <w:tcPr>
            <w:tcW w:w="3827" w:type="dxa"/>
            <w:vAlign w:val="center"/>
          </w:tcPr>
          <w:p w14:paraId="462D026E" w14:textId="77777777" w:rsidR="005D5AD6" w:rsidRPr="0044182F" w:rsidRDefault="005D5AD6" w:rsidP="00D26F74">
            <w:pPr>
              <w:rPr>
                <w:ins w:id="3486" w:author="Rafi Aziizi" w:date="2021-11-12T14:55:00Z"/>
                <w:b/>
              </w:rPr>
            </w:pPr>
            <w:ins w:id="3487" w:author="Rafi Aziizi" w:date="2021-11-12T14:55:00Z">
              <w:r w:rsidRPr="0044182F">
                <w:rPr>
                  <w:b/>
                </w:rPr>
                <w:lastRenderedPageBreak/>
                <w:t>Actors</w:t>
              </w:r>
            </w:ins>
          </w:p>
        </w:tc>
        <w:tc>
          <w:tcPr>
            <w:tcW w:w="3964" w:type="dxa"/>
            <w:vAlign w:val="center"/>
          </w:tcPr>
          <w:p w14:paraId="47C313FF" w14:textId="77777777" w:rsidR="005D5AD6" w:rsidRPr="002F6C1D" w:rsidRDefault="005D5AD6" w:rsidP="00D26F74">
            <w:pPr>
              <w:rPr>
                <w:ins w:id="3488" w:author="Rafi Aziizi" w:date="2021-11-12T14:55:00Z"/>
              </w:rPr>
            </w:pPr>
            <w:ins w:id="3489" w:author="Rafi Aziizi" w:date="2021-11-12T14:55:00Z">
              <w:r>
                <w:t>Bag.IT, Guru BK.</w:t>
              </w:r>
            </w:ins>
          </w:p>
        </w:tc>
      </w:tr>
      <w:tr w:rsidR="005D5AD6" w:rsidRPr="0044182F" w14:paraId="3D3ECCBA" w14:textId="77777777" w:rsidTr="00D26F74">
        <w:trPr>
          <w:jc w:val="center"/>
          <w:ins w:id="3490" w:author="Rafi Aziizi" w:date="2021-11-12T14:55:00Z"/>
        </w:trPr>
        <w:tc>
          <w:tcPr>
            <w:tcW w:w="3827" w:type="dxa"/>
            <w:vAlign w:val="center"/>
          </w:tcPr>
          <w:p w14:paraId="1B0077B6" w14:textId="77777777" w:rsidR="005D5AD6" w:rsidRPr="0044182F" w:rsidRDefault="005D5AD6" w:rsidP="00D26F74">
            <w:pPr>
              <w:rPr>
                <w:ins w:id="3491" w:author="Rafi Aziizi" w:date="2021-11-12T14:55:00Z"/>
                <w:b/>
              </w:rPr>
            </w:pPr>
            <w:ins w:id="3492"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3493" w:author="Rafi Aziizi" w:date="2021-11-12T14:55:00Z"/>
                <w:i/>
                <w:iCs/>
              </w:rPr>
            </w:pPr>
            <w:ins w:id="3494" w:author="Rafi Aziizi" w:date="2021-11-12T14:55:00Z">
              <w:r>
                <w:rPr>
                  <w:i/>
                  <w:iCs/>
                </w:rPr>
                <w:t>Conditional</w:t>
              </w:r>
            </w:ins>
          </w:p>
        </w:tc>
      </w:tr>
      <w:tr w:rsidR="005D5AD6" w:rsidRPr="0044182F" w14:paraId="0404F9D0" w14:textId="77777777" w:rsidTr="00D26F74">
        <w:trPr>
          <w:jc w:val="center"/>
          <w:ins w:id="3495" w:author="Rafi Aziizi" w:date="2021-11-12T14:55:00Z"/>
        </w:trPr>
        <w:tc>
          <w:tcPr>
            <w:tcW w:w="3827" w:type="dxa"/>
            <w:vAlign w:val="center"/>
          </w:tcPr>
          <w:p w14:paraId="2D40C4A0" w14:textId="77777777" w:rsidR="005D5AD6" w:rsidRPr="0044182F" w:rsidRDefault="005D5AD6" w:rsidP="00D26F74">
            <w:pPr>
              <w:rPr>
                <w:ins w:id="3496" w:author="Rafi Aziizi" w:date="2021-11-12T14:55:00Z"/>
                <w:b/>
              </w:rPr>
            </w:pPr>
            <w:ins w:id="3497"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3498" w:author="Rafi Aziizi" w:date="2021-11-12T14:55:00Z"/>
              </w:rPr>
            </w:pPr>
            <w:ins w:id="3499" w:author="Rafi Aziizi" w:date="2021-11-12T14:55:00Z">
              <w:r>
                <w:t>-</w:t>
              </w:r>
            </w:ins>
          </w:p>
        </w:tc>
      </w:tr>
      <w:tr w:rsidR="005D5AD6" w:rsidRPr="0081005E" w14:paraId="3BFE182B" w14:textId="77777777" w:rsidTr="00D26F74">
        <w:trPr>
          <w:jc w:val="center"/>
          <w:ins w:id="3500" w:author="Rafi Aziizi" w:date="2021-11-12T14:55:00Z"/>
        </w:trPr>
        <w:tc>
          <w:tcPr>
            <w:tcW w:w="3827" w:type="dxa"/>
            <w:vAlign w:val="center"/>
          </w:tcPr>
          <w:p w14:paraId="4DF0413B" w14:textId="77777777" w:rsidR="005D5AD6" w:rsidRPr="0044182F" w:rsidRDefault="005D5AD6" w:rsidP="00D26F74">
            <w:pPr>
              <w:rPr>
                <w:ins w:id="3501" w:author="Rafi Aziizi" w:date="2021-11-12T14:55:00Z"/>
                <w:b/>
              </w:rPr>
            </w:pPr>
            <w:ins w:id="3502"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3503" w:author="Rafi Aziizi" w:date="2021-11-12T14:55:00Z"/>
                <w:i/>
                <w:iCs/>
              </w:rPr>
            </w:pPr>
            <w:ins w:id="3504" w:author="Rafi Aziizi" w:date="2021-11-12T14:55:00Z">
              <w:r>
                <w:t xml:space="preserve">Data </w:t>
              </w:r>
            </w:ins>
            <w:ins w:id="3505" w:author="Rafi Aziizi" w:date="2021-11-12T14:57:00Z">
              <w:r>
                <w:t xml:space="preserve">kelas </w:t>
              </w:r>
            </w:ins>
            <w:ins w:id="3506" w:author="Rafi Aziizi" w:date="2021-11-12T14:55:00Z">
              <w:r>
                <w:t>aktif</w:t>
              </w:r>
            </w:ins>
          </w:p>
        </w:tc>
      </w:tr>
      <w:tr w:rsidR="005D5AD6" w:rsidRPr="0048762E" w14:paraId="2F1980BF" w14:textId="77777777" w:rsidTr="00D26F74">
        <w:trPr>
          <w:jc w:val="center"/>
          <w:ins w:id="3507" w:author="Rafi Aziizi" w:date="2021-11-12T14:55:00Z"/>
        </w:trPr>
        <w:tc>
          <w:tcPr>
            <w:tcW w:w="3827" w:type="dxa"/>
            <w:vAlign w:val="center"/>
          </w:tcPr>
          <w:p w14:paraId="1DF20CE7" w14:textId="77777777" w:rsidR="005D5AD6" w:rsidRPr="0044182F" w:rsidRDefault="005D5AD6" w:rsidP="00D26F74">
            <w:pPr>
              <w:rPr>
                <w:ins w:id="3508" w:author="Rafi Aziizi" w:date="2021-11-12T14:55:00Z"/>
                <w:b/>
              </w:rPr>
            </w:pPr>
            <w:ins w:id="3509"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3510" w:author="Rafi Aziizi" w:date="2021-11-12T14:55:00Z"/>
              </w:rPr>
            </w:pPr>
            <w:ins w:id="3511" w:author="Rafi Aziizi" w:date="2021-11-12T15:00:00Z">
              <w:r>
                <w:t>Data kelas terhapus</w:t>
              </w:r>
            </w:ins>
          </w:p>
        </w:tc>
      </w:tr>
      <w:tr w:rsidR="005D5AD6" w:rsidRPr="0044182F" w14:paraId="6F379C86" w14:textId="77777777" w:rsidTr="00D26F74">
        <w:trPr>
          <w:jc w:val="center"/>
          <w:ins w:id="3512"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3513" w:author="Rafi Aziizi" w:date="2021-11-12T14:55:00Z"/>
                <w:b/>
              </w:rPr>
            </w:pPr>
            <w:ins w:id="3514" w:author="Rafi Aziizi" w:date="2021-11-12T14:55:00Z">
              <w:r w:rsidRPr="0044182F">
                <w:rPr>
                  <w:b/>
                </w:rPr>
                <w:t>Main Course</w:t>
              </w:r>
            </w:ins>
          </w:p>
        </w:tc>
      </w:tr>
      <w:tr w:rsidR="005D5AD6" w:rsidRPr="0044182F" w14:paraId="124DA87C" w14:textId="77777777" w:rsidTr="00D26F74">
        <w:trPr>
          <w:jc w:val="center"/>
          <w:ins w:id="3515"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3516" w:author="Rafi Aziizi" w:date="2021-11-12T14:55:00Z"/>
                <w:b/>
              </w:rPr>
            </w:pPr>
            <w:ins w:id="3517"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3518" w:author="Rafi Aziizi" w:date="2021-11-12T14:55:00Z"/>
                <w:b/>
              </w:rPr>
            </w:pPr>
            <w:ins w:id="3519" w:author="Rafi Aziizi" w:date="2021-11-12T14:55:00Z">
              <w:r w:rsidRPr="0044182F">
                <w:rPr>
                  <w:b/>
                </w:rPr>
                <w:t>Reaksi Sistem</w:t>
              </w:r>
            </w:ins>
          </w:p>
        </w:tc>
      </w:tr>
      <w:tr w:rsidR="005D5AD6" w:rsidRPr="0044182F" w14:paraId="0E4715D6" w14:textId="77777777" w:rsidTr="00D26F74">
        <w:trPr>
          <w:jc w:val="center"/>
          <w:ins w:id="3520"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3521" w:author="Rafi Aziizi" w:date="2021-11-12T14:55:00Z"/>
              </w:rPr>
              <w:pPrChange w:id="3522" w:author="chaniaayulestari@outlook.com" w:date="2021-11-12T15:25:00Z">
                <w:pPr>
                  <w:numPr>
                    <w:numId w:val="84"/>
                  </w:numPr>
                  <w:spacing w:after="160"/>
                  <w:ind w:left="720" w:hanging="360"/>
                </w:pPr>
              </w:pPrChange>
            </w:pPr>
            <w:ins w:id="3523" w:author="Rafi Aziizi" w:date="2021-11-12T14:55:00Z">
              <w:r>
                <w:t xml:space="preserve">Memasuki menu “Data </w:t>
              </w:r>
            </w:ins>
            <w:ins w:id="3524" w:author="Rafi Aziizi" w:date="2021-11-12T15:00:00Z">
              <w:r>
                <w:t>Kelas</w:t>
              </w:r>
            </w:ins>
            <w:ins w:id="3525" w:author="Rafi Aziizi" w:date="2021-11-12T14:55:00Z">
              <w:r>
                <w:t>”</w:t>
              </w:r>
            </w:ins>
          </w:p>
        </w:tc>
        <w:tc>
          <w:tcPr>
            <w:tcW w:w="3964" w:type="dxa"/>
            <w:vAlign w:val="center"/>
          </w:tcPr>
          <w:p w14:paraId="2600F86C" w14:textId="77777777" w:rsidR="005D5AD6" w:rsidRPr="0044182F" w:rsidRDefault="005D5AD6">
            <w:pPr>
              <w:pStyle w:val="ListParagraph"/>
              <w:ind w:left="450"/>
              <w:rPr>
                <w:ins w:id="3526" w:author="Rafi Aziizi" w:date="2021-11-12T14:55:00Z"/>
              </w:rPr>
              <w:pPrChange w:id="3527" w:author="chaniaayulestari@outlook.com" w:date="2021-11-12T15:26:00Z">
                <w:pPr>
                  <w:ind w:left="511"/>
                </w:pPr>
              </w:pPrChange>
            </w:pPr>
          </w:p>
        </w:tc>
      </w:tr>
      <w:tr w:rsidR="005D5AD6" w:rsidRPr="0044182F" w14:paraId="6759BA8E" w14:textId="77777777" w:rsidTr="00D26F74">
        <w:trPr>
          <w:jc w:val="center"/>
          <w:ins w:id="3528" w:author="Rafi Aziizi" w:date="2021-11-12T14:55:00Z"/>
        </w:trPr>
        <w:tc>
          <w:tcPr>
            <w:tcW w:w="3827" w:type="dxa"/>
            <w:vAlign w:val="center"/>
          </w:tcPr>
          <w:p w14:paraId="581D7AF9" w14:textId="77777777" w:rsidR="005D5AD6" w:rsidRPr="0044182F" w:rsidRDefault="005D5AD6">
            <w:pPr>
              <w:pStyle w:val="ListParagraph"/>
              <w:ind w:left="450"/>
              <w:rPr>
                <w:ins w:id="3529" w:author="Rafi Aziizi" w:date="2021-11-12T14:55:00Z"/>
              </w:rPr>
              <w:pPrChange w:id="3530"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3531" w:author="Rafi Aziizi" w:date="2021-11-12T14:55:00Z"/>
              </w:rPr>
              <w:pPrChange w:id="3532" w:author="chaniaayulestari@outlook.com" w:date="2021-11-12T15:25:00Z">
                <w:pPr>
                  <w:numPr>
                    <w:numId w:val="84"/>
                  </w:numPr>
                  <w:spacing w:after="160"/>
                  <w:ind w:left="511" w:hanging="360"/>
                </w:pPr>
              </w:pPrChange>
            </w:pPr>
            <w:ins w:id="3533" w:author="Rafi Aziizi" w:date="2021-11-12T14:55:00Z">
              <w:r>
                <w:t xml:space="preserve">Menampilkan seluruh data </w:t>
              </w:r>
            </w:ins>
            <w:ins w:id="3534" w:author="Rafi Aziizi" w:date="2021-11-12T14:58:00Z">
              <w:r>
                <w:t>kelas</w:t>
              </w:r>
            </w:ins>
          </w:p>
        </w:tc>
      </w:tr>
      <w:tr w:rsidR="005D5AD6" w:rsidRPr="0044182F" w14:paraId="6CE7EFDC" w14:textId="77777777" w:rsidTr="00D26F74">
        <w:trPr>
          <w:jc w:val="center"/>
          <w:ins w:id="3535"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3536" w:author="Rafi Aziizi" w:date="2021-11-12T14:55:00Z"/>
              </w:rPr>
              <w:pPrChange w:id="3537" w:author="chaniaayulestari@outlook.com" w:date="2021-11-12T15:25:00Z">
                <w:pPr>
                  <w:pStyle w:val="ListParagraph"/>
                  <w:numPr>
                    <w:numId w:val="84"/>
                  </w:numPr>
                  <w:ind w:hanging="360"/>
                </w:pPr>
              </w:pPrChange>
            </w:pPr>
            <w:ins w:id="3538" w:author="Rafi Aziizi" w:date="2021-11-12T14:55:00Z">
              <w:r>
                <w:t xml:space="preserve">Menghapus data </w:t>
              </w:r>
            </w:ins>
            <w:ins w:id="3539" w:author="Rafi Aziizi" w:date="2021-11-12T14:58:00Z">
              <w:r>
                <w:t xml:space="preserve">kelas </w:t>
              </w:r>
            </w:ins>
            <w:ins w:id="3540"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3541" w:author="Rafi Aziizi" w:date="2021-11-12T14:55:00Z"/>
              </w:rPr>
              <w:pPrChange w:id="3542" w:author="chaniaayulestari@outlook.com" w:date="2021-11-12T15:26:00Z">
                <w:pPr>
                  <w:spacing w:after="160"/>
                  <w:ind w:left="511"/>
                </w:pPr>
              </w:pPrChange>
            </w:pPr>
          </w:p>
        </w:tc>
      </w:tr>
      <w:tr w:rsidR="005D5AD6" w:rsidRPr="0044182F" w14:paraId="6C2ED999" w14:textId="77777777" w:rsidTr="00D26F74">
        <w:trPr>
          <w:jc w:val="center"/>
          <w:ins w:id="3543" w:author="Rafi Aziizi" w:date="2021-11-12T14:55:00Z"/>
        </w:trPr>
        <w:tc>
          <w:tcPr>
            <w:tcW w:w="3827" w:type="dxa"/>
            <w:vAlign w:val="center"/>
          </w:tcPr>
          <w:p w14:paraId="18E9CEA6" w14:textId="77777777" w:rsidR="005D5AD6" w:rsidRDefault="005D5AD6">
            <w:pPr>
              <w:pStyle w:val="ListParagraph"/>
              <w:ind w:left="450"/>
              <w:rPr>
                <w:ins w:id="3544" w:author="Rafi Aziizi" w:date="2021-11-12T14:55:00Z"/>
              </w:rPr>
              <w:pPrChange w:id="3545"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3546" w:author="Rafi Aziizi" w:date="2021-11-12T14:55:00Z"/>
              </w:rPr>
              <w:pPrChange w:id="3547" w:author="chaniaayulestari@outlook.com" w:date="2021-11-12T15:25:00Z">
                <w:pPr>
                  <w:pStyle w:val="ListParagraph"/>
                  <w:numPr>
                    <w:numId w:val="84"/>
                  </w:numPr>
                  <w:spacing w:after="160"/>
                  <w:ind w:hanging="360"/>
                </w:pPr>
              </w:pPrChange>
            </w:pPr>
            <w:ins w:id="3548" w:author="Rafi Aziizi" w:date="2021-11-12T14:55:00Z">
              <w:r>
                <w:t xml:space="preserve">Melakukan </w:t>
              </w:r>
            </w:ins>
            <w:ins w:id="3549" w:author="Rafi Aziizi" w:date="2021-11-12T14:58:00Z">
              <w:r>
                <w:t>penghapusan</w:t>
              </w:r>
            </w:ins>
            <w:ins w:id="3550" w:author="Rafi Aziizi" w:date="2021-11-12T14:55:00Z">
              <w:r>
                <w:t xml:space="preserve"> data </w:t>
              </w:r>
            </w:ins>
            <w:ins w:id="3551" w:author="Rafi Aziizi" w:date="2021-11-12T14:58:00Z">
              <w:r>
                <w:t>kelas</w:t>
              </w:r>
            </w:ins>
            <w:ins w:id="3552" w:author="Rafi Aziizi" w:date="2021-11-12T14:55:00Z">
              <w:r>
                <w:t xml:space="preserve"> pada </w:t>
              </w:r>
              <w:r w:rsidRPr="00C70CAF">
                <w:rPr>
                  <w:i/>
                  <w:iCs/>
                </w:rPr>
                <w:t>database</w:t>
              </w:r>
            </w:ins>
          </w:p>
        </w:tc>
      </w:tr>
      <w:tr w:rsidR="005D5AD6" w:rsidRPr="001B1AF9" w14:paraId="3A0D2EA6" w14:textId="77777777" w:rsidTr="00D26F74">
        <w:trPr>
          <w:jc w:val="center"/>
          <w:ins w:id="3553"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3554" w:author="Rafi Aziizi" w:date="2021-11-12T14:55:00Z"/>
                <w:b/>
                <w:bCs/>
              </w:rPr>
            </w:pPr>
            <w:ins w:id="3555" w:author="Rafi Aziizi" w:date="2021-11-12T14:55:00Z">
              <w:r w:rsidRPr="001B1AF9">
                <w:rPr>
                  <w:b/>
                  <w:bCs/>
                </w:rPr>
                <w:t>Skenario Eksepsi (Optional)</w:t>
              </w:r>
            </w:ins>
          </w:p>
        </w:tc>
      </w:tr>
      <w:tr w:rsidR="005D5AD6" w:rsidRPr="001B1AF9" w14:paraId="7C2346ED" w14:textId="77777777" w:rsidTr="00D26F74">
        <w:trPr>
          <w:jc w:val="center"/>
          <w:ins w:id="3556"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3557" w:author="Rafi Aziizi" w:date="2021-11-12T14:55:00Z"/>
                <w:b/>
                <w:bCs/>
              </w:rPr>
            </w:pPr>
            <w:ins w:id="3558"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3559" w:author="Rafi Aziizi" w:date="2021-11-12T14:55:00Z"/>
                <w:b/>
                <w:bCs/>
              </w:rPr>
            </w:pPr>
            <w:ins w:id="3560" w:author="Rafi Aziizi" w:date="2021-11-12T14:55:00Z">
              <w:r w:rsidRPr="001B1AF9">
                <w:rPr>
                  <w:b/>
                  <w:bCs/>
                </w:rPr>
                <w:t>Reaksi Sistem</w:t>
              </w:r>
            </w:ins>
          </w:p>
        </w:tc>
      </w:tr>
      <w:tr w:rsidR="005D5AD6" w14:paraId="70938B4C" w14:textId="77777777" w:rsidTr="00D26F74">
        <w:trPr>
          <w:jc w:val="center"/>
          <w:ins w:id="3561" w:author="Rafi Aziizi" w:date="2021-11-12T14:55:00Z"/>
        </w:trPr>
        <w:tc>
          <w:tcPr>
            <w:tcW w:w="3827" w:type="dxa"/>
            <w:vAlign w:val="center"/>
          </w:tcPr>
          <w:p w14:paraId="7064E543" w14:textId="0280EC7B" w:rsidR="005D5AD6" w:rsidRDefault="005D5AD6">
            <w:pPr>
              <w:ind w:left="25"/>
              <w:rPr>
                <w:ins w:id="3562" w:author="Rafi Aziizi" w:date="2021-11-12T14:55:00Z"/>
              </w:rPr>
              <w:pPrChange w:id="3563" w:author="chaniaayulestari@outlook.com" w:date="2021-11-12T15:26:00Z">
                <w:pPr>
                  <w:ind w:left="360"/>
                </w:pPr>
              </w:pPrChange>
            </w:pPr>
            <w:ins w:id="3564" w:author="Rafi Aziizi" w:date="2021-11-12T14:55:00Z">
              <w:r>
                <w:t xml:space="preserve">3a. Tidak memasukan secara benar data </w:t>
              </w:r>
            </w:ins>
            <w:ins w:id="3565" w:author="Rafi Aziizi" w:date="2021-11-12T15:01:00Z">
              <w:r>
                <w:t>kelas</w:t>
              </w:r>
            </w:ins>
            <w:ins w:id="3566"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3567" w:author="Rafi Aziizi" w:date="2021-11-12T14:55:00Z"/>
              </w:rPr>
              <w:pPrChange w:id="3568" w:author="chaniaayulestari@outlook.com" w:date="2021-11-12T15:26:00Z">
                <w:pPr>
                  <w:pStyle w:val="ListParagraph"/>
                  <w:spacing w:after="160"/>
                  <w:ind w:left="468"/>
                </w:pPr>
              </w:pPrChange>
            </w:pPr>
          </w:p>
        </w:tc>
      </w:tr>
      <w:tr w:rsidR="005D5AD6" w14:paraId="1E828025" w14:textId="77777777" w:rsidTr="00D26F74">
        <w:trPr>
          <w:jc w:val="center"/>
          <w:ins w:id="3569" w:author="Rafi Aziizi" w:date="2021-11-12T14:55:00Z"/>
        </w:trPr>
        <w:tc>
          <w:tcPr>
            <w:tcW w:w="3827" w:type="dxa"/>
            <w:vAlign w:val="center"/>
          </w:tcPr>
          <w:p w14:paraId="6753E595" w14:textId="77777777" w:rsidR="005D5AD6" w:rsidRDefault="005D5AD6">
            <w:pPr>
              <w:pStyle w:val="ListParagraph"/>
              <w:ind w:left="25"/>
              <w:rPr>
                <w:ins w:id="3570" w:author="Rafi Aziizi" w:date="2021-11-12T14:55:00Z"/>
              </w:rPr>
              <w:pPrChange w:id="3571"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3572" w:author="Rafi Aziizi" w:date="2021-11-12T14:55:00Z"/>
              </w:rPr>
              <w:pPrChange w:id="3573" w:author="chaniaayulestari@outlook.com" w:date="2021-11-12T15:26:00Z">
                <w:pPr>
                  <w:spacing w:after="160"/>
                  <w:ind w:left="360"/>
                </w:pPr>
              </w:pPrChange>
            </w:pPr>
            <w:ins w:id="3574" w:author="Rafi Aziizi" w:date="2021-11-12T14:55:00Z">
              <w:r>
                <w:t xml:space="preserve">3b. Menampilkan pemberitahuan melalui notifikasi bahwa data </w:t>
              </w:r>
            </w:ins>
            <w:ins w:id="3575" w:author="Rafi Aziizi" w:date="2021-11-12T15:01:00Z">
              <w:r>
                <w:t xml:space="preserve">kelas </w:t>
              </w:r>
            </w:ins>
            <w:ins w:id="3576" w:author="Rafi Aziizi" w:date="2021-11-12T14:55:00Z">
              <w:r>
                <w:t>tidak memenuhi persyaratan dan gagal dihapuskan</w:t>
              </w:r>
            </w:ins>
          </w:p>
        </w:tc>
      </w:tr>
    </w:tbl>
    <w:p w14:paraId="0F7AC12B" w14:textId="77777777" w:rsidR="005D5AD6" w:rsidRDefault="005D5AD6" w:rsidP="005D5AD6">
      <w:pPr>
        <w:ind w:left="66"/>
        <w:rPr>
          <w:ins w:id="3577" w:author="Rafi Aziizi" w:date="2021-11-12T14:55:00Z"/>
        </w:rPr>
      </w:pPr>
    </w:p>
    <w:p w14:paraId="73514B29" w14:textId="58E0A60E" w:rsidR="005D5AD6" w:rsidRDefault="005D5AD6" w:rsidP="005D5AD6">
      <w:pPr>
        <w:ind w:left="66"/>
        <w:rPr>
          <w:ins w:id="3578" w:author="chaniaayulestari@outlook.com" w:date="2021-11-12T16:28:00Z"/>
        </w:rPr>
      </w:pPr>
      <w:ins w:id="3579" w:author="Rafi Aziizi" w:date="2021-11-12T14:55:00Z">
        <w:r>
          <w:t xml:space="preserve">c. Skenario Edit </w:t>
        </w:r>
      </w:ins>
      <w:ins w:id="3580" w:author="Rafi Aziizi" w:date="2021-11-12T15:02:00Z">
        <w:r>
          <w:t>Kelas</w:t>
        </w:r>
      </w:ins>
    </w:p>
    <w:p w14:paraId="3D4F5B4D" w14:textId="478C5CF7" w:rsidR="00885B6D" w:rsidDel="00A25E3C" w:rsidRDefault="00885B6D">
      <w:pPr>
        <w:ind w:left="66"/>
        <w:jc w:val="center"/>
        <w:rPr>
          <w:ins w:id="3581" w:author="Rafi Aziizi" w:date="2021-11-12T14:55:00Z"/>
          <w:del w:id="3582" w:author="chaniaayulestari@outlook.com" w:date="2021-11-13T14:06:00Z"/>
        </w:rPr>
        <w:pPrChange w:id="3583" w:author="chaniaayulestari@outlook.com" w:date="2021-11-13T14:07:00Z">
          <w:pPr>
            <w:ind w:left="66"/>
          </w:pPr>
        </w:pPrChange>
      </w:pPr>
    </w:p>
    <w:p w14:paraId="295E261C" w14:textId="4DBED4FB" w:rsidR="00A25E3C" w:rsidRDefault="00A25E3C">
      <w:pPr>
        <w:pStyle w:val="Caption"/>
        <w:keepNext/>
        <w:jc w:val="center"/>
        <w:rPr>
          <w:ins w:id="3584" w:author="chaniaayulestari@outlook.com" w:date="2021-11-13T14:07:00Z"/>
        </w:rPr>
        <w:pPrChange w:id="3585" w:author="chaniaayulestari@outlook.com" w:date="2021-11-13T14:07:00Z">
          <w:pPr/>
        </w:pPrChange>
      </w:pPr>
      <w:bookmarkStart w:id="3586" w:name="_Toc87762743"/>
      <w:ins w:id="3587" w:author="chaniaayulestari@outlook.com" w:date="2021-11-13T14:07:00Z">
        <w:r>
          <w:t xml:space="preserve">Tabel 3. </w:t>
        </w:r>
        <w:r>
          <w:fldChar w:fldCharType="begin"/>
        </w:r>
        <w:r>
          <w:instrText xml:space="preserve"> SEQ Tabel_3. \* ARABIC </w:instrText>
        </w:r>
      </w:ins>
      <w:r>
        <w:fldChar w:fldCharType="separate"/>
      </w:r>
      <w:ins w:id="3588" w:author="chaniaayulestari@outlook.com" w:date="2021-11-13T14:25:00Z">
        <w:r w:rsidR="00456266">
          <w:rPr>
            <w:noProof/>
          </w:rPr>
          <w:t>30</w:t>
        </w:r>
      </w:ins>
      <w:ins w:id="3589" w:author="chaniaayulestari@outlook.com" w:date="2021-11-13T14:07:00Z">
        <w:r>
          <w:fldChar w:fldCharType="end"/>
        </w:r>
        <w:r>
          <w:t xml:space="preserve"> Skenario Edit Kelas</w:t>
        </w:r>
        <w:bookmarkEnd w:id="358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3590" w:author="Rafi Aziizi" w:date="2021-11-12T14:55:00Z"/>
        </w:trPr>
        <w:tc>
          <w:tcPr>
            <w:tcW w:w="3827" w:type="dxa"/>
            <w:shd w:val="clear" w:color="auto" w:fill="F2EE98"/>
            <w:vAlign w:val="center"/>
          </w:tcPr>
          <w:p w14:paraId="10BD5B1C" w14:textId="77777777" w:rsidR="005D5AD6" w:rsidRPr="0044182F" w:rsidRDefault="005D5AD6" w:rsidP="00D26F74">
            <w:pPr>
              <w:rPr>
                <w:ins w:id="3591" w:author="Rafi Aziizi" w:date="2021-11-12T14:55:00Z"/>
                <w:b/>
              </w:rPr>
            </w:pPr>
            <w:ins w:id="3592"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3593" w:author="Rafi Aziizi" w:date="2021-11-12T14:55:00Z"/>
              </w:rPr>
            </w:pPr>
            <w:ins w:id="3594" w:author="Rafi Aziizi" w:date="2021-11-12T14:55:00Z">
              <w:r>
                <w:t xml:space="preserve">Edit </w:t>
              </w:r>
            </w:ins>
            <w:ins w:id="3595" w:author="Rafi Aziizi" w:date="2021-11-12T15:01:00Z">
              <w:r>
                <w:t>Kelas</w:t>
              </w:r>
            </w:ins>
          </w:p>
        </w:tc>
      </w:tr>
      <w:tr w:rsidR="005D5AD6" w:rsidRPr="002F6C1D" w14:paraId="6AE376BE" w14:textId="77777777" w:rsidTr="00D26F74">
        <w:trPr>
          <w:jc w:val="center"/>
          <w:ins w:id="3596" w:author="Rafi Aziizi" w:date="2021-11-12T14:55:00Z"/>
        </w:trPr>
        <w:tc>
          <w:tcPr>
            <w:tcW w:w="3827" w:type="dxa"/>
            <w:vAlign w:val="center"/>
          </w:tcPr>
          <w:p w14:paraId="2F2F89A6" w14:textId="77777777" w:rsidR="005D5AD6" w:rsidRPr="0044182F" w:rsidRDefault="005D5AD6" w:rsidP="00D26F74">
            <w:pPr>
              <w:rPr>
                <w:ins w:id="3597" w:author="Rafi Aziizi" w:date="2021-11-12T14:55:00Z"/>
                <w:b/>
              </w:rPr>
            </w:pPr>
            <w:ins w:id="3598" w:author="Rafi Aziizi" w:date="2021-11-12T14:55:00Z">
              <w:r w:rsidRPr="0044182F">
                <w:rPr>
                  <w:b/>
                </w:rPr>
                <w:t>ID</w:t>
              </w:r>
            </w:ins>
          </w:p>
        </w:tc>
        <w:tc>
          <w:tcPr>
            <w:tcW w:w="3964" w:type="dxa"/>
            <w:vAlign w:val="center"/>
          </w:tcPr>
          <w:p w14:paraId="4DC07208" w14:textId="01E0F747" w:rsidR="005D5AD6" w:rsidRPr="002F6C1D" w:rsidRDefault="005D5AD6" w:rsidP="00D26F74">
            <w:pPr>
              <w:rPr>
                <w:ins w:id="3599" w:author="Rafi Aziizi" w:date="2021-11-12T14:55:00Z"/>
              </w:rPr>
            </w:pPr>
            <w:ins w:id="3600" w:author="Rafi Aziizi" w:date="2021-11-12T14:55:00Z">
              <w:r>
                <w:t>RC1</w:t>
              </w:r>
            </w:ins>
            <w:ins w:id="3601" w:author="Rafi Aziizi" w:date="2021-11-12T15:02:00Z">
              <w:r>
                <w:t>5</w:t>
              </w:r>
            </w:ins>
            <w:ins w:id="3602" w:author="Rafi Aziizi" w:date="2021-11-13T06:56:00Z">
              <w:r w:rsidR="005049EC">
                <w:t>.3</w:t>
              </w:r>
            </w:ins>
          </w:p>
        </w:tc>
      </w:tr>
      <w:tr w:rsidR="005D5AD6" w:rsidRPr="000C722D" w14:paraId="74D68512" w14:textId="77777777" w:rsidTr="00D26F74">
        <w:trPr>
          <w:jc w:val="center"/>
          <w:ins w:id="3603" w:author="Rafi Aziizi" w:date="2021-11-12T14:55:00Z"/>
        </w:trPr>
        <w:tc>
          <w:tcPr>
            <w:tcW w:w="3827" w:type="dxa"/>
            <w:vAlign w:val="center"/>
          </w:tcPr>
          <w:p w14:paraId="334F4F0F" w14:textId="77777777" w:rsidR="005D5AD6" w:rsidRPr="0044182F" w:rsidRDefault="005D5AD6" w:rsidP="00D26F74">
            <w:pPr>
              <w:rPr>
                <w:ins w:id="3604" w:author="Rafi Aziizi" w:date="2021-11-12T14:55:00Z"/>
                <w:b/>
              </w:rPr>
            </w:pPr>
            <w:ins w:id="3605" w:author="Rafi Aziizi" w:date="2021-11-12T14:55:00Z">
              <w:r w:rsidRPr="0044182F">
                <w:rPr>
                  <w:b/>
                </w:rPr>
                <w:t>Description</w:t>
              </w:r>
            </w:ins>
          </w:p>
        </w:tc>
        <w:tc>
          <w:tcPr>
            <w:tcW w:w="3964" w:type="dxa"/>
          </w:tcPr>
          <w:p w14:paraId="0498CBFE" w14:textId="6570C93A" w:rsidR="005D5AD6" w:rsidRPr="000C722D" w:rsidRDefault="005D5AD6" w:rsidP="00D26F74">
            <w:pPr>
              <w:rPr>
                <w:ins w:id="3606" w:author="Rafi Aziizi" w:date="2021-11-12T14:55:00Z"/>
              </w:rPr>
            </w:pPr>
            <w:ins w:id="3607" w:author="Rafi Aziizi" w:date="2021-11-12T14:55:00Z">
              <w:r>
                <w:t xml:space="preserve">Use case ini merupakan use case </w:t>
              </w:r>
              <w:r>
                <w:lastRenderedPageBreak/>
                <w:t xml:space="preserve">generalisasi dari kelola </w:t>
              </w:r>
            </w:ins>
            <w:ins w:id="3608" w:author="Rafi Aziizi" w:date="2021-11-12T15:02:00Z">
              <w:r>
                <w:t>kelas</w:t>
              </w:r>
            </w:ins>
            <w:ins w:id="3609" w:author="Rafi Aziizi" w:date="2021-11-12T14:55:00Z">
              <w:r>
                <w:t xml:space="preserve"> untuk memperbaharui data </w:t>
              </w:r>
            </w:ins>
            <w:ins w:id="3610" w:author="Rafi Aziizi" w:date="2021-11-12T15:02:00Z">
              <w:r>
                <w:t>kelas</w:t>
              </w:r>
            </w:ins>
            <w:ins w:id="3611" w:author="Rafi Aziizi" w:date="2021-11-12T14:55:00Z">
              <w:r>
                <w:t>.</w:t>
              </w:r>
            </w:ins>
          </w:p>
        </w:tc>
      </w:tr>
      <w:tr w:rsidR="005D5AD6" w:rsidRPr="002F6C1D" w14:paraId="5F045F81" w14:textId="77777777" w:rsidTr="00D26F74">
        <w:trPr>
          <w:jc w:val="center"/>
          <w:ins w:id="3612" w:author="Rafi Aziizi" w:date="2021-11-12T14:55:00Z"/>
        </w:trPr>
        <w:tc>
          <w:tcPr>
            <w:tcW w:w="3827" w:type="dxa"/>
            <w:vAlign w:val="center"/>
          </w:tcPr>
          <w:p w14:paraId="64BBED69" w14:textId="77777777" w:rsidR="005D5AD6" w:rsidRPr="0044182F" w:rsidRDefault="005D5AD6" w:rsidP="00D26F74">
            <w:pPr>
              <w:rPr>
                <w:ins w:id="3613" w:author="Rafi Aziizi" w:date="2021-11-12T14:55:00Z"/>
                <w:b/>
              </w:rPr>
            </w:pPr>
            <w:ins w:id="3614" w:author="Rafi Aziizi" w:date="2021-11-12T14:55:00Z">
              <w:r w:rsidRPr="0044182F">
                <w:rPr>
                  <w:b/>
                </w:rPr>
                <w:lastRenderedPageBreak/>
                <w:t>Actors</w:t>
              </w:r>
            </w:ins>
          </w:p>
        </w:tc>
        <w:tc>
          <w:tcPr>
            <w:tcW w:w="3964" w:type="dxa"/>
            <w:vAlign w:val="center"/>
          </w:tcPr>
          <w:p w14:paraId="188FC850" w14:textId="77777777" w:rsidR="005D5AD6" w:rsidRPr="002F6C1D" w:rsidRDefault="005D5AD6" w:rsidP="00D26F74">
            <w:pPr>
              <w:rPr>
                <w:ins w:id="3615" w:author="Rafi Aziizi" w:date="2021-11-12T14:55:00Z"/>
              </w:rPr>
            </w:pPr>
            <w:ins w:id="3616" w:author="Rafi Aziizi" w:date="2021-11-12T14:55:00Z">
              <w:r>
                <w:t>Bag.IT, Guru BK.</w:t>
              </w:r>
            </w:ins>
          </w:p>
        </w:tc>
      </w:tr>
      <w:tr w:rsidR="005D5AD6" w:rsidRPr="0044182F" w14:paraId="3AE5E927" w14:textId="77777777" w:rsidTr="00D26F74">
        <w:trPr>
          <w:jc w:val="center"/>
          <w:ins w:id="3617" w:author="Rafi Aziizi" w:date="2021-11-12T14:55:00Z"/>
        </w:trPr>
        <w:tc>
          <w:tcPr>
            <w:tcW w:w="3827" w:type="dxa"/>
            <w:vAlign w:val="center"/>
          </w:tcPr>
          <w:p w14:paraId="45D0CBC7" w14:textId="77777777" w:rsidR="005D5AD6" w:rsidRPr="0044182F" w:rsidRDefault="005D5AD6" w:rsidP="00D26F74">
            <w:pPr>
              <w:rPr>
                <w:ins w:id="3618" w:author="Rafi Aziizi" w:date="2021-11-12T14:55:00Z"/>
                <w:b/>
              </w:rPr>
            </w:pPr>
            <w:ins w:id="3619"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3620" w:author="Rafi Aziizi" w:date="2021-11-12T14:55:00Z"/>
                <w:i/>
                <w:iCs/>
              </w:rPr>
            </w:pPr>
            <w:ins w:id="3621" w:author="Rafi Aziizi" w:date="2021-11-12T14:55:00Z">
              <w:r>
                <w:rPr>
                  <w:i/>
                  <w:iCs/>
                </w:rPr>
                <w:t>Conditional</w:t>
              </w:r>
            </w:ins>
          </w:p>
        </w:tc>
      </w:tr>
      <w:tr w:rsidR="005D5AD6" w:rsidRPr="0044182F" w14:paraId="17B205FB" w14:textId="77777777" w:rsidTr="00D26F74">
        <w:trPr>
          <w:jc w:val="center"/>
          <w:ins w:id="3622" w:author="Rafi Aziizi" w:date="2021-11-12T14:55:00Z"/>
        </w:trPr>
        <w:tc>
          <w:tcPr>
            <w:tcW w:w="3827" w:type="dxa"/>
            <w:vAlign w:val="center"/>
          </w:tcPr>
          <w:p w14:paraId="212E5AC1" w14:textId="77777777" w:rsidR="005D5AD6" w:rsidRPr="0044182F" w:rsidRDefault="005D5AD6" w:rsidP="00D26F74">
            <w:pPr>
              <w:rPr>
                <w:ins w:id="3623" w:author="Rafi Aziizi" w:date="2021-11-12T14:55:00Z"/>
                <w:b/>
              </w:rPr>
            </w:pPr>
            <w:ins w:id="3624"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3625" w:author="Rafi Aziizi" w:date="2021-11-12T14:55:00Z"/>
              </w:rPr>
            </w:pPr>
            <w:ins w:id="3626" w:author="Rafi Aziizi" w:date="2021-11-12T14:55:00Z">
              <w:r>
                <w:t>-</w:t>
              </w:r>
            </w:ins>
          </w:p>
        </w:tc>
      </w:tr>
      <w:tr w:rsidR="005D5AD6" w:rsidRPr="0081005E" w14:paraId="667D0B2D" w14:textId="77777777" w:rsidTr="00D26F74">
        <w:trPr>
          <w:jc w:val="center"/>
          <w:ins w:id="3627" w:author="Rafi Aziizi" w:date="2021-11-12T14:55:00Z"/>
        </w:trPr>
        <w:tc>
          <w:tcPr>
            <w:tcW w:w="3827" w:type="dxa"/>
            <w:vAlign w:val="center"/>
          </w:tcPr>
          <w:p w14:paraId="239C28C8" w14:textId="77777777" w:rsidR="005D5AD6" w:rsidRPr="0044182F" w:rsidRDefault="005D5AD6" w:rsidP="00D26F74">
            <w:pPr>
              <w:rPr>
                <w:ins w:id="3628" w:author="Rafi Aziizi" w:date="2021-11-12T14:55:00Z"/>
                <w:b/>
              </w:rPr>
            </w:pPr>
            <w:ins w:id="3629"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3630" w:author="Rafi Aziizi" w:date="2021-11-12T14:55:00Z"/>
                <w:i/>
                <w:iCs/>
              </w:rPr>
            </w:pPr>
            <w:ins w:id="3631" w:author="Rafi Aziizi" w:date="2021-11-12T14:55:00Z">
              <w:r>
                <w:t xml:space="preserve">Data </w:t>
              </w:r>
            </w:ins>
            <w:ins w:id="3632" w:author="Rafi Aziizi" w:date="2021-11-12T15:02:00Z">
              <w:r>
                <w:t xml:space="preserve">kelas </w:t>
              </w:r>
            </w:ins>
            <w:ins w:id="3633" w:author="Rafi Aziizi" w:date="2021-11-12T14:55:00Z">
              <w:r>
                <w:t>belum diperbaharui</w:t>
              </w:r>
            </w:ins>
          </w:p>
        </w:tc>
      </w:tr>
      <w:tr w:rsidR="005D5AD6" w:rsidRPr="0048762E" w14:paraId="25700E93" w14:textId="77777777" w:rsidTr="00D26F74">
        <w:trPr>
          <w:jc w:val="center"/>
          <w:ins w:id="3634" w:author="Rafi Aziizi" w:date="2021-11-12T14:55:00Z"/>
        </w:trPr>
        <w:tc>
          <w:tcPr>
            <w:tcW w:w="3827" w:type="dxa"/>
            <w:vAlign w:val="center"/>
          </w:tcPr>
          <w:p w14:paraId="6622AF29" w14:textId="77777777" w:rsidR="005D5AD6" w:rsidRPr="0044182F" w:rsidRDefault="005D5AD6" w:rsidP="00D26F74">
            <w:pPr>
              <w:rPr>
                <w:ins w:id="3635" w:author="Rafi Aziizi" w:date="2021-11-12T14:55:00Z"/>
                <w:b/>
              </w:rPr>
            </w:pPr>
            <w:ins w:id="3636"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3637" w:author="Rafi Aziizi" w:date="2021-11-12T14:55:00Z"/>
              </w:rPr>
            </w:pPr>
            <w:ins w:id="3638" w:author="Rafi Aziizi" w:date="2021-11-12T14:55:00Z">
              <w:r>
                <w:t xml:space="preserve">Perubahan data identitas </w:t>
              </w:r>
            </w:ins>
            <w:ins w:id="3639" w:author="Rafi Aziizi" w:date="2021-11-12T15:02:00Z">
              <w:r>
                <w:t>kelas</w:t>
              </w:r>
            </w:ins>
          </w:p>
        </w:tc>
      </w:tr>
      <w:tr w:rsidR="005D5AD6" w:rsidRPr="0044182F" w14:paraId="347342F7" w14:textId="77777777" w:rsidTr="00D26F74">
        <w:trPr>
          <w:jc w:val="center"/>
          <w:ins w:id="3640"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3641" w:author="Rafi Aziizi" w:date="2021-11-12T14:55:00Z"/>
                <w:b/>
              </w:rPr>
            </w:pPr>
            <w:ins w:id="3642" w:author="Rafi Aziizi" w:date="2021-11-12T14:55:00Z">
              <w:r w:rsidRPr="0044182F">
                <w:rPr>
                  <w:b/>
                </w:rPr>
                <w:t>Main Course</w:t>
              </w:r>
            </w:ins>
          </w:p>
        </w:tc>
      </w:tr>
      <w:tr w:rsidR="005D5AD6" w:rsidRPr="0044182F" w14:paraId="03068BBE" w14:textId="77777777" w:rsidTr="00D26F74">
        <w:trPr>
          <w:jc w:val="center"/>
          <w:ins w:id="3643"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3644" w:author="Rafi Aziizi" w:date="2021-11-12T14:55:00Z"/>
                <w:b/>
              </w:rPr>
            </w:pPr>
            <w:ins w:id="3645"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3646" w:author="Rafi Aziizi" w:date="2021-11-12T14:55:00Z"/>
                <w:b/>
              </w:rPr>
            </w:pPr>
            <w:ins w:id="3647" w:author="Rafi Aziizi" w:date="2021-11-12T14:55:00Z">
              <w:r w:rsidRPr="0044182F">
                <w:rPr>
                  <w:b/>
                </w:rPr>
                <w:t>Reaksi Sistem</w:t>
              </w:r>
            </w:ins>
          </w:p>
        </w:tc>
      </w:tr>
      <w:tr w:rsidR="005D5AD6" w:rsidRPr="0044182F" w14:paraId="2B05367E" w14:textId="77777777" w:rsidTr="00D26F74">
        <w:trPr>
          <w:jc w:val="center"/>
          <w:ins w:id="3648"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3649" w:author="Rafi Aziizi" w:date="2021-11-12T14:55:00Z"/>
              </w:rPr>
              <w:pPrChange w:id="3650" w:author="chaniaayulestari@outlook.com" w:date="2021-11-12T15:26:00Z">
                <w:pPr>
                  <w:numPr>
                    <w:numId w:val="83"/>
                  </w:numPr>
                  <w:spacing w:after="160"/>
                  <w:ind w:left="720" w:hanging="360"/>
                </w:pPr>
              </w:pPrChange>
            </w:pPr>
            <w:ins w:id="3651" w:author="Rafi Aziizi" w:date="2021-11-12T14:55:00Z">
              <w:r>
                <w:t xml:space="preserve">Memasuki menu “Data </w:t>
              </w:r>
            </w:ins>
            <w:ins w:id="3652" w:author="Rafi Aziizi" w:date="2021-11-12T15:02:00Z">
              <w:r>
                <w:t>Kelas</w:t>
              </w:r>
            </w:ins>
            <w:ins w:id="3653" w:author="Rafi Aziizi" w:date="2021-11-12T14:55:00Z">
              <w:r>
                <w:t>”</w:t>
              </w:r>
            </w:ins>
          </w:p>
        </w:tc>
        <w:tc>
          <w:tcPr>
            <w:tcW w:w="3964" w:type="dxa"/>
            <w:vAlign w:val="center"/>
          </w:tcPr>
          <w:p w14:paraId="7C963F3E" w14:textId="77777777" w:rsidR="005D5AD6" w:rsidRPr="0044182F" w:rsidRDefault="005D5AD6">
            <w:pPr>
              <w:pStyle w:val="ListParagraph"/>
              <w:ind w:left="450"/>
              <w:rPr>
                <w:ins w:id="3654" w:author="Rafi Aziizi" w:date="2021-11-12T14:55:00Z"/>
              </w:rPr>
              <w:pPrChange w:id="3655" w:author="chaniaayulestari@outlook.com" w:date="2021-11-12T15:26:00Z">
                <w:pPr>
                  <w:ind w:left="511"/>
                </w:pPr>
              </w:pPrChange>
            </w:pPr>
          </w:p>
        </w:tc>
      </w:tr>
      <w:tr w:rsidR="005D5AD6" w:rsidRPr="0044182F" w14:paraId="232F17F6" w14:textId="77777777" w:rsidTr="00D26F74">
        <w:trPr>
          <w:jc w:val="center"/>
          <w:ins w:id="3656" w:author="Rafi Aziizi" w:date="2021-11-12T14:55:00Z"/>
        </w:trPr>
        <w:tc>
          <w:tcPr>
            <w:tcW w:w="3827" w:type="dxa"/>
            <w:vAlign w:val="center"/>
          </w:tcPr>
          <w:p w14:paraId="02085B1D" w14:textId="77777777" w:rsidR="005D5AD6" w:rsidRPr="0044182F" w:rsidRDefault="005D5AD6">
            <w:pPr>
              <w:pStyle w:val="ListParagraph"/>
              <w:ind w:left="450"/>
              <w:rPr>
                <w:ins w:id="3657" w:author="Rafi Aziizi" w:date="2021-11-12T14:55:00Z"/>
              </w:rPr>
              <w:pPrChange w:id="3658"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3659" w:author="Rafi Aziizi" w:date="2021-11-12T14:55:00Z"/>
              </w:rPr>
              <w:pPrChange w:id="3660" w:author="chaniaayulestari@outlook.com" w:date="2021-11-12T15:26:00Z">
                <w:pPr>
                  <w:numPr>
                    <w:numId w:val="83"/>
                  </w:numPr>
                  <w:spacing w:after="160"/>
                  <w:ind w:left="511" w:hanging="360"/>
                </w:pPr>
              </w:pPrChange>
            </w:pPr>
            <w:ins w:id="3661" w:author="Rafi Aziizi" w:date="2021-11-12T14:55:00Z">
              <w:r>
                <w:t xml:space="preserve">Menampilkan seluruh data </w:t>
              </w:r>
            </w:ins>
            <w:ins w:id="3662" w:author="Rafi Aziizi" w:date="2021-11-12T15:02:00Z">
              <w:r>
                <w:t>kelas</w:t>
              </w:r>
            </w:ins>
          </w:p>
        </w:tc>
      </w:tr>
      <w:tr w:rsidR="005D5AD6" w:rsidRPr="0044182F" w14:paraId="0D0A6DEB" w14:textId="77777777" w:rsidTr="00D26F74">
        <w:trPr>
          <w:jc w:val="center"/>
          <w:ins w:id="3663"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3664" w:author="Rafi Aziizi" w:date="2021-11-12T14:55:00Z"/>
              </w:rPr>
              <w:pPrChange w:id="3665" w:author="chaniaayulestari@outlook.com" w:date="2021-11-12T15:26:00Z">
                <w:pPr>
                  <w:pStyle w:val="ListParagraph"/>
                  <w:numPr>
                    <w:numId w:val="83"/>
                  </w:numPr>
                  <w:ind w:hanging="360"/>
                </w:pPr>
              </w:pPrChange>
            </w:pPr>
            <w:ins w:id="3666" w:author="Rafi Aziizi" w:date="2021-11-12T14:55:00Z">
              <w:r>
                <w:t xml:space="preserve">Menekan tombol “Profile </w:t>
              </w:r>
            </w:ins>
            <w:ins w:id="3667" w:author="Rafi Aziizi" w:date="2021-11-12T15:02:00Z">
              <w:r>
                <w:t>Kelas</w:t>
              </w:r>
            </w:ins>
            <w:ins w:id="3668" w:author="Rafi Aziizi" w:date="2021-11-12T14:55:00Z">
              <w:r>
                <w:t>”</w:t>
              </w:r>
            </w:ins>
          </w:p>
        </w:tc>
        <w:tc>
          <w:tcPr>
            <w:tcW w:w="3964" w:type="dxa"/>
            <w:vAlign w:val="center"/>
          </w:tcPr>
          <w:p w14:paraId="6756EE8C" w14:textId="77777777" w:rsidR="005D5AD6" w:rsidRDefault="005D5AD6">
            <w:pPr>
              <w:pStyle w:val="ListParagraph"/>
              <w:spacing w:after="160"/>
              <w:ind w:left="450"/>
              <w:rPr>
                <w:ins w:id="3669" w:author="Rafi Aziizi" w:date="2021-11-12T14:55:00Z"/>
              </w:rPr>
              <w:pPrChange w:id="3670" w:author="chaniaayulestari@outlook.com" w:date="2021-11-12T15:26:00Z">
                <w:pPr>
                  <w:spacing w:after="160"/>
                  <w:ind w:left="511"/>
                </w:pPr>
              </w:pPrChange>
            </w:pPr>
          </w:p>
        </w:tc>
      </w:tr>
      <w:tr w:rsidR="005D5AD6" w:rsidRPr="0044182F" w14:paraId="2560C866" w14:textId="77777777" w:rsidTr="00D26F74">
        <w:trPr>
          <w:jc w:val="center"/>
          <w:ins w:id="3671" w:author="Rafi Aziizi" w:date="2021-11-12T14:55:00Z"/>
        </w:trPr>
        <w:tc>
          <w:tcPr>
            <w:tcW w:w="3827" w:type="dxa"/>
            <w:vAlign w:val="center"/>
          </w:tcPr>
          <w:p w14:paraId="642789EA" w14:textId="77777777" w:rsidR="005D5AD6" w:rsidRDefault="005D5AD6">
            <w:pPr>
              <w:rPr>
                <w:ins w:id="3672" w:author="Rafi Aziizi" w:date="2021-11-12T14:55:00Z"/>
              </w:rPr>
              <w:pPrChange w:id="3673"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3674" w:author="Rafi Aziizi" w:date="2021-11-12T14:55:00Z"/>
              </w:rPr>
              <w:pPrChange w:id="3675" w:author="chaniaayulestari@outlook.com" w:date="2021-11-12T15:26:00Z">
                <w:pPr>
                  <w:pStyle w:val="ListParagraph"/>
                  <w:numPr>
                    <w:numId w:val="83"/>
                  </w:numPr>
                  <w:spacing w:after="160"/>
                  <w:ind w:hanging="360"/>
                </w:pPr>
              </w:pPrChange>
            </w:pPr>
            <w:ins w:id="3676" w:author="Rafi Aziizi" w:date="2021-11-12T14:55:00Z">
              <w:r>
                <w:t xml:space="preserve">Menampilkan data identitas </w:t>
              </w:r>
            </w:ins>
            <w:ins w:id="3677" w:author="Rafi Aziizi" w:date="2021-11-12T15:02:00Z">
              <w:r>
                <w:t xml:space="preserve">kelas </w:t>
              </w:r>
            </w:ins>
            <w:ins w:id="3678" w:author="Rafi Aziizi" w:date="2021-11-12T14:55:00Z">
              <w:r>
                <w:t>secara keseluruhan</w:t>
              </w:r>
            </w:ins>
          </w:p>
        </w:tc>
      </w:tr>
      <w:tr w:rsidR="005D5AD6" w:rsidRPr="0044182F" w14:paraId="399D8C52" w14:textId="77777777" w:rsidTr="00D26F74">
        <w:trPr>
          <w:jc w:val="center"/>
          <w:ins w:id="3679" w:author="Rafi Aziizi" w:date="2021-11-12T14:55:00Z"/>
        </w:trPr>
        <w:tc>
          <w:tcPr>
            <w:tcW w:w="3827" w:type="dxa"/>
            <w:vAlign w:val="center"/>
          </w:tcPr>
          <w:p w14:paraId="0CF4B744" w14:textId="72B13F46" w:rsidR="005D5AD6" w:rsidRDefault="005D5AD6">
            <w:pPr>
              <w:pStyle w:val="ListParagraph"/>
              <w:numPr>
                <w:ilvl w:val="0"/>
                <w:numId w:val="94"/>
              </w:numPr>
              <w:ind w:left="450"/>
              <w:rPr>
                <w:ins w:id="3680" w:author="Rafi Aziizi" w:date="2021-11-12T14:55:00Z"/>
              </w:rPr>
              <w:pPrChange w:id="3681" w:author="chaniaayulestari@outlook.com" w:date="2021-11-12T15:26:00Z">
                <w:pPr>
                  <w:pStyle w:val="ListParagraph"/>
                  <w:numPr>
                    <w:numId w:val="83"/>
                  </w:numPr>
                  <w:ind w:hanging="360"/>
                </w:pPr>
              </w:pPrChange>
            </w:pPr>
            <w:ins w:id="3682" w:author="Rafi Aziizi" w:date="2021-11-12T14:55:00Z">
              <w:r>
                <w:t xml:space="preserve">Melakukan perubahan data </w:t>
              </w:r>
            </w:ins>
            <w:ins w:id="3683" w:author="Rafi Aziizi" w:date="2021-11-12T15:02:00Z">
              <w:r>
                <w:t>kelas</w:t>
              </w:r>
            </w:ins>
          </w:p>
        </w:tc>
        <w:tc>
          <w:tcPr>
            <w:tcW w:w="3964" w:type="dxa"/>
            <w:vAlign w:val="center"/>
          </w:tcPr>
          <w:p w14:paraId="232766C0" w14:textId="77777777" w:rsidR="005D5AD6" w:rsidRDefault="005D5AD6">
            <w:pPr>
              <w:pStyle w:val="ListParagraph"/>
              <w:spacing w:after="160"/>
              <w:ind w:left="450"/>
              <w:rPr>
                <w:ins w:id="3684" w:author="Rafi Aziizi" w:date="2021-11-12T14:55:00Z"/>
              </w:rPr>
              <w:pPrChange w:id="3685" w:author="chaniaayulestari@outlook.com" w:date="2021-11-12T15:26:00Z">
                <w:pPr>
                  <w:spacing w:after="160"/>
                </w:pPr>
              </w:pPrChange>
            </w:pPr>
          </w:p>
        </w:tc>
      </w:tr>
      <w:tr w:rsidR="005D5AD6" w:rsidRPr="0044182F" w14:paraId="14F97D99" w14:textId="77777777" w:rsidTr="00D26F74">
        <w:trPr>
          <w:jc w:val="center"/>
          <w:ins w:id="3686" w:author="Rafi Aziizi" w:date="2021-11-12T14:55:00Z"/>
        </w:trPr>
        <w:tc>
          <w:tcPr>
            <w:tcW w:w="3827" w:type="dxa"/>
            <w:vAlign w:val="center"/>
          </w:tcPr>
          <w:p w14:paraId="6C1D04F2" w14:textId="77777777" w:rsidR="005D5AD6" w:rsidRDefault="005D5AD6">
            <w:pPr>
              <w:pStyle w:val="ListParagraph"/>
              <w:ind w:left="450"/>
              <w:rPr>
                <w:ins w:id="3687" w:author="Rafi Aziizi" w:date="2021-11-12T14:55:00Z"/>
              </w:rPr>
              <w:pPrChange w:id="3688"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3689" w:author="Rafi Aziizi" w:date="2021-11-12T14:55:00Z"/>
              </w:rPr>
              <w:pPrChange w:id="3690" w:author="chaniaayulestari@outlook.com" w:date="2021-11-12T15:26:00Z">
                <w:pPr>
                  <w:pStyle w:val="ListParagraph"/>
                  <w:numPr>
                    <w:numId w:val="83"/>
                  </w:numPr>
                  <w:spacing w:after="160"/>
                  <w:ind w:hanging="360"/>
                </w:pPr>
              </w:pPrChange>
            </w:pPr>
            <w:ins w:id="3691" w:author="Rafi Aziizi" w:date="2021-11-12T14:55:00Z">
              <w:r>
                <w:t xml:space="preserve">Menyimpan data </w:t>
              </w:r>
            </w:ins>
            <w:ins w:id="3692" w:author="Rafi Aziizi" w:date="2021-11-12T15:02:00Z">
              <w:r>
                <w:t xml:space="preserve">kelas </w:t>
              </w:r>
            </w:ins>
            <w:ins w:id="3693" w:author="Rafi Aziizi" w:date="2021-11-12T14:55:00Z">
              <w:r>
                <w:t xml:space="preserve">terbaru pada </w:t>
              </w:r>
              <w:r w:rsidRPr="00C70CAF">
                <w:rPr>
                  <w:i/>
                  <w:iCs/>
                </w:rPr>
                <w:t>database</w:t>
              </w:r>
            </w:ins>
          </w:p>
        </w:tc>
      </w:tr>
      <w:tr w:rsidR="005D5AD6" w:rsidRPr="001B1AF9" w14:paraId="305CED3B" w14:textId="77777777" w:rsidTr="00D26F74">
        <w:trPr>
          <w:jc w:val="center"/>
          <w:ins w:id="3694"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3695" w:author="Rafi Aziizi" w:date="2021-11-12T14:55:00Z"/>
                <w:b/>
                <w:bCs/>
              </w:rPr>
            </w:pPr>
            <w:ins w:id="3696" w:author="Rafi Aziizi" w:date="2021-11-12T14:55:00Z">
              <w:r w:rsidRPr="001B1AF9">
                <w:rPr>
                  <w:b/>
                  <w:bCs/>
                </w:rPr>
                <w:t>Skenario Eksepsi (Optional)</w:t>
              </w:r>
            </w:ins>
          </w:p>
        </w:tc>
      </w:tr>
      <w:tr w:rsidR="005D5AD6" w:rsidRPr="001B1AF9" w14:paraId="5E730D22" w14:textId="77777777" w:rsidTr="00D26F74">
        <w:trPr>
          <w:jc w:val="center"/>
          <w:ins w:id="3697"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3698" w:author="Rafi Aziizi" w:date="2021-11-12T14:55:00Z"/>
                <w:b/>
                <w:bCs/>
              </w:rPr>
            </w:pPr>
            <w:ins w:id="3699"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3700" w:author="Rafi Aziizi" w:date="2021-11-12T14:55:00Z"/>
                <w:b/>
                <w:bCs/>
              </w:rPr>
            </w:pPr>
            <w:ins w:id="3701" w:author="Rafi Aziizi" w:date="2021-11-12T14:55:00Z">
              <w:r w:rsidRPr="001B1AF9">
                <w:rPr>
                  <w:b/>
                  <w:bCs/>
                </w:rPr>
                <w:t>Reaksi Sistem</w:t>
              </w:r>
            </w:ins>
          </w:p>
        </w:tc>
      </w:tr>
      <w:tr w:rsidR="005D5AD6" w14:paraId="14ACDC63" w14:textId="77777777" w:rsidTr="00D26F74">
        <w:trPr>
          <w:jc w:val="center"/>
          <w:ins w:id="3702" w:author="Rafi Aziizi" w:date="2021-11-12T14:55:00Z"/>
        </w:trPr>
        <w:tc>
          <w:tcPr>
            <w:tcW w:w="3827" w:type="dxa"/>
            <w:vAlign w:val="center"/>
          </w:tcPr>
          <w:p w14:paraId="7ECBBC58" w14:textId="6F7FF8F7" w:rsidR="005D5AD6" w:rsidRDefault="005D5AD6">
            <w:pPr>
              <w:ind w:left="25"/>
              <w:rPr>
                <w:ins w:id="3703" w:author="Rafi Aziizi" w:date="2021-11-12T14:55:00Z"/>
              </w:rPr>
              <w:pPrChange w:id="3704" w:author="chaniaayulestari@outlook.com" w:date="2021-11-12T15:27:00Z">
                <w:pPr>
                  <w:ind w:left="360"/>
                </w:pPr>
              </w:pPrChange>
            </w:pPr>
            <w:ins w:id="3705" w:author="Rafi Aziizi" w:date="2021-11-12T14:55:00Z">
              <w:r>
                <w:t xml:space="preserve">5a. Tidak memasukan secara benar data </w:t>
              </w:r>
            </w:ins>
            <w:ins w:id="3706" w:author="Rafi Aziizi" w:date="2021-11-12T15:02:00Z">
              <w:r>
                <w:t xml:space="preserve">kelas </w:t>
              </w:r>
            </w:ins>
            <w:ins w:id="3707"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3708" w:author="Rafi Aziizi" w:date="2021-11-12T14:55:00Z"/>
              </w:rPr>
              <w:pPrChange w:id="3709" w:author="chaniaayulestari@outlook.com" w:date="2021-11-12T15:27:00Z">
                <w:pPr>
                  <w:pStyle w:val="ListParagraph"/>
                  <w:spacing w:after="160"/>
                  <w:ind w:left="468"/>
                </w:pPr>
              </w:pPrChange>
            </w:pPr>
          </w:p>
        </w:tc>
      </w:tr>
      <w:tr w:rsidR="005D5AD6" w14:paraId="64B59725" w14:textId="77777777" w:rsidTr="00D26F74">
        <w:trPr>
          <w:jc w:val="center"/>
          <w:ins w:id="3710" w:author="Rafi Aziizi" w:date="2021-11-12T14:55:00Z"/>
        </w:trPr>
        <w:tc>
          <w:tcPr>
            <w:tcW w:w="3827" w:type="dxa"/>
            <w:vAlign w:val="center"/>
          </w:tcPr>
          <w:p w14:paraId="468F79DC" w14:textId="77777777" w:rsidR="005D5AD6" w:rsidRDefault="005D5AD6">
            <w:pPr>
              <w:pStyle w:val="ListParagraph"/>
              <w:ind w:left="25"/>
              <w:rPr>
                <w:ins w:id="3711" w:author="Rafi Aziizi" w:date="2021-11-12T14:55:00Z"/>
              </w:rPr>
              <w:pPrChange w:id="3712"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3713" w:author="Rafi Aziizi" w:date="2021-11-12T14:55:00Z"/>
              </w:rPr>
              <w:pPrChange w:id="3714" w:author="chaniaayulestari@outlook.com" w:date="2021-11-12T15:27:00Z">
                <w:pPr>
                  <w:spacing w:after="160"/>
                  <w:ind w:left="360"/>
                </w:pPr>
              </w:pPrChange>
            </w:pPr>
            <w:ins w:id="3715" w:author="chaniaayulestari@outlook.com" w:date="2021-11-12T15:26:00Z">
              <w:r>
                <w:t>5</w:t>
              </w:r>
            </w:ins>
            <w:ins w:id="3716" w:author="Rafi Aziizi" w:date="2021-11-12T14:55:00Z">
              <w:del w:id="3717" w:author="chaniaayulestari@outlook.com" w:date="2021-11-12T15:26:00Z">
                <w:r w:rsidR="005D5AD6" w:rsidDel="00D04EA5">
                  <w:delText>3</w:delText>
                </w:r>
              </w:del>
              <w:r w:rsidR="005D5AD6">
                <w:t xml:space="preserve">b. Menampilkan pemberitahuan melalui notifikasi bahwa data </w:t>
              </w:r>
            </w:ins>
            <w:ins w:id="3718" w:author="Rafi Aziizi" w:date="2021-11-12T15:02:00Z">
              <w:r w:rsidR="005D5AD6">
                <w:t xml:space="preserve">kelas </w:t>
              </w:r>
            </w:ins>
            <w:ins w:id="3719" w:author="Rafi Aziizi" w:date="2021-11-12T14:55:00Z">
              <w:r w:rsidR="005D5AD6">
                <w:t>tidak memenuhi persyaratan dan gagal diperbaharui</w:t>
              </w:r>
            </w:ins>
          </w:p>
        </w:tc>
      </w:tr>
    </w:tbl>
    <w:p w14:paraId="3B2EA914" w14:textId="0F5C02E0" w:rsidR="005D5AD6" w:rsidRDefault="005D5AD6">
      <w:pPr>
        <w:ind w:left="66"/>
        <w:rPr>
          <w:ins w:id="3720" w:author="chaniaayulestari@outlook.com" w:date="2021-11-12T15:27:00Z"/>
        </w:rPr>
      </w:pPr>
    </w:p>
    <w:p w14:paraId="5455BCA9" w14:textId="4C5C1798" w:rsidR="00D04EA5" w:rsidDel="005049EC" w:rsidRDefault="00D04EA5" w:rsidP="00D04EA5">
      <w:pPr>
        <w:ind w:left="66"/>
        <w:rPr>
          <w:ins w:id="3721" w:author="chaniaayulestari@outlook.com" w:date="2021-11-12T15:27:00Z"/>
          <w:del w:id="3722" w:author="Rafi Aziizi" w:date="2021-11-13T06:56:00Z"/>
        </w:rPr>
      </w:pPr>
      <w:ins w:id="3723" w:author="chaniaayulestari@outlook.com" w:date="2021-11-12T15:27:00Z">
        <w:r>
          <w:t xml:space="preserve">d. Skenario </w:t>
        </w:r>
      </w:ins>
      <w:ins w:id="3724" w:author="chaniaayulestari@outlook.com" w:date="2021-11-12T15:28:00Z">
        <w:r>
          <w:t>Lihat Kelas</w:t>
        </w:r>
      </w:ins>
    </w:p>
    <w:p w14:paraId="57E70272" w14:textId="04020953" w:rsidR="00D04EA5" w:rsidDel="00D04EA5" w:rsidRDefault="00D04EA5">
      <w:pPr>
        <w:ind w:left="66"/>
        <w:rPr>
          <w:del w:id="3725" w:author="chaniaayulestari@outlook.com" w:date="2021-11-12T15:28:00Z"/>
        </w:rPr>
        <w:pPrChange w:id="3726" w:author="Rafi Aziizi" w:date="2021-11-13T06:56:00Z">
          <w:pPr>
            <w:pStyle w:val="ListParagraph"/>
            <w:numPr>
              <w:numId w:val="25"/>
            </w:numPr>
            <w:ind w:left="426" w:hanging="360"/>
          </w:pPr>
        </w:pPrChange>
      </w:pPr>
    </w:p>
    <w:p w14:paraId="7C44A7AC" w14:textId="1CB1C00F" w:rsidR="00117601" w:rsidRDefault="00117601">
      <w:pPr>
        <w:ind w:left="66"/>
        <w:pPrChange w:id="3727" w:author="Rafi Aziizi" w:date="2021-11-13T06:56:00Z">
          <w:pPr>
            <w:pStyle w:val="Caption"/>
            <w:keepNext/>
            <w:jc w:val="center"/>
          </w:pPr>
        </w:pPrChange>
      </w:pPr>
      <w:del w:id="3728"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6C8F1ACF" w:rsidR="00A25E3C" w:rsidRDefault="00A25E3C">
      <w:pPr>
        <w:pStyle w:val="Caption"/>
        <w:keepNext/>
        <w:jc w:val="center"/>
        <w:rPr>
          <w:ins w:id="3729" w:author="chaniaayulestari@outlook.com" w:date="2021-11-13T14:07:00Z"/>
        </w:rPr>
        <w:pPrChange w:id="3730" w:author="chaniaayulestari@outlook.com" w:date="2021-11-13T14:07:00Z">
          <w:pPr/>
        </w:pPrChange>
      </w:pPr>
      <w:bookmarkStart w:id="3731" w:name="_Toc87762744"/>
      <w:ins w:id="3732" w:author="chaniaayulestari@outlook.com" w:date="2021-11-13T14:07:00Z">
        <w:r>
          <w:lastRenderedPageBreak/>
          <w:t xml:space="preserve">Tabel 3. </w:t>
        </w:r>
        <w:r>
          <w:fldChar w:fldCharType="begin"/>
        </w:r>
        <w:r>
          <w:instrText xml:space="preserve"> SEQ Tabel_3. \* ARABIC </w:instrText>
        </w:r>
      </w:ins>
      <w:r>
        <w:fldChar w:fldCharType="separate"/>
      </w:r>
      <w:ins w:id="3733" w:author="chaniaayulestari@outlook.com" w:date="2021-11-13T14:25:00Z">
        <w:r w:rsidR="00456266">
          <w:rPr>
            <w:noProof/>
          </w:rPr>
          <w:t>31</w:t>
        </w:r>
      </w:ins>
      <w:ins w:id="3734" w:author="chaniaayulestari@outlook.com" w:date="2021-11-13T14:07:00Z">
        <w:r>
          <w:fldChar w:fldCharType="end"/>
        </w:r>
        <w:r>
          <w:t xml:space="preserve"> Skenario Lihat Kelas</w:t>
        </w:r>
        <w:bookmarkEnd w:id="373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3735" w:author="Rafi Aziizi" w:date="2021-11-12T14:53:00Z">
              <w:r w:rsidDel="005D5AD6">
                <w:delText xml:space="preserve">Kelola </w:delText>
              </w:r>
            </w:del>
            <w:ins w:id="3736"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3737"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3738" w:author="Rafi Aziizi" w:date="2021-11-12T14:54:00Z">
              <w:r>
                <w:t>Use case ini merupakan use case generalisasi dari kelola walikelas untuk melihat data walikelas.</w:t>
              </w:r>
            </w:ins>
            <w:del w:id="3739"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3740" w:author="Rafi Aziizi" w:date="2021-11-12T14:54:00Z">
              <w:r w:rsidDel="005D5AD6">
                <w:delText>Data tetap pada kondisi biasa</w:delText>
              </w:r>
            </w:del>
            <w:ins w:id="3741"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3742" w:author="Rafi Aziizi" w:date="2021-11-12T14:54:00Z">
              <w:r w:rsidDel="005D5AD6">
                <w:delText>telah dikelola atau diedit</w:delText>
              </w:r>
            </w:del>
            <w:ins w:id="3743"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3744" w:author="Rafi Aziizi" w:date="2021-11-12T10:47:00Z">
              <w:r w:rsidDel="007C5FA9">
                <w:delText>Aktor masuk kedalam</w:delText>
              </w:r>
            </w:del>
            <w:ins w:id="3745" w:author="Rafi Aziizi" w:date="2021-11-12T10:47:00Z">
              <w:r w:rsidR="007C5FA9">
                <w:t>mem</w:t>
              </w:r>
            </w:ins>
            <w:ins w:id="3746" w:author="Rafi Aziizi" w:date="2021-11-12T14:54:00Z">
              <w:r w:rsidR="005D5AD6">
                <w:t>a</w:t>
              </w:r>
            </w:ins>
            <w:ins w:id="3747"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3748" w:author="Rafi Aziizi" w:date="2021-11-12T14:53:00Z">
              <w:r>
                <w:t xml:space="preserve">2a. Memasukan data </w:t>
              </w:r>
            </w:ins>
            <w:ins w:id="3749" w:author="Rafi Aziizi" w:date="2021-11-12T14:54:00Z">
              <w:r>
                <w:t>kelas</w:t>
              </w:r>
            </w:ins>
            <w:ins w:id="3750" w:author="Rafi Aziizi" w:date="2021-11-12T14:53:00Z">
              <w:r>
                <w:t xml:space="preserve"> yang tidak ada didalam sistem</w:t>
              </w:r>
            </w:ins>
            <w:del w:id="3751"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3752" w:author="Rafi Aziizi" w:date="2021-11-12T14:53:00Z">
              <w:r>
                <w:t xml:space="preserve">2b. Menampilkan pemberitahuan melalui notifikasi bahwa data </w:t>
              </w:r>
            </w:ins>
            <w:ins w:id="3753" w:author="Rafi Aziizi" w:date="2021-11-12T14:54:00Z">
              <w:r>
                <w:t>kelas</w:t>
              </w:r>
            </w:ins>
            <w:ins w:id="3754" w:author="Rafi Aziizi" w:date="2021-11-12T14:53:00Z">
              <w:r>
                <w:t xml:space="preserve"> tidak ditemukan</w:t>
              </w:r>
            </w:ins>
            <w:del w:id="3755"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3756" w:author="chaniaayulestari@outlook.com" w:date="2021-11-12T16:29:00Z"/>
        </w:rPr>
      </w:pPr>
      <w:r>
        <w:t>Skenario Kelola Admin</w:t>
      </w:r>
    </w:p>
    <w:p w14:paraId="1F8C6D98" w14:textId="2493A52D" w:rsidR="00885B6D" w:rsidRDefault="00885B6D">
      <w:pPr>
        <w:ind w:firstLine="426"/>
        <w:rPr>
          <w:ins w:id="3757" w:author="chaniaayulestari@outlook.com" w:date="2021-11-12T16:29:00Z"/>
        </w:rPr>
        <w:pPrChange w:id="3758" w:author="chaniaayulestari@outlook.com" w:date="2021-11-12T16:29:00Z">
          <w:pPr>
            <w:pStyle w:val="ListParagraph"/>
            <w:numPr>
              <w:numId w:val="25"/>
            </w:numPr>
            <w:ind w:hanging="360"/>
          </w:pPr>
        </w:pPrChange>
      </w:pPr>
      <w:ins w:id="3759"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3760" w:author="chaniaayulestari@outlook.com" w:date="2021-11-12T16:30:00Z"/>
        </w:rPr>
      </w:pPr>
      <w:ins w:id="3761" w:author="chaniaayulestari@outlook.com" w:date="2021-11-12T15:28:00Z">
        <w:r>
          <w:t>Skenario Tambah Admin</w:t>
        </w:r>
      </w:ins>
    </w:p>
    <w:p w14:paraId="0F46420D" w14:textId="4D4EC6E6" w:rsidR="00A25E3C" w:rsidRDefault="00A25E3C">
      <w:pPr>
        <w:pStyle w:val="Caption"/>
        <w:keepNext/>
        <w:jc w:val="center"/>
        <w:rPr>
          <w:ins w:id="3762" w:author="chaniaayulestari@outlook.com" w:date="2021-11-13T14:07:00Z"/>
        </w:rPr>
        <w:pPrChange w:id="3763" w:author="chaniaayulestari@outlook.com" w:date="2021-11-13T14:07:00Z">
          <w:pPr/>
        </w:pPrChange>
      </w:pPr>
      <w:bookmarkStart w:id="3764" w:name="_Toc87762745"/>
      <w:ins w:id="3765" w:author="chaniaayulestari@outlook.com" w:date="2021-11-13T14:07:00Z">
        <w:r>
          <w:lastRenderedPageBreak/>
          <w:t xml:space="preserve">Tabel 3. </w:t>
        </w:r>
        <w:r>
          <w:fldChar w:fldCharType="begin"/>
        </w:r>
        <w:r>
          <w:instrText xml:space="preserve"> SEQ Tabel_3. \* ARABIC </w:instrText>
        </w:r>
      </w:ins>
      <w:r>
        <w:fldChar w:fldCharType="separate"/>
      </w:r>
      <w:ins w:id="3766" w:author="chaniaayulestari@outlook.com" w:date="2021-11-13T14:25:00Z">
        <w:r w:rsidR="00456266">
          <w:rPr>
            <w:noProof/>
          </w:rPr>
          <w:t>32</w:t>
        </w:r>
      </w:ins>
      <w:ins w:id="3767" w:author="chaniaayulestari@outlook.com" w:date="2021-11-13T14:07:00Z">
        <w:r>
          <w:fldChar w:fldCharType="end"/>
        </w:r>
        <w:r>
          <w:t xml:space="preserve"> Skenario Tambah Admin</w:t>
        </w:r>
        <w:bookmarkEnd w:id="37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3768"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3769" w:author="chaniaayulestari@outlook.com" w:date="2021-11-12T15:40:00Z"/>
                <w:b/>
              </w:rPr>
            </w:pPr>
            <w:ins w:id="3770"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3771" w:author="chaniaayulestari@outlook.com" w:date="2021-11-12T15:40:00Z"/>
              </w:rPr>
            </w:pPr>
            <w:ins w:id="3772" w:author="chaniaayulestari@outlook.com" w:date="2021-11-12T15:40:00Z">
              <w:r>
                <w:t xml:space="preserve">Tambah </w:t>
              </w:r>
            </w:ins>
            <w:ins w:id="3773" w:author="chaniaayulestari@outlook.com" w:date="2021-11-12T15:42:00Z">
              <w:r>
                <w:t>Admin</w:t>
              </w:r>
            </w:ins>
          </w:p>
        </w:tc>
      </w:tr>
      <w:tr w:rsidR="00767FB7" w:rsidRPr="002F6C1D" w14:paraId="74C3FD5B" w14:textId="77777777" w:rsidTr="00D26F74">
        <w:trPr>
          <w:jc w:val="center"/>
          <w:ins w:id="3774" w:author="chaniaayulestari@outlook.com" w:date="2021-11-12T15:40:00Z"/>
        </w:trPr>
        <w:tc>
          <w:tcPr>
            <w:tcW w:w="3827" w:type="dxa"/>
            <w:vAlign w:val="center"/>
          </w:tcPr>
          <w:p w14:paraId="1876BF0B" w14:textId="77777777" w:rsidR="00767FB7" w:rsidRPr="0044182F" w:rsidRDefault="00767FB7" w:rsidP="00D26F74">
            <w:pPr>
              <w:rPr>
                <w:ins w:id="3775" w:author="chaniaayulestari@outlook.com" w:date="2021-11-12T15:40:00Z"/>
                <w:b/>
              </w:rPr>
            </w:pPr>
            <w:ins w:id="3776"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3777" w:author="chaniaayulestari@outlook.com" w:date="2021-11-12T15:40:00Z"/>
              </w:rPr>
            </w:pPr>
            <w:ins w:id="3778" w:author="chaniaayulestari@outlook.com" w:date="2021-11-12T15:40:00Z">
              <w:r>
                <w:t>RC1</w:t>
              </w:r>
            </w:ins>
            <w:ins w:id="3779" w:author="chaniaayulestari@outlook.com" w:date="2021-11-12T15:43:00Z">
              <w:r>
                <w:t>6</w:t>
              </w:r>
            </w:ins>
            <w:ins w:id="3780" w:author="Rafi Aziizi" w:date="2021-11-13T06:57:00Z">
              <w:r w:rsidR="005049EC">
                <w:t>.1</w:t>
              </w:r>
            </w:ins>
          </w:p>
        </w:tc>
      </w:tr>
      <w:tr w:rsidR="00767FB7" w:rsidRPr="000C722D" w14:paraId="49628D02" w14:textId="77777777" w:rsidTr="00D26F74">
        <w:trPr>
          <w:jc w:val="center"/>
          <w:ins w:id="3781" w:author="chaniaayulestari@outlook.com" w:date="2021-11-12T15:40:00Z"/>
        </w:trPr>
        <w:tc>
          <w:tcPr>
            <w:tcW w:w="3827" w:type="dxa"/>
            <w:vAlign w:val="center"/>
          </w:tcPr>
          <w:p w14:paraId="1DDB79E8" w14:textId="77777777" w:rsidR="00767FB7" w:rsidRPr="0044182F" w:rsidRDefault="00767FB7" w:rsidP="00D26F74">
            <w:pPr>
              <w:rPr>
                <w:ins w:id="3782" w:author="chaniaayulestari@outlook.com" w:date="2021-11-12T15:40:00Z"/>
                <w:b/>
              </w:rPr>
            </w:pPr>
            <w:ins w:id="3783"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3784" w:author="chaniaayulestari@outlook.com" w:date="2021-11-12T15:40:00Z"/>
              </w:rPr>
            </w:pPr>
            <w:ins w:id="3785" w:author="chaniaayulestari@outlook.com" w:date="2021-11-12T15:40:00Z">
              <w:r>
                <w:t xml:space="preserve">Use case ini merupakan use case generalisasi dari kelola </w:t>
              </w:r>
            </w:ins>
            <w:ins w:id="3786" w:author="chaniaayulestari@outlook.com" w:date="2021-11-12T15:45:00Z">
              <w:r w:rsidR="009F78F1">
                <w:t>admin</w:t>
              </w:r>
            </w:ins>
            <w:ins w:id="3787" w:author="chaniaayulestari@outlook.com" w:date="2021-11-12T15:40:00Z">
              <w:r>
                <w:t xml:space="preserve"> untuk menambah data </w:t>
              </w:r>
            </w:ins>
            <w:ins w:id="3788" w:author="chaniaayulestari@outlook.com" w:date="2021-11-12T15:45:00Z">
              <w:r w:rsidR="009F78F1">
                <w:t>admin</w:t>
              </w:r>
            </w:ins>
          </w:p>
        </w:tc>
      </w:tr>
      <w:tr w:rsidR="00767FB7" w:rsidRPr="002F6C1D" w14:paraId="588BA9B1" w14:textId="77777777" w:rsidTr="00D26F74">
        <w:trPr>
          <w:jc w:val="center"/>
          <w:ins w:id="3789" w:author="chaniaayulestari@outlook.com" w:date="2021-11-12T15:40:00Z"/>
        </w:trPr>
        <w:tc>
          <w:tcPr>
            <w:tcW w:w="3827" w:type="dxa"/>
            <w:vAlign w:val="center"/>
          </w:tcPr>
          <w:p w14:paraId="64C86303" w14:textId="77777777" w:rsidR="00767FB7" w:rsidRPr="0044182F" w:rsidRDefault="00767FB7" w:rsidP="00D26F74">
            <w:pPr>
              <w:rPr>
                <w:ins w:id="3790" w:author="chaniaayulestari@outlook.com" w:date="2021-11-12T15:40:00Z"/>
                <w:b/>
              </w:rPr>
            </w:pPr>
            <w:ins w:id="3791"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3792" w:author="chaniaayulestari@outlook.com" w:date="2021-11-12T15:40:00Z"/>
              </w:rPr>
            </w:pPr>
            <w:ins w:id="3793" w:author="chaniaayulestari@outlook.com" w:date="2021-11-12T15:40:00Z">
              <w:r>
                <w:t>Bag.IT, Guru BK.</w:t>
              </w:r>
            </w:ins>
          </w:p>
        </w:tc>
      </w:tr>
      <w:tr w:rsidR="00767FB7" w:rsidRPr="0044182F" w14:paraId="073F59D6" w14:textId="77777777" w:rsidTr="00D26F74">
        <w:trPr>
          <w:jc w:val="center"/>
          <w:ins w:id="3794" w:author="chaniaayulestari@outlook.com" w:date="2021-11-12T15:40:00Z"/>
        </w:trPr>
        <w:tc>
          <w:tcPr>
            <w:tcW w:w="3827" w:type="dxa"/>
            <w:vAlign w:val="center"/>
          </w:tcPr>
          <w:p w14:paraId="00F9CAD7" w14:textId="77777777" w:rsidR="00767FB7" w:rsidRPr="0044182F" w:rsidRDefault="00767FB7" w:rsidP="00D26F74">
            <w:pPr>
              <w:rPr>
                <w:ins w:id="3795" w:author="chaniaayulestari@outlook.com" w:date="2021-11-12T15:40:00Z"/>
                <w:b/>
              </w:rPr>
            </w:pPr>
            <w:ins w:id="3796"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3797" w:author="chaniaayulestari@outlook.com" w:date="2021-11-12T15:40:00Z"/>
                <w:i/>
                <w:iCs/>
              </w:rPr>
            </w:pPr>
            <w:ins w:id="3798" w:author="chaniaayulestari@outlook.com" w:date="2021-11-12T15:40:00Z">
              <w:r>
                <w:rPr>
                  <w:i/>
                  <w:iCs/>
                </w:rPr>
                <w:t>Conditional</w:t>
              </w:r>
            </w:ins>
          </w:p>
        </w:tc>
      </w:tr>
      <w:tr w:rsidR="00767FB7" w:rsidRPr="0044182F" w14:paraId="716A4270" w14:textId="77777777" w:rsidTr="00D26F74">
        <w:trPr>
          <w:jc w:val="center"/>
          <w:ins w:id="3799" w:author="chaniaayulestari@outlook.com" w:date="2021-11-12T15:40:00Z"/>
        </w:trPr>
        <w:tc>
          <w:tcPr>
            <w:tcW w:w="3827" w:type="dxa"/>
            <w:vAlign w:val="center"/>
          </w:tcPr>
          <w:p w14:paraId="24661038" w14:textId="77777777" w:rsidR="00767FB7" w:rsidRPr="0044182F" w:rsidRDefault="00767FB7" w:rsidP="00D26F74">
            <w:pPr>
              <w:rPr>
                <w:ins w:id="3800" w:author="chaniaayulestari@outlook.com" w:date="2021-11-12T15:40:00Z"/>
                <w:b/>
              </w:rPr>
            </w:pPr>
            <w:ins w:id="3801"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3802" w:author="chaniaayulestari@outlook.com" w:date="2021-11-12T15:40:00Z"/>
              </w:rPr>
            </w:pPr>
            <w:ins w:id="3803" w:author="chaniaayulestari@outlook.com" w:date="2021-11-12T15:40:00Z">
              <w:r>
                <w:t>-</w:t>
              </w:r>
            </w:ins>
          </w:p>
        </w:tc>
      </w:tr>
      <w:tr w:rsidR="00767FB7" w:rsidRPr="0081005E" w14:paraId="0B058BA8" w14:textId="77777777" w:rsidTr="00D26F74">
        <w:trPr>
          <w:jc w:val="center"/>
          <w:ins w:id="3804" w:author="chaniaayulestari@outlook.com" w:date="2021-11-12T15:40:00Z"/>
        </w:trPr>
        <w:tc>
          <w:tcPr>
            <w:tcW w:w="3827" w:type="dxa"/>
            <w:vAlign w:val="center"/>
          </w:tcPr>
          <w:p w14:paraId="1483ABAA" w14:textId="77777777" w:rsidR="00767FB7" w:rsidRPr="0044182F" w:rsidRDefault="00767FB7" w:rsidP="00D26F74">
            <w:pPr>
              <w:rPr>
                <w:ins w:id="3805" w:author="chaniaayulestari@outlook.com" w:date="2021-11-12T15:40:00Z"/>
                <w:b/>
              </w:rPr>
            </w:pPr>
            <w:ins w:id="3806"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3807" w:author="chaniaayulestari@outlook.com" w:date="2021-11-12T15:40:00Z"/>
                <w:i/>
                <w:iCs/>
              </w:rPr>
            </w:pPr>
            <w:ins w:id="3808" w:author="chaniaayulestari@outlook.com" w:date="2021-11-12T15:40:00Z">
              <w:r>
                <w:t xml:space="preserve">Data </w:t>
              </w:r>
            </w:ins>
            <w:ins w:id="3809" w:author="chaniaayulestari@outlook.com" w:date="2021-11-12T15:46:00Z">
              <w:r w:rsidR="009F78F1">
                <w:t>admin</w:t>
              </w:r>
            </w:ins>
            <w:ins w:id="3810" w:author="chaniaayulestari@outlook.com" w:date="2021-11-12T15:40:00Z">
              <w:r>
                <w:t xml:space="preserve"> tidak ada</w:t>
              </w:r>
            </w:ins>
          </w:p>
        </w:tc>
      </w:tr>
      <w:tr w:rsidR="00767FB7" w:rsidRPr="0048762E" w14:paraId="543AA49B" w14:textId="77777777" w:rsidTr="00D26F74">
        <w:trPr>
          <w:jc w:val="center"/>
          <w:ins w:id="3811" w:author="chaniaayulestari@outlook.com" w:date="2021-11-12T15:40:00Z"/>
        </w:trPr>
        <w:tc>
          <w:tcPr>
            <w:tcW w:w="3827" w:type="dxa"/>
            <w:vAlign w:val="center"/>
          </w:tcPr>
          <w:p w14:paraId="6ECB7515" w14:textId="77777777" w:rsidR="00767FB7" w:rsidRPr="0044182F" w:rsidRDefault="00767FB7" w:rsidP="00D26F74">
            <w:pPr>
              <w:rPr>
                <w:ins w:id="3812" w:author="chaniaayulestari@outlook.com" w:date="2021-11-12T15:40:00Z"/>
                <w:b/>
              </w:rPr>
            </w:pPr>
            <w:ins w:id="3813"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3814" w:author="chaniaayulestari@outlook.com" w:date="2021-11-12T15:40:00Z"/>
              </w:rPr>
            </w:pPr>
            <w:ins w:id="3815" w:author="chaniaayulestari@outlook.com" w:date="2021-11-12T15:40:00Z">
              <w:r>
                <w:t xml:space="preserve">Data </w:t>
              </w:r>
            </w:ins>
            <w:ins w:id="3816" w:author="chaniaayulestari@outlook.com" w:date="2021-11-12T15:46:00Z">
              <w:r w:rsidR="009F78F1">
                <w:t>admin</w:t>
              </w:r>
            </w:ins>
            <w:ins w:id="3817" w:author="chaniaayulestari@outlook.com" w:date="2021-11-12T15:40:00Z">
              <w:r>
                <w:t xml:space="preserve"> baru ditampilkan</w:t>
              </w:r>
            </w:ins>
          </w:p>
        </w:tc>
      </w:tr>
      <w:tr w:rsidR="00767FB7" w:rsidRPr="0044182F" w14:paraId="1A89B3E3" w14:textId="77777777" w:rsidTr="00D26F74">
        <w:trPr>
          <w:jc w:val="center"/>
          <w:ins w:id="3818"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3819" w:author="chaniaayulestari@outlook.com" w:date="2021-11-12T15:40:00Z"/>
                <w:b/>
              </w:rPr>
            </w:pPr>
            <w:ins w:id="3820" w:author="chaniaayulestari@outlook.com" w:date="2021-11-12T15:40:00Z">
              <w:r w:rsidRPr="0044182F">
                <w:rPr>
                  <w:b/>
                </w:rPr>
                <w:t>Main Course</w:t>
              </w:r>
            </w:ins>
          </w:p>
        </w:tc>
      </w:tr>
      <w:tr w:rsidR="00767FB7" w:rsidRPr="0044182F" w14:paraId="488730BD" w14:textId="77777777" w:rsidTr="00D26F74">
        <w:trPr>
          <w:jc w:val="center"/>
          <w:ins w:id="3821"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3822" w:author="chaniaayulestari@outlook.com" w:date="2021-11-12T15:40:00Z"/>
                <w:b/>
              </w:rPr>
            </w:pPr>
            <w:ins w:id="3823"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3824" w:author="chaniaayulestari@outlook.com" w:date="2021-11-12T15:40:00Z"/>
                <w:b/>
              </w:rPr>
            </w:pPr>
            <w:ins w:id="3825" w:author="chaniaayulestari@outlook.com" w:date="2021-11-12T15:40:00Z">
              <w:r w:rsidRPr="0044182F">
                <w:rPr>
                  <w:b/>
                </w:rPr>
                <w:t>Reaksi Sistem</w:t>
              </w:r>
            </w:ins>
          </w:p>
        </w:tc>
      </w:tr>
      <w:tr w:rsidR="00767FB7" w:rsidRPr="0044182F" w14:paraId="23F09E4E" w14:textId="77777777" w:rsidTr="00D26F74">
        <w:trPr>
          <w:jc w:val="center"/>
          <w:ins w:id="3826"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3827" w:author="chaniaayulestari@outlook.com" w:date="2021-11-12T15:40:00Z"/>
              </w:rPr>
            </w:pPr>
            <w:ins w:id="3828" w:author="chaniaayulestari@outlook.com" w:date="2021-11-12T15:40:00Z">
              <w:r>
                <w:t xml:space="preserve">Memasuki menu “Tambah </w:t>
              </w:r>
            </w:ins>
            <w:ins w:id="3829" w:author="chaniaayulestari@outlook.com" w:date="2021-11-12T15:46:00Z">
              <w:r w:rsidR="009F78F1">
                <w:t>Admin</w:t>
              </w:r>
            </w:ins>
            <w:ins w:id="3830"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3831" w:author="chaniaayulestari@outlook.com" w:date="2021-11-12T15:40:00Z"/>
              </w:rPr>
            </w:pPr>
          </w:p>
        </w:tc>
      </w:tr>
      <w:tr w:rsidR="00767FB7" w:rsidRPr="0044182F" w14:paraId="5F4840D6" w14:textId="77777777" w:rsidTr="00D26F74">
        <w:trPr>
          <w:jc w:val="center"/>
          <w:ins w:id="3832"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3833"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3834" w:author="chaniaayulestari@outlook.com" w:date="2021-11-12T15:40:00Z"/>
              </w:rPr>
            </w:pPr>
            <w:ins w:id="3835" w:author="chaniaayulestari@outlook.com" w:date="2021-11-12T15:40:00Z">
              <w:r>
                <w:t xml:space="preserve">Menampilkan form tambah data </w:t>
              </w:r>
            </w:ins>
            <w:ins w:id="3836" w:author="chaniaayulestari@outlook.com" w:date="2021-11-12T15:47:00Z">
              <w:r w:rsidR="009F78F1">
                <w:t>admin</w:t>
              </w:r>
            </w:ins>
          </w:p>
        </w:tc>
      </w:tr>
      <w:tr w:rsidR="00767FB7" w:rsidRPr="0044182F" w14:paraId="44C18705" w14:textId="77777777" w:rsidTr="00D26F74">
        <w:trPr>
          <w:jc w:val="center"/>
          <w:ins w:id="3837"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3838" w:author="chaniaayulestari@outlook.com" w:date="2021-11-12T15:40:00Z"/>
              </w:rPr>
            </w:pPr>
            <w:ins w:id="3839" w:author="chaniaayulestari@outlook.com" w:date="2021-11-12T15:40:00Z">
              <w:r>
                <w:t xml:space="preserve">Mengisi form tambah data </w:t>
              </w:r>
            </w:ins>
            <w:ins w:id="3840"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3841" w:author="chaniaayulestari@outlook.com" w:date="2021-11-12T15:40:00Z"/>
              </w:rPr>
            </w:pPr>
          </w:p>
        </w:tc>
      </w:tr>
      <w:tr w:rsidR="00767FB7" w:rsidRPr="0044182F" w14:paraId="13AA8584" w14:textId="77777777" w:rsidTr="00D26F74">
        <w:trPr>
          <w:jc w:val="center"/>
          <w:ins w:id="3842" w:author="chaniaayulestari@outlook.com" w:date="2021-11-12T15:40:00Z"/>
        </w:trPr>
        <w:tc>
          <w:tcPr>
            <w:tcW w:w="3827" w:type="dxa"/>
            <w:vAlign w:val="center"/>
          </w:tcPr>
          <w:p w14:paraId="4F65A2C8" w14:textId="77777777" w:rsidR="00767FB7" w:rsidRDefault="00767FB7" w:rsidP="00D26F74">
            <w:pPr>
              <w:pStyle w:val="ListParagraph"/>
              <w:ind w:left="309"/>
              <w:rPr>
                <w:ins w:id="3843"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3844" w:author="chaniaayulestari@outlook.com" w:date="2021-11-12T15:40:00Z"/>
              </w:rPr>
            </w:pPr>
            <w:ins w:id="3845" w:author="chaniaayulestari@outlook.com" w:date="2021-11-12T15:40:00Z">
              <w:r>
                <w:t xml:space="preserve">Menyimpan data </w:t>
              </w:r>
            </w:ins>
            <w:ins w:id="3846" w:author="chaniaayulestari@outlook.com" w:date="2021-11-12T15:47:00Z">
              <w:r w:rsidR="009F78F1">
                <w:t xml:space="preserve">admin </w:t>
              </w:r>
            </w:ins>
            <w:ins w:id="3847"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3848"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3849" w:author="chaniaayulestari@outlook.com" w:date="2021-11-12T15:40:00Z"/>
                <w:b/>
                <w:bCs/>
              </w:rPr>
            </w:pPr>
            <w:ins w:id="3850" w:author="chaniaayulestari@outlook.com" w:date="2021-11-12T15:40:00Z">
              <w:r w:rsidRPr="001B1AF9">
                <w:rPr>
                  <w:b/>
                  <w:bCs/>
                </w:rPr>
                <w:t>Skenario Eksepsi (Optional)</w:t>
              </w:r>
            </w:ins>
          </w:p>
        </w:tc>
      </w:tr>
      <w:tr w:rsidR="00767FB7" w:rsidRPr="001B1AF9" w14:paraId="228EA41D" w14:textId="77777777" w:rsidTr="00D26F74">
        <w:trPr>
          <w:jc w:val="center"/>
          <w:ins w:id="3851"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3852" w:author="chaniaayulestari@outlook.com" w:date="2021-11-12T15:40:00Z"/>
                <w:b/>
                <w:bCs/>
              </w:rPr>
            </w:pPr>
            <w:ins w:id="3853"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3854" w:author="chaniaayulestari@outlook.com" w:date="2021-11-12T15:40:00Z"/>
                <w:b/>
                <w:bCs/>
              </w:rPr>
            </w:pPr>
            <w:ins w:id="3855" w:author="chaniaayulestari@outlook.com" w:date="2021-11-12T15:40:00Z">
              <w:r w:rsidRPr="001B1AF9">
                <w:rPr>
                  <w:b/>
                  <w:bCs/>
                </w:rPr>
                <w:t>Reaksi Sistem</w:t>
              </w:r>
            </w:ins>
          </w:p>
        </w:tc>
      </w:tr>
      <w:tr w:rsidR="00767FB7" w14:paraId="705B9A96" w14:textId="77777777" w:rsidTr="00D26F74">
        <w:trPr>
          <w:jc w:val="center"/>
          <w:ins w:id="3856" w:author="chaniaayulestari@outlook.com" w:date="2021-11-12T15:40:00Z"/>
        </w:trPr>
        <w:tc>
          <w:tcPr>
            <w:tcW w:w="3827" w:type="dxa"/>
            <w:vAlign w:val="center"/>
          </w:tcPr>
          <w:p w14:paraId="553AA122" w14:textId="4225B789" w:rsidR="00767FB7" w:rsidRDefault="00767FB7" w:rsidP="00D26F74">
            <w:pPr>
              <w:ind w:left="25"/>
              <w:rPr>
                <w:ins w:id="3857" w:author="chaniaayulestari@outlook.com" w:date="2021-11-12T15:40:00Z"/>
              </w:rPr>
            </w:pPr>
            <w:ins w:id="3858" w:author="chaniaayulestari@outlook.com" w:date="2021-11-12T15:40:00Z">
              <w:r>
                <w:t xml:space="preserve">3a. Tidak memasukan data secara lengkap pada form tambah data </w:t>
              </w:r>
            </w:ins>
            <w:ins w:id="3859"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3860" w:author="chaniaayulestari@outlook.com" w:date="2021-11-12T15:40:00Z"/>
              </w:rPr>
            </w:pPr>
          </w:p>
        </w:tc>
      </w:tr>
      <w:tr w:rsidR="00767FB7" w14:paraId="152F1741" w14:textId="77777777" w:rsidTr="00D26F74">
        <w:trPr>
          <w:jc w:val="center"/>
          <w:ins w:id="3861" w:author="chaniaayulestari@outlook.com" w:date="2021-11-12T15:40:00Z"/>
        </w:trPr>
        <w:tc>
          <w:tcPr>
            <w:tcW w:w="3827" w:type="dxa"/>
            <w:vAlign w:val="center"/>
          </w:tcPr>
          <w:p w14:paraId="054666B4" w14:textId="77777777" w:rsidR="00767FB7" w:rsidRDefault="00767FB7" w:rsidP="00D26F74">
            <w:pPr>
              <w:pStyle w:val="ListParagraph"/>
              <w:ind w:left="25"/>
              <w:rPr>
                <w:ins w:id="3862" w:author="chaniaayulestari@outlook.com" w:date="2021-11-12T15:40:00Z"/>
              </w:rPr>
            </w:pPr>
          </w:p>
        </w:tc>
        <w:tc>
          <w:tcPr>
            <w:tcW w:w="3964" w:type="dxa"/>
            <w:vAlign w:val="center"/>
          </w:tcPr>
          <w:p w14:paraId="78DEC4C1" w14:textId="785BCC1F" w:rsidR="00767FB7" w:rsidRDefault="00767FB7" w:rsidP="00D26F74">
            <w:pPr>
              <w:spacing w:after="160"/>
              <w:ind w:left="25"/>
              <w:rPr>
                <w:ins w:id="3863" w:author="chaniaayulestari@outlook.com" w:date="2021-11-12T15:40:00Z"/>
              </w:rPr>
            </w:pPr>
            <w:ins w:id="3864" w:author="chaniaayulestari@outlook.com" w:date="2021-11-12T15:40:00Z">
              <w:r>
                <w:t xml:space="preserve">3b. Menampilkan pemberitahuan melalui notifikasi bahwa </w:t>
              </w:r>
            </w:ins>
            <w:ins w:id="3865" w:author="chaniaayulestari@outlook.com" w:date="2021-11-12T15:47:00Z">
              <w:r w:rsidR="009F78F1">
                <w:t>data admin gagal ditambahkan</w:t>
              </w:r>
            </w:ins>
          </w:p>
        </w:tc>
      </w:tr>
    </w:tbl>
    <w:p w14:paraId="4A9BC4E5" w14:textId="77777777" w:rsidR="00767FB7" w:rsidRDefault="00767FB7" w:rsidP="00767FB7">
      <w:pPr>
        <w:ind w:left="66"/>
        <w:rPr>
          <w:ins w:id="3866" w:author="chaniaayulestari@outlook.com" w:date="2021-11-12T15:40:00Z"/>
        </w:rPr>
      </w:pPr>
    </w:p>
    <w:p w14:paraId="5D3CD77D" w14:textId="54CEE3B0" w:rsidR="00D04EA5" w:rsidRDefault="00D04EA5" w:rsidP="00D04EA5">
      <w:pPr>
        <w:pStyle w:val="ListParagraph"/>
        <w:numPr>
          <w:ilvl w:val="0"/>
          <w:numId w:val="95"/>
        </w:numPr>
        <w:ind w:left="426"/>
        <w:rPr>
          <w:ins w:id="3867" w:author="chaniaayulestari@outlook.com" w:date="2021-11-12T16:30:00Z"/>
        </w:rPr>
      </w:pPr>
      <w:ins w:id="3868" w:author="chaniaayulestari@outlook.com" w:date="2021-11-12T15:28:00Z">
        <w:r>
          <w:t>Skenario Hapus Admin</w:t>
        </w:r>
      </w:ins>
    </w:p>
    <w:p w14:paraId="6D367C8C" w14:textId="4445DA0C" w:rsidR="00A25E3C" w:rsidRDefault="00A25E3C">
      <w:pPr>
        <w:pStyle w:val="Caption"/>
        <w:keepNext/>
        <w:jc w:val="center"/>
        <w:rPr>
          <w:ins w:id="3869" w:author="chaniaayulestari@outlook.com" w:date="2021-11-13T14:08:00Z"/>
        </w:rPr>
        <w:pPrChange w:id="3870" w:author="chaniaayulestari@outlook.com" w:date="2021-11-13T14:08:00Z">
          <w:pPr/>
        </w:pPrChange>
      </w:pPr>
      <w:bookmarkStart w:id="3871" w:name="_Toc87762746"/>
      <w:ins w:id="3872" w:author="chaniaayulestari@outlook.com" w:date="2021-11-13T14:08:00Z">
        <w:r>
          <w:t xml:space="preserve">Tabel 3. </w:t>
        </w:r>
        <w:r>
          <w:fldChar w:fldCharType="begin"/>
        </w:r>
        <w:r>
          <w:instrText xml:space="preserve"> SEQ Tabel_3. \* ARABIC </w:instrText>
        </w:r>
      </w:ins>
      <w:r>
        <w:fldChar w:fldCharType="separate"/>
      </w:r>
      <w:ins w:id="3873" w:author="chaniaayulestari@outlook.com" w:date="2021-11-13T14:25:00Z">
        <w:r w:rsidR="00456266">
          <w:rPr>
            <w:noProof/>
          </w:rPr>
          <w:t>33</w:t>
        </w:r>
      </w:ins>
      <w:ins w:id="3874" w:author="chaniaayulestari@outlook.com" w:date="2021-11-13T14:08:00Z">
        <w:r>
          <w:fldChar w:fldCharType="end"/>
        </w:r>
        <w:r>
          <w:t xml:space="preserve"> Skenario Hapus Admin</w:t>
        </w:r>
        <w:bookmarkEnd w:id="387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3875"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3876" w:author="chaniaayulestari@outlook.com" w:date="2021-11-12T15:48:00Z"/>
                <w:b/>
              </w:rPr>
            </w:pPr>
            <w:ins w:id="3877"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3878" w:author="chaniaayulestari@outlook.com" w:date="2021-11-12T15:48:00Z"/>
              </w:rPr>
            </w:pPr>
            <w:ins w:id="3879" w:author="chaniaayulestari@outlook.com" w:date="2021-11-12T15:48:00Z">
              <w:r>
                <w:t xml:space="preserve">Hapus </w:t>
              </w:r>
            </w:ins>
            <w:ins w:id="3880" w:author="chaniaayulestari@outlook.com" w:date="2021-11-12T15:50:00Z">
              <w:r>
                <w:t>Admin</w:t>
              </w:r>
            </w:ins>
          </w:p>
        </w:tc>
      </w:tr>
      <w:tr w:rsidR="009F78F1" w:rsidRPr="002F6C1D" w14:paraId="0821C31C" w14:textId="77777777" w:rsidTr="00D26F74">
        <w:trPr>
          <w:jc w:val="center"/>
          <w:ins w:id="3881" w:author="chaniaayulestari@outlook.com" w:date="2021-11-12T15:48:00Z"/>
        </w:trPr>
        <w:tc>
          <w:tcPr>
            <w:tcW w:w="3827" w:type="dxa"/>
            <w:vAlign w:val="center"/>
          </w:tcPr>
          <w:p w14:paraId="1EFA2410" w14:textId="77777777" w:rsidR="009F78F1" w:rsidRPr="0044182F" w:rsidRDefault="009F78F1" w:rsidP="00D26F74">
            <w:pPr>
              <w:rPr>
                <w:ins w:id="3882" w:author="chaniaayulestari@outlook.com" w:date="2021-11-12T15:48:00Z"/>
                <w:b/>
              </w:rPr>
            </w:pPr>
            <w:ins w:id="3883"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3884" w:author="chaniaayulestari@outlook.com" w:date="2021-11-12T15:48:00Z"/>
              </w:rPr>
            </w:pPr>
            <w:ins w:id="3885" w:author="chaniaayulestari@outlook.com" w:date="2021-11-12T15:48:00Z">
              <w:r>
                <w:t>RC1</w:t>
              </w:r>
            </w:ins>
            <w:ins w:id="3886" w:author="chaniaayulestari@outlook.com" w:date="2021-11-12T15:50:00Z">
              <w:r>
                <w:t>6</w:t>
              </w:r>
            </w:ins>
            <w:ins w:id="3887" w:author="Rafi Aziizi" w:date="2021-11-13T06:57:00Z">
              <w:r w:rsidR="005049EC">
                <w:t>.2</w:t>
              </w:r>
            </w:ins>
          </w:p>
        </w:tc>
      </w:tr>
      <w:tr w:rsidR="009F78F1" w:rsidRPr="000C722D" w14:paraId="6E1AC976" w14:textId="77777777" w:rsidTr="00D26F74">
        <w:trPr>
          <w:jc w:val="center"/>
          <w:ins w:id="3888" w:author="chaniaayulestari@outlook.com" w:date="2021-11-12T15:48:00Z"/>
        </w:trPr>
        <w:tc>
          <w:tcPr>
            <w:tcW w:w="3827" w:type="dxa"/>
            <w:vAlign w:val="center"/>
          </w:tcPr>
          <w:p w14:paraId="1246C771" w14:textId="77777777" w:rsidR="009F78F1" w:rsidRPr="0044182F" w:rsidRDefault="009F78F1" w:rsidP="00D26F74">
            <w:pPr>
              <w:rPr>
                <w:ins w:id="3889" w:author="chaniaayulestari@outlook.com" w:date="2021-11-12T15:48:00Z"/>
                <w:b/>
              </w:rPr>
            </w:pPr>
            <w:ins w:id="3890"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3891" w:author="chaniaayulestari@outlook.com" w:date="2021-11-12T15:48:00Z"/>
              </w:rPr>
            </w:pPr>
            <w:ins w:id="3892"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3893" w:author="chaniaayulestari@outlook.com" w:date="2021-11-12T15:48:00Z"/>
        </w:trPr>
        <w:tc>
          <w:tcPr>
            <w:tcW w:w="3827" w:type="dxa"/>
            <w:vAlign w:val="center"/>
          </w:tcPr>
          <w:p w14:paraId="14AFB80B" w14:textId="77777777" w:rsidR="009F78F1" w:rsidRPr="0044182F" w:rsidRDefault="009F78F1" w:rsidP="00D26F74">
            <w:pPr>
              <w:rPr>
                <w:ins w:id="3894" w:author="chaniaayulestari@outlook.com" w:date="2021-11-12T15:48:00Z"/>
                <w:b/>
              </w:rPr>
            </w:pPr>
            <w:ins w:id="3895"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3896" w:author="chaniaayulestari@outlook.com" w:date="2021-11-12T15:48:00Z"/>
              </w:rPr>
            </w:pPr>
            <w:ins w:id="3897" w:author="chaniaayulestari@outlook.com" w:date="2021-11-12T15:48:00Z">
              <w:r>
                <w:t>Bag.IT, Guru BK.</w:t>
              </w:r>
            </w:ins>
          </w:p>
        </w:tc>
      </w:tr>
      <w:tr w:rsidR="009F78F1" w:rsidRPr="007B7AB3" w14:paraId="7FAABBB5" w14:textId="77777777" w:rsidTr="00D26F74">
        <w:trPr>
          <w:jc w:val="center"/>
          <w:ins w:id="3898" w:author="chaniaayulestari@outlook.com" w:date="2021-11-12T15:48:00Z"/>
        </w:trPr>
        <w:tc>
          <w:tcPr>
            <w:tcW w:w="3827" w:type="dxa"/>
            <w:vAlign w:val="center"/>
          </w:tcPr>
          <w:p w14:paraId="73EC6AB2" w14:textId="77777777" w:rsidR="009F78F1" w:rsidRPr="0044182F" w:rsidRDefault="009F78F1" w:rsidP="00D26F74">
            <w:pPr>
              <w:rPr>
                <w:ins w:id="3899" w:author="chaniaayulestari@outlook.com" w:date="2021-11-12T15:48:00Z"/>
                <w:b/>
              </w:rPr>
            </w:pPr>
            <w:ins w:id="3900"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3901" w:author="chaniaayulestari@outlook.com" w:date="2021-11-12T15:48:00Z"/>
                <w:i/>
                <w:iCs/>
              </w:rPr>
            </w:pPr>
            <w:ins w:id="3902" w:author="chaniaayulestari@outlook.com" w:date="2021-11-12T15:48:00Z">
              <w:r>
                <w:rPr>
                  <w:i/>
                  <w:iCs/>
                </w:rPr>
                <w:t>Conditional</w:t>
              </w:r>
            </w:ins>
          </w:p>
        </w:tc>
      </w:tr>
      <w:tr w:rsidR="009F78F1" w:rsidRPr="0044182F" w14:paraId="03FD86C6" w14:textId="77777777" w:rsidTr="00D26F74">
        <w:trPr>
          <w:jc w:val="center"/>
          <w:ins w:id="3903" w:author="chaniaayulestari@outlook.com" w:date="2021-11-12T15:48:00Z"/>
        </w:trPr>
        <w:tc>
          <w:tcPr>
            <w:tcW w:w="3827" w:type="dxa"/>
            <w:vAlign w:val="center"/>
          </w:tcPr>
          <w:p w14:paraId="53F00630" w14:textId="77777777" w:rsidR="009F78F1" w:rsidRPr="0044182F" w:rsidRDefault="009F78F1" w:rsidP="00D26F74">
            <w:pPr>
              <w:rPr>
                <w:ins w:id="3904" w:author="chaniaayulestari@outlook.com" w:date="2021-11-12T15:48:00Z"/>
                <w:b/>
              </w:rPr>
            </w:pPr>
            <w:ins w:id="3905"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3906" w:author="chaniaayulestari@outlook.com" w:date="2021-11-12T15:48:00Z"/>
              </w:rPr>
            </w:pPr>
            <w:ins w:id="3907" w:author="chaniaayulestari@outlook.com" w:date="2021-11-12T15:48:00Z">
              <w:r>
                <w:t>-</w:t>
              </w:r>
            </w:ins>
          </w:p>
        </w:tc>
      </w:tr>
      <w:tr w:rsidR="009F78F1" w:rsidRPr="0081005E" w14:paraId="33A0D482" w14:textId="77777777" w:rsidTr="00D26F74">
        <w:trPr>
          <w:jc w:val="center"/>
          <w:ins w:id="3908" w:author="chaniaayulestari@outlook.com" w:date="2021-11-12T15:48:00Z"/>
        </w:trPr>
        <w:tc>
          <w:tcPr>
            <w:tcW w:w="3827" w:type="dxa"/>
            <w:vAlign w:val="center"/>
          </w:tcPr>
          <w:p w14:paraId="30281A72" w14:textId="77777777" w:rsidR="009F78F1" w:rsidRPr="0044182F" w:rsidRDefault="009F78F1" w:rsidP="00D26F74">
            <w:pPr>
              <w:rPr>
                <w:ins w:id="3909" w:author="chaniaayulestari@outlook.com" w:date="2021-11-12T15:48:00Z"/>
                <w:b/>
              </w:rPr>
            </w:pPr>
            <w:ins w:id="3910"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3911" w:author="chaniaayulestari@outlook.com" w:date="2021-11-12T15:48:00Z"/>
                <w:i/>
                <w:iCs/>
              </w:rPr>
            </w:pPr>
            <w:ins w:id="3912" w:author="chaniaayulestari@outlook.com" w:date="2021-11-12T15:48:00Z">
              <w:r>
                <w:t>Data admin belum terh</w:t>
              </w:r>
            </w:ins>
            <w:ins w:id="3913" w:author="chaniaayulestari@outlook.com" w:date="2021-11-12T15:49:00Z">
              <w:r>
                <w:t>apus</w:t>
              </w:r>
            </w:ins>
          </w:p>
        </w:tc>
      </w:tr>
      <w:tr w:rsidR="009F78F1" w:rsidRPr="0048762E" w14:paraId="167A3802" w14:textId="77777777" w:rsidTr="00D26F74">
        <w:trPr>
          <w:jc w:val="center"/>
          <w:ins w:id="3914" w:author="chaniaayulestari@outlook.com" w:date="2021-11-12T15:48:00Z"/>
        </w:trPr>
        <w:tc>
          <w:tcPr>
            <w:tcW w:w="3827" w:type="dxa"/>
            <w:vAlign w:val="center"/>
          </w:tcPr>
          <w:p w14:paraId="3C0541EA" w14:textId="77777777" w:rsidR="009F78F1" w:rsidRPr="0044182F" w:rsidRDefault="009F78F1" w:rsidP="00D26F74">
            <w:pPr>
              <w:rPr>
                <w:ins w:id="3915" w:author="chaniaayulestari@outlook.com" w:date="2021-11-12T15:48:00Z"/>
                <w:b/>
              </w:rPr>
            </w:pPr>
            <w:ins w:id="3916"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3917" w:author="chaniaayulestari@outlook.com" w:date="2021-11-12T15:48:00Z"/>
              </w:rPr>
            </w:pPr>
            <w:ins w:id="3918" w:author="chaniaayulestari@outlook.com" w:date="2021-11-12T15:48:00Z">
              <w:r>
                <w:t xml:space="preserve">Data </w:t>
              </w:r>
            </w:ins>
            <w:ins w:id="3919" w:author="chaniaayulestari@outlook.com" w:date="2021-11-12T15:49:00Z">
              <w:r>
                <w:t>admin</w:t>
              </w:r>
            </w:ins>
            <w:ins w:id="3920" w:author="chaniaayulestari@outlook.com" w:date="2021-11-12T15:48:00Z">
              <w:r>
                <w:t xml:space="preserve"> terhapus</w:t>
              </w:r>
            </w:ins>
          </w:p>
        </w:tc>
      </w:tr>
      <w:tr w:rsidR="009F78F1" w:rsidRPr="0044182F" w14:paraId="0A03E790" w14:textId="77777777" w:rsidTr="00D26F74">
        <w:trPr>
          <w:jc w:val="center"/>
          <w:ins w:id="3921"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3922" w:author="chaniaayulestari@outlook.com" w:date="2021-11-12T15:48:00Z"/>
                <w:b/>
              </w:rPr>
            </w:pPr>
            <w:ins w:id="3923" w:author="chaniaayulestari@outlook.com" w:date="2021-11-12T15:48:00Z">
              <w:r w:rsidRPr="0044182F">
                <w:rPr>
                  <w:b/>
                </w:rPr>
                <w:t>Main Course</w:t>
              </w:r>
            </w:ins>
          </w:p>
        </w:tc>
      </w:tr>
      <w:tr w:rsidR="009F78F1" w:rsidRPr="0044182F" w14:paraId="14710190" w14:textId="77777777" w:rsidTr="00D26F74">
        <w:trPr>
          <w:jc w:val="center"/>
          <w:ins w:id="3924"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3925" w:author="chaniaayulestari@outlook.com" w:date="2021-11-12T15:48:00Z"/>
                <w:b/>
              </w:rPr>
            </w:pPr>
            <w:ins w:id="3926"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3927" w:author="chaniaayulestari@outlook.com" w:date="2021-11-12T15:48:00Z"/>
                <w:b/>
              </w:rPr>
            </w:pPr>
            <w:ins w:id="3928" w:author="chaniaayulestari@outlook.com" w:date="2021-11-12T15:48:00Z">
              <w:r w:rsidRPr="0044182F">
                <w:rPr>
                  <w:b/>
                </w:rPr>
                <w:t>Reaksi Sistem</w:t>
              </w:r>
            </w:ins>
          </w:p>
        </w:tc>
      </w:tr>
      <w:tr w:rsidR="009F78F1" w:rsidRPr="0044182F" w14:paraId="467D86E9" w14:textId="77777777" w:rsidTr="00D26F74">
        <w:trPr>
          <w:jc w:val="center"/>
          <w:ins w:id="3929"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3930" w:author="chaniaayulestari@outlook.com" w:date="2021-11-12T15:48:00Z"/>
              </w:rPr>
              <w:pPrChange w:id="3931" w:author="chaniaayulestari@outlook.com" w:date="2021-11-12T15:25:00Z">
                <w:pPr>
                  <w:numPr>
                    <w:numId w:val="84"/>
                  </w:numPr>
                  <w:spacing w:after="160"/>
                  <w:ind w:left="720" w:hanging="360"/>
                </w:pPr>
              </w:pPrChange>
            </w:pPr>
            <w:ins w:id="3932" w:author="chaniaayulestari@outlook.com" w:date="2021-11-12T15:48:00Z">
              <w:r>
                <w:t xml:space="preserve">Memasuki menu “Data </w:t>
              </w:r>
            </w:ins>
            <w:ins w:id="3933" w:author="chaniaayulestari@outlook.com" w:date="2021-11-12T15:49:00Z">
              <w:r>
                <w:t>admin</w:t>
              </w:r>
            </w:ins>
            <w:ins w:id="3934"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3935" w:author="chaniaayulestari@outlook.com" w:date="2021-11-12T15:48:00Z"/>
              </w:rPr>
              <w:pPrChange w:id="3936" w:author="chaniaayulestari@outlook.com" w:date="2021-11-12T15:26:00Z">
                <w:pPr>
                  <w:ind w:left="511"/>
                </w:pPr>
              </w:pPrChange>
            </w:pPr>
          </w:p>
        </w:tc>
      </w:tr>
      <w:tr w:rsidR="009F78F1" w:rsidRPr="0044182F" w14:paraId="7F28D24C" w14:textId="77777777" w:rsidTr="00D26F74">
        <w:trPr>
          <w:jc w:val="center"/>
          <w:ins w:id="3937" w:author="chaniaayulestari@outlook.com" w:date="2021-11-12T15:48:00Z"/>
        </w:trPr>
        <w:tc>
          <w:tcPr>
            <w:tcW w:w="3827" w:type="dxa"/>
            <w:vAlign w:val="center"/>
          </w:tcPr>
          <w:p w14:paraId="58AD7EC5" w14:textId="77777777" w:rsidR="009F78F1" w:rsidRPr="0044182F" w:rsidRDefault="009F78F1">
            <w:pPr>
              <w:pStyle w:val="ListParagraph"/>
              <w:ind w:left="450"/>
              <w:rPr>
                <w:ins w:id="3938" w:author="chaniaayulestari@outlook.com" w:date="2021-11-12T15:48:00Z"/>
              </w:rPr>
              <w:pPrChange w:id="3939"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3940" w:author="chaniaayulestari@outlook.com" w:date="2021-11-12T15:48:00Z"/>
              </w:rPr>
              <w:pPrChange w:id="3941" w:author="chaniaayulestari@outlook.com" w:date="2021-11-12T15:25:00Z">
                <w:pPr>
                  <w:numPr>
                    <w:numId w:val="84"/>
                  </w:numPr>
                  <w:spacing w:after="160"/>
                  <w:ind w:left="511" w:hanging="360"/>
                </w:pPr>
              </w:pPrChange>
            </w:pPr>
            <w:ins w:id="3942" w:author="chaniaayulestari@outlook.com" w:date="2021-11-12T15:48:00Z">
              <w:r>
                <w:t xml:space="preserve">Menampilkan seluruh </w:t>
              </w:r>
            </w:ins>
            <w:ins w:id="3943" w:author="chaniaayulestari@outlook.com" w:date="2021-11-12T15:49:00Z">
              <w:r>
                <w:t>data admin</w:t>
              </w:r>
            </w:ins>
          </w:p>
        </w:tc>
      </w:tr>
      <w:tr w:rsidR="009F78F1" w14:paraId="03CCDE76" w14:textId="77777777" w:rsidTr="00D26F74">
        <w:trPr>
          <w:jc w:val="center"/>
          <w:ins w:id="3944"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3945" w:author="chaniaayulestari@outlook.com" w:date="2021-11-12T15:48:00Z"/>
              </w:rPr>
              <w:pPrChange w:id="3946" w:author="chaniaayulestari@outlook.com" w:date="2021-11-12T15:25:00Z">
                <w:pPr>
                  <w:pStyle w:val="ListParagraph"/>
                  <w:numPr>
                    <w:numId w:val="84"/>
                  </w:numPr>
                  <w:ind w:hanging="360"/>
                </w:pPr>
              </w:pPrChange>
            </w:pPr>
            <w:ins w:id="3947" w:author="chaniaayulestari@outlook.com" w:date="2021-11-12T15:48:00Z">
              <w:r>
                <w:t xml:space="preserve">Menghapus data </w:t>
              </w:r>
            </w:ins>
            <w:ins w:id="3948" w:author="chaniaayulestari@outlook.com" w:date="2021-11-12T15:49:00Z">
              <w:r>
                <w:t>admin</w:t>
              </w:r>
            </w:ins>
            <w:ins w:id="3949"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3950" w:author="chaniaayulestari@outlook.com" w:date="2021-11-12T15:48:00Z"/>
              </w:rPr>
              <w:pPrChange w:id="3951" w:author="chaniaayulestari@outlook.com" w:date="2021-11-12T15:26:00Z">
                <w:pPr>
                  <w:spacing w:after="160"/>
                  <w:ind w:left="511"/>
                </w:pPr>
              </w:pPrChange>
            </w:pPr>
          </w:p>
        </w:tc>
      </w:tr>
      <w:tr w:rsidR="009F78F1" w14:paraId="78579B40" w14:textId="77777777" w:rsidTr="00D26F74">
        <w:trPr>
          <w:jc w:val="center"/>
          <w:ins w:id="3952" w:author="chaniaayulestari@outlook.com" w:date="2021-11-12T15:48:00Z"/>
        </w:trPr>
        <w:tc>
          <w:tcPr>
            <w:tcW w:w="3827" w:type="dxa"/>
            <w:vAlign w:val="center"/>
          </w:tcPr>
          <w:p w14:paraId="657F0FAF" w14:textId="77777777" w:rsidR="009F78F1" w:rsidRDefault="009F78F1">
            <w:pPr>
              <w:pStyle w:val="ListParagraph"/>
              <w:ind w:left="450"/>
              <w:rPr>
                <w:ins w:id="3953" w:author="chaniaayulestari@outlook.com" w:date="2021-11-12T15:48:00Z"/>
              </w:rPr>
              <w:pPrChange w:id="3954"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3955" w:author="chaniaayulestari@outlook.com" w:date="2021-11-12T15:48:00Z"/>
              </w:rPr>
              <w:pPrChange w:id="3956" w:author="chaniaayulestari@outlook.com" w:date="2021-11-12T15:25:00Z">
                <w:pPr>
                  <w:pStyle w:val="ListParagraph"/>
                  <w:numPr>
                    <w:numId w:val="84"/>
                  </w:numPr>
                  <w:spacing w:after="160"/>
                  <w:ind w:hanging="360"/>
                </w:pPr>
              </w:pPrChange>
            </w:pPr>
            <w:ins w:id="3957" w:author="chaniaayulestari@outlook.com" w:date="2021-11-12T15:48:00Z">
              <w:r>
                <w:t xml:space="preserve">Melakukan penghapusan data </w:t>
              </w:r>
            </w:ins>
            <w:ins w:id="3958" w:author="chaniaayulestari@outlook.com" w:date="2021-11-12T15:49:00Z">
              <w:r>
                <w:t>admin</w:t>
              </w:r>
            </w:ins>
            <w:ins w:id="3959" w:author="chaniaayulestari@outlook.com" w:date="2021-11-12T15:48:00Z">
              <w:r>
                <w:t xml:space="preserve"> pada </w:t>
              </w:r>
              <w:r w:rsidRPr="00C70CAF">
                <w:rPr>
                  <w:i/>
                  <w:iCs/>
                </w:rPr>
                <w:t>database</w:t>
              </w:r>
            </w:ins>
          </w:p>
        </w:tc>
      </w:tr>
      <w:tr w:rsidR="009F78F1" w:rsidRPr="001B1AF9" w14:paraId="19F7F8DB" w14:textId="77777777" w:rsidTr="00D26F74">
        <w:trPr>
          <w:jc w:val="center"/>
          <w:ins w:id="3960"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3961" w:author="chaniaayulestari@outlook.com" w:date="2021-11-12T15:48:00Z"/>
                <w:b/>
                <w:bCs/>
              </w:rPr>
            </w:pPr>
            <w:ins w:id="3962" w:author="chaniaayulestari@outlook.com" w:date="2021-11-12T15:48:00Z">
              <w:r w:rsidRPr="001B1AF9">
                <w:rPr>
                  <w:b/>
                  <w:bCs/>
                </w:rPr>
                <w:t>Skenario Eksepsi (Optional)</w:t>
              </w:r>
            </w:ins>
          </w:p>
        </w:tc>
      </w:tr>
      <w:tr w:rsidR="009F78F1" w:rsidRPr="001B1AF9" w14:paraId="6787D77E" w14:textId="77777777" w:rsidTr="00D26F74">
        <w:trPr>
          <w:jc w:val="center"/>
          <w:ins w:id="3963"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3964" w:author="chaniaayulestari@outlook.com" w:date="2021-11-12T15:48:00Z"/>
                <w:b/>
                <w:bCs/>
              </w:rPr>
            </w:pPr>
            <w:ins w:id="3965"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3966" w:author="chaniaayulestari@outlook.com" w:date="2021-11-12T15:48:00Z"/>
                <w:b/>
                <w:bCs/>
              </w:rPr>
            </w:pPr>
            <w:ins w:id="3967" w:author="chaniaayulestari@outlook.com" w:date="2021-11-12T15:48:00Z">
              <w:r w:rsidRPr="001B1AF9">
                <w:rPr>
                  <w:b/>
                  <w:bCs/>
                </w:rPr>
                <w:t>Reaksi Sistem</w:t>
              </w:r>
            </w:ins>
          </w:p>
        </w:tc>
      </w:tr>
      <w:tr w:rsidR="009F78F1" w14:paraId="66BAD1D7" w14:textId="77777777" w:rsidTr="00D26F74">
        <w:trPr>
          <w:jc w:val="center"/>
          <w:ins w:id="3968" w:author="chaniaayulestari@outlook.com" w:date="2021-11-12T15:48:00Z"/>
        </w:trPr>
        <w:tc>
          <w:tcPr>
            <w:tcW w:w="3827" w:type="dxa"/>
            <w:vAlign w:val="center"/>
          </w:tcPr>
          <w:p w14:paraId="6162EAB1" w14:textId="3DB990DE" w:rsidR="009F78F1" w:rsidRDefault="009F78F1">
            <w:pPr>
              <w:ind w:left="25"/>
              <w:rPr>
                <w:ins w:id="3969" w:author="chaniaayulestari@outlook.com" w:date="2021-11-12T15:48:00Z"/>
              </w:rPr>
              <w:pPrChange w:id="3970" w:author="chaniaayulestari@outlook.com" w:date="2021-11-12T15:26:00Z">
                <w:pPr>
                  <w:ind w:left="360"/>
                </w:pPr>
              </w:pPrChange>
            </w:pPr>
            <w:ins w:id="3971" w:author="chaniaayulestari@outlook.com" w:date="2021-11-12T15:48:00Z">
              <w:r>
                <w:t xml:space="preserve">3a. Tidak memasukan secara benar data </w:t>
              </w:r>
            </w:ins>
            <w:ins w:id="3972" w:author="chaniaayulestari@outlook.com" w:date="2021-11-12T15:49:00Z">
              <w:r>
                <w:t>admin</w:t>
              </w:r>
            </w:ins>
            <w:ins w:id="3973"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3974" w:author="chaniaayulestari@outlook.com" w:date="2021-11-12T15:48:00Z"/>
              </w:rPr>
              <w:pPrChange w:id="3975" w:author="chaniaayulestari@outlook.com" w:date="2021-11-12T15:26:00Z">
                <w:pPr>
                  <w:pStyle w:val="ListParagraph"/>
                  <w:spacing w:after="160"/>
                  <w:ind w:left="468"/>
                </w:pPr>
              </w:pPrChange>
            </w:pPr>
          </w:p>
        </w:tc>
      </w:tr>
      <w:tr w:rsidR="009F78F1" w14:paraId="223BFB48" w14:textId="77777777" w:rsidTr="00D26F74">
        <w:trPr>
          <w:jc w:val="center"/>
          <w:ins w:id="3976" w:author="chaniaayulestari@outlook.com" w:date="2021-11-12T15:48:00Z"/>
        </w:trPr>
        <w:tc>
          <w:tcPr>
            <w:tcW w:w="3827" w:type="dxa"/>
            <w:vAlign w:val="center"/>
          </w:tcPr>
          <w:p w14:paraId="28110B02" w14:textId="77777777" w:rsidR="009F78F1" w:rsidRDefault="009F78F1">
            <w:pPr>
              <w:pStyle w:val="ListParagraph"/>
              <w:ind w:left="25"/>
              <w:rPr>
                <w:ins w:id="3977" w:author="chaniaayulestari@outlook.com" w:date="2021-11-12T15:48:00Z"/>
              </w:rPr>
              <w:pPrChange w:id="3978"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3979" w:author="chaniaayulestari@outlook.com" w:date="2021-11-12T15:48:00Z"/>
              </w:rPr>
              <w:pPrChange w:id="3980" w:author="chaniaayulestari@outlook.com" w:date="2021-11-12T15:26:00Z">
                <w:pPr>
                  <w:spacing w:after="160"/>
                  <w:ind w:left="360"/>
                </w:pPr>
              </w:pPrChange>
            </w:pPr>
            <w:ins w:id="3981" w:author="chaniaayulestari@outlook.com" w:date="2021-11-12T15:48:00Z">
              <w:r>
                <w:t xml:space="preserve">3b. Menampilkan pemberitahuan melalui notifikasi bahwa data </w:t>
              </w:r>
            </w:ins>
            <w:ins w:id="3982" w:author="chaniaayulestari@outlook.com" w:date="2021-11-12T15:49:00Z">
              <w:r>
                <w:t>admin</w:t>
              </w:r>
            </w:ins>
            <w:ins w:id="3983" w:author="chaniaayulestari@outlook.com" w:date="2021-11-12T15:48:00Z">
              <w:r>
                <w:t xml:space="preserve"> </w:t>
              </w:r>
            </w:ins>
            <w:ins w:id="3984" w:author="chaniaayulestari@outlook.com" w:date="2021-11-12T15:49:00Z">
              <w:r>
                <w:t>gagal ditambahkan</w:t>
              </w:r>
            </w:ins>
          </w:p>
        </w:tc>
      </w:tr>
    </w:tbl>
    <w:p w14:paraId="6D763334" w14:textId="77777777" w:rsidR="009F78F1" w:rsidRDefault="009F78F1">
      <w:pPr>
        <w:ind w:left="66"/>
        <w:rPr>
          <w:ins w:id="3985" w:author="chaniaayulestari@outlook.com" w:date="2021-11-12T15:28:00Z"/>
        </w:rPr>
        <w:pPrChange w:id="3986"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3987" w:author="chaniaayulestari@outlook.com" w:date="2021-11-12T16:30:00Z"/>
        </w:rPr>
      </w:pPr>
      <w:ins w:id="3988" w:author="chaniaayulestari@outlook.com" w:date="2021-11-12T15:28:00Z">
        <w:r>
          <w:t>Skenarion Edit</w:t>
        </w:r>
      </w:ins>
      <w:ins w:id="3989" w:author="chaniaayulestari@outlook.com" w:date="2021-11-12T15:51:00Z">
        <w:r w:rsidR="009F78F1">
          <w:t xml:space="preserve"> Admin</w:t>
        </w:r>
      </w:ins>
    </w:p>
    <w:p w14:paraId="5E4DF138" w14:textId="44683460" w:rsidR="00A25E3C" w:rsidRDefault="00A25E3C">
      <w:pPr>
        <w:pStyle w:val="Caption"/>
        <w:keepNext/>
        <w:jc w:val="center"/>
        <w:rPr>
          <w:ins w:id="3990" w:author="chaniaayulestari@outlook.com" w:date="2021-11-13T14:08:00Z"/>
        </w:rPr>
        <w:pPrChange w:id="3991" w:author="chaniaayulestari@outlook.com" w:date="2021-11-13T14:08:00Z">
          <w:pPr/>
        </w:pPrChange>
      </w:pPr>
      <w:bookmarkStart w:id="3992" w:name="_Toc87762747"/>
      <w:ins w:id="3993" w:author="chaniaayulestari@outlook.com" w:date="2021-11-13T14:08:00Z">
        <w:r>
          <w:t xml:space="preserve">Tabel 3. </w:t>
        </w:r>
        <w:r>
          <w:fldChar w:fldCharType="begin"/>
        </w:r>
        <w:r>
          <w:instrText xml:space="preserve"> SEQ Tabel_3. \* ARABIC </w:instrText>
        </w:r>
      </w:ins>
      <w:r>
        <w:fldChar w:fldCharType="separate"/>
      </w:r>
      <w:ins w:id="3994" w:author="chaniaayulestari@outlook.com" w:date="2021-11-13T14:25:00Z">
        <w:r w:rsidR="00456266">
          <w:rPr>
            <w:noProof/>
          </w:rPr>
          <w:t>34</w:t>
        </w:r>
      </w:ins>
      <w:ins w:id="3995" w:author="chaniaayulestari@outlook.com" w:date="2021-11-13T14:08:00Z">
        <w:r>
          <w:fldChar w:fldCharType="end"/>
        </w:r>
        <w:r>
          <w:t xml:space="preserve"> Skenario Edit Admin</w:t>
        </w:r>
        <w:bookmarkEnd w:id="399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3996"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3997" w:author="chaniaayulestari@outlook.com" w:date="2021-11-12T15:50:00Z"/>
                <w:b/>
              </w:rPr>
            </w:pPr>
            <w:ins w:id="3998"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3999" w:author="chaniaayulestari@outlook.com" w:date="2021-11-12T15:50:00Z"/>
              </w:rPr>
            </w:pPr>
            <w:ins w:id="4000" w:author="chaniaayulestari@outlook.com" w:date="2021-11-12T15:50:00Z">
              <w:r>
                <w:t xml:space="preserve">Edit </w:t>
              </w:r>
            </w:ins>
            <w:ins w:id="4001" w:author="chaniaayulestari@outlook.com" w:date="2021-11-12T15:51:00Z">
              <w:r>
                <w:t>Admin</w:t>
              </w:r>
            </w:ins>
          </w:p>
        </w:tc>
      </w:tr>
      <w:tr w:rsidR="009F78F1" w:rsidRPr="002F6C1D" w14:paraId="1985CF0E" w14:textId="77777777" w:rsidTr="00D26F74">
        <w:trPr>
          <w:jc w:val="center"/>
          <w:ins w:id="4002" w:author="chaniaayulestari@outlook.com" w:date="2021-11-12T15:50:00Z"/>
        </w:trPr>
        <w:tc>
          <w:tcPr>
            <w:tcW w:w="3827" w:type="dxa"/>
            <w:vAlign w:val="center"/>
          </w:tcPr>
          <w:p w14:paraId="6530D673" w14:textId="77777777" w:rsidR="009F78F1" w:rsidRPr="0044182F" w:rsidRDefault="009F78F1" w:rsidP="00D26F74">
            <w:pPr>
              <w:rPr>
                <w:ins w:id="4003" w:author="chaniaayulestari@outlook.com" w:date="2021-11-12T15:50:00Z"/>
                <w:b/>
              </w:rPr>
            </w:pPr>
            <w:ins w:id="4004"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005" w:author="chaniaayulestari@outlook.com" w:date="2021-11-12T15:50:00Z"/>
              </w:rPr>
            </w:pPr>
            <w:ins w:id="4006" w:author="chaniaayulestari@outlook.com" w:date="2021-11-12T15:50:00Z">
              <w:r>
                <w:t>RC16</w:t>
              </w:r>
            </w:ins>
            <w:ins w:id="4007" w:author="Rafi Aziizi" w:date="2021-11-13T06:57:00Z">
              <w:r w:rsidR="005049EC">
                <w:t>.3</w:t>
              </w:r>
            </w:ins>
          </w:p>
        </w:tc>
      </w:tr>
      <w:tr w:rsidR="009F78F1" w:rsidRPr="000C722D" w14:paraId="4C8A645F" w14:textId="77777777" w:rsidTr="00D26F74">
        <w:trPr>
          <w:jc w:val="center"/>
          <w:ins w:id="4008" w:author="chaniaayulestari@outlook.com" w:date="2021-11-12T15:50:00Z"/>
        </w:trPr>
        <w:tc>
          <w:tcPr>
            <w:tcW w:w="3827" w:type="dxa"/>
            <w:vAlign w:val="center"/>
          </w:tcPr>
          <w:p w14:paraId="3D64FA78" w14:textId="77777777" w:rsidR="009F78F1" w:rsidRPr="0044182F" w:rsidRDefault="009F78F1" w:rsidP="00D26F74">
            <w:pPr>
              <w:rPr>
                <w:ins w:id="4009" w:author="chaniaayulestari@outlook.com" w:date="2021-11-12T15:50:00Z"/>
                <w:b/>
              </w:rPr>
            </w:pPr>
            <w:ins w:id="4010"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011" w:author="chaniaayulestari@outlook.com" w:date="2021-11-12T15:50:00Z"/>
              </w:rPr>
            </w:pPr>
            <w:ins w:id="4012" w:author="chaniaayulestari@outlook.com" w:date="2021-11-12T15:50:00Z">
              <w:r>
                <w:t xml:space="preserve">Use case ini merupakan use case generalisasi dari kelola </w:t>
              </w:r>
            </w:ins>
            <w:ins w:id="4013" w:author="chaniaayulestari@outlook.com" w:date="2021-11-12T15:51:00Z">
              <w:r>
                <w:t>admin</w:t>
              </w:r>
            </w:ins>
            <w:ins w:id="4014" w:author="chaniaayulestari@outlook.com" w:date="2021-11-12T15:50:00Z">
              <w:r>
                <w:t xml:space="preserve"> untuk memperbaharui data </w:t>
              </w:r>
            </w:ins>
            <w:ins w:id="4015" w:author="chaniaayulestari@outlook.com" w:date="2021-11-12T15:51:00Z">
              <w:r w:rsidR="00722680">
                <w:t>admin.</w:t>
              </w:r>
            </w:ins>
          </w:p>
        </w:tc>
      </w:tr>
      <w:tr w:rsidR="009F78F1" w:rsidRPr="002F6C1D" w14:paraId="684087C1" w14:textId="77777777" w:rsidTr="00D26F74">
        <w:trPr>
          <w:jc w:val="center"/>
          <w:ins w:id="4016" w:author="chaniaayulestari@outlook.com" w:date="2021-11-12T15:50:00Z"/>
        </w:trPr>
        <w:tc>
          <w:tcPr>
            <w:tcW w:w="3827" w:type="dxa"/>
            <w:vAlign w:val="center"/>
          </w:tcPr>
          <w:p w14:paraId="74396B9F" w14:textId="77777777" w:rsidR="009F78F1" w:rsidRPr="0044182F" w:rsidRDefault="009F78F1" w:rsidP="00D26F74">
            <w:pPr>
              <w:rPr>
                <w:ins w:id="4017" w:author="chaniaayulestari@outlook.com" w:date="2021-11-12T15:50:00Z"/>
                <w:b/>
              </w:rPr>
            </w:pPr>
            <w:ins w:id="4018"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019" w:author="chaniaayulestari@outlook.com" w:date="2021-11-12T15:50:00Z"/>
              </w:rPr>
            </w:pPr>
            <w:ins w:id="4020" w:author="chaniaayulestari@outlook.com" w:date="2021-11-12T15:50:00Z">
              <w:r>
                <w:t>Bag.IT, Guru BK.</w:t>
              </w:r>
            </w:ins>
          </w:p>
        </w:tc>
      </w:tr>
      <w:tr w:rsidR="009F78F1" w:rsidRPr="007B7AB3" w14:paraId="15E043F1" w14:textId="77777777" w:rsidTr="00D26F74">
        <w:trPr>
          <w:jc w:val="center"/>
          <w:ins w:id="4021" w:author="chaniaayulestari@outlook.com" w:date="2021-11-12T15:50:00Z"/>
        </w:trPr>
        <w:tc>
          <w:tcPr>
            <w:tcW w:w="3827" w:type="dxa"/>
            <w:vAlign w:val="center"/>
          </w:tcPr>
          <w:p w14:paraId="0EA4D2AE" w14:textId="77777777" w:rsidR="009F78F1" w:rsidRPr="0044182F" w:rsidRDefault="009F78F1" w:rsidP="00D26F74">
            <w:pPr>
              <w:rPr>
                <w:ins w:id="4022" w:author="chaniaayulestari@outlook.com" w:date="2021-11-12T15:50:00Z"/>
                <w:b/>
              </w:rPr>
            </w:pPr>
            <w:ins w:id="4023"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024" w:author="chaniaayulestari@outlook.com" w:date="2021-11-12T15:50:00Z"/>
                <w:i/>
                <w:iCs/>
              </w:rPr>
            </w:pPr>
            <w:ins w:id="4025" w:author="chaniaayulestari@outlook.com" w:date="2021-11-12T15:50:00Z">
              <w:r>
                <w:rPr>
                  <w:i/>
                  <w:iCs/>
                </w:rPr>
                <w:t>Conditional</w:t>
              </w:r>
            </w:ins>
          </w:p>
        </w:tc>
      </w:tr>
      <w:tr w:rsidR="009F78F1" w:rsidRPr="0044182F" w14:paraId="706C99BE" w14:textId="77777777" w:rsidTr="00D26F74">
        <w:trPr>
          <w:jc w:val="center"/>
          <w:ins w:id="4026" w:author="chaniaayulestari@outlook.com" w:date="2021-11-12T15:50:00Z"/>
        </w:trPr>
        <w:tc>
          <w:tcPr>
            <w:tcW w:w="3827" w:type="dxa"/>
            <w:vAlign w:val="center"/>
          </w:tcPr>
          <w:p w14:paraId="579B2507" w14:textId="77777777" w:rsidR="009F78F1" w:rsidRPr="0044182F" w:rsidRDefault="009F78F1" w:rsidP="00D26F74">
            <w:pPr>
              <w:rPr>
                <w:ins w:id="4027" w:author="chaniaayulestari@outlook.com" w:date="2021-11-12T15:50:00Z"/>
                <w:b/>
              </w:rPr>
            </w:pPr>
            <w:ins w:id="4028"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4029" w:author="chaniaayulestari@outlook.com" w:date="2021-11-12T15:50:00Z"/>
              </w:rPr>
            </w:pPr>
            <w:ins w:id="4030" w:author="chaniaayulestari@outlook.com" w:date="2021-11-12T15:50:00Z">
              <w:r>
                <w:t>-</w:t>
              </w:r>
            </w:ins>
          </w:p>
        </w:tc>
      </w:tr>
      <w:tr w:rsidR="009F78F1" w:rsidRPr="0081005E" w14:paraId="0375FCFE" w14:textId="77777777" w:rsidTr="00D26F74">
        <w:trPr>
          <w:jc w:val="center"/>
          <w:ins w:id="4031" w:author="chaniaayulestari@outlook.com" w:date="2021-11-12T15:50:00Z"/>
        </w:trPr>
        <w:tc>
          <w:tcPr>
            <w:tcW w:w="3827" w:type="dxa"/>
            <w:vAlign w:val="center"/>
          </w:tcPr>
          <w:p w14:paraId="1152F3B4" w14:textId="77777777" w:rsidR="009F78F1" w:rsidRPr="0044182F" w:rsidRDefault="009F78F1" w:rsidP="00D26F74">
            <w:pPr>
              <w:rPr>
                <w:ins w:id="4032" w:author="chaniaayulestari@outlook.com" w:date="2021-11-12T15:50:00Z"/>
                <w:b/>
              </w:rPr>
            </w:pPr>
            <w:ins w:id="4033"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034" w:author="chaniaayulestari@outlook.com" w:date="2021-11-12T15:50:00Z"/>
                <w:i/>
                <w:iCs/>
              </w:rPr>
            </w:pPr>
            <w:ins w:id="4035" w:author="chaniaayulestari@outlook.com" w:date="2021-11-12T15:50:00Z">
              <w:r>
                <w:t xml:space="preserve">Data </w:t>
              </w:r>
            </w:ins>
            <w:ins w:id="4036" w:author="chaniaayulestari@outlook.com" w:date="2021-11-12T15:51:00Z">
              <w:r w:rsidR="00722680">
                <w:t>admin</w:t>
              </w:r>
            </w:ins>
            <w:ins w:id="4037" w:author="chaniaayulestari@outlook.com" w:date="2021-11-12T15:50:00Z">
              <w:r>
                <w:t xml:space="preserve"> belum diperbaharui</w:t>
              </w:r>
            </w:ins>
          </w:p>
        </w:tc>
      </w:tr>
      <w:tr w:rsidR="009F78F1" w:rsidRPr="0048762E" w14:paraId="34570B31" w14:textId="77777777" w:rsidTr="00D26F74">
        <w:trPr>
          <w:jc w:val="center"/>
          <w:ins w:id="4038" w:author="chaniaayulestari@outlook.com" w:date="2021-11-12T15:50:00Z"/>
        </w:trPr>
        <w:tc>
          <w:tcPr>
            <w:tcW w:w="3827" w:type="dxa"/>
            <w:vAlign w:val="center"/>
          </w:tcPr>
          <w:p w14:paraId="607754D8" w14:textId="77777777" w:rsidR="009F78F1" w:rsidRPr="0044182F" w:rsidRDefault="009F78F1" w:rsidP="00D26F74">
            <w:pPr>
              <w:rPr>
                <w:ins w:id="4039" w:author="chaniaayulestari@outlook.com" w:date="2021-11-12T15:50:00Z"/>
                <w:b/>
              </w:rPr>
            </w:pPr>
            <w:ins w:id="4040"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041" w:author="chaniaayulestari@outlook.com" w:date="2021-11-12T15:50:00Z"/>
              </w:rPr>
            </w:pPr>
            <w:ins w:id="4042" w:author="chaniaayulestari@outlook.com" w:date="2021-11-12T15:50:00Z">
              <w:r>
                <w:t xml:space="preserve">Perubahan data identitas </w:t>
              </w:r>
            </w:ins>
            <w:ins w:id="4043" w:author="chaniaayulestari@outlook.com" w:date="2021-11-12T15:51:00Z">
              <w:r w:rsidR="00722680">
                <w:t>admin</w:t>
              </w:r>
            </w:ins>
          </w:p>
        </w:tc>
      </w:tr>
      <w:tr w:rsidR="009F78F1" w:rsidRPr="0044182F" w14:paraId="7D8BDF89" w14:textId="77777777" w:rsidTr="00D26F74">
        <w:trPr>
          <w:jc w:val="center"/>
          <w:ins w:id="4044"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045" w:author="chaniaayulestari@outlook.com" w:date="2021-11-12T15:50:00Z"/>
                <w:b/>
              </w:rPr>
            </w:pPr>
            <w:ins w:id="4046" w:author="chaniaayulestari@outlook.com" w:date="2021-11-12T15:50:00Z">
              <w:r w:rsidRPr="0044182F">
                <w:rPr>
                  <w:b/>
                </w:rPr>
                <w:t>Main Course</w:t>
              </w:r>
            </w:ins>
          </w:p>
        </w:tc>
      </w:tr>
      <w:tr w:rsidR="009F78F1" w:rsidRPr="0044182F" w14:paraId="2585A6BF" w14:textId="77777777" w:rsidTr="00D26F74">
        <w:trPr>
          <w:jc w:val="center"/>
          <w:ins w:id="4047"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048" w:author="chaniaayulestari@outlook.com" w:date="2021-11-12T15:50:00Z"/>
                <w:b/>
              </w:rPr>
            </w:pPr>
            <w:ins w:id="4049"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050" w:author="chaniaayulestari@outlook.com" w:date="2021-11-12T15:50:00Z"/>
                <w:b/>
              </w:rPr>
            </w:pPr>
            <w:ins w:id="4051" w:author="chaniaayulestari@outlook.com" w:date="2021-11-12T15:50:00Z">
              <w:r w:rsidRPr="0044182F">
                <w:rPr>
                  <w:b/>
                </w:rPr>
                <w:t>Reaksi Sistem</w:t>
              </w:r>
            </w:ins>
          </w:p>
        </w:tc>
      </w:tr>
      <w:tr w:rsidR="009F78F1" w:rsidRPr="0044182F" w14:paraId="4277E3F2" w14:textId="77777777" w:rsidTr="00D26F74">
        <w:trPr>
          <w:jc w:val="center"/>
          <w:ins w:id="4052"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053" w:author="chaniaayulestari@outlook.com" w:date="2021-11-12T15:50:00Z"/>
              </w:rPr>
              <w:pPrChange w:id="4054" w:author="chaniaayulestari@outlook.com" w:date="2021-11-12T15:26:00Z">
                <w:pPr>
                  <w:numPr>
                    <w:numId w:val="83"/>
                  </w:numPr>
                  <w:spacing w:after="160"/>
                  <w:ind w:left="720" w:hanging="360"/>
                </w:pPr>
              </w:pPrChange>
            </w:pPr>
            <w:ins w:id="4055" w:author="chaniaayulestari@outlook.com" w:date="2021-11-12T15:50:00Z">
              <w:r>
                <w:t xml:space="preserve">Memasuki menu “Data </w:t>
              </w:r>
            </w:ins>
            <w:ins w:id="4056"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057" w:author="chaniaayulestari@outlook.com" w:date="2021-11-12T15:50:00Z"/>
              </w:rPr>
              <w:pPrChange w:id="4058" w:author="chaniaayulestari@outlook.com" w:date="2021-11-12T15:26:00Z">
                <w:pPr>
                  <w:ind w:left="511"/>
                </w:pPr>
              </w:pPrChange>
            </w:pPr>
          </w:p>
        </w:tc>
      </w:tr>
      <w:tr w:rsidR="009F78F1" w:rsidRPr="0044182F" w14:paraId="12BD5319" w14:textId="77777777" w:rsidTr="00D26F74">
        <w:trPr>
          <w:jc w:val="center"/>
          <w:ins w:id="4059" w:author="chaniaayulestari@outlook.com" w:date="2021-11-12T15:50:00Z"/>
        </w:trPr>
        <w:tc>
          <w:tcPr>
            <w:tcW w:w="3827" w:type="dxa"/>
            <w:vAlign w:val="center"/>
          </w:tcPr>
          <w:p w14:paraId="0C7090DC" w14:textId="77777777" w:rsidR="009F78F1" w:rsidRPr="0044182F" w:rsidRDefault="009F78F1">
            <w:pPr>
              <w:pStyle w:val="ListParagraph"/>
              <w:ind w:left="450"/>
              <w:rPr>
                <w:ins w:id="4060" w:author="chaniaayulestari@outlook.com" w:date="2021-11-12T15:50:00Z"/>
              </w:rPr>
              <w:pPrChange w:id="4061"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062" w:author="chaniaayulestari@outlook.com" w:date="2021-11-12T15:50:00Z"/>
              </w:rPr>
              <w:pPrChange w:id="4063" w:author="chaniaayulestari@outlook.com" w:date="2021-11-12T15:26:00Z">
                <w:pPr>
                  <w:numPr>
                    <w:numId w:val="83"/>
                  </w:numPr>
                  <w:spacing w:after="160"/>
                  <w:ind w:left="511" w:hanging="360"/>
                </w:pPr>
              </w:pPrChange>
            </w:pPr>
            <w:ins w:id="4064" w:author="chaniaayulestari@outlook.com" w:date="2021-11-12T15:50:00Z">
              <w:r>
                <w:t xml:space="preserve">Menampilkan seluruh data </w:t>
              </w:r>
            </w:ins>
            <w:ins w:id="4065" w:author="chaniaayulestari@outlook.com" w:date="2021-11-12T15:51:00Z">
              <w:r w:rsidR="00722680">
                <w:t>admin</w:t>
              </w:r>
            </w:ins>
          </w:p>
        </w:tc>
      </w:tr>
      <w:tr w:rsidR="009F78F1" w14:paraId="763BD08B" w14:textId="77777777" w:rsidTr="00D26F74">
        <w:trPr>
          <w:jc w:val="center"/>
          <w:ins w:id="4066"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067" w:author="chaniaayulestari@outlook.com" w:date="2021-11-12T15:50:00Z"/>
              </w:rPr>
              <w:pPrChange w:id="4068" w:author="chaniaayulestari@outlook.com" w:date="2021-11-12T15:26:00Z">
                <w:pPr>
                  <w:pStyle w:val="ListParagraph"/>
                  <w:numPr>
                    <w:numId w:val="83"/>
                  </w:numPr>
                  <w:ind w:hanging="360"/>
                </w:pPr>
              </w:pPrChange>
            </w:pPr>
            <w:ins w:id="4069" w:author="chaniaayulestari@outlook.com" w:date="2021-11-12T15:50:00Z">
              <w:r>
                <w:t xml:space="preserve">Menekan tombol “Profile </w:t>
              </w:r>
            </w:ins>
            <w:ins w:id="4070" w:author="chaniaayulestari@outlook.com" w:date="2021-11-12T15:51:00Z">
              <w:r w:rsidR="00722680">
                <w:t>Admin</w:t>
              </w:r>
            </w:ins>
            <w:ins w:id="4071"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072" w:author="chaniaayulestari@outlook.com" w:date="2021-11-12T15:50:00Z"/>
              </w:rPr>
              <w:pPrChange w:id="4073" w:author="chaniaayulestari@outlook.com" w:date="2021-11-12T15:26:00Z">
                <w:pPr>
                  <w:spacing w:after="160"/>
                  <w:ind w:left="511"/>
                </w:pPr>
              </w:pPrChange>
            </w:pPr>
          </w:p>
        </w:tc>
      </w:tr>
      <w:tr w:rsidR="009F78F1" w14:paraId="61985C43" w14:textId="77777777" w:rsidTr="00D26F74">
        <w:trPr>
          <w:jc w:val="center"/>
          <w:ins w:id="4074" w:author="chaniaayulestari@outlook.com" w:date="2021-11-12T15:50:00Z"/>
        </w:trPr>
        <w:tc>
          <w:tcPr>
            <w:tcW w:w="3827" w:type="dxa"/>
            <w:vAlign w:val="center"/>
          </w:tcPr>
          <w:p w14:paraId="6FBC570F" w14:textId="77777777" w:rsidR="009F78F1" w:rsidRDefault="009F78F1">
            <w:pPr>
              <w:rPr>
                <w:ins w:id="4075" w:author="chaniaayulestari@outlook.com" w:date="2021-11-12T15:50:00Z"/>
              </w:rPr>
              <w:pPrChange w:id="4076"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077" w:author="chaniaayulestari@outlook.com" w:date="2021-11-12T15:50:00Z"/>
              </w:rPr>
              <w:pPrChange w:id="4078" w:author="chaniaayulestari@outlook.com" w:date="2021-11-12T15:26:00Z">
                <w:pPr>
                  <w:pStyle w:val="ListParagraph"/>
                  <w:numPr>
                    <w:numId w:val="83"/>
                  </w:numPr>
                  <w:spacing w:after="160"/>
                  <w:ind w:hanging="360"/>
                </w:pPr>
              </w:pPrChange>
            </w:pPr>
            <w:ins w:id="4079" w:author="chaniaayulestari@outlook.com" w:date="2021-11-12T15:50:00Z">
              <w:r>
                <w:t xml:space="preserve">Menampilkan data identitas </w:t>
              </w:r>
            </w:ins>
            <w:ins w:id="4080" w:author="chaniaayulestari@outlook.com" w:date="2021-11-12T15:52:00Z">
              <w:r w:rsidR="00722680">
                <w:t>admin</w:t>
              </w:r>
            </w:ins>
            <w:ins w:id="4081" w:author="chaniaayulestari@outlook.com" w:date="2021-11-12T15:50:00Z">
              <w:r>
                <w:t xml:space="preserve"> secara keseluruhan</w:t>
              </w:r>
            </w:ins>
          </w:p>
        </w:tc>
      </w:tr>
      <w:tr w:rsidR="009F78F1" w14:paraId="1E9C3952" w14:textId="77777777" w:rsidTr="00D26F74">
        <w:trPr>
          <w:jc w:val="center"/>
          <w:ins w:id="4082"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083" w:author="chaniaayulestari@outlook.com" w:date="2021-11-12T15:50:00Z"/>
              </w:rPr>
              <w:pPrChange w:id="4084" w:author="chaniaayulestari@outlook.com" w:date="2021-11-12T15:26:00Z">
                <w:pPr>
                  <w:pStyle w:val="ListParagraph"/>
                  <w:numPr>
                    <w:numId w:val="83"/>
                  </w:numPr>
                  <w:ind w:hanging="360"/>
                </w:pPr>
              </w:pPrChange>
            </w:pPr>
            <w:ins w:id="4085" w:author="chaniaayulestari@outlook.com" w:date="2021-11-12T15:50:00Z">
              <w:r>
                <w:t xml:space="preserve">Melakukan perubahan data </w:t>
              </w:r>
            </w:ins>
            <w:ins w:id="4086"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087" w:author="chaniaayulestari@outlook.com" w:date="2021-11-12T15:50:00Z"/>
              </w:rPr>
              <w:pPrChange w:id="4088" w:author="chaniaayulestari@outlook.com" w:date="2021-11-12T15:26:00Z">
                <w:pPr>
                  <w:spacing w:after="160"/>
                </w:pPr>
              </w:pPrChange>
            </w:pPr>
          </w:p>
        </w:tc>
      </w:tr>
      <w:tr w:rsidR="009F78F1" w14:paraId="4BD12EDF" w14:textId="77777777" w:rsidTr="00D26F74">
        <w:trPr>
          <w:jc w:val="center"/>
          <w:ins w:id="4089" w:author="chaniaayulestari@outlook.com" w:date="2021-11-12T15:50:00Z"/>
        </w:trPr>
        <w:tc>
          <w:tcPr>
            <w:tcW w:w="3827" w:type="dxa"/>
            <w:vAlign w:val="center"/>
          </w:tcPr>
          <w:p w14:paraId="6A4FCBE3" w14:textId="77777777" w:rsidR="009F78F1" w:rsidRDefault="009F78F1">
            <w:pPr>
              <w:pStyle w:val="ListParagraph"/>
              <w:ind w:left="450"/>
              <w:rPr>
                <w:ins w:id="4090" w:author="chaniaayulestari@outlook.com" w:date="2021-11-12T15:50:00Z"/>
              </w:rPr>
              <w:pPrChange w:id="4091"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092" w:author="chaniaayulestari@outlook.com" w:date="2021-11-12T15:50:00Z"/>
              </w:rPr>
              <w:pPrChange w:id="4093" w:author="chaniaayulestari@outlook.com" w:date="2021-11-12T15:26:00Z">
                <w:pPr>
                  <w:pStyle w:val="ListParagraph"/>
                  <w:numPr>
                    <w:numId w:val="83"/>
                  </w:numPr>
                  <w:spacing w:after="160"/>
                  <w:ind w:hanging="360"/>
                </w:pPr>
              </w:pPrChange>
            </w:pPr>
            <w:ins w:id="4094" w:author="chaniaayulestari@outlook.com" w:date="2021-11-12T15:50:00Z">
              <w:r>
                <w:t xml:space="preserve">Menyimpan data </w:t>
              </w:r>
            </w:ins>
            <w:ins w:id="4095" w:author="chaniaayulestari@outlook.com" w:date="2021-11-12T15:52:00Z">
              <w:r w:rsidR="00722680">
                <w:t xml:space="preserve">admin </w:t>
              </w:r>
            </w:ins>
            <w:ins w:id="4096"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097"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098" w:author="chaniaayulestari@outlook.com" w:date="2021-11-12T15:50:00Z"/>
                <w:b/>
                <w:bCs/>
              </w:rPr>
            </w:pPr>
            <w:ins w:id="4099" w:author="chaniaayulestari@outlook.com" w:date="2021-11-12T15:50:00Z">
              <w:r w:rsidRPr="001B1AF9">
                <w:rPr>
                  <w:b/>
                  <w:bCs/>
                </w:rPr>
                <w:t>Skenario Eksepsi (Optional)</w:t>
              </w:r>
            </w:ins>
          </w:p>
        </w:tc>
      </w:tr>
      <w:tr w:rsidR="009F78F1" w:rsidRPr="001B1AF9" w14:paraId="776DCCC2" w14:textId="77777777" w:rsidTr="00D26F74">
        <w:trPr>
          <w:jc w:val="center"/>
          <w:ins w:id="4100"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101" w:author="chaniaayulestari@outlook.com" w:date="2021-11-12T15:50:00Z"/>
                <w:b/>
                <w:bCs/>
              </w:rPr>
            </w:pPr>
            <w:ins w:id="4102"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103" w:author="chaniaayulestari@outlook.com" w:date="2021-11-12T15:50:00Z"/>
                <w:b/>
                <w:bCs/>
              </w:rPr>
            </w:pPr>
            <w:ins w:id="4104" w:author="chaniaayulestari@outlook.com" w:date="2021-11-12T15:50:00Z">
              <w:r w:rsidRPr="001B1AF9">
                <w:rPr>
                  <w:b/>
                  <w:bCs/>
                </w:rPr>
                <w:t>Reaksi Sistem</w:t>
              </w:r>
            </w:ins>
          </w:p>
        </w:tc>
      </w:tr>
      <w:tr w:rsidR="009F78F1" w14:paraId="73D4ECC5" w14:textId="77777777" w:rsidTr="00D26F74">
        <w:trPr>
          <w:jc w:val="center"/>
          <w:ins w:id="4105" w:author="chaniaayulestari@outlook.com" w:date="2021-11-12T15:50:00Z"/>
        </w:trPr>
        <w:tc>
          <w:tcPr>
            <w:tcW w:w="3827" w:type="dxa"/>
            <w:vAlign w:val="center"/>
          </w:tcPr>
          <w:p w14:paraId="4A551FEB" w14:textId="6908E699" w:rsidR="009F78F1" w:rsidRDefault="009F78F1">
            <w:pPr>
              <w:ind w:left="25"/>
              <w:rPr>
                <w:ins w:id="4106" w:author="chaniaayulestari@outlook.com" w:date="2021-11-12T15:50:00Z"/>
              </w:rPr>
              <w:pPrChange w:id="4107" w:author="chaniaayulestari@outlook.com" w:date="2021-11-12T15:27:00Z">
                <w:pPr>
                  <w:ind w:left="360"/>
                </w:pPr>
              </w:pPrChange>
            </w:pPr>
            <w:ins w:id="4108" w:author="chaniaayulestari@outlook.com" w:date="2021-11-12T15:50:00Z">
              <w:r>
                <w:lastRenderedPageBreak/>
                <w:t xml:space="preserve">5a. Tidak memasukan secara benar data </w:t>
              </w:r>
            </w:ins>
            <w:ins w:id="4109" w:author="chaniaayulestari@outlook.com" w:date="2021-11-12T15:52:00Z">
              <w:r w:rsidR="00722680">
                <w:t xml:space="preserve">admin </w:t>
              </w:r>
            </w:ins>
            <w:ins w:id="4110"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111" w:author="chaniaayulestari@outlook.com" w:date="2021-11-12T15:50:00Z"/>
              </w:rPr>
              <w:pPrChange w:id="4112" w:author="chaniaayulestari@outlook.com" w:date="2021-11-12T15:27:00Z">
                <w:pPr>
                  <w:pStyle w:val="ListParagraph"/>
                  <w:spacing w:after="160"/>
                  <w:ind w:left="468"/>
                </w:pPr>
              </w:pPrChange>
            </w:pPr>
          </w:p>
        </w:tc>
      </w:tr>
      <w:tr w:rsidR="009F78F1" w14:paraId="7B570621" w14:textId="77777777" w:rsidTr="00D26F74">
        <w:trPr>
          <w:jc w:val="center"/>
          <w:ins w:id="4113" w:author="chaniaayulestari@outlook.com" w:date="2021-11-12T15:50:00Z"/>
        </w:trPr>
        <w:tc>
          <w:tcPr>
            <w:tcW w:w="3827" w:type="dxa"/>
            <w:vAlign w:val="center"/>
          </w:tcPr>
          <w:p w14:paraId="4A8C30D6" w14:textId="77777777" w:rsidR="009F78F1" w:rsidRDefault="009F78F1">
            <w:pPr>
              <w:pStyle w:val="ListParagraph"/>
              <w:ind w:left="25"/>
              <w:rPr>
                <w:ins w:id="4114" w:author="chaniaayulestari@outlook.com" w:date="2021-11-12T15:50:00Z"/>
              </w:rPr>
              <w:pPrChange w:id="4115"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116" w:author="chaniaayulestari@outlook.com" w:date="2021-11-12T15:50:00Z"/>
              </w:rPr>
              <w:pPrChange w:id="4117" w:author="chaniaayulestari@outlook.com" w:date="2021-11-12T15:27:00Z">
                <w:pPr>
                  <w:spacing w:after="160"/>
                  <w:ind w:left="360"/>
                </w:pPr>
              </w:pPrChange>
            </w:pPr>
            <w:ins w:id="4118" w:author="chaniaayulestari@outlook.com" w:date="2021-11-12T15:50:00Z">
              <w:r>
                <w:t xml:space="preserve">5b. Menampilkan pemberitahuan melalui notifikasi bahwa data </w:t>
              </w:r>
            </w:ins>
            <w:ins w:id="4119" w:author="chaniaayulestari@outlook.com" w:date="2021-11-12T15:52:00Z">
              <w:r w:rsidR="00722680">
                <w:t>admin</w:t>
              </w:r>
            </w:ins>
            <w:ins w:id="4120" w:author="chaniaayulestari@outlook.com" w:date="2021-11-12T15:50:00Z">
              <w:r>
                <w:t xml:space="preserve"> gagal diperbaharui</w:t>
              </w:r>
            </w:ins>
          </w:p>
        </w:tc>
      </w:tr>
    </w:tbl>
    <w:p w14:paraId="445D3D7D" w14:textId="77777777" w:rsidR="009F78F1" w:rsidRDefault="009F78F1">
      <w:pPr>
        <w:ind w:left="66"/>
        <w:rPr>
          <w:ins w:id="4121" w:author="chaniaayulestari@outlook.com" w:date="2021-11-12T15:29:00Z"/>
        </w:rPr>
        <w:pPrChange w:id="4122"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123" w:author="Rafi Aziizi" w:date="2021-11-12T16:56:00Z"/>
        </w:rPr>
        <w:pPrChange w:id="4124" w:author="chaniaayulestari@outlook.com" w:date="2021-11-12T15:28:00Z">
          <w:pPr>
            <w:pStyle w:val="ListParagraph"/>
            <w:numPr>
              <w:numId w:val="25"/>
            </w:numPr>
            <w:ind w:left="426" w:hanging="360"/>
          </w:pPr>
        </w:pPrChange>
      </w:pPr>
      <w:ins w:id="4125" w:author="chaniaayulestari@outlook.com" w:date="2021-11-12T15:29:00Z">
        <w:r>
          <w:t xml:space="preserve">Skenario Lihat </w:t>
        </w:r>
      </w:ins>
      <w:ins w:id="4126" w:author="chaniaayulestari@outlook.com" w:date="2021-11-12T15:52:00Z">
        <w:r w:rsidR="00722680">
          <w:t>Ad</w:t>
        </w:r>
      </w:ins>
      <w:ins w:id="4127" w:author="chaniaayulestari@outlook.com" w:date="2021-11-12T15:53:00Z">
        <w:r w:rsidR="00722680">
          <w:t>min</w:t>
        </w:r>
      </w:ins>
    </w:p>
    <w:p w14:paraId="7ADA136F" w14:textId="1DA49AFE" w:rsidR="00117601" w:rsidRDefault="00117601">
      <w:pPr>
        <w:pStyle w:val="ListParagraph"/>
        <w:numPr>
          <w:ilvl w:val="0"/>
          <w:numId w:val="95"/>
        </w:numPr>
        <w:ind w:left="426"/>
        <w:pPrChange w:id="4128" w:author="Rafi Aziizi" w:date="2021-11-12T16:56:00Z">
          <w:pPr>
            <w:pStyle w:val="Caption"/>
            <w:keepNext/>
            <w:jc w:val="center"/>
          </w:pPr>
        </w:pPrChange>
      </w:pPr>
      <w:del w:id="4129"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30C308FC" w:rsidR="00A25E3C" w:rsidRDefault="00A25E3C">
      <w:pPr>
        <w:pStyle w:val="Caption"/>
        <w:keepNext/>
        <w:jc w:val="center"/>
        <w:rPr>
          <w:ins w:id="4130" w:author="chaniaayulestari@outlook.com" w:date="2021-11-13T14:08:00Z"/>
        </w:rPr>
        <w:pPrChange w:id="4131" w:author="chaniaayulestari@outlook.com" w:date="2021-11-13T14:08:00Z">
          <w:pPr/>
        </w:pPrChange>
      </w:pPr>
      <w:bookmarkStart w:id="4132" w:name="_Toc87762748"/>
      <w:ins w:id="4133" w:author="chaniaayulestari@outlook.com" w:date="2021-11-13T14:08:00Z">
        <w:r>
          <w:t xml:space="preserve">Tabel 3. </w:t>
        </w:r>
        <w:r>
          <w:fldChar w:fldCharType="begin"/>
        </w:r>
        <w:r>
          <w:instrText xml:space="preserve"> SEQ Tabel_3. \* ARABIC </w:instrText>
        </w:r>
      </w:ins>
      <w:r>
        <w:fldChar w:fldCharType="separate"/>
      </w:r>
      <w:ins w:id="4134" w:author="chaniaayulestari@outlook.com" w:date="2021-11-13T14:25:00Z">
        <w:r w:rsidR="00456266">
          <w:rPr>
            <w:noProof/>
          </w:rPr>
          <w:t>35</w:t>
        </w:r>
      </w:ins>
      <w:ins w:id="4135" w:author="chaniaayulestari@outlook.com" w:date="2021-11-13T14:08:00Z">
        <w:r>
          <w:fldChar w:fldCharType="end"/>
        </w:r>
        <w:r>
          <w:t xml:space="preserve"> Skenario Lihat Admin</w:t>
        </w:r>
        <w:bookmarkEnd w:id="413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136"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137" w:author="chaniaayulestari@outlook.com" w:date="2021-11-12T15:55:00Z"/>
                <w:b/>
              </w:rPr>
            </w:pPr>
            <w:ins w:id="4138"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139" w:author="chaniaayulestari@outlook.com" w:date="2021-11-12T15:55:00Z"/>
              </w:rPr>
            </w:pPr>
            <w:ins w:id="4140" w:author="chaniaayulestari@outlook.com" w:date="2021-11-12T15:55:00Z">
              <w:r>
                <w:t>Lihat Admin</w:t>
              </w:r>
            </w:ins>
          </w:p>
        </w:tc>
      </w:tr>
      <w:tr w:rsidR="00722680" w:rsidRPr="002F6C1D" w14:paraId="157CA002" w14:textId="77777777" w:rsidTr="00D26F74">
        <w:trPr>
          <w:jc w:val="center"/>
          <w:ins w:id="4141" w:author="chaniaayulestari@outlook.com" w:date="2021-11-12T15:55:00Z"/>
        </w:trPr>
        <w:tc>
          <w:tcPr>
            <w:tcW w:w="3827" w:type="dxa"/>
            <w:vAlign w:val="center"/>
          </w:tcPr>
          <w:p w14:paraId="216D16CB" w14:textId="77777777" w:rsidR="00722680" w:rsidRPr="0044182F" w:rsidRDefault="00722680" w:rsidP="00D26F74">
            <w:pPr>
              <w:rPr>
                <w:ins w:id="4142" w:author="chaniaayulestari@outlook.com" w:date="2021-11-12T15:55:00Z"/>
                <w:b/>
              </w:rPr>
            </w:pPr>
            <w:ins w:id="4143"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144" w:author="chaniaayulestari@outlook.com" w:date="2021-11-12T15:55:00Z"/>
              </w:rPr>
            </w:pPr>
            <w:ins w:id="4145" w:author="chaniaayulestari@outlook.com" w:date="2021-11-12T15:55:00Z">
              <w:r>
                <w:t>RC16</w:t>
              </w:r>
            </w:ins>
            <w:ins w:id="4146" w:author="Rafi Aziizi" w:date="2021-11-13T06:57:00Z">
              <w:r w:rsidR="005049EC">
                <w:t>.4</w:t>
              </w:r>
            </w:ins>
          </w:p>
        </w:tc>
      </w:tr>
      <w:tr w:rsidR="00722680" w:rsidRPr="000C722D" w14:paraId="6FB7A4C3" w14:textId="77777777" w:rsidTr="00D26F74">
        <w:trPr>
          <w:jc w:val="center"/>
          <w:ins w:id="4147" w:author="chaniaayulestari@outlook.com" w:date="2021-11-12T15:55:00Z"/>
        </w:trPr>
        <w:tc>
          <w:tcPr>
            <w:tcW w:w="3827" w:type="dxa"/>
            <w:vAlign w:val="center"/>
          </w:tcPr>
          <w:p w14:paraId="69131E1A" w14:textId="77777777" w:rsidR="00722680" w:rsidRPr="0044182F" w:rsidRDefault="00722680" w:rsidP="00D26F74">
            <w:pPr>
              <w:rPr>
                <w:ins w:id="4148" w:author="chaniaayulestari@outlook.com" w:date="2021-11-12T15:55:00Z"/>
                <w:b/>
              </w:rPr>
            </w:pPr>
            <w:ins w:id="4149"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4150" w:author="chaniaayulestari@outlook.com" w:date="2021-11-12T15:55:00Z"/>
              </w:rPr>
            </w:pPr>
            <w:ins w:id="4151"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152" w:author="chaniaayulestari@outlook.com" w:date="2021-11-12T15:55:00Z"/>
        </w:trPr>
        <w:tc>
          <w:tcPr>
            <w:tcW w:w="3827" w:type="dxa"/>
            <w:vAlign w:val="center"/>
          </w:tcPr>
          <w:p w14:paraId="7338B6EF" w14:textId="77777777" w:rsidR="00722680" w:rsidRPr="0044182F" w:rsidRDefault="00722680" w:rsidP="00D26F74">
            <w:pPr>
              <w:rPr>
                <w:ins w:id="4153" w:author="chaniaayulestari@outlook.com" w:date="2021-11-12T15:55:00Z"/>
                <w:b/>
              </w:rPr>
            </w:pPr>
            <w:ins w:id="4154"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155" w:author="chaniaayulestari@outlook.com" w:date="2021-11-12T15:55:00Z"/>
              </w:rPr>
            </w:pPr>
            <w:ins w:id="4156" w:author="chaniaayulestari@outlook.com" w:date="2021-11-12T15:55:00Z">
              <w:r>
                <w:t>Bag.IT, Guru BK.</w:t>
              </w:r>
            </w:ins>
          </w:p>
        </w:tc>
      </w:tr>
      <w:tr w:rsidR="00722680" w:rsidRPr="007B7AB3" w14:paraId="7D7512FD" w14:textId="77777777" w:rsidTr="00D26F74">
        <w:trPr>
          <w:jc w:val="center"/>
          <w:ins w:id="4157" w:author="chaniaayulestari@outlook.com" w:date="2021-11-12T15:55:00Z"/>
        </w:trPr>
        <w:tc>
          <w:tcPr>
            <w:tcW w:w="3827" w:type="dxa"/>
            <w:vAlign w:val="center"/>
          </w:tcPr>
          <w:p w14:paraId="2D9D48DF" w14:textId="77777777" w:rsidR="00722680" w:rsidRPr="0044182F" w:rsidRDefault="00722680" w:rsidP="00D26F74">
            <w:pPr>
              <w:rPr>
                <w:ins w:id="4158" w:author="chaniaayulestari@outlook.com" w:date="2021-11-12T15:55:00Z"/>
                <w:b/>
              </w:rPr>
            </w:pPr>
            <w:ins w:id="4159"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160" w:author="chaniaayulestari@outlook.com" w:date="2021-11-12T15:55:00Z"/>
                <w:i/>
                <w:iCs/>
              </w:rPr>
            </w:pPr>
            <w:ins w:id="4161" w:author="chaniaayulestari@outlook.com" w:date="2021-11-12T15:55:00Z">
              <w:r>
                <w:rPr>
                  <w:i/>
                  <w:iCs/>
                </w:rPr>
                <w:t>Conditional</w:t>
              </w:r>
            </w:ins>
          </w:p>
        </w:tc>
      </w:tr>
      <w:tr w:rsidR="00722680" w:rsidRPr="0044182F" w14:paraId="57A2D202" w14:textId="77777777" w:rsidTr="00D26F74">
        <w:trPr>
          <w:jc w:val="center"/>
          <w:ins w:id="4162" w:author="chaniaayulestari@outlook.com" w:date="2021-11-12T15:55:00Z"/>
        </w:trPr>
        <w:tc>
          <w:tcPr>
            <w:tcW w:w="3827" w:type="dxa"/>
            <w:vAlign w:val="center"/>
          </w:tcPr>
          <w:p w14:paraId="0F666821" w14:textId="77777777" w:rsidR="00722680" w:rsidRPr="0044182F" w:rsidRDefault="00722680" w:rsidP="00D26F74">
            <w:pPr>
              <w:rPr>
                <w:ins w:id="4163" w:author="chaniaayulestari@outlook.com" w:date="2021-11-12T15:55:00Z"/>
                <w:b/>
              </w:rPr>
            </w:pPr>
            <w:ins w:id="4164"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165" w:author="chaniaayulestari@outlook.com" w:date="2021-11-12T15:55:00Z"/>
              </w:rPr>
            </w:pPr>
            <w:ins w:id="4166" w:author="chaniaayulestari@outlook.com" w:date="2021-11-12T15:55:00Z">
              <w:r>
                <w:t>-</w:t>
              </w:r>
            </w:ins>
          </w:p>
        </w:tc>
      </w:tr>
      <w:tr w:rsidR="00722680" w:rsidRPr="0081005E" w14:paraId="6BE7C630" w14:textId="77777777" w:rsidTr="00D26F74">
        <w:trPr>
          <w:jc w:val="center"/>
          <w:ins w:id="4167" w:author="chaniaayulestari@outlook.com" w:date="2021-11-12T15:55:00Z"/>
        </w:trPr>
        <w:tc>
          <w:tcPr>
            <w:tcW w:w="3827" w:type="dxa"/>
            <w:vAlign w:val="center"/>
          </w:tcPr>
          <w:p w14:paraId="1C5F719E" w14:textId="77777777" w:rsidR="00722680" w:rsidRPr="0044182F" w:rsidRDefault="00722680" w:rsidP="00D26F74">
            <w:pPr>
              <w:rPr>
                <w:ins w:id="4168" w:author="chaniaayulestari@outlook.com" w:date="2021-11-12T15:55:00Z"/>
                <w:b/>
              </w:rPr>
            </w:pPr>
            <w:ins w:id="4169"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170" w:author="chaniaayulestari@outlook.com" w:date="2021-11-12T15:55:00Z"/>
                <w:i/>
                <w:iCs/>
              </w:rPr>
            </w:pPr>
            <w:ins w:id="4171" w:author="chaniaayulestari@outlook.com" w:date="2021-11-12T15:55:00Z">
              <w:r>
                <w:t>null</w:t>
              </w:r>
            </w:ins>
          </w:p>
        </w:tc>
      </w:tr>
      <w:tr w:rsidR="00722680" w:rsidRPr="0048762E" w14:paraId="018D0FAE" w14:textId="77777777" w:rsidTr="00D26F74">
        <w:trPr>
          <w:jc w:val="center"/>
          <w:ins w:id="4172" w:author="chaniaayulestari@outlook.com" w:date="2021-11-12T15:55:00Z"/>
        </w:trPr>
        <w:tc>
          <w:tcPr>
            <w:tcW w:w="3827" w:type="dxa"/>
            <w:vAlign w:val="center"/>
          </w:tcPr>
          <w:p w14:paraId="35AB1946" w14:textId="77777777" w:rsidR="00722680" w:rsidRPr="0044182F" w:rsidRDefault="00722680" w:rsidP="00D26F74">
            <w:pPr>
              <w:rPr>
                <w:ins w:id="4173" w:author="chaniaayulestari@outlook.com" w:date="2021-11-12T15:55:00Z"/>
                <w:b/>
              </w:rPr>
            </w:pPr>
            <w:ins w:id="4174"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175" w:author="chaniaayulestari@outlook.com" w:date="2021-11-12T15:55:00Z"/>
              </w:rPr>
            </w:pPr>
            <w:ins w:id="4176" w:author="chaniaayulestari@outlook.com" w:date="2021-11-12T15:55:00Z">
              <w:r>
                <w:t>Data admin ditampilkan</w:t>
              </w:r>
            </w:ins>
          </w:p>
        </w:tc>
      </w:tr>
      <w:tr w:rsidR="00722680" w:rsidRPr="0044182F" w14:paraId="447AFD5F" w14:textId="77777777" w:rsidTr="00D26F74">
        <w:trPr>
          <w:jc w:val="center"/>
          <w:ins w:id="4177"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178" w:author="chaniaayulestari@outlook.com" w:date="2021-11-12T15:55:00Z"/>
                <w:b/>
              </w:rPr>
            </w:pPr>
            <w:ins w:id="4179" w:author="chaniaayulestari@outlook.com" w:date="2021-11-12T15:55:00Z">
              <w:r w:rsidRPr="0044182F">
                <w:rPr>
                  <w:b/>
                </w:rPr>
                <w:t>Main Course</w:t>
              </w:r>
            </w:ins>
          </w:p>
        </w:tc>
      </w:tr>
      <w:tr w:rsidR="00722680" w:rsidRPr="0044182F" w14:paraId="5C2E1498" w14:textId="77777777" w:rsidTr="00D26F74">
        <w:trPr>
          <w:jc w:val="center"/>
          <w:ins w:id="4180"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181" w:author="chaniaayulestari@outlook.com" w:date="2021-11-12T15:55:00Z"/>
                <w:b/>
              </w:rPr>
            </w:pPr>
            <w:ins w:id="4182"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183" w:author="chaniaayulestari@outlook.com" w:date="2021-11-12T15:55:00Z"/>
                <w:b/>
              </w:rPr>
            </w:pPr>
            <w:ins w:id="4184" w:author="chaniaayulestari@outlook.com" w:date="2021-11-12T15:55:00Z">
              <w:r w:rsidRPr="0044182F">
                <w:rPr>
                  <w:b/>
                </w:rPr>
                <w:t>Reaksi Sistem</w:t>
              </w:r>
            </w:ins>
          </w:p>
        </w:tc>
      </w:tr>
      <w:tr w:rsidR="00722680" w:rsidRPr="0044182F" w14:paraId="1AA7E047" w14:textId="77777777" w:rsidTr="00D26F74">
        <w:trPr>
          <w:jc w:val="center"/>
          <w:ins w:id="4185"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186" w:author="chaniaayulestari@outlook.com" w:date="2021-11-12T15:55:00Z"/>
              </w:rPr>
            </w:pPr>
            <w:ins w:id="4187"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188" w:author="chaniaayulestari@outlook.com" w:date="2021-11-12T15:55:00Z"/>
              </w:rPr>
            </w:pPr>
          </w:p>
        </w:tc>
      </w:tr>
      <w:tr w:rsidR="00722680" w:rsidRPr="0044182F" w14:paraId="766EC392" w14:textId="77777777" w:rsidTr="00D26F74">
        <w:trPr>
          <w:jc w:val="center"/>
          <w:ins w:id="4189" w:author="chaniaayulestari@outlook.com" w:date="2021-11-12T15:55:00Z"/>
        </w:trPr>
        <w:tc>
          <w:tcPr>
            <w:tcW w:w="3827" w:type="dxa"/>
            <w:vAlign w:val="center"/>
          </w:tcPr>
          <w:p w14:paraId="3553C8BA" w14:textId="77777777" w:rsidR="00722680" w:rsidRPr="0044182F" w:rsidRDefault="00722680" w:rsidP="00D26F74">
            <w:pPr>
              <w:ind w:left="510"/>
              <w:rPr>
                <w:ins w:id="4190"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191" w:author="chaniaayulestari@outlook.com" w:date="2021-11-12T15:55:00Z"/>
              </w:rPr>
            </w:pPr>
            <w:ins w:id="4192" w:author="chaniaayulestari@outlook.com" w:date="2021-11-12T15:55:00Z">
              <w:r>
                <w:t>Menampilkan seluruh data admin</w:t>
              </w:r>
            </w:ins>
          </w:p>
        </w:tc>
      </w:tr>
      <w:tr w:rsidR="00722680" w:rsidRPr="001B1AF9" w14:paraId="63EDB614" w14:textId="77777777" w:rsidTr="00D26F74">
        <w:trPr>
          <w:jc w:val="center"/>
          <w:ins w:id="4193"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194" w:author="chaniaayulestari@outlook.com" w:date="2021-11-12T15:55:00Z"/>
                <w:b/>
                <w:bCs/>
              </w:rPr>
            </w:pPr>
            <w:ins w:id="4195" w:author="chaniaayulestari@outlook.com" w:date="2021-11-12T15:55:00Z">
              <w:r w:rsidRPr="001B1AF9">
                <w:rPr>
                  <w:b/>
                  <w:bCs/>
                </w:rPr>
                <w:t>Skenario Eksepsi (Optional)</w:t>
              </w:r>
            </w:ins>
          </w:p>
        </w:tc>
      </w:tr>
      <w:tr w:rsidR="00722680" w:rsidRPr="001B1AF9" w14:paraId="136D345B" w14:textId="77777777" w:rsidTr="00D26F74">
        <w:trPr>
          <w:jc w:val="center"/>
          <w:ins w:id="4196"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197" w:author="chaniaayulestari@outlook.com" w:date="2021-11-12T15:55:00Z"/>
                <w:b/>
                <w:bCs/>
              </w:rPr>
            </w:pPr>
            <w:ins w:id="4198"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199" w:author="chaniaayulestari@outlook.com" w:date="2021-11-12T15:55:00Z"/>
                <w:b/>
                <w:bCs/>
              </w:rPr>
            </w:pPr>
            <w:ins w:id="4200" w:author="chaniaayulestari@outlook.com" w:date="2021-11-12T15:55:00Z">
              <w:r w:rsidRPr="001B1AF9">
                <w:rPr>
                  <w:b/>
                  <w:bCs/>
                </w:rPr>
                <w:t>Reaksi Sistem</w:t>
              </w:r>
            </w:ins>
          </w:p>
        </w:tc>
      </w:tr>
      <w:tr w:rsidR="00722680" w14:paraId="7FB8B7B8" w14:textId="77777777" w:rsidTr="00D26F74">
        <w:trPr>
          <w:jc w:val="center"/>
          <w:ins w:id="4201" w:author="chaniaayulestari@outlook.com" w:date="2021-11-12T15:55:00Z"/>
        </w:trPr>
        <w:tc>
          <w:tcPr>
            <w:tcW w:w="3827" w:type="dxa"/>
            <w:vAlign w:val="center"/>
          </w:tcPr>
          <w:p w14:paraId="5F7E3D15" w14:textId="556B7505" w:rsidR="00722680" w:rsidRDefault="00722680" w:rsidP="00D26F74">
            <w:pPr>
              <w:pStyle w:val="ListParagraph"/>
              <w:ind w:left="455"/>
              <w:rPr>
                <w:ins w:id="4202" w:author="chaniaayulestari@outlook.com" w:date="2021-11-12T15:55:00Z"/>
              </w:rPr>
            </w:pPr>
            <w:ins w:id="4203" w:author="chaniaayulestari@outlook.com" w:date="2021-11-12T15:55:00Z">
              <w:r>
                <w:t xml:space="preserve">2a. Memasukan data </w:t>
              </w:r>
            </w:ins>
            <w:ins w:id="4204" w:author="chaniaayulestari@outlook.com" w:date="2021-11-12T15:56:00Z">
              <w:r>
                <w:t>admin</w:t>
              </w:r>
            </w:ins>
            <w:ins w:id="4205"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206" w:author="chaniaayulestari@outlook.com" w:date="2021-11-12T15:55:00Z"/>
              </w:rPr>
            </w:pPr>
          </w:p>
        </w:tc>
      </w:tr>
      <w:tr w:rsidR="00722680" w14:paraId="27ED6479" w14:textId="77777777" w:rsidTr="00D26F74">
        <w:trPr>
          <w:jc w:val="center"/>
          <w:ins w:id="4207" w:author="chaniaayulestari@outlook.com" w:date="2021-11-12T15:55:00Z"/>
        </w:trPr>
        <w:tc>
          <w:tcPr>
            <w:tcW w:w="3827" w:type="dxa"/>
            <w:vAlign w:val="center"/>
          </w:tcPr>
          <w:p w14:paraId="6C6D0F2B" w14:textId="77777777" w:rsidR="00722680" w:rsidRDefault="00722680" w:rsidP="00D26F74">
            <w:pPr>
              <w:pStyle w:val="ListParagraph"/>
              <w:ind w:left="450"/>
              <w:rPr>
                <w:ins w:id="4208"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209" w:author="chaniaayulestari@outlook.com" w:date="2021-11-12T15:55:00Z"/>
              </w:rPr>
            </w:pPr>
            <w:ins w:id="4210" w:author="chaniaayulestari@outlook.com" w:date="2021-11-12T15:55:00Z">
              <w:r>
                <w:t xml:space="preserve">2b. Menampilkan pemberitahuan melalui notifikasi bahwa data </w:t>
              </w:r>
            </w:ins>
            <w:ins w:id="4211" w:author="chaniaayulestari@outlook.com" w:date="2021-11-12T15:56:00Z">
              <w:r>
                <w:lastRenderedPageBreak/>
                <w:t xml:space="preserve">admin </w:t>
              </w:r>
            </w:ins>
            <w:ins w:id="4212"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213" w:author="chaniaayulestari@outlook.com" w:date="2021-11-12T16:30:00Z"/>
        </w:rPr>
      </w:pPr>
      <w:r>
        <w:t>Skenario Kelola Semester</w:t>
      </w:r>
    </w:p>
    <w:p w14:paraId="31030BDA" w14:textId="3F578258" w:rsidR="00885B6D" w:rsidRDefault="00885B6D">
      <w:pPr>
        <w:ind w:left="66" w:firstLine="360"/>
        <w:rPr>
          <w:ins w:id="4214" w:author="chaniaayulestari@outlook.com" w:date="2021-11-12T16:30:00Z"/>
        </w:rPr>
        <w:pPrChange w:id="4215" w:author="chaniaayulestari@outlook.com" w:date="2021-11-12T16:30:00Z">
          <w:pPr>
            <w:pStyle w:val="ListParagraph"/>
            <w:numPr>
              <w:numId w:val="25"/>
            </w:numPr>
            <w:ind w:hanging="360"/>
          </w:pPr>
        </w:pPrChange>
      </w:pPr>
      <w:ins w:id="4216" w:author="chaniaayulestari@outlook.com" w:date="2021-11-12T16:30:00Z">
        <w:r>
          <w:t>Pada skenario kelola admin terdapat 4 generalisasi data yaitu tambah se</w:t>
        </w:r>
      </w:ins>
      <w:ins w:id="4217" w:author="chaniaayulestari@outlook.com" w:date="2021-11-12T16:31:00Z">
        <w:r>
          <w:t>mester</w:t>
        </w:r>
      </w:ins>
      <w:ins w:id="4218" w:author="chaniaayulestari@outlook.com" w:date="2021-11-12T16:30:00Z">
        <w:r>
          <w:t xml:space="preserve">, hapus </w:t>
        </w:r>
      </w:ins>
      <w:ins w:id="4219" w:author="chaniaayulestari@outlook.com" w:date="2021-11-12T16:31:00Z">
        <w:r>
          <w:t>semester</w:t>
        </w:r>
      </w:ins>
      <w:ins w:id="4220" w:author="chaniaayulestari@outlook.com" w:date="2021-11-12T16:30:00Z">
        <w:r>
          <w:t xml:space="preserve">, edit </w:t>
        </w:r>
      </w:ins>
      <w:ins w:id="4221" w:author="chaniaayulestari@outlook.com" w:date="2021-11-12T16:31:00Z">
        <w:r>
          <w:t xml:space="preserve">semester </w:t>
        </w:r>
      </w:ins>
      <w:ins w:id="4222" w:author="chaniaayulestari@outlook.com" w:date="2021-11-12T16:30:00Z">
        <w:r>
          <w:t xml:space="preserve">dan lihat </w:t>
        </w:r>
      </w:ins>
      <w:ins w:id="4223" w:author="chaniaayulestari@outlook.com" w:date="2021-11-12T16:31:00Z">
        <w:r>
          <w:t>semester</w:t>
        </w:r>
      </w:ins>
      <w:ins w:id="4224"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225" w:author="chaniaayulestari@outlook.com" w:date="2021-11-12T16:31:00Z"/>
          <w:del w:id="4226" w:author="Rafi Aziizi" w:date="2021-11-12T16:56:00Z"/>
        </w:rPr>
      </w:pPr>
      <w:ins w:id="4227" w:author="chaniaayulestari@outlook.com" w:date="2021-11-12T15:29:00Z">
        <w:r>
          <w:t xml:space="preserve">Skenario Tambah </w:t>
        </w:r>
      </w:ins>
      <w:ins w:id="4228" w:author="chaniaayulestari@outlook.com" w:date="2021-11-12T15:56:00Z">
        <w:r w:rsidR="00EC162F">
          <w:t>Semester</w:t>
        </w:r>
      </w:ins>
    </w:p>
    <w:p w14:paraId="231F6AF9" w14:textId="77777777" w:rsidR="00885B6D" w:rsidRDefault="00885B6D">
      <w:pPr>
        <w:pStyle w:val="ListParagraph"/>
        <w:numPr>
          <w:ilvl w:val="0"/>
          <w:numId w:val="97"/>
        </w:numPr>
        <w:ind w:left="426"/>
        <w:rPr>
          <w:ins w:id="4229" w:author="chaniaayulestari@outlook.com" w:date="2021-11-12T15:58:00Z"/>
        </w:rPr>
      </w:pPr>
    </w:p>
    <w:p w14:paraId="3316BCE7" w14:textId="71123DD9" w:rsidR="00A25E3C" w:rsidRDefault="00A25E3C">
      <w:pPr>
        <w:pStyle w:val="Caption"/>
        <w:keepNext/>
        <w:jc w:val="center"/>
        <w:rPr>
          <w:ins w:id="4230" w:author="chaniaayulestari@outlook.com" w:date="2021-11-13T14:09:00Z"/>
        </w:rPr>
        <w:pPrChange w:id="4231" w:author="chaniaayulestari@outlook.com" w:date="2021-11-13T14:09:00Z">
          <w:pPr/>
        </w:pPrChange>
      </w:pPr>
      <w:bookmarkStart w:id="4232" w:name="_Toc87762749"/>
      <w:ins w:id="4233" w:author="chaniaayulestari@outlook.com" w:date="2021-11-13T14:09:00Z">
        <w:r>
          <w:t xml:space="preserve">Tabel 3. </w:t>
        </w:r>
        <w:r>
          <w:fldChar w:fldCharType="begin"/>
        </w:r>
        <w:r>
          <w:instrText xml:space="preserve"> SEQ Tabel_3. \* ARABIC </w:instrText>
        </w:r>
      </w:ins>
      <w:r>
        <w:fldChar w:fldCharType="separate"/>
      </w:r>
      <w:ins w:id="4234" w:author="chaniaayulestari@outlook.com" w:date="2021-11-13T14:25:00Z">
        <w:r w:rsidR="00456266">
          <w:rPr>
            <w:noProof/>
          </w:rPr>
          <w:t>36</w:t>
        </w:r>
      </w:ins>
      <w:ins w:id="4235" w:author="chaniaayulestari@outlook.com" w:date="2021-11-13T14:09:00Z">
        <w:r>
          <w:fldChar w:fldCharType="end"/>
        </w:r>
        <w:r>
          <w:t xml:space="preserve"> Skenario Tambah Semester</w:t>
        </w:r>
        <w:bookmarkEnd w:id="423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236"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237" w:author="chaniaayulestari@outlook.com" w:date="2021-11-12T15:58:00Z"/>
                <w:b/>
              </w:rPr>
            </w:pPr>
            <w:ins w:id="4238"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239" w:author="chaniaayulestari@outlook.com" w:date="2021-11-12T15:58:00Z"/>
              </w:rPr>
            </w:pPr>
            <w:ins w:id="4240" w:author="chaniaayulestari@outlook.com" w:date="2021-11-12T15:58:00Z">
              <w:r>
                <w:t>Tambah Semester</w:t>
              </w:r>
            </w:ins>
          </w:p>
        </w:tc>
      </w:tr>
      <w:tr w:rsidR="00EC162F" w:rsidRPr="002F6C1D" w14:paraId="7626EC9B" w14:textId="77777777" w:rsidTr="00D26F74">
        <w:trPr>
          <w:jc w:val="center"/>
          <w:ins w:id="4241" w:author="chaniaayulestari@outlook.com" w:date="2021-11-12T15:58:00Z"/>
        </w:trPr>
        <w:tc>
          <w:tcPr>
            <w:tcW w:w="3827" w:type="dxa"/>
            <w:vAlign w:val="center"/>
          </w:tcPr>
          <w:p w14:paraId="68104155" w14:textId="77777777" w:rsidR="00EC162F" w:rsidRPr="0044182F" w:rsidRDefault="00EC162F" w:rsidP="00D26F74">
            <w:pPr>
              <w:rPr>
                <w:ins w:id="4242" w:author="chaniaayulestari@outlook.com" w:date="2021-11-12T15:58:00Z"/>
                <w:b/>
              </w:rPr>
            </w:pPr>
            <w:ins w:id="4243"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244" w:author="chaniaayulestari@outlook.com" w:date="2021-11-12T15:58:00Z"/>
              </w:rPr>
            </w:pPr>
            <w:ins w:id="4245" w:author="chaniaayulestari@outlook.com" w:date="2021-11-12T15:58:00Z">
              <w:r>
                <w:t>RC17</w:t>
              </w:r>
            </w:ins>
            <w:ins w:id="4246" w:author="Rafi Aziizi" w:date="2021-11-13T06:58:00Z">
              <w:r w:rsidR="005049EC">
                <w:t>.1</w:t>
              </w:r>
            </w:ins>
          </w:p>
        </w:tc>
      </w:tr>
      <w:tr w:rsidR="00EC162F" w:rsidRPr="000C722D" w14:paraId="23CDA11C" w14:textId="77777777" w:rsidTr="00D26F74">
        <w:trPr>
          <w:jc w:val="center"/>
          <w:ins w:id="4247" w:author="chaniaayulestari@outlook.com" w:date="2021-11-12T15:58:00Z"/>
        </w:trPr>
        <w:tc>
          <w:tcPr>
            <w:tcW w:w="3827" w:type="dxa"/>
            <w:vAlign w:val="center"/>
          </w:tcPr>
          <w:p w14:paraId="4E4FDC36" w14:textId="77777777" w:rsidR="00EC162F" w:rsidRPr="0044182F" w:rsidRDefault="00EC162F" w:rsidP="00D26F74">
            <w:pPr>
              <w:rPr>
                <w:ins w:id="4248" w:author="chaniaayulestari@outlook.com" w:date="2021-11-12T15:58:00Z"/>
                <w:b/>
              </w:rPr>
            </w:pPr>
            <w:ins w:id="4249"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4250" w:author="chaniaayulestari@outlook.com" w:date="2021-11-12T15:58:00Z"/>
              </w:rPr>
            </w:pPr>
            <w:ins w:id="4251"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252" w:author="chaniaayulestari@outlook.com" w:date="2021-11-12T15:58:00Z"/>
        </w:trPr>
        <w:tc>
          <w:tcPr>
            <w:tcW w:w="3827" w:type="dxa"/>
            <w:vAlign w:val="center"/>
          </w:tcPr>
          <w:p w14:paraId="22AA6CFD" w14:textId="77777777" w:rsidR="00EC162F" w:rsidRPr="0044182F" w:rsidRDefault="00EC162F" w:rsidP="00D26F74">
            <w:pPr>
              <w:rPr>
                <w:ins w:id="4253" w:author="chaniaayulestari@outlook.com" w:date="2021-11-12T15:58:00Z"/>
                <w:b/>
              </w:rPr>
            </w:pPr>
            <w:ins w:id="4254"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255" w:author="chaniaayulestari@outlook.com" w:date="2021-11-12T15:58:00Z"/>
              </w:rPr>
            </w:pPr>
            <w:ins w:id="4256" w:author="chaniaayulestari@outlook.com" w:date="2021-11-12T15:58:00Z">
              <w:r>
                <w:t>Bag.IT, Guru BK.</w:t>
              </w:r>
            </w:ins>
          </w:p>
        </w:tc>
      </w:tr>
      <w:tr w:rsidR="00EC162F" w:rsidRPr="007B7AB3" w14:paraId="3DC5ABD0" w14:textId="77777777" w:rsidTr="00D26F74">
        <w:trPr>
          <w:jc w:val="center"/>
          <w:ins w:id="4257" w:author="chaniaayulestari@outlook.com" w:date="2021-11-12T15:58:00Z"/>
        </w:trPr>
        <w:tc>
          <w:tcPr>
            <w:tcW w:w="3827" w:type="dxa"/>
            <w:vAlign w:val="center"/>
          </w:tcPr>
          <w:p w14:paraId="7E8814E5" w14:textId="77777777" w:rsidR="00EC162F" w:rsidRPr="0044182F" w:rsidRDefault="00EC162F" w:rsidP="00D26F74">
            <w:pPr>
              <w:rPr>
                <w:ins w:id="4258" w:author="chaniaayulestari@outlook.com" w:date="2021-11-12T15:58:00Z"/>
                <w:b/>
              </w:rPr>
            </w:pPr>
            <w:ins w:id="4259"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260" w:author="chaniaayulestari@outlook.com" w:date="2021-11-12T15:58:00Z"/>
                <w:i/>
                <w:iCs/>
              </w:rPr>
            </w:pPr>
            <w:ins w:id="4261" w:author="chaniaayulestari@outlook.com" w:date="2021-11-12T15:58:00Z">
              <w:r>
                <w:rPr>
                  <w:i/>
                  <w:iCs/>
                </w:rPr>
                <w:t>Conditional</w:t>
              </w:r>
            </w:ins>
          </w:p>
        </w:tc>
      </w:tr>
      <w:tr w:rsidR="00EC162F" w:rsidRPr="0044182F" w14:paraId="5537A23C" w14:textId="77777777" w:rsidTr="00D26F74">
        <w:trPr>
          <w:jc w:val="center"/>
          <w:ins w:id="4262" w:author="chaniaayulestari@outlook.com" w:date="2021-11-12T15:58:00Z"/>
        </w:trPr>
        <w:tc>
          <w:tcPr>
            <w:tcW w:w="3827" w:type="dxa"/>
            <w:vAlign w:val="center"/>
          </w:tcPr>
          <w:p w14:paraId="635D2FB7" w14:textId="77777777" w:rsidR="00EC162F" w:rsidRPr="0044182F" w:rsidRDefault="00EC162F" w:rsidP="00D26F74">
            <w:pPr>
              <w:rPr>
                <w:ins w:id="4263" w:author="chaniaayulestari@outlook.com" w:date="2021-11-12T15:58:00Z"/>
                <w:b/>
              </w:rPr>
            </w:pPr>
            <w:ins w:id="4264"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265" w:author="chaniaayulestari@outlook.com" w:date="2021-11-12T15:58:00Z"/>
              </w:rPr>
            </w:pPr>
            <w:ins w:id="4266" w:author="chaniaayulestari@outlook.com" w:date="2021-11-12T15:58:00Z">
              <w:r>
                <w:t>-</w:t>
              </w:r>
            </w:ins>
          </w:p>
        </w:tc>
      </w:tr>
      <w:tr w:rsidR="00EC162F" w:rsidRPr="0081005E" w14:paraId="5AA5C33B" w14:textId="77777777" w:rsidTr="00D26F74">
        <w:trPr>
          <w:jc w:val="center"/>
          <w:ins w:id="4267" w:author="chaniaayulestari@outlook.com" w:date="2021-11-12T15:58:00Z"/>
        </w:trPr>
        <w:tc>
          <w:tcPr>
            <w:tcW w:w="3827" w:type="dxa"/>
            <w:vAlign w:val="center"/>
          </w:tcPr>
          <w:p w14:paraId="5257B83B" w14:textId="77777777" w:rsidR="00EC162F" w:rsidRPr="0044182F" w:rsidRDefault="00EC162F" w:rsidP="00D26F74">
            <w:pPr>
              <w:rPr>
                <w:ins w:id="4268" w:author="chaniaayulestari@outlook.com" w:date="2021-11-12T15:58:00Z"/>
                <w:b/>
              </w:rPr>
            </w:pPr>
            <w:ins w:id="4269"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270" w:author="chaniaayulestari@outlook.com" w:date="2021-11-12T15:58:00Z"/>
                <w:i/>
                <w:iCs/>
              </w:rPr>
            </w:pPr>
            <w:ins w:id="4271" w:author="chaniaayulestari@outlook.com" w:date="2021-11-12T15:58:00Z">
              <w:r>
                <w:t>Data semester tidak ada</w:t>
              </w:r>
            </w:ins>
          </w:p>
        </w:tc>
      </w:tr>
      <w:tr w:rsidR="00EC162F" w:rsidRPr="0048762E" w14:paraId="01F01CAE" w14:textId="77777777" w:rsidTr="00D26F74">
        <w:trPr>
          <w:jc w:val="center"/>
          <w:ins w:id="4272" w:author="chaniaayulestari@outlook.com" w:date="2021-11-12T15:58:00Z"/>
        </w:trPr>
        <w:tc>
          <w:tcPr>
            <w:tcW w:w="3827" w:type="dxa"/>
            <w:vAlign w:val="center"/>
          </w:tcPr>
          <w:p w14:paraId="243F9DA1" w14:textId="77777777" w:rsidR="00EC162F" w:rsidRPr="0044182F" w:rsidRDefault="00EC162F" w:rsidP="00D26F74">
            <w:pPr>
              <w:rPr>
                <w:ins w:id="4273" w:author="chaniaayulestari@outlook.com" w:date="2021-11-12T15:58:00Z"/>
                <w:b/>
              </w:rPr>
            </w:pPr>
            <w:ins w:id="4274"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275" w:author="chaniaayulestari@outlook.com" w:date="2021-11-12T15:58:00Z"/>
              </w:rPr>
            </w:pPr>
            <w:ins w:id="4276" w:author="chaniaayulestari@outlook.com" w:date="2021-11-12T15:58:00Z">
              <w:r>
                <w:t xml:space="preserve">Data </w:t>
              </w:r>
            </w:ins>
            <w:ins w:id="4277" w:author="chaniaayulestari@outlook.com" w:date="2021-11-12T15:59:00Z">
              <w:r>
                <w:t>semester</w:t>
              </w:r>
            </w:ins>
            <w:ins w:id="4278" w:author="chaniaayulestari@outlook.com" w:date="2021-11-12T15:58:00Z">
              <w:r>
                <w:t xml:space="preserve"> baru ditampilkan</w:t>
              </w:r>
            </w:ins>
          </w:p>
        </w:tc>
      </w:tr>
      <w:tr w:rsidR="00EC162F" w:rsidRPr="0044182F" w14:paraId="64D67E03" w14:textId="77777777" w:rsidTr="00D26F74">
        <w:trPr>
          <w:jc w:val="center"/>
          <w:ins w:id="4279"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280" w:author="chaniaayulestari@outlook.com" w:date="2021-11-12T15:58:00Z"/>
                <w:b/>
              </w:rPr>
            </w:pPr>
            <w:ins w:id="4281" w:author="chaniaayulestari@outlook.com" w:date="2021-11-12T15:58:00Z">
              <w:r w:rsidRPr="0044182F">
                <w:rPr>
                  <w:b/>
                </w:rPr>
                <w:t>Main Course</w:t>
              </w:r>
            </w:ins>
          </w:p>
        </w:tc>
      </w:tr>
      <w:tr w:rsidR="00EC162F" w:rsidRPr="0044182F" w14:paraId="045EDE90" w14:textId="77777777" w:rsidTr="00D26F74">
        <w:trPr>
          <w:jc w:val="center"/>
          <w:ins w:id="4282"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283" w:author="chaniaayulestari@outlook.com" w:date="2021-11-12T15:58:00Z"/>
                <w:b/>
              </w:rPr>
            </w:pPr>
            <w:ins w:id="4284"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285" w:author="chaniaayulestari@outlook.com" w:date="2021-11-12T15:58:00Z"/>
                <w:b/>
              </w:rPr>
            </w:pPr>
            <w:ins w:id="4286" w:author="chaniaayulestari@outlook.com" w:date="2021-11-12T15:58:00Z">
              <w:r w:rsidRPr="0044182F">
                <w:rPr>
                  <w:b/>
                </w:rPr>
                <w:t>Reaksi Sistem</w:t>
              </w:r>
            </w:ins>
          </w:p>
        </w:tc>
      </w:tr>
      <w:tr w:rsidR="00EC162F" w:rsidRPr="0044182F" w14:paraId="2A15A160" w14:textId="77777777" w:rsidTr="00D26F74">
        <w:trPr>
          <w:jc w:val="center"/>
          <w:ins w:id="4287"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288" w:author="chaniaayulestari@outlook.com" w:date="2021-11-12T15:58:00Z"/>
              </w:rPr>
            </w:pPr>
            <w:ins w:id="4289" w:author="chaniaayulestari@outlook.com" w:date="2021-11-12T15:58:00Z">
              <w:r>
                <w:t xml:space="preserve">Memasuki menu “Tambah </w:t>
              </w:r>
            </w:ins>
            <w:ins w:id="4290" w:author="chaniaayulestari@outlook.com" w:date="2021-11-12T15:59:00Z">
              <w:r>
                <w:t>Semester</w:t>
              </w:r>
            </w:ins>
            <w:ins w:id="4291"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292" w:author="chaniaayulestari@outlook.com" w:date="2021-11-12T15:58:00Z"/>
              </w:rPr>
            </w:pPr>
          </w:p>
        </w:tc>
      </w:tr>
      <w:tr w:rsidR="00EC162F" w:rsidRPr="0044182F" w14:paraId="037C2608" w14:textId="77777777" w:rsidTr="00D26F74">
        <w:trPr>
          <w:jc w:val="center"/>
          <w:ins w:id="4293"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294"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295" w:author="chaniaayulestari@outlook.com" w:date="2021-11-12T15:58:00Z"/>
              </w:rPr>
            </w:pPr>
            <w:ins w:id="4296" w:author="chaniaayulestari@outlook.com" w:date="2021-11-12T15:58:00Z">
              <w:r>
                <w:t xml:space="preserve">Menampilkan form tambah data </w:t>
              </w:r>
            </w:ins>
            <w:ins w:id="4297" w:author="chaniaayulestari@outlook.com" w:date="2021-11-12T15:59:00Z">
              <w:r>
                <w:t>semester</w:t>
              </w:r>
            </w:ins>
          </w:p>
        </w:tc>
      </w:tr>
      <w:tr w:rsidR="00EC162F" w14:paraId="6D43EE32" w14:textId="77777777" w:rsidTr="00D26F74">
        <w:trPr>
          <w:jc w:val="center"/>
          <w:ins w:id="4298"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299" w:author="chaniaayulestari@outlook.com" w:date="2021-11-12T15:58:00Z"/>
              </w:rPr>
            </w:pPr>
            <w:ins w:id="4300" w:author="chaniaayulestari@outlook.com" w:date="2021-11-12T15:58:00Z">
              <w:r>
                <w:t xml:space="preserve">Mengisi form tambah </w:t>
              </w:r>
            </w:ins>
            <w:ins w:id="4301"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302" w:author="chaniaayulestari@outlook.com" w:date="2021-11-12T15:58:00Z"/>
              </w:rPr>
            </w:pPr>
          </w:p>
        </w:tc>
      </w:tr>
      <w:tr w:rsidR="00EC162F" w14:paraId="6E2CEB7F" w14:textId="77777777" w:rsidTr="00D26F74">
        <w:trPr>
          <w:jc w:val="center"/>
          <w:ins w:id="4303" w:author="chaniaayulestari@outlook.com" w:date="2021-11-12T15:58:00Z"/>
        </w:trPr>
        <w:tc>
          <w:tcPr>
            <w:tcW w:w="3827" w:type="dxa"/>
            <w:vAlign w:val="center"/>
          </w:tcPr>
          <w:p w14:paraId="6215E35B" w14:textId="77777777" w:rsidR="00EC162F" w:rsidRDefault="00EC162F" w:rsidP="00D26F74">
            <w:pPr>
              <w:pStyle w:val="ListParagraph"/>
              <w:ind w:left="309"/>
              <w:rPr>
                <w:ins w:id="4304"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305" w:author="chaniaayulestari@outlook.com" w:date="2021-11-12T15:58:00Z"/>
              </w:rPr>
            </w:pPr>
            <w:ins w:id="4306" w:author="chaniaayulestari@outlook.com" w:date="2021-11-12T15:58:00Z">
              <w:r>
                <w:t xml:space="preserve">Menyimpan data </w:t>
              </w:r>
            </w:ins>
            <w:ins w:id="4307" w:author="chaniaayulestari@outlook.com" w:date="2021-11-12T15:59:00Z">
              <w:r>
                <w:t xml:space="preserve">semester </w:t>
              </w:r>
            </w:ins>
            <w:ins w:id="4308"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309"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310" w:author="chaniaayulestari@outlook.com" w:date="2021-11-12T15:58:00Z"/>
                <w:b/>
                <w:bCs/>
              </w:rPr>
            </w:pPr>
            <w:ins w:id="4311" w:author="chaniaayulestari@outlook.com" w:date="2021-11-12T15:58:00Z">
              <w:r w:rsidRPr="001B1AF9">
                <w:rPr>
                  <w:b/>
                  <w:bCs/>
                </w:rPr>
                <w:t>Skenario Eksepsi (Optional)</w:t>
              </w:r>
            </w:ins>
          </w:p>
        </w:tc>
      </w:tr>
      <w:tr w:rsidR="00EC162F" w:rsidRPr="001B1AF9" w14:paraId="6ACDE496" w14:textId="77777777" w:rsidTr="00D26F74">
        <w:trPr>
          <w:jc w:val="center"/>
          <w:ins w:id="4312"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313" w:author="chaniaayulestari@outlook.com" w:date="2021-11-12T15:58:00Z"/>
                <w:b/>
                <w:bCs/>
              </w:rPr>
            </w:pPr>
            <w:ins w:id="4314" w:author="chaniaayulestari@outlook.com" w:date="2021-11-12T15:58:00Z">
              <w:r w:rsidRPr="001B1AF9">
                <w:rPr>
                  <w:b/>
                  <w:bCs/>
                </w:rPr>
                <w:lastRenderedPageBreak/>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315" w:author="chaniaayulestari@outlook.com" w:date="2021-11-12T15:58:00Z"/>
                <w:b/>
                <w:bCs/>
              </w:rPr>
            </w:pPr>
            <w:ins w:id="4316" w:author="chaniaayulestari@outlook.com" w:date="2021-11-12T15:58:00Z">
              <w:r w:rsidRPr="001B1AF9">
                <w:rPr>
                  <w:b/>
                  <w:bCs/>
                </w:rPr>
                <w:t>Reaksi Sistem</w:t>
              </w:r>
            </w:ins>
          </w:p>
        </w:tc>
      </w:tr>
      <w:tr w:rsidR="00EC162F" w14:paraId="0A623D47" w14:textId="77777777" w:rsidTr="00D26F74">
        <w:trPr>
          <w:jc w:val="center"/>
          <w:ins w:id="4317" w:author="chaniaayulestari@outlook.com" w:date="2021-11-12T15:58:00Z"/>
        </w:trPr>
        <w:tc>
          <w:tcPr>
            <w:tcW w:w="3827" w:type="dxa"/>
            <w:vAlign w:val="center"/>
          </w:tcPr>
          <w:p w14:paraId="77C73C7C" w14:textId="1F420C97" w:rsidR="00EC162F" w:rsidRDefault="00EC162F" w:rsidP="00D26F74">
            <w:pPr>
              <w:ind w:left="25"/>
              <w:rPr>
                <w:ins w:id="4318" w:author="chaniaayulestari@outlook.com" w:date="2021-11-12T15:58:00Z"/>
              </w:rPr>
            </w:pPr>
            <w:ins w:id="4319" w:author="chaniaayulestari@outlook.com" w:date="2021-11-12T15:58:00Z">
              <w:r>
                <w:t xml:space="preserve">3a. Tidak memasukan data secara lengkap pada form tambah data </w:t>
              </w:r>
            </w:ins>
            <w:ins w:id="4320"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321" w:author="chaniaayulestari@outlook.com" w:date="2021-11-12T15:58:00Z"/>
              </w:rPr>
            </w:pPr>
          </w:p>
        </w:tc>
      </w:tr>
      <w:tr w:rsidR="00EC162F" w14:paraId="17E155CF" w14:textId="77777777" w:rsidTr="00D26F74">
        <w:trPr>
          <w:jc w:val="center"/>
          <w:ins w:id="4322" w:author="chaniaayulestari@outlook.com" w:date="2021-11-12T15:58:00Z"/>
        </w:trPr>
        <w:tc>
          <w:tcPr>
            <w:tcW w:w="3827" w:type="dxa"/>
            <w:vAlign w:val="center"/>
          </w:tcPr>
          <w:p w14:paraId="75D593AC" w14:textId="77777777" w:rsidR="00EC162F" w:rsidRDefault="00EC162F" w:rsidP="00D26F74">
            <w:pPr>
              <w:pStyle w:val="ListParagraph"/>
              <w:ind w:left="25"/>
              <w:rPr>
                <w:ins w:id="4323" w:author="chaniaayulestari@outlook.com" w:date="2021-11-12T15:58:00Z"/>
              </w:rPr>
            </w:pPr>
          </w:p>
        </w:tc>
        <w:tc>
          <w:tcPr>
            <w:tcW w:w="3964" w:type="dxa"/>
            <w:vAlign w:val="center"/>
          </w:tcPr>
          <w:p w14:paraId="1D8F273F" w14:textId="2EA999E9" w:rsidR="00EC162F" w:rsidRDefault="00EC162F" w:rsidP="00D26F74">
            <w:pPr>
              <w:spacing w:after="160"/>
              <w:ind w:left="25"/>
              <w:rPr>
                <w:ins w:id="4324" w:author="chaniaayulestari@outlook.com" w:date="2021-11-12T15:58:00Z"/>
              </w:rPr>
            </w:pPr>
            <w:ins w:id="4325" w:author="chaniaayulestari@outlook.com" w:date="2021-11-12T15:58:00Z">
              <w:r>
                <w:t xml:space="preserve">3b. Menampilkan pemberitahuan melalui notifikasi bahwa data </w:t>
              </w:r>
            </w:ins>
            <w:ins w:id="4326" w:author="chaniaayulestari@outlook.com" w:date="2021-11-12T15:59:00Z">
              <w:r>
                <w:t xml:space="preserve">semester </w:t>
              </w:r>
            </w:ins>
            <w:ins w:id="4327" w:author="chaniaayulestari@outlook.com" w:date="2021-11-12T15:58:00Z">
              <w:r>
                <w:t>gagal ditambahkan</w:t>
              </w:r>
            </w:ins>
          </w:p>
        </w:tc>
      </w:tr>
    </w:tbl>
    <w:p w14:paraId="795501F8" w14:textId="77777777" w:rsidR="00EC162F" w:rsidRDefault="00EC162F">
      <w:pPr>
        <w:ind w:left="66"/>
        <w:rPr>
          <w:ins w:id="4328" w:author="chaniaayulestari@outlook.com" w:date="2021-11-12T15:29:00Z"/>
        </w:rPr>
        <w:pPrChange w:id="4329"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330" w:author="chaniaayulestari@outlook.com" w:date="2021-11-12T16:31:00Z"/>
          <w:del w:id="4331" w:author="Rafi Aziizi" w:date="2021-11-13T06:58:00Z"/>
        </w:rPr>
      </w:pPr>
      <w:ins w:id="4332" w:author="chaniaayulestari@outlook.com" w:date="2021-11-12T15:29:00Z">
        <w:r>
          <w:t xml:space="preserve">Skenario Hapus </w:t>
        </w:r>
      </w:ins>
      <w:ins w:id="4333" w:author="chaniaayulestari@outlook.com" w:date="2021-11-12T15:56:00Z">
        <w:r w:rsidR="00EC162F">
          <w:t>Semester</w:t>
        </w:r>
      </w:ins>
    </w:p>
    <w:p w14:paraId="44A2C905" w14:textId="77777777" w:rsidR="00885B6D" w:rsidRDefault="00885B6D">
      <w:pPr>
        <w:pStyle w:val="ListParagraph"/>
        <w:numPr>
          <w:ilvl w:val="0"/>
          <w:numId w:val="97"/>
        </w:numPr>
        <w:ind w:left="426"/>
        <w:rPr>
          <w:ins w:id="4334" w:author="chaniaayulestari@outlook.com" w:date="2021-11-12T16:01:00Z"/>
        </w:rPr>
      </w:pPr>
    </w:p>
    <w:p w14:paraId="7E62F6C5" w14:textId="2A9AEB27" w:rsidR="00A25E3C" w:rsidRDefault="00A25E3C">
      <w:pPr>
        <w:pStyle w:val="Caption"/>
        <w:keepNext/>
        <w:jc w:val="center"/>
        <w:rPr>
          <w:ins w:id="4335" w:author="chaniaayulestari@outlook.com" w:date="2021-11-13T14:09:00Z"/>
        </w:rPr>
        <w:pPrChange w:id="4336" w:author="chaniaayulestari@outlook.com" w:date="2021-11-13T14:09:00Z">
          <w:pPr/>
        </w:pPrChange>
      </w:pPr>
      <w:bookmarkStart w:id="4337" w:name="_Toc87762750"/>
      <w:ins w:id="4338" w:author="chaniaayulestari@outlook.com" w:date="2021-11-13T14:09:00Z">
        <w:r>
          <w:t xml:space="preserve">Tabel 3. </w:t>
        </w:r>
        <w:r>
          <w:fldChar w:fldCharType="begin"/>
        </w:r>
        <w:r>
          <w:instrText xml:space="preserve"> SEQ Tabel_3. \* ARABIC </w:instrText>
        </w:r>
      </w:ins>
      <w:r>
        <w:fldChar w:fldCharType="separate"/>
      </w:r>
      <w:ins w:id="4339" w:author="chaniaayulestari@outlook.com" w:date="2021-11-13T14:25:00Z">
        <w:r w:rsidR="00456266">
          <w:rPr>
            <w:noProof/>
          </w:rPr>
          <w:t>37</w:t>
        </w:r>
      </w:ins>
      <w:ins w:id="4340" w:author="chaniaayulestari@outlook.com" w:date="2021-11-13T14:09:00Z">
        <w:r>
          <w:fldChar w:fldCharType="end"/>
        </w:r>
        <w:r>
          <w:t xml:space="preserve"> Skenario Hapus Semester</w:t>
        </w:r>
        <w:bookmarkEnd w:id="43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341"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342" w:author="chaniaayulestari@outlook.com" w:date="2021-11-12T16:01:00Z"/>
                <w:b/>
              </w:rPr>
            </w:pPr>
            <w:ins w:id="4343"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344" w:author="chaniaayulestari@outlook.com" w:date="2021-11-12T16:01:00Z"/>
              </w:rPr>
            </w:pPr>
            <w:ins w:id="4345" w:author="chaniaayulestari@outlook.com" w:date="2021-11-12T16:01:00Z">
              <w:r>
                <w:t>Hapus Semester</w:t>
              </w:r>
            </w:ins>
          </w:p>
        </w:tc>
      </w:tr>
      <w:tr w:rsidR="00EC162F" w:rsidRPr="002F6C1D" w14:paraId="57386DF5" w14:textId="77777777" w:rsidTr="00D26F74">
        <w:trPr>
          <w:jc w:val="center"/>
          <w:ins w:id="4346" w:author="chaniaayulestari@outlook.com" w:date="2021-11-12T16:01:00Z"/>
        </w:trPr>
        <w:tc>
          <w:tcPr>
            <w:tcW w:w="3827" w:type="dxa"/>
            <w:vAlign w:val="center"/>
          </w:tcPr>
          <w:p w14:paraId="56C6E7A3" w14:textId="77777777" w:rsidR="00EC162F" w:rsidRPr="0044182F" w:rsidRDefault="00EC162F" w:rsidP="00D26F74">
            <w:pPr>
              <w:rPr>
                <w:ins w:id="4347" w:author="chaniaayulestari@outlook.com" w:date="2021-11-12T16:01:00Z"/>
                <w:b/>
              </w:rPr>
            </w:pPr>
            <w:ins w:id="4348"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349" w:author="chaniaayulestari@outlook.com" w:date="2021-11-12T16:01:00Z"/>
              </w:rPr>
            </w:pPr>
            <w:ins w:id="4350" w:author="chaniaayulestari@outlook.com" w:date="2021-11-12T16:01:00Z">
              <w:r>
                <w:t>RC1</w:t>
              </w:r>
              <w:r w:rsidR="00626CCC">
                <w:t>7</w:t>
              </w:r>
            </w:ins>
            <w:ins w:id="4351" w:author="Rafi Aziizi" w:date="2021-11-13T06:58:00Z">
              <w:r w:rsidR="005049EC">
                <w:t>.2</w:t>
              </w:r>
            </w:ins>
          </w:p>
        </w:tc>
      </w:tr>
      <w:tr w:rsidR="00EC162F" w:rsidRPr="000C722D" w14:paraId="305E30D4" w14:textId="77777777" w:rsidTr="00D26F74">
        <w:trPr>
          <w:jc w:val="center"/>
          <w:ins w:id="4352" w:author="chaniaayulestari@outlook.com" w:date="2021-11-12T16:01:00Z"/>
        </w:trPr>
        <w:tc>
          <w:tcPr>
            <w:tcW w:w="3827" w:type="dxa"/>
            <w:vAlign w:val="center"/>
          </w:tcPr>
          <w:p w14:paraId="2ADF4711" w14:textId="77777777" w:rsidR="00EC162F" w:rsidRPr="0044182F" w:rsidRDefault="00EC162F" w:rsidP="00D26F74">
            <w:pPr>
              <w:rPr>
                <w:ins w:id="4353" w:author="chaniaayulestari@outlook.com" w:date="2021-11-12T16:01:00Z"/>
                <w:b/>
              </w:rPr>
            </w:pPr>
            <w:ins w:id="4354"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355" w:author="chaniaayulestari@outlook.com" w:date="2021-11-12T16:01:00Z"/>
              </w:rPr>
            </w:pPr>
            <w:ins w:id="4356"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4357" w:author="chaniaayulestari@outlook.com" w:date="2021-11-12T16:01:00Z"/>
        </w:trPr>
        <w:tc>
          <w:tcPr>
            <w:tcW w:w="3827" w:type="dxa"/>
            <w:vAlign w:val="center"/>
          </w:tcPr>
          <w:p w14:paraId="2883FBE6" w14:textId="77777777" w:rsidR="00EC162F" w:rsidRPr="0044182F" w:rsidRDefault="00EC162F" w:rsidP="00D26F74">
            <w:pPr>
              <w:rPr>
                <w:ins w:id="4358" w:author="chaniaayulestari@outlook.com" w:date="2021-11-12T16:01:00Z"/>
                <w:b/>
              </w:rPr>
            </w:pPr>
            <w:ins w:id="4359"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4360" w:author="chaniaayulestari@outlook.com" w:date="2021-11-12T16:01:00Z"/>
              </w:rPr>
            </w:pPr>
            <w:ins w:id="4361" w:author="chaniaayulestari@outlook.com" w:date="2021-11-12T16:01:00Z">
              <w:r>
                <w:t>Bag.IT, Guru BK.</w:t>
              </w:r>
            </w:ins>
          </w:p>
        </w:tc>
      </w:tr>
      <w:tr w:rsidR="00EC162F" w:rsidRPr="007B7AB3" w14:paraId="01506A6D" w14:textId="77777777" w:rsidTr="00D26F74">
        <w:trPr>
          <w:jc w:val="center"/>
          <w:ins w:id="4362" w:author="chaniaayulestari@outlook.com" w:date="2021-11-12T16:01:00Z"/>
        </w:trPr>
        <w:tc>
          <w:tcPr>
            <w:tcW w:w="3827" w:type="dxa"/>
            <w:vAlign w:val="center"/>
          </w:tcPr>
          <w:p w14:paraId="0C725A95" w14:textId="77777777" w:rsidR="00EC162F" w:rsidRPr="0044182F" w:rsidRDefault="00EC162F" w:rsidP="00D26F74">
            <w:pPr>
              <w:rPr>
                <w:ins w:id="4363" w:author="chaniaayulestari@outlook.com" w:date="2021-11-12T16:01:00Z"/>
                <w:b/>
              </w:rPr>
            </w:pPr>
            <w:ins w:id="4364"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4365" w:author="chaniaayulestari@outlook.com" w:date="2021-11-12T16:01:00Z"/>
                <w:i/>
                <w:iCs/>
              </w:rPr>
            </w:pPr>
            <w:ins w:id="4366" w:author="chaniaayulestari@outlook.com" w:date="2021-11-12T16:01:00Z">
              <w:r>
                <w:rPr>
                  <w:i/>
                  <w:iCs/>
                </w:rPr>
                <w:t>Conditional</w:t>
              </w:r>
            </w:ins>
          </w:p>
        </w:tc>
      </w:tr>
      <w:tr w:rsidR="00EC162F" w:rsidRPr="0044182F" w14:paraId="70F4D4CC" w14:textId="77777777" w:rsidTr="00D26F74">
        <w:trPr>
          <w:jc w:val="center"/>
          <w:ins w:id="4367" w:author="chaniaayulestari@outlook.com" w:date="2021-11-12T16:01:00Z"/>
        </w:trPr>
        <w:tc>
          <w:tcPr>
            <w:tcW w:w="3827" w:type="dxa"/>
            <w:vAlign w:val="center"/>
          </w:tcPr>
          <w:p w14:paraId="050F848F" w14:textId="77777777" w:rsidR="00EC162F" w:rsidRPr="0044182F" w:rsidRDefault="00EC162F" w:rsidP="00D26F74">
            <w:pPr>
              <w:rPr>
                <w:ins w:id="4368" w:author="chaniaayulestari@outlook.com" w:date="2021-11-12T16:01:00Z"/>
                <w:b/>
              </w:rPr>
            </w:pPr>
            <w:ins w:id="4369"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4370" w:author="chaniaayulestari@outlook.com" w:date="2021-11-12T16:01:00Z"/>
              </w:rPr>
            </w:pPr>
            <w:ins w:id="4371" w:author="chaniaayulestari@outlook.com" w:date="2021-11-12T16:01:00Z">
              <w:r>
                <w:t>-</w:t>
              </w:r>
            </w:ins>
          </w:p>
        </w:tc>
      </w:tr>
      <w:tr w:rsidR="00EC162F" w:rsidRPr="0081005E" w14:paraId="2A911FE2" w14:textId="77777777" w:rsidTr="00D26F74">
        <w:trPr>
          <w:jc w:val="center"/>
          <w:ins w:id="4372" w:author="chaniaayulestari@outlook.com" w:date="2021-11-12T16:01:00Z"/>
        </w:trPr>
        <w:tc>
          <w:tcPr>
            <w:tcW w:w="3827" w:type="dxa"/>
            <w:vAlign w:val="center"/>
          </w:tcPr>
          <w:p w14:paraId="7B949782" w14:textId="77777777" w:rsidR="00EC162F" w:rsidRPr="0044182F" w:rsidRDefault="00EC162F" w:rsidP="00D26F74">
            <w:pPr>
              <w:rPr>
                <w:ins w:id="4373" w:author="chaniaayulestari@outlook.com" w:date="2021-11-12T16:01:00Z"/>
                <w:b/>
              </w:rPr>
            </w:pPr>
            <w:ins w:id="4374"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4375" w:author="chaniaayulestari@outlook.com" w:date="2021-11-12T16:01:00Z"/>
                <w:i/>
                <w:iCs/>
              </w:rPr>
            </w:pPr>
            <w:ins w:id="4376"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4377" w:author="chaniaayulestari@outlook.com" w:date="2021-11-12T16:01:00Z"/>
        </w:trPr>
        <w:tc>
          <w:tcPr>
            <w:tcW w:w="3827" w:type="dxa"/>
            <w:vAlign w:val="center"/>
          </w:tcPr>
          <w:p w14:paraId="1C80F82C" w14:textId="77777777" w:rsidR="00EC162F" w:rsidRPr="0044182F" w:rsidRDefault="00EC162F" w:rsidP="00D26F74">
            <w:pPr>
              <w:rPr>
                <w:ins w:id="4378" w:author="chaniaayulestari@outlook.com" w:date="2021-11-12T16:01:00Z"/>
                <w:b/>
              </w:rPr>
            </w:pPr>
            <w:ins w:id="4379"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4380" w:author="chaniaayulestari@outlook.com" w:date="2021-11-12T16:01:00Z"/>
              </w:rPr>
            </w:pPr>
            <w:ins w:id="4381" w:author="chaniaayulestari@outlook.com" w:date="2021-11-12T16:01:00Z">
              <w:r>
                <w:t xml:space="preserve">Data </w:t>
              </w:r>
            </w:ins>
            <w:ins w:id="4382" w:author="chaniaayulestari@outlook.com" w:date="2021-11-12T16:02:00Z">
              <w:r w:rsidR="00626CCC">
                <w:t>semester</w:t>
              </w:r>
            </w:ins>
            <w:ins w:id="4383" w:author="chaniaayulestari@outlook.com" w:date="2021-11-12T16:01:00Z">
              <w:r>
                <w:t xml:space="preserve"> terhapus</w:t>
              </w:r>
            </w:ins>
          </w:p>
        </w:tc>
      </w:tr>
      <w:tr w:rsidR="00EC162F" w:rsidRPr="0044182F" w14:paraId="43F903E0" w14:textId="77777777" w:rsidTr="00D26F74">
        <w:trPr>
          <w:jc w:val="center"/>
          <w:ins w:id="4384"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4385" w:author="chaniaayulestari@outlook.com" w:date="2021-11-12T16:01:00Z"/>
                <w:b/>
              </w:rPr>
            </w:pPr>
            <w:ins w:id="4386" w:author="chaniaayulestari@outlook.com" w:date="2021-11-12T16:01:00Z">
              <w:r w:rsidRPr="0044182F">
                <w:rPr>
                  <w:b/>
                </w:rPr>
                <w:t>Main Course</w:t>
              </w:r>
            </w:ins>
          </w:p>
        </w:tc>
      </w:tr>
      <w:tr w:rsidR="00EC162F" w:rsidRPr="0044182F" w14:paraId="397D7439" w14:textId="77777777" w:rsidTr="00D26F74">
        <w:trPr>
          <w:jc w:val="center"/>
          <w:ins w:id="4387"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4388" w:author="chaniaayulestari@outlook.com" w:date="2021-11-12T16:01:00Z"/>
                <w:b/>
              </w:rPr>
            </w:pPr>
            <w:ins w:id="4389"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4390" w:author="chaniaayulestari@outlook.com" w:date="2021-11-12T16:01:00Z"/>
                <w:b/>
              </w:rPr>
            </w:pPr>
            <w:ins w:id="4391" w:author="chaniaayulestari@outlook.com" w:date="2021-11-12T16:01:00Z">
              <w:r w:rsidRPr="0044182F">
                <w:rPr>
                  <w:b/>
                </w:rPr>
                <w:t>Reaksi Sistem</w:t>
              </w:r>
            </w:ins>
          </w:p>
        </w:tc>
      </w:tr>
      <w:tr w:rsidR="00EC162F" w:rsidRPr="0044182F" w14:paraId="127DDD9D" w14:textId="77777777" w:rsidTr="00D26F74">
        <w:trPr>
          <w:jc w:val="center"/>
          <w:ins w:id="4392"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4393" w:author="chaniaayulestari@outlook.com" w:date="2021-11-12T16:01:00Z"/>
              </w:rPr>
              <w:pPrChange w:id="4394" w:author="chaniaayulestari@outlook.com" w:date="2021-11-12T15:25:00Z">
                <w:pPr>
                  <w:numPr>
                    <w:numId w:val="84"/>
                  </w:numPr>
                  <w:spacing w:after="160"/>
                  <w:ind w:left="720" w:hanging="360"/>
                </w:pPr>
              </w:pPrChange>
            </w:pPr>
            <w:ins w:id="4395" w:author="chaniaayulestari@outlook.com" w:date="2021-11-12T16:01:00Z">
              <w:r>
                <w:t xml:space="preserve">Memasuki menu “Data </w:t>
              </w:r>
            </w:ins>
            <w:ins w:id="4396" w:author="chaniaayulestari@outlook.com" w:date="2021-11-12T16:02:00Z">
              <w:r w:rsidR="00626CCC">
                <w:t>Semester</w:t>
              </w:r>
            </w:ins>
            <w:ins w:id="4397"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4398" w:author="chaniaayulestari@outlook.com" w:date="2021-11-12T16:01:00Z"/>
              </w:rPr>
              <w:pPrChange w:id="4399" w:author="chaniaayulestari@outlook.com" w:date="2021-11-12T15:26:00Z">
                <w:pPr>
                  <w:ind w:left="511"/>
                </w:pPr>
              </w:pPrChange>
            </w:pPr>
          </w:p>
        </w:tc>
      </w:tr>
      <w:tr w:rsidR="00EC162F" w:rsidRPr="0044182F" w14:paraId="087D8CA7" w14:textId="77777777" w:rsidTr="00D26F74">
        <w:trPr>
          <w:jc w:val="center"/>
          <w:ins w:id="4400" w:author="chaniaayulestari@outlook.com" w:date="2021-11-12T16:01:00Z"/>
        </w:trPr>
        <w:tc>
          <w:tcPr>
            <w:tcW w:w="3827" w:type="dxa"/>
            <w:vAlign w:val="center"/>
          </w:tcPr>
          <w:p w14:paraId="01AB9772" w14:textId="77777777" w:rsidR="00EC162F" w:rsidRPr="0044182F" w:rsidRDefault="00EC162F">
            <w:pPr>
              <w:pStyle w:val="ListParagraph"/>
              <w:ind w:left="450"/>
              <w:rPr>
                <w:ins w:id="4401" w:author="chaniaayulestari@outlook.com" w:date="2021-11-12T16:01:00Z"/>
              </w:rPr>
              <w:pPrChange w:id="4402"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4403" w:author="chaniaayulestari@outlook.com" w:date="2021-11-12T16:01:00Z"/>
              </w:rPr>
              <w:pPrChange w:id="4404" w:author="chaniaayulestari@outlook.com" w:date="2021-11-12T15:25:00Z">
                <w:pPr>
                  <w:numPr>
                    <w:numId w:val="84"/>
                  </w:numPr>
                  <w:spacing w:after="160"/>
                  <w:ind w:left="511" w:hanging="360"/>
                </w:pPr>
              </w:pPrChange>
            </w:pPr>
            <w:ins w:id="4405" w:author="chaniaayulestari@outlook.com" w:date="2021-11-12T16:01:00Z">
              <w:r>
                <w:t>Menampilkan seluruh data admin</w:t>
              </w:r>
            </w:ins>
          </w:p>
        </w:tc>
      </w:tr>
      <w:tr w:rsidR="00EC162F" w14:paraId="7C756AD3" w14:textId="77777777" w:rsidTr="00D26F74">
        <w:trPr>
          <w:jc w:val="center"/>
          <w:ins w:id="4406"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4407" w:author="chaniaayulestari@outlook.com" w:date="2021-11-12T16:01:00Z"/>
              </w:rPr>
              <w:pPrChange w:id="4408" w:author="chaniaayulestari@outlook.com" w:date="2021-11-12T15:25:00Z">
                <w:pPr>
                  <w:pStyle w:val="ListParagraph"/>
                  <w:numPr>
                    <w:numId w:val="84"/>
                  </w:numPr>
                  <w:ind w:hanging="360"/>
                </w:pPr>
              </w:pPrChange>
            </w:pPr>
            <w:ins w:id="4409"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4410" w:author="chaniaayulestari@outlook.com" w:date="2021-11-12T16:01:00Z"/>
              </w:rPr>
              <w:pPrChange w:id="4411" w:author="chaniaayulestari@outlook.com" w:date="2021-11-12T15:26:00Z">
                <w:pPr>
                  <w:spacing w:after="160"/>
                  <w:ind w:left="511"/>
                </w:pPr>
              </w:pPrChange>
            </w:pPr>
          </w:p>
        </w:tc>
      </w:tr>
      <w:tr w:rsidR="00EC162F" w14:paraId="6A98C40D" w14:textId="77777777" w:rsidTr="00D26F74">
        <w:trPr>
          <w:jc w:val="center"/>
          <w:ins w:id="4412" w:author="chaniaayulestari@outlook.com" w:date="2021-11-12T16:01:00Z"/>
        </w:trPr>
        <w:tc>
          <w:tcPr>
            <w:tcW w:w="3827" w:type="dxa"/>
            <w:vAlign w:val="center"/>
          </w:tcPr>
          <w:p w14:paraId="3F902760" w14:textId="77777777" w:rsidR="00EC162F" w:rsidRDefault="00EC162F">
            <w:pPr>
              <w:pStyle w:val="ListParagraph"/>
              <w:ind w:left="450"/>
              <w:rPr>
                <w:ins w:id="4413" w:author="chaniaayulestari@outlook.com" w:date="2021-11-12T16:01:00Z"/>
              </w:rPr>
              <w:pPrChange w:id="4414"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4415" w:author="chaniaayulestari@outlook.com" w:date="2021-11-12T16:01:00Z"/>
              </w:rPr>
              <w:pPrChange w:id="4416" w:author="chaniaayulestari@outlook.com" w:date="2021-11-12T15:25:00Z">
                <w:pPr>
                  <w:pStyle w:val="ListParagraph"/>
                  <w:numPr>
                    <w:numId w:val="84"/>
                  </w:numPr>
                  <w:spacing w:after="160"/>
                  <w:ind w:hanging="360"/>
                </w:pPr>
              </w:pPrChange>
            </w:pPr>
            <w:ins w:id="4417" w:author="chaniaayulestari@outlook.com" w:date="2021-11-12T16:01:00Z">
              <w:r>
                <w:t xml:space="preserve">Melakukan penghapusan data </w:t>
              </w:r>
            </w:ins>
            <w:ins w:id="4418" w:author="chaniaayulestari@outlook.com" w:date="2021-11-12T16:03:00Z">
              <w:r w:rsidR="00626CCC">
                <w:t>semester</w:t>
              </w:r>
            </w:ins>
            <w:ins w:id="4419" w:author="chaniaayulestari@outlook.com" w:date="2021-11-12T16:01:00Z">
              <w:r>
                <w:t xml:space="preserve"> pada </w:t>
              </w:r>
              <w:r w:rsidRPr="00C70CAF">
                <w:rPr>
                  <w:i/>
                  <w:iCs/>
                </w:rPr>
                <w:t>database</w:t>
              </w:r>
            </w:ins>
          </w:p>
        </w:tc>
      </w:tr>
      <w:tr w:rsidR="00EC162F" w:rsidRPr="001B1AF9" w14:paraId="5A590FFF" w14:textId="77777777" w:rsidTr="00D26F74">
        <w:trPr>
          <w:jc w:val="center"/>
          <w:ins w:id="4420"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4421" w:author="chaniaayulestari@outlook.com" w:date="2021-11-12T16:01:00Z"/>
                <w:b/>
                <w:bCs/>
              </w:rPr>
            </w:pPr>
            <w:ins w:id="4422" w:author="chaniaayulestari@outlook.com" w:date="2021-11-12T16:01:00Z">
              <w:r w:rsidRPr="001B1AF9">
                <w:rPr>
                  <w:b/>
                  <w:bCs/>
                </w:rPr>
                <w:lastRenderedPageBreak/>
                <w:t>Skenario Eksepsi (Optional)</w:t>
              </w:r>
            </w:ins>
          </w:p>
        </w:tc>
      </w:tr>
      <w:tr w:rsidR="00EC162F" w:rsidRPr="001B1AF9" w14:paraId="059B8535" w14:textId="77777777" w:rsidTr="00D26F74">
        <w:trPr>
          <w:jc w:val="center"/>
          <w:ins w:id="4423"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4424" w:author="chaniaayulestari@outlook.com" w:date="2021-11-12T16:01:00Z"/>
                <w:b/>
                <w:bCs/>
              </w:rPr>
            </w:pPr>
            <w:ins w:id="4425"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4426" w:author="chaniaayulestari@outlook.com" w:date="2021-11-12T16:01:00Z"/>
                <w:b/>
                <w:bCs/>
              </w:rPr>
            </w:pPr>
            <w:ins w:id="4427" w:author="chaniaayulestari@outlook.com" w:date="2021-11-12T16:01:00Z">
              <w:r w:rsidRPr="001B1AF9">
                <w:rPr>
                  <w:b/>
                  <w:bCs/>
                </w:rPr>
                <w:t>Reaksi Sistem</w:t>
              </w:r>
            </w:ins>
          </w:p>
        </w:tc>
      </w:tr>
      <w:tr w:rsidR="00EC162F" w14:paraId="39D10962" w14:textId="77777777" w:rsidTr="00D26F74">
        <w:trPr>
          <w:jc w:val="center"/>
          <w:ins w:id="4428" w:author="chaniaayulestari@outlook.com" w:date="2021-11-12T16:01:00Z"/>
        </w:trPr>
        <w:tc>
          <w:tcPr>
            <w:tcW w:w="3827" w:type="dxa"/>
            <w:vAlign w:val="center"/>
          </w:tcPr>
          <w:p w14:paraId="3A51F1D6" w14:textId="6C47B3A6" w:rsidR="00EC162F" w:rsidRDefault="00EC162F">
            <w:pPr>
              <w:ind w:left="25"/>
              <w:rPr>
                <w:ins w:id="4429" w:author="chaniaayulestari@outlook.com" w:date="2021-11-12T16:01:00Z"/>
              </w:rPr>
              <w:pPrChange w:id="4430" w:author="chaniaayulestari@outlook.com" w:date="2021-11-12T15:26:00Z">
                <w:pPr>
                  <w:ind w:left="360"/>
                </w:pPr>
              </w:pPrChange>
            </w:pPr>
            <w:ins w:id="4431" w:author="chaniaayulestari@outlook.com" w:date="2021-11-12T16:01:00Z">
              <w:r>
                <w:t xml:space="preserve">3a. Tidak memasukan secara benar data </w:t>
              </w:r>
            </w:ins>
            <w:ins w:id="4432" w:author="chaniaayulestari@outlook.com" w:date="2021-11-12T16:03:00Z">
              <w:r w:rsidR="00626CCC">
                <w:t>semester</w:t>
              </w:r>
            </w:ins>
            <w:ins w:id="4433"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4434" w:author="chaniaayulestari@outlook.com" w:date="2021-11-12T16:01:00Z"/>
              </w:rPr>
              <w:pPrChange w:id="4435" w:author="chaniaayulestari@outlook.com" w:date="2021-11-12T15:26:00Z">
                <w:pPr>
                  <w:pStyle w:val="ListParagraph"/>
                  <w:spacing w:after="160"/>
                  <w:ind w:left="468"/>
                </w:pPr>
              </w:pPrChange>
            </w:pPr>
          </w:p>
        </w:tc>
      </w:tr>
      <w:tr w:rsidR="00EC162F" w14:paraId="454C99E2" w14:textId="77777777" w:rsidTr="00D26F74">
        <w:trPr>
          <w:jc w:val="center"/>
          <w:ins w:id="4436" w:author="chaniaayulestari@outlook.com" w:date="2021-11-12T16:01:00Z"/>
        </w:trPr>
        <w:tc>
          <w:tcPr>
            <w:tcW w:w="3827" w:type="dxa"/>
            <w:vAlign w:val="center"/>
          </w:tcPr>
          <w:p w14:paraId="2361D5C9" w14:textId="77777777" w:rsidR="00EC162F" w:rsidRDefault="00EC162F">
            <w:pPr>
              <w:pStyle w:val="ListParagraph"/>
              <w:ind w:left="25"/>
              <w:rPr>
                <w:ins w:id="4437" w:author="chaniaayulestari@outlook.com" w:date="2021-11-12T16:01:00Z"/>
              </w:rPr>
              <w:pPrChange w:id="4438"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4439" w:author="chaniaayulestari@outlook.com" w:date="2021-11-12T16:01:00Z"/>
              </w:rPr>
              <w:pPrChange w:id="4440" w:author="chaniaayulestari@outlook.com" w:date="2021-11-12T15:26:00Z">
                <w:pPr>
                  <w:spacing w:after="160"/>
                  <w:ind w:left="360"/>
                </w:pPr>
              </w:pPrChange>
            </w:pPr>
            <w:ins w:id="4441" w:author="chaniaayulestari@outlook.com" w:date="2021-11-12T16:01:00Z">
              <w:r>
                <w:t xml:space="preserve">3b. Menampilkan pemberitahuan melalui notifikasi bahwa data </w:t>
              </w:r>
            </w:ins>
            <w:ins w:id="4442" w:author="chaniaayulestari@outlook.com" w:date="2021-11-12T16:03:00Z">
              <w:r w:rsidR="00626CCC">
                <w:t>semester</w:t>
              </w:r>
            </w:ins>
            <w:ins w:id="4443" w:author="chaniaayulestari@outlook.com" w:date="2021-11-12T16:01:00Z">
              <w:r>
                <w:t xml:space="preserve"> gagal ditambahkan</w:t>
              </w:r>
            </w:ins>
          </w:p>
        </w:tc>
      </w:tr>
    </w:tbl>
    <w:p w14:paraId="43B17265" w14:textId="77777777" w:rsidR="00EC162F" w:rsidRDefault="00EC162F">
      <w:pPr>
        <w:ind w:left="66"/>
        <w:rPr>
          <w:ins w:id="4444" w:author="chaniaayulestari@outlook.com" w:date="2021-11-12T15:29:00Z"/>
        </w:rPr>
        <w:pPrChange w:id="4445"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4446" w:author="chaniaayulestari@outlook.com" w:date="2021-11-12T16:03:00Z"/>
        </w:rPr>
      </w:pPr>
      <w:ins w:id="4447" w:author="chaniaayulestari@outlook.com" w:date="2021-11-12T15:29:00Z">
        <w:r>
          <w:t>Skenarion Edit</w:t>
        </w:r>
      </w:ins>
      <w:ins w:id="4448" w:author="chaniaayulestari@outlook.com" w:date="2021-11-12T15:56:00Z">
        <w:r w:rsidR="00EC162F">
          <w:t xml:space="preserve"> Semester</w:t>
        </w:r>
      </w:ins>
    </w:p>
    <w:p w14:paraId="10FEF8A6" w14:textId="75AC9C86" w:rsidR="00B01799" w:rsidRDefault="00B01799">
      <w:pPr>
        <w:pStyle w:val="Caption"/>
        <w:keepNext/>
        <w:jc w:val="center"/>
        <w:rPr>
          <w:ins w:id="4449" w:author="chaniaayulestari@outlook.com" w:date="2021-11-13T14:10:00Z"/>
        </w:rPr>
        <w:pPrChange w:id="4450" w:author="chaniaayulestari@outlook.com" w:date="2021-11-13T14:10:00Z">
          <w:pPr/>
        </w:pPrChange>
      </w:pPr>
      <w:bookmarkStart w:id="4451" w:name="_Toc87762751"/>
      <w:ins w:id="4452" w:author="chaniaayulestari@outlook.com" w:date="2021-11-13T14:10:00Z">
        <w:r>
          <w:t xml:space="preserve">Tabel 3. </w:t>
        </w:r>
        <w:r>
          <w:fldChar w:fldCharType="begin"/>
        </w:r>
        <w:r>
          <w:instrText xml:space="preserve"> SEQ Tabel_3. \* ARABIC </w:instrText>
        </w:r>
      </w:ins>
      <w:r>
        <w:fldChar w:fldCharType="separate"/>
      </w:r>
      <w:ins w:id="4453" w:author="chaniaayulestari@outlook.com" w:date="2021-11-13T14:25:00Z">
        <w:r w:rsidR="00456266">
          <w:rPr>
            <w:noProof/>
          </w:rPr>
          <w:t>38</w:t>
        </w:r>
      </w:ins>
      <w:ins w:id="4454" w:author="chaniaayulestari@outlook.com" w:date="2021-11-13T14:10:00Z">
        <w:r>
          <w:fldChar w:fldCharType="end"/>
        </w:r>
        <w:r>
          <w:t xml:space="preserve"> Skenario Edit Semester</w:t>
        </w:r>
        <w:bookmarkEnd w:id="44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4455"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4456" w:author="chaniaayulestari@outlook.com" w:date="2021-11-12T16:03:00Z"/>
                <w:b/>
              </w:rPr>
            </w:pPr>
            <w:ins w:id="4457"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4458" w:author="chaniaayulestari@outlook.com" w:date="2021-11-12T16:03:00Z"/>
              </w:rPr>
            </w:pPr>
            <w:ins w:id="4459" w:author="chaniaayulestari@outlook.com" w:date="2021-11-12T16:03:00Z">
              <w:r>
                <w:t xml:space="preserve">Edit </w:t>
              </w:r>
            </w:ins>
            <w:ins w:id="4460" w:author="chaniaayulestari@outlook.com" w:date="2021-11-12T16:04:00Z">
              <w:r>
                <w:t>Semester</w:t>
              </w:r>
            </w:ins>
          </w:p>
        </w:tc>
      </w:tr>
      <w:tr w:rsidR="00626CCC" w:rsidRPr="002F6C1D" w14:paraId="32CA3A8E" w14:textId="77777777" w:rsidTr="00D26F74">
        <w:trPr>
          <w:jc w:val="center"/>
          <w:ins w:id="4461" w:author="chaniaayulestari@outlook.com" w:date="2021-11-12T16:03:00Z"/>
        </w:trPr>
        <w:tc>
          <w:tcPr>
            <w:tcW w:w="3827" w:type="dxa"/>
            <w:vAlign w:val="center"/>
          </w:tcPr>
          <w:p w14:paraId="27AE711B" w14:textId="77777777" w:rsidR="00626CCC" w:rsidRPr="0044182F" w:rsidRDefault="00626CCC" w:rsidP="00D26F74">
            <w:pPr>
              <w:rPr>
                <w:ins w:id="4462" w:author="chaniaayulestari@outlook.com" w:date="2021-11-12T16:03:00Z"/>
                <w:b/>
              </w:rPr>
            </w:pPr>
            <w:ins w:id="4463"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4464" w:author="chaniaayulestari@outlook.com" w:date="2021-11-12T16:03:00Z"/>
              </w:rPr>
            </w:pPr>
            <w:ins w:id="4465" w:author="chaniaayulestari@outlook.com" w:date="2021-11-12T16:03:00Z">
              <w:r>
                <w:t>RC1</w:t>
              </w:r>
            </w:ins>
            <w:ins w:id="4466" w:author="Rafi Aziizi" w:date="2021-11-13T06:58:00Z">
              <w:r w:rsidR="005049EC">
                <w:t>7.3</w:t>
              </w:r>
            </w:ins>
            <w:ins w:id="4467" w:author="chaniaayulestari@outlook.com" w:date="2021-11-12T16:03:00Z">
              <w:del w:id="4468" w:author="Rafi Aziizi" w:date="2021-11-13T06:58:00Z">
                <w:r w:rsidDel="005049EC">
                  <w:delText>6</w:delText>
                </w:r>
              </w:del>
            </w:ins>
          </w:p>
        </w:tc>
      </w:tr>
      <w:tr w:rsidR="00626CCC" w:rsidRPr="000C722D" w14:paraId="0BA97349" w14:textId="77777777" w:rsidTr="00D26F74">
        <w:trPr>
          <w:jc w:val="center"/>
          <w:ins w:id="4469" w:author="chaniaayulestari@outlook.com" w:date="2021-11-12T16:03:00Z"/>
        </w:trPr>
        <w:tc>
          <w:tcPr>
            <w:tcW w:w="3827" w:type="dxa"/>
            <w:vAlign w:val="center"/>
          </w:tcPr>
          <w:p w14:paraId="13352C03" w14:textId="77777777" w:rsidR="00626CCC" w:rsidRPr="0044182F" w:rsidRDefault="00626CCC" w:rsidP="00D26F74">
            <w:pPr>
              <w:rPr>
                <w:ins w:id="4470" w:author="chaniaayulestari@outlook.com" w:date="2021-11-12T16:03:00Z"/>
                <w:b/>
              </w:rPr>
            </w:pPr>
            <w:ins w:id="4471"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4472" w:author="chaniaayulestari@outlook.com" w:date="2021-11-12T16:03:00Z"/>
              </w:rPr>
            </w:pPr>
            <w:ins w:id="4473" w:author="chaniaayulestari@outlook.com" w:date="2021-11-12T16:03:00Z">
              <w:r>
                <w:t xml:space="preserve">Use case ini merupakan use case generalisasi dari kelola </w:t>
              </w:r>
            </w:ins>
            <w:ins w:id="4474" w:author="chaniaayulestari@outlook.com" w:date="2021-11-12T16:04:00Z">
              <w:r>
                <w:t>semester</w:t>
              </w:r>
            </w:ins>
            <w:ins w:id="4475" w:author="chaniaayulestari@outlook.com" w:date="2021-11-12T16:03:00Z">
              <w:r>
                <w:t xml:space="preserve"> untuk memperbaharui data </w:t>
              </w:r>
            </w:ins>
            <w:ins w:id="4476" w:author="chaniaayulestari@outlook.com" w:date="2021-11-12T16:04:00Z">
              <w:r>
                <w:t>semester</w:t>
              </w:r>
            </w:ins>
            <w:ins w:id="4477" w:author="chaniaayulestari@outlook.com" w:date="2021-11-12T16:03:00Z">
              <w:r>
                <w:t>.</w:t>
              </w:r>
            </w:ins>
          </w:p>
        </w:tc>
      </w:tr>
      <w:tr w:rsidR="00626CCC" w:rsidRPr="002F6C1D" w14:paraId="3577911C" w14:textId="77777777" w:rsidTr="00D26F74">
        <w:trPr>
          <w:jc w:val="center"/>
          <w:ins w:id="4478" w:author="chaniaayulestari@outlook.com" w:date="2021-11-12T16:03:00Z"/>
        </w:trPr>
        <w:tc>
          <w:tcPr>
            <w:tcW w:w="3827" w:type="dxa"/>
            <w:vAlign w:val="center"/>
          </w:tcPr>
          <w:p w14:paraId="7EB860CD" w14:textId="77777777" w:rsidR="00626CCC" w:rsidRPr="0044182F" w:rsidRDefault="00626CCC" w:rsidP="00D26F74">
            <w:pPr>
              <w:rPr>
                <w:ins w:id="4479" w:author="chaniaayulestari@outlook.com" w:date="2021-11-12T16:03:00Z"/>
                <w:b/>
              </w:rPr>
            </w:pPr>
            <w:ins w:id="4480"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4481" w:author="chaniaayulestari@outlook.com" w:date="2021-11-12T16:03:00Z"/>
              </w:rPr>
            </w:pPr>
            <w:ins w:id="4482" w:author="chaniaayulestari@outlook.com" w:date="2021-11-12T16:03:00Z">
              <w:r>
                <w:t>Bag.IT, Guru BK.</w:t>
              </w:r>
            </w:ins>
          </w:p>
        </w:tc>
      </w:tr>
      <w:tr w:rsidR="00626CCC" w:rsidRPr="007B7AB3" w14:paraId="28B3D482" w14:textId="77777777" w:rsidTr="00D26F74">
        <w:trPr>
          <w:jc w:val="center"/>
          <w:ins w:id="4483" w:author="chaniaayulestari@outlook.com" w:date="2021-11-12T16:03:00Z"/>
        </w:trPr>
        <w:tc>
          <w:tcPr>
            <w:tcW w:w="3827" w:type="dxa"/>
            <w:vAlign w:val="center"/>
          </w:tcPr>
          <w:p w14:paraId="4706AEBF" w14:textId="77777777" w:rsidR="00626CCC" w:rsidRPr="0044182F" w:rsidRDefault="00626CCC" w:rsidP="00D26F74">
            <w:pPr>
              <w:rPr>
                <w:ins w:id="4484" w:author="chaniaayulestari@outlook.com" w:date="2021-11-12T16:03:00Z"/>
                <w:b/>
              </w:rPr>
            </w:pPr>
            <w:ins w:id="4485"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4486" w:author="chaniaayulestari@outlook.com" w:date="2021-11-12T16:03:00Z"/>
                <w:i/>
                <w:iCs/>
              </w:rPr>
            </w:pPr>
            <w:ins w:id="4487" w:author="chaniaayulestari@outlook.com" w:date="2021-11-12T16:03:00Z">
              <w:r>
                <w:rPr>
                  <w:i/>
                  <w:iCs/>
                </w:rPr>
                <w:t>Conditional</w:t>
              </w:r>
            </w:ins>
          </w:p>
        </w:tc>
      </w:tr>
      <w:tr w:rsidR="00626CCC" w:rsidRPr="0044182F" w14:paraId="45A5E8E2" w14:textId="77777777" w:rsidTr="00D26F74">
        <w:trPr>
          <w:jc w:val="center"/>
          <w:ins w:id="4488" w:author="chaniaayulestari@outlook.com" w:date="2021-11-12T16:03:00Z"/>
        </w:trPr>
        <w:tc>
          <w:tcPr>
            <w:tcW w:w="3827" w:type="dxa"/>
            <w:vAlign w:val="center"/>
          </w:tcPr>
          <w:p w14:paraId="15EC4151" w14:textId="77777777" w:rsidR="00626CCC" w:rsidRPr="0044182F" w:rsidRDefault="00626CCC" w:rsidP="00D26F74">
            <w:pPr>
              <w:rPr>
                <w:ins w:id="4489" w:author="chaniaayulestari@outlook.com" w:date="2021-11-12T16:03:00Z"/>
                <w:b/>
              </w:rPr>
            </w:pPr>
            <w:ins w:id="4490"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4491" w:author="chaniaayulestari@outlook.com" w:date="2021-11-12T16:03:00Z"/>
              </w:rPr>
            </w:pPr>
            <w:ins w:id="4492" w:author="chaniaayulestari@outlook.com" w:date="2021-11-12T16:03:00Z">
              <w:r>
                <w:t>-</w:t>
              </w:r>
            </w:ins>
          </w:p>
        </w:tc>
      </w:tr>
      <w:tr w:rsidR="00626CCC" w:rsidRPr="0081005E" w14:paraId="6E800C66" w14:textId="77777777" w:rsidTr="00D26F74">
        <w:trPr>
          <w:jc w:val="center"/>
          <w:ins w:id="4493" w:author="chaniaayulestari@outlook.com" w:date="2021-11-12T16:03:00Z"/>
        </w:trPr>
        <w:tc>
          <w:tcPr>
            <w:tcW w:w="3827" w:type="dxa"/>
            <w:vAlign w:val="center"/>
          </w:tcPr>
          <w:p w14:paraId="08E3F0A9" w14:textId="77777777" w:rsidR="00626CCC" w:rsidRPr="0044182F" w:rsidRDefault="00626CCC" w:rsidP="00D26F74">
            <w:pPr>
              <w:rPr>
                <w:ins w:id="4494" w:author="chaniaayulestari@outlook.com" w:date="2021-11-12T16:03:00Z"/>
                <w:b/>
              </w:rPr>
            </w:pPr>
            <w:ins w:id="4495"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4496" w:author="chaniaayulestari@outlook.com" w:date="2021-11-12T16:03:00Z"/>
                <w:i/>
                <w:iCs/>
              </w:rPr>
            </w:pPr>
            <w:ins w:id="4497" w:author="chaniaayulestari@outlook.com" w:date="2021-11-12T16:03:00Z">
              <w:r>
                <w:t xml:space="preserve">Data </w:t>
              </w:r>
            </w:ins>
            <w:ins w:id="4498" w:author="chaniaayulestari@outlook.com" w:date="2021-11-12T16:04:00Z">
              <w:r>
                <w:t>semester</w:t>
              </w:r>
            </w:ins>
            <w:ins w:id="4499" w:author="chaniaayulestari@outlook.com" w:date="2021-11-12T16:03:00Z">
              <w:r>
                <w:t xml:space="preserve"> belum diperbaharui</w:t>
              </w:r>
            </w:ins>
          </w:p>
        </w:tc>
      </w:tr>
      <w:tr w:rsidR="00626CCC" w:rsidRPr="0048762E" w14:paraId="7DB59233" w14:textId="77777777" w:rsidTr="00D26F74">
        <w:trPr>
          <w:jc w:val="center"/>
          <w:ins w:id="4500" w:author="chaniaayulestari@outlook.com" w:date="2021-11-12T16:03:00Z"/>
        </w:trPr>
        <w:tc>
          <w:tcPr>
            <w:tcW w:w="3827" w:type="dxa"/>
            <w:vAlign w:val="center"/>
          </w:tcPr>
          <w:p w14:paraId="416899F1" w14:textId="77777777" w:rsidR="00626CCC" w:rsidRPr="0044182F" w:rsidRDefault="00626CCC" w:rsidP="00D26F74">
            <w:pPr>
              <w:rPr>
                <w:ins w:id="4501" w:author="chaniaayulestari@outlook.com" w:date="2021-11-12T16:03:00Z"/>
                <w:b/>
              </w:rPr>
            </w:pPr>
            <w:ins w:id="4502"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4503" w:author="chaniaayulestari@outlook.com" w:date="2021-11-12T16:03:00Z"/>
              </w:rPr>
            </w:pPr>
            <w:ins w:id="4504" w:author="chaniaayulestari@outlook.com" w:date="2021-11-12T16:03:00Z">
              <w:r>
                <w:t xml:space="preserve">Perubahan data identitas </w:t>
              </w:r>
            </w:ins>
            <w:ins w:id="4505" w:author="chaniaayulestari@outlook.com" w:date="2021-11-12T16:05:00Z">
              <w:r>
                <w:t>semester</w:t>
              </w:r>
            </w:ins>
          </w:p>
        </w:tc>
      </w:tr>
      <w:tr w:rsidR="00626CCC" w:rsidRPr="0044182F" w14:paraId="31A1BEF0" w14:textId="77777777" w:rsidTr="00D26F74">
        <w:trPr>
          <w:jc w:val="center"/>
          <w:ins w:id="4506"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4507" w:author="chaniaayulestari@outlook.com" w:date="2021-11-12T16:03:00Z"/>
                <w:b/>
              </w:rPr>
            </w:pPr>
            <w:ins w:id="4508" w:author="chaniaayulestari@outlook.com" w:date="2021-11-12T16:03:00Z">
              <w:r w:rsidRPr="0044182F">
                <w:rPr>
                  <w:b/>
                </w:rPr>
                <w:t>Main Course</w:t>
              </w:r>
            </w:ins>
          </w:p>
        </w:tc>
      </w:tr>
      <w:tr w:rsidR="00626CCC" w:rsidRPr="0044182F" w14:paraId="72926AA2" w14:textId="77777777" w:rsidTr="00D26F74">
        <w:trPr>
          <w:jc w:val="center"/>
          <w:ins w:id="4509"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4510" w:author="chaniaayulestari@outlook.com" w:date="2021-11-12T16:03:00Z"/>
                <w:b/>
              </w:rPr>
            </w:pPr>
            <w:ins w:id="4511"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4512" w:author="chaniaayulestari@outlook.com" w:date="2021-11-12T16:03:00Z"/>
                <w:b/>
              </w:rPr>
            </w:pPr>
            <w:ins w:id="4513" w:author="chaniaayulestari@outlook.com" w:date="2021-11-12T16:03:00Z">
              <w:r w:rsidRPr="0044182F">
                <w:rPr>
                  <w:b/>
                </w:rPr>
                <w:t>Reaksi Sistem</w:t>
              </w:r>
            </w:ins>
          </w:p>
        </w:tc>
      </w:tr>
      <w:tr w:rsidR="00626CCC" w:rsidRPr="0044182F" w14:paraId="2E6AD915" w14:textId="77777777" w:rsidTr="00D26F74">
        <w:trPr>
          <w:jc w:val="center"/>
          <w:ins w:id="4514"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4515" w:author="chaniaayulestari@outlook.com" w:date="2021-11-12T16:03:00Z"/>
              </w:rPr>
            </w:pPr>
            <w:ins w:id="4516" w:author="chaniaayulestari@outlook.com" w:date="2021-11-12T16:03:00Z">
              <w:r>
                <w:t xml:space="preserve">Memasuki menu “Data </w:t>
              </w:r>
            </w:ins>
            <w:ins w:id="4517" w:author="chaniaayulestari@outlook.com" w:date="2021-11-12T16:05:00Z">
              <w:r>
                <w:t>Semester</w:t>
              </w:r>
            </w:ins>
            <w:ins w:id="4518"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4519" w:author="chaniaayulestari@outlook.com" w:date="2021-11-12T16:03:00Z"/>
              </w:rPr>
            </w:pPr>
          </w:p>
        </w:tc>
      </w:tr>
      <w:tr w:rsidR="00626CCC" w:rsidRPr="0044182F" w14:paraId="7F1B0D48" w14:textId="77777777" w:rsidTr="00D26F74">
        <w:trPr>
          <w:jc w:val="center"/>
          <w:ins w:id="4520"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4521"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4522" w:author="chaniaayulestari@outlook.com" w:date="2021-11-12T16:03:00Z"/>
              </w:rPr>
            </w:pPr>
            <w:ins w:id="4523" w:author="chaniaayulestari@outlook.com" w:date="2021-11-12T16:03:00Z">
              <w:r>
                <w:t xml:space="preserve">Menampilkan seluruh data </w:t>
              </w:r>
            </w:ins>
            <w:ins w:id="4524" w:author="chaniaayulestari@outlook.com" w:date="2021-11-12T16:05:00Z">
              <w:r>
                <w:t>semester</w:t>
              </w:r>
            </w:ins>
          </w:p>
        </w:tc>
      </w:tr>
      <w:tr w:rsidR="00626CCC" w14:paraId="3FE125F0" w14:textId="77777777" w:rsidTr="00D26F74">
        <w:trPr>
          <w:jc w:val="center"/>
          <w:ins w:id="4525"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4526" w:author="chaniaayulestari@outlook.com" w:date="2021-11-12T16:03:00Z"/>
              </w:rPr>
            </w:pPr>
            <w:ins w:id="4527" w:author="chaniaayulestari@outlook.com" w:date="2021-11-12T16:03:00Z">
              <w:r>
                <w:t>Menekan tombol “</w:t>
              </w:r>
            </w:ins>
            <w:ins w:id="4528" w:author="chaniaayulestari@outlook.com" w:date="2021-11-12T16:05:00Z">
              <w:r>
                <w:t>Edit Semester</w:t>
              </w:r>
            </w:ins>
            <w:ins w:id="4529"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4530" w:author="chaniaayulestari@outlook.com" w:date="2021-11-12T16:03:00Z"/>
              </w:rPr>
            </w:pPr>
          </w:p>
        </w:tc>
      </w:tr>
      <w:tr w:rsidR="00626CCC" w14:paraId="7FE75C2D" w14:textId="77777777" w:rsidTr="00D26F74">
        <w:trPr>
          <w:jc w:val="center"/>
          <w:ins w:id="4531" w:author="chaniaayulestari@outlook.com" w:date="2021-11-12T16:03:00Z"/>
        </w:trPr>
        <w:tc>
          <w:tcPr>
            <w:tcW w:w="3827" w:type="dxa"/>
            <w:vAlign w:val="center"/>
          </w:tcPr>
          <w:p w14:paraId="3B793EBB" w14:textId="77777777" w:rsidR="00626CCC" w:rsidRDefault="00626CCC" w:rsidP="00D26F74">
            <w:pPr>
              <w:rPr>
                <w:ins w:id="4532"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4533" w:author="chaniaayulestari@outlook.com" w:date="2021-11-12T16:03:00Z"/>
              </w:rPr>
            </w:pPr>
            <w:ins w:id="4534" w:author="chaniaayulestari@outlook.com" w:date="2021-11-12T16:03:00Z">
              <w:r>
                <w:t xml:space="preserve">Menampilkan data </w:t>
              </w:r>
            </w:ins>
            <w:ins w:id="4535" w:author="chaniaayulestari@outlook.com" w:date="2021-11-12T16:06:00Z">
              <w:r>
                <w:t>semster</w:t>
              </w:r>
            </w:ins>
          </w:p>
        </w:tc>
      </w:tr>
      <w:tr w:rsidR="00626CCC" w14:paraId="2F49B99A" w14:textId="77777777" w:rsidTr="00D26F74">
        <w:trPr>
          <w:jc w:val="center"/>
          <w:ins w:id="4536"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4537" w:author="chaniaayulestari@outlook.com" w:date="2021-11-12T16:03:00Z"/>
              </w:rPr>
            </w:pPr>
            <w:ins w:id="4538"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4539" w:author="chaniaayulestari@outlook.com" w:date="2021-11-12T16:03:00Z"/>
              </w:rPr>
            </w:pPr>
          </w:p>
        </w:tc>
      </w:tr>
      <w:tr w:rsidR="00626CCC" w14:paraId="427AB3B9" w14:textId="77777777" w:rsidTr="00D26F74">
        <w:trPr>
          <w:jc w:val="center"/>
          <w:ins w:id="4540" w:author="chaniaayulestari@outlook.com" w:date="2021-11-12T16:03:00Z"/>
        </w:trPr>
        <w:tc>
          <w:tcPr>
            <w:tcW w:w="3827" w:type="dxa"/>
            <w:vAlign w:val="center"/>
          </w:tcPr>
          <w:p w14:paraId="3A622422" w14:textId="77777777" w:rsidR="00626CCC" w:rsidRDefault="00626CCC" w:rsidP="00D26F74">
            <w:pPr>
              <w:pStyle w:val="ListParagraph"/>
              <w:ind w:left="450"/>
              <w:rPr>
                <w:ins w:id="4541"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4542" w:author="chaniaayulestari@outlook.com" w:date="2021-11-12T16:03:00Z"/>
              </w:rPr>
            </w:pPr>
            <w:ins w:id="4543" w:author="chaniaayulestari@outlook.com" w:date="2021-11-12T16:03:00Z">
              <w:r>
                <w:t xml:space="preserve">Menyimpan data </w:t>
              </w:r>
            </w:ins>
            <w:ins w:id="4544" w:author="chaniaayulestari@outlook.com" w:date="2021-11-12T16:06:00Z">
              <w:r>
                <w:t>semester</w:t>
              </w:r>
            </w:ins>
            <w:ins w:id="4545"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4546"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4547" w:author="chaniaayulestari@outlook.com" w:date="2021-11-12T16:03:00Z"/>
                <w:b/>
                <w:bCs/>
              </w:rPr>
            </w:pPr>
            <w:ins w:id="4548" w:author="chaniaayulestari@outlook.com" w:date="2021-11-12T16:03:00Z">
              <w:r w:rsidRPr="001B1AF9">
                <w:rPr>
                  <w:b/>
                  <w:bCs/>
                </w:rPr>
                <w:t>Skenario Eksepsi (Optional)</w:t>
              </w:r>
            </w:ins>
          </w:p>
        </w:tc>
      </w:tr>
      <w:tr w:rsidR="00626CCC" w:rsidRPr="001B1AF9" w14:paraId="3799A167" w14:textId="77777777" w:rsidTr="00D26F74">
        <w:trPr>
          <w:jc w:val="center"/>
          <w:ins w:id="4549"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4550" w:author="chaniaayulestari@outlook.com" w:date="2021-11-12T16:03:00Z"/>
                <w:b/>
                <w:bCs/>
              </w:rPr>
            </w:pPr>
            <w:ins w:id="4551"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4552" w:author="chaniaayulestari@outlook.com" w:date="2021-11-12T16:03:00Z"/>
                <w:b/>
                <w:bCs/>
              </w:rPr>
            </w:pPr>
            <w:ins w:id="4553" w:author="chaniaayulestari@outlook.com" w:date="2021-11-12T16:03:00Z">
              <w:r w:rsidRPr="001B1AF9">
                <w:rPr>
                  <w:b/>
                  <w:bCs/>
                </w:rPr>
                <w:t>Reaksi Sistem</w:t>
              </w:r>
            </w:ins>
          </w:p>
        </w:tc>
      </w:tr>
      <w:tr w:rsidR="00626CCC" w14:paraId="57FAAB82" w14:textId="77777777" w:rsidTr="00D26F74">
        <w:trPr>
          <w:jc w:val="center"/>
          <w:ins w:id="4554" w:author="chaniaayulestari@outlook.com" w:date="2021-11-12T16:03:00Z"/>
        </w:trPr>
        <w:tc>
          <w:tcPr>
            <w:tcW w:w="3827" w:type="dxa"/>
            <w:vAlign w:val="center"/>
          </w:tcPr>
          <w:p w14:paraId="1BD1B567" w14:textId="06EC936B" w:rsidR="00626CCC" w:rsidRDefault="00626CCC" w:rsidP="00D26F74">
            <w:pPr>
              <w:ind w:left="25"/>
              <w:rPr>
                <w:ins w:id="4555" w:author="chaniaayulestari@outlook.com" w:date="2021-11-12T16:03:00Z"/>
              </w:rPr>
            </w:pPr>
            <w:ins w:id="4556" w:author="chaniaayulestari@outlook.com" w:date="2021-11-12T16:03:00Z">
              <w:r>
                <w:t xml:space="preserve">5a. Tidak memasukan secara benar data </w:t>
              </w:r>
            </w:ins>
            <w:ins w:id="4557" w:author="chaniaayulestari@outlook.com" w:date="2021-11-12T16:06:00Z">
              <w:r>
                <w:t>semester</w:t>
              </w:r>
            </w:ins>
            <w:ins w:id="4558" w:author="chaniaayulestari@outlook.com" w:date="2021-11-12T16:03:00Z">
              <w:r>
                <w:t xml:space="preserve"> yang akan diperbaharui</w:t>
              </w:r>
            </w:ins>
          </w:p>
        </w:tc>
        <w:tc>
          <w:tcPr>
            <w:tcW w:w="3964" w:type="dxa"/>
            <w:vAlign w:val="center"/>
          </w:tcPr>
          <w:p w14:paraId="5728EC36" w14:textId="77777777" w:rsidR="00626CCC" w:rsidRDefault="00626CCC" w:rsidP="00D26F74">
            <w:pPr>
              <w:pStyle w:val="ListParagraph"/>
              <w:spacing w:after="160"/>
              <w:ind w:left="25"/>
              <w:rPr>
                <w:ins w:id="4559" w:author="chaniaayulestari@outlook.com" w:date="2021-11-12T16:03:00Z"/>
              </w:rPr>
            </w:pPr>
          </w:p>
        </w:tc>
      </w:tr>
      <w:tr w:rsidR="00626CCC" w14:paraId="0344E19E" w14:textId="77777777" w:rsidTr="00D26F74">
        <w:trPr>
          <w:jc w:val="center"/>
          <w:ins w:id="4560" w:author="chaniaayulestari@outlook.com" w:date="2021-11-12T16:03:00Z"/>
        </w:trPr>
        <w:tc>
          <w:tcPr>
            <w:tcW w:w="3827" w:type="dxa"/>
            <w:vAlign w:val="center"/>
          </w:tcPr>
          <w:p w14:paraId="4692768A" w14:textId="77777777" w:rsidR="00626CCC" w:rsidRDefault="00626CCC" w:rsidP="00D26F74">
            <w:pPr>
              <w:pStyle w:val="ListParagraph"/>
              <w:ind w:left="25"/>
              <w:rPr>
                <w:ins w:id="4561" w:author="chaniaayulestari@outlook.com" w:date="2021-11-12T16:03:00Z"/>
              </w:rPr>
            </w:pPr>
          </w:p>
        </w:tc>
        <w:tc>
          <w:tcPr>
            <w:tcW w:w="3964" w:type="dxa"/>
            <w:vAlign w:val="center"/>
          </w:tcPr>
          <w:p w14:paraId="7BDA5D94" w14:textId="3BB552E0" w:rsidR="00626CCC" w:rsidRDefault="00626CCC" w:rsidP="00D26F74">
            <w:pPr>
              <w:spacing w:after="160"/>
              <w:ind w:left="25"/>
              <w:rPr>
                <w:ins w:id="4562" w:author="chaniaayulestari@outlook.com" w:date="2021-11-12T16:03:00Z"/>
              </w:rPr>
            </w:pPr>
            <w:ins w:id="4563" w:author="chaniaayulestari@outlook.com" w:date="2021-11-12T16:03:00Z">
              <w:r>
                <w:t xml:space="preserve">5b. Menampilkan pemberitahuan melalui notifikasi bahwa data </w:t>
              </w:r>
            </w:ins>
            <w:ins w:id="4564" w:author="chaniaayulestari@outlook.com" w:date="2021-11-12T16:06:00Z">
              <w:r>
                <w:t>semester</w:t>
              </w:r>
            </w:ins>
            <w:ins w:id="4565" w:author="chaniaayulestari@outlook.com" w:date="2021-11-12T16:03:00Z">
              <w:r>
                <w:t xml:space="preserve"> gagal diperbaharui</w:t>
              </w:r>
            </w:ins>
          </w:p>
        </w:tc>
      </w:tr>
    </w:tbl>
    <w:p w14:paraId="4EBEC2FC" w14:textId="77777777" w:rsidR="00626CCC" w:rsidRDefault="00626CCC">
      <w:pPr>
        <w:ind w:left="66"/>
        <w:rPr>
          <w:ins w:id="4566" w:author="chaniaayulestari@outlook.com" w:date="2021-11-12T15:29:00Z"/>
        </w:rPr>
        <w:pPrChange w:id="4567"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4568" w:author="chaniaayulestari@outlook.com" w:date="2021-11-12T16:31:00Z"/>
          <w:del w:id="4569" w:author="Rafi Aziizi" w:date="2021-11-13T07:01:00Z"/>
        </w:rPr>
      </w:pPr>
      <w:ins w:id="4570" w:author="chaniaayulestari@outlook.com" w:date="2021-11-12T15:29:00Z">
        <w:r>
          <w:t xml:space="preserve">Skenario Lihat </w:t>
        </w:r>
      </w:ins>
      <w:ins w:id="4571" w:author="chaniaayulestari@outlook.com" w:date="2021-11-12T15:56:00Z">
        <w:r w:rsidR="00EC162F">
          <w:t>Semester</w:t>
        </w:r>
      </w:ins>
    </w:p>
    <w:p w14:paraId="7EA7F1B0" w14:textId="77777777" w:rsidR="00885B6D" w:rsidRDefault="00885B6D">
      <w:pPr>
        <w:pStyle w:val="ListParagraph"/>
        <w:numPr>
          <w:ilvl w:val="0"/>
          <w:numId w:val="97"/>
        </w:numPr>
        <w:ind w:left="426"/>
        <w:rPr>
          <w:ins w:id="4572" w:author="chaniaayulestari@outlook.com" w:date="2021-11-12T15:29:00Z"/>
        </w:rPr>
        <w:pPrChange w:id="4573" w:author="Rafi Aziizi" w:date="2021-11-13T07:01:00Z">
          <w:pPr>
            <w:pStyle w:val="ListParagraph"/>
            <w:numPr>
              <w:numId w:val="25"/>
            </w:numPr>
            <w:ind w:hanging="360"/>
          </w:pPr>
        </w:pPrChange>
      </w:pPr>
    </w:p>
    <w:p w14:paraId="156EE457" w14:textId="60F04AFC" w:rsidR="00B01799" w:rsidRDefault="00B01799">
      <w:pPr>
        <w:pStyle w:val="Caption"/>
        <w:keepNext/>
        <w:jc w:val="center"/>
        <w:rPr>
          <w:ins w:id="4574" w:author="chaniaayulestari@outlook.com" w:date="2021-11-13T14:10:00Z"/>
        </w:rPr>
        <w:pPrChange w:id="4575" w:author="chaniaayulestari@outlook.com" w:date="2021-11-13T14:10:00Z">
          <w:pPr/>
        </w:pPrChange>
      </w:pPr>
      <w:bookmarkStart w:id="4576" w:name="_Toc87762752"/>
      <w:ins w:id="4577" w:author="chaniaayulestari@outlook.com" w:date="2021-11-13T14:10:00Z">
        <w:r>
          <w:t xml:space="preserve">Tabel 3. </w:t>
        </w:r>
        <w:r>
          <w:fldChar w:fldCharType="begin"/>
        </w:r>
        <w:r>
          <w:instrText xml:space="preserve"> SEQ Tabel_3. \* ARABIC </w:instrText>
        </w:r>
      </w:ins>
      <w:r>
        <w:fldChar w:fldCharType="separate"/>
      </w:r>
      <w:ins w:id="4578" w:author="chaniaayulestari@outlook.com" w:date="2021-11-13T14:25:00Z">
        <w:r w:rsidR="00456266">
          <w:rPr>
            <w:noProof/>
          </w:rPr>
          <w:t>39</w:t>
        </w:r>
      </w:ins>
      <w:ins w:id="4579" w:author="chaniaayulestari@outlook.com" w:date="2021-11-13T14:10:00Z">
        <w:r>
          <w:fldChar w:fldCharType="end"/>
        </w:r>
        <w:r>
          <w:t xml:space="preserve"> Skenario Lihat Semester</w:t>
        </w:r>
        <w:bookmarkEnd w:id="45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4580"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4581" w:author="chaniaayulestari@outlook.com" w:date="2021-11-12T16:08:00Z"/>
                <w:b/>
              </w:rPr>
            </w:pPr>
            <w:ins w:id="4582"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4583" w:author="chaniaayulestari@outlook.com" w:date="2021-11-12T16:08:00Z"/>
              </w:rPr>
            </w:pPr>
            <w:ins w:id="4584" w:author="chaniaayulestari@outlook.com" w:date="2021-11-12T16:08:00Z">
              <w:r>
                <w:t>Lihat Semester</w:t>
              </w:r>
            </w:ins>
          </w:p>
        </w:tc>
      </w:tr>
      <w:tr w:rsidR="00BB5EB6" w:rsidRPr="002F6C1D" w14:paraId="1AE5D9D6" w14:textId="77777777" w:rsidTr="00D26F74">
        <w:trPr>
          <w:jc w:val="center"/>
          <w:ins w:id="4585" w:author="chaniaayulestari@outlook.com" w:date="2021-11-12T16:08:00Z"/>
        </w:trPr>
        <w:tc>
          <w:tcPr>
            <w:tcW w:w="3827" w:type="dxa"/>
            <w:vAlign w:val="center"/>
          </w:tcPr>
          <w:p w14:paraId="1B3945E5" w14:textId="77777777" w:rsidR="00BB5EB6" w:rsidRPr="0044182F" w:rsidRDefault="00BB5EB6" w:rsidP="00D26F74">
            <w:pPr>
              <w:rPr>
                <w:ins w:id="4586" w:author="chaniaayulestari@outlook.com" w:date="2021-11-12T16:08:00Z"/>
                <w:b/>
              </w:rPr>
            </w:pPr>
            <w:ins w:id="4587"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4588" w:author="chaniaayulestari@outlook.com" w:date="2021-11-12T16:08:00Z"/>
              </w:rPr>
            </w:pPr>
            <w:ins w:id="4589" w:author="chaniaayulestari@outlook.com" w:date="2021-11-12T16:08:00Z">
              <w:r>
                <w:t>RC17</w:t>
              </w:r>
            </w:ins>
            <w:ins w:id="4590" w:author="Rafi Aziizi" w:date="2021-11-13T07:01:00Z">
              <w:r w:rsidR="005049EC">
                <w:t>.4</w:t>
              </w:r>
            </w:ins>
          </w:p>
        </w:tc>
      </w:tr>
      <w:tr w:rsidR="00BB5EB6" w:rsidRPr="000C722D" w14:paraId="45B1948F" w14:textId="77777777" w:rsidTr="00D26F74">
        <w:trPr>
          <w:jc w:val="center"/>
          <w:ins w:id="4591" w:author="chaniaayulestari@outlook.com" w:date="2021-11-12T16:08:00Z"/>
        </w:trPr>
        <w:tc>
          <w:tcPr>
            <w:tcW w:w="3827" w:type="dxa"/>
            <w:vAlign w:val="center"/>
          </w:tcPr>
          <w:p w14:paraId="7EE2A41B" w14:textId="77777777" w:rsidR="00BB5EB6" w:rsidRPr="0044182F" w:rsidRDefault="00BB5EB6" w:rsidP="00D26F74">
            <w:pPr>
              <w:rPr>
                <w:ins w:id="4592" w:author="chaniaayulestari@outlook.com" w:date="2021-11-12T16:08:00Z"/>
                <w:b/>
              </w:rPr>
            </w:pPr>
            <w:ins w:id="4593"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4594" w:author="chaniaayulestari@outlook.com" w:date="2021-11-12T16:08:00Z"/>
              </w:rPr>
            </w:pPr>
            <w:ins w:id="4595"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4596" w:author="chaniaayulestari@outlook.com" w:date="2021-11-12T16:08:00Z"/>
        </w:trPr>
        <w:tc>
          <w:tcPr>
            <w:tcW w:w="3827" w:type="dxa"/>
            <w:vAlign w:val="center"/>
          </w:tcPr>
          <w:p w14:paraId="489D1933" w14:textId="77777777" w:rsidR="00BB5EB6" w:rsidRPr="0044182F" w:rsidRDefault="00BB5EB6" w:rsidP="00D26F74">
            <w:pPr>
              <w:rPr>
                <w:ins w:id="4597" w:author="chaniaayulestari@outlook.com" w:date="2021-11-12T16:08:00Z"/>
                <w:b/>
              </w:rPr>
            </w:pPr>
            <w:ins w:id="4598"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4599" w:author="chaniaayulestari@outlook.com" w:date="2021-11-12T16:08:00Z"/>
              </w:rPr>
            </w:pPr>
            <w:ins w:id="4600" w:author="chaniaayulestari@outlook.com" w:date="2021-11-12T16:08:00Z">
              <w:r>
                <w:t>Bag.IT, Guru BK.</w:t>
              </w:r>
            </w:ins>
          </w:p>
        </w:tc>
      </w:tr>
      <w:tr w:rsidR="00BB5EB6" w:rsidRPr="007B7AB3" w14:paraId="5834FF6A" w14:textId="77777777" w:rsidTr="00D26F74">
        <w:trPr>
          <w:jc w:val="center"/>
          <w:ins w:id="4601" w:author="chaniaayulestari@outlook.com" w:date="2021-11-12T16:08:00Z"/>
        </w:trPr>
        <w:tc>
          <w:tcPr>
            <w:tcW w:w="3827" w:type="dxa"/>
            <w:vAlign w:val="center"/>
          </w:tcPr>
          <w:p w14:paraId="704E5AD7" w14:textId="77777777" w:rsidR="00BB5EB6" w:rsidRPr="0044182F" w:rsidRDefault="00BB5EB6" w:rsidP="00D26F74">
            <w:pPr>
              <w:rPr>
                <w:ins w:id="4602" w:author="chaniaayulestari@outlook.com" w:date="2021-11-12T16:08:00Z"/>
                <w:b/>
              </w:rPr>
            </w:pPr>
            <w:ins w:id="4603"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4604" w:author="chaniaayulestari@outlook.com" w:date="2021-11-12T16:08:00Z"/>
                <w:i/>
                <w:iCs/>
              </w:rPr>
            </w:pPr>
            <w:ins w:id="4605" w:author="chaniaayulestari@outlook.com" w:date="2021-11-12T16:08:00Z">
              <w:r>
                <w:rPr>
                  <w:i/>
                  <w:iCs/>
                </w:rPr>
                <w:t>Conditional</w:t>
              </w:r>
            </w:ins>
          </w:p>
        </w:tc>
      </w:tr>
      <w:tr w:rsidR="00BB5EB6" w:rsidRPr="0044182F" w14:paraId="3988ECAE" w14:textId="77777777" w:rsidTr="00D26F74">
        <w:trPr>
          <w:jc w:val="center"/>
          <w:ins w:id="4606" w:author="chaniaayulestari@outlook.com" w:date="2021-11-12T16:08:00Z"/>
        </w:trPr>
        <w:tc>
          <w:tcPr>
            <w:tcW w:w="3827" w:type="dxa"/>
            <w:vAlign w:val="center"/>
          </w:tcPr>
          <w:p w14:paraId="04376A5E" w14:textId="77777777" w:rsidR="00BB5EB6" w:rsidRPr="0044182F" w:rsidRDefault="00BB5EB6" w:rsidP="00D26F74">
            <w:pPr>
              <w:rPr>
                <w:ins w:id="4607" w:author="chaniaayulestari@outlook.com" w:date="2021-11-12T16:08:00Z"/>
                <w:b/>
              </w:rPr>
            </w:pPr>
            <w:ins w:id="4608"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4609" w:author="chaniaayulestari@outlook.com" w:date="2021-11-12T16:08:00Z"/>
              </w:rPr>
            </w:pPr>
            <w:ins w:id="4610" w:author="chaniaayulestari@outlook.com" w:date="2021-11-12T16:08:00Z">
              <w:r>
                <w:t>-</w:t>
              </w:r>
            </w:ins>
          </w:p>
        </w:tc>
      </w:tr>
      <w:tr w:rsidR="00BB5EB6" w:rsidRPr="0081005E" w14:paraId="68DB01A5" w14:textId="77777777" w:rsidTr="00D26F74">
        <w:trPr>
          <w:jc w:val="center"/>
          <w:ins w:id="4611" w:author="chaniaayulestari@outlook.com" w:date="2021-11-12T16:08:00Z"/>
        </w:trPr>
        <w:tc>
          <w:tcPr>
            <w:tcW w:w="3827" w:type="dxa"/>
            <w:vAlign w:val="center"/>
          </w:tcPr>
          <w:p w14:paraId="54ECAE25" w14:textId="77777777" w:rsidR="00BB5EB6" w:rsidRPr="0044182F" w:rsidRDefault="00BB5EB6" w:rsidP="00D26F74">
            <w:pPr>
              <w:rPr>
                <w:ins w:id="4612" w:author="chaniaayulestari@outlook.com" w:date="2021-11-12T16:08:00Z"/>
                <w:b/>
              </w:rPr>
            </w:pPr>
            <w:ins w:id="4613"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4614" w:author="chaniaayulestari@outlook.com" w:date="2021-11-12T16:08:00Z"/>
                <w:i/>
                <w:iCs/>
              </w:rPr>
            </w:pPr>
            <w:ins w:id="4615" w:author="chaniaayulestari@outlook.com" w:date="2021-11-12T16:08:00Z">
              <w:r>
                <w:t>null</w:t>
              </w:r>
            </w:ins>
          </w:p>
        </w:tc>
      </w:tr>
      <w:tr w:rsidR="00BB5EB6" w:rsidRPr="0048762E" w14:paraId="3799C7AE" w14:textId="77777777" w:rsidTr="00D26F74">
        <w:trPr>
          <w:jc w:val="center"/>
          <w:ins w:id="4616" w:author="chaniaayulestari@outlook.com" w:date="2021-11-12T16:08:00Z"/>
        </w:trPr>
        <w:tc>
          <w:tcPr>
            <w:tcW w:w="3827" w:type="dxa"/>
            <w:vAlign w:val="center"/>
          </w:tcPr>
          <w:p w14:paraId="34DAFEA5" w14:textId="77777777" w:rsidR="00BB5EB6" w:rsidRPr="0044182F" w:rsidRDefault="00BB5EB6" w:rsidP="00D26F74">
            <w:pPr>
              <w:rPr>
                <w:ins w:id="4617" w:author="chaniaayulestari@outlook.com" w:date="2021-11-12T16:08:00Z"/>
                <w:b/>
              </w:rPr>
            </w:pPr>
            <w:ins w:id="4618"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4619" w:author="chaniaayulestari@outlook.com" w:date="2021-11-12T16:08:00Z"/>
              </w:rPr>
            </w:pPr>
            <w:ins w:id="4620" w:author="chaniaayulestari@outlook.com" w:date="2021-11-12T16:08:00Z">
              <w:r>
                <w:t xml:space="preserve">Data </w:t>
              </w:r>
            </w:ins>
            <w:ins w:id="4621" w:author="chaniaayulestari@outlook.com" w:date="2021-11-12T16:09:00Z">
              <w:r>
                <w:t xml:space="preserve">semester </w:t>
              </w:r>
            </w:ins>
            <w:ins w:id="4622" w:author="chaniaayulestari@outlook.com" w:date="2021-11-12T16:08:00Z">
              <w:r>
                <w:t>ditampilkan</w:t>
              </w:r>
            </w:ins>
          </w:p>
        </w:tc>
      </w:tr>
      <w:tr w:rsidR="00BB5EB6" w:rsidRPr="0044182F" w14:paraId="652EFD3E" w14:textId="77777777" w:rsidTr="00D26F74">
        <w:trPr>
          <w:jc w:val="center"/>
          <w:ins w:id="4623"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4624" w:author="chaniaayulestari@outlook.com" w:date="2021-11-12T16:08:00Z"/>
                <w:b/>
              </w:rPr>
            </w:pPr>
            <w:ins w:id="4625" w:author="chaniaayulestari@outlook.com" w:date="2021-11-12T16:08:00Z">
              <w:r w:rsidRPr="0044182F">
                <w:rPr>
                  <w:b/>
                </w:rPr>
                <w:t>Main Course</w:t>
              </w:r>
            </w:ins>
          </w:p>
        </w:tc>
      </w:tr>
      <w:tr w:rsidR="00BB5EB6" w:rsidRPr="0044182F" w14:paraId="6A879C95" w14:textId="77777777" w:rsidTr="00D26F74">
        <w:trPr>
          <w:jc w:val="center"/>
          <w:ins w:id="4626"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4627" w:author="chaniaayulestari@outlook.com" w:date="2021-11-12T16:08:00Z"/>
                <w:b/>
              </w:rPr>
            </w:pPr>
            <w:ins w:id="4628"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4629" w:author="chaniaayulestari@outlook.com" w:date="2021-11-12T16:08:00Z"/>
                <w:b/>
              </w:rPr>
            </w:pPr>
            <w:ins w:id="4630" w:author="chaniaayulestari@outlook.com" w:date="2021-11-12T16:08:00Z">
              <w:r w:rsidRPr="0044182F">
                <w:rPr>
                  <w:b/>
                </w:rPr>
                <w:t>Reaksi Sistem</w:t>
              </w:r>
            </w:ins>
          </w:p>
        </w:tc>
      </w:tr>
      <w:tr w:rsidR="00BB5EB6" w:rsidRPr="0044182F" w14:paraId="1FD93715" w14:textId="77777777" w:rsidTr="00D26F74">
        <w:trPr>
          <w:jc w:val="center"/>
          <w:ins w:id="4631"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4632" w:author="chaniaayulestari@outlook.com" w:date="2021-11-12T16:08:00Z"/>
              </w:rPr>
            </w:pPr>
            <w:ins w:id="4633" w:author="chaniaayulestari@outlook.com" w:date="2021-11-12T16:08:00Z">
              <w:r>
                <w:t>memasuki menu “</w:t>
              </w:r>
            </w:ins>
            <w:ins w:id="4634" w:author="chaniaayulestari@outlook.com" w:date="2021-11-12T16:09:00Z">
              <w:r>
                <w:t xml:space="preserve">Kelola </w:t>
              </w:r>
              <w:r>
                <w:lastRenderedPageBreak/>
                <w:t>Semester</w:t>
              </w:r>
            </w:ins>
            <w:ins w:id="4635" w:author="chaniaayulestari@outlook.com" w:date="2021-11-12T16:08:00Z">
              <w:r>
                <w:t>”</w:t>
              </w:r>
            </w:ins>
          </w:p>
        </w:tc>
        <w:tc>
          <w:tcPr>
            <w:tcW w:w="3964" w:type="dxa"/>
            <w:vAlign w:val="center"/>
          </w:tcPr>
          <w:p w14:paraId="5C6B6A48" w14:textId="77777777" w:rsidR="00BB5EB6" w:rsidRPr="0044182F" w:rsidRDefault="00BB5EB6" w:rsidP="00D26F74">
            <w:pPr>
              <w:ind w:left="511"/>
              <w:rPr>
                <w:ins w:id="4636" w:author="chaniaayulestari@outlook.com" w:date="2021-11-12T16:08:00Z"/>
              </w:rPr>
            </w:pPr>
          </w:p>
        </w:tc>
      </w:tr>
      <w:tr w:rsidR="00BB5EB6" w:rsidRPr="0044182F" w14:paraId="503E9FE3" w14:textId="77777777" w:rsidTr="00D26F74">
        <w:trPr>
          <w:jc w:val="center"/>
          <w:ins w:id="4637" w:author="chaniaayulestari@outlook.com" w:date="2021-11-12T16:08:00Z"/>
        </w:trPr>
        <w:tc>
          <w:tcPr>
            <w:tcW w:w="3827" w:type="dxa"/>
            <w:vAlign w:val="center"/>
          </w:tcPr>
          <w:p w14:paraId="6B22DBD2" w14:textId="77777777" w:rsidR="00BB5EB6" w:rsidRPr="0044182F" w:rsidRDefault="00BB5EB6" w:rsidP="00D26F74">
            <w:pPr>
              <w:ind w:left="510"/>
              <w:rPr>
                <w:ins w:id="4638"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4639" w:author="chaniaayulestari@outlook.com" w:date="2021-11-12T16:08:00Z"/>
              </w:rPr>
            </w:pPr>
            <w:ins w:id="4640" w:author="chaniaayulestari@outlook.com" w:date="2021-11-12T16:08:00Z">
              <w:r>
                <w:t xml:space="preserve">Menampilkan seluruh data </w:t>
              </w:r>
            </w:ins>
            <w:ins w:id="4641" w:author="chaniaayulestari@outlook.com" w:date="2021-11-12T16:09:00Z">
              <w:r>
                <w:t>semester</w:t>
              </w:r>
            </w:ins>
          </w:p>
        </w:tc>
      </w:tr>
      <w:tr w:rsidR="00BB5EB6" w:rsidRPr="001B1AF9" w14:paraId="4CF766A3" w14:textId="77777777" w:rsidTr="00D26F74">
        <w:trPr>
          <w:jc w:val="center"/>
          <w:ins w:id="4642"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4643" w:author="chaniaayulestari@outlook.com" w:date="2021-11-12T16:08:00Z"/>
                <w:b/>
                <w:bCs/>
              </w:rPr>
            </w:pPr>
            <w:ins w:id="4644" w:author="chaniaayulestari@outlook.com" w:date="2021-11-12T16:08:00Z">
              <w:r w:rsidRPr="001B1AF9">
                <w:rPr>
                  <w:b/>
                  <w:bCs/>
                </w:rPr>
                <w:t>Skenario Eksepsi (Optional)</w:t>
              </w:r>
            </w:ins>
          </w:p>
        </w:tc>
      </w:tr>
      <w:tr w:rsidR="00BB5EB6" w:rsidRPr="001B1AF9" w14:paraId="3F74BE9B" w14:textId="77777777" w:rsidTr="00D26F74">
        <w:trPr>
          <w:jc w:val="center"/>
          <w:ins w:id="4645"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4646" w:author="chaniaayulestari@outlook.com" w:date="2021-11-12T16:08:00Z"/>
                <w:b/>
                <w:bCs/>
              </w:rPr>
            </w:pPr>
            <w:ins w:id="4647"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4648" w:author="chaniaayulestari@outlook.com" w:date="2021-11-12T16:08:00Z"/>
                <w:b/>
                <w:bCs/>
              </w:rPr>
            </w:pPr>
            <w:ins w:id="4649" w:author="chaniaayulestari@outlook.com" w:date="2021-11-12T16:08:00Z">
              <w:r w:rsidRPr="001B1AF9">
                <w:rPr>
                  <w:b/>
                  <w:bCs/>
                </w:rPr>
                <w:t>Reaksi Sistem</w:t>
              </w:r>
            </w:ins>
          </w:p>
        </w:tc>
      </w:tr>
      <w:tr w:rsidR="00BB5EB6" w14:paraId="784FA07D" w14:textId="77777777" w:rsidTr="00D26F74">
        <w:trPr>
          <w:jc w:val="center"/>
          <w:ins w:id="4650" w:author="chaniaayulestari@outlook.com" w:date="2021-11-12T16:08:00Z"/>
        </w:trPr>
        <w:tc>
          <w:tcPr>
            <w:tcW w:w="3827" w:type="dxa"/>
            <w:vAlign w:val="center"/>
          </w:tcPr>
          <w:p w14:paraId="7CC126BB" w14:textId="5E5EB912" w:rsidR="00BB5EB6" w:rsidRDefault="00BB5EB6" w:rsidP="00D26F74">
            <w:pPr>
              <w:pStyle w:val="ListParagraph"/>
              <w:ind w:left="455"/>
              <w:rPr>
                <w:ins w:id="4651" w:author="chaniaayulestari@outlook.com" w:date="2021-11-12T16:08:00Z"/>
              </w:rPr>
            </w:pPr>
            <w:ins w:id="4652" w:author="chaniaayulestari@outlook.com" w:date="2021-11-12T16:08:00Z">
              <w:r>
                <w:t xml:space="preserve">2a. Memasukan data </w:t>
              </w:r>
            </w:ins>
            <w:ins w:id="4653" w:author="chaniaayulestari@outlook.com" w:date="2021-11-12T16:09:00Z">
              <w:r>
                <w:t xml:space="preserve">semester </w:t>
              </w:r>
            </w:ins>
            <w:ins w:id="4654"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4655" w:author="chaniaayulestari@outlook.com" w:date="2021-11-12T16:08:00Z"/>
              </w:rPr>
            </w:pPr>
          </w:p>
        </w:tc>
      </w:tr>
      <w:tr w:rsidR="00BB5EB6" w14:paraId="20E35A9E" w14:textId="77777777" w:rsidTr="00D26F74">
        <w:trPr>
          <w:jc w:val="center"/>
          <w:ins w:id="4656" w:author="chaniaayulestari@outlook.com" w:date="2021-11-12T16:08:00Z"/>
        </w:trPr>
        <w:tc>
          <w:tcPr>
            <w:tcW w:w="3827" w:type="dxa"/>
            <w:vAlign w:val="center"/>
          </w:tcPr>
          <w:p w14:paraId="21CCD027" w14:textId="77777777" w:rsidR="00BB5EB6" w:rsidRDefault="00BB5EB6" w:rsidP="00D26F74">
            <w:pPr>
              <w:pStyle w:val="ListParagraph"/>
              <w:ind w:left="450"/>
              <w:rPr>
                <w:ins w:id="4657"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4658" w:author="chaniaayulestari@outlook.com" w:date="2021-11-12T16:08:00Z"/>
              </w:rPr>
            </w:pPr>
            <w:ins w:id="4659" w:author="chaniaayulestari@outlook.com" w:date="2021-11-12T16:08:00Z">
              <w:r>
                <w:t xml:space="preserve">2b. Menampilkan pemberitahuan melalui notifikasi bahwa data </w:t>
              </w:r>
            </w:ins>
            <w:ins w:id="4660" w:author="chaniaayulestari@outlook.com" w:date="2021-11-12T16:09:00Z">
              <w:r>
                <w:t>semester</w:t>
              </w:r>
            </w:ins>
            <w:ins w:id="4661" w:author="chaniaayulestari@outlook.com" w:date="2021-11-12T16:08:00Z">
              <w:r>
                <w:t xml:space="preserve"> tidak ditemukan</w:t>
              </w:r>
            </w:ins>
          </w:p>
        </w:tc>
      </w:tr>
    </w:tbl>
    <w:p w14:paraId="14B9EA4D" w14:textId="19B1E913" w:rsidR="00521E25" w:rsidDel="00B01799" w:rsidRDefault="00521E25" w:rsidP="00443E24">
      <w:pPr>
        <w:rPr>
          <w:del w:id="4662" w:author="chaniaayulestari@outlook.com" w:date="2021-11-12T16:07:00Z"/>
        </w:rPr>
      </w:pPr>
    </w:p>
    <w:p w14:paraId="59473666" w14:textId="62F985FE" w:rsidR="00B01799" w:rsidDel="001C07F1" w:rsidRDefault="00B01799">
      <w:pPr>
        <w:ind w:left="66"/>
        <w:rPr>
          <w:ins w:id="4663" w:author="chaniaayulestari@outlook.com" w:date="2021-11-13T14:11:00Z"/>
          <w:del w:id="4664" w:author="chaniaayulestari@outlook.com" w:date="2021-11-14T02:51:00Z"/>
        </w:rPr>
      </w:pPr>
    </w:p>
    <w:p w14:paraId="16FBA5B6" w14:textId="19965DBB" w:rsidR="00B01799" w:rsidDel="001C07F1" w:rsidRDefault="00B01799">
      <w:pPr>
        <w:ind w:left="66"/>
        <w:rPr>
          <w:ins w:id="4665" w:author="chaniaayulestari@outlook.com" w:date="2021-11-13T14:11:00Z"/>
          <w:del w:id="4666" w:author="chaniaayulestari@outlook.com" w:date="2021-11-14T02:51:00Z"/>
        </w:rPr>
        <w:pPrChange w:id="4667"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4668" w:author="chaniaayulestari@outlook.com" w:date="2021-11-12T16:31:00Z"/>
        </w:rPr>
      </w:pPr>
      <w:ins w:id="4669" w:author="chaniaayulestari@outlook.com" w:date="2021-11-12T16:11:00Z">
        <w:r>
          <w:t>Skenario Absen</w:t>
        </w:r>
      </w:ins>
    </w:p>
    <w:p w14:paraId="59BEE867" w14:textId="43E12F51" w:rsidR="00B01799" w:rsidRDefault="00B01799">
      <w:pPr>
        <w:pStyle w:val="Caption"/>
        <w:keepNext/>
        <w:jc w:val="center"/>
        <w:rPr>
          <w:ins w:id="4670" w:author="chaniaayulestari@outlook.com" w:date="2021-11-13T14:10:00Z"/>
        </w:rPr>
        <w:pPrChange w:id="4671" w:author="chaniaayulestari@outlook.com" w:date="2021-11-13T14:11:00Z">
          <w:pPr/>
        </w:pPrChange>
      </w:pPr>
      <w:bookmarkStart w:id="4672" w:name="_Toc87762753"/>
      <w:ins w:id="4673" w:author="chaniaayulestari@outlook.com" w:date="2021-11-13T14:10:00Z">
        <w:r>
          <w:t xml:space="preserve">Tabel 3. </w:t>
        </w:r>
        <w:r>
          <w:fldChar w:fldCharType="begin"/>
        </w:r>
        <w:r>
          <w:instrText xml:space="preserve"> SEQ Tabel_3. \* ARABIC </w:instrText>
        </w:r>
      </w:ins>
      <w:r>
        <w:fldChar w:fldCharType="separate"/>
      </w:r>
      <w:ins w:id="4674" w:author="chaniaayulestari@outlook.com" w:date="2021-11-13T14:25:00Z">
        <w:r w:rsidR="00456266">
          <w:rPr>
            <w:noProof/>
          </w:rPr>
          <w:t>40</w:t>
        </w:r>
      </w:ins>
      <w:ins w:id="4675" w:author="chaniaayulestari@outlook.com" w:date="2021-11-13T14:10:00Z">
        <w:r>
          <w:fldChar w:fldCharType="end"/>
        </w:r>
        <w:r>
          <w:t xml:space="preserve"> Skenario Absen</w:t>
        </w:r>
        <w:bookmarkEnd w:id="467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D26F74">
        <w:trPr>
          <w:jc w:val="center"/>
          <w:ins w:id="4676" w:author="chaniaayulestari@outlook.com" w:date="2021-11-12T16:11:00Z"/>
        </w:trPr>
        <w:tc>
          <w:tcPr>
            <w:tcW w:w="3827" w:type="dxa"/>
            <w:shd w:val="clear" w:color="auto" w:fill="F2EE98"/>
            <w:vAlign w:val="center"/>
          </w:tcPr>
          <w:p w14:paraId="2B1E6A02" w14:textId="77777777" w:rsidR="00BB5EB6" w:rsidRPr="0044182F" w:rsidRDefault="00BB5EB6" w:rsidP="00D26F74">
            <w:pPr>
              <w:rPr>
                <w:ins w:id="4677" w:author="chaniaayulestari@outlook.com" w:date="2021-11-12T16:11:00Z"/>
                <w:b/>
              </w:rPr>
            </w:pPr>
            <w:ins w:id="4678" w:author="chaniaayulestari@outlook.com" w:date="2021-11-12T16:11:00Z">
              <w:r w:rsidRPr="0044182F">
                <w:rPr>
                  <w:b/>
                </w:rPr>
                <w:t>Name</w:t>
              </w:r>
            </w:ins>
          </w:p>
        </w:tc>
        <w:tc>
          <w:tcPr>
            <w:tcW w:w="3964" w:type="dxa"/>
            <w:shd w:val="clear" w:color="auto" w:fill="F2EE98"/>
            <w:vAlign w:val="center"/>
          </w:tcPr>
          <w:p w14:paraId="48D5A964" w14:textId="1FF96C37" w:rsidR="00BB5EB6" w:rsidRPr="00A46E0B" w:rsidRDefault="00BB5EB6" w:rsidP="00D26F74">
            <w:pPr>
              <w:rPr>
                <w:ins w:id="4679" w:author="chaniaayulestari@outlook.com" w:date="2021-11-12T16:11:00Z"/>
              </w:rPr>
            </w:pPr>
            <w:ins w:id="4680" w:author="chaniaayulestari@outlook.com" w:date="2021-11-12T16:11:00Z">
              <w:r>
                <w:t>Absen</w:t>
              </w:r>
            </w:ins>
          </w:p>
        </w:tc>
      </w:tr>
      <w:tr w:rsidR="00BB5EB6" w:rsidRPr="002F6C1D" w14:paraId="491E8523" w14:textId="77777777" w:rsidTr="00D26F74">
        <w:trPr>
          <w:jc w:val="center"/>
          <w:ins w:id="4681" w:author="chaniaayulestari@outlook.com" w:date="2021-11-12T16:11:00Z"/>
        </w:trPr>
        <w:tc>
          <w:tcPr>
            <w:tcW w:w="3827" w:type="dxa"/>
            <w:vAlign w:val="center"/>
          </w:tcPr>
          <w:p w14:paraId="193E8085" w14:textId="77777777" w:rsidR="00BB5EB6" w:rsidRPr="0044182F" w:rsidRDefault="00BB5EB6" w:rsidP="00D26F74">
            <w:pPr>
              <w:rPr>
                <w:ins w:id="4682" w:author="chaniaayulestari@outlook.com" w:date="2021-11-12T16:11:00Z"/>
                <w:b/>
              </w:rPr>
            </w:pPr>
            <w:ins w:id="4683" w:author="chaniaayulestari@outlook.com" w:date="2021-11-12T16:11:00Z">
              <w:r w:rsidRPr="0044182F">
                <w:rPr>
                  <w:b/>
                </w:rPr>
                <w:t>ID</w:t>
              </w:r>
            </w:ins>
          </w:p>
        </w:tc>
        <w:tc>
          <w:tcPr>
            <w:tcW w:w="3964" w:type="dxa"/>
            <w:vAlign w:val="center"/>
          </w:tcPr>
          <w:p w14:paraId="0DD540AA" w14:textId="77777777" w:rsidR="00BB5EB6" w:rsidRPr="002F6C1D" w:rsidRDefault="00BB5EB6" w:rsidP="00D26F74">
            <w:pPr>
              <w:rPr>
                <w:ins w:id="4684" w:author="chaniaayulestari@outlook.com" w:date="2021-11-12T16:11:00Z"/>
              </w:rPr>
            </w:pPr>
            <w:ins w:id="4685" w:author="chaniaayulestari@outlook.com" w:date="2021-11-12T16:11:00Z">
              <w:r>
                <w:t>RC18</w:t>
              </w:r>
            </w:ins>
          </w:p>
        </w:tc>
      </w:tr>
      <w:tr w:rsidR="00BB5EB6" w:rsidRPr="000C722D" w14:paraId="7DA82E73" w14:textId="77777777" w:rsidTr="00D26F74">
        <w:trPr>
          <w:jc w:val="center"/>
          <w:ins w:id="4686" w:author="chaniaayulestari@outlook.com" w:date="2021-11-12T16:11:00Z"/>
        </w:trPr>
        <w:tc>
          <w:tcPr>
            <w:tcW w:w="3827" w:type="dxa"/>
            <w:vAlign w:val="center"/>
          </w:tcPr>
          <w:p w14:paraId="32E65F37" w14:textId="77777777" w:rsidR="00BB5EB6" w:rsidRPr="0044182F" w:rsidRDefault="00BB5EB6" w:rsidP="00D26F74">
            <w:pPr>
              <w:rPr>
                <w:ins w:id="4687" w:author="chaniaayulestari@outlook.com" w:date="2021-11-12T16:11:00Z"/>
                <w:b/>
              </w:rPr>
            </w:pPr>
            <w:ins w:id="4688" w:author="chaniaayulestari@outlook.com" w:date="2021-11-12T16:11:00Z">
              <w:r w:rsidRPr="0044182F">
                <w:rPr>
                  <w:b/>
                </w:rPr>
                <w:t>Description</w:t>
              </w:r>
            </w:ins>
          </w:p>
        </w:tc>
        <w:tc>
          <w:tcPr>
            <w:tcW w:w="3964" w:type="dxa"/>
          </w:tcPr>
          <w:p w14:paraId="4ADF901B" w14:textId="6F9B0F4A" w:rsidR="00BB5EB6" w:rsidRPr="000C722D" w:rsidRDefault="00BB5EB6" w:rsidP="00D26F74">
            <w:pPr>
              <w:rPr>
                <w:ins w:id="4689" w:author="chaniaayulestari@outlook.com" w:date="2021-11-12T16:11:00Z"/>
              </w:rPr>
            </w:pPr>
            <w:ins w:id="4690" w:author="chaniaayulestari@outlook.com" w:date="2021-11-12T16:11:00Z">
              <w:r>
                <w:t xml:space="preserve">Use case ini merupakan use case </w:t>
              </w:r>
            </w:ins>
            <w:ins w:id="4691" w:author="chaniaayulestari@outlook.com" w:date="2021-11-12T16:12:00Z">
              <w:r w:rsidR="00D0720D">
                <w:t xml:space="preserve">yang meenggambarkan proses </w:t>
              </w:r>
              <w:r w:rsidR="00D0720D" w:rsidRPr="00D0720D">
                <w:rPr>
                  <w:i/>
                  <w:iCs/>
                  <w:rPrChange w:id="4692" w:author="chaniaayulestari@outlook.com" w:date="2021-11-12T16:12:00Z">
                    <w:rPr/>
                  </w:rPrChange>
                </w:rPr>
                <w:t>scanning</w:t>
              </w:r>
              <w:r w:rsidR="00D0720D">
                <w:t xml:space="preserve"> kartu RFID oleh siswa</w:t>
              </w:r>
            </w:ins>
          </w:p>
        </w:tc>
      </w:tr>
      <w:tr w:rsidR="00BB5EB6" w:rsidRPr="002F6C1D" w14:paraId="7799A41D" w14:textId="77777777" w:rsidTr="00D26F74">
        <w:trPr>
          <w:jc w:val="center"/>
          <w:ins w:id="4693" w:author="chaniaayulestari@outlook.com" w:date="2021-11-12T16:11:00Z"/>
        </w:trPr>
        <w:tc>
          <w:tcPr>
            <w:tcW w:w="3827" w:type="dxa"/>
            <w:vAlign w:val="center"/>
          </w:tcPr>
          <w:p w14:paraId="380AFF65" w14:textId="77777777" w:rsidR="00BB5EB6" w:rsidRPr="0044182F" w:rsidRDefault="00BB5EB6" w:rsidP="00D26F74">
            <w:pPr>
              <w:rPr>
                <w:ins w:id="4694" w:author="chaniaayulestari@outlook.com" w:date="2021-11-12T16:11:00Z"/>
                <w:b/>
              </w:rPr>
            </w:pPr>
            <w:ins w:id="4695" w:author="chaniaayulestari@outlook.com" w:date="2021-11-12T16:11:00Z">
              <w:r w:rsidRPr="0044182F">
                <w:rPr>
                  <w:b/>
                </w:rPr>
                <w:t>Actors</w:t>
              </w:r>
            </w:ins>
          </w:p>
        </w:tc>
        <w:tc>
          <w:tcPr>
            <w:tcW w:w="3964" w:type="dxa"/>
            <w:vAlign w:val="center"/>
          </w:tcPr>
          <w:p w14:paraId="18F484DC" w14:textId="5EA8132B" w:rsidR="00BB5EB6" w:rsidRPr="002F6C1D" w:rsidRDefault="00D0720D" w:rsidP="00D26F74">
            <w:pPr>
              <w:rPr>
                <w:ins w:id="4696" w:author="chaniaayulestari@outlook.com" w:date="2021-11-12T16:11:00Z"/>
              </w:rPr>
            </w:pPr>
            <w:ins w:id="4697" w:author="chaniaayulestari@outlook.com" w:date="2021-11-12T16:12:00Z">
              <w:r>
                <w:t>siswa</w:t>
              </w:r>
            </w:ins>
          </w:p>
        </w:tc>
      </w:tr>
      <w:tr w:rsidR="00BB5EB6" w:rsidRPr="007B7AB3" w14:paraId="2991A53D" w14:textId="77777777" w:rsidTr="00D26F74">
        <w:trPr>
          <w:jc w:val="center"/>
          <w:ins w:id="4698" w:author="chaniaayulestari@outlook.com" w:date="2021-11-12T16:11:00Z"/>
        </w:trPr>
        <w:tc>
          <w:tcPr>
            <w:tcW w:w="3827" w:type="dxa"/>
            <w:vAlign w:val="center"/>
          </w:tcPr>
          <w:p w14:paraId="5C39F594" w14:textId="77777777" w:rsidR="00BB5EB6" w:rsidRPr="0044182F" w:rsidRDefault="00BB5EB6" w:rsidP="00D26F74">
            <w:pPr>
              <w:rPr>
                <w:ins w:id="4699" w:author="chaniaayulestari@outlook.com" w:date="2021-11-12T16:11:00Z"/>
                <w:b/>
              </w:rPr>
            </w:pPr>
            <w:ins w:id="4700" w:author="chaniaayulestari@outlook.com" w:date="2021-11-12T16:11:00Z">
              <w:r w:rsidRPr="0044182F">
                <w:rPr>
                  <w:b/>
                </w:rPr>
                <w:t>Frequency of Use</w:t>
              </w:r>
            </w:ins>
          </w:p>
        </w:tc>
        <w:tc>
          <w:tcPr>
            <w:tcW w:w="3964" w:type="dxa"/>
            <w:vAlign w:val="center"/>
          </w:tcPr>
          <w:p w14:paraId="368F1126" w14:textId="77777777" w:rsidR="00BB5EB6" w:rsidRPr="007B7AB3" w:rsidRDefault="00BB5EB6" w:rsidP="00D26F74">
            <w:pPr>
              <w:rPr>
                <w:ins w:id="4701" w:author="chaniaayulestari@outlook.com" w:date="2021-11-12T16:11:00Z"/>
                <w:i/>
                <w:iCs/>
              </w:rPr>
            </w:pPr>
            <w:ins w:id="4702" w:author="chaniaayulestari@outlook.com" w:date="2021-11-12T16:11:00Z">
              <w:r>
                <w:rPr>
                  <w:i/>
                  <w:iCs/>
                </w:rPr>
                <w:t>Conditional</w:t>
              </w:r>
            </w:ins>
          </w:p>
        </w:tc>
      </w:tr>
      <w:tr w:rsidR="00BB5EB6" w:rsidRPr="00FF653C" w14:paraId="14109A4F" w14:textId="77777777" w:rsidTr="00D26F74">
        <w:trPr>
          <w:jc w:val="center"/>
          <w:ins w:id="4703" w:author="chaniaayulestari@outlook.com" w:date="2021-11-12T16:11:00Z"/>
        </w:trPr>
        <w:tc>
          <w:tcPr>
            <w:tcW w:w="3827" w:type="dxa"/>
            <w:vAlign w:val="center"/>
          </w:tcPr>
          <w:p w14:paraId="537CE51C" w14:textId="77777777" w:rsidR="00BB5EB6" w:rsidRPr="0044182F" w:rsidRDefault="00BB5EB6" w:rsidP="00D26F74">
            <w:pPr>
              <w:rPr>
                <w:ins w:id="4704" w:author="chaniaayulestari@outlook.com" w:date="2021-11-12T16:11:00Z"/>
                <w:b/>
              </w:rPr>
            </w:pPr>
            <w:ins w:id="4705" w:author="chaniaayulestari@outlook.com" w:date="2021-11-12T16:11:00Z">
              <w:r w:rsidRPr="0044182F">
                <w:rPr>
                  <w:b/>
                </w:rPr>
                <w:t>Triggers</w:t>
              </w:r>
            </w:ins>
          </w:p>
        </w:tc>
        <w:tc>
          <w:tcPr>
            <w:tcW w:w="3964" w:type="dxa"/>
            <w:vAlign w:val="center"/>
          </w:tcPr>
          <w:p w14:paraId="796E35BD" w14:textId="77777777" w:rsidR="00BB5EB6" w:rsidRPr="00FF653C" w:rsidRDefault="00BB5EB6" w:rsidP="00D26F74">
            <w:pPr>
              <w:rPr>
                <w:ins w:id="4706" w:author="chaniaayulestari@outlook.com" w:date="2021-11-12T16:11:00Z"/>
              </w:rPr>
            </w:pPr>
            <w:ins w:id="4707" w:author="chaniaayulestari@outlook.com" w:date="2021-11-12T16:11:00Z">
              <w:r>
                <w:t xml:space="preserve">Siswa melakukan </w:t>
              </w:r>
              <w:r>
                <w:rPr>
                  <w:i/>
                  <w:iCs/>
                </w:rPr>
                <w:t xml:space="preserve">scanning </w:t>
              </w:r>
              <w:r>
                <w:t>kartu</w:t>
              </w:r>
            </w:ins>
          </w:p>
        </w:tc>
      </w:tr>
      <w:tr w:rsidR="00BB5EB6" w:rsidRPr="0081005E" w14:paraId="7315223E" w14:textId="77777777" w:rsidTr="00D26F74">
        <w:trPr>
          <w:jc w:val="center"/>
          <w:ins w:id="4708" w:author="chaniaayulestari@outlook.com" w:date="2021-11-12T16:11:00Z"/>
        </w:trPr>
        <w:tc>
          <w:tcPr>
            <w:tcW w:w="3827" w:type="dxa"/>
            <w:vAlign w:val="center"/>
          </w:tcPr>
          <w:p w14:paraId="5BFC8BE9" w14:textId="77777777" w:rsidR="00BB5EB6" w:rsidRPr="0044182F" w:rsidRDefault="00BB5EB6" w:rsidP="00D26F74">
            <w:pPr>
              <w:rPr>
                <w:ins w:id="4709" w:author="chaniaayulestari@outlook.com" w:date="2021-11-12T16:11:00Z"/>
                <w:b/>
              </w:rPr>
            </w:pPr>
            <w:ins w:id="4710" w:author="chaniaayulestari@outlook.com" w:date="2021-11-12T16:11:00Z">
              <w:r w:rsidRPr="0044182F">
                <w:rPr>
                  <w:b/>
                </w:rPr>
                <w:t>Pre-Conditions</w:t>
              </w:r>
            </w:ins>
          </w:p>
        </w:tc>
        <w:tc>
          <w:tcPr>
            <w:tcW w:w="3964" w:type="dxa"/>
            <w:vAlign w:val="center"/>
          </w:tcPr>
          <w:p w14:paraId="029040DD" w14:textId="77777777" w:rsidR="00BB5EB6" w:rsidRPr="0081005E" w:rsidRDefault="00BB5EB6" w:rsidP="00D26F74">
            <w:pPr>
              <w:rPr>
                <w:ins w:id="4711" w:author="chaniaayulestari@outlook.com" w:date="2021-11-12T16:11:00Z"/>
                <w:i/>
                <w:iCs/>
              </w:rPr>
            </w:pPr>
            <w:ins w:id="4712" w:author="chaniaayulestari@outlook.com" w:date="2021-11-12T16:11:00Z">
              <w:r>
                <w:t>Data absensi harian tidak masuk database</w:t>
              </w:r>
            </w:ins>
          </w:p>
        </w:tc>
      </w:tr>
      <w:tr w:rsidR="00BB5EB6" w:rsidRPr="0048762E" w14:paraId="2C3A3130" w14:textId="77777777" w:rsidTr="00D26F74">
        <w:trPr>
          <w:jc w:val="center"/>
          <w:ins w:id="4713" w:author="chaniaayulestari@outlook.com" w:date="2021-11-12T16:11:00Z"/>
        </w:trPr>
        <w:tc>
          <w:tcPr>
            <w:tcW w:w="3827" w:type="dxa"/>
            <w:vAlign w:val="center"/>
          </w:tcPr>
          <w:p w14:paraId="0CCF9B11" w14:textId="77777777" w:rsidR="00BB5EB6" w:rsidRPr="0044182F" w:rsidRDefault="00BB5EB6" w:rsidP="00D26F74">
            <w:pPr>
              <w:rPr>
                <w:ins w:id="4714" w:author="chaniaayulestari@outlook.com" w:date="2021-11-12T16:11:00Z"/>
                <w:b/>
              </w:rPr>
            </w:pPr>
            <w:ins w:id="4715" w:author="chaniaayulestari@outlook.com" w:date="2021-11-12T16:11:00Z">
              <w:r w:rsidRPr="0044182F">
                <w:rPr>
                  <w:b/>
                </w:rPr>
                <w:t>Post-Conditions</w:t>
              </w:r>
            </w:ins>
          </w:p>
        </w:tc>
        <w:tc>
          <w:tcPr>
            <w:tcW w:w="3964" w:type="dxa"/>
            <w:vAlign w:val="center"/>
          </w:tcPr>
          <w:p w14:paraId="137C8D02" w14:textId="113CDE3A" w:rsidR="00BB5EB6" w:rsidRPr="0048762E" w:rsidRDefault="00BB5EB6" w:rsidP="00D26F74">
            <w:pPr>
              <w:rPr>
                <w:ins w:id="4716" w:author="chaniaayulestari@outlook.com" w:date="2021-11-12T16:11:00Z"/>
              </w:rPr>
            </w:pPr>
            <w:ins w:id="4717" w:author="chaniaayulestari@outlook.com" w:date="2021-11-12T16:11:00Z">
              <w:r>
                <w:t xml:space="preserve">Data telah disimpan, </w:t>
              </w:r>
            </w:ins>
            <w:ins w:id="4718" w:author="chaniaayulestari@outlook.com" w:date="2021-11-12T16:13:00Z">
              <w:r w:rsidR="00D0720D">
                <w:t>oleh database</w:t>
              </w:r>
            </w:ins>
          </w:p>
        </w:tc>
      </w:tr>
      <w:tr w:rsidR="00BB5EB6" w:rsidRPr="0044182F" w14:paraId="26249867" w14:textId="77777777" w:rsidTr="00D26F74">
        <w:trPr>
          <w:jc w:val="center"/>
          <w:ins w:id="4719" w:author="chaniaayulestari@outlook.com" w:date="2021-11-12T16:11:00Z"/>
        </w:trPr>
        <w:tc>
          <w:tcPr>
            <w:tcW w:w="7791" w:type="dxa"/>
            <w:gridSpan w:val="2"/>
            <w:shd w:val="clear" w:color="auto" w:fill="F2EE98"/>
            <w:vAlign w:val="center"/>
          </w:tcPr>
          <w:p w14:paraId="4F7DBF66" w14:textId="77777777" w:rsidR="00BB5EB6" w:rsidRPr="0044182F" w:rsidRDefault="00BB5EB6" w:rsidP="00D26F74">
            <w:pPr>
              <w:jc w:val="center"/>
              <w:rPr>
                <w:ins w:id="4720" w:author="chaniaayulestari@outlook.com" w:date="2021-11-12T16:11:00Z"/>
                <w:b/>
              </w:rPr>
            </w:pPr>
            <w:ins w:id="4721" w:author="chaniaayulestari@outlook.com" w:date="2021-11-12T16:11:00Z">
              <w:r w:rsidRPr="0044182F">
                <w:rPr>
                  <w:b/>
                </w:rPr>
                <w:t>Main Course</w:t>
              </w:r>
            </w:ins>
          </w:p>
        </w:tc>
      </w:tr>
      <w:tr w:rsidR="00BB5EB6" w:rsidRPr="0044182F" w14:paraId="63DF2327" w14:textId="77777777" w:rsidTr="00D26F74">
        <w:trPr>
          <w:jc w:val="center"/>
          <w:ins w:id="4722" w:author="chaniaayulestari@outlook.com" w:date="2021-11-12T16:11:00Z"/>
        </w:trPr>
        <w:tc>
          <w:tcPr>
            <w:tcW w:w="3827" w:type="dxa"/>
            <w:shd w:val="clear" w:color="auto" w:fill="F2EE98"/>
            <w:vAlign w:val="center"/>
          </w:tcPr>
          <w:p w14:paraId="64F773EB" w14:textId="77777777" w:rsidR="00BB5EB6" w:rsidRPr="0044182F" w:rsidRDefault="00BB5EB6" w:rsidP="00D26F74">
            <w:pPr>
              <w:jc w:val="center"/>
              <w:rPr>
                <w:ins w:id="4723" w:author="chaniaayulestari@outlook.com" w:date="2021-11-12T16:11:00Z"/>
                <w:b/>
              </w:rPr>
            </w:pPr>
            <w:ins w:id="4724" w:author="chaniaayulestari@outlook.com" w:date="2021-11-12T16:11:00Z">
              <w:r w:rsidRPr="0044182F">
                <w:rPr>
                  <w:b/>
                </w:rPr>
                <w:t>Aksi Aktor</w:t>
              </w:r>
            </w:ins>
          </w:p>
        </w:tc>
        <w:tc>
          <w:tcPr>
            <w:tcW w:w="3964" w:type="dxa"/>
            <w:shd w:val="clear" w:color="auto" w:fill="F2EE98"/>
            <w:vAlign w:val="center"/>
          </w:tcPr>
          <w:p w14:paraId="0426E9AC" w14:textId="77777777" w:rsidR="00BB5EB6" w:rsidRPr="0044182F" w:rsidRDefault="00BB5EB6" w:rsidP="00D26F74">
            <w:pPr>
              <w:jc w:val="center"/>
              <w:rPr>
                <w:ins w:id="4725" w:author="chaniaayulestari@outlook.com" w:date="2021-11-12T16:11:00Z"/>
                <w:b/>
              </w:rPr>
            </w:pPr>
            <w:ins w:id="4726" w:author="chaniaayulestari@outlook.com" w:date="2021-11-12T16:11:00Z">
              <w:r w:rsidRPr="0044182F">
                <w:rPr>
                  <w:b/>
                </w:rPr>
                <w:t>Reaksi Sistem</w:t>
              </w:r>
            </w:ins>
          </w:p>
        </w:tc>
      </w:tr>
      <w:tr w:rsidR="00BB5EB6" w:rsidRPr="0044182F" w14:paraId="5F2C91C3" w14:textId="77777777" w:rsidTr="00D26F74">
        <w:trPr>
          <w:jc w:val="center"/>
          <w:ins w:id="4727" w:author="chaniaayulestari@outlook.com" w:date="2021-11-12T16:11:00Z"/>
        </w:trPr>
        <w:tc>
          <w:tcPr>
            <w:tcW w:w="3827" w:type="dxa"/>
            <w:vAlign w:val="center"/>
          </w:tcPr>
          <w:p w14:paraId="02548DCD" w14:textId="5EB5585D" w:rsidR="00BB5EB6" w:rsidRPr="0044182F" w:rsidRDefault="00D0720D" w:rsidP="00BB5EB6">
            <w:pPr>
              <w:numPr>
                <w:ilvl w:val="0"/>
                <w:numId w:val="34"/>
              </w:numPr>
              <w:spacing w:after="160"/>
              <w:rPr>
                <w:ins w:id="4728" w:author="chaniaayulestari@outlook.com" w:date="2021-11-12T16:11:00Z"/>
              </w:rPr>
            </w:pPr>
            <w:ins w:id="4729" w:author="chaniaayulestari@outlook.com" w:date="2021-11-12T16:13:00Z">
              <w:r>
                <w:t xml:space="preserve">Siswa melakukan scan kartu </w:t>
              </w:r>
            </w:ins>
          </w:p>
        </w:tc>
        <w:tc>
          <w:tcPr>
            <w:tcW w:w="3964" w:type="dxa"/>
            <w:vAlign w:val="center"/>
          </w:tcPr>
          <w:p w14:paraId="00D0A3E7" w14:textId="77777777" w:rsidR="00BB5EB6" w:rsidRPr="0044182F" w:rsidRDefault="00BB5EB6" w:rsidP="00D26F74">
            <w:pPr>
              <w:ind w:left="511"/>
              <w:rPr>
                <w:ins w:id="4730" w:author="chaniaayulestari@outlook.com" w:date="2021-11-12T16:11:00Z"/>
              </w:rPr>
            </w:pPr>
          </w:p>
        </w:tc>
      </w:tr>
      <w:tr w:rsidR="00BB5EB6" w:rsidRPr="0044182F" w14:paraId="75F1368B" w14:textId="77777777" w:rsidTr="00D26F74">
        <w:trPr>
          <w:jc w:val="center"/>
          <w:ins w:id="4731" w:author="chaniaayulestari@outlook.com" w:date="2021-11-12T16:11:00Z"/>
        </w:trPr>
        <w:tc>
          <w:tcPr>
            <w:tcW w:w="3827" w:type="dxa"/>
            <w:vAlign w:val="center"/>
          </w:tcPr>
          <w:p w14:paraId="4BE0C332" w14:textId="77777777" w:rsidR="00BB5EB6" w:rsidRPr="0044182F" w:rsidRDefault="00BB5EB6" w:rsidP="00D26F74">
            <w:pPr>
              <w:ind w:left="510"/>
              <w:rPr>
                <w:ins w:id="4732" w:author="chaniaayulestari@outlook.com"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4733" w:author="chaniaayulestari@outlook.com" w:date="2021-11-12T16:11:00Z"/>
              </w:rPr>
            </w:pPr>
            <w:ins w:id="4734" w:author="chaniaayulestari@outlook.com" w:date="2021-11-12T16:13:00Z">
              <w:r>
                <w:t xml:space="preserve">Menyimpan data hasil scan ke </w:t>
              </w:r>
              <w:r>
                <w:lastRenderedPageBreak/>
                <w:t>dalam database</w:t>
              </w:r>
            </w:ins>
          </w:p>
        </w:tc>
      </w:tr>
      <w:tr w:rsidR="00BB5EB6" w14:paraId="6F400D1C" w14:textId="77777777" w:rsidTr="00D26F74">
        <w:trPr>
          <w:jc w:val="center"/>
          <w:ins w:id="4735" w:author="chaniaayulestari@outlook.com" w:date="2021-11-12T16:11:00Z"/>
        </w:trPr>
        <w:tc>
          <w:tcPr>
            <w:tcW w:w="3827" w:type="dxa"/>
            <w:vAlign w:val="center"/>
          </w:tcPr>
          <w:p w14:paraId="1C55F269" w14:textId="77777777" w:rsidR="00BB5EB6" w:rsidRDefault="00BB5EB6" w:rsidP="00D26F74">
            <w:pPr>
              <w:pStyle w:val="ListParagraph"/>
              <w:ind w:left="450"/>
              <w:rPr>
                <w:ins w:id="4736" w:author="chaniaayulestari@outlook.com"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4737" w:author="chaniaayulestari@outlook.com" w:date="2021-11-12T16:11:00Z"/>
              </w:rPr>
            </w:pPr>
            <w:ins w:id="4738" w:author="chaniaayulestari@outlook.com" w:date="2021-11-12T16:14:00Z">
              <w:r>
                <w:t>Menampilkan data hasil absensi</w:t>
              </w:r>
            </w:ins>
          </w:p>
        </w:tc>
      </w:tr>
    </w:tbl>
    <w:p w14:paraId="1C1D46DC" w14:textId="77777777" w:rsidR="00BB5EB6" w:rsidRDefault="00BB5EB6">
      <w:pPr>
        <w:pStyle w:val="ListParagraph"/>
        <w:ind w:left="426"/>
        <w:rPr>
          <w:ins w:id="4739" w:author="chaniaayulestari@outlook.com" w:date="2021-11-12T16:11:00Z"/>
        </w:rPr>
        <w:pPrChange w:id="4740" w:author="chaniaayulestari@outlook.com" w:date="2021-11-12T16:11:00Z">
          <w:pPr>
            <w:pStyle w:val="ListParagraph"/>
            <w:numPr>
              <w:numId w:val="25"/>
            </w:numPr>
            <w:ind w:left="426" w:hanging="360"/>
          </w:pPr>
        </w:pPrChange>
      </w:pPr>
    </w:p>
    <w:p w14:paraId="14059A1C" w14:textId="4B595B83" w:rsidR="00270503" w:rsidDel="005049EC" w:rsidRDefault="00270503" w:rsidP="00FF2590">
      <w:pPr>
        <w:pStyle w:val="ListParagraph"/>
        <w:numPr>
          <w:ilvl w:val="0"/>
          <w:numId w:val="25"/>
        </w:numPr>
        <w:ind w:left="426"/>
        <w:rPr>
          <w:del w:id="4741" w:author="Rafi Aziizi" w:date="2021-11-13T07:01:00Z"/>
        </w:rPr>
      </w:pPr>
      <w:commentRangeStart w:id="4742"/>
      <w:r>
        <w:t>Skenario Kelola Absensi</w:t>
      </w:r>
      <w:commentRangeEnd w:id="4742"/>
      <w:r w:rsidR="002E2EFB">
        <w:rPr>
          <w:rStyle w:val="CommentReference"/>
        </w:rPr>
        <w:commentReference w:id="4742"/>
      </w:r>
    </w:p>
    <w:p w14:paraId="702188A3" w14:textId="1B58505D" w:rsidR="00117601" w:rsidRDefault="00117601">
      <w:pPr>
        <w:pStyle w:val="ListParagraph"/>
        <w:numPr>
          <w:ilvl w:val="0"/>
          <w:numId w:val="25"/>
        </w:numPr>
        <w:ind w:left="426"/>
        <w:pPrChange w:id="4743" w:author="Rafi Aziizi" w:date="2021-11-13T07:01:00Z">
          <w:pPr>
            <w:pStyle w:val="Caption"/>
            <w:keepNext/>
            <w:jc w:val="center"/>
          </w:pPr>
        </w:pPrChange>
      </w:pPr>
      <w:del w:id="4744"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p>
    <w:p w14:paraId="65B8F511" w14:textId="73F1C064" w:rsidR="00B01799" w:rsidRDefault="00B01799">
      <w:pPr>
        <w:pStyle w:val="Caption"/>
        <w:keepNext/>
        <w:jc w:val="center"/>
        <w:rPr>
          <w:ins w:id="4745" w:author="chaniaayulestari@outlook.com" w:date="2021-11-13T14:11:00Z"/>
        </w:rPr>
        <w:pPrChange w:id="4746" w:author="chaniaayulestari@outlook.com" w:date="2021-11-13T14:11:00Z">
          <w:pPr/>
        </w:pPrChange>
      </w:pPr>
      <w:bookmarkStart w:id="4747" w:name="_Toc87762754"/>
      <w:ins w:id="4748" w:author="chaniaayulestari@outlook.com" w:date="2021-11-13T14:11:00Z">
        <w:r>
          <w:t xml:space="preserve">Tabel 3. </w:t>
        </w:r>
        <w:r>
          <w:fldChar w:fldCharType="begin"/>
        </w:r>
        <w:r>
          <w:instrText xml:space="preserve"> SEQ Tabel_3. \* ARABIC </w:instrText>
        </w:r>
      </w:ins>
      <w:r>
        <w:fldChar w:fldCharType="separate"/>
      </w:r>
      <w:ins w:id="4749" w:author="chaniaayulestari@outlook.com" w:date="2021-11-13T14:25:00Z">
        <w:r w:rsidR="00456266">
          <w:rPr>
            <w:noProof/>
          </w:rPr>
          <w:t>41</w:t>
        </w:r>
      </w:ins>
      <w:ins w:id="4750" w:author="chaniaayulestari@outlook.com" w:date="2021-11-13T14:11:00Z">
        <w:r>
          <w:fldChar w:fldCharType="end"/>
        </w:r>
        <w:r>
          <w:t xml:space="preserve"> Skenario Kelola Absensi</w:t>
        </w:r>
        <w:bookmarkEnd w:id="474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4751" w:author="chaniaayulestari@outlook.com" w:date="2021-11-12T16:14:00Z">
              <w:r w:rsidR="00D0720D">
                <w:t>9</w:t>
              </w:r>
            </w:ins>
            <w:del w:id="4752"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4753"/>
            <w:r>
              <w:t>absen</w:t>
            </w:r>
            <w:commentRangeEnd w:id="4753"/>
            <w:r w:rsidR="0036406D">
              <w:rPr>
                <w:rStyle w:val="CommentReference"/>
              </w:rPr>
              <w:commentReference w:id="4753"/>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r>
              <w:t xml:space="preserve">Mengelola data lalu menekan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52C22C09" w:rsidR="00270503" w:rsidDel="00B01799" w:rsidRDefault="00270503" w:rsidP="00FF2590">
      <w:pPr>
        <w:pStyle w:val="ListParagraph"/>
        <w:numPr>
          <w:ilvl w:val="0"/>
          <w:numId w:val="25"/>
        </w:numPr>
        <w:ind w:left="426"/>
        <w:rPr>
          <w:del w:id="4754" w:author="chaniaayulestari@outlook.com" w:date="2021-11-13T14:11:00Z"/>
        </w:rPr>
      </w:pPr>
      <w:r>
        <w:lastRenderedPageBreak/>
        <w:t>Skenario Laporan Absensi</w:t>
      </w:r>
    </w:p>
    <w:p w14:paraId="28229780" w14:textId="7090715F" w:rsidR="00117601" w:rsidRDefault="00117601">
      <w:pPr>
        <w:pStyle w:val="ListParagraph"/>
        <w:numPr>
          <w:ilvl w:val="0"/>
          <w:numId w:val="25"/>
        </w:numPr>
        <w:ind w:left="426"/>
        <w:pPrChange w:id="4755" w:author="chaniaayulestari@outlook.com" w:date="2021-11-13T14:11:00Z">
          <w:pPr>
            <w:pStyle w:val="Caption"/>
            <w:keepNext/>
            <w:jc w:val="center"/>
          </w:pPr>
        </w:pPrChange>
      </w:pPr>
      <w:del w:id="4756"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p>
    <w:p w14:paraId="4BC5473C" w14:textId="6A92C17E" w:rsidR="00B01799" w:rsidRDefault="00B01799">
      <w:pPr>
        <w:pStyle w:val="Caption"/>
        <w:keepNext/>
        <w:jc w:val="center"/>
        <w:rPr>
          <w:ins w:id="4757" w:author="chaniaayulestari@outlook.com" w:date="2021-11-13T14:12:00Z"/>
        </w:rPr>
        <w:pPrChange w:id="4758" w:author="chaniaayulestari@outlook.com" w:date="2021-11-13T14:12:00Z">
          <w:pPr/>
        </w:pPrChange>
      </w:pPr>
      <w:bookmarkStart w:id="4759" w:name="_Toc87762755"/>
      <w:ins w:id="4760" w:author="chaniaayulestari@outlook.com" w:date="2021-11-13T14:12:00Z">
        <w:r>
          <w:t xml:space="preserve">Tabel 3. </w:t>
        </w:r>
        <w:r>
          <w:fldChar w:fldCharType="begin"/>
        </w:r>
        <w:r>
          <w:instrText xml:space="preserve"> SEQ Tabel_3. \* ARABIC </w:instrText>
        </w:r>
      </w:ins>
      <w:r>
        <w:fldChar w:fldCharType="separate"/>
      </w:r>
      <w:ins w:id="4761" w:author="chaniaayulestari@outlook.com" w:date="2021-11-13T14:25:00Z">
        <w:r w:rsidR="00456266">
          <w:rPr>
            <w:noProof/>
          </w:rPr>
          <w:t>42</w:t>
        </w:r>
      </w:ins>
      <w:ins w:id="4762" w:author="chaniaayulestari@outlook.com" w:date="2021-11-13T14:12:00Z">
        <w:r>
          <w:fldChar w:fldCharType="end"/>
        </w:r>
        <w:r>
          <w:t xml:space="preserve"> Skenario Laporan Absensi</w:t>
        </w:r>
        <w:bookmarkEnd w:id="475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r>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belum menerima laporan absensi</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Guru BK telah menerima laporan absensi</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r>
              <w:lastRenderedPageBreak/>
              <w:t xml:space="preserve">Mencetak laporan absensi terkini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Del="00B01799" w:rsidRDefault="00270503" w:rsidP="00FF2590">
      <w:pPr>
        <w:pStyle w:val="ListParagraph"/>
        <w:numPr>
          <w:ilvl w:val="0"/>
          <w:numId w:val="25"/>
        </w:numPr>
        <w:ind w:left="426"/>
        <w:rPr>
          <w:del w:id="4763" w:author="chaniaayulestari@outlook.com" w:date="2021-11-13T14:12:00Z"/>
        </w:rPr>
      </w:pPr>
      <w:r>
        <w:t>Skenario Notifikasi</w:t>
      </w:r>
    </w:p>
    <w:p w14:paraId="29892DAC" w14:textId="3006C6F8" w:rsidR="00117601" w:rsidRDefault="00117601">
      <w:pPr>
        <w:pStyle w:val="ListParagraph"/>
        <w:numPr>
          <w:ilvl w:val="0"/>
          <w:numId w:val="25"/>
        </w:numPr>
        <w:ind w:left="426"/>
        <w:pPrChange w:id="4764" w:author="chaniaayulestari@outlook.com" w:date="2021-11-13T14:12:00Z">
          <w:pPr>
            <w:pStyle w:val="Caption"/>
            <w:keepNext/>
            <w:jc w:val="center"/>
          </w:pPr>
        </w:pPrChange>
      </w:pPr>
      <w:del w:id="4765"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68A637CA" w:rsidR="00B01799" w:rsidRDefault="00B01799">
      <w:pPr>
        <w:pStyle w:val="Caption"/>
        <w:keepNext/>
        <w:jc w:val="center"/>
        <w:rPr>
          <w:ins w:id="4766" w:author="chaniaayulestari@outlook.com" w:date="2021-11-13T14:13:00Z"/>
        </w:rPr>
        <w:pPrChange w:id="4767" w:author="chaniaayulestari@outlook.com" w:date="2021-11-13T14:13:00Z">
          <w:pPr/>
        </w:pPrChange>
      </w:pPr>
      <w:bookmarkStart w:id="4768" w:name="_Toc87762756"/>
      <w:ins w:id="4769" w:author="chaniaayulestari@outlook.com" w:date="2021-11-13T14:13:00Z">
        <w:r>
          <w:t xml:space="preserve">Tabel 3. </w:t>
        </w:r>
        <w:r>
          <w:fldChar w:fldCharType="begin"/>
        </w:r>
        <w:r>
          <w:instrText xml:space="preserve"> SEQ Tabel_3. \* ARABIC </w:instrText>
        </w:r>
      </w:ins>
      <w:r>
        <w:fldChar w:fldCharType="separate"/>
      </w:r>
      <w:ins w:id="4770" w:author="chaniaayulestari@outlook.com" w:date="2021-11-13T14:25:00Z">
        <w:r w:rsidR="00456266">
          <w:rPr>
            <w:noProof/>
          </w:rPr>
          <w:t>43</w:t>
        </w:r>
      </w:ins>
      <w:ins w:id="4771" w:author="chaniaayulestari@outlook.com" w:date="2021-11-13T14:13:00Z">
        <w:r>
          <w:fldChar w:fldCharType="end"/>
        </w:r>
        <w:r>
          <w:t xml:space="preserve"> Skenario Notifikasi</w:t>
        </w:r>
        <w:bookmarkEnd w:id="4768"/>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772"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4773">
          <w:tblGrid>
            <w:gridCol w:w="2896"/>
            <w:gridCol w:w="2001"/>
            <w:gridCol w:w="1029"/>
            <w:gridCol w:w="2001"/>
          </w:tblGrid>
        </w:tblGridChange>
      </w:tblGrid>
      <w:tr w:rsidR="000B2B6A" w:rsidRPr="00A46E0B" w14:paraId="29A9A639" w14:textId="77777777" w:rsidTr="00B01799">
        <w:trPr>
          <w:gridAfter w:val="1"/>
          <w:wAfter w:w="6" w:type="dxa"/>
          <w:jc w:val="center"/>
          <w:trPrChange w:id="4774" w:author="chaniaayulestari@outlook.com" w:date="2021-11-13T14:12:00Z">
            <w:trPr>
              <w:jc w:val="center"/>
            </w:trPr>
          </w:trPrChange>
        </w:trPr>
        <w:tc>
          <w:tcPr>
            <w:tcW w:w="3823" w:type="dxa"/>
            <w:shd w:val="clear" w:color="auto" w:fill="F2EE98"/>
            <w:tcPrChange w:id="4775"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4776"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4777" w:author="chaniaayulestari@outlook.com" w:date="2021-11-13T14:12:00Z">
            <w:trPr>
              <w:jc w:val="center"/>
            </w:trPr>
          </w:trPrChange>
        </w:trPr>
        <w:tc>
          <w:tcPr>
            <w:tcW w:w="3823" w:type="dxa"/>
            <w:tcPrChange w:id="4778"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4779" w:author="chaniaayulestari@outlook.com" w:date="2021-11-13T14:12: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B01799">
        <w:trPr>
          <w:gridAfter w:val="1"/>
          <w:wAfter w:w="6" w:type="dxa"/>
          <w:jc w:val="center"/>
          <w:trPrChange w:id="4780" w:author="chaniaayulestari@outlook.com" w:date="2021-11-13T14:12:00Z">
            <w:trPr>
              <w:jc w:val="center"/>
            </w:trPr>
          </w:trPrChange>
        </w:trPr>
        <w:tc>
          <w:tcPr>
            <w:tcW w:w="3823" w:type="dxa"/>
            <w:tcPrChange w:id="4781"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4782"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4783" w:author="chaniaayulestari@outlook.com" w:date="2021-11-13T14:12:00Z">
            <w:trPr>
              <w:jc w:val="center"/>
            </w:trPr>
          </w:trPrChange>
        </w:trPr>
        <w:tc>
          <w:tcPr>
            <w:tcW w:w="3823" w:type="dxa"/>
            <w:tcPrChange w:id="4784"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4785"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4786" w:author="chaniaayulestari@outlook.com" w:date="2021-11-13T14:12:00Z">
            <w:trPr>
              <w:jc w:val="center"/>
            </w:trPr>
          </w:trPrChange>
        </w:trPr>
        <w:tc>
          <w:tcPr>
            <w:tcW w:w="3823" w:type="dxa"/>
            <w:tcPrChange w:id="4787"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4788"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4789" w:author="chaniaayulestari@outlook.com" w:date="2021-11-13T14:12:00Z">
            <w:trPr>
              <w:jc w:val="center"/>
            </w:trPr>
          </w:trPrChange>
        </w:trPr>
        <w:tc>
          <w:tcPr>
            <w:tcW w:w="3823" w:type="dxa"/>
            <w:tcPrChange w:id="4790"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4791"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4792" w:author="chaniaayulestari@outlook.com" w:date="2021-11-13T14:12:00Z">
            <w:trPr>
              <w:jc w:val="center"/>
            </w:trPr>
          </w:trPrChange>
        </w:trPr>
        <w:tc>
          <w:tcPr>
            <w:tcW w:w="3823" w:type="dxa"/>
            <w:tcPrChange w:id="4793"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4794"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4795" w:author="chaniaayulestari@outlook.com" w:date="2021-11-13T14:12:00Z">
            <w:trPr>
              <w:jc w:val="center"/>
            </w:trPr>
          </w:trPrChange>
        </w:trPr>
        <w:tc>
          <w:tcPr>
            <w:tcW w:w="3823" w:type="dxa"/>
            <w:tcPrChange w:id="4796"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4797"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4798" w:author="chaniaayulestari@outlook.com" w:date="2021-11-12T15:57:00Z">
            <w:trPr>
              <w:jc w:val="center"/>
            </w:trPr>
          </w:trPrChange>
        </w:trPr>
        <w:tc>
          <w:tcPr>
            <w:tcW w:w="7927" w:type="dxa"/>
            <w:gridSpan w:val="2"/>
            <w:shd w:val="clear" w:color="auto" w:fill="F2EE98"/>
            <w:tcPrChange w:id="4799"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4800" w:author="chaniaayulestari@outlook.com" w:date="2021-11-13T14:12:00Z">
            <w:trPr>
              <w:gridAfter w:val="0"/>
              <w:wAfter w:w="2001" w:type="dxa"/>
              <w:jc w:val="center"/>
            </w:trPr>
          </w:trPrChange>
        </w:trPr>
        <w:tc>
          <w:tcPr>
            <w:tcW w:w="3823" w:type="dxa"/>
            <w:shd w:val="clear" w:color="auto" w:fill="F2EE98"/>
            <w:vAlign w:val="center"/>
            <w:tcPrChange w:id="4801"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4802"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4803" w:author="chaniaayulestari@outlook.com" w:date="2021-11-13T14:12:00Z">
            <w:trPr>
              <w:gridAfter w:val="0"/>
              <w:wAfter w:w="2001" w:type="dxa"/>
              <w:jc w:val="center"/>
            </w:trPr>
          </w:trPrChange>
        </w:trPr>
        <w:tc>
          <w:tcPr>
            <w:tcW w:w="3823" w:type="dxa"/>
            <w:vAlign w:val="center"/>
            <w:tcPrChange w:id="4804"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4805"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4806"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4807" w:author="Rafi Aziizi" w:date="2021-11-12T11:24:00Z">
              <w:r>
                <w:t xml:space="preserve"> data absensi yang memiliki status alpha lebih </w:t>
              </w:r>
            </w:ins>
            <w:ins w:id="4808" w:author="Rafi Aziizi" w:date="2021-11-12T11:25:00Z">
              <w:r>
                <w:t>dari sama dengan 3 kali dan kelipatan 3</w:t>
              </w:r>
            </w:ins>
            <w:del w:id="4809" w:author="Rafi Aziizi" w:date="2021-11-12T11:24:00Z">
              <w:r w:rsidDel="0036406D">
                <w:delText>a</w:delText>
              </w:r>
            </w:del>
            <w:r>
              <w:t xml:space="preserve">. </w:t>
            </w:r>
          </w:p>
        </w:tc>
      </w:tr>
      <w:tr w:rsidR="0036406D" w14:paraId="3ADC163B" w14:textId="77777777" w:rsidTr="00B01799">
        <w:trPr>
          <w:jc w:val="center"/>
          <w:trPrChange w:id="4810" w:author="chaniaayulestari@outlook.com" w:date="2021-11-13T14:12:00Z">
            <w:trPr>
              <w:gridAfter w:val="0"/>
              <w:wAfter w:w="2001" w:type="dxa"/>
              <w:jc w:val="center"/>
            </w:trPr>
          </w:trPrChange>
        </w:trPr>
        <w:tc>
          <w:tcPr>
            <w:tcW w:w="3823" w:type="dxa"/>
            <w:vAlign w:val="center"/>
            <w:tcPrChange w:id="4811"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4812"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4813" w:author="chaniaayulestari@outlook.com" w:date="2021-11-13T14:12:00Z">
            <w:trPr>
              <w:gridAfter w:val="0"/>
              <w:wAfter w:w="2001" w:type="dxa"/>
              <w:jc w:val="center"/>
            </w:trPr>
          </w:trPrChange>
        </w:trPr>
        <w:tc>
          <w:tcPr>
            <w:tcW w:w="3823" w:type="dxa"/>
            <w:vAlign w:val="center"/>
            <w:tcPrChange w:id="4814"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4815"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463FA259" w:rsidR="00270503" w:rsidDel="00B01799" w:rsidRDefault="00270503" w:rsidP="00B01799">
      <w:pPr>
        <w:pStyle w:val="ListParagraph"/>
        <w:numPr>
          <w:ilvl w:val="0"/>
          <w:numId w:val="25"/>
        </w:numPr>
        <w:ind w:left="426"/>
        <w:rPr>
          <w:del w:id="4816" w:author="chaniaayulestari@outlook.com" w:date="2021-11-13T14:13:00Z"/>
        </w:rPr>
      </w:pPr>
      <w:r>
        <w:t>Skenario Laporan Siswa Bermasalah</w:t>
      </w:r>
    </w:p>
    <w:p w14:paraId="5A07C1AC" w14:textId="3F560898" w:rsidR="00117601" w:rsidRDefault="00117601">
      <w:pPr>
        <w:pStyle w:val="ListParagraph"/>
        <w:numPr>
          <w:ilvl w:val="0"/>
          <w:numId w:val="25"/>
        </w:numPr>
        <w:ind w:left="426"/>
        <w:pPrChange w:id="4817" w:author="chaniaayulestari@outlook.com" w:date="2021-11-13T14:14:00Z">
          <w:pPr>
            <w:pStyle w:val="Caption"/>
            <w:keepNext/>
            <w:jc w:val="center"/>
          </w:pPr>
        </w:pPrChange>
      </w:pPr>
      <w:del w:id="4818" w:author="chaniaayulestari@outlook.com"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75D4CAD2" w:rsidR="00B01799" w:rsidRDefault="00B01799">
      <w:pPr>
        <w:pStyle w:val="Caption"/>
        <w:keepNext/>
        <w:jc w:val="center"/>
        <w:rPr>
          <w:ins w:id="4819" w:author="chaniaayulestari@outlook.com" w:date="2021-11-13T14:13:00Z"/>
        </w:rPr>
        <w:pPrChange w:id="4820" w:author="chaniaayulestari@outlook.com" w:date="2021-11-13T14:13:00Z">
          <w:pPr/>
        </w:pPrChange>
      </w:pPr>
      <w:bookmarkStart w:id="4821" w:name="_Toc87762757"/>
      <w:ins w:id="4822" w:author="chaniaayulestari@outlook.com" w:date="2021-11-13T14:13:00Z">
        <w:r>
          <w:lastRenderedPageBreak/>
          <w:t xml:space="preserve">Tabel 3. </w:t>
        </w:r>
        <w:r>
          <w:fldChar w:fldCharType="begin"/>
        </w:r>
        <w:r>
          <w:instrText xml:space="preserve"> SEQ Tabel_3. \* ARABIC </w:instrText>
        </w:r>
      </w:ins>
      <w:r>
        <w:fldChar w:fldCharType="separate"/>
      </w:r>
      <w:ins w:id="4823" w:author="chaniaayulestari@outlook.com" w:date="2021-11-13T14:25:00Z">
        <w:r w:rsidR="00456266">
          <w:rPr>
            <w:noProof/>
          </w:rPr>
          <w:t>44</w:t>
        </w:r>
      </w:ins>
      <w:ins w:id="4824" w:author="chaniaayulestari@outlook.com" w:date="2021-11-13T14:13:00Z">
        <w:r>
          <w:fldChar w:fldCharType="end"/>
        </w:r>
        <w:r>
          <w:t xml:space="preserve"> Skenario Laporan Siswa Bermmasalah</w:t>
        </w:r>
        <w:bookmarkEnd w:id="48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27488FAF" w:rsidR="00EB6AD3" w:rsidRPr="00A46E0B" w:rsidRDefault="00B066BC" w:rsidP="003E4796">
            <w:ins w:id="4825" w:author=" " w:date="2021-11-14T07:16:00Z">
              <w:r>
                <w:t xml:space="preserve">Lihat </w:t>
              </w:r>
            </w:ins>
            <w:del w:id="4826" w:author=" " w:date="2021-11-14T07:17:00Z">
              <w:r w:rsidR="00EB6AD3" w:rsidDel="00B066BC">
                <w:delText xml:space="preserve">Laporan </w:delText>
              </w:r>
            </w:del>
            <w:ins w:id="4827" w:author=" " w:date="2021-11-14T07:17:00Z">
              <w:r>
                <w:t>Data</w:t>
              </w:r>
              <w:r>
                <w:t xml:space="preserve">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83291CC" w:rsidR="00EB6AD3" w:rsidRPr="002F6C1D" w:rsidRDefault="00EB6AD3" w:rsidP="003E4796">
            <w:r>
              <w:t>RC</w:t>
            </w:r>
            <w:r w:rsidR="0087570E">
              <w:t>2</w:t>
            </w:r>
            <w:ins w:id="4828" w:author=" " w:date="2021-11-14T06:33:00Z">
              <w:r w:rsidR="008C0CCB">
                <w:t>3</w:t>
              </w:r>
            </w:ins>
            <w:ins w:id="4829" w:author=" " w:date="2021-11-14T07:16:00Z">
              <w:r w:rsidR="00B066BC">
                <w:t>.1</w:t>
              </w:r>
            </w:ins>
            <w:del w:id="4830" w:author=" "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ini merupakan use case yang berisikan data absen siswa </w:t>
            </w:r>
            <w:r w:rsidR="009B6B0A">
              <w:t>bermasalah</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r>
              <w:t>Tidak terdapat data siswa bermasalah</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r>
              <w:t>sistem menampilkan data siswa bermasalah</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r>
              <w:t xml:space="preserve">Mengakses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r>
              <w:t xml:space="preserve">Menerima </w:t>
            </w:r>
            <w:r w:rsidR="006D1D4A">
              <w:t>l</w:t>
            </w:r>
            <w:r w:rsidR="00B956F6">
              <w:t xml:space="preserve">aporan </w:t>
            </w:r>
            <w:r w:rsidR="006D1D4A">
              <w:t>s</w:t>
            </w:r>
            <w:r w:rsidR="00B956F6">
              <w:t xml:space="preserve">iswa </w:t>
            </w:r>
            <w:r w:rsidR="006D1D4A">
              <w:t>b</w:t>
            </w:r>
            <w:r w:rsidR="00B956F6">
              <w:t>ermasalah dari sistem.</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r>
              <w:t>Mengelola laporan siswa bermasalah</w:t>
            </w:r>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r w:rsidRPr="001B1AF9">
              <w:rPr>
                <w:b/>
                <w:bCs/>
              </w:rPr>
              <w:t>Skenario Eksepsi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r w:rsidRPr="001B1AF9">
              <w:rPr>
                <w:b/>
                <w:bCs/>
              </w:rPr>
              <w:t>Aksi Aktor</w:t>
            </w:r>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r w:rsidRPr="001B1AF9">
              <w:rPr>
                <w:b/>
                <w:bCs/>
              </w:rPr>
              <w:t>Reaksi Sistem</w:t>
            </w:r>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Memeriksa data ternyata terdapat </w:t>
            </w:r>
            <w:r w:rsidR="00EB6AD3">
              <w:lastRenderedPageBreak/>
              <w:t>siswa yang berstatus alpha</w:t>
            </w:r>
            <w:r w:rsidR="009B6B0A">
              <w:t xml:space="preserve"> lebih dari 3</w:t>
            </w:r>
            <w:r w:rsidR="00C62E02">
              <w:t xml:space="preserve"> kali</w:t>
            </w:r>
            <w:r w:rsidR="006D1D4A">
              <w:t>, 6 kali dan 9 kali yang kemudian memanggil notifikasi siswa bermasalah</w:t>
            </w:r>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5FC2FE09" w:rsidR="00EB6AD3" w:rsidRDefault="00EB6AD3" w:rsidP="00C62E02">
            <w:pPr>
              <w:pStyle w:val="ListParagraph"/>
              <w:spacing w:after="160"/>
              <w:ind w:left="0"/>
            </w:pPr>
            <w:r>
              <w:t xml:space="preserve">3a. Menampilkan </w:t>
            </w:r>
            <w:del w:id="4831" w:author=" " w:date="2021-11-14T07:17:00Z">
              <w:r w:rsidDel="00B066BC">
                <w:delText xml:space="preserve">laporan </w:delText>
              </w:r>
            </w:del>
            <w:ins w:id="4832" w:author=" " w:date="2021-11-14T07:17:00Z">
              <w:r w:rsidR="00B066BC">
                <w:t>data</w:t>
              </w:r>
              <w:r w:rsidR="00B066BC">
                <w:t xml:space="preserve"> </w:t>
              </w:r>
            </w:ins>
            <w:r>
              <w:t>siswa yang berstatus alpha</w:t>
            </w:r>
          </w:p>
        </w:tc>
      </w:tr>
      <w:tr w:rsidR="00EB6AD3" w14:paraId="19BFE78D" w14:textId="77777777" w:rsidTr="003E4796">
        <w:trPr>
          <w:jc w:val="center"/>
        </w:trPr>
        <w:tc>
          <w:tcPr>
            <w:tcW w:w="3827" w:type="dxa"/>
            <w:vAlign w:val="center"/>
          </w:tcPr>
          <w:p w14:paraId="7E7726E4" w14:textId="3469A4CC" w:rsidR="00EB6AD3" w:rsidRDefault="00EB6AD3" w:rsidP="00C62E02">
            <w:pPr>
              <w:pStyle w:val="ListParagraph"/>
              <w:ind w:left="167"/>
            </w:pPr>
            <w:r>
              <w:t xml:space="preserve">4a. Guru BK menerima </w:t>
            </w:r>
            <w:del w:id="4833" w:author=" " w:date="2021-11-14T07:17:00Z">
              <w:r w:rsidDel="00B066BC">
                <w:delText>Laporan dari sistem</w:delText>
              </w:r>
            </w:del>
            <w:ins w:id="4834" w:author=" " w:date="2021-11-14T07:17:00Z">
              <w:r w:rsidR="00B066BC">
                <w:t>data siswa bermasalah</w:t>
              </w:r>
            </w:ins>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79826535" w:rsidR="00926DA8" w:rsidRDefault="00926DA8" w:rsidP="00C93BF7">
      <w:pPr>
        <w:pStyle w:val="Heading3"/>
        <w:numPr>
          <w:ilvl w:val="0"/>
          <w:numId w:val="9"/>
        </w:numPr>
        <w:tabs>
          <w:tab w:val="left" w:pos="851"/>
        </w:tabs>
        <w:ind w:left="426" w:hanging="426"/>
      </w:pPr>
      <w:bookmarkStart w:id="4835" w:name="_heading=h.nmf14n"/>
      <w:bookmarkStart w:id="4836" w:name="_heading=h.37m2jsg"/>
      <w:bookmarkStart w:id="4837" w:name="_Toc80034250"/>
      <w:bookmarkStart w:id="4838" w:name="_Toc83115751"/>
      <w:bookmarkEnd w:id="4835"/>
      <w:bookmarkEnd w:id="4836"/>
      <w:r>
        <w:t>Sequence Diagram</w:t>
      </w:r>
      <w:bookmarkEnd w:id="4837"/>
      <w:bookmarkEnd w:id="4838"/>
    </w:p>
    <w:p w14:paraId="7FA41AB2" w14:textId="4057E4F1" w:rsidR="004A229B" w:rsidRDefault="004A229B" w:rsidP="004A229B">
      <w:pPr>
        <w:ind w:firstLine="851"/>
        <w:rPr>
          <w:ins w:id="4839"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4840" w:author="Rafi Aziizi" w:date="2021-11-13T12:19:00Z"/>
          <w:b/>
          <w:bCs/>
          <w:lang w:val="id-ID"/>
        </w:rPr>
      </w:pPr>
      <w:ins w:id="4841" w:author="Rafi Aziizi" w:date="2021-11-13T12:20:00Z">
        <w:r>
          <w:rPr>
            <w:b/>
            <w:bCs/>
          </w:rPr>
          <w:t>Dashboard</w:t>
        </w:r>
      </w:ins>
    </w:p>
    <w:p w14:paraId="3EF908C3" w14:textId="2F0389ED" w:rsidR="00AB33B3" w:rsidRDefault="00AB33B3" w:rsidP="00AB33B3">
      <w:pPr>
        <w:ind w:firstLine="426"/>
        <w:rPr>
          <w:ins w:id="4842" w:author="Rafi Aziizi" w:date="2021-11-13T12:19:00Z"/>
        </w:rPr>
      </w:pPr>
      <w:ins w:id="4843" w:author="Rafi Aziizi" w:date="2021-11-13T12:19:00Z">
        <w:r w:rsidRPr="005B28D5">
          <w:rPr>
            <w:i/>
          </w:rPr>
          <w:t>Sequence diagram</w:t>
        </w:r>
        <w:r>
          <w:t xml:space="preserve"> ini menjelaskan interaksi admin dengan sistem dalam </w:t>
        </w:r>
        <w:r w:rsidRPr="005B28D5">
          <w:rPr>
            <w:lang w:val="id-ID"/>
          </w:rPr>
          <w:t>melihat</w:t>
        </w:r>
      </w:ins>
      <w:ins w:id="4844" w:author="Rafi Aziizi" w:date="2021-11-13T12:20:00Z">
        <w:r>
          <w:t xml:space="preserve"> dashboard berdasarkan data absen</w:t>
        </w:r>
      </w:ins>
      <w:ins w:id="4845"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4846" w:author="Rafi Aziizi" w:date="2021-11-13T12:20:00Z">
        <w:r>
          <w:t xml:space="preserve">Sistem menampilkan </w:t>
        </w:r>
      </w:ins>
      <w:ins w:id="4847" w:author="Rafi Aziizi" w:date="2021-11-13T12:21:00Z">
        <w:r>
          <w:t xml:space="preserve">dashboard </w:t>
        </w:r>
      </w:ins>
      <w:ins w:id="4848" w:author="Rafi Aziizi" w:date="2021-11-13T12:20:00Z">
        <w:r>
          <w:t xml:space="preserve">dalam bentuk </w:t>
        </w:r>
      </w:ins>
      <w:ins w:id="4849" w:author="Rafi Aziizi" w:date="2021-11-13T12:21:00Z">
        <w:r>
          <w:t xml:space="preserve">grafik dan angka. </w:t>
        </w:r>
      </w:ins>
      <w:ins w:id="4850" w:author="Rafi Aziizi" w:date="2021-11-13T12:19:00Z">
        <w:r w:rsidRPr="005B28D5">
          <w:rPr>
            <w:i/>
          </w:rPr>
          <w:t>Sequence diagram</w:t>
        </w:r>
        <w:r>
          <w:t xml:space="preserve"> kelola </w:t>
        </w:r>
      </w:ins>
      <w:ins w:id="4851" w:author="Rafi Aziizi" w:date="2021-11-13T12:20:00Z">
        <w:r>
          <w:t>dashboard</w:t>
        </w:r>
      </w:ins>
      <w:ins w:id="4852" w:author="Rafi Aziizi" w:date="2021-11-13T12:19:00Z">
        <w:r>
          <w:t xml:space="preserve"> ditunjukkan pada</w:t>
        </w:r>
        <w:r w:rsidRPr="005B28D5">
          <w:rPr>
            <w:lang w:val="id-ID"/>
          </w:rPr>
          <w:t xml:space="preserve"> Gambar</w:t>
        </w:r>
        <w:r>
          <w:t xml:space="preserve"> 3.9.</w:t>
        </w:r>
      </w:ins>
    </w:p>
    <w:p w14:paraId="72D1FF2C" w14:textId="0CD6EE2C" w:rsidR="00AB33B3" w:rsidRDefault="00AB33B3" w:rsidP="00BC4146">
      <w:pPr>
        <w:pStyle w:val="ListParagraph"/>
        <w:numPr>
          <w:ilvl w:val="0"/>
          <w:numId w:val="117"/>
        </w:numPr>
        <w:ind w:left="426"/>
        <w:rPr>
          <w:ins w:id="4853" w:author="chaniaayulestari@outlook.com" w:date="2021-11-13T13:12:00Z"/>
        </w:rPr>
      </w:pPr>
      <w:ins w:id="4854" w:author="Rafi Aziizi" w:date="2021-11-13T12:19:00Z">
        <w:r>
          <w:rPr>
            <w:noProof/>
          </w:rPr>
          <w:t>Lihat Dashboard</w:t>
        </w:r>
      </w:ins>
    </w:p>
    <w:p w14:paraId="3A70D684" w14:textId="681A616F" w:rsidR="00D87377" w:rsidRDefault="00BC4146" w:rsidP="00D87377">
      <w:pPr>
        <w:keepNext/>
        <w:ind w:left="66"/>
        <w:rPr>
          <w:ins w:id="4855" w:author="chaniaayulestari@outlook.com" w:date="2021-11-13T20:06:00Z"/>
        </w:rPr>
        <w:pPrChange w:id="4856" w:author="chaniaayulestari@outlook.com" w:date="2021-11-13T20:06:00Z">
          <w:pPr>
            <w:keepNext/>
            <w:ind w:left="66"/>
          </w:pPr>
        </w:pPrChange>
      </w:pPr>
      <w:ins w:id="4857" w:author="chaniaayulestari@outlook.com" w:date="2021-11-13T13:12:00Z">
        <w:r>
          <w:rPr>
            <w:noProof/>
          </w:rPr>
          <w:drawing>
            <wp:inline distT="0" distB="0" distL="0" distR="0" wp14:anchorId="621548BC" wp14:editId="1DA20B17">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0317F94D" w:rsidR="00CA43C8" w:rsidRDefault="00D87377" w:rsidP="00D87377">
      <w:pPr>
        <w:pStyle w:val="Caption"/>
        <w:jc w:val="center"/>
        <w:rPr>
          <w:ins w:id="4858" w:author="chaniaayulestari@outlook.com" w:date="2021-11-13T14:52:00Z"/>
        </w:rPr>
        <w:pPrChange w:id="4859" w:author="chaniaayulestari@outlook.com" w:date="2021-11-13T20:06:00Z">
          <w:pPr>
            <w:ind w:left="66"/>
          </w:pPr>
        </w:pPrChange>
      </w:pPr>
      <w:bookmarkStart w:id="4860" w:name="_Toc87731441"/>
      <w:ins w:id="4861" w:author="chaniaayulestari@outlook.com" w:date="2021-11-13T20:06:00Z">
        <w:r>
          <w:t xml:space="preserve">Gambar 3. </w:t>
        </w:r>
        <w:r>
          <w:fldChar w:fldCharType="begin"/>
        </w:r>
        <w:r>
          <w:instrText xml:space="preserve"> SEQ Gambar___3. \* ARABIC </w:instrText>
        </w:r>
      </w:ins>
      <w:r>
        <w:fldChar w:fldCharType="separate"/>
      </w:r>
      <w:ins w:id="4862" w:author="chaniaayulestari@outlook.com" w:date="2021-11-13T21:25:00Z">
        <w:r w:rsidR="00B46735">
          <w:rPr>
            <w:noProof/>
          </w:rPr>
          <w:t>6</w:t>
        </w:r>
      </w:ins>
      <w:ins w:id="4863" w:author="chaniaayulestari@outlook.com" w:date="2021-11-13T20:06:00Z">
        <w:r>
          <w:fldChar w:fldCharType="end"/>
        </w:r>
        <w:r>
          <w:t xml:space="preserve"> Sequence Diagram</w:t>
        </w:r>
        <w:r>
          <w:t xml:space="preserve"> Lihat Dashboard</w:t>
        </w:r>
      </w:ins>
      <w:bookmarkEnd w:id="4860"/>
    </w:p>
    <w:p w14:paraId="2C7BCAFA" w14:textId="38D0FE67" w:rsidR="00BC4146" w:rsidDel="00D87377" w:rsidRDefault="00BC4146">
      <w:pPr>
        <w:pStyle w:val="Caption"/>
        <w:jc w:val="center"/>
        <w:rPr>
          <w:ins w:id="4864" w:author="Rafi Aziizi" w:date="2021-11-13T12:19:00Z"/>
          <w:del w:id="4865" w:author="chaniaayulestari@outlook.com" w:date="2021-11-13T20:05:00Z"/>
        </w:rPr>
        <w:pPrChange w:id="4866"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4867" w:author="Rafi Aziizi" w:date="2021-11-13T12:19:00Z"/>
        </w:rPr>
        <w:pPrChange w:id="4868"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23D570B2" w:rsidR="005B28D5" w:rsidRDefault="005B28D5" w:rsidP="005B28D5">
      <w:pPr>
        <w:ind w:firstLine="426"/>
        <w:rPr>
          <w:ins w:id="4869" w:author="Rafi Aziizi" w:date="2021-11-13T11:34:00Z"/>
        </w:rPr>
      </w:pPr>
      <w:r w:rsidRPr="005B28D5">
        <w:rPr>
          <w:i/>
        </w:rPr>
        <w:t>Sequence diagram</w:t>
      </w:r>
      <w:r>
        <w:t xml:space="preserve"> ini menjelaskan interaksi admin dengan sistem dalam </w:t>
      </w:r>
      <w:r w:rsidRPr="005B28D5">
        <w:rPr>
          <w:lang w:val="id-ID"/>
        </w:rPr>
        <w:t>melihat</w:t>
      </w:r>
      <w:ins w:id="4870"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5C1232FA" w14:textId="40C6C6CD" w:rsidR="00FF5489" w:rsidRPr="002040D9" w:rsidRDefault="00D87377" w:rsidP="00BC4146">
      <w:pPr>
        <w:pStyle w:val="ListParagraph"/>
        <w:numPr>
          <w:ilvl w:val="0"/>
          <w:numId w:val="117"/>
        </w:numPr>
        <w:ind w:left="426"/>
        <w:rPr>
          <w:ins w:id="4871" w:author="chaniaayulestari@outlook.com" w:date="2021-11-13T14:14:00Z"/>
          <w:b/>
          <w:bCs/>
          <w:rPrChange w:id="4872" w:author="chaniaayulestari@outlook.com" w:date="2021-11-13T15:19:00Z">
            <w:rPr>
              <w:ins w:id="4873" w:author="chaniaayulestari@outlook.com" w:date="2021-11-13T14:14:00Z"/>
            </w:rPr>
          </w:rPrChange>
        </w:rPr>
      </w:pPr>
      <w:ins w:id="4874" w:author="chaniaayulestari@outlook.com" w:date="2021-11-13T13:13:00Z">
        <w:r>
          <w:rPr>
            <w:noProof/>
          </w:rPr>
          <w:drawing>
            <wp:anchor distT="0" distB="0" distL="114300" distR="114300" simplePos="0" relativeHeight="251430912" behindDoc="1" locked="0" layoutInCell="1" allowOverlap="1" wp14:anchorId="5ADAA1E0" wp14:editId="6C90249B">
              <wp:simplePos x="0" y="0"/>
              <wp:positionH relativeFrom="column">
                <wp:posOffset>8255</wp:posOffset>
              </wp:positionH>
              <wp:positionV relativeFrom="paragraph">
                <wp:posOffset>162684</wp:posOffset>
              </wp:positionV>
              <wp:extent cx="5039995" cy="3764478"/>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14:sizeRelH relativeFrom="page">
                <wp14:pctWidth>0</wp14:pctWidth>
              </wp14:sizeRelH>
              <wp14:sizeRelV relativeFrom="page">
                <wp14:pctHeight>0</wp14:pctHeight>
              </wp14:sizeRelV>
            </wp:anchor>
          </w:drawing>
        </w:r>
      </w:ins>
      <w:ins w:id="4875" w:author="Rafi Aziizi" w:date="2021-11-13T11:34:00Z">
        <w:r w:rsidR="00FF5489" w:rsidRPr="002040D9">
          <w:rPr>
            <w:b/>
            <w:bCs/>
            <w:noProof/>
            <w:rPrChange w:id="4876" w:author="chaniaayulestari@outlook.com" w:date="2021-11-13T15:19:00Z">
              <w:rPr>
                <w:noProof/>
              </w:rPr>
            </w:rPrChange>
          </w:rPr>
          <w:t>Lihat Absen</w:t>
        </w:r>
      </w:ins>
    </w:p>
    <w:p w14:paraId="21A615B0" w14:textId="73429E02" w:rsidR="00133A99" w:rsidDel="000D70CD" w:rsidRDefault="00133A99" w:rsidP="00133A99">
      <w:pPr>
        <w:ind w:left="66"/>
        <w:rPr>
          <w:ins w:id="4877" w:author="chaniaayulestari@outlook.com" w:date="2021-11-13T13:14:00Z"/>
          <w:del w:id="4878" w:author="Rafi Aziizi" w:date="2021-11-13T18:14:00Z"/>
        </w:rPr>
      </w:pPr>
    </w:p>
    <w:p w14:paraId="7AB18509" w14:textId="1C612C4B" w:rsidR="00133A99" w:rsidDel="000D70CD" w:rsidRDefault="00133A99">
      <w:pPr>
        <w:rPr>
          <w:ins w:id="4879" w:author="chaniaayulestari@outlook.com" w:date="2021-11-13T13:14:00Z"/>
          <w:del w:id="4880" w:author="Rafi Aziizi" w:date="2021-11-13T18:14:00Z"/>
        </w:rPr>
        <w:pPrChange w:id="4881" w:author="Rafi Aziizi" w:date="2021-11-13T18:14:00Z">
          <w:pPr>
            <w:ind w:left="66"/>
          </w:pPr>
        </w:pPrChange>
      </w:pPr>
    </w:p>
    <w:p w14:paraId="30A7AF7F" w14:textId="56ED049F" w:rsidR="00133A99" w:rsidDel="000D70CD" w:rsidRDefault="00133A99">
      <w:pPr>
        <w:rPr>
          <w:ins w:id="4882" w:author="chaniaayulestari@outlook.com" w:date="2021-11-13T13:14:00Z"/>
          <w:del w:id="4883" w:author="Rafi Aziizi" w:date="2021-11-13T18:14:00Z"/>
        </w:rPr>
        <w:pPrChange w:id="4884" w:author="Rafi Aziizi" w:date="2021-11-13T18:14:00Z">
          <w:pPr>
            <w:ind w:left="66"/>
          </w:pPr>
        </w:pPrChange>
      </w:pPr>
    </w:p>
    <w:p w14:paraId="421C8B96" w14:textId="5DD73D9F" w:rsidR="00133A99" w:rsidDel="000D70CD" w:rsidRDefault="00133A99">
      <w:pPr>
        <w:rPr>
          <w:ins w:id="4885" w:author="chaniaayulestari@outlook.com" w:date="2021-11-13T13:14:00Z"/>
          <w:del w:id="4886" w:author="Rafi Aziizi" w:date="2021-11-13T18:14:00Z"/>
        </w:rPr>
        <w:pPrChange w:id="4887" w:author="Rafi Aziizi" w:date="2021-11-13T18:14:00Z">
          <w:pPr>
            <w:ind w:left="66"/>
          </w:pPr>
        </w:pPrChange>
      </w:pPr>
    </w:p>
    <w:p w14:paraId="66CB05E6" w14:textId="2563F240" w:rsidR="00133A99" w:rsidDel="000D70CD" w:rsidRDefault="00133A99">
      <w:pPr>
        <w:rPr>
          <w:ins w:id="4888" w:author="chaniaayulestari@outlook.com" w:date="2021-11-13T13:14:00Z"/>
          <w:del w:id="4889" w:author="Rafi Aziizi" w:date="2021-11-13T18:14:00Z"/>
        </w:rPr>
        <w:pPrChange w:id="4890" w:author="Rafi Aziizi" w:date="2021-11-13T18:14:00Z">
          <w:pPr>
            <w:ind w:left="66"/>
          </w:pPr>
        </w:pPrChange>
      </w:pPr>
    </w:p>
    <w:p w14:paraId="5A1BACCB" w14:textId="065153E6" w:rsidR="00133A99" w:rsidDel="000D70CD" w:rsidRDefault="00133A99">
      <w:pPr>
        <w:rPr>
          <w:ins w:id="4891" w:author="chaniaayulestari@outlook.com" w:date="2021-11-13T13:14:00Z"/>
          <w:del w:id="4892" w:author="Rafi Aziizi" w:date="2021-11-13T18:14:00Z"/>
        </w:rPr>
        <w:pPrChange w:id="4893" w:author="Rafi Aziizi" w:date="2021-11-13T18:14:00Z">
          <w:pPr>
            <w:ind w:left="66"/>
          </w:pPr>
        </w:pPrChange>
      </w:pPr>
    </w:p>
    <w:p w14:paraId="6AD4A660" w14:textId="790C5F70" w:rsidR="00133A99" w:rsidDel="000D70CD" w:rsidRDefault="00133A99">
      <w:pPr>
        <w:rPr>
          <w:ins w:id="4894" w:author="chaniaayulestari@outlook.com" w:date="2021-11-13T13:14:00Z"/>
          <w:del w:id="4895" w:author="Rafi Aziizi" w:date="2021-11-13T18:14:00Z"/>
        </w:rPr>
        <w:pPrChange w:id="4896" w:author="Rafi Aziizi" w:date="2021-11-13T18:14:00Z">
          <w:pPr>
            <w:ind w:left="66"/>
          </w:pPr>
        </w:pPrChange>
      </w:pPr>
    </w:p>
    <w:p w14:paraId="39035A05" w14:textId="6AB6576D" w:rsidR="00133A99" w:rsidDel="000D70CD" w:rsidRDefault="00133A99">
      <w:pPr>
        <w:rPr>
          <w:ins w:id="4897" w:author="chaniaayulestari@outlook.com" w:date="2021-11-13T13:14:00Z"/>
          <w:del w:id="4898" w:author="Rafi Aziizi" w:date="2021-11-13T18:14:00Z"/>
        </w:rPr>
        <w:pPrChange w:id="4899" w:author="Rafi Aziizi" w:date="2021-11-13T18:14:00Z">
          <w:pPr>
            <w:ind w:left="66"/>
          </w:pPr>
        </w:pPrChange>
      </w:pPr>
    </w:p>
    <w:p w14:paraId="366C1DC7" w14:textId="7044E7A8" w:rsidR="00133A99" w:rsidDel="000D70CD" w:rsidRDefault="00133A99">
      <w:pPr>
        <w:rPr>
          <w:ins w:id="4900" w:author="chaniaayulestari@outlook.com" w:date="2021-11-13T13:14:00Z"/>
          <w:del w:id="4901" w:author="Rafi Aziizi" w:date="2021-11-13T18:14:00Z"/>
        </w:rPr>
        <w:pPrChange w:id="4902" w:author="Rafi Aziizi" w:date="2021-11-13T18:14:00Z">
          <w:pPr>
            <w:ind w:left="66"/>
          </w:pPr>
        </w:pPrChange>
      </w:pPr>
    </w:p>
    <w:p w14:paraId="7D5AD70C" w14:textId="1E7809ED" w:rsidR="00133A99" w:rsidDel="000D70CD" w:rsidRDefault="00133A99">
      <w:pPr>
        <w:rPr>
          <w:ins w:id="4903" w:author="chaniaayulestari@outlook.com" w:date="2021-11-13T13:14:00Z"/>
          <w:del w:id="4904" w:author="Rafi Aziizi" w:date="2021-11-13T18:14:00Z"/>
        </w:rPr>
        <w:pPrChange w:id="4905" w:author="Rafi Aziizi" w:date="2021-11-13T18:14:00Z">
          <w:pPr>
            <w:ind w:left="66"/>
          </w:pPr>
        </w:pPrChange>
      </w:pPr>
    </w:p>
    <w:p w14:paraId="07BB925B" w14:textId="7E21802B" w:rsidR="00133A99" w:rsidDel="000D70CD" w:rsidRDefault="00133A99">
      <w:pPr>
        <w:rPr>
          <w:ins w:id="4906" w:author="chaniaayulestari@outlook.com" w:date="2021-11-13T13:14:00Z"/>
          <w:del w:id="4907" w:author="Rafi Aziizi" w:date="2021-11-13T18:14:00Z"/>
        </w:rPr>
        <w:pPrChange w:id="4908" w:author="Rafi Aziizi" w:date="2021-11-13T18:14:00Z">
          <w:pPr>
            <w:ind w:left="66"/>
          </w:pPr>
        </w:pPrChange>
      </w:pPr>
    </w:p>
    <w:p w14:paraId="58ED8946" w14:textId="663EDEDD" w:rsidR="00133A99" w:rsidDel="000D70CD" w:rsidRDefault="00133A99">
      <w:pPr>
        <w:rPr>
          <w:ins w:id="4909" w:author="chaniaayulestari@outlook.com" w:date="2021-11-13T14:21:00Z"/>
          <w:del w:id="4910" w:author="Rafi Aziizi" w:date="2021-11-13T18:14:00Z"/>
        </w:rPr>
        <w:pPrChange w:id="4911" w:author="Rafi Aziizi" w:date="2021-11-13T18:14:00Z">
          <w:pPr>
            <w:ind w:left="66"/>
          </w:pPr>
        </w:pPrChange>
      </w:pPr>
    </w:p>
    <w:p w14:paraId="1259EBE1" w14:textId="14F8BE32" w:rsidR="00D21903" w:rsidDel="000D70CD" w:rsidRDefault="00D21903">
      <w:pPr>
        <w:rPr>
          <w:ins w:id="4912" w:author="chaniaayulestari@outlook.com" w:date="2021-11-13T14:21:00Z"/>
          <w:del w:id="4913" w:author="Rafi Aziizi" w:date="2021-11-13T18:14:00Z"/>
        </w:rPr>
        <w:pPrChange w:id="4914" w:author="Rafi Aziizi" w:date="2021-11-13T18:14:00Z">
          <w:pPr>
            <w:ind w:left="66"/>
          </w:pPr>
        </w:pPrChange>
      </w:pPr>
    </w:p>
    <w:p w14:paraId="7F8A960A" w14:textId="25A54BF3" w:rsidR="00D21903" w:rsidDel="000D70CD" w:rsidRDefault="00D21903">
      <w:pPr>
        <w:rPr>
          <w:ins w:id="4915" w:author="chaniaayulestari@outlook.com" w:date="2021-11-13T14:21:00Z"/>
          <w:del w:id="4916" w:author="Rafi Aziizi" w:date="2021-11-13T18:14:00Z"/>
        </w:rPr>
        <w:pPrChange w:id="4917" w:author="Rafi Aziizi" w:date="2021-11-13T18:14:00Z">
          <w:pPr>
            <w:ind w:left="66"/>
          </w:pPr>
        </w:pPrChange>
      </w:pPr>
    </w:p>
    <w:p w14:paraId="71C0E014" w14:textId="0F6152F6" w:rsidR="00D21903" w:rsidRDefault="00D21903">
      <w:pPr>
        <w:ind w:left="66"/>
        <w:rPr>
          <w:ins w:id="4918" w:author="chaniaayulestari@outlook.com" w:date="2021-11-13T14:21:00Z"/>
        </w:rPr>
      </w:pPr>
    </w:p>
    <w:p w14:paraId="23B85CF1" w14:textId="27399522" w:rsidR="00D21903" w:rsidRDefault="00D21903">
      <w:pPr>
        <w:ind w:left="66"/>
        <w:rPr>
          <w:ins w:id="4919" w:author="chaniaayulestari@outlook.com" w:date="2021-11-13T20:07:00Z"/>
        </w:rPr>
      </w:pPr>
    </w:p>
    <w:p w14:paraId="671B070D" w14:textId="16FF66ED" w:rsidR="00D87377" w:rsidRDefault="00D87377">
      <w:pPr>
        <w:ind w:left="66"/>
        <w:rPr>
          <w:ins w:id="4920" w:author="chaniaayulestari@outlook.com" w:date="2021-11-13T20:07:00Z"/>
        </w:rPr>
      </w:pPr>
    </w:p>
    <w:p w14:paraId="5F1C5E86" w14:textId="5E631F02" w:rsidR="00D87377" w:rsidRDefault="00D87377">
      <w:pPr>
        <w:ind w:left="66"/>
        <w:rPr>
          <w:ins w:id="4921" w:author="chaniaayulestari@outlook.com" w:date="2021-11-13T20:07:00Z"/>
        </w:rPr>
      </w:pPr>
    </w:p>
    <w:p w14:paraId="1BA971E3" w14:textId="4E82C2FE" w:rsidR="00D87377" w:rsidRDefault="00D87377">
      <w:pPr>
        <w:ind w:left="66"/>
        <w:rPr>
          <w:ins w:id="4922" w:author="chaniaayulestari@outlook.com" w:date="2021-11-13T20:07:00Z"/>
        </w:rPr>
      </w:pPr>
    </w:p>
    <w:p w14:paraId="097F6697" w14:textId="778F59F0" w:rsidR="00D87377" w:rsidRDefault="00D87377">
      <w:pPr>
        <w:ind w:left="66"/>
        <w:rPr>
          <w:ins w:id="4923" w:author="chaniaayulestari@outlook.com" w:date="2021-11-13T20:07:00Z"/>
        </w:rPr>
      </w:pPr>
    </w:p>
    <w:p w14:paraId="517A3709" w14:textId="589E2F02" w:rsidR="00D87377" w:rsidRDefault="00D87377">
      <w:pPr>
        <w:ind w:left="66"/>
        <w:rPr>
          <w:ins w:id="4924" w:author="chaniaayulestari@outlook.com" w:date="2021-11-13T20:07:00Z"/>
        </w:rPr>
      </w:pPr>
    </w:p>
    <w:p w14:paraId="477E384B" w14:textId="5042638C" w:rsidR="00D87377" w:rsidRDefault="00D87377">
      <w:pPr>
        <w:ind w:left="66"/>
        <w:rPr>
          <w:ins w:id="4925" w:author="chaniaayulestari@outlook.com" w:date="2021-11-13T20:07:00Z"/>
        </w:rPr>
      </w:pPr>
    </w:p>
    <w:p w14:paraId="1DF1C495" w14:textId="5F0F4FFC" w:rsidR="00D87377" w:rsidRDefault="00D87377">
      <w:pPr>
        <w:ind w:left="66"/>
        <w:rPr>
          <w:ins w:id="4926" w:author="chaniaayulestari@outlook.com" w:date="2021-11-13T20:07:00Z"/>
        </w:rPr>
      </w:pPr>
    </w:p>
    <w:p w14:paraId="697C57CD" w14:textId="62414AD5" w:rsidR="00D87377" w:rsidRDefault="00D87377">
      <w:pPr>
        <w:ind w:left="66"/>
        <w:rPr>
          <w:ins w:id="4927" w:author="chaniaayulestari@outlook.com" w:date="2021-11-13T20:07:00Z"/>
        </w:rPr>
      </w:pPr>
    </w:p>
    <w:p w14:paraId="7DE0B4C7" w14:textId="3084299C" w:rsidR="00D87377" w:rsidRDefault="00D87377">
      <w:pPr>
        <w:ind w:left="66"/>
        <w:rPr>
          <w:ins w:id="4928" w:author="chaniaayulestari@outlook.com" w:date="2021-11-13T20:07:00Z"/>
        </w:rPr>
      </w:pPr>
    </w:p>
    <w:p w14:paraId="593D0E20" w14:textId="1653D445" w:rsidR="00D87377" w:rsidRDefault="00D87377">
      <w:pPr>
        <w:ind w:left="66"/>
        <w:rPr>
          <w:ins w:id="4929" w:author="chaniaayulestari@outlook.com" w:date="2021-11-13T20:07:00Z"/>
        </w:rPr>
      </w:pPr>
    </w:p>
    <w:p w14:paraId="29030B19" w14:textId="74CD821D" w:rsidR="00D87377" w:rsidRDefault="00D87377">
      <w:pPr>
        <w:ind w:left="66"/>
        <w:rPr>
          <w:ins w:id="4930" w:author="chaniaayulestari@outlook.com" w:date="2021-11-13T20:07:00Z"/>
        </w:rPr>
      </w:pPr>
    </w:p>
    <w:p w14:paraId="0B05900B" w14:textId="24C57C1E" w:rsidR="00D87377" w:rsidRDefault="00D87377">
      <w:pPr>
        <w:ind w:left="66"/>
        <w:rPr>
          <w:ins w:id="4931" w:author="Rafi Aziizi" w:date="2021-11-13T11:34:00Z"/>
        </w:rPr>
        <w:pPrChange w:id="4932" w:author="chaniaayulestari@outlook.com" w:date="2021-11-13T13:13:00Z">
          <w:pPr>
            <w:pStyle w:val="ListParagraph"/>
            <w:numPr>
              <w:numId w:val="117"/>
            </w:numPr>
            <w:ind w:hanging="360"/>
          </w:pPr>
        </w:pPrChange>
      </w:pPr>
      <w:ins w:id="4933" w:author="chaniaayulestari@outlook.com" w:date="2021-11-13T20:07:00Z">
        <w:r>
          <w:rPr>
            <w:noProof/>
          </w:rPr>
          <w:pict w14:anchorId="4DCF8E9D">
            <v:shape id="_x0000_s2229" type="#_x0000_t202" style="position:absolute;left:0;text-align:left;margin-left:.65pt;margin-top:17.65pt;width:396.85pt;height:12.9pt;z-index:251759104;mso-position-horizontal-relative:text;mso-position-vertical-relative:text" stroked="f">
              <v:textbox style="mso-next-textbox:#_x0000_s2229" inset="0,0,0,0">
                <w:txbxContent>
                  <w:p w14:paraId="2E9EEAD0" w14:textId="79E44DEE" w:rsidR="00D87377" w:rsidRPr="00546414" w:rsidRDefault="00D87377" w:rsidP="00D87377">
                    <w:pPr>
                      <w:pStyle w:val="Caption"/>
                      <w:jc w:val="center"/>
                      <w:rPr>
                        <w:noProof/>
                        <w:sz w:val="24"/>
                        <w:szCs w:val="24"/>
                      </w:rPr>
                      <w:pPrChange w:id="4934" w:author="chaniaayulestari@outlook.com" w:date="2021-11-13T20:07:00Z">
                        <w:pPr>
                          <w:pStyle w:val="ListParagraph"/>
                          <w:numPr>
                            <w:numId w:val="117"/>
                          </w:numPr>
                          <w:ind w:left="426" w:hanging="360"/>
                        </w:pPr>
                      </w:pPrChange>
                    </w:pPr>
                    <w:bookmarkStart w:id="4935" w:name="_Toc87729254"/>
                    <w:bookmarkStart w:id="4936" w:name="_Toc87731442"/>
                    <w:ins w:id="4937" w:author="chaniaayulestari@outlook.com" w:date="2021-11-13T20:07:00Z">
                      <w:r>
                        <w:t xml:space="preserve">Gambar 3. </w:t>
                      </w:r>
                      <w:r>
                        <w:fldChar w:fldCharType="begin"/>
                      </w:r>
                      <w:r>
                        <w:instrText xml:space="preserve"> SEQ Gambar___3. \* ARABIC </w:instrText>
                      </w:r>
                    </w:ins>
                    <w:r>
                      <w:fldChar w:fldCharType="separate"/>
                    </w:r>
                    <w:ins w:id="4938" w:author="chaniaayulestari@outlook.com" w:date="2021-11-13T21:25:00Z">
                      <w:r w:rsidR="00B46735">
                        <w:rPr>
                          <w:noProof/>
                        </w:rPr>
                        <w:t>7</w:t>
                      </w:r>
                    </w:ins>
                    <w:ins w:id="4939" w:author="chaniaayulestari@outlook.com" w:date="2021-11-13T20:07:00Z">
                      <w:r>
                        <w:fldChar w:fldCharType="end"/>
                      </w:r>
                      <w:r>
                        <w:t xml:space="preserve"> </w:t>
                      </w:r>
                      <w:r w:rsidRPr="00DE4162">
                        <w:t xml:space="preserve">Sequence Diagram </w:t>
                      </w:r>
                      <w:r>
                        <w:t>Lihat Absen</w:t>
                      </w:r>
                    </w:ins>
                    <w:bookmarkEnd w:id="4935"/>
                    <w:bookmarkEnd w:id="4936"/>
                  </w:p>
                </w:txbxContent>
              </v:textbox>
            </v:shape>
          </w:pict>
        </w:r>
      </w:ins>
    </w:p>
    <w:p w14:paraId="413A946F" w14:textId="5616AF9B" w:rsidR="00FF5489" w:rsidRDefault="00B449BC" w:rsidP="00BC4146">
      <w:pPr>
        <w:pStyle w:val="ListParagraph"/>
        <w:numPr>
          <w:ilvl w:val="0"/>
          <w:numId w:val="117"/>
        </w:numPr>
        <w:ind w:left="426"/>
        <w:rPr>
          <w:ins w:id="4940" w:author="Rafi Aziizi" w:date="2021-11-13T18:17:00Z"/>
          <w:b/>
          <w:bCs/>
        </w:rPr>
      </w:pPr>
      <w:ins w:id="4941" w:author="chaniaayulestari@outlook.com" w:date="2021-11-13T15:59:00Z">
        <w:del w:id="4942" w:author="Rafi Aziizi" w:date="2021-11-13T18:17:00Z">
          <w:r w:rsidDel="000D70CD">
            <w:rPr>
              <w:noProof/>
            </w:rPr>
            <w:drawing>
              <wp:anchor distT="0" distB="0" distL="114300" distR="114300" simplePos="0" relativeHeight="251803648" behindDoc="1" locked="0" layoutInCell="1" allowOverlap="1" wp14:anchorId="182ADC44" wp14:editId="70D93170">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943" w:author="Rafi Aziizi" w:date="2021-11-13T11:34:00Z">
        <w:r w:rsidR="00FF5489" w:rsidRPr="002040D9">
          <w:rPr>
            <w:b/>
            <w:bCs/>
            <w:rPrChange w:id="4944" w:author="chaniaayulestari@outlook.com" w:date="2021-11-13T15:19:00Z">
              <w:rPr/>
            </w:rPrChange>
          </w:rPr>
          <w:t>Edit Absen</w:t>
        </w:r>
      </w:ins>
    </w:p>
    <w:p w14:paraId="6C311C7A" w14:textId="77777777" w:rsidR="001D04A6" w:rsidRDefault="000D70CD" w:rsidP="001D04A6">
      <w:pPr>
        <w:keepNext/>
        <w:rPr>
          <w:ins w:id="4945" w:author="chaniaayulestari@outlook.com" w:date="2021-11-13T20:10:00Z"/>
        </w:rPr>
        <w:pPrChange w:id="4946" w:author="chaniaayulestari@outlook.com" w:date="2021-11-13T20:10:00Z">
          <w:pPr>
            <w:keepNext/>
          </w:pPr>
        </w:pPrChange>
      </w:pPr>
      <w:ins w:id="4947" w:author="Rafi Aziizi" w:date="2021-11-13T18:17:00Z">
        <w:r>
          <w:rPr>
            <w:noProof/>
          </w:rPr>
          <w:lastRenderedPageBreak/>
          <w:drawing>
            <wp:inline distT="0" distB="0" distL="0" distR="0" wp14:anchorId="6D0FEEE8" wp14:editId="574A7B84">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E0A3CA3" w:rsidR="001D04A6" w:rsidRDefault="001D04A6" w:rsidP="001D04A6">
      <w:pPr>
        <w:pStyle w:val="Caption"/>
        <w:jc w:val="center"/>
        <w:rPr>
          <w:ins w:id="4948" w:author="chaniaayulestari@outlook.com" w:date="2021-11-13T20:09:00Z"/>
        </w:rPr>
        <w:pPrChange w:id="4949" w:author="chaniaayulestari@outlook.com" w:date="2021-11-13T20:10:00Z">
          <w:pPr/>
        </w:pPrChange>
      </w:pPr>
      <w:bookmarkStart w:id="4950" w:name="_Toc87731443"/>
      <w:ins w:id="4951" w:author="chaniaayulestari@outlook.com" w:date="2021-11-13T20:10:00Z">
        <w:r>
          <w:t xml:space="preserve">Gambar 3. </w:t>
        </w:r>
        <w:r>
          <w:fldChar w:fldCharType="begin"/>
        </w:r>
        <w:r>
          <w:instrText xml:space="preserve"> SEQ Gambar___3. \* ARABIC </w:instrText>
        </w:r>
      </w:ins>
      <w:r>
        <w:fldChar w:fldCharType="separate"/>
      </w:r>
      <w:ins w:id="4952" w:author="chaniaayulestari@outlook.com" w:date="2021-11-13T21:25:00Z">
        <w:r w:rsidR="00B46735">
          <w:rPr>
            <w:noProof/>
          </w:rPr>
          <w:t>8</w:t>
        </w:r>
      </w:ins>
      <w:ins w:id="4953" w:author="chaniaayulestari@outlook.com" w:date="2021-11-13T20:10:00Z">
        <w:r>
          <w:fldChar w:fldCharType="end"/>
        </w:r>
        <w:r>
          <w:t xml:space="preserve"> </w:t>
        </w:r>
        <w:r w:rsidRPr="005538A0">
          <w:t>Sequence Diagram</w:t>
        </w:r>
        <w:r>
          <w:t xml:space="preserve"> Edit Absen</w:t>
        </w:r>
      </w:ins>
      <w:bookmarkEnd w:id="4950"/>
    </w:p>
    <w:p w14:paraId="456DF2C3" w14:textId="76874CD7" w:rsidR="00B449BC" w:rsidDel="000D70CD" w:rsidRDefault="00B449BC" w:rsidP="001D04A6">
      <w:pPr>
        <w:ind w:left="66"/>
        <w:jc w:val="center"/>
        <w:rPr>
          <w:ins w:id="4954" w:author="chaniaayulestari@outlook.com" w:date="2021-11-13T16:00:00Z"/>
          <w:del w:id="4955" w:author="Rafi Aziizi" w:date="2021-11-13T18:17:00Z"/>
          <w:b/>
          <w:bCs/>
        </w:rPr>
        <w:pPrChange w:id="4956" w:author="chaniaayulestari@outlook.com" w:date="2021-11-13T20:09:00Z">
          <w:pPr>
            <w:ind w:left="66"/>
          </w:pPr>
        </w:pPrChange>
      </w:pPr>
    </w:p>
    <w:p w14:paraId="77547725" w14:textId="3F9BD223" w:rsidR="00B449BC" w:rsidDel="000D70CD" w:rsidRDefault="00B449BC" w:rsidP="001D04A6">
      <w:pPr>
        <w:ind w:left="66"/>
        <w:jc w:val="center"/>
        <w:rPr>
          <w:ins w:id="4957" w:author="chaniaayulestari@outlook.com" w:date="2021-11-13T16:00:00Z"/>
          <w:del w:id="4958" w:author="Rafi Aziizi" w:date="2021-11-13T18:17:00Z"/>
          <w:b/>
          <w:bCs/>
        </w:rPr>
        <w:pPrChange w:id="4959" w:author="chaniaayulestari@outlook.com" w:date="2021-11-13T20:09:00Z">
          <w:pPr>
            <w:ind w:left="66"/>
          </w:pPr>
        </w:pPrChange>
      </w:pPr>
    </w:p>
    <w:p w14:paraId="545A4F9F" w14:textId="57D95045" w:rsidR="00133A99" w:rsidDel="000D70CD" w:rsidRDefault="00133A99" w:rsidP="001D04A6">
      <w:pPr>
        <w:ind w:left="66"/>
        <w:jc w:val="center"/>
        <w:rPr>
          <w:ins w:id="4960" w:author="chaniaayulestari@outlook.com" w:date="2021-11-13T16:00:00Z"/>
          <w:del w:id="4961" w:author="Rafi Aziizi" w:date="2021-11-13T18:17:00Z"/>
          <w:b/>
          <w:bCs/>
        </w:rPr>
        <w:pPrChange w:id="4962" w:author="chaniaayulestari@outlook.com" w:date="2021-11-13T20:09:00Z">
          <w:pPr>
            <w:ind w:left="66"/>
          </w:pPr>
        </w:pPrChange>
      </w:pPr>
    </w:p>
    <w:p w14:paraId="4D91D036" w14:textId="46E952D0" w:rsidR="00B449BC" w:rsidDel="000D70CD" w:rsidRDefault="00B449BC" w:rsidP="001D04A6">
      <w:pPr>
        <w:ind w:left="66"/>
        <w:jc w:val="center"/>
        <w:rPr>
          <w:ins w:id="4963" w:author="chaniaayulestari@outlook.com" w:date="2021-11-13T16:00:00Z"/>
          <w:del w:id="4964" w:author="Rafi Aziizi" w:date="2021-11-13T18:17:00Z"/>
          <w:b/>
          <w:bCs/>
        </w:rPr>
        <w:pPrChange w:id="4965" w:author="chaniaayulestari@outlook.com" w:date="2021-11-13T20:09:00Z">
          <w:pPr>
            <w:ind w:left="66"/>
          </w:pPr>
        </w:pPrChange>
      </w:pPr>
    </w:p>
    <w:p w14:paraId="012E52FD" w14:textId="001AD70C" w:rsidR="00B449BC" w:rsidDel="000D70CD" w:rsidRDefault="00B449BC" w:rsidP="001D04A6">
      <w:pPr>
        <w:ind w:left="66"/>
        <w:jc w:val="center"/>
        <w:rPr>
          <w:ins w:id="4966" w:author="chaniaayulestari@outlook.com" w:date="2021-11-13T16:00:00Z"/>
          <w:del w:id="4967" w:author="Rafi Aziizi" w:date="2021-11-13T18:17:00Z"/>
          <w:b/>
          <w:bCs/>
        </w:rPr>
        <w:pPrChange w:id="4968" w:author="chaniaayulestari@outlook.com" w:date="2021-11-13T20:09:00Z">
          <w:pPr>
            <w:ind w:left="66"/>
          </w:pPr>
        </w:pPrChange>
      </w:pPr>
    </w:p>
    <w:p w14:paraId="4C7BC0BC" w14:textId="20B8A6E7" w:rsidR="00B449BC" w:rsidDel="000D70CD" w:rsidRDefault="00B449BC" w:rsidP="001D04A6">
      <w:pPr>
        <w:ind w:left="66"/>
        <w:jc w:val="center"/>
        <w:rPr>
          <w:ins w:id="4969" w:author="chaniaayulestari@outlook.com" w:date="2021-11-13T16:00:00Z"/>
          <w:del w:id="4970" w:author="Rafi Aziizi" w:date="2021-11-13T18:17:00Z"/>
          <w:b/>
          <w:bCs/>
        </w:rPr>
        <w:pPrChange w:id="4971" w:author="chaniaayulestari@outlook.com" w:date="2021-11-13T20:09:00Z">
          <w:pPr>
            <w:ind w:left="66"/>
          </w:pPr>
        </w:pPrChange>
      </w:pPr>
    </w:p>
    <w:p w14:paraId="39C13EA5" w14:textId="66E7A098" w:rsidR="00B449BC" w:rsidDel="000D70CD" w:rsidRDefault="00B449BC" w:rsidP="001D04A6">
      <w:pPr>
        <w:ind w:left="66"/>
        <w:jc w:val="center"/>
        <w:rPr>
          <w:ins w:id="4972" w:author="chaniaayulestari@outlook.com" w:date="2021-11-13T16:00:00Z"/>
          <w:del w:id="4973" w:author="Rafi Aziizi" w:date="2021-11-13T18:17:00Z"/>
          <w:b/>
          <w:bCs/>
        </w:rPr>
        <w:pPrChange w:id="4974" w:author="chaniaayulestari@outlook.com" w:date="2021-11-13T20:09:00Z">
          <w:pPr>
            <w:ind w:left="66"/>
          </w:pPr>
        </w:pPrChange>
      </w:pPr>
    </w:p>
    <w:p w14:paraId="524DD1E1" w14:textId="0E79778A" w:rsidR="00B449BC" w:rsidDel="000D70CD" w:rsidRDefault="00B449BC" w:rsidP="001D04A6">
      <w:pPr>
        <w:ind w:left="66"/>
        <w:jc w:val="center"/>
        <w:rPr>
          <w:ins w:id="4975" w:author="chaniaayulestari@outlook.com" w:date="2021-11-13T16:00:00Z"/>
          <w:del w:id="4976" w:author="Rafi Aziizi" w:date="2021-11-13T18:17:00Z"/>
          <w:b/>
          <w:bCs/>
        </w:rPr>
        <w:pPrChange w:id="4977" w:author="chaniaayulestari@outlook.com" w:date="2021-11-13T20:09:00Z">
          <w:pPr>
            <w:ind w:left="66"/>
          </w:pPr>
        </w:pPrChange>
      </w:pPr>
    </w:p>
    <w:p w14:paraId="64EB9198" w14:textId="3C3D515B" w:rsidR="00B449BC" w:rsidRDefault="00B449BC" w:rsidP="001D04A6">
      <w:pPr>
        <w:jc w:val="center"/>
        <w:rPr>
          <w:ins w:id="4978" w:author="chaniaayulestari@outlook.com" w:date="2021-11-13T16:00:00Z"/>
          <w:b/>
          <w:bCs/>
        </w:rPr>
        <w:pPrChange w:id="4979" w:author="chaniaayulestari@outlook.com" w:date="2021-11-13T20:09:00Z">
          <w:pPr>
            <w:ind w:left="66"/>
          </w:pPr>
        </w:pPrChange>
      </w:pPr>
    </w:p>
    <w:p w14:paraId="1766E16F" w14:textId="0CD91B3B" w:rsidR="00B449BC" w:rsidDel="000D70CD" w:rsidRDefault="00B449BC" w:rsidP="00133A99">
      <w:pPr>
        <w:ind w:left="66"/>
        <w:rPr>
          <w:ins w:id="4980" w:author="chaniaayulestari@outlook.com" w:date="2021-11-13T16:00:00Z"/>
          <w:del w:id="4981" w:author="Rafi Aziizi" w:date="2021-11-13T18:17:00Z"/>
          <w:b/>
          <w:bCs/>
        </w:rPr>
      </w:pPr>
    </w:p>
    <w:p w14:paraId="03D642D2" w14:textId="2B5D53E6" w:rsidR="00B449BC" w:rsidDel="000D70CD" w:rsidRDefault="00B449BC">
      <w:pPr>
        <w:rPr>
          <w:ins w:id="4982" w:author="chaniaayulestari@outlook.com" w:date="2021-11-13T16:00:00Z"/>
          <w:del w:id="4983" w:author="Rafi Aziizi" w:date="2021-11-13T18:17:00Z"/>
          <w:b/>
          <w:bCs/>
        </w:rPr>
        <w:pPrChange w:id="4984" w:author="Rafi Aziizi" w:date="2021-11-13T18:17:00Z">
          <w:pPr>
            <w:ind w:left="66"/>
          </w:pPr>
        </w:pPrChange>
      </w:pPr>
    </w:p>
    <w:p w14:paraId="7635BCC6" w14:textId="366863A4" w:rsidR="00B449BC" w:rsidDel="000D70CD" w:rsidRDefault="00B449BC">
      <w:pPr>
        <w:rPr>
          <w:ins w:id="4985" w:author="chaniaayulestari@outlook.com" w:date="2021-11-13T16:00:00Z"/>
          <w:del w:id="4986" w:author="Rafi Aziizi" w:date="2021-11-13T18:17:00Z"/>
          <w:b/>
          <w:bCs/>
        </w:rPr>
        <w:pPrChange w:id="4987" w:author="Rafi Aziizi" w:date="2021-11-13T18:17:00Z">
          <w:pPr>
            <w:ind w:left="66"/>
          </w:pPr>
        </w:pPrChange>
      </w:pPr>
    </w:p>
    <w:p w14:paraId="0B3FEE55" w14:textId="5DC3502F" w:rsidR="00B449BC" w:rsidDel="000D70CD" w:rsidRDefault="00B449BC">
      <w:pPr>
        <w:rPr>
          <w:ins w:id="4988" w:author="chaniaayulestari@outlook.com" w:date="2021-11-13T16:00:00Z"/>
          <w:del w:id="4989" w:author="Rafi Aziizi" w:date="2021-11-13T18:17:00Z"/>
          <w:b/>
          <w:bCs/>
        </w:rPr>
        <w:pPrChange w:id="4990" w:author="Rafi Aziizi" w:date="2021-11-13T18:17:00Z">
          <w:pPr>
            <w:ind w:left="66"/>
          </w:pPr>
        </w:pPrChange>
      </w:pPr>
    </w:p>
    <w:p w14:paraId="5358E8CF" w14:textId="69EEA9B4" w:rsidR="00B449BC" w:rsidRPr="002040D9" w:rsidDel="001D04A6" w:rsidRDefault="00B449BC">
      <w:pPr>
        <w:rPr>
          <w:ins w:id="4991" w:author="Rafi Aziizi" w:date="2021-11-13T12:05:00Z"/>
          <w:del w:id="4992" w:author="chaniaayulestari@outlook.com" w:date="2021-11-13T20:09:00Z"/>
          <w:b/>
          <w:bCs/>
          <w:rPrChange w:id="4993" w:author="chaniaayulestari@outlook.com" w:date="2021-11-13T15:19:00Z">
            <w:rPr>
              <w:ins w:id="4994" w:author="Rafi Aziizi" w:date="2021-11-13T12:05:00Z"/>
              <w:del w:id="4995" w:author="chaniaayulestari@outlook.com" w:date="2021-11-13T20:09:00Z"/>
            </w:rPr>
          </w:rPrChange>
        </w:rPr>
        <w:pPrChange w:id="4996"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4997" w:author="chaniaayulestari@outlook.com" w:date="2021-11-13T15:19:00Z"/>
          <w:b/>
          <w:bCs/>
          <w:rPrChange w:id="4998" w:author="chaniaayulestari@outlook.com" w:date="2021-11-13T15:19:00Z">
            <w:rPr>
              <w:ins w:id="4999" w:author="chaniaayulestari@outlook.com" w:date="2021-11-13T15:19:00Z"/>
            </w:rPr>
          </w:rPrChange>
        </w:rPr>
      </w:pPr>
      <w:ins w:id="5000" w:author="Rafi Aziizi" w:date="2021-11-13T12:05:00Z">
        <w:r w:rsidRPr="002040D9">
          <w:rPr>
            <w:b/>
            <w:bCs/>
            <w:rPrChange w:id="5001" w:author="chaniaayulestari@outlook.com" w:date="2021-11-13T15:19:00Z">
              <w:rPr/>
            </w:rPrChange>
          </w:rPr>
          <w:t>Tambah Absen</w:t>
        </w:r>
      </w:ins>
    </w:p>
    <w:p w14:paraId="056E28B7" w14:textId="615F09AE" w:rsidR="001C352C" w:rsidRDefault="00F658E0" w:rsidP="002040D9">
      <w:pPr>
        <w:rPr>
          <w:ins w:id="5002" w:author="chaniaayulestari@outlook.com" w:date="2021-11-13T15:23:00Z"/>
        </w:rPr>
      </w:pPr>
      <w:ins w:id="5003" w:author="chaniaayulestari@outlook.com" w:date="2021-11-13T15:24:00Z">
        <w:r>
          <w:rPr>
            <w:noProof/>
          </w:rPr>
          <w:pict w14:anchorId="7DEF5363">
            <v:shape id="Text Box 397" o:spid="_x0000_s2195" type="#_x0000_t202" style="position:absolute;left:0;text-align:left;margin-left:345.65pt;margin-top:146.65pt;width:396.85pt;height:.05pt;z-index:-251561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78B4CEC" w:rsidR="00E51900" w:rsidRPr="0082367A" w:rsidRDefault="00E51900">
                    <w:pPr>
                      <w:pStyle w:val="Caption"/>
                      <w:jc w:val="center"/>
                      <w:rPr>
                        <w:noProof/>
                      </w:rPr>
                      <w:pPrChange w:id="5004" w:author="chaniaayulestari@outlook.com" w:date="2021-11-13T15:24:00Z">
                        <w:pPr/>
                      </w:pPrChange>
                    </w:pPr>
                    <w:bookmarkStart w:id="5005" w:name="_Toc87729212"/>
                    <w:ins w:id="5006" w:author="chaniaayulestari@outlook.com" w:date="2021-11-13T15:24:00Z">
                      <w:r>
                        <w:t xml:space="preserve">Gambar 3. </w:t>
                      </w:r>
                      <w:r>
                        <w:fldChar w:fldCharType="begin"/>
                      </w:r>
                      <w:r>
                        <w:instrText xml:space="preserve"> SEQ Gambar__3. \* ARABIC </w:instrText>
                      </w:r>
                    </w:ins>
                    <w:r>
                      <w:fldChar w:fldCharType="separate"/>
                    </w:r>
                    <w:ins w:id="5007" w:author="chaniaayulestari@outlook.com" w:date="2021-11-13T19:48:00Z">
                      <w:r w:rsidR="00224DD9">
                        <w:rPr>
                          <w:noProof/>
                        </w:rPr>
                        <w:t>8</w:t>
                      </w:r>
                    </w:ins>
                    <w:ins w:id="5008" w:author="chaniaayulestari@outlook.com" w:date="2021-11-13T15:24:00Z">
                      <w:r>
                        <w:fldChar w:fldCharType="end"/>
                      </w:r>
                      <w:r>
                        <w:t xml:space="preserve"> Sequence Diagram Tambah</w:t>
                      </w:r>
                    </w:ins>
                    <w:ins w:id="5009" w:author="chaniaayulestari@outlook.com" w:date="2021-11-13T20:12:00Z">
                      <w:r w:rsidR="001D04A6">
                        <w:t xml:space="preserve"> </w:t>
                      </w:r>
                    </w:ins>
                    <w:ins w:id="5010" w:author="chaniaayulestari@outlook.com" w:date="2021-11-13T15:24:00Z">
                      <w:r>
                        <w:t>Absen</w:t>
                      </w:r>
                    </w:ins>
                    <w:bookmarkEnd w:id="5005"/>
                  </w:p>
                </w:txbxContent>
              </v:textbox>
              <w10:wrap anchorx="margin"/>
            </v:shape>
          </w:pict>
        </w:r>
      </w:ins>
      <w:ins w:id="5011" w:author="chaniaayulestari@outlook.com" w:date="2021-11-13T15:23:00Z">
        <w:r w:rsidR="001C352C">
          <w:rPr>
            <w:noProof/>
          </w:rPr>
          <w:drawing>
            <wp:inline distT="0" distB="0" distL="0" distR="0" wp14:anchorId="66B7B370" wp14:editId="5F714B19">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5A590B36" w14:textId="3A2E2922" w:rsidR="001C352C" w:rsidDel="000D70CD" w:rsidRDefault="001C352C" w:rsidP="002040D9">
      <w:pPr>
        <w:rPr>
          <w:ins w:id="5012" w:author="chaniaayulestari@outlook.com" w:date="2021-11-13T15:23:00Z"/>
          <w:del w:id="5013" w:author="Rafi Aziizi" w:date="2021-11-13T18:17:00Z"/>
        </w:rPr>
      </w:pPr>
    </w:p>
    <w:p w14:paraId="7A46BA8C" w14:textId="1C2D3C90" w:rsidR="002040D9" w:rsidDel="000D70CD" w:rsidRDefault="002040D9" w:rsidP="002040D9">
      <w:pPr>
        <w:rPr>
          <w:ins w:id="5014" w:author="chaniaayulestari@outlook.com" w:date="2021-11-13T15:24:00Z"/>
          <w:del w:id="5015" w:author="Rafi Aziizi" w:date="2021-11-13T18:17:00Z"/>
        </w:rPr>
      </w:pPr>
    </w:p>
    <w:p w14:paraId="698CAE5F" w14:textId="0E792C11" w:rsidR="001C352C" w:rsidDel="000D70CD" w:rsidRDefault="001C352C" w:rsidP="002040D9">
      <w:pPr>
        <w:rPr>
          <w:ins w:id="5016" w:author="chaniaayulestari@outlook.com" w:date="2021-11-13T15:24:00Z"/>
          <w:del w:id="5017" w:author="Rafi Aziizi" w:date="2021-11-13T18:17:00Z"/>
        </w:rPr>
      </w:pPr>
    </w:p>
    <w:p w14:paraId="0C0C588E" w14:textId="599C5427" w:rsidR="001C352C" w:rsidDel="000D70CD" w:rsidRDefault="001C352C" w:rsidP="002040D9">
      <w:pPr>
        <w:rPr>
          <w:ins w:id="5018" w:author="chaniaayulestari@outlook.com" w:date="2021-11-13T15:24:00Z"/>
          <w:del w:id="5019" w:author="Rafi Aziizi" w:date="2021-11-13T18:17:00Z"/>
        </w:rPr>
      </w:pPr>
    </w:p>
    <w:p w14:paraId="3B0DAD19" w14:textId="5D553D0C" w:rsidR="001C352C" w:rsidDel="000D70CD" w:rsidRDefault="001C352C" w:rsidP="002040D9">
      <w:pPr>
        <w:rPr>
          <w:ins w:id="5020" w:author="chaniaayulestari@outlook.com" w:date="2021-11-13T15:24:00Z"/>
          <w:del w:id="5021" w:author="Rafi Aziizi" w:date="2021-11-13T18:17:00Z"/>
        </w:rPr>
      </w:pPr>
    </w:p>
    <w:p w14:paraId="70F813FF" w14:textId="78241E10" w:rsidR="001C352C" w:rsidDel="000D70CD" w:rsidRDefault="001C352C" w:rsidP="002040D9">
      <w:pPr>
        <w:rPr>
          <w:ins w:id="5022" w:author="chaniaayulestari@outlook.com" w:date="2021-11-13T15:24:00Z"/>
          <w:del w:id="5023" w:author="Rafi Aziizi" w:date="2021-11-13T18:17:00Z"/>
        </w:rPr>
      </w:pPr>
    </w:p>
    <w:p w14:paraId="1CA2328B" w14:textId="208FA242" w:rsidR="001C352C" w:rsidRDefault="001C352C" w:rsidP="002040D9">
      <w:pPr>
        <w:rPr>
          <w:ins w:id="5024" w:author="chaniaayulestari@outlook.com" w:date="2021-11-13T15:24:00Z"/>
        </w:rPr>
      </w:pPr>
    </w:p>
    <w:p w14:paraId="1A9DF161" w14:textId="61D1B319" w:rsidR="002040D9" w:rsidDel="002040D9" w:rsidRDefault="002040D9">
      <w:pPr>
        <w:rPr>
          <w:ins w:id="5025" w:author="Rafi Aziizi" w:date="2021-11-13T11:34:00Z"/>
          <w:del w:id="5026" w:author="chaniaayulestari@outlook.com" w:date="2021-11-13T15:19:00Z"/>
        </w:rPr>
        <w:pPrChange w:id="5027"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5028" w:author="Rafi Aziizi" w:date="2021-11-13T11:34:00Z"/>
          <w:lang w:eastAsia="en-US"/>
        </w:rPr>
      </w:pPr>
    </w:p>
    <w:p w14:paraId="0EBE1D09" w14:textId="752B1F45" w:rsidR="005B28D5" w:rsidRPr="005B28D5" w:rsidDel="00FE2102" w:rsidRDefault="00F658E0">
      <w:pPr>
        <w:rPr>
          <w:del w:id="5029" w:author="chaniaayulestari@outlook.com" w:date="2021-11-12T16:36:00Z"/>
          <w:lang w:val="id-ID"/>
        </w:rPr>
      </w:pPr>
      <w:del w:id="5030" w:author="chaniaayulestari@outlook.com" w:date="2021-11-12T16:32:00Z">
        <w:r>
          <w:rPr>
            <w:noProof/>
          </w:rPr>
          <w:pict w14:anchorId="281628E2">
            <v:shape id="Text Box 61" o:spid="_x0000_s2194" type="#_x0000_t202" style="position:absolute;left:0;text-align:left;margin-left:1.5pt;margin-top:277.0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E51900" w:rsidRPr="00EC77EA" w:rsidRDefault="00E51900" w:rsidP="005700E8">
                    <w:pPr>
                      <w:pStyle w:val="Caption"/>
                      <w:jc w:val="center"/>
                      <w:rPr>
                        <w:noProof/>
                        <w:sz w:val="24"/>
                        <w:szCs w:val="24"/>
                      </w:rPr>
                    </w:pPr>
                    <w:r>
                      <w:t xml:space="preserve">Gambar 3. </w:t>
                    </w:r>
                    <w:ins w:id="5031" w:author="chaniaayulestari@outlook.com" w:date="2021-11-13T13:45:00Z">
                      <w:r>
                        <w:fldChar w:fldCharType="begin"/>
                      </w:r>
                      <w:r>
                        <w:instrText xml:space="preserve"> SEQ Gambar_3. \* ARABIC </w:instrText>
                      </w:r>
                    </w:ins>
                    <w:r>
                      <w:fldChar w:fldCharType="separate"/>
                    </w:r>
                    <w:ins w:id="5032" w:author="chaniaayulestari@outlook.com" w:date="2021-11-13T13:45:00Z">
                      <w:r>
                        <w:rPr>
                          <w:noProof/>
                        </w:rPr>
                        <w:t>9</w:t>
                      </w:r>
                      <w:r>
                        <w:fldChar w:fldCharType="end"/>
                      </w:r>
                    </w:ins>
                    <w:del w:id="50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del>
      <w:del w:id="5034" w:author="chaniaayulestari@outlook.com" w:date="2021-11-12T16:32:00Z">
        <w:r w:rsidR="005700E8" w:rsidDel="001D69DE">
          <w:rPr>
            <w:noProof/>
          </w:rPr>
          <w:drawing>
            <wp:inline distT="0" distB="0" distL="0" distR="0" wp14:anchorId="3639D6E3" wp14:editId="185AD740">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5035" w:author="Rafi Aziizi" w:date="2021-11-13T11:34:00Z"/>
          <w:lang w:val="id-ID"/>
        </w:rPr>
        <w:pPrChange w:id="5036" w:author="Rafi Aziizi" w:date="2021-11-13T11:34:00Z">
          <w:pPr>
            <w:jc w:val="center"/>
          </w:pPr>
        </w:pPrChange>
      </w:pPr>
    </w:p>
    <w:p w14:paraId="77A79A41" w14:textId="28FF2FB6" w:rsidR="005700E8" w:rsidDel="0036406D" w:rsidRDefault="005700E8" w:rsidP="0083024D">
      <w:pPr>
        <w:jc w:val="center"/>
        <w:rPr>
          <w:del w:id="5037" w:author="Rafi Aziizi" w:date="2021-11-12T11:29:00Z"/>
          <w:lang w:val="id-ID"/>
        </w:rPr>
      </w:pPr>
    </w:p>
    <w:p w14:paraId="53AD121F" w14:textId="60D62C23" w:rsidR="005700E8" w:rsidDel="0036406D" w:rsidRDefault="005700E8" w:rsidP="0083024D">
      <w:pPr>
        <w:jc w:val="center"/>
        <w:rPr>
          <w:del w:id="5038" w:author="Rafi Aziizi" w:date="2021-11-12T11:29:00Z"/>
          <w:lang w:val="id-ID"/>
        </w:rPr>
      </w:pPr>
    </w:p>
    <w:p w14:paraId="7389788D" w14:textId="13681E73" w:rsidR="005700E8" w:rsidDel="0036406D" w:rsidRDefault="005700E8" w:rsidP="0083024D">
      <w:pPr>
        <w:jc w:val="center"/>
        <w:rPr>
          <w:del w:id="5039" w:author="Rafi Aziizi" w:date="2021-11-12T11:29:00Z"/>
          <w:lang w:val="id-ID"/>
        </w:rPr>
      </w:pPr>
    </w:p>
    <w:p w14:paraId="40C2E0DE" w14:textId="1C64CC30" w:rsidR="005700E8" w:rsidDel="0036406D" w:rsidRDefault="005700E8" w:rsidP="0083024D">
      <w:pPr>
        <w:jc w:val="center"/>
        <w:rPr>
          <w:del w:id="5040" w:author="Rafi Aziizi" w:date="2021-11-12T11:29:00Z"/>
          <w:lang w:val="id-ID"/>
        </w:rPr>
      </w:pPr>
    </w:p>
    <w:p w14:paraId="2DF53938" w14:textId="61FA1FEF" w:rsidR="005700E8" w:rsidDel="0036406D" w:rsidRDefault="005700E8" w:rsidP="0083024D">
      <w:pPr>
        <w:jc w:val="center"/>
        <w:rPr>
          <w:del w:id="5041" w:author="Rafi Aziizi" w:date="2021-11-12T11:29:00Z"/>
          <w:lang w:val="id-ID"/>
        </w:rPr>
      </w:pPr>
    </w:p>
    <w:p w14:paraId="3DC40498" w14:textId="53A7ED23" w:rsidR="005700E8" w:rsidDel="0036406D" w:rsidRDefault="005700E8" w:rsidP="0083024D">
      <w:pPr>
        <w:jc w:val="center"/>
        <w:rPr>
          <w:del w:id="5042" w:author="Rafi Aziizi" w:date="2021-11-12T11:29:00Z"/>
          <w:lang w:val="id-ID"/>
        </w:rPr>
      </w:pPr>
    </w:p>
    <w:p w14:paraId="74542003" w14:textId="6C414555" w:rsidR="005700E8" w:rsidDel="0036406D" w:rsidRDefault="005700E8" w:rsidP="0083024D">
      <w:pPr>
        <w:jc w:val="center"/>
        <w:rPr>
          <w:del w:id="5043" w:author="Rafi Aziizi" w:date="2021-11-12T11:29:00Z"/>
          <w:lang w:val="id-ID"/>
        </w:rPr>
      </w:pPr>
    </w:p>
    <w:p w14:paraId="3F6F395B" w14:textId="1F0DC41E" w:rsidR="005700E8" w:rsidDel="0036406D" w:rsidRDefault="005700E8" w:rsidP="0083024D">
      <w:pPr>
        <w:jc w:val="center"/>
        <w:rPr>
          <w:del w:id="5044" w:author="Rafi Aziizi" w:date="2021-11-12T11:29:00Z"/>
          <w:lang w:val="id-ID"/>
        </w:rPr>
      </w:pPr>
    </w:p>
    <w:p w14:paraId="546878AF" w14:textId="6E297EA6" w:rsidR="005700E8" w:rsidDel="0036406D" w:rsidRDefault="005700E8" w:rsidP="0083024D">
      <w:pPr>
        <w:jc w:val="center"/>
        <w:rPr>
          <w:del w:id="5045" w:author="Rafi Aziizi" w:date="2021-11-12T11:29:00Z"/>
          <w:lang w:val="id-ID"/>
        </w:rPr>
      </w:pPr>
    </w:p>
    <w:p w14:paraId="33E9F13E" w14:textId="30D89976" w:rsidR="005700E8" w:rsidDel="007C5FA9" w:rsidRDefault="005700E8" w:rsidP="0083024D">
      <w:pPr>
        <w:jc w:val="center"/>
        <w:rPr>
          <w:del w:id="5046" w:author="Rafi Aziizi" w:date="2021-11-12T10:48:00Z"/>
          <w:lang w:val="id-ID"/>
        </w:rPr>
      </w:pPr>
    </w:p>
    <w:p w14:paraId="008417B7" w14:textId="668E84C5" w:rsidR="005700E8" w:rsidDel="007C5FA9" w:rsidRDefault="005700E8" w:rsidP="0083024D">
      <w:pPr>
        <w:jc w:val="center"/>
        <w:rPr>
          <w:del w:id="5047" w:author="Rafi Aziizi" w:date="2021-11-12T10:48:00Z"/>
          <w:lang w:val="id-ID"/>
        </w:rPr>
      </w:pPr>
    </w:p>
    <w:p w14:paraId="24DC2B13" w14:textId="48EC98A5" w:rsidR="005700E8" w:rsidRPr="005700E8" w:rsidDel="0036406D" w:rsidRDefault="005700E8" w:rsidP="005700E8">
      <w:pPr>
        <w:rPr>
          <w:del w:id="5048"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5049" w:author="Rafi Aziizi" w:date="2021-11-13T12:03:00Z">
            <w:rPr>
              <w:lang w:val="id-ID"/>
            </w:rPr>
          </w:rPrChange>
        </w:rPr>
      </w:pPr>
      <w:r w:rsidRPr="004822D0">
        <w:rPr>
          <w:b/>
          <w:bCs/>
          <w:rPrChange w:id="5050" w:author="Rafi Aziizi" w:date="2021-11-13T12:03:00Z">
            <w:rPr/>
          </w:rPrChange>
        </w:rPr>
        <w:t>Kelola Admin</w:t>
      </w:r>
    </w:p>
    <w:p w14:paraId="07B3073C" w14:textId="12681C83" w:rsidR="000B5DA5" w:rsidDel="001D04A6" w:rsidRDefault="005B28D5">
      <w:pPr>
        <w:ind w:firstLine="426"/>
        <w:rPr>
          <w:del w:id="5051"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5052" w:author="Rafi Aziizi" w:date="2021-11-13T12:13:00Z">
        <w:r w:rsidR="004822D0">
          <w:t xml:space="preserve">h, </w:t>
        </w:r>
      </w:ins>
      <w:del w:id="5053"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5054"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3F1A89D5" w14:textId="78268BB7" w:rsidR="001D04A6" w:rsidRDefault="001D04A6">
      <w:pPr>
        <w:ind w:firstLine="426"/>
        <w:rPr>
          <w:ins w:id="5055" w:author="chaniaayulestari@outlook.com" w:date="2021-11-13T20:10:00Z"/>
        </w:rPr>
      </w:pPr>
    </w:p>
    <w:p w14:paraId="79CAD56D" w14:textId="756AB0CE" w:rsidR="001D04A6" w:rsidRDefault="001D04A6">
      <w:pPr>
        <w:ind w:firstLine="426"/>
        <w:rPr>
          <w:ins w:id="5056" w:author="chaniaayulestari@outlook.com" w:date="2021-11-13T20:10:00Z"/>
        </w:rPr>
      </w:pPr>
    </w:p>
    <w:p w14:paraId="190DB291" w14:textId="3D883586" w:rsidR="001D04A6" w:rsidRDefault="001D04A6">
      <w:pPr>
        <w:ind w:firstLine="426"/>
        <w:rPr>
          <w:ins w:id="5057" w:author="chaniaayulestari@outlook.com" w:date="2021-11-13T20:10:00Z"/>
        </w:rPr>
      </w:pPr>
    </w:p>
    <w:p w14:paraId="2D7A2F25" w14:textId="77777777" w:rsidR="001D04A6" w:rsidRDefault="001D04A6">
      <w:pPr>
        <w:ind w:firstLine="426"/>
        <w:rPr>
          <w:ins w:id="5058" w:author="chaniaayulestari@outlook.com" w:date="2021-11-13T20:10:00Z"/>
        </w:rPr>
      </w:pPr>
    </w:p>
    <w:p w14:paraId="368D0DE1" w14:textId="77777777" w:rsidR="00FF5489" w:rsidRDefault="00FF5489">
      <w:pPr>
        <w:ind w:firstLine="426"/>
        <w:rPr>
          <w:ins w:id="5059" w:author="Rafi Aziizi" w:date="2021-11-13T11:29:00Z"/>
        </w:rPr>
        <w:pPrChange w:id="5060" w:author="chaniaayulestari@outlook.com" w:date="2021-11-13T15:27:00Z">
          <w:pPr/>
        </w:pPrChange>
      </w:pPr>
    </w:p>
    <w:p w14:paraId="0049A577" w14:textId="4DF177F5" w:rsidR="00194DFD" w:rsidRPr="002040D9" w:rsidDel="00FF5489" w:rsidRDefault="001C352C">
      <w:pPr>
        <w:pStyle w:val="ListParagraph"/>
        <w:ind w:left="426"/>
        <w:rPr>
          <w:del w:id="5061" w:author="Rafi Aziizi" w:date="2021-11-13T11:30:00Z"/>
          <w:b/>
          <w:bCs/>
          <w:rPrChange w:id="5062" w:author="chaniaayulestari@outlook.com" w:date="2021-11-13T15:20:00Z">
            <w:rPr>
              <w:del w:id="5063" w:author="Rafi Aziizi" w:date="2021-11-13T11:30:00Z"/>
            </w:rPr>
          </w:rPrChange>
        </w:rPr>
        <w:pPrChange w:id="5064" w:author="chaniaayulestari@outlook.com" w:date="2021-11-13T14:45:00Z">
          <w:pPr>
            <w:pStyle w:val="ListParagraph"/>
          </w:pPr>
        </w:pPrChange>
      </w:pPr>
      <w:ins w:id="5065" w:author="chaniaayulestari@outlook.com" w:date="2021-11-13T15:26:00Z">
        <w:del w:id="5066" w:author="Rafi Aziizi" w:date="2021-11-13T18:20:00Z">
          <w:r w:rsidDel="000D70CD">
            <w:rPr>
              <w:noProof/>
            </w:rPr>
            <w:drawing>
              <wp:anchor distT="0" distB="0" distL="114300" distR="114300" simplePos="0" relativeHeight="251753472" behindDoc="1" locked="0" layoutInCell="1" allowOverlap="1" wp14:anchorId="1B4FA11A" wp14:editId="70006B91">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5067" w:author="Rafi Aziizi" w:date="2021-11-13T11:30:00Z">
        <w:r w:rsidR="00F658E0">
          <w:rPr>
            <w:noProof/>
          </w:rPr>
          <w:pict w14:anchorId="0E3CCF82">
            <v:shape id="Text Box 62" o:spid="_x0000_s2193" type="#_x0000_t202" style="position:absolute;left:0;text-align:left;margin-left:1.5pt;margin-top:408.9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E51900" w:rsidRPr="00350773" w:rsidRDefault="00E51900" w:rsidP="00194DFD">
                    <w:pPr>
                      <w:pStyle w:val="Caption"/>
                      <w:jc w:val="center"/>
                      <w:rPr>
                        <w:noProof/>
                        <w:sz w:val="24"/>
                        <w:szCs w:val="24"/>
                      </w:rPr>
                    </w:pPr>
                    <w:r>
                      <w:t xml:space="preserve">Gambar 3. </w:t>
                    </w:r>
                    <w:ins w:id="5068" w:author="chaniaayulestari@outlook.com" w:date="2021-11-13T13:45:00Z">
                      <w:r>
                        <w:fldChar w:fldCharType="begin"/>
                      </w:r>
                      <w:r>
                        <w:instrText xml:space="preserve"> SEQ Gambar_3. \* ARABIC </w:instrText>
                      </w:r>
                    </w:ins>
                    <w:r>
                      <w:fldChar w:fldCharType="separate"/>
                    </w:r>
                    <w:ins w:id="5069" w:author="chaniaayulestari@outlook.com" w:date="2021-11-13T13:45:00Z">
                      <w:r>
                        <w:rPr>
                          <w:noProof/>
                        </w:rPr>
                        <w:t>10</w:t>
                      </w:r>
                      <w:r>
                        <w:fldChar w:fldCharType="end"/>
                      </w:r>
                    </w:ins>
                    <w:del w:id="50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5071" w:author="chaniaayulestari@outlook.com" w:date="2021-11-13T15:20:00Z">
              <w:rPr>
                <w:noProof/>
              </w:rPr>
            </w:rPrChange>
          </w:rPr>
          <w:drawing>
            <wp:anchor distT="0" distB="0" distL="114300" distR="114300" simplePos="0" relativeHeight="251715584" behindDoc="1" locked="0" layoutInCell="1" allowOverlap="1" wp14:anchorId="3E94CB68" wp14:editId="5B2B982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5072" w:author="chaniaayulestari@outlook.com" w:date="2021-11-13T15:32:00Z"/>
          <w:b/>
          <w:bCs/>
        </w:rPr>
      </w:pPr>
      <w:ins w:id="5073" w:author="Rafi Aziizi" w:date="2021-11-13T11:30:00Z">
        <w:r w:rsidRPr="002040D9">
          <w:rPr>
            <w:b/>
            <w:bCs/>
            <w:noProof/>
            <w:rPrChange w:id="5074" w:author="chaniaayulestari@outlook.com" w:date="2021-11-13T15:20:00Z">
              <w:rPr>
                <w:noProof/>
              </w:rPr>
            </w:rPrChange>
          </w:rPr>
          <w:t>Lihat Admin</w:t>
        </w:r>
      </w:ins>
    </w:p>
    <w:p w14:paraId="7CC8F280" w14:textId="6412770A" w:rsidR="001D04A6" w:rsidRDefault="000D70CD" w:rsidP="001D04A6">
      <w:pPr>
        <w:keepNext/>
        <w:rPr>
          <w:ins w:id="5075" w:author="chaniaayulestari@outlook.com" w:date="2021-11-13T20:11:00Z"/>
        </w:rPr>
        <w:pPrChange w:id="5076" w:author="chaniaayulestari@outlook.com" w:date="2021-11-13T20:11:00Z">
          <w:pPr/>
        </w:pPrChange>
      </w:pPr>
      <w:ins w:id="5077" w:author="Rafi Aziizi" w:date="2021-11-13T18:20:00Z">
        <w:r>
          <w:rPr>
            <w:noProof/>
          </w:rPr>
          <w:lastRenderedPageBreak/>
          <w:drawing>
            <wp:inline distT="0" distB="0" distL="0" distR="0" wp14:anchorId="0F898EB5" wp14:editId="32790163">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58C6AD95" w:rsidR="001C352C" w:rsidRDefault="001D04A6" w:rsidP="001D04A6">
      <w:pPr>
        <w:pStyle w:val="Caption"/>
        <w:jc w:val="center"/>
        <w:rPr>
          <w:ins w:id="5078" w:author="chaniaayulestari@outlook.com" w:date="2021-11-13T15:26:00Z"/>
          <w:b/>
          <w:bCs/>
        </w:rPr>
        <w:pPrChange w:id="5079" w:author="chaniaayulestari@outlook.com" w:date="2021-11-13T20:11:00Z">
          <w:pPr>
            <w:pStyle w:val="ListParagraph"/>
            <w:ind w:left="426"/>
          </w:pPr>
        </w:pPrChange>
      </w:pPr>
      <w:bookmarkStart w:id="5080" w:name="_Toc87731444"/>
      <w:ins w:id="5081" w:author="chaniaayulestari@outlook.com" w:date="2021-11-13T20:11:00Z">
        <w:r>
          <w:t xml:space="preserve">Gambar 3. </w:t>
        </w:r>
        <w:r>
          <w:fldChar w:fldCharType="begin"/>
        </w:r>
        <w:r>
          <w:instrText xml:space="preserve"> SEQ Gambar___3. \* ARABIC </w:instrText>
        </w:r>
      </w:ins>
      <w:r>
        <w:fldChar w:fldCharType="separate"/>
      </w:r>
      <w:ins w:id="5082" w:author="chaniaayulestari@outlook.com" w:date="2021-11-13T21:25:00Z">
        <w:r w:rsidR="00B46735">
          <w:rPr>
            <w:noProof/>
          </w:rPr>
          <w:t>9</w:t>
        </w:r>
      </w:ins>
      <w:ins w:id="5083" w:author="chaniaayulestari@outlook.com" w:date="2021-11-13T20:11:00Z">
        <w:r>
          <w:fldChar w:fldCharType="end"/>
        </w:r>
        <w:r>
          <w:t xml:space="preserve"> </w:t>
        </w:r>
        <w:r w:rsidRPr="00760B74">
          <w:t>Sequence Diagram</w:t>
        </w:r>
        <w:r>
          <w:t xml:space="preserve"> Lihat Data Admin</w:t>
        </w:r>
      </w:ins>
      <w:bookmarkEnd w:id="5080"/>
    </w:p>
    <w:p w14:paraId="1B9BE752" w14:textId="63D764C9" w:rsidR="001C352C" w:rsidRPr="000D70CD" w:rsidDel="000D70CD" w:rsidRDefault="001C352C">
      <w:pPr>
        <w:rPr>
          <w:ins w:id="5084" w:author="chaniaayulestari@outlook.com" w:date="2021-11-13T15:26:00Z"/>
          <w:del w:id="5085" w:author="Rafi Aziizi" w:date="2021-11-13T18:20:00Z"/>
          <w:b/>
          <w:bCs/>
          <w:rPrChange w:id="5086" w:author="Rafi Aziizi" w:date="2021-11-13T18:20:00Z">
            <w:rPr>
              <w:ins w:id="5087" w:author="chaniaayulestari@outlook.com" w:date="2021-11-13T15:26:00Z"/>
              <w:del w:id="5088" w:author="Rafi Aziizi" w:date="2021-11-13T18:20:00Z"/>
            </w:rPr>
          </w:rPrChange>
        </w:rPr>
        <w:pPrChange w:id="5089" w:author="Rafi Aziizi" w:date="2021-11-13T18:20:00Z">
          <w:pPr>
            <w:pStyle w:val="ListParagraph"/>
            <w:ind w:left="426"/>
          </w:pPr>
        </w:pPrChange>
      </w:pPr>
    </w:p>
    <w:p w14:paraId="1A8C04EC" w14:textId="404E6B99" w:rsidR="001C352C" w:rsidDel="000D70CD" w:rsidRDefault="001C352C">
      <w:pPr>
        <w:rPr>
          <w:ins w:id="5090" w:author="chaniaayulestari@outlook.com" w:date="2021-11-13T15:26:00Z"/>
          <w:del w:id="5091" w:author="Rafi Aziizi" w:date="2021-11-13T18:20:00Z"/>
        </w:rPr>
        <w:pPrChange w:id="5092" w:author="Rafi Aziizi" w:date="2021-11-13T18:20:00Z">
          <w:pPr>
            <w:pStyle w:val="ListParagraph"/>
            <w:ind w:left="426"/>
          </w:pPr>
        </w:pPrChange>
      </w:pPr>
    </w:p>
    <w:p w14:paraId="51FCAE64" w14:textId="1B82B389" w:rsidR="001C352C" w:rsidDel="000D70CD" w:rsidRDefault="001C352C">
      <w:pPr>
        <w:rPr>
          <w:ins w:id="5093" w:author="chaniaayulestari@outlook.com" w:date="2021-11-13T15:26:00Z"/>
          <w:del w:id="5094" w:author="Rafi Aziizi" w:date="2021-11-13T18:20:00Z"/>
        </w:rPr>
        <w:pPrChange w:id="5095" w:author="Rafi Aziizi" w:date="2021-11-13T18:20:00Z">
          <w:pPr>
            <w:pStyle w:val="ListParagraph"/>
            <w:ind w:left="426"/>
          </w:pPr>
        </w:pPrChange>
      </w:pPr>
    </w:p>
    <w:p w14:paraId="5469D84F" w14:textId="002E5847" w:rsidR="001C352C" w:rsidDel="000D70CD" w:rsidRDefault="001C352C">
      <w:pPr>
        <w:rPr>
          <w:ins w:id="5096" w:author="chaniaayulestari@outlook.com" w:date="2021-11-13T15:26:00Z"/>
          <w:del w:id="5097" w:author="Rafi Aziizi" w:date="2021-11-13T18:20:00Z"/>
        </w:rPr>
        <w:pPrChange w:id="5098" w:author="Rafi Aziizi" w:date="2021-11-13T18:20:00Z">
          <w:pPr>
            <w:pStyle w:val="ListParagraph"/>
            <w:ind w:left="426"/>
          </w:pPr>
        </w:pPrChange>
      </w:pPr>
    </w:p>
    <w:p w14:paraId="31DFFB64" w14:textId="0CFD568A" w:rsidR="001C352C" w:rsidDel="000D70CD" w:rsidRDefault="001C352C">
      <w:pPr>
        <w:rPr>
          <w:ins w:id="5099" w:author="chaniaayulestari@outlook.com" w:date="2021-11-13T15:26:00Z"/>
          <w:del w:id="5100" w:author="Rafi Aziizi" w:date="2021-11-13T18:20:00Z"/>
        </w:rPr>
        <w:pPrChange w:id="5101" w:author="Rafi Aziizi" w:date="2021-11-13T18:20:00Z">
          <w:pPr>
            <w:pStyle w:val="ListParagraph"/>
            <w:ind w:left="426"/>
          </w:pPr>
        </w:pPrChange>
      </w:pPr>
    </w:p>
    <w:p w14:paraId="5E47A980" w14:textId="6DEDAF31" w:rsidR="001C352C" w:rsidDel="000D70CD" w:rsidRDefault="001C352C">
      <w:pPr>
        <w:rPr>
          <w:ins w:id="5102" w:author="chaniaayulestari@outlook.com" w:date="2021-11-13T15:26:00Z"/>
          <w:del w:id="5103" w:author="Rafi Aziizi" w:date="2021-11-13T18:20:00Z"/>
        </w:rPr>
        <w:pPrChange w:id="5104" w:author="Rafi Aziizi" w:date="2021-11-13T18:20:00Z">
          <w:pPr>
            <w:pStyle w:val="ListParagraph"/>
            <w:ind w:left="426"/>
          </w:pPr>
        </w:pPrChange>
      </w:pPr>
    </w:p>
    <w:p w14:paraId="3F764BEE" w14:textId="5266E8D2" w:rsidR="001C352C" w:rsidDel="000D70CD" w:rsidRDefault="001C352C">
      <w:pPr>
        <w:rPr>
          <w:ins w:id="5105" w:author="chaniaayulestari@outlook.com" w:date="2021-11-13T15:26:00Z"/>
          <w:del w:id="5106" w:author="Rafi Aziizi" w:date="2021-11-13T18:20:00Z"/>
        </w:rPr>
        <w:pPrChange w:id="5107" w:author="Rafi Aziizi" w:date="2021-11-13T18:20:00Z">
          <w:pPr>
            <w:pStyle w:val="ListParagraph"/>
            <w:ind w:left="426"/>
          </w:pPr>
        </w:pPrChange>
      </w:pPr>
    </w:p>
    <w:p w14:paraId="4A8DD54E" w14:textId="50FE9EEC" w:rsidR="001C352C" w:rsidDel="000D70CD" w:rsidRDefault="001C352C">
      <w:pPr>
        <w:rPr>
          <w:ins w:id="5108" w:author="chaniaayulestari@outlook.com" w:date="2021-11-13T15:26:00Z"/>
          <w:del w:id="5109" w:author="Rafi Aziizi" w:date="2021-11-13T18:20:00Z"/>
        </w:rPr>
        <w:pPrChange w:id="5110" w:author="Rafi Aziizi" w:date="2021-11-13T18:20:00Z">
          <w:pPr>
            <w:pStyle w:val="ListParagraph"/>
            <w:ind w:left="426"/>
          </w:pPr>
        </w:pPrChange>
      </w:pPr>
    </w:p>
    <w:p w14:paraId="40CF3DC3" w14:textId="5323AD62" w:rsidR="001C352C" w:rsidDel="000D70CD" w:rsidRDefault="001C352C">
      <w:pPr>
        <w:rPr>
          <w:ins w:id="5111" w:author="chaniaayulestari@outlook.com" w:date="2021-11-13T15:26:00Z"/>
          <w:del w:id="5112" w:author="Rafi Aziizi" w:date="2021-11-13T18:20:00Z"/>
        </w:rPr>
        <w:pPrChange w:id="5113" w:author="Rafi Aziizi" w:date="2021-11-13T18:20:00Z">
          <w:pPr>
            <w:pStyle w:val="ListParagraph"/>
            <w:ind w:left="426"/>
          </w:pPr>
        </w:pPrChange>
      </w:pPr>
    </w:p>
    <w:p w14:paraId="1F34445E" w14:textId="1ABF66CA" w:rsidR="001C352C" w:rsidDel="000D70CD" w:rsidRDefault="001C352C">
      <w:pPr>
        <w:rPr>
          <w:ins w:id="5114" w:author="chaniaayulestari@outlook.com" w:date="2021-11-13T15:26:00Z"/>
          <w:del w:id="5115" w:author="Rafi Aziizi" w:date="2021-11-13T18:20:00Z"/>
        </w:rPr>
        <w:pPrChange w:id="5116" w:author="Rafi Aziizi" w:date="2021-11-13T18:20:00Z">
          <w:pPr>
            <w:pStyle w:val="ListParagraph"/>
            <w:ind w:left="426"/>
          </w:pPr>
        </w:pPrChange>
      </w:pPr>
    </w:p>
    <w:p w14:paraId="4082EE55" w14:textId="3BD71339" w:rsidR="001C352C" w:rsidDel="000D70CD" w:rsidRDefault="001C352C">
      <w:pPr>
        <w:rPr>
          <w:ins w:id="5117" w:author="chaniaayulestari@outlook.com" w:date="2021-11-13T15:26:00Z"/>
          <w:del w:id="5118" w:author="Rafi Aziizi" w:date="2021-11-13T18:20:00Z"/>
        </w:rPr>
        <w:pPrChange w:id="5119" w:author="Rafi Aziizi" w:date="2021-11-13T18:20:00Z">
          <w:pPr>
            <w:pStyle w:val="ListParagraph"/>
            <w:ind w:left="426"/>
          </w:pPr>
        </w:pPrChange>
      </w:pPr>
    </w:p>
    <w:p w14:paraId="200759DE" w14:textId="754A2BE3" w:rsidR="001C352C" w:rsidDel="000D70CD" w:rsidRDefault="001C352C">
      <w:pPr>
        <w:rPr>
          <w:ins w:id="5120" w:author="chaniaayulestari@outlook.com" w:date="2021-11-13T15:26:00Z"/>
          <w:del w:id="5121" w:author="Rafi Aziizi" w:date="2021-11-13T18:21:00Z"/>
        </w:rPr>
        <w:pPrChange w:id="5122" w:author="Rafi Aziizi" w:date="2021-11-13T18:20:00Z">
          <w:pPr>
            <w:pStyle w:val="ListParagraph"/>
            <w:ind w:left="426"/>
          </w:pPr>
        </w:pPrChange>
      </w:pPr>
    </w:p>
    <w:p w14:paraId="47539331" w14:textId="256AA349" w:rsidR="001C352C" w:rsidDel="000D70CD" w:rsidRDefault="001C352C" w:rsidP="001C352C">
      <w:pPr>
        <w:pStyle w:val="ListParagraph"/>
        <w:ind w:left="426"/>
        <w:rPr>
          <w:ins w:id="5123" w:author="chaniaayulestari@outlook.com" w:date="2021-11-13T16:01:00Z"/>
          <w:del w:id="5124" w:author="Rafi Aziizi" w:date="2021-11-13T18:21:00Z"/>
          <w:b/>
          <w:bCs/>
        </w:rPr>
      </w:pPr>
    </w:p>
    <w:p w14:paraId="0706E111" w14:textId="2DF50FD6" w:rsidR="00B449BC" w:rsidDel="000D70CD" w:rsidRDefault="00B449BC" w:rsidP="001C352C">
      <w:pPr>
        <w:pStyle w:val="ListParagraph"/>
        <w:ind w:left="426"/>
        <w:rPr>
          <w:ins w:id="5125" w:author="chaniaayulestari@outlook.com" w:date="2021-11-13T16:01:00Z"/>
          <w:del w:id="5126" w:author="Rafi Aziizi" w:date="2021-11-13T18:21:00Z"/>
          <w:b/>
          <w:bCs/>
        </w:rPr>
      </w:pPr>
    </w:p>
    <w:p w14:paraId="2D6D433C" w14:textId="3ACD0FA6" w:rsidR="00B449BC" w:rsidRPr="000D70CD" w:rsidDel="001D04A6" w:rsidRDefault="00B449BC">
      <w:pPr>
        <w:rPr>
          <w:ins w:id="5127" w:author="Rafi Aziizi" w:date="2021-11-13T11:30:00Z"/>
          <w:del w:id="5128" w:author="chaniaayulestari@outlook.com" w:date="2021-11-13T20:11:00Z"/>
          <w:b/>
          <w:bCs/>
          <w:rPrChange w:id="5129" w:author="Rafi Aziizi" w:date="2021-11-13T18:21:00Z">
            <w:rPr>
              <w:ins w:id="5130" w:author="Rafi Aziizi" w:date="2021-11-13T11:30:00Z"/>
              <w:del w:id="5131" w:author="chaniaayulestari@outlook.com" w:date="2021-11-13T20:11:00Z"/>
            </w:rPr>
          </w:rPrChange>
        </w:rPr>
        <w:pPrChange w:id="5132" w:author="Rafi Aziizi" w:date="2021-11-13T18:21:00Z">
          <w:pPr>
            <w:pStyle w:val="ListParagraph"/>
            <w:numPr>
              <w:numId w:val="117"/>
            </w:numPr>
            <w:ind w:hanging="360"/>
          </w:pPr>
        </w:pPrChange>
      </w:pPr>
    </w:p>
    <w:p w14:paraId="2E38C906" w14:textId="5413DDAD" w:rsidR="00FF5489" w:rsidRDefault="00B449BC" w:rsidP="004D38D8">
      <w:pPr>
        <w:pStyle w:val="ListParagraph"/>
        <w:numPr>
          <w:ilvl w:val="0"/>
          <w:numId w:val="117"/>
        </w:numPr>
        <w:ind w:left="426"/>
        <w:rPr>
          <w:ins w:id="5133" w:author="chaniaayulestari@outlook.com" w:date="2021-11-13T15:24:00Z"/>
          <w:b/>
          <w:bCs/>
        </w:rPr>
      </w:pPr>
      <w:ins w:id="5134" w:author="chaniaayulestari@outlook.com" w:date="2021-11-13T16:01:00Z">
        <w:del w:id="5135" w:author="Rafi Aziizi" w:date="2021-11-13T18:21:00Z">
          <w:r w:rsidDel="000D70CD">
            <w:rPr>
              <w:noProof/>
            </w:rPr>
            <w:drawing>
              <wp:inline distT="0" distB="0" distL="0" distR="0" wp14:anchorId="4B7003C4" wp14:editId="6736F80C">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5136" w:author="Rafi Aziizi" w:date="2021-11-13T11:30:00Z">
        <w:r w:rsidR="00FF5489" w:rsidRPr="002040D9">
          <w:rPr>
            <w:b/>
            <w:bCs/>
            <w:rPrChange w:id="5137" w:author="chaniaayulestari@outlook.com" w:date="2021-11-13T15:20:00Z">
              <w:rPr/>
            </w:rPrChange>
          </w:rPr>
          <w:t>Hapus Admin</w:t>
        </w:r>
      </w:ins>
    </w:p>
    <w:p w14:paraId="1C1A8DC0" w14:textId="336DA3FC" w:rsidR="001D04A6" w:rsidRDefault="004628FB" w:rsidP="001D04A6">
      <w:pPr>
        <w:keepNext/>
        <w:rPr>
          <w:ins w:id="5138" w:author="chaniaayulestari@outlook.com" w:date="2021-11-13T20:12:00Z"/>
        </w:rPr>
        <w:pPrChange w:id="5139" w:author="chaniaayulestari@outlook.com" w:date="2021-11-13T20:12:00Z">
          <w:pPr/>
        </w:pPrChange>
      </w:pPr>
      <w:ins w:id="5140" w:author="Rafi Aziizi" w:date="2021-11-13T18:21:00Z">
        <w:r>
          <w:rPr>
            <w:noProof/>
          </w:rPr>
          <w:drawing>
            <wp:anchor distT="0" distB="0" distL="114300" distR="114300" simplePos="0" relativeHeight="251446272" behindDoc="1" locked="0" layoutInCell="1" allowOverlap="1" wp14:anchorId="70416D6D" wp14:editId="42D6D055">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5141" w:author="chaniaayulestari@outlook.com" w:date="2021-11-13T20:15:00Z"/>
        </w:rPr>
      </w:pPr>
    </w:p>
    <w:p w14:paraId="091930F6" w14:textId="77777777" w:rsidR="004628FB" w:rsidRDefault="004628FB" w:rsidP="001D04A6">
      <w:pPr>
        <w:pStyle w:val="Caption"/>
        <w:rPr>
          <w:ins w:id="5142" w:author="chaniaayulestari@outlook.com" w:date="2021-11-13T20:15:00Z"/>
        </w:rPr>
      </w:pPr>
    </w:p>
    <w:p w14:paraId="64523550" w14:textId="77777777" w:rsidR="004628FB" w:rsidRDefault="004628FB" w:rsidP="001D04A6">
      <w:pPr>
        <w:pStyle w:val="Caption"/>
        <w:rPr>
          <w:ins w:id="5143" w:author="chaniaayulestari@outlook.com" w:date="2021-11-13T20:15:00Z"/>
        </w:rPr>
      </w:pPr>
    </w:p>
    <w:p w14:paraId="254977B6" w14:textId="77777777" w:rsidR="004628FB" w:rsidRDefault="004628FB" w:rsidP="001D04A6">
      <w:pPr>
        <w:pStyle w:val="Caption"/>
        <w:rPr>
          <w:ins w:id="5144" w:author="chaniaayulestari@outlook.com" w:date="2021-11-13T20:15:00Z"/>
        </w:rPr>
      </w:pPr>
    </w:p>
    <w:p w14:paraId="35E8E8B7" w14:textId="77777777" w:rsidR="004628FB" w:rsidRDefault="004628FB" w:rsidP="001D04A6">
      <w:pPr>
        <w:pStyle w:val="Caption"/>
        <w:rPr>
          <w:ins w:id="5145" w:author="chaniaayulestari@outlook.com" w:date="2021-11-13T20:15:00Z"/>
        </w:rPr>
      </w:pPr>
    </w:p>
    <w:p w14:paraId="5397E233" w14:textId="77777777" w:rsidR="004628FB" w:rsidRDefault="004628FB" w:rsidP="001D04A6">
      <w:pPr>
        <w:pStyle w:val="Caption"/>
        <w:rPr>
          <w:ins w:id="5146" w:author="chaniaayulestari@outlook.com" w:date="2021-11-13T20:15:00Z"/>
        </w:rPr>
      </w:pPr>
    </w:p>
    <w:p w14:paraId="60270B20" w14:textId="77777777" w:rsidR="004628FB" w:rsidRDefault="004628FB" w:rsidP="001D04A6">
      <w:pPr>
        <w:pStyle w:val="Caption"/>
        <w:rPr>
          <w:ins w:id="5147" w:author="chaniaayulestari@outlook.com" w:date="2021-11-13T20:15:00Z"/>
        </w:rPr>
      </w:pPr>
    </w:p>
    <w:p w14:paraId="1A66C5E2" w14:textId="77777777" w:rsidR="004628FB" w:rsidRDefault="004628FB" w:rsidP="001D04A6">
      <w:pPr>
        <w:pStyle w:val="Caption"/>
        <w:rPr>
          <w:ins w:id="5148" w:author="chaniaayulestari@outlook.com" w:date="2021-11-13T20:15:00Z"/>
        </w:rPr>
      </w:pPr>
    </w:p>
    <w:p w14:paraId="7964DD0E" w14:textId="77777777" w:rsidR="004628FB" w:rsidRDefault="004628FB" w:rsidP="001D04A6">
      <w:pPr>
        <w:pStyle w:val="Caption"/>
        <w:rPr>
          <w:ins w:id="5149" w:author="chaniaayulestari@outlook.com" w:date="2021-11-13T20:15:00Z"/>
        </w:rPr>
      </w:pPr>
    </w:p>
    <w:p w14:paraId="57A482A1" w14:textId="77777777" w:rsidR="004628FB" w:rsidRDefault="004628FB" w:rsidP="001D04A6">
      <w:pPr>
        <w:pStyle w:val="Caption"/>
        <w:rPr>
          <w:ins w:id="5150" w:author="chaniaayulestari@outlook.com" w:date="2021-11-13T20:15:00Z"/>
        </w:rPr>
      </w:pPr>
    </w:p>
    <w:p w14:paraId="37C260F0" w14:textId="77777777" w:rsidR="004628FB" w:rsidRDefault="004628FB" w:rsidP="001D04A6">
      <w:pPr>
        <w:pStyle w:val="Caption"/>
        <w:rPr>
          <w:ins w:id="5151" w:author="chaniaayulestari@outlook.com" w:date="2021-11-13T20:15:00Z"/>
        </w:rPr>
      </w:pPr>
    </w:p>
    <w:p w14:paraId="213F22E2" w14:textId="77777777" w:rsidR="004628FB" w:rsidRDefault="004628FB" w:rsidP="001D04A6">
      <w:pPr>
        <w:pStyle w:val="Caption"/>
        <w:rPr>
          <w:ins w:id="5152" w:author="chaniaayulestari@outlook.com" w:date="2021-11-13T20:15:00Z"/>
        </w:rPr>
      </w:pPr>
    </w:p>
    <w:p w14:paraId="7CF6D3A1" w14:textId="77777777" w:rsidR="004628FB" w:rsidRDefault="004628FB" w:rsidP="001D04A6">
      <w:pPr>
        <w:pStyle w:val="Caption"/>
        <w:rPr>
          <w:ins w:id="5153" w:author="chaniaayulestari@outlook.com" w:date="2021-11-13T20:15:00Z"/>
        </w:rPr>
      </w:pPr>
    </w:p>
    <w:p w14:paraId="25E832BD" w14:textId="26474A35" w:rsidR="00B449BC" w:rsidRDefault="001D04A6" w:rsidP="004628FB">
      <w:pPr>
        <w:pStyle w:val="Caption"/>
        <w:jc w:val="center"/>
        <w:rPr>
          <w:ins w:id="5154" w:author="chaniaayulestari@outlook.com" w:date="2021-11-13T16:02:00Z"/>
          <w:b/>
          <w:bCs/>
        </w:rPr>
        <w:pPrChange w:id="5155" w:author="chaniaayulestari@outlook.com" w:date="2021-11-13T20:15:00Z">
          <w:pPr>
            <w:pStyle w:val="ListParagraph"/>
            <w:ind w:left="426"/>
          </w:pPr>
        </w:pPrChange>
      </w:pPr>
      <w:bookmarkStart w:id="5156" w:name="_Toc87731445"/>
      <w:ins w:id="5157" w:author="chaniaayulestari@outlook.com" w:date="2021-11-13T20:12:00Z">
        <w:r>
          <w:t xml:space="preserve">Gambar 3. </w:t>
        </w:r>
        <w:r>
          <w:fldChar w:fldCharType="begin"/>
        </w:r>
        <w:r>
          <w:instrText xml:space="preserve"> SEQ Gambar___3. \* ARABIC </w:instrText>
        </w:r>
      </w:ins>
      <w:r>
        <w:fldChar w:fldCharType="separate"/>
      </w:r>
      <w:ins w:id="5158" w:author="chaniaayulestari@outlook.com" w:date="2021-11-13T21:25:00Z">
        <w:r w:rsidR="00B46735">
          <w:rPr>
            <w:noProof/>
          </w:rPr>
          <w:t>10</w:t>
        </w:r>
      </w:ins>
      <w:ins w:id="5159" w:author="chaniaayulestari@outlook.com" w:date="2021-11-13T20:12:00Z">
        <w:r>
          <w:fldChar w:fldCharType="end"/>
        </w:r>
        <w:r>
          <w:t xml:space="preserve"> </w:t>
        </w:r>
        <w:r w:rsidRPr="003F003E">
          <w:t xml:space="preserve">Sequence Diagram </w:t>
        </w:r>
        <w:r>
          <w:t>Data Admin</w:t>
        </w:r>
      </w:ins>
      <w:bookmarkEnd w:id="5156"/>
    </w:p>
    <w:p w14:paraId="11273D15" w14:textId="1038BCDD" w:rsidR="00B449BC" w:rsidDel="004628FB" w:rsidRDefault="00B449BC">
      <w:pPr>
        <w:rPr>
          <w:del w:id="5160" w:author="Rafi Aziizi" w:date="2021-11-13T18:22:00Z"/>
          <w:b/>
          <w:bCs/>
        </w:rPr>
      </w:pPr>
    </w:p>
    <w:p w14:paraId="53D49F49" w14:textId="1C3209C3" w:rsidR="001C352C" w:rsidDel="000D70CD" w:rsidRDefault="001C352C">
      <w:pPr>
        <w:rPr>
          <w:ins w:id="5161" w:author="chaniaayulestari@outlook.com" w:date="2021-11-13T16:02:00Z"/>
          <w:del w:id="5162" w:author="Rafi Aziizi" w:date="2021-11-13T18:22:00Z"/>
        </w:rPr>
        <w:pPrChange w:id="5163" w:author="Rafi Aziizi" w:date="2021-11-13T18:22:00Z">
          <w:pPr>
            <w:pStyle w:val="ListParagraph"/>
            <w:ind w:left="426"/>
          </w:pPr>
        </w:pPrChange>
      </w:pPr>
    </w:p>
    <w:p w14:paraId="6FF63923" w14:textId="46AD2DCB" w:rsidR="00B449BC" w:rsidDel="000D70CD" w:rsidRDefault="00B449BC">
      <w:pPr>
        <w:rPr>
          <w:ins w:id="5164" w:author="chaniaayulestari@outlook.com" w:date="2021-11-13T16:02:00Z"/>
          <w:del w:id="5165" w:author="Rafi Aziizi" w:date="2021-11-13T18:22:00Z"/>
        </w:rPr>
        <w:pPrChange w:id="5166" w:author="Rafi Aziizi" w:date="2021-11-13T18:22:00Z">
          <w:pPr>
            <w:pStyle w:val="ListParagraph"/>
            <w:ind w:left="426"/>
          </w:pPr>
        </w:pPrChange>
      </w:pPr>
    </w:p>
    <w:p w14:paraId="5188CC25" w14:textId="7CC2A82C" w:rsidR="00B449BC" w:rsidDel="000D70CD" w:rsidRDefault="00B449BC">
      <w:pPr>
        <w:rPr>
          <w:ins w:id="5167" w:author="chaniaayulestari@outlook.com" w:date="2021-11-13T16:02:00Z"/>
          <w:del w:id="5168" w:author="Rafi Aziizi" w:date="2021-11-13T18:22:00Z"/>
        </w:rPr>
        <w:pPrChange w:id="5169" w:author="Rafi Aziizi" w:date="2021-11-13T18:22:00Z">
          <w:pPr>
            <w:pStyle w:val="ListParagraph"/>
            <w:ind w:left="426"/>
          </w:pPr>
        </w:pPrChange>
      </w:pPr>
    </w:p>
    <w:p w14:paraId="6301F63D" w14:textId="52BAA19C" w:rsidR="00B449BC" w:rsidDel="000D70CD" w:rsidRDefault="00B449BC">
      <w:pPr>
        <w:rPr>
          <w:ins w:id="5170" w:author="chaniaayulestari@outlook.com" w:date="2021-11-13T16:02:00Z"/>
          <w:del w:id="5171" w:author="Rafi Aziizi" w:date="2021-11-13T18:22:00Z"/>
        </w:rPr>
        <w:pPrChange w:id="5172" w:author="Rafi Aziizi" w:date="2021-11-13T18:22:00Z">
          <w:pPr>
            <w:pStyle w:val="ListParagraph"/>
            <w:ind w:left="426"/>
          </w:pPr>
        </w:pPrChange>
      </w:pPr>
    </w:p>
    <w:p w14:paraId="73BA460F" w14:textId="5CD6C0CD" w:rsidR="00B449BC" w:rsidDel="000D70CD" w:rsidRDefault="00B449BC">
      <w:pPr>
        <w:rPr>
          <w:ins w:id="5173" w:author="chaniaayulestari@outlook.com" w:date="2021-11-13T16:02:00Z"/>
          <w:del w:id="5174" w:author="Rafi Aziizi" w:date="2021-11-13T18:22:00Z"/>
        </w:rPr>
        <w:pPrChange w:id="5175" w:author="Rafi Aziizi" w:date="2021-11-13T18:22:00Z">
          <w:pPr>
            <w:pStyle w:val="ListParagraph"/>
            <w:ind w:left="426"/>
          </w:pPr>
        </w:pPrChange>
      </w:pPr>
    </w:p>
    <w:p w14:paraId="4ECDBEDD" w14:textId="35AF5E3A" w:rsidR="00B449BC" w:rsidDel="000D70CD" w:rsidRDefault="00B449BC">
      <w:pPr>
        <w:rPr>
          <w:ins w:id="5176" w:author="chaniaayulestari@outlook.com" w:date="2021-11-13T16:02:00Z"/>
          <w:del w:id="5177" w:author="Rafi Aziizi" w:date="2021-11-13T18:22:00Z"/>
        </w:rPr>
        <w:pPrChange w:id="5178" w:author="Rafi Aziizi" w:date="2021-11-13T18:22:00Z">
          <w:pPr>
            <w:pStyle w:val="ListParagraph"/>
            <w:ind w:left="426"/>
          </w:pPr>
        </w:pPrChange>
      </w:pPr>
    </w:p>
    <w:p w14:paraId="565BECAA" w14:textId="23BEA42C" w:rsidR="00B449BC" w:rsidDel="000D70CD" w:rsidRDefault="00B449BC">
      <w:pPr>
        <w:rPr>
          <w:ins w:id="5179" w:author="chaniaayulestari@outlook.com" w:date="2021-11-13T16:02:00Z"/>
          <w:del w:id="5180" w:author="Rafi Aziizi" w:date="2021-11-13T18:22:00Z"/>
        </w:rPr>
        <w:pPrChange w:id="5181" w:author="Rafi Aziizi" w:date="2021-11-13T18:22:00Z">
          <w:pPr>
            <w:pStyle w:val="ListParagraph"/>
            <w:ind w:left="426"/>
          </w:pPr>
        </w:pPrChange>
      </w:pPr>
    </w:p>
    <w:p w14:paraId="68E105B5" w14:textId="63AD024D" w:rsidR="00B449BC" w:rsidDel="000D70CD" w:rsidRDefault="00B449BC">
      <w:pPr>
        <w:rPr>
          <w:ins w:id="5182" w:author="chaniaayulestari@outlook.com" w:date="2021-11-13T16:02:00Z"/>
          <w:del w:id="5183" w:author="Rafi Aziizi" w:date="2021-11-13T18:22:00Z"/>
        </w:rPr>
        <w:pPrChange w:id="5184" w:author="Rafi Aziizi" w:date="2021-11-13T18:22:00Z">
          <w:pPr>
            <w:pStyle w:val="ListParagraph"/>
            <w:ind w:left="426"/>
          </w:pPr>
        </w:pPrChange>
      </w:pPr>
    </w:p>
    <w:p w14:paraId="1F417542" w14:textId="7F3E2766" w:rsidR="00B449BC" w:rsidDel="000D70CD" w:rsidRDefault="00B449BC">
      <w:pPr>
        <w:rPr>
          <w:ins w:id="5185" w:author="chaniaayulestari@outlook.com" w:date="2021-11-13T16:02:00Z"/>
          <w:del w:id="5186" w:author="Rafi Aziizi" w:date="2021-11-13T18:22:00Z"/>
        </w:rPr>
        <w:pPrChange w:id="5187" w:author="Rafi Aziizi" w:date="2021-11-13T18:22:00Z">
          <w:pPr>
            <w:pStyle w:val="ListParagraph"/>
            <w:ind w:left="426"/>
          </w:pPr>
        </w:pPrChange>
      </w:pPr>
    </w:p>
    <w:p w14:paraId="79B31B92" w14:textId="0E7A75AF" w:rsidR="00B449BC" w:rsidDel="000D70CD" w:rsidRDefault="00B449BC">
      <w:pPr>
        <w:rPr>
          <w:ins w:id="5188" w:author="chaniaayulestari@outlook.com" w:date="2021-11-13T16:02:00Z"/>
          <w:del w:id="5189" w:author="Rafi Aziizi" w:date="2021-11-13T18:22:00Z"/>
        </w:rPr>
        <w:pPrChange w:id="5190" w:author="Rafi Aziizi" w:date="2021-11-13T18:22:00Z">
          <w:pPr>
            <w:pStyle w:val="ListParagraph"/>
            <w:ind w:left="426"/>
          </w:pPr>
        </w:pPrChange>
      </w:pPr>
    </w:p>
    <w:p w14:paraId="114131A7" w14:textId="0B017758" w:rsidR="00B449BC" w:rsidDel="000D70CD" w:rsidRDefault="00B449BC">
      <w:pPr>
        <w:rPr>
          <w:ins w:id="5191" w:author="chaniaayulestari@outlook.com" w:date="2021-11-13T16:02:00Z"/>
          <w:del w:id="5192" w:author="Rafi Aziizi" w:date="2021-11-13T18:22:00Z"/>
        </w:rPr>
        <w:pPrChange w:id="5193" w:author="Rafi Aziizi" w:date="2021-11-13T18:22:00Z">
          <w:pPr>
            <w:pStyle w:val="ListParagraph"/>
            <w:ind w:left="426"/>
          </w:pPr>
        </w:pPrChange>
      </w:pPr>
    </w:p>
    <w:p w14:paraId="4C581847" w14:textId="524C2A5B" w:rsidR="00B449BC" w:rsidDel="000D70CD" w:rsidRDefault="00B449BC">
      <w:pPr>
        <w:rPr>
          <w:ins w:id="5194" w:author="chaniaayulestari@outlook.com" w:date="2021-11-13T16:02:00Z"/>
          <w:del w:id="5195" w:author="Rafi Aziizi" w:date="2021-11-13T18:22:00Z"/>
        </w:rPr>
        <w:pPrChange w:id="5196" w:author="Rafi Aziizi" w:date="2021-11-13T18:22:00Z">
          <w:pPr>
            <w:pStyle w:val="ListParagraph"/>
            <w:ind w:left="426"/>
          </w:pPr>
        </w:pPrChange>
      </w:pPr>
    </w:p>
    <w:p w14:paraId="2C51B31A" w14:textId="214741C6" w:rsidR="00B449BC" w:rsidDel="000D70CD" w:rsidRDefault="00B449BC">
      <w:pPr>
        <w:rPr>
          <w:ins w:id="5197" w:author="chaniaayulestari@outlook.com" w:date="2021-11-13T16:02:00Z"/>
          <w:del w:id="5198" w:author="Rafi Aziizi" w:date="2021-11-13T18:22:00Z"/>
        </w:rPr>
        <w:pPrChange w:id="5199" w:author="Rafi Aziizi" w:date="2021-11-13T18:22:00Z">
          <w:pPr>
            <w:pStyle w:val="ListParagraph"/>
            <w:ind w:left="426"/>
          </w:pPr>
        </w:pPrChange>
      </w:pPr>
    </w:p>
    <w:p w14:paraId="54829DFA" w14:textId="2154E531" w:rsidR="00B449BC" w:rsidRPr="000D70CD" w:rsidDel="004628FB" w:rsidRDefault="00B449BC">
      <w:pPr>
        <w:rPr>
          <w:ins w:id="5200" w:author="Rafi Aziizi" w:date="2021-11-13T11:30:00Z"/>
          <w:del w:id="5201" w:author="chaniaayulestari@outlook.com" w:date="2021-11-13T20:16:00Z"/>
          <w:b/>
          <w:bCs/>
          <w:rPrChange w:id="5202" w:author="Rafi Aziizi" w:date="2021-11-13T18:22:00Z">
            <w:rPr>
              <w:ins w:id="5203" w:author="Rafi Aziizi" w:date="2021-11-13T11:30:00Z"/>
              <w:del w:id="5204" w:author="chaniaayulestari@outlook.com" w:date="2021-11-13T20:16:00Z"/>
            </w:rPr>
          </w:rPrChange>
        </w:rPr>
        <w:pPrChange w:id="5205"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5206" w:author="chaniaayulestari@outlook.com" w:date="2021-11-13T15:25:00Z"/>
          <w:b/>
          <w:bCs/>
        </w:rPr>
      </w:pPr>
      <w:ins w:id="5207" w:author="chaniaayulestari@outlook.com" w:date="2021-11-13T16:03:00Z">
        <w:del w:id="5208" w:author="Rafi Aziizi" w:date="2021-11-13T18:22:00Z">
          <w:r w:rsidDel="000D70CD">
            <w:rPr>
              <w:noProof/>
            </w:rPr>
            <w:drawing>
              <wp:inline distT="0" distB="0" distL="0" distR="0" wp14:anchorId="3F21B1A2" wp14:editId="46031CE7">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5209" w:author="Rafi Aziizi" w:date="2021-11-13T11:30:00Z">
        <w:r w:rsidR="00FF5489" w:rsidRPr="002040D9">
          <w:rPr>
            <w:b/>
            <w:bCs/>
            <w:rPrChange w:id="5210" w:author="chaniaayulestari@outlook.com" w:date="2021-11-13T15:20:00Z">
              <w:rPr/>
            </w:rPrChange>
          </w:rPr>
          <w:t>Edit Admin</w:t>
        </w:r>
      </w:ins>
    </w:p>
    <w:p w14:paraId="3E9CAAD9" w14:textId="77777777" w:rsidR="006A1DDD" w:rsidRDefault="000D70CD" w:rsidP="006A1DDD">
      <w:pPr>
        <w:keepNext/>
        <w:jc w:val="center"/>
        <w:rPr>
          <w:ins w:id="5211" w:author="chaniaayulestari@outlook.com" w:date="2021-11-13T20:18:00Z"/>
        </w:rPr>
        <w:pPrChange w:id="5212" w:author="chaniaayulestari@outlook.com" w:date="2021-11-13T20:18:00Z">
          <w:pPr>
            <w:keepNext/>
            <w:jc w:val="center"/>
          </w:pPr>
        </w:pPrChange>
      </w:pPr>
      <w:ins w:id="5213" w:author="Rafi Aziizi" w:date="2021-11-13T18:22:00Z">
        <w:r>
          <w:rPr>
            <w:noProof/>
          </w:rPr>
          <w:lastRenderedPageBreak/>
          <w:drawing>
            <wp:inline distT="0" distB="0" distL="0" distR="0" wp14:anchorId="0D124D9E" wp14:editId="0078A376">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407A754A" w:rsidR="004628FB" w:rsidRDefault="006A1DDD" w:rsidP="006A1DDD">
      <w:pPr>
        <w:pStyle w:val="Caption"/>
        <w:jc w:val="center"/>
        <w:rPr>
          <w:ins w:id="5214" w:author="chaniaayulestari@outlook.com" w:date="2021-11-13T20:17:00Z"/>
        </w:rPr>
        <w:pPrChange w:id="5215" w:author="chaniaayulestari@outlook.com" w:date="2021-11-13T20:18:00Z">
          <w:pPr>
            <w:jc w:val="center"/>
          </w:pPr>
        </w:pPrChange>
      </w:pPr>
      <w:bookmarkStart w:id="5216" w:name="_Toc87731446"/>
      <w:ins w:id="5217" w:author="chaniaayulestari@outlook.com" w:date="2021-11-13T20:18:00Z">
        <w:r>
          <w:t xml:space="preserve">Gambar 3. </w:t>
        </w:r>
        <w:r>
          <w:fldChar w:fldCharType="begin"/>
        </w:r>
        <w:r>
          <w:instrText xml:space="preserve"> SEQ Gambar___3. \* ARABIC </w:instrText>
        </w:r>
      </w:ins>
      <w:r>
        <w:fldChar w:fldCharType="separate"/>
      </w:r>
      <w:ins w:id="5218" w:author="chaniaayulestari@outlook.com" w:date="2021-11-13T21:25:00Z">
        <w:r w:rsidR="00B46735">
          <w:rPr>
            <w:noProof/>
          </w:rPr>
          <w:t>11</w:t>
        </w:r>
      </w:ins>
      <w:ins w:id="5219" w:author="chaniaayulestari@outlook.com" w:date="2021-11-13T20:18:00Z">
        <w:r>
          <w:fldChar w:fldCharType="end"/>
        </w:r>
        <w:r>
          <w:t xml:space="preserve"> </w:t>
        </w:r>
        <w:r w:rsidRPr="006B31BB">
          <w:t>Sequence Diagram</w:t>
        </w:r>
        <w:r>
          <w:t xml:space="preserve"> Edit Data Admin</w:t>
        </w:r>
      </w:ins>
      <w:bookmarkEnd w:id="5216"/>
    </w:p>
    <w:p w14:paraId="752447BB" w14:textId="1736D928" w:rsidR="00B449BC" w:rsidDel="000D70CD" w:rsidRDefault="00B449BC" w:rsidP="001C352C">
      <w:pPr>
        <w:pStyle w:val="ListParagraph"/>
        <w:ind w:left="426"/>
        <w:rPr>
          <w:ins w:id="5220" w:author="chaniaayulestari@outlook.com" w:date="2021-11-13T16:04:00Z"/>
          <w:del w:id="5221" w:author="Rafi Aziizi" w:date="2021-11-13T18:22:00Z"/>
          <w:b/>
          <w:bCs/>
        </w:rPr>
      </w:pPr>
    </w:p>
    <w:p w14:paraId="714820FC" w14:textId="2E3580B7" w:rsidR="00B449BC" w:rsidDel="000D70CD" w:rsidRDefault="00B449BC" w:rsidP="001C352C">
      <w:pPr>
        <w:pStyle w:val="ListParagraph"/>
        <w:ind w:left="426"/>
        <w:rPr>
          <w:ins w:id="5222" w:author="chaniaayulestari@outlook.com" w:date="2021-11-13T16:04:00Z"/>
          <w:del w:id="5223" w:author="Rafi Aziizi" w:date="2021-11-13T18:22:00Z"/>
          <w:b/>
          <w:bCs/>
        </w:rPr>
      </w:pPr>
    </w:p>
    <w:p w14:paraId="641FF3AE" w14:textId="31260EA0" w:rsidR="00FF5489" w:rsidRDefault="00FF5489" w:rsidP="004D38D8">
      <w:pPr>
        <w:pStyle w:val="ListParagraph"/>
        <w:numPr>
          <w:ilvl w:val="0"/>
          <w:numId w:val="117"/>
        </w:numPr>
        <w:ind w:left="426"/>
        <w:rPr>
          <w:ins w:id="5224" w:author="chaniaayulestari@outlook.com" w:date="2021-11-13T15:25:00Z"/>
          <w:b/>
          <w:bCs/>
        </w:rPr>
      </w:pPr>
      <w:ins w:id="5225" w:author="Rafi Aziizi" w:date="2021-11-13T11:30:00Z">
        <w:r w:rsidRPr="002040D9">
          <w:rPr>
            <w:b/>
            <w:bCs/>
            <w:rPrChange w:id="5226" w:author="chaniaayulestari@outlook.com" w:date="2021-11-13T15:20:00Z">
              <w:rPr/>
            </w:rPrChange>
          </w:rPr>
          <w:t>Tambah Admin</w:t>
        </w:r>
      </w:ins>
    </w:p>
    <w:p w14:paraId="30B11FDA" w14:textId="77777777" w:rsidR="006A1DDD" w:rsidRDefault="00642D81" w:rsidP="006A1DDD">
      <w:pPr>
        <w:keepNext/>
        <w:rPr>
          <w:ins w:id="5227" w:author="chaniaayulestari@outlook.com" w:date="2021-11-13T20:19:00Z"/>
        </w:rPr>
        <w:pPrChange w:id="5228" w:author="chaniaayulestari@outlook.com" w:date="2021-11-13T20:19:00Z">
          <w:pPr/>
        </w:pPrChange>
      </w:pPr>
      <w:ins w:id="5229" w:author="chaniaayulestari@outlook.com" w:date="2021-11-13T15:43:00Z">
        <w:r>
          <w:rPr>
            <w:noProof/>
          </w:rPr>
          <w:drawing>
            <wp:inline distT="0" distB="0" distL="0" distR="0" wp14:anchorId="6FA2FC01" wp14:editId="2F239BAB">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08E9A99A" w:rsidR="00642D81" w:rsidRDefault="006A1DDD" w:rsidP="006A1DDD">
      <w:pPr>
        <w:pStyle w:val="Caption"/>
        <w:jc w:val="center"/>
        <w:rPr>
          <w:ins w:id="5230" w:author="chaniaayulestari@outlook.com" w:date="2021-11-13T15:44:00Z"/>
          <w:b/>
          <w:bCs/>
        </w:rPr>
        <w:pPrChange w:id="5231" w:author="chaniaayulestari@outlook.com" w:date="2021-11-13T20:19:00Z">
          <w:pPr/>
        </w:pPrChange>
      </w:pPr>
      <w:bookmarkStart w:id="5232" w:name="_Toc87731447"/>
      <w:ins w:id="5233" w:author="chaniaayulestari@outlook.com" w:date="2021-11-13T20:19:00Z">
        <w:r>
          <w:t xml:space="preserve">Gambar 3. </w:t>
        </w:r>
        <w:r>
          <w:fldChar w:fldCharType="begin"/>
        </w:r>
        <w:r>
          <w:instrText xml:space="preserve"> SEQ Gambar___3. \* ARABIC </w:instrText>
        </w:r>
      </w:ins>
      <w:r>
        <w:fldChar w:fldCharType="separate"/>
      </w:r>
      <w:ins w:id="5234" w:author="chaniaayulestari@outlook.com" w:date="2021-11-13T21:25:00Z">
        <w:r w:rsidR="00B46735">
          <w:rPr>
            <w:noProof/>
          </w:rPr>
          <w:t>12</w:t>
        </w:r>
      </w:ins>
      <w:ins w:id="5235" w:author="chaniaayulestari@outlook.com" w:date="2021-11-13T20:19:00Z">
        <w:r>
          <w:fldChar w:fldCharType="end"/>
        </w:r>
        <w:r>
          <w:t xml:space="preserve"> </w:t>
        </w:r>
        <w:r w:rsidRPr="00820241">
          <w:t xml:space="preserve">Sequence Diagram </w:t>
        </w:r>
        <w:r>
          <w:t>Tambah Data Admin</w:t>
        </w:r>
      </w:ins>
      <w:bookmarkEnd w:id="5232"/>
    </w:p>
    <w:p w14:paraId="417BF347" w14:textId="7828466E" w:rsidR="00642D81" w:rsidDel="006A1DDD" w:rsidRDefault="00642D81" w:rsidP="001C352C">
      <w:pPr>
        <w:rPr>
          <w:del w:id="5236" w:author="Rafi Aziizi" w:date="2021-11-13T18:23:00Z"/>
          <w:b/>
          <w:bCs/>
        </w:rPr>
      </w:pPr>
    </w:p>
    <w:p w14:paraId="3C22DDBA" w14:textId="20A0F47A" w:rsidR="006A1DDD" w:rsidRDefault="006A1DDD" w:rsidP="001C352C">
      <w:pPr>
        <w:rPr>
          <w:ins w:id="5237" w:author="chaniaayulestari@outlook.com" w:date="2021-11-13T20:18:00Z"/>
          <w:b/>
          <w:bCs/>
        </w:rPr>
      </w:pPr>
    </w:p>
    <w:p w14:paraId="59CF9FDF" w14:textId="0D3506A8" w:rsidR="006A1DDD" w:rsidRDefault="006A1DDD" w:rsidP="001C352C">
      <w:pPr>
        <w:rPr>
          <w:ins w:id="5238" w:author="chaniaayulestari@outlook.com" w:date="2021-11-13T20:18:00Z"/>
          <w:b/>
          <w:bCs/>
        </w:rPr>
      </w:pPr>
    </w:p>
    <w:p w14:paraId="464D09F0" w14:textId="77777777" w:rsidR="006A1DDD" w:rsidRDefault="006A1DDD" w:rsidP="001C352C">
      <w:pPr>
        <w:rPr>
          <w:ins w:id="5239" w:author="chaniaayulestari@outlook.com" w:date="2021-11-13T20:18:00Z"/>
          <w:b/>
          <w:bCs/>
        </w:rPr>
      </w:pPr>
    </w:p>
    <w:p w14:paraId="27E058F1" w14:textId="15F7DA47" w:rsidR="00642D81" w:rsidDel="000D70CD" w:rsidRDefault="00642D81" w:rsidP="001C352C">
      <w:pPr>
        <w:rPr>
          <w:ins w:id="5240" w:author="chaniaayulestari@outlook.com" w:date="2021-11-13T15:44:00Z"/>
          <w:del w:id="5241" w:author="Rafi Aziizi" w:date="2021-11-13T18:23:00Z"/>
          <w:b/>
          <w:bCs/>
        </w:rPr>
      </w:pPr>
    </w:p>
    <w:p w14:paraId="54A78F4C" w14:textId="607D9DB9" w:rsidR="00642D81" w:rsidDel="000D70CD" w:rsidRDefault="00642D81" w:rsidP="001C352C">
      <w:pPr>
        <w:rPr>
          <w:ins w:id="5242" w:author="chaniaayulestari@outlook.com" w:date="2021-11-13T15:44:00Z"/>
          <w:del w:id="5243" w:author="Rafi Aziizi" w:date="2021-11-13T18:23:00Z"/>
          <w:b/>
          <w:bCs/>
        </w:rPr>
      </w:pPr>
    </w:p>
    <w:p w14:paraId="6BABDFF6" w14:textId="4E18AA6F" w:rsidR="00642D81" w:rsidDel="000D70CD" w:rsidRDefault="00642D81" w:rsidP="001C352C">
      <w:pPr>
        <w:rPr>
          <w:ins w:id="5244" w:author="chaniaayulestari@outlook.com" w:date="2021-11-13T15:44:00Z"/>
          <w:del w:id="5245" w:author="Rafi Aziizi" w:date="2021-11-13T18:23:00Z"/>
          <w:b/>
          <w:bCs/>
        </w:rPr>
      </w:pPr>
    </w:p>
    <w:p w14:paraId="2EBD7427" w14:textId="234F3134" w:rsidR="00642D81" w:rsidDel="000D70CD" w:rsidRDefault="00642D81" w:rsidP="001C352C">
      <w:pPr>
        <w:rPr>
          <w:ins w:id="5246" w:author="chaniaayulestari@outlook.com" w:date="2021-11-13T15:44:00Z"/>
          <w:del w:id="5247" w:author="Rafi Aziizi" w:date="2021-11-13T18:23:00Z"/>
          <w:b/>
          <w:bCs/>
        </w:rPr>
      </w:pPr>
    </w:p>
    <w:p w14:paraId="53FE4407" w14:textId="301F594E" w:rsidR="00642D81" w:rsidDel="000D70CD" w:rsidRDefault="00642D81" w:rsidP="001C352C">
      <w:pPr>
        <w:rPr>
          <w:ins w:id="5248" w:author="chaniaayulestari@outlook.com" w:date="2021-11-13T15:44:00Z"/>
          <w:del w:id="5249" w:author="Rafi Aziizi" w:date="2021-11-13T18:23:00Z"/>
          <w:b/>
          <w:bCs/>
        </w:rPr>
      </w:pPr>
    </w:p>
    <w:p w14:paraId="68037DAD" w14:textId="3DB1CEC4" w:rsidR="00642D81" w:rsidDel="000D70CD" w:rsidRDefault="00642D81" w:rsidP="001C352C">
      <w:pPr>
        <w:rPr>
          <w:ins w:id="5250" w:author="chaniaayulestari@outlook.com" w:date="2021-11-13T15:44:00Z"/>
          <w:del w:id="5251" w:author="Rafi Aziizi" w:date="2021-11-13T18:23:00Z"/>
          <w:b/>
          <w:bCs/>
        </w:rPr>
      </w:pPr>
    </w:p>
    <w:p w14:paraId="3AEF2160" w14:textId="69560F57" w:rsidR="00642D81" w:rsidDel="000D70CD" w:rsidRDefault="00642D81" w:rsidP="001C352C">
      <w:pPr>
        <w:rPr>
          <w:ins w:id="5252" w:author="chaniaayulestari@outlook.com" w:date="2021-11-13T15:45:00Z"/>
          <w:del w:id="5253" w:author="Rafi Aziizi" w:date="2021-11-13T18:23:00Z"/>
          <w:b/>
          <w:bCs/>
        </w:rPr>
      </w:pPr>
    </w:p>
    <w:p w14:paraId="79D308F5" w14:textId="25976A27" w:rsidR="00642D81" w:rsidDel="000D70CD" w:rsidRDefault="00642D81" w:rsidP="001C352C">
      <w:pPr>
        <w:rPr>
          <w:ins w:id="5254" w:author="chaniaayulestari@outlook.com" w:date="2021-11-13T15:45:00Z"/>
          <w:del w:id="5255" w:author="Rafi Aziizi" w:date="2021-11-13T18:23:00Z"/>
          <w:b/>
          <w:bCs/>
        </w:rPr>
      </w:pPr>
    </w:p>
    <w:p w14:paraId="48326E13" w14:textId="3CD02313" w:rsidR="00642D81" w:rsidDel="000D70CD" w:rsidRDefault="00642D81" w:rsidP="001C352C">
      <w:pPr>
        <w:rPr>
          <w:ins w:id="5256" w:author="chaniaayulestari@outlook.com" w:date="2021-11-13T15:45:00Z"/>
          <w:del w:id="5257" w:author="Rafi Aziizi" w:date="2021-11-13T18:23:00Z"/>
          <w:b/>
          <w:bCs/>
        </w:rPr>
      </w:pPr>
    </w:p>
    <w:p w14:paraId="3FB002DD" w14:textId="17DE5FA1" w:rsidR="00642D81" w:rsidDel="000D70CD" w:rsidRDefault="00642D81" w:rsidP="001C352C">
      <w:pPr>
        <w:rPr>
          <w:ins w:id="5258" w:author="chaniaayulestari@outlook.com" w:date="2021-11-13T15:45:00Z"/>
          <w:del w:id="5259" w:author="Rafi Aziizi" w:date="2021-11-13T18:23:00Z"/>
          <w:b/>
          <w:bCs/>
        </w:rPr>
      </w:pPr>
    </w:p>
    <w:p w14:paraId="3AE4CDF7" w14:textId="49076127" w:rsidR="00642D81" w:rsidDel="000D70CD" w:rsidRDefault="00642D81" w:rsidP="001C352C">
      <w:pPr>
        <w:rPr>
          <w:ins w:id="5260" w:author="chaniaayulestari@outlook.com" w:date="2021-11-13T15:45:00Z"/>
          <w:del w:id="5261" w:author="Rafi Aziizi" w:date="2021-11-13T18:23:00Z"/>
          <w:b/>
          <w:bCs/>
        </w:rPr>
      </w:pPr>
    </w:p>
    <w:p w14:paraId="7FAA0998" w14:textId="3B2701D1" w:rsidR="00642D81" w:rsidDel="000D70CD" w:rsidRDefault="00642D81" w:rsidP="001C352C">
      <w:pPr>
        <w:rPr>
          <w:ins w:id="5262" w:author="chaniaayulestari@outlook.com" w:date="2021-11-13T15:45:00Z"/>
          <w:del w:id="5263" w:author="Rafi Aziizi" w:date="2021-11-13T18:23:00Z"/>
          <w:b/>
          <w:bCs/>
        </w:rPr>
      </w:pPr>
    </w:p>
    <w:p w14:paraId="1560959D" w14:textId="6B4932C7" w:rsidR="00642D81" w:rsidDel="00936E48" w:rsidRDefault="00642D81" w:rsidP="001C352C">
      <w:pPr>
        <w:rPr>
          <w:ins w:id="5264" w:author="chaniaayulestari@outlook.com" w:date="2021-11-13T15:46:00Z"/>
          <w:del w:id="5265" w:author="chaniaayulestari@outlook.com" w:date="2021-11-14T02:12:00Z"/>
          <w:b/>
          <w:bCs/>
        </w:rPr>
      </w:pPr>
    </w:p>
    <w:p w14:paraId="7BEC6C1D" w14:textId="22D31E86" w:rsidR="00642D81" w:rsidRPr="001C352C" w:rsidDel="00642D81" w:rsidRDefault="000749AF">
      <w:pPr>
        <w:rPr>
          <w:ins w:id="5266" w:author="Rafi Aziizi" w:date="2021-11-13T11:37:00Z"/>
          <w:del w:id="5267" w:author="chaniaayulestari@outlook.com" w:date="2021-11-13T15:45:00Z"/>
          <w:b/>
          <w:bCs/>
          <w:rPrChange w:id="5268" w:author="chaniaayulestari@outlook.com" w:date="2021-11-13T15:25:00Z">
            <w:rPr>
              <w:ins w:id="5269" w:author="Rafi Aziizi" w:date="2021-11-13T11:37:00Z"/>
              <w:del w:id="5270" w:author="chaniaayulestari@outlook.com" w:date="2021-11-13T15:45:00Z"/>
            </w:rPr>
          </w:rPrChange>
        </w:rPr>
        <w:pPrChange w:id="5271" w:author="chaniaayulestari@outlook.com" w:date="2021-11-13T15:25:00Z">
          <w:pPr>
            <w:pStyle w:val="ListParagraph"/>
            <w:numPr>
              <w:numId w:val="117"/>
            </w:numPr>
            <w:ind w:hanging="360"/>
          </w:pPr>
        </w:pPrChange>
      </w:pPr>
      <w:ins w:id="5272" w:author="chaniaayulestari@outlook.com" w:date="2021-11-13T16:05:00Z">
        <w:del w:id="5273" w:author="Rafi Aziizi" w:date="2021-11-13T18:23:00Z">
          <w:r w:rsidDel="000D70CD">
            <w:rPr>
              <w:noProof/>
            </w:rPr>
            <w:drawing>
              <wp:anchor distT="0" distB="0" distL="114300" distR="114300" simplePos="0" relativeHeight="251765760" behindDoc="1" locked="0" layoutInCell="1" allowOverlap="1" wp14:anchorId="4ACDAE67" wp14:editId="0417B2A3">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5274" w:author="chaniaayulestari@outlook.com" w:date="2021-11-13T16:04:00Z"/>
          <w:b/>
          <w:bCs/>
        </w:rPr>
      </w:pPr>
      <w:ins w:id="5275" w:author="Rafi Aziizi" w:date="2021-11-13T11:37:00Z">
        <w:r w:rsidRPr="002040D9">
          <w:rPr>
            <w:b/>
            <w:bCs/>
            <w:rPrChange w:id="5276" w:author="chaniaayulestari@outlook.com" w:date="2021-11-13T15:20:00Z">
              <w:rPr/>
            </w:rPrChange>
          </w:rPr>
          <w:t>Lihat Profile Admin</w:t>
        </w:r>
      </w:ins>
    </w:p>
    <w:p w14:paraId="29556294" w14:textId="77777777" w:rsidR="006A1DDD" w:rsidRDefault="000D70CD" w:rsidP="006A1DDD">
      <w:pPr>
        <w:keepNext/>
        <w:ind w:left="66"/>
        <w:rPr>
          <w:ins w:id="5277" w:author="chaniaayulestari@outlook.com" w:date="2021-11-13T20:19:00Z"/>
        </w:rPr>
        <w:pPrChange w:id="5278" w:author="chaniaayulestari@outlook.com" w:date="2021-11-13T20:19:00Z">
          <w:pPr>
            <w:ind w:left="66"/>
          </w:pPr>
        </w:pPrChange>
      </w:pPr>
      <w:ins w:id="5279" w:author="Rafi Aziizi" w:date="2021-11-13T18:23:00Z">
        <w:r>
          <w:rPr>
            <w:noProof/>
          </w:rPr>
          <w:lastRenderedPageBreak/>
          <w:drawing>
            <wp:inline distT="0" distB="0" distL="0" distR="0" wp14:anchorId="0D139437" wp14:editId="1C2CC915">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5A762D81" w:rsidR="00B449BC" w:rsidRPr="00B449BC" w:rsidRDefault="006A1DDD" w:rsidP="006A1DDD">
      <w:pPr>
        <w:pStyle w:val="Caption"/>
        <w:jc w:val="center"/>
        <w:rPr>
          <w:ins w:id="5280" w:author="chaniaayulestari@outlook.com" w:date="2021-11-13T15:25:00Z"/>
          <w:b/>
          <w:bCs/>
          <w:rPrChange w:id="5281" w:author="chaniaayulestari@outlook.com" w:date="2021-11-13T16:04:00Z">
            <w:rPr>
              <w:ins w:id="5282" w:author="chaniaayulestari@outlook.com" w:date="2021-11-13T15:25:00Z"/>
            </w:rPr>
          </w:rPrChange>
        </w:rPr>
        <w:pPrChange w:id="5283" w:author="chaniaayulestari@outlook.com" w:date="2021-11-13T20:19:00Z">
          <w:pPr>
            <w:pStyle w:val="ListParagraph"/>
            <w:numPr>
              <w:numId w:val="117"/>
            </w:numPr>
            <w:ind w:left="426" w:hanging="360"/>
          </w:pPr>
        </w:pPrChange>
      </w:pPr>
      <w:bookmarkStart w:id="5284" w:name="_Toc87731448"/>
      <w:ins w:id="5285" w:author="chaniaayulestari@outlook.com" w:date="2021-11-13T20:19:00Z">
        <w:r>
          <w:t xml:space="preserve">Gambar 3. </w:t>
        </w:r>
        <w:r>
          <w:fldChar w:fldCharType="begin"/>
        </w:r>
        <w:r>
          <w:instrText xml:space="preserve"> SEQ Gambar___3. \* ARABIC </w:instrText>
        </w:r>
      </w:ins>
      <w:r>
        <w:fldChar w:fldCharType="separate"/>
      </w:r>
      <w:ins w:id="5286" w:author="chaniaayulestari@outlook.com" w:date="2021-11-13T21:25:00Z">
        <w:r w:rsidR="00B46735">
          <w:rPr>
            <w:noProof/>
          </w:rPr>
          <w:t>13</w:t>
        </w:r>
      </w:ins>
      <w:ins w:id="5287" w:author="chaniaayulestari@outlook.com" w:date="2021-11-13T20:19:00Z">
        <w:r>
          <w:fldChar w:fldCharType="end"/>
        </w:r>
        <w:r>
          <w:t xml:space="preserve"> </w:t>
        </w:r>
        <w:r w:rsidRPr="00380F32">
          <w:t>Sequence Diagram</w:t>
        </w:r>
        <w:r>
          <w:t xml:space="preserve"> Lihat Profile Admin</w:t>
        </w:r>
      </w:ins>
      <w:bookmarkEnd w:id="5284"/>
    </w:p>
    <w:p w14:paraId="7116B5A8" w14:textId="4A9F4C24" w:rsidR="001C352C" w:rsidDel="000D70CD" w:rsidRDefault="001C352C" w:rsidP="00642D81">
      <w:pPr>
        <w:rPr>
          <w:ins w:id="5288" w:author="chaniaayulestari@outlook.com" w:date="2021-11-13T16:05:00Z"/>
          <w:del w:id="5289" w:author="Rafi Aziizi" w:date="2021-11-13T18:23:00Z"/>
          <w:b/>
          <w:bCs/>
        </w:rPr>
      </w:pPr>
    </w:p>
    <w:p w14:paraId="19BF18A2" w14:textId="6C4E5C59" w:rsidR="000749AF" w:rsidDel="000D70CD" w:rsidRDefault="000749AF" w:rsidP="00642D81">
      <w:pPr>
        <w:rPr>
          <w:ins w:id="5290" w:author="chaniaayulestari@outlook.com" w:date="2021-11-13T16:05:00Z"/>
          <w:del w:id="5291" w:author="Rafi Aziizi" w:date="2021-11-13T18:23:00Z"/>
          <w:b/>
          <w:bCs/>
        </w:rPr>
      </w:pPr>
    </w:p>
    <w:p w14:paraId="2C656426" w14:textId="1539BCC5" w:rsidR="000749AF" w:rsidDel="000D70CD" w:rsidRDefault="000749AF" w:rsidP="00642D81">
      <w:pPr>
        <w:rPr>
          <w:ins w:id="5292" w:author="chaniaayulestari@outlook.com" w:date="2021-11-13T16:05:00Z"/>
          <w:del w:id="5293" w:author="Rafi Aziizi" w:date="2021-11-13T18:23:00Z"/>
          <w:b/>
          <w:bCs/>
        </w:rPr>
      </w:pPr>
    </w:p>
    <w:p w14:paraId="027DDF6E" w14:textId="630B7D8C" w:rsidR="000749AF" w:rsidDel="000D70CD" w:rsidRDefault="000749AF" w:rsidP="00642D81">
      <w:pPr>
        <w:rPr>
          <w:ins w:id="5294" w:author="chaniaayulestari@outlook.com" w:date="2021-11-13T16:05:00Z"/>
          <w:del w:id="5295" w:author="Rafi Aziizi" w:date="2021-11-13T18:23:00Z"/>
          <w:b/>
          <w:bCs/>
        </w:rPr>
      </w:pPr>
    </w:p>
    <w:p w14:paraId="0CE3C778" w14:textId="4ADC559A" w:rsidR="000749AF" w:rsidDel="000D70CD" w:rsidRDefault="000749AF" w:rsidP="00642D81">
      <w:pPr>
        <w:rPr>
          <w:ins w:id="5296" w:author="chaniaayulestari@outlook.com" w:date="2021-11-13T16:05:00Z"/>
          <w:del w:id="5297" w:author="Rafi Aziizi" w:date="2021-11-13T18:23:00Z"/>
          <w:b/>
          <w:bCs/>
        </w:rPr>
      </w:pPr>
    </w:p>
    <w:p w14:paraId="45E5AB38" w14:textId="01CCC473" w:rsidR="000749AF" w:rsidDel="000D70CD" w:rsidRDefault="000749AF" w:rsidP="00642D81">
      <w:pPr>
        <w:rPr>
          <w:ins w:id="5298" w:author="chaniaayulestari@outlook.com" w:date="2021-11-13T16:05:00Z"/>
          <w:del w:id="5299" w:author="Rafi Aziizi" w:date="2021-11-13T18:23:00Z"/>
          <w:b/>
          <w:bCs/>
        </w:rPr>
      </w:pPr>
    </w:p>
    <w:p w14:paraId="1DBFCF30" w14:textId="2799188A" w:rsidR="000749AF" w:rsidDel="000D70CD" w:rsidRDefault="000749AF" w:rsidP="00642D81">
      <w:pPr>
        <w:rPr>
          <w:ins w:id="5300" w:author="chaniaayulestari@outlook.com" w:date="2021-11-13T16:05:00Z"/>
          <w:del w:id="5301" w:author="Rafi Aziizi" w:date="2021-11-13T18:23:00Z"/>
          <w:b/>
          <w:bCs/>
        </w:rPr>
      </w:pPr>
    </w:p>
    <w:p w14:paraId="5273E6B7" w14:textId="374F38C8" w:rsidR="000749AF" w:rsidDel="000D70CD" w:rsidRDefault="000749AF" w:rsidP="00642D81">
      <w:pPr>
        <w:rPr>
          <w:ins w:id="5302" w:author="chaniaayulestari@outlook.com" w:date="2021-11-13T16:05:00Z"/>
          <w:del w:id="5303" w:author="Rafi Aziizi" w:date="2021-11-13T18:23:00Z"/>
          <w:b/>
          <w:bCs/>
        </w:rPr>
      </w:pPr>
    </w:p>
    <w:p w14:paraId="5CD7A958" w14:textId="7542288B" w:rsidR="000749AF" w:rsidDel="000D70CD" w:rsidRDefault="000749AF" w:rsidP="00642D81">
      <w:pPr>
        <w:rPr>
          <w:ins w:id="5304" w:author="chaniaayulestari@outlook.com" w:date="2021-11-13T16:05:00Z"/>
          <w:del w:id="5305" w:author="Rafi Aziizi" w:date="2021-11-13T18:23:00Z"/>
          <w:b/>
          <w:bCs/>
        </w:rPr>
      </w:pPr>
    </w:p>
    <w:p w14:paraId="089F03E1" w14:textId="061A5F2D" w:rsidR="000749AF" w:rsidDel="000D70CD" w:rsidRDefault="000749AF" w:rsidP="00642D81">
      <w:pPr>
        <w:rPr>
          <w:ins w:id="5306" w:author="chaniaayulestari@outlook.com" w:date="2021-11-13T16:05:00Z"/>
          <w:del w:id="5307" w:author="Rafi Aziizi" w:date="2021-11-13T18:23:00Z"/>
          <w:b/>
          <w:bCs/>
        </w:rPr>
      </w:pPr>
    </w:p>
    <w:p w14:paraId="45856DEC" w14:textId="3CC1EC6F" w:rsidR="000749AF" w:rsidDel="000D70CD" w:rsidRDefault="000749AF" w:rsidP="00642D81">
      <w:pPr>
        <w:rPr>
          <w:ins w:id="5308" w:author="chaniaayulestari@outlook.com" w:date="2021-11-13T16:05:00Z"/>
          <w:del w:id="5309" w:author="Rafi Aziizi" w:date="2021-11-13T18:23:00Z"/>
          <w:b/>
          <w:bCs/>
        </w:rPr>
      </w:pPr>
    </w:p>
    <w:p w14:paraId="0B5D67FD" w14:textId="769822CE" w:rsidR="000749AF" w:rsidDel="000D70CD" w:rsidRDefault="000749AF" w:rsidP="00642D81">
      <w:pPr>
        <w:rPr>
          <w:ins w:id="5310" w:author="chaniaayulestari@outlook.com" w:date="2021-11-13T16:06:00Z"/>
          <w:del w:id="5311" w:author="Rafi Aziizi" w:date="2021-11-13T18:23:00Z"/>
          <w:b/>
          <w:bCs/>
        </w:rPr>
      </w:pPr>
    </w:p>
    <w:p w14:paraId="41CFB849" w14:textId="03ACEC03" w:rsidR="000749AF" w:rsidRPr="00642D81" w:rsidDel="006A1DDD" w:rsidRDefault="000749AF">
      <w:pPr>
        <w:rPr>
          <w:ins w:id="5312" w:author="Rafi Aziizi" w:date="2021-11-13T11:30:00Z"/>
          <w:del w:id="5313" w:author="chaniaayulestari@outlook.com" w:date="2021-11-13T20:19:00Z"/>
          <w:b/>
          <w:bCs/>
          <w:rPrChange w:id="5314" w:author="chaniaayulestari@outlook.com" w:date="2021-11-13T15:43:00Z">
            <w:rPr>
              <w:ins w:id="5315" w:author="Rafi Aziizi" w:date="2021-11-13T11:30:00Z"/>
              <w:del w:id="5316" w:author="chaniaayulestari@outlook.com" w:date="2021-11-13T20:19:00Z"/>
            </w:rPr>
          </w:rPrChange>
        </w:rPr>
        <w:pPrChange w:id="5317" w:author="chaniaayulestari@outlook.com" w:date="2021-11-13T15:43:00Z">
          <w:pPr>
            <w:pStyle w:val="ListParagraph"/>
          </w:pPr>
        </w:pPrChange>
      </w:pPr>
    </w:p>
    <w:p w14:paraId="319160BD" w14:textId="21DEFEE6" w:rsidR="00194DFD" w:rsidRPr="00FF5489" w:rsidDel="001D69DE" w:rsidRDefault="00194DFD">
      <w:pPr>
        <w:rPr>
          <w:del w:id="5318" w:author="chaniaayulestari@outlook.com" w:date="2021-11-12T16:32:00Z"/>
          <w:lang w:val="id-ID"/>
        </w:rPr>
        <w:pPrChange w:id="5319" w:author="Rafi Aziizi" w:date="2021-11-13T11:30:00Z">
          <w:pPr>
            <w:jc w:val="center"/>
          </w:pPr>
        </w:pPrChange>
      </w:pPr>
    </w:p>
    <w:p w14:paraId="728AB439" w14:textId="1A20C37D" w:rsidR="00194DFD" w:rsidDel="001D69DE" w:rsidRDefault="00194DFD">
      <w:pPr>
        <w:rPr>
          <w:del w:id="5320" w:author="chaniaayulestari@outlook.com" w:date="2021-11-12T16:32:00Z"/>
          <w:lang w:val="id-ID"/>
        </w:rPr>
        <w:pPrChange w:id="5321" w:author="Rafi Aziizi" w:date="2021-11-13T11:30:00Z">
          <w:pPr>
            <w:jc w:val="center"/>
          </w:pPr>
        </w:pPrChange>
      </w:pPr>
    </w:p>
    <w:p w14:paraId="461C3476" w14:textId="75F85039" w:rsidR="00194DFD" w:rsidDel="001D69DE" w:rsidRDefault="00194DFD">
      <w:pPr>
        <w:rPr>
          <w:del w:id="5322" w:author="chaniaayulestari@outlook.com" w:date="2021-11-12T16:32:00Z"/>
          <w:lang w:val="id-ID"/>
        </w:rPr>
        <w:pPrChange w:id="5323" w:author="Rafi Aziizi" w:date="2021-11-13T11:30:00Z">
          <w:pPr>
            <w:jc w:val="center"/>
          </w:pPr>
        </w:pPrChange>
      </w:pPr>
    </w:p>
    <w:p w14:paraId="275454CD" w14:textId="522A954A" w:rsidR="00194DFD" w:rsidDel="001D69DE" w:rsidRDefault="00194DFD">
      <w:pPr>
        <w:rPr>
          <w:del w:id="5324" w:author="chaniaayulestari@outlook.com" w:date="2021-11-12T16:32:00Z"/>
          <w:lang w:val="id-ID"/>
        </w:rPr>
        <w:pPrChange w:id="5325" w:author="Rafi Aziizi" w:date="2021-11-13T11:30:00Z">
          <w:pPr>
            <w:jc w:val="center"/>
          </w:pPr>
        </w:pPrChange>
      </w:pPr>
    </w:p>
    <w:p w14:paraId="3BB6E794" w14:textId="46AE1804" w:rsidR="00194DFD" w:rsidDel="001D69DE" w:rsidRDefault="00194DFD">
      <w:pPr>
        <w:rPr>
          <w:del w:id="5326" w:author="chaniaayulestari@outlook.com" w:date="2021-11-12T16:32:00Z"/>
          <w:lang w:val="id-ID"/>
        </w:rPr>
        <w:pPrChange w:id="5327" w:author="Rafi Aziizi" w:date="2021-11-13T11:30:00Z">
          <w:pPr>
            <w:jc w:val="center"/>
          </w:pPr>
        </w:pPrChange>
      </w:pPr>
    </w:p>
    <w:p w14:paraId="6D479EE7" w14:textId="1FDC2D05" w:rsidR="00194DFD" w:rsidDel="001D69DE" w:rsidRDefault="00194DFD">
      <w:pPr>
        <w:rPr>
          <w:del w:id="5328" w:author="chaniaayulestari@outlook.com" w:date="2021-11-12T16:32:00Z"/>
          <w:lang w:val="id-ID"/>
        </w:rPr>
        <w:pPrChange w:id="5329" w:author="Rafi Aziizi" w:date="2021-11-13T11:30:00Z">
          <w:pPr>
            <w:jc w:val="center"/>
          </w:pPr>
        </w:pPrChange>
      </w:pPr>
    </w:p>
    <w:p w14:paraId="18435296" w14:textId="5CB7CAF1" w:rsidR="00194DFD" w:rsidDel="001D69DE" w:rsidRDefault="00194DFD">
      <w:pPr>
        <w:rPr>
          <w:del w:id="5330" w:author="chaniaayulestari@outlook.com" w:date="2021-11-12T16:32:00Z"/>
          <w:lang w:val="id-ID"/>
        </w:rPr>
        <w:pPrChange w:id="5331" w:author="Rafi Aziizi" w:date="2021-11-13T11:30:00Z">
          <w:pPr>
            <w:jc w:val="center"/>
          </w:pPr>
        </w:pPrChange>
      </w:pPr>
    </w:p>
    <w:p w14:paraId="1E4BF3EC" w14:textId="11F16D40" w:rsidR="00194DFD" w:rsidDel="001D69DE" w:rsidRDefault="00194DFD">
      <w:pPr>
        <w:rPr>
          <w:del w:id="5332" w:author="chaniaayulestari@outlook.com" w:date="2021-11-12T16:32:00Z"/>
          <w:lang w:val="id-ID"/>
        </w:rPr>
        <w:pPrChange w:id="5333" w:author="Rafi Aziizi" w:date="2021-11-13T11:30:00Z">
          <w:pPr>
            <w:jc w:val="center"/>
          </w:pPr>
        </w:pPrChange>
      </w:pPr>
    </w:p>
    <w:p w14:paraId="4AB1B7E8" w14:textId="75F8E0BA" w:rsidR="00194DFD" w:rsidDel="001D69DE" w:rsidRDefault="00194DFD">
      <w:pPr>
        <w:rPr>
          <w:del w:id="5334" w:author="chaniaayulestari@outlook.com" w:date="2021-11-12T16:32:00Z"/>
          <w:lang w:val="id-ID"/>
        </w:rPr>
        <w:pPrChange w:id="5335" w:author="Rafi Aziizi" w:date="2021-11-13T11:30:00Z">
          <w:pPr>
            <w:jc w:val="center"/>
          </w:pPr>
        </w:pPrChange>
      </w:pPr>
    </w:p>
    <w:p w14:paraId="53D1442A" w14:textId="67D22D6A" w:rsidR="00194DFD" w:rsidDel="001D69DE" w:rsidRDefault="00194DFD">
      <w:pPr>
        <w:rPr>
          <w:del w:id="5336" w:author="chaniaayulestari@outlook.com" w:date="2021-11-12T16:32:00Z"/>
          <w:lang w:val="id-ID"/>
        </w:rPr>
        <w:pPrChange w:id="5337" w:author="Rafi Aziizi" w:date="2021-11-13T11:30:00Z">
          <w:pPr>
            <w:jc w:val="center"/>
          </w:pPr>
        </w:pPrChange>
      </w:pPr>
    </w:p>
    <w:p w14:paraId="54F98F40" w14:textId="05252071" w:rsidR="00194DFD" w:rsidDel="001D69DE" w:rsidRDefault="00194DFD">
      <w:pPr>
        <w:rPr>
          <w:del w:id="5338" w:author="chaniaayulestari@outlook.com" w:date="2021-11-12T16:32:00Z"/>
          <w:lang w:val="id-ID"/>
        </w:rPr>
        <w:pPrChange w:id="5339" w:author="Rafi Aziizi" w:date="2021-11-13T11:30:00Z">
          <w:pPr>
            <w:jc w:val="center"/>
          </w:pPr>
        </w:pPrChange>
      </w:pPr>
    </w:p>
    <w:p w14:paraId="7036845E" w14:textId="7C5A35DC" w:rsidR="00194DFD" w:rsidDel="001D69DE" w:rsidRDefault="00194DFD">
      <w:pPr>
        <w:rPr>
          <w:del w:id="5340" w:author="chaniaayulestari@outlook.com" w:date="2021-11-12T16:32:00Z"/>
          <w:lang w:val="id-ID"/>
        </w:rPr>
        <w:pPrChange w:id="5341" w:author="Rafi Aziizi" w:date="2021-11-13T11:30:00Z">
          <w:pPr>
            <w:jc w:val="center"/>
          </w:pPr>
        </w:pPrChange>
      </w:pPr>
    </w:p>
    <w:p w14:paraId="4D82C6F2" w14:textId="2BD13C93" w:rsidR="00194DFD" w:rsidDel="001D69DE" w:rsidRDefault="00194DFD">
      <w:pPr>
        <w:rPr>
          <w:del w:id="5342" w:author="chaniaayulestari@outlook.com" w:date="2021-11-12T16:32:00Z"/>
          <w:lang w:val="id-ID"/>
        </w:rPr>
        <w:pPrChange w:id="5343" w:author="Rafi Aziizi" w:date="2021-11-13T11:30:00Z">
          <w:pPr>
            <w:jc w:val="center"/>
          </w:pPr>
        </w:pPrChange>
      </w:pPr>
    </w:p>
    <w:p w14:paraId="676185D6" w14:textId="150D8C6D" w:rsidR="00194DFD" w:rsidDel="001D69DE" w:rsidRDefault="00194DFD">
      <w:pPr>
        <w:rPr>
          <w:del w:id="5344" w:author="chaniaayulestari@outlook.com" w:date="2021-11-12T16:32:00Z"/>
          <w:lang w:val="id-ID"/>
        </w:rPr>
        <w:pPrChange w:id="5345" w:author="Rafi Aziizi" w:date="2021-11-13T11:30:00Z">
          <w:pPr>
            <w:jc w:val="center"/>
          </w:pPr>
        </w:pPrChange>
      </w:pPr>
    </w:p>
    <w:p w14:paraId="0E04502E" w14:textId="43D0EDD7" w:rsidR="00194DFD" w:rsidDel="001D69DE" w:rsidRDefault="00194DFD">
      <w:pPr>
        <w:rPr>
          <w:del w:id="5346" w:author="chaniaayulestari@outlook.com" w:date="2021-11-12T16:32:00Z"/>
          <w:lang w:val="id-ID"/>
        </w:rPr>
        <w:pPrChange w:id="5347" w:author="Rafi Aziizi" w:date="2021-11-13T11:30:00Z">
          <w:pPr>
            <w:jc w:val="center"/>
          </w:pPr>
        </w:pPrChange>
      </w:pPr>
    </w:p>
    <w:p w14:paraId="3A8B473B" w14:textId="41412C71" w:rsidR="00194DFD" w:rsidDel="001D69DE" w:rsidRDefault="00194DFD">
      <w:pPr>
        <w:rPr>
          <w:del w:id="5348" w:author="chaniaayulestari@outlook.com" w:date="2021-11-12T16:32:00Z"/>
          <w:lang w:val="id-ID"/>
        </w:rPr>
        <w:pPrChange w:id="5349" w:author="Rafi Aziizi" w:date="2021-11-13T11:30:00Z">
          <w:pPr>
            <w:jc w:val="center"/>
          </w:pPr>
        </w:pPrChange>
      </w:pPr>
    </w:p>
    <w:p w14:paraId="6CAB6A9E" w14:textId="10C234B3" w:rsidR="00194DFD" w:rsidDel="001D69DE" w:rsidRDefault="00194DFD">
      <w:pPr>
        <w:rPr>
          <w:del w:id="5350" w:author="chaniaayulestari@outlook.com" w:date="2021-11-12T16:32:00Z"/>
          <w:lang w:val="id-ID"/>
        </w:rPr>
        <w:pPrChange w:id="5351" w:author="Rafi Aziizi" w:date="2021-11-13T11:30:00Z">
          <w:pPr>
            <w:tabs>
              <w:tab w:val="left" w:pos="5107"/>
            </w:tabs>
            <w:jc w:val="left"/>
          </w:pPr>
        </w:pPrChange>
      </w:pPr>
      <w:del w:id="5352" w:author="chaniaayulestari@outlook.com" w:date="2021-11-12T16:32:00Z">
        <w:r w:rsidDel="001D69DE">
          <w:rPr>
            <w:lang w:val="id-ID"/>
          </w:rPr>
          <w:tab/>
        </w:r>
      </w:del>
    </w:p>
    <w:p w14:paraId="5E4AC0B5" w14:textId="056C6676" w:rsidR="00194DFD" w:rsidDel="001D69DE" w:rsidRDefault="00194DFD">
      <w:pPr>
        <w:rPr>
          <w:del w:id="5353" w:author="chaniaayulestari@outlook.com" w:date="2021-11-12T16:32:00Z"/>
          <w:lang w:val="id-ID"/>
        </w:rPr>
        <w:pPrChange w:id="5354" w:author="Rafi Aziizi" w:date="2021-11-13T11:30:00Z">
          <w:pPr>
            <w:jc w:val="center"/>
          </w:pPr>
        </w:pPrChange>
      </w:pPr>
    </w:p>
    <w:p w14:paraId="5915CF44" w14:textId="1525037B" w:rsidR="00A2766B" w:rsidDel="00FF5489" w:rsidRDefault="00A2766B">
      <w:pPr>
        <w:rPr>
          <w:del w:id="5355" w:author="Rafi Aziizi" w:date="2021-11-13T11:30:00Z"/>
          <w:lang w:val="id-ID"/>
        </w:rPr>
        <w:pPrChange w:id="5356" w:author="Rafi Aziizi" w:date="2021-11-13T11:30:00Z">
          <w:pPr>
            <w:jc w:val="center"/>
          </w:pPr>
        </w:pPrChange>
      </w:pPr>
    </w:p>
    <w:p w14:paraId="2092E2AC" w14:textId="48034380" w:rsidR="00194DFD" w:rsidRPr="004A229B" w:rsidDel="00FF5489" w:rsidRDefault="00194DFD">
      <w:pPr>
        <w:rPr>
          <w:del w:id="5357" w:author="Rafi Aziizi" w:date="2021-11-13T11:30:00Z"/>
          <w:lang w:val="id-ID"/>
        </w:rPr>
        <w:pPrChange w:id="5358"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5359" w:author="Rafi Aziizi" w:date="2021-11-13T12:03:00Z">
            <w:rPr>
              <w:lang w:val="id-ID"/>
            </w:rPr>
          </w:rPrChange>
        </w:rPr>
      </w:pPr>
      <w:r w:rsidRPr="004822D0">
        <w:rPr>
          <w:b/>
          <w:bCs/>
          <w:rPrChange w:id="5360" w:author="Rafi Aziizi" w:date="2021-11-13T12:03:00Z">
            <w:rPr/>
          </w:rPrChange>
        </w:rPr>
        <w:t>Kelola Guru</w:t>
      </w:r>
    </w:p>
    <w:p w14:paraId="616033B7" w14:textId="1BE6F1DA" w:rsidR="005B28D5" w:rsidDel="006A1DDD" w:rsidRDefault="005B28D5">
      <w:pPr>
        <w:ind w:firstLine="426"/>
        <w:rPr>
          <w:del w:id="5361"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5362" w:author="Rafi Aziizi" w:date="2021-11-13T12:13:00Z">
        <w:r w:rsidR="004822D0">
          <w:t xml:space="preserve">, memperbaharui, maupun melihat profile </w:t>
        </w:r>
      </w:ins>
      <w:del w:id="5363"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ins w:id="5364" w:author="Rafi Aziizi" w:date="2021-11-12T10:48:00Z">
        <w:r w:rsidR="007C5FA9">
          <w:t>.</w:t>
        </w:r>
      </w:ins>
      <w:del w:id="5365" w:author="Rafi Aziizi" w:date="2021-11-12T10:48:00Z">
        <w:r w:rsidR="00194DFD" w:rsidDel="007C5FA9">
          <w:delText>.</w:delText>
        </w:r>
      </w:del>
    </w:p>
    <w:p w14:paraId="05D90BF8" w14:textId="72ACDF6A" w:rsidR="006A1DDD" w:rsidRDefault="006A1DDD" w:rsidP="005B28D5">
      <w:pPr>
        <w:ind w:firstLine="426"/>
        <w:rPr>
          <w:ins w:id="5366" w:author="chaniaayulestari@outlook.com" w:date="2021-11-13T20:19:00Z"/>
        </w:rPr>
      </w:pPr>
    </w:p>
    <w:p w14:paraId="6D03D9CB" w14:textId="47C73D5A" w:rsidR="006A1DDD" w:rsidRDefault="006A1DDD" w:rsidP="005B28D5">
      <w:pPr>
        <w:ind w:firstLine="426"/>
        <w:rPr>
          <w:ins w:id="5367" w:author="chaniaayulestari@outlook.com" w:date="2021-11-13T20:19:00Z"/>
        </w:rPr>
      </w:pPr>
    </w:p>
    <w:p w14:paraId="4189823B" w14:textId="5355F7C9" w:rsidR="006A1DDD" w:rsidRDefault="006A1DDD" w:rsidP="005B28D5">
      <w:pPr>
        <w:ind w:firstLine="426"/>
        <w:rPr>
          <w:ins w:id="5368" w:author="chaniaayulestari@outlook.com" w:date="2021-11-13T20:19:00Z"/>
        </w:rPr>
      </w:pPr>
    </w:p>
    <w:p w14:paraId="240FB882" w14:textId="0A260894" w:rsidR="006A1DDD" w:rsidRDefault="006A1DDD" w:rsidP="005B28D5">
      <w:pPr>
        <w:ind w:firstLine="426"/>
        <w:rPr>
          <w:ins w:id="5369" w:author="chaniaayulestari@outlook.com" w:date="2021-11-13T20:19:00Z"/>
        </w:rPr>
      </w:pPr>
    </w:p>
    <w:p w14:paraId="7023D5D4" w14:textId="29CF0B78" w:rsidR="006A1DDD" w:rsidRDefault="006A1DDD" w:rsidP="005B28D5">
      <w:pPr>
        <w:ind w:firstLine="426"/>
        <w:rPr>
          <w:ins w:id="5370" w:author="chaniaayulestari@outlook.com" w:date="2021-11-13T20:19:00Z"/>
        </w:rPr>
      </w:pPr>
    </w:p>
    <w:p w14:paraId="06F7D257" w14:textId="6C4CFB9D" w:rsidR="006A1DDD" w:rsidRDefault="006A1DDD" w:rsidP="005B28D5">
      <w:pPr>
        <w:ind w:firstLine="426"/>
        <w:rPr>
          <w:ins w:id="5371" w:author="chaniaayulestari@outlook.com" w:date="2021-11-13T20:19:00Z"/>
        </w:rPr>
      </w:pPr>
    </w:p>
    <w:p w14:paraId="605DB616" w14:textId="722DF35A" w:rsidR="006A1DDD" w:rsidRDefault="006A1DDD" w:rsidP="005B28D5">
      <w:pPr>
        <w:ind w:firstLine="426"/>
        <w:rPr>
          <w:ins w:id="5372" w:author="chaniaayulestari@outlook.com" w:date="2021-11-14T02:13:00Z"/>
        </w:rPr>
      </w:pPr>
    </w:p>
    <w:p w14:paraId="67DDB5A9" w14:textId="77777777" w:rsidR="00936E48" w:rsidRDefault="00936E48" w:rsidP="005B28D5">
      <w:pPr>
        <w:ind w:firstLine="426"/>
        <w:rPr>
          <w:ins w:id="5373" w:author="chaniaayulestari@outlook.com" w:date="2021-11-13T20:19:00Z"/>
        </w:rPr>
      </w:pPr>
    </w:p>
    <w:p w14:paraId="7AECB7DB" w14:textId="66563C46" w:rsidR="006A1DDD" w:rsidRDefault="006A1DDD" w:rsidP="005B28D5">
      <w:pPr>
        <w:ind w:firstLine="426"/>
        <w:rPr>
          <w:ins w:id="5374" w:author="chaniaayulestari@outlook.com" w:date="2021-11-13T20:20:00Z"/>
        </w:rPr>
      </w:pPr>
    </w:p>
    <w:p w14:paraId="1553430B" w14:textId="363FA8E8" w:rsidR="006A1DDD" w:rsidRDefault="006A1DDD" w:rsidP="005B28D5">
      <w:pPr>
        <w:ind w:firstLine="426"/>
        <w:rPr>
          <w:ins w:id="5375" w:author="chaniaayulestari@outlook.com" w:date="2021-11-13T20:20:00Z"/>
        </w:rPr>
      </w:pPr>
    </w:p>
    <w:p w14:paraId="433F90B1" w14:textId="77777777" w:rsidR="006A1DDD" w:rsidRPr="00194DFD" w:rsidRDefault="006A1DDD" w:rsidP="005B28D5">
      <w:pPr>
        <w:ind w:firstLine="426"/>
        <w:rPr>
          <w:ins w:id="5376" w:author="chaniaayulestari@outlook.com" w:date="2021-11-13T20:19:00Z"/>
        </w:rPr>
      </w:pPr>
    </w:p>
    <w:p w14:paraId="6A0DE143" w14:textId="6F3E26C5" w:rsidR="005B28D5" w:rsidDel="007C5FA9" w:rsidRDefault="005B28D5">
      <w:pPr>
        <w:rPr>
          <w:del w:id="5377" w:author="Rafi Aziizi" w:date="2021-11-12T10:48:00Z"/>
          <w:lang w:val="id-ID"/>
        </w:rPr>
        <w:pPrChange w:id="5378" w:author="Rafi Aziizi" w:date="2021-11-12T10:48:00Z">
          <w:pPr>
            <w:ind w:left="66"/>
          </w:pPr>
        </w:pPrChange>
      </w:pPr>
    </w:p>
    <w:p w14:paraId="4AC535D6" w14:textId="3E62568B" w:rsidR="00194DFD" w:rsidDel="007C5FA9" w:rsidRDefault="00194DFD">
      <w:pPr>
        <w:rPr>
          <w:del w:id="5379" w:author="Rafi Aziizi" w:date="2021-11-12T10:48:00Z"/>
          <w:lang w:val="id-ID"/>
        </w:rPr>
        <w:pPrChange w:id="5380" w:author="Rafi Aziizi" w:date="2021-11-12T10:48:00Z">
          <w:pPr>
            <w:ind w:left="66"/>
          </w:pPr>
        </w:pPrChange>
      </w:pPr>
    </w:p>
    <w:p w14:paraId="7EE36F90" w14:textId="5D9ED974" w:rsidR="00194DFD" w:rsidDel="007C5FA9" w:rsidRDefault="00194DFD">
      <w:pPr>
        <w:rPr>
          <w:del w:id="5381" w:author="Rafi Aziizi" w:date="2021-11-12T10:48:00Z"/>
          <w:lang w:val="id-ID"/>
        </w:rPr>
        <w:pPrChange w:id="5382" w:author="Rafi Aziizi" w:date="2021-11-12T10:48:00Z">
          <w:pPr>
            <w:ind w:left="66"/>
          </w:pPr>
        </w:pPrChange>
      </w:pPr>
    </w:p>
    <w:p w14:paraId="7244AF3F" w14:textId="32091181" w:rsidR="00194DFD" w:rsidDel="007C5FA9" w:rsidRDefault="00194DFD">
      <w:pPr>
        <w:rPr>
          <w:del w:id="5383" w:author="Rafi Aziizi" w:date="2021-11-12T10:48:00Z"/>
          <w:lang w:val="id-ID"/>
        </w:rPr>
        <w:pPrChange w:id="5384" w:author="Rafi Aziizi" w:date="2021-11-12T10:48:00Z">
          <w:pPr>
            <w:ind w:left="66"/>
          </w:pPr>
        </w:pPrChange>
      </w:pPr>
    </w:p>
    <w:p w14:paraId="456E347B" w14:textId="2FE032BE" w:rsidR="00194DFD" w:rsidRDefault="00194DFD">
      <w:pPr>
        <w:ind w:firstLine="426"/>
        <w:rPr>
          <w:lang w:val="id-ID"/>
        </w:rPr>
        <w:pPrChange w:id="5385" w:author="Rafi Aziizi" w:date="2021-11-12T10:48:00Z">
          <w:pPr>
            <w:ind w:left="66"/>
          </w:pPr>
        </w:pPrChange>
      </w:pPr>
    </w:p>
    <w:p w14:paraId="30500D0D" w14:textId="69956FE6" w:rsidR="00FF5489" w:rsidRDefault="000749AF" w:rsidP="002040D9">
      <w:pPr>
        <w:pStyle w:val="ListParagraph"/>
        <w:numPr>
          <w:ilvl w:val="0"/>
          <w:numId w:val="117"/>
        </w:numPr>
        <w:ind w:left="426"/>
        <w:rPr>
          <w:ins w:id="5386" w:author="chaniaayulestari@outlook.com" w:date="2021-11-13T15:47:00Z"/>
          <w:b/>
          <w:bCs/>
        </w:rPr>
      </w:pPr>
      <w:ins w:id="5387" w:author="chaniaayulestari@outlook.com" w:date="2021-11-13T15:47:00Z">
        <w:del w:id="5388" w:author="Rafi Aziizi" w:date="2021-11-13T18:24:00Z">
          <w:r w:rsidDel="000D70CD">
            <w:rPr>
              <w:noProof/>
            </w:rPr>
            <w:drawing>
              <wp:inline distT="0" distB="0" distL="0" distR="0" wp14:anchorId="24CA25C8" wp14:editId="7D2AECC0">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5389" w:author="Rafi Aziizi" w:date="2021-11-13T11:31:00Z">
        <w:r w:rsidR="00FF5489" w:rsidRPr="002040D9">
          <w:rPr>
            <w:b/>
            <w:bCs/>
            <w:noProof/>
            <w:rPrChange w:id="5390" w:author="chaniaayulestari@outlook.com" w:date="2021-11-13T15:20:00Z">
              <w:rPr>
                <w:noProof/>
              </w:rPr>
            </w:rPrChange>
          </w:rPr>
          <w:t xml:space="preserve">Lihat </w:t>
        </w:r>
      </w:ins>
      <w:ins w:id="5391" w:author="Rafi Aziizi" w:date="2021-11-13T11:32:00Z">
        <w:r w:rsidR="00FF5489" w:rsidRPr="002040D9">
          <w:rPr>
            <w:b/>
            <w:bCs/>
            <w:noProof/>
            <w:rPrChange w:id="5392" w:author="chaniaayulestari@outlook.com" w:date="2021-11-13T15:20:00Z">
              <w:rPr>
                <w:noProof/>
              </w:rPr>
            </w:rPrChange>
          </w:rPr>
          <w:t>Guru</w:t>
        </w:r>
      </w:ins>
    </w:p>
    <w:p w14:paraId="3B69460A" w14:textId="77777777" w:rsidR="006A1DDD" w:rsidRDefault="000D70CD" w:rsidP="006A1DDD">
      <w:pPr>
        <w:keepNext/>
        <w:ind w:left="66"/>
        <w:rPr>
          <w:ins w:id="5393" w:author="chaniaayulestari@outlook.com" w:date="2021-11-13T20:20:00Z"/>
        </w:rPr>
        <w:pPrChange w:id="5394" w:author="chaniaayulestari@outlook.com" w:date="2021-11-13T20:20:00Z">
          <w:pPr>
            <w:keepNext/>
            <w:ind w:left="66"/>
          </w:pPr>
        </w:pPrChange>
      </w:pPr>
      <w:ins w:id="5395" w:author="Rafi Aziizi" w:date="2021-11-13T18:24:00Z">
        <w:r>
          <w:rPr>
            <w:noProof/>
          </w:rPr>
          <w:lastRenderedPageBreak/>
          <w:drawing>
            <wp:inline distT="0" distB="0" distL="0" distR="0" wp14:anchorId="69E30AEB" wp14:editId="72C97A32">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79BFC08" w:rsidR="000749AF" w:rsidRDefault="006A1DDD" w:rsidP="006A1DDD">
      <w:pPr>
        <w:pStyle w:val="Caption"/>
        <w:jc w:val="center"/>
        <w:rPr>
          <w:ins w:id="5396" w:author="chaniaayulestari@outlook.com" w:date="2021-11-13T16:08:00Z"/>
        </w:rPr>
        <w:pPrChange w:id="5397" w:author="chaniaayulestari@outlook.com" w:date="2021-11-13T20:20:00Z">
          <w:pPr>
            <w:keepNext/>
            <w:ind w:left="66"/>
          </w:pPr>
        </w:pPrChange>
      </w:pPr>
      <w:bookmarkStart w:id="5398" w:name="_Toc87731449"/>
      <w:ins w:id="5399" w:author="chaniaayulestari@outlook.com" w:date="2021-11-13T20:20:00Z">
        <w:r>
          <w:t xml:space="preserve">Gambar 3. </w:t>
        </w:r>
        <w:r>
          <w:fldChar w:fldCharType="begin"/>
        </w:r>
        <w:r>
          <w:instrText xml:space="preserve"> SEQ Gambar___3. \* ARABIC </w:instrText>
        </w:r>
      </w:ins>
      <w:r>
        <w:fldChar w:fldCharType="separate"/>
      </w:r>
      <w:ins w:id="5400" w:author="chaniaayulestari@outlook.com" w:date="2021-11-13T21:25:00Z">
        <w:r w:rsidR="00B46735">
          <w:rPr>
            <w:noProof/>
          </w:rPr>
          <w:t>14</w:t>
        </w:r>
      </w:ins>
      <w:ins w:id="5401" w:author="chaniaayulestari@outlook.com" w:date="2021-11-13T20:20:00Z">
        <w:r>
          <w:fldChar w:fldCharType="end"/>
        </w:r>
        <w:r>
          <w:t xml:space="preserve"> </w:t>
        </w:r>
        <w:r w:rsidRPr="00DE06DE">
          <w:t>Sequence Diagra</w:t>
        </w:r>
        <w:r>
          <w:t>m Lihat Data Guru</w:t>
        </w:r>
      </w:ins>
      <w:bookmarkEnd w:id="5398"/>
    </w:p>
    <w:p w14:paraId="4EB3CC0E" w14:textId="43AC1375" w:rsidR="000749AF" w:rsidDel="000D70CD" w:rsidRDefault="000749AF" w:rsidP="000749AF">
      <w:pPr>
        <w:keepNext/>
        <w:ind w:left="66"/>
        <w:rPr>
          <w:ins w:id="5402" w:author="chaniaayulestari@outlook.com" w:date="2021-11-13T16:08:00Z"/>
          <w:del w:id="5403" w:author="Rafi Aziizi" w:date="2021-11-13T18:24:00Z"/>
        </w:rPr>
      </w:pPr>
    </w:p>
    <w:p w14:paraId="66B2D05A" w14:textId="3B733D5B" w:rsidR="000749AF" w:rsidDel="000D70CD" w:rsidRDefault="000749AF" w:rsidP="000749AF">
      <w:pPr>
        <w:keepNext/>
        <w:ind w:left="66"/>
        <w:rPr>
          <w:ins w:id="5404" w:author="chaniaayulestari@outlook.com" w:date="2021-11-13T16:08:00Z"/>
          <w:del w:id="5405" w:author="Rafi Aziizi" w:date="2021-11-13T18:24:00Z"/>
        </w:rPr>
      </w:pPr>
    </w:p>
    <w:p w14:paraId="33A81937" w14:textId="4F059B55" w:rsidR="000749AF" w:rsidDel="000D70CD" w:rsidRDefault="000749AF" w:rsidP="000749AF">
      <w:pPr>
        <w:keepNext/>
        <w:ind w:left="66"/>
        <w:rPr>
          <w:ins w:id="5406" w:author="chaniaayulestari@outlook.com" w:date="2021-11-13T16:08:00Z"/>
          <w:del w:id="5407" w:author="Rafi Aziizi" w:date="2021-11-13T18:24:00Z"/>
        </w:rPr>
      </w:pPr>
    </w:p>
    <w:p w14:paraId="64AD3A94" w14:textId="2524EC77" w:rsidR="000749AF" w:rsidDel="000D70CD" w:rsidRDefault="000749AF" w:rsidP="000749AF">
      <w:pPr>
        <w:keepNext/>
        <w:ind w:left="66"/>
        <w:rPr>
          <w:ins w:id="5408" w:author="chaniaayulestari@outlook.com" w:date="2021-11-13T16:08:00Z"/>
          <w:del w:id="5409" w:author="Rafi Aziizi" w:date="2021-11-13T18:24:00Z"/>
        </w:rPr>
      </w:pPr>
    </w:p>
    <w:p w14:paraId="62CFBD8B" w14:textId="149049E1" w:rsidR="000749AF" w:rsidDel="000D70CD" w:rsidRDefault="000749AF" w:rsidP="000749AF">
      <w:pPr>
        <w:keepNext/>
        <w:ind w:left="66"/>
        <w:rPr>
          <w:ins w:id="5410" w:author="chaniaayulestari@outlook.com" w:date="2021-11-13T16:08:00Z"/>
          <w:del w:id="5411" w:author="Rafi Aziizi" w:date="2021-11-13T18:24:00Z"/>
        </w:rPr>
      </w:pPr>
    </w:p>
    <w:p w14:paraId="6FFEAB2F" w14:textId="7E6EFC80" w:rsidR="000749AF" w:rsidDel="000D70CD" w:rsidRDefault="000749AF" w:rsidP="000749AF">
      <w:pPr>
        <w:keepNext/>
        <w:ind w:left="66"/>
        <w:rPr>
          <w:ins w:id="5412" w:author="chaniaayulestari@outlook.com" w:date="2021-11-13T16:08:00Z"/>
          <w:del w:id="5413" w:author="Rafi Aziizi" w:date="2021-11-13T18:24:00Z"/>
        </w:rPr>
      </w:pPr>
    </w:p>
    <w:p w14:paraId="703819F0" w14:textId="02D9AA72" w:rsidR="000749AF" w:rsidDel="000D70CD" w:rsidRDefault="000749AF" w:rsidP="000749AF">
      <w:pPr>
        <w:keepNext/>
        <w:ind w:left="66"/>
        <w:rPr>
          <w:ins w:id="5414" w:author="chaniaayulestari@outlook.com" w:date="2021-11-13T16:08:00Z"/>
          <w:del w:id="5415" w:author="Rafi Aziizi" w:date="2021-11-13T18:24:00Z"/>
        </w:rPr>
      </w:pPr>
    </w:p>
    <w:p w14:paraId="6C979AF0" w14:textId="736C9946" w:rsidR="000749AF" w:rsidDel="000D70CD" w:rsidRDefault="000749AF" w:rsidP="000749AF">
      <w:pPr>
        <w:keepNext/>
        <w:ind w:left="66"/>
        <w:rPr>
          <w:ins w:id="5416" w:author="chaniaayulestari@outlook.com" w:date="2021-11-13T16:08:00Z"/>
          <w:del w:id="5417" w:author="Rafi Aziizi" w:date="2021-11-13T18:24:00Z"/>
        </w:rPr>
      </w:pPr>
    </w:p>
    <w:p w14:paraId="56A28F24" w14:textId="284105AC" w:rsidR="000749AF" w:rsidDel="000D70CD" w:rsidRDefault="000749AF" w:rsidP="000749AF">
      <w:pPr>
        <w:keepNext/>
        <w:ind w:left="66"/>
        <w:rPr>
          <w:ins w:id="5418" w:author="chaniaayulestari@outlook.com" w:date="2021-11-13T16:08:00Z"/>
          <w:del w:id="5419" w:author="Rafi Aziizi" w:date="2021-11-13T18:24:00Z"/>
        </w:rPr>
      </w:pPr>
    </w:p>
    <w:p w14:paraId="4B6C796C" w14:textId="61836FF9" w:rsidR="000749AF" w:rsidDel="000D70CD" w:rsidRDefault="000749AF" w:rsidP="000749AF">
      <w:pPr>
        <w:keepNext/>
        <w:ind w:left="66"/>
        <w:rPr>
          <w:ins w:id="5420" w:author="chaniaayulestari@outlook.com" w:date="2021-11-13T16:08:00Z"/>
          <w:del w:id="5421" w:author="Rafi Aziizi" w:date="2021-11-13T18:24:00Z"/>
        </w:rPr>
      </w:pPr>
    </w:p>
    <w:p w14:paraId="76E69730" w14:textId="0A6B9128" w:rsidR="000749AF" w:rsidDel="000D70CD" w:rsidRDefault="000749AF" w:rsidP="000749AF">
      <w:pPr>
        <w:keepNext/>
        <w:ind w:left="66"/>
        <w:rPr>
          <w:ins w:id="5422" w:author="chaniaayulestari@outlook.com" w:date="2021-11-13T16:08:00Z"/>
          <w:del w:id="5423" w:author="Rafi Aziizi" w:date="2021-11-13T18:24:00Z"/>
        </w:rPr>
      </w:pPr>
    </w:p>
    <w:p w14:paraId="7B5D020A" w14:textId="5BAC5C02" w:rsidR="000749AF" w:rsidDel="000D70CD" w:rsidRDefault="000749AF">
      <w:pPr>
        <w:keepNext/>
        <w:ind w:left="66"/>
        <w:rPr>
          <w:ins w:id="5424" w:author="chaniaayulestari@outlook.com" w:date="2021-11-13T16:07:00Z"/>
          <w:del w:id="5425" w:author="Rafi Aziizi" w:date="2021-11-13T18:24:00Z"/>
        </w:rPr>
        <w:pPrChange w:id="5426" w:author="chaniaayulestari@outlook.com" w:date="2021-11-13T16:07:00Z">
          <w:pPr>
            <w:ind w:left="66"/>
          </w:pPr>
        </w:pPrChange>
      </w:pPr>
    </w:p>
    <w:p w14:paraId="24AF754A" w14:textId="375C1641" w:rsidR="00642D81" w:rsidRPr="00642D81" w:rsidDel="006A1DDD" w:rsidRDefault="00642D81">
      <w:pPr>
        <w:pStyle w:val="Caption"/>
        <w:jc w:val="center"/>
        <w:rPr>
          <w:ins w:id="5427" w:author="Rafi Aziizi" w:date="2021-11-13T11:31:00Z"/>
          <w:del w:id="5428" w:author="chaniaayulestari@outlook.com" w:date="2021-11-13T20:20:00Z"/>
          <w:b/>
          <w:bCs/>
          <w:rPrChange w:id="5429" w:author="chaniaayulestari@outlook.com" w:date="2021-11-13T15:47:00Z">
            <w:rPr>
              <w:ins w:id="5430" w:author="Rafi Aziizi" w:date="2021-11-13T11:31:00Z"/>
              <w:del w:id="5431" w:author="chaniaayulestari@outlook.com" w:date="2021-11-13T20:20:00Z"/>
            </w:rPr>
          </w:rPrChange>
        </w:rPr>
        <w:pPrChange w:id="5432"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5433" w:author="chaniaayulestari@outlook.com" w:date="2021-11-13T15:47:00Z"/>
          <w:b/>
          <w:bCs/>
        </w:rPr>
      </w:pPr>
      <w:ins w:id="5434" w:author="chaniaayulestari@outlook.com" w:date="2021-11-13T16:07:00Z">
        <w:del w:id="5435" w:author="Rafi Aziizi" w:date="2021-11-13T18:24:00Z">
          <w:r w:rsidDel="000D70CD">
            <w:rPr>
              <w:noProof/>
            </w:rPr>
            <w:drawing>
              <wp:inline distT="0" distB="0" distL="0" distR="0" wp14:anchorId="4D256BBD" wp14:editId="3661BCB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5436" w:author="Rafi Aziizi" w:date="2021-11-13T11:31:00Z">
        <w:r w:rsidR="00FF5489" w:rsidRPr="002040D9">
          <w:rPr>
            <w:b/>
            <w:bCs/>
            <w:rPrChange w:id="5437" w:author="chaniaayulestari@outlook.com" w:date="2021-11-13T15:20:00Z">
              <w:rPr/>
            </w:rPrChange>
          </w:rPr>
          <w:t xml:space="preserve">Hapus </w:t>
        </w:r>
      </w:ins>
      <w:ins w:id="5438" w:author="Rafi Aziizi" w:date="2021-11-13T11:32:00Z">
        <w:r w:rsidR="00FF5489" w:rsidRPr="002040D9">
          <w:rPr>
            <w:b/>
            <w:bCs/>
            <w:rPrChange w:id="5439" w:author="chaniaayulestari@outlook.com" w:date="2021-11-13T15:20:00Z">
              <w:rPr/>
            </w:rPrChange>
          </w:rPr>
          <w:t>Guru</w:t>
        </w:r>
      </w:ins>
    </w:p>
    <w:p w14:paraId="76F4A515" w14:textId="77777777" w:rsidR="006A1DDD" w:rsidRDefault="000D70CD" w:rsidP="006A1DDD">
      <w:pPr>
        <w:keepNext/>
        <w:rPr>
          <w:ins w:id="5440" w:author="chaniaayulestari@outlook.com" w:date="2021-11-13T20:20:00Z"/>
        </w:rPr>
        <w:pPrChange w:id="5441" w:author="chaniaayulestari@outlook.com" w:date="2021-11-13T20:20:00Z">
          <w:pPr/>
        </w:pPrChange>
      </w:pPr>
      <w:ins w:id="5442" w:author="Rafi Aziizi" w:date="2021-11-13T18:24:00Z">
        <w:r>
          <w:rPr>
            <w:noProof/>
          </w:rPr>
          <w:drawing>
            <wp:inline distT="0" distB="0" distL="0" distR="0" wp14:anchorId="61B750BD" wp14:editId="5E9259C7">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2461E9F3" w:rsidR="000749AF" w:rsidRDefault="006A1DDD" w:rsidP="006A1DDD">
      <w:pPr>
        <w:pStyle w:val="Caption"/>
        <w:jc w:val="center"/>
        <w:rPr>
          <w:ins w:id="5443" w:author="chaniaayulestari@outlook.com" w:date="2021-11-13T16:07:00Z"/>
          <w:b/>
          <w:bCs/>
        </w:rPr>
        <w:pPrChange w:id="5444" w:author="chaniaayulestari@outlook.com" w:date="2021-11-13T20:21:00Z">
          <w:pPr>
            <w:pStyle w:val="ListParagraph"/>
            <w:ind w:left="426"/>
          </w:pPr>
        </w:pPrChange>
      </w:pPr>
      <w:bookmarkStart w:id="5445" w:name="_Toc87731450"/>
      <w:ins w:id="5446" w:author="chaniaayulestari@outlook.com" w:date="2021-11-13T20:20:00Z">
        <w:r>
          <w:t xml:space="preserve">Gambar 3. </w:t>
        </w:r>
        <w:r>
          <w:fldChar w:fldCharType="begin"/>
        </w:r>
        <w:r>
          <w:instrText xml:space="preserve"> SEQ Gambar___3. \* ARABIC </w:instrText>
        </w:r>
      </w:ins>
      <w:r>
        <w:fldChar w:fldCharType="separate"/>
      </w:r>
      <w:ins w:id="5447" w:author="chaniaayulestari@outlook.com" w:date="2021-11-13T21:25:00Z">
        <w:r w:rsidR="00B46735">
          <w:rPr>
            <w:noProof/>
          </w:rPr>
          <w:t>15</w:t>
        </w:r>
      </w:ins>
      <w:ins w:id="5448" w:author="chaniaayulestari@outlook.com" w:date="2021-11-13T20:20:00Z">
        <w:r>
          <w:fldChar w:fldCharType="end"/>
        </w:r>
        <w:r>
          <w:t xml:space="preserve"> </w:t>
        </w:r>
        <w:r w:rsidRPr="007579B8">
          <w:t xml:space="preserve">Sequence Diagram </w:t>
        </w:r>
        <w:r>
          <w:t>Hapus Data Guru</w:t>
        </w:r>
      </w:ins>
      <w:bookmarkEnd w:id="5445"/>
    </w:p>
    <w:p w14:paraId="488040DA" w14:textId="3B90A573" w:rsidR="000749AF" w:rsidDel="006A1DDD" w:rsidRDefault="000749AF">
      <w:pPr>
        <w:rPr>
          <w:del w:id="5449" w:author="Rafi Aziizi" w:date="2021-11-13T18:24:00Z"/>
          <w:b/>
          <w:bCs/>
        </w:rPr>
      </w:pPr>
    </w:p>
    <w:p w14:paraId="372802CC" w14:textId="150013AB" w:rsidR="006A1DDD" w:rsidRDefault="006A1DDD" w:rsidP="00642D81">
      <w:pPr>
        <w:pStyle w:val="ListParagraph"/>
        <w:ind w:left="426"/>
        <w:rPr>
          <w:ins w:id="5450" w:author="chaniaayulestari@outlook.com" w:date="2021-11-13T20:21:00Z"/>
          <w:b/>
          <w:bCs/>
        </w:rPr>
      </w:pPr>
    </w:p>
    <w:p w14:paraId="3EFF4C81" w14:textId="6326D258" w:rsidR="006A1DDD" w:rsidRDefault="006A1DDD" w:rsidP="00642D81">
      <w:pPr>
        <w:pStyle w:val="ListParagraph"/>
        <w:ind w:left="426"/>
        <w:rPr>
          <w:ins w:id="5451" w:author="chaniaayulestari@outlook.com" w:date="2021-11-13T20:21:00Z"/>
          <w:b/>
          <w:bCs/>
        </w:rPr>
      </w:pPr>
    </w:p>
    <w:p w14:paraId="63605FDF" w14:textId="034AC90E" w:rsidR="006A1DDD" w:rsidRDefault="006A1DDD" w:rsidP="00642D81">
      <w:pPr>
        <w:pStyle w:val="ListParagraph"/>
        <w:ind w:left="426"/>
        <w:rPr>
          <w:ins w:id="5452" w:author="chaniaayulestari@outlook.com" w:date="2021-11-13T20:21:00Z"/>
          <w:b/>
          <w:bCs/>
        </w:rPr>
      </w:pPr>
    </w:p>
    <w:p w14:paraId="670FC5CC" w14:textId="77777777" w:rsidR="006A1DDD" w:rsidRDefault="006A1DDD" w:rsidP="00642D81">
      <w:pPr>
        <w:pStyle w:val="ListParagraph"/>
        <w:ind w:left="426"/>
        <w:rPr>
          <w:ins w:id="5453" w:author="chaniaayulestari@outlook.com" w:date="2021-11-13T20:21:00Z"/>
          <w:b/>
          <w:bCs/>
        </w:rPr>
      </w:pPr>
    </w:p>
    <w:p w14:paraId="13DF8CD8" w14:textId="49EDEE46" w:rsidR="00642D81" w:rsidRPr="000D70CD" w:rsidDel="000D70CD" w:rsidRDefault="00642D81">
      <w:pPr>
        <w:rPr>
          <w:ins w:id="5454" w:author="chaniaayulestari@outlook.com" w:date="2021-11-13T16:09:00Z"/>
          <w:del w:id="5455" w:author="Rafi Aziizi" w:date="2021-11-13T18:24:00Z"/>
          <w:b/>
          <w:bCs/>
          <w:rPrChange w:id="5456" w:author="Rafi Aziizi" w:date="2021-11-13T18:24:00Z">
            <w:rPr>
              <w:ins w:id="5457" w:author="chaniaayulestari@outlook.com" w:date="2021-11-13T16:09:00Z"/>
              <w:del w:id="5458" w:author="Rafi Aziizi" w:date="2021-11-13T18:24:00Z"/>
            </w:rPr>
          </w:rPrChange>
        </w:rPr>
        <w:pPrChange w:id="5459" w:author="Rafi Aziizi" w:date="2021-11-13T18:24:00Z">
          <w:pPr>
            <w:pStyle w:val="ListParagraph"/>
            <w:ind w:left="426"/>
          </w:pPr>
        </w:pPrChange>
      </w:pPr>
    </w:p>
    <w:p w14:paraId="42AB2E22" w14:textId="47DAD523" w:rsidR="000749AF" w:rsidDel="000D70CD" w:rsidRDefault="000749AF">
      <w:pPr>
        <w:rPr>
          <w:ins w:id="5460" w:author="chaniaayulestari@outlook.com" w:date="2021-11-13T16:09:00Z"/>
          <w:del w:id="5461" w:author="Rafi Aziizi" w:date="2021-11-13T18:24:00Z"/>
        </w:rPr>
        <w:pPrChange w:id="5462" w:author="Rafi Aziizi" w:date="2021-11-13T18:24:00Z">
          <w:pPr>
            <w:pStyle w:val="ListParagraph"/>
            <w:ind w:left="426"/>
          </w:pPr>
        </w:pPrChange>
      </w:pPr>
    </w:p>
    <w:p w14:paraId="3B441D5D" w14:textId="312F7429" w:rsidR="000749AF" w:rsidDel="000D70CD" w:rsidRDefault="000749AF">
      <w:pPr>
        <w:rPr>
          <w:ins w:id="5463" w:author="chaniaayulestari@outlook.com" w:date="2021-11-13T16:09:00Z"/>
          <w:del w:id="5464" w:author="Rafi Aziizi" w:date="2021-11-13T18:24:00Z"/>
        </w:rPr>
        <w:pPrChange w:id="5465" w:author="Rafi Aziizi" w:date="2021-11-13T18:24:00Z">
          <w:pPr>
            <w:pStyle w:val="ListParagraph"/>
            <w:ind w:left="426"/>
          </w:pPr>
        </w:pPrChange>
      </w:pPr>
    </w:p>
    <w:p w14:paraId="5F665AA7" w14:textId="04881793" w:rsidR="000749AF" w:rsidDel="000D70CD" w:rsidRDefault="000749AF">
      <w:pPr>
        <w:rPr>
          <w:ins w:id="5466" w:author="chaniaayulestari@outlook.com" w:date="2021-11-13T16:09:00Z"/>
          <w:del w:id="5467" w:author="Rafi Aziizi" w:date="2021-11-13T18:24:00Z"/>
        </w:rPr>
        <w:pPrChange w:id="5468" w:author="Rafi Aziizi" w:date="2021-11-13T18:24:00Z">
          <w:pPr>
            <w:pStyle w:val="ListParagraph"/>
            <w:ind w:left="426"/>
          </w:pPr>
        </w:pPrChange>
      </w:pPr>
    </w:p>
    <w:p w14:paraId="38698EF0" w14:textId="73FD0B3C" w:rsidR="000749AF" w:rsidDel="000D70CD" w:rsidRDefault="000749AF">
      <w:pPr>
        <w:rPr>
          <w:ins w:id="5469" w:author="chaniaayulestari@outlook.com" w:date="2021-11-13T16:09:00Z"/>
          <w:del w:id="5470" w:author="Rafi Aziizi" w:date="2021-11-13T18:24:00Z"/>
        </w:rPr>
        <w:pPrChange w:id="5471" w:author="Rafi Aziizi" w:date="2021-11-13T18:24:00Z">
          <w:pPr>
            <w:pStyle w:val="ListParagraph"/>
            <w:ind w:left="426"/>
          </w:pPr>
        </w:pPrChange>
      </w:pPr>
    </w:p>
    <w:p w14:paraId="645B56AA" w14:textId="4DA4FCC6" w:rsidR="000749AF" w:rsidDel="000D70CD" w:rsidRDefault="000749AF">
      <w:pPr>
        <w:rPr>
          <w:ins w:id="5472" w:author="chaniaayulestari@outlook.com" w:date="2021-11-13T16:09:00Z"/>
          <w:del w:id="5473" w:author="Rafi Aziizi" w:date="2021-11-13T18:24:00Z"/>
        </w:rPr>
        <w:pPrChange w:id="5474" w:author="Rafi Aziizi" w:date="2021-11-13T18:24:00Z">
          <w:pPr>
            <w:pStyle w:val="ListParagraph"/>
            <w:ind w:left="426"/>
          </w:pPr>
        </w:pPrChange>
      </w:pPr>
    </w:p>
    <w:p w14:paraId="0D8221A7" w14:textId="4D821B0F" w:rsidR="000749AF" w:rsidDel="000D70CD" w:rsidRDefault="000749AF">
      <w:pPr>
        <w:rPr>
          <w:ins w:id="5475" w:author="chaniaayulestari@outlook.com" w:date="2021-11-13T16:09:00Z"/>
          <w:del w:id="5476" w:author="Rafi Aziizi" w:date="2021-11-13T18:24:00Z"/>
        </w:rPr>
        <w:pPrChange w:id="5477" w:author="Rafi Aziizi" w:date="2021-11-13T18:24:00Z">
          <w:pPr>
            <w:pStyle w:val="ListParagraph"/>
            <w:ind w:left="426"/>
          </w:pPr>
        </w:pPrChange>
      </w:pPr>
    </w:p>
    <w:p w14:paraId="5EF44C37" w14:textId="77777777" w:rsidR="000749AF" w:rsidRPr="002040D9" w:rsidRDefault="000749AF">
      <w:pPr>
        <w:rPr>
          <w:ins w:id="5478" w:author="Rafi Aziizi" w:date="2021-11-13T11:31:00Z"/>
        </w:rPr>
        <w:pPrChange w:id="5479" w:author="Rafi Aziizi" w:date="2021-11-13T18:24: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5480" w:author="chaniaayulestari@outlook.com" w:date="2021-11-13T20:22:00Z"/>
          <w:b/>
          <w:bCs/>
        </w:rPr>
      </w:pPr>
      <w:ins w:id="5481" w:author="chaniaayulestari@outlook.com" w:date="2021-11-13T16:10:00Z">
        <w:del w:id="5482" w:author="Rafi Aziizi" w:date="2021-11-13T18:24:00Z">
          <w:r w:rsidDel="000D70CD">
            <w:rPr>
              <w:noProof/>
            </w:rPr>
            <w:drawing>
              <wp:inline distT="0" distB="0" distL="0" distR="0" wp14:anchorId="2119971C" wp14:editId="2F8B0D32">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5483" w:author="Rafi Aziizi" w:date="2021-11-13T11:31:00Z">
        <w:r w:rsidR="00FF5489" w:rsidRPr="002040D9">
          <w:rPr>
            <w:b/>
            <w:bCs/>
            <w:rPrChange w:id="5484" w:author="chaniaayulestari@outlook.com" w:date="2021-11-13T15:20:00Z">
              <w:rPr/>
            </w:rPrChange>
          </w:rPr>
          <w:t xml:space="preserve">Edit </w:t>
        </w:r>
      </w:ins>
      <w:ins w:id="5485" w:author="Rafi Aziizi" w:date="2021-11-13T11:32:00Z">
        <w:r w:rsidR="00FF5489" w:rsidRPr="002040D9">
          <w:rPr>
            <w:b/>
            <w:bCs/>
            <w:rPrChange w:id="5486" w:author="chaniaayulestari@outlook.com" w:date="2021-11-13T15:20:00Z">
              <w:rPr/>
            </w:rPrChange>
          </w:rPr>
          <w:t>Guru</w:t>
        </w:r>
      </w:ins>
    </w:p>
    <w:p w14:paraId="6B74929C" w14:textId="52324436" w:rsidR="006A1DDD" w:rsidRDefault="000D70CD" w:rsidP="006A1DDD">
      <w:pPr>
        <w:pStyle w:val="ListParagraph"/>
        <w:ind w:left="426"/>
        <w:rPr>
          <w:ins w:id="5487" w:author="chaniaayulestari@outlook.com" w:date="2021-11-13T20:22:00Z"/>
          <w:b/>
          <w:bCs/>
        </w:rPr>
      </w:pPr>
      <w:ins w:id="5488" w:author="Rafi Aziizi" w:date="2021-11-13T18:25:00Z">
        <w:r>
          <w:rPr>
            <w:noProof/>
          </w:rPr>
          <w:lastRenderedPageBreak/>
          <w:drawing>
            <wp:anchor distT="0" distB="0" distL="114300" distR="114300" simplePos="0" relativeHeight="251819008" behindDoc="1" locked="0" layoutInCell="1" allowOverlap="1" wp14:anchorId="5938921A" wp14:editId="04861235">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5489" w:author="chaniaayulestari@outlook.com" w:date="2021-11-13T20:22:00Z"/>
          <w:b/>
          <w:bCs/>
        </w:rPr>
      </w:pPr>
    </w:p>
    <w:p w14:paraId="730CE976" w14:textId="4CE2903F" w:rsidR="006A1DDD" w:rsidRDefault="006A1DDD" w:rsidP="006A1DDD">
      <w:pPr>
        <w:pStyle w:val="ListParagraph"/>
        <w:ind w:left="426"/>
        <w:rPr>
          <w:ins w:id="5490" w:author="chaniaayulestari@outlook.com" w:date="2021-11-13T20:22:00Z"/>
          <w:b/>
          <w:bCs/>
        </w:rPr>
      </w:pPr>
    </w:p>
    <w:p w14:paraId="2AC48E24" w14:textId="518DB8F8" w:rsidR="006A1DDD" w:rsidRDefault="006A1DDD" w:rsidP="006A1DDD">
      <w:pPr>
        <w:pStyle w:val="ListParagraph"/>
        <w:ind w:left="426"/>
        <w:rPr>
          <w:ins w:id="5491" w:author="chaniaayulestari@outlook.com" w:date="2021-11-13T20:22:00Z"/>
          <w:b/>
          <w:bCs/>
        </w:rPr>
      </w:pPr>
    </w:p>
    <w:p w14:paraId="44FDDD48" w14:textId="5A1EEF2B" w:rsidR="006A1DDD" w:rsidRDefault="006A1DDD" w:rsidP="006A1DDD">
      <w:pPr>
        <w:pStyle w:val="ListParagraph"/>
        <w:ind w:left="426"/>
        <w:rPr>
          <w:ins w:id="5492" w:author="chaniaayulestari@outlook.com" w:date="2021-11-13T20:22:00Z"/>
          <w:b/>
          <w:bCs/>
        </w:rPr>
      </w:pPr>
    </w:p>
    <w:p w14:paraId="6FCA208E" w14:textId="384FE2EB" w:rsidR="006A1DDD" w:rsidRDefault="006A1DDD" w:rsidP="006A1DDD">
      <w:pPr>
        <w:pStyle w:val="ListParagraph"/>
        <w:ind w:left="426"/>
        <w:rPr>
          <w:ins w:id="5493" w:author="chaniaayulestari@outlook.com" w:date="2021-11-13T20:22:00Z"/>
          <w:b/>
          <w:bCs/>
        </w:rPr>
      </w:pPr>
    </w:p>
    <w:p w14:paraId="6BC12A9C" w14:textId="6C8C8952" w:rsidR="006A1DDD" w:rsidRDefault="006A1DDD" w:rsidP="006A1DDD">
      <w:pPr>
        <w:pStyle w:val="ListParagraph"/>
        <w:ind w:left="426"/>
        <w:rPr>
          <w:ins w:id="5494" w:author="chaniaayulestari@outlook.com" w:date="2021-11-13T20:22:00Z"/>
          <w:b/>
          <w:bCs/>
        </w:rPr>
      </w:pPr>
    </w:p>
    <w:p w14:paraId="667D094B" w14:textId="6D6FB8DC" w:rsidR="006A1DDD" w:rsidRPr="006A1DDD" w:rsidRDefault="006A1DDD" w:rsidP="006A1DDD">
      <w:pPr>
        <w:pStyle w:val="ListParagraph"/>
        <w:ind w:left="426"/>
        <w:rPr>
          <w:ins w:id="5495" w:author="chaniaayulestari@outlook.com" w:date="2021-11-13T20:22:00Z"/>
          <w:b/>
          <w:bCs/>
          <w:rPrChange w:id="5496" w:author="chaniaayulestari@outlook.com" w:date="2021-11-13T20:22:00Z">
            <w:rPr>
              <w:ins w:id="5497" w:author="chaniaayulestari@outlook.com" w:date="2021-11-13T20:22:00Z"/>
            </w:rPr>
          </w:rPrChange>
        </w:rPr>
        <w:pPrChange w:id="5498" w:author="chaniaayulestari@outlook.com" w:date="2021-11-13T20:22:00Z">
          <w:pPr/>
        </w:pPrChange>
      </w:pPr>
      <w:ins w:id="5499" w:author="chaniaayulestari@outlook.com" w:date="2021-11-13T20:23:00Z">
        <w:r>
          <w:rPr>
            <w:noProof/>
          </w:rPr>
          <w:pict w14:anchorId="35312314">
            <v:shape id="_x0000_s2230" type="#_x0000_t202" style="position:absolute;left:0;text-align:left;margin-left:-.4pt;margin-top:4.4pt;width:396.85pt;height:12.8pt;z-index:251760128;mso-position-horizontal-relative:text;mso-position-vertical-relative:text" stroked="f">
              <v:textbox style="mso-next-textbox:#_x0000_s2230" inset="0,0,0,0">
                <w:txbxContent>
                  <w:p w14:paraId="391B77E7" w14:textId="62E4B5FA" w:rsidR="006A1DDD" w:rsidRPr="00C41BDA" w:rsidRDefault="006A1DDD" w:rsidP="006A1DDD">
                    <w:pPr>
                      <w:pStyle w:val="Caption"/>
                      <w:jc w:val="center"/>
                      <w:rPr>
                        <w:noProof/>
                        <w:sz w:val="24"/>
                        <w:szCs w:val="24"/>
                      </w:rPr>
                      <w:pPrChange w:id="5500" w:author="chaniaayulestari@outlook.com" w:date="2021-11-13T20:23:00Z">
                        <w:pPr>
                          <w:pStyle w:val="ListParagraph"/>
                          <w:ind w:left="426"/>
                        </w:pPr>
                      </w:pPrChange>
                    </w:pPr>
                    <w:bookmarkStart w:id="5501" w:name="_Toc87729263"/>
                    <w:bookmarkStart w:id="5502" w:name="_Toc87731451"/>
                    <w:ins w:id="5503" w:author="chaniaayulestari@outlook.com" w:date="2021-11-13T20:23:00Z">
                      <w:r>
                        <w:t xml:space="preserve">Gambar 3. </w:t>
                      </w:r>
                      <w:r>
                        <w:fldChar w:fldCharType="begin"/>
                      </w:r>
                      <w:r>
                        <w:instrText xml:space="preserve"> SEQ Gambar___3. \* ARABIC </w:instrText>
                      </w:r>
                    </w:ins>
                    <w:r>
                      <w:fldChar w:fldCharType="separate"/>
                    </w:r>
                    <w:ins w:id="5504" w:author="chaniaayulestari@outlook.com" w:date="2021-11-13T21:25:00Z">
                      <w:r w:rsidR="00B46735">
                        <w:rPr>
                          <w:noProof/>
                        </w:rPr>
                        <w:t>16</w:t>
                      </w:r>
                    </w:ins>
                    <w:ins w:id="5505" w:author="chaniaayulestari@outlook.com" w:date="2021-11-13T20:23:00Z">
                      <w:r>
                        <w:fldChar w:fldCharType="end"/>
                      </w:r>
                      <w:r>
                        <w:t xml:space="preserve"> </w:t>
                      </w:r>
                      <w:r w:rsidRPr="00D90AB4">
                        <w:t xml:space="preserve">Sequence Diagram </w:t>
                      </w:r>
                      <w:r>
                        <w:t>Edit Data Guru</w:t>
                      </w:r>
                    </w:ins>
                    <w:bookmarkEnd w:id="5501"/>
                    <w:bookmarkEnd w:id="5502"/>
                  </w:p>
                </w:txbxContent>
              </v:textbox>
            </v:shape>
          </w:pict>
        </w:r>
      </w:ins>
    </w:p>
    <w:p w14:paraId="445BCA0F" w14:textId="0417D3F4" w:rsidR="00642D81" w:rsidDel="006A1DDD" w:rsidRDefault="00642D81" w:rsidP="006A1DDD">
      <w:pPr>
        <w:pStyle w:val="Caption"/>
        <w:rPr>
          <w:del w:id="5506" w:author="chaniaayulestari@outlook.com" w:date="2021-11-13T20:22:00Z"/>
          <w:b/>
          <w:bCs/>
        </w:rPr>
        <w:pPrChange w:id="5507" w:author="chaniaayulestari@outlook.com" w:date="2021-11-13T20:22:00Z">
          <w:pPr/>
        </w:pPrChange>
      </w:pPr>
    </w:p>
    <w:p w14:paraId="6E991198" w14:textId="236FE526" w:rsidR="00B81365" w:rsidDel="000D70CD" w:rsidRDefault="00B81365">
      <w:pPr>
        <w:rPr>
          <w:ins w:id="5508" w:author="chaniaayulestari@outlook.com" w:date="2021-11-13T16:10:00Z"/>
          <w:del w:id="5509" w:author="Rafi Aziizi" w:date="2021-11-13T18:25:00Z"/>
          <w:b/>
          <w:bCs/>
        </w:rPr>
        <w:pPrChange w:id="5510" w:author="Rafi Aziizi" w:date="2021-11-13T18:25:00Z">
          <w:pPr>
            <w:pStyle w:val="ListParagraph"/>
            <w:ind w:left="426"/>
          </w:pPr>
        </w:pPrChange>
      </w:pPr>
    </w:p>
    <w:p w14:paraId="284593AC" w14:textId="16B6AEA3" w:rsidR="00B81365" w:rsidDel="000D70CD" w:rsidRDefault="00B81365">
      <w:pPr>
        <w:rPr>
          <w:ins w:id="5511" w:author="chaniaayulestari@outlook.com" w:date="2021-11-13T16:10:00Z"/>
          <w:del w:id="5512" w:author="Rafi Aziizi" w:date="2021-11-13T18:25:00Z"/>
          <w:b/>
          <w:bCs/>
        </w:rPr>
        <w:pPrChange w:id="5513" w:author="Rafi Aziizi" w:date="2021-11-13T18:25:00Z">
          <w:pPr>
            <w:pStyle w:val="ListParagraph"/>
            <w:ind w:left="426"/>
          </w:pPr>
        </w:pPrChange>
      </w:pPr>
    </w:p>
    <w:p w14:paraId="5A14CED6" w14:textId="79564FCB" w:rsidR="00B81365" w:rsidDel="000D70CD" w:rsidRDefault="00B81365">
      <w:pPr>
        <w:rPr>
          <w:ins w:id="5514" w:author="chaniaayulestari@outlook.com" w:date="2021-11-13T16:10:00Z"/>
          <w:del w:id="5515" w:author="Rafi Aziizi" w:date="2021-11-13T18:25:00Z"/>
          <w:b/>
          <w:bCs/>
        </w:rPr>
        <w:pPrChange w:id="5516" w:author="Rafi Aziizi" w:date="2021-11-13T18:25:00Z">
          <w:pPr>
            <w:pStyle w:val="ListParagraph"/>
            <w:ind w:left="426"/>
          </w:pPr>
        </w:pPrChange>
      </w:pPr>
    </w:p>
    <w:p w14:paraId="6F23D2E4" w14:textId="7F4021DE" w:rsidR="00B81365" w:rsidDel="000D70CD" w:rsidRDefault="00B81365">
      <w:pPr>
        <w:rPr>
          <w:ins w:id="5517" w:author="chaniaayulestari@outlook.com" w:date="2021-11-13T16:10:00Z"/>
          <w:del w:id="5518" w:author="Rafi Aziizi" w:date="2021-11-13T18:25:00Z"/>
          <w:b/>
          <w:bCs/>
        </w:rPr>
        <w:pPrChange w:id="5519" w:author="Rafi Aziizi" w:date="2021-11-13T18:25:00Z">
          <w:pPr>
            <w:pStyle w:val="ListParagraph"/>
            <w:ind w:left="426"/>
          </w:pPr>
        </w:pPrChange>
      </w:pPr>
    </w:p>
    <w:p w14:paraId="5D74D465" w14:textId="5A603D0E" w:rsidR="00B81365" w:rsidDel="000D70CD" w:rsidRDefault="00B81365">
      <w:pPr>
        <w:rPr>
          <w:ins w:id="5520" w:author="chaniaayulestari@outlook.com" w:date="2021-11-13T16:10:00Z"/>
          <w:del w:id="5521" w:author="Rafi Aziizi" w:date="2021-11-13T18:25:00Z"/>
          <w:b/>
          <w:bCs/>
        </w:rPr>
        <w:pPrChange w:id="5522" w:author="Rafi Aziizi" w:date="2021-11-13T18:25:00Z">
          <w:pPr>
            <w:pStyle w:val="ListParagraph"/>
            <w:ind w:left="426"/>
          </w:pPr>
        </w:pPrChange>
      </w:pPr>
    </w:p>
    <w:p w14:paraId="6B567788" w14:textId="39132238" w:rsidR="00B81365" w:rsidDel="000D70CD" w:rsidRDefault="00B81365">
      <w:pPr>
        <w:rPr>
          <w:ins w:id="5523" w:author="chaniaayulestari@outlook.com" w:date="2021-11-13T16:10:00Z"/>
          <w:del w:id="5524" w:author="Rafi Aziizi" w:date="2021-11-13T18:25:00Z"/>
          <w:b/>
          <w:bCs/>
        </w:rPr>
        <w:pPrChange w:id="5525" w:author="Rafi Aziizi" w:date="2021-11-13T18:25:00Z">
          <w:pPr>
            <w:pStyle w:val="ListParagraph"/>
            <w:ind w:left="426"/>
          </w:pPr>
        </w:pPrChange>
      </w:pPr>
    </w:p>
    <w:p w14:paraId="4B473998" w14:textId="513F7537" w:rsidR="00B81365" w:rsidRPr="002040D9" w:rsidDel="006A1DDD" w:rsidRDefault="00B81365">
      <w:pPr>
        <w:rPr>
          <w:ins w:id="5526" w:author="Rafi Aziizi" w:date="2021-11-13T11:31:00Z"/>
          <w:del w:id="5527" w:author="chaniaayulestari@outlook.com" w:date="2021-11-13T20:22:00Z"/>
          <w:b/>
          <w:bCs/>
          <w:rPrChange w:id="5528" w:author="chaniaayulestari@outlook.com" w:date="2021-11-13T15:20:00Z">
            <w:rPr>
              <w:ins w:id="5529" w:author="Rafi Aziizi" w:date="2021-11-13T11:31:00Z"/>
              <w:del w:id="5530" w:author="chaniaayulestari@outlook.com" w:date="2021-11-13T20:22:00Z"/>
            </w:rPr>
          </w:rPrChange>
        </w:rPr>
        <w:pPrChange w:id="5531"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5532" w:author="chaniaayulestari@outlook.com" w:date="2021-11-13T15:47:00Z"/>
          <w:b/>
          <w:bCs/>
        </w:rPr>
      </w:pPr>
      <w:ins w:id="5533" w:author="chaniaayulestari@outlook.com" w:date="2021-11-13T16:11:00Z">
        <w:del w:id="5534" w:author="Rafi Aziizi" w:date="2021-11-13T18:25:00Z">
          <w:r w:rsidDel="000D70CD">
            <w:rPr>
              <w:noProof/>
            </w:rPr>
            <w:drawing>
              <wp:inline distT="0" distB="0" distL="0" distR="0" wp14:anchorId="20E7E0C9" wp14:editId="267522F8">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5535" w:author="Rafi Aziizi" w:date="2021-11-13T11:31:00Z">
        <w:r w:rsidR="00FF5489" w:rsidRPr="002040D9">
          <w:rPr>
            <w:b/>
            <w:bCs/>
            <w:rPrChange w:id="5536" w:author="chaniaayulestari@outlook.com" w:date="2021-11-13T15:20:00Z">
              <w:rPr/>
            </w:rPrChange>
          </w:rPr>
          <w:t xml:space="preserve">Tambah </w:t>
        </w:r>
      </w:ins>
      <w:ins w:id="5537" w:author="Rafi Aziizi" w:date="2021-11-13T11:32:00Z">
        <w:r w:rsidR="00FF5489" w:rsidRPr="002040D9">
          <w:rPr>
            <w:b/>
            <w:bCs/>
            <w:rPrChange w:id="5538" w:author="chaniaayulestari@outlook.com" w:date="2021-11-13T15:20:00Z">
              <w:rPr/>
            </w:rPrChange>
          </w:rPr>
          <w:t>Guru</w:t>
        </w:r>
      </w:ins>
    </w:p>
    <w:p w14:paraId="08CF18E0" w14:textId="77777777" w:rsidR="006A1DDD" w:rsidRDefault="000D70CD" w:rsidP="006A1DDD">
      <w:pPr>
        <w:keepNext/>
        <w:rPr>
          <w:ins w:id="5539" w:author="chaniaayulestari@outlook.com" w:date="2021-11-13T20:23:00Z"/>
        </w:rPr>
        <w:pPrChange w:id="5540" w:author="chaniaayulestari@outlook.com" w:date="2021-11-13T20:23:00Z">
          <w:pPr/>
        </w:pPrChange>
      </w:pPr>
      <w:ins w:id="5541" w:author="Rafi Aziizi" w:date="2021-11-13T18:25:00Z">
        <w:r>
          <w:rPr>
            <w:noProof/>
          </w:rPr>
          <w:drawing>
            <wp:inline distT="0" distB="0" distL="0" distR="0" wp14:anchorId="7E9BC821" wp14:editId="76CB41E8">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687E1E48" w:rsidR="00642D81" w:rsidRDefault="006A1DDD" w:rsidP="006A1DDD">
      <w:pPr>
        <w:pStyle w:val="Caption"/>
        <w:jc w:val="center"/>
        <w:rPr>
          <w:ins w:id="5542" w:author="chaniaayulestari@outlook.com" w:date="2021-11-13T16:10:00Z"/>
          <w:b/>
          <w:bCs/>
        </w:rPr>
        <w:pPrChange w:id="5543" w:author="chaniaayulestari@outlook.com" w:date="2021-11-13T20:23:00Z">
          <w:pPr>
            <w:pStyle w:val="ListParagraph"/>
            <w:ind w:left="426"/>
          </w:pPr>
        </w:pPrChange>
      </w:pPr>
      <w:bookmarkStart w:id="5544" w:name="_Toc87731452"/>
      <w:ins w:id="5545" w:author="chaniaayulestari@outlook.com" w:date="2021-11-13T20:23:00Z">
        <w:r>
          <w:t xml:space="preserve">Gambar 3. </w:t>
        </w:r>
        <w:r>
          <w:fldChar w:fldCharType="begin"/>
        </w:r>
        <w:r>
          <w:instrText xml:space="preserve"> SEQ Gambar___3. \* ARABIC </w:instrText>
        </w:r>
      </w:ins>
      <w:r>
        <w:fldChar w:fldCharType="separate"/>
      </w:r>
      <w:ins w:id="5546" w:author="chaniaayulestari@outlook.com" w:date="2021-11-13T21:25:00Z">
        <w:r w:rsidR="00B46735">
          <w:rPr>
            <w:noProof/>
          </w:rPr>
          <w:t>17</w:t>
        </w:r>
      </w:ins>
      <w:ins w:id="5547" w:author="chaniaayulestari@outlook.com" w:date="2021-11-13T20:23:00Z">
        <w:r>
          <w:fldChar w:fldCharType="end"/>
        </w:r>
        <w:r>
          <w:t xml:space="preserve"> </w:t>
        </w:r>
        <w:r w:rsidRPr="00D715A1">
          <w:t xml:space="preserve">Sequence Diagram </w:t>
        </w:r>
        <w:r>
          <w:t xml:space="preserve"> Tambah Data Guru</w:t>
        </w:r>
      </w:ins>
      <w:bookmarkEnd w:id="5544"/>
    </w:p>
    <w:p w14:paraId="30CDFF6E" w14:textId="5A65F87E" w:rsidR="00B81365" w:rsidDel="00224DD9" w:rsidRDefault="00B81365">
      <w:pPr>
        <w:rPr>
          <w:del w:id="5548" w:author="Rafi Aziizi" w:date="2021-11-13T18:25:00Z"/>
          <w:b/>
          <w:bCs/>
        </w:rPr>
      </w:pPr>
    </w:p>
    <w:p w14:paraId="14FAD8A3" w14:textId="77777777" w:rsidR="00224DD9" w:rsidRDefault="00224DD9" w:rsidP="00642D81">
      <w:pPr>
        <w:pStyle w:val="ListParagraph"/>
        <w:ind w:left="426"/>
        <w:rPr>
          <w:ins w:id="5549" w:author="chaniaayulestari@outlook.com" w:date="2021-11-13T19:42:00Z"/>
          <w:b/>
          <w:bCs/>
        </w:rPr>
      </w:pPr>
    </w:p>
    <w:p w14:paraId="74F93E98" w14:textId="18E33EE3" w:rsidR="00B81365" w:rsidDel="000D70CD" w:rsidRDefault="00B81365" w:rsidP="00642D81">
      <w:pPr>
        <w:pStyle w:val="ListParagraph"/>
        <w:ind w:left="426"/>
        <w:rPr>
          <w:ins w:id="5550" w:author="chaniaayulestari@outlook.com" w:date="2021-11-13T16:10:00Z"/>
          <w:del w:id="5551" w:author="Rafi Aziizi" w:date="2021-11-13T18:25:00Z"/>
          <w:b/>
          <w:bCs/>
        </w:rPr>
      </w:pPr>
    </w:p>
    <w:p w14:paraId="60F05312" w14:textId="7EAFB3C0" w:rsidR="00B81365" w:rsidDel="000D70CD" w:rsidRDefault="00B81365" w:rsidP="00642D81">
      <w:pPr>
        <w:pStyle w:val="ListParagraph"/>
        <w:ind w:left="426"/>
        <w:rPr>
          <w:ins w:id="5552" w:author="chaniaayulestari@outlook.com" w:date="2021-11-13T16:10:00Z"/>
          <w:del w:id="5553" w:author="Rafi Aziizi" w:date="2021-11-13T18:25:00Z"/>
          <w:b/>
          <w:bCs/>
        </w:rPr>
      </w:pPr>
    </w:p>
    <w:p w14:paraId="358FC144" w14:textId="035B4209" w:rsidR="00B81365" w:rsidRPr="000D70CD" w:rsidDel="000D70CD" w:rsidRDefault="00B81365">
      <w:pPr>
        <w:rPr>
          <w:ins w:id="5554" w:author="chaniaayulestari@outlook.com" w:date="2021-11-13T16:10:00Z"/>
          <w:del w:id="5555" w:author="Rafi Aziizi" w:date="2021-11-13T18:25:00Z"/>
          <w:b/>
          <w:bCs/>
          <w:rPrChange w:id="5556" w:author="Rafi Aziizi" w:date="2021-11-13T18:25:00Z">
            <w:rPr>
              <w:ins w:id="5557" w:author="chaniaayulestari@outlook.com" w:date="2021-11-13T16:10:00Z"/>
              <w:del w:id="5558" w:author="Rafi Aziizi" w:date="2021-11-13T18:25:00Z"/>
            </w:rPr>
          </w:rPrChange>
        </w:rPr>
        <w:pPrChange w:id="5559" w:author="Rafi Aziizi" w:date="2021-11-13T18:25:00Z">
          <w:pPr>
            <w:pStyle w:val="ListParagraph"/>
            <w:ind w:left="426"/>
          </w:pPr>
        </w:pPrChange>
      </w:pPr>
    </w:p>
    <w:p w14:paraId="0932F562" w14:textId="5F011295" w:rsidR="00B81365" w:rsidDel="000D70CD" w:rsidRDefault="00B81365">
      <w:pPr>
        <w:rPr>
          <w:ins w:id="5560" w:author="chaniaayulestari@outlook.com" w:date="2021-11-13T16:10:00Z"/>
          <w:del w:id="5561" w:author="Rafi Aziizi" w:date="2021-11-13T18:25:00Z"/>
        </w:rPr>
        <w:pPrChange w:id="5562" w:author="Rafi Aziizi" w:date="2021-11-13T18:25:00Z">
          <w:pPr>
            <w:pStyle w:val="ListParagraph"/>
            <w:ind w:left="426"/>
          </w:pPr>
        </w:pPrChange>
      </w:pPr>
    </w:p>
    <w:p w14:paraId="27F9E08B" w14:textId="4732CAA0" w:rsidR="00B81365" w:rsidDel="000D70CD" w:rsidRDefault="00B81365">
      <w:pPr>
        <w:rPr>
          <w:ins w:id="5563" w:author="chaniaayulestari@outlook.com" w:date="2021-11-13T16:11:00Z"/>
          <w:del w:id="5564" w:author="Rafi Aziizi" w:date="2021-11-13T18:25:00Z"/>
        </w:rPr>
        <w:pPrChange w:id="5565" w:author="Rafi Aziizi" w:date="2021-11-13T18:25:00Z">
          <w:pPr>
            <w:pStyle w:val="ListParagraph"/>
            <w:ind w:left="426"/>
          </w:pPr>
        </w:pPrChange>
      </w:pPr>
    </w:p>
    <w:p w14:paraId="7DDCC8A6" w14:textId="02943691" w:rsidR="00B81365" w:rsidDel="000D70CD" w:rsidRDefault="00B81365">
      <w:pPr>
        <w:rPr>
          <w:ins w:id="5566" w:author="chaniaayulestari@outlook.com" w:date="2021-11-13T16:11:00Z"/>
          <w:del w:id="5567" w:author="Rafi Aziizi" w:date="2021-11-13T18:25:00Z"/>
        </w:rPr>
        <w:pPrChange w:id="5568" w:author="Rafi Aziizi" w:date="2021-11-13T18:25:00Z">
          <w:pPr>
            <w:pStyle w:val="ListParagraph"/>
            <w:ind w:left="426"/>
          </w:pPr>
        </w:pPrChange>
      </w:pPr>
    </w:p>
    <w:p w14:paraId="486618AE" w14:textId="0AFE155F" w:rsidR="00B81365" w:rsidDel="000D70CD" w:rsidRDefault="00B81365">
      <w:pPr>
        <w:rPr>
          <w:ins w:id="5569" w:author="chaniaayulestari@outlook.com" w:date="2021-11-13T16:11:00Z"/>
          <w:del w:id="5570" w:author="Rafi Aziizi" w:date="2021-11-13T18:25:00Z"/>
        </w:rPr>
        <w:pPrChange w:id="5571" w:author="Rafi Aziizi" w:date="2021-11-13T18:25:00Z">
          <w:pPr>
            <w:pStyle w:val="ListParagraph"/>
            <w:ind w:left="426"/>
          </w:pPr>
        </w:pPrChange>
      </w:pPr>
    </w:p>
    <w:p w14:paraId="5ECEBA91" w14:textId="508695EF" w:rsidR="00B81365" w:rsidDel="000D70CD" w:rsidRDefault="00B81365">
      <w:pPr>
        <w:rPr>
          <w:ins w:id="5572" w:author="chaniaayulestari@outlook.com" w:date="2021-11-13T16:11:00Z"/>
          <w:del w:id="5573" w:author="Rafi Aziizi" w:date="2021-11-13T18:25:00Z"/>
        </w:rPr>
        <w:pPrChange w:id="5574" w:author="Rafi Aziizi" w:date="2021-11-13T18:25:00Z">
          <w:pPr>
            <w:pStyle w:val="ListParagraph"/>
            <w:ind w:left="426"/>
          </w:pPr>
        </w:pPrChange>
      </w:pPr>
    </w:p>
    <w:p w14:paraId="6FEE14BE" w14:textId="5632DA0A" w:rsidR="00B81365" w:rsidDel="000D70CD" w:rsidRDefault="00B81365">
      <w:pPr>
        <w:rPr>
          <w:ins w:id="5575" w:author="chaniaayulestari@outlook.com" w:date="2021-11-13T16:11:00Z"/>
          <w:del w:id="5576" w:author="Rafi Aziizi" w:date="2021-11-13T18:25:00Z"/>
        </w:rPr>
        <w:pPrChange w:id="5577" w:author="Rafi Aziizi" w:date="2021-11-13T18:25:00Z">
          <w:pPr>
            <w:pStyle w:val="ListParagraph"/>
            <w:ind w:left="426"/>
          </w:pPr>
        </w:pPrChange>
      </w:pPr>
    </w:p>
    <w:p w14:paraId="2FCED9DC" w14:textId="77E39596" w:rsidR="00B81365" w:rsidDel="000D70CD" w:rsidRDefault="00B81365">
      <w:pPr>
        <w:rPr>
          <w:ins w:id="5578" w:author="chaniaayulestari@outlook.com" w:date="2021-11-13T16:11:00Z"/>
          <w:del w:id="5579" w:author="Rafi Aziizi" w:date="2021-11-13T18:25:00Z"/>
        </w:rPr>
        <w:pPrChange w:id="5580" w:author="Rafi Aziizi" w:date="2021-11-13T18:25:00Z">
          <w:pPr>
            <w:pStyle w:val="ListParagraph"/>
            <w:ind w:left="426"/>
          </w:pPr>
        </w:pPrChange>
      </w:pPr>
    </w:p>
    <w:p w14:paraId="6B111F70" w14:textId="70EE812B" w:rsidR="00B81365" w:rsidDel="000D70CD" w:rsidRDefault="00B81365">
      <w:pPr>
        <w:rPr>
          <w:ins w:id="5581" w:author="chaniaayulestari@outlook.com" w:date="2021-11-13T16:11:00Z"/>
          <w:del w:id="5582" w:author="Rafi Aziizi" w:date="2021-11-13T18:25:00Z"/>
        </w:rPr>
        <w:pPrChange w:id="5583" w:author="Rafi Aziizi" w:date="2021-11-13T18:25:00Z">
          <w:pPr>
            <w:pStyle w:val="ListParagraph"/>
            <w:ind w:left="426"/>
          </w:pPr>
        </w:pPrChange>
      </w:pPr>
    </w:p>
    <w:p w14:paraId="321F8861" w14:textId="08DE3B32" w:rsidR="00B81365" w:rsidDel="000D70CD" w:rsidRDefault="00B81365">
      <w:pPr>
        <w:rPr>
          <w:ins w:id="5584" w:author="chaniaayulestari@outlook.com" w:date="2021-11-13T16:11:00Z"/>
          <w:del w:id="5585" w:author="Rafi Aziizi" w:date="2021-11-13T18:25:00Z"/>
        </w:rPr>
        <w:pPrChange w:id="5586" w:author="Rafi Aziizi" w:date="2021-11-13T18:25:00Z">
          <w:pPr>
            <w:pStyle w:val="ListParagraph"/>
            <w:ind w:left="426"/>
          </w:pPr>
        </w:pPrChange>
      </w:pPr>
    </w:p>
    <w:p w14:paraId="1AA2E0B2" w14:textId="5091A848" w:rsidR="00B81365" w:rsidDel="000D70CD" w:rsidRDefault="00B81365">
      <w:pPr>
        <w:rPr>
          <w:ins w:id="5587" w:author="chaniaayulestari@outlook.com" w:date="2021-11-13T16:11:00Z"/>
          <w:del w:id="5588" w:author="Rafi Aziizi" w:date="2021-11-13T18:25:00Z"/>
        </w:rPr>
        <w:pPrChange w:id="5589" w:author="Rafi Aziizi" w:date="2021-11-13T18:25:00Z">
          <w:pPr>
            <w:pStyle w:val="ListParagraph"/>
            <w:ind w:left="426"/>
          </w:pPr>
        </w:pPrChange>
      </w:pPr>
    </w:p>
    <w:p w14:paraId="1CB0966C" w14:textId="7EF1B80E" w:rsidR="00B81365" w:rsidDel="000D70CD" w:rsidRDefault="00B81365">
      <w:pPr>
        <w:rPr>
          <w:ins w:id="5590" w:author="chaniaayulestari@outlook.com" w:date="2021-11-13T16:11:00Z"/>
          <w:del w:id="5591" w:author="Rafi Aziizi" w:date="2021-11-13T18:25:00Z"/>
        </w:rPr>
        <w:pPrChange w:id="5592" w:author="Rafi Aziizi" w:date="2021-11-13T18:25:00Z">
          <w:pPr>
            <w:pStyle w:val="ListParagraph"/>
            <w:ind w:left="426"/>
          </w:pPr>
        </w:pPrChange>
      </w:pPr>
    </w:p>
    <w:p w14:paraId="0E596F00" w14:textId="1A2EF27D" w:rsidR="00B81365" w:rsidDel="000D70CD" w:rsidRDefault="00B81365">
      <w:pPr>
        <w:rPr>
          <w:ins w:id="5593" w:author="chaniaayulestari@outlook.com" w:date="2021-11-13T16:10:00Z"/>
          <w:del w:id="5594" w:author="Rafi Aziizi" w:date="2021-11-13T18:25:00Z"/>
        </w:rPr>
        <w:pPrChange w:id="5595" w:author="Rafi Aziizi" w:date="2021-11-13T18:25:00Z">
          <w:pPr>
            <w:pStyle w:val="ListParagraph"/>
            <w:ind w:left="426"/>
          </w:pPr>
        </w:pPrChange>
      </w:pPr>
    </w:p>
    <w:p w14:paraId="6FE98DE3" w14:textId="1881815E" w:rsidR="00B81365" w:rsidDel="000D70CD" w:rsidRDefault="00B81365">
      <w:pPr>
        <w:rPr>
          <w:ins w:id="5596" w:author="chaniaayulestari@outlook.com" w:date="2021-11-13T16:10:00Z"/>
          <w:del w:id="5597" w:author="Rafi Aziizi" w:date="2021-11-13T18:25:00Z"/>
        </w:rPr>
        <w:pPrChange w:id="5598" w:author="Rafi Aziizi" w:date="2021-11-13T18:25:00Z">
          <w:pPr>
            <w:pStyle w:val="ListParagraph"/>
            <w:ind w:left="426"/>
          </w:pPr>
        </w:pPrChange>
      </w:pPr>
    </w:p>
    <w:p w14:paraId="70212AC5" w14:textId="5DFBF51D" w:rsidR="00B81365" w:rsidDel="000D70CD" w:rsidRDefault="00B81365" w:rsidP="00642D81">
      <w:pPr>
        <w:pStyle w:val="ListParagraph"/>
        <w:ind w:left="426"/>
        <w:rPr>
          <w:ins w:id="5599" w:author="chaniaayulestari@outlook.com" w:date="2021-11-13T16:12:00Z"/>
          <w:del w:id="5600" w:author="Rafi Aziizi" w:date="2021-11-13T18:25:00Z"/>
          <w:b/>
          <w:bCs/>
        </w:rPr>
      </w:pPr>
    </w:p>
    <w:p w14:paraId="25F75325" w14:textId="1C3D84B7" w:rsidR="00B81365" w:rsidRPr="000D70CD" w:rsidDel="000D70CD" w:rsidRDefault="00B81365">
      <w:pPr>
        <w:rPr>
          <w:ins w:id="5601" w:author="chaniaayulestari@outlook.com" w:date="2021-11-13T16:12:00Z"/>
          <w:del w:id="5602" w:author="Rafi Aziizi" w:date="2021-11-13T18:25:00Z"/>
          <w:b/>
          <w:bCs/>
          <w:rPrChange w:id="5603" w:author="Rafi Aziizi" w:date="2021-11-13T18:25:00Z">
            <w:rPr>
              <w:ins w:id="5604" w:author="chaniaayulestari@outlook.com" w:date="2021-11-13T16:12:00Z"/>
              <w:del w:id="5605" w:author="Rafi Aziizi" w:date="2021-11-13T18:25:00Z"/>
            </w:rPr>
          </w:rPrChange>
        </w:rPr>
        <w:pPrChange w:id="5606" w:author="Rafi Aziizi" w:date="2021-11-13T18:25:00Z">
          <w:pPr>
            <w:pStyle w:val="ListParagraph"/>
            <w:ind w:left="426"/>
          </w:pPr>
        </w:pPrChange>
      </w:pPr>
    </w:p>
    <w:p w14:paraId="7F1924E3" w14:textId="77777777" w:rsidR="00B81365" w:rsidRPr="000D70CD" w:rsidRDefault="00B81365">
      <w:pPr>
        <w:rPr>
          <w:ins w:id="5607" w:author="Rafi Aziizi" w:date="2021-11-13T11:34:00Z"/>
          <w:b/>
          <w:bCs/>
          <w:rPrChange w:id="5608" w:author="Rafi Aziizi" w:date="2021-11-13T18:25:00Z">
            <w:rPr>
              <w:ins w:id="5609" w:author="Rafi Aziizi" w:date="2021-11-13T11:34:00Z"/>
            </w:rPr>
          </w:rPrChange>
        </w:rPr>
        <w:pPrChange w:id="5610"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5611" w:author="Rafi Aziizi" w:date="2021-11-13T18:25:00Z"/>
          <w:b/>
          <w:bCs/>
        </w:rPr>
      </w:pPr>
      <w:ins w:id="5612" w:author="chaniaayulestari@outlook.com" w:date="2021-11-13T16:12:00Z">
        <w:del w:id="5613" w:author="Rafi Aziizi" w:date="2021-11-13T18:25:00Z">
          <w:r w:rsidDel="000D70CD">
            <w:rPr>
              <w:noProof/>
            </w:rPr>
            <w:drawing>
              <wp:anchor distT="0" distB="0" distL="114300" distR="114300" simplePos="0" relativeHeight="251778048" behindDoc="1" locked="0" layoutInCell="1" allowOverlap="1" wp14:anchorId="6FE02B4E" wp14:editId="6EAC5BDD">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5614" w:author="Rafi Aziizi" w:date="2021-11-13T11:34:00Z">
        <w:r w:rsidR="00FF5489" w:rsidRPr="002040D9">
          <w:rPr>
            <w:b/>
            <w:bCs/>
            <w:rPrChange w:id="5615" w:author="chaniaayulestari@outlook.com" w:date="2021-11-13T15:20:00Z">
              <w:rPr/>
            </w:rPrChange>
          </w:rPr>
          <w:t>Lihat Profile Guru</w:t>
        </w:r>
      </w:ins>
    </w:p>
    <w:p w14:paraId="51E42B7D" w14:textId="77777777" w:rsidR="006A1DDD" w:rsidRDefault="000D70CD" w:rsidP="006A1DDD">
      <w:pPr>
        <w:keepNext/>
        <w:rPr>
          <w:ins w:id="5616" w:author="chaniaayulestari@outlook.com" w:date="2021-11-13T20:24:00Z"/>
        </w:rPr>
        <w:pPrChange w:id="5617" w:author="chaniaayulestari@outlook.com" w:date="2021-11-13T20:24:00Z">
          <w:pPr/>
        </w:pPrChange>
      </w:pPr>
      <w:ins w:id="5618" w:author="Rafi Aziizi" w:date="2021-11-13T18:25:00Z">
        <w:r>
          <w:rPr>
            <w:noProof/>
          </w:rPr>
          <w:lastRenderedPageBreak/>
          <w:drawing>
            <wp:inline distT="0" distB="0" distL="0" distR="0" wp14:anchorId="2A58E6C5" wp14:editId="654D0D6B">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F9A706F" w:rsidR="000D70CD" w:rsidRPr="000D70CD" w:rsidRDefault="006A1DDD" w:rsidP="006A1DDD">
      <w:pPr>
        <w:pStyle w:val="Caption"/>
        <w:jc w:val="center"/>
        <w:rPr>
          <w:ins w:id="5619" w:author="chaniaayulestari@outlook.com" w:date="2021-11-13T15:48:00Z"/>
          <w:b/>
          <w:bCs/>
          <w:rPrChange w:id="5620" w:author="Rafi Aziizi" w:date="2021-11-13T18:25:00Z">
            <w:rPr>
              <w:ins w:id="5621" w:author="chaniaayulestari@outlook.com" w:date="2021-11-13T15:48:00Z"/>
            </w:rPr>
          </w:rPrChange>
        </w:rPr>
        <w:pPrChange w:id="5622" w:author="chaniaayulestari@outlook.com" w:date="2021-11-13T20:24:00Z">
          <w:pPr>
            <w:pStyle w:val="ListParagraph"/>
            <w:numPr>
              <w:numId w:val="117"/>
            </w:numPr>
            <w:ind w:left="426" w:hanging="360"/>
          </w:pPr>
        </w:pPrChange>
      </w:pPr>
      <w:bookmarkStart w:id="5623" w:name="_Toc87731453"/>
      <w:ins w:id="5624" w:author="chaniaayulestari@outlook.com" w:date="2021-11-13T20:24:00Z">
        <w:r>
          <w:t xml:space="preserve">Gambar 3. </w:t>
        </w:r>
        <w:r>
          <w:fldChar w:fldCharType="begin"/>
        </w:r>
        <w:r>
          <w:instrText xml:space="preserve"> SEQ Gambar___3. \* ARABIC </w:instrText>
        </w:r>
      </w:ins>
      <w:r>
        <w:fldChar w:fldCharType="separate"/>
      </w:r>
      <w:ins w:id="5625" w:author="chaniaayulestari@outlook.com" w:date="2021-11-13T21:25:00Z">
        <w:r w:rsidR="00B46735">
          <w:rPr>
            <w:noProof/>
          </w:rPr>
          <w:t>18</w:t>
        </w:r>
      </w:ins>
      <w:ins w:id="5626" w:author="chaniaayulestari@outlook.com" w:date="2021-11-13T20:24:00Z">
        <w:r>
          <w:fldChar w:fldCharType="end"/>
        </w:r>
        <w:r>
          <w:t xml:space="preserve"> </w:t>
        </w:r>
        <w:r w:rsidRPr="007746BF">
          <w:t xml:space="preserve">Sequence Diagram </w:t>
        </w:r>
        <w:r>
          <w:t>Lihat profile Guru</w:t>
        </w:r>
      </w:ins>
      <w:bookmarkEnd w:id="5623"/>
    </w:p>
    <w:p w14:paraId="5A120CDD" w14:textId="067C1250" w:rsidR="00642D81" w:rsidDel="000D70CD" w:rsidRDefault="00642D81" w:rsidP="00642D81">
      <w:pPr>
        <w:pStyle w:val="ListParagraph"/>
        <w:ind w:left="426"/>
        <w:rPr>
          <w:ins w:id="5627" w:author="chaniaayulestari@outlook.com" w:date="2021-11-13T16:12:00Z"/>
          <w:del w:id="5628" w:author="Rafi Aziizi" w:date="2021-11-13T18:25:00Z"/>
          <w:b/>
          <w:bCs/>
        </w:rPr>
      </w:pPr>
    </w:p>
    <w:p w14:paraId="2B359487" w14:textId="60D74327" w:rsidR="00B81365" w:rsidDel="000D70CD" w:rsidRDefault="00B81365" w:rsidP="00642D81">
      <w:pPr>
        <w:pStyle w:val="ListParagraph"/>
        <w:ind w:left="426"/>
        <w:rPr>
          <w:ins w:id="5629" w:author="chaniaayulestari@outlook.com" w:date="2021-11-13T16:12:00Z"/>
          <w:del w:id="5630" w:author="Rafi Aziizi" w:date="2021-11-13T18:25:00Z"/>
          <w:b/>
          <w:bCs/>
        </w:rPr>
      </w:pPr>
    </w:p>
    <w:p w14:paraId="45F3651D" w14:textId="3D3822EF" w:rsidR="00B81365" w:rsidDel="000D70CD" w:rsidRDefault="00B81365" w:rsidP="00642D81">
      <w:pPr>
        <w:pStyle w:val="ListParagraph"/>
        <w:ind w:left="426"/>
        <w:rPr>
          <w:ins w:id="5631" w:author="chaniaayulestari@outlook.com" w:date="2021-11-13T16:12:00Z"/>
          <w:del w:id="5632" w:author="Rafi Aziizi" w:date="2021-11-13T18:25:00Z"/>
          <w:b/>
          <w:bCs/>
        </w:rPr>
      </w:pPr>
    </w:p>
    <w:p w14:paraId="7688AA82" w14:textId="2DA0F6A7" w:rsidR="00B81365" w:rsidDel="000D70CD" w:rsidRDefault="00B81365" w:rsidP="00642D81">
      <w:pPr>
        <w:pStyle w:val="ListParagraph"/>
        <w:ind w:left="426"/>
        <w:rPr>
          <w:ins w:id="5633" w:author="chaniaayulestari@outlook.com" w:date="2021-11-13T16:12:00Z"/>
          <w:del w:id="5634" w:author="Rafi Aziizi" w:date="2021-11-13T18:25:00Z"/>
          <w:b/>
          <w:bCs/>
        </w:rPr>
      </w:pPr>
    </w:p>
    <w:p w14:paraId="15B92E2D" w14:textId="1323379E" w:rsidR="00B81365" w:rsidDel="000D70CD" w:rsidRDefault="00B81365" w:rsidP="00642D81">
      <w:pPr>
        <w:pStyle w:val="ListParagraph"/>
        <w:ind w:left="426"/>
        <w:rPr>
          <w:ins w:id="5635" w:author="chaniaayulestari@outlook.com" w:date="2021-11-13T16:12:00Z"/>
          <w:del w:id="5636" w:author="Rafi Aziizi" w:date="2021-11-13T18:25:00Z"/>
          <w:b/>
          <w:bCs/>
        </w:rPr>
      </w:pPr>
    </w:p>
    <w:p w14:paraId="6BD655E4" w14:textId="49195ECC" w:rsidR="00B81365" w:rsidDel="000D70CD" w:rsidRDefault="00B81365" w:rsidP="00642D81">
      <w:pPr>
        <w:pStyle w:val="ListParagraph"/>
        <w:ind w:left="426"/>
        <w:rPr>
          <w:ins w:id="5637" w:author="chaniaayulestari@outlook.com" w:date="2021-11-13T16:12:00Z"/>
          <w:del w:id="5638" w:author="Rafi Aziizi" w:date="2021-11-13T18:25:00Z"/>
          <w:b/>
          <w:bCs/>
        </w:rPr>
      </w:pPr>
    </w:p>
    <w:p w14:paraId="2699C6A0" w14:textId="6D568D00" w:rsidR="00B81365" w:rsidDel="000D70CD" w:rsidRDefault="00B81365" w:rsidP="00642D81">
      <w:pPr>
        <w:pStyle w:val="ListParagraph"/>
        <w:ind w:left="426"/>
        <w:rPr>
          <w:ins w:id="5639" w:author="chaniaayulestari@outlook.com" w:date="2021-11-13T16:12:00Z"/>
          <w:del w:id="5640" w:author="Rafi Aziizi" w:date="2021-11-13T18:25:00Z"/>
          <w:b/>
          <w:bCs/>
        </w:rPr>
      </w:pPr>
    </w:p>
    <w:p w14:paraId="6C35D057" w14:textId="2C6C317C" w:rsidR="00B81365" w:rsidDel="000D70CD" w:rsidRDefault="00B81365" w:rsidP="00642D81">
      <w:pPr>
        <w:pStyle w:val="ListParagraph"/>
        <w:ind w:left="426"/>
        <w:rPr>
          <w:ins w:id="5641" w:author="chaniaayulestari@outlook.com" w:date="2021-11-13T16:12:00Z"/>
          <w:del w:id="5642" w:author="Rafi Aziizi" w:date="2021-11-13T18:25:00Z"/>
          <w:b/>
          <w:bCs/>
        </w:rPr>
      </w:pPr>
    </w:p>
    <w:p w14:paraId="2E5AB377" w14:textId="4DB33EE2" w:rsidR="00B81365" w:rsidDel="000D70CD" w:rsidRDefault="00B81365" w:rsidP="00642D81">
      <w:pPr>
        <w:pStyle w:val="ListParagraph"/>
        <w:ind w:left="426"/>
        <w:rPr>
          <w:ins w:id="5643" w:author="chaniaayulestari@outlook.com" w:date="2021-11-13T16:12:00Z"/>
          <w:del w:id="5644" w:author="Rafi Aziizi" w:date="2021-11-13T18:25:00Z"/>
          <w:b/>
          <w:bCs/>
        </w:rPr>
      </w:pPr>
    </w:p>
    <w:p w14:paraId="6C363A94" w14:textId="70803FF6" w:rsidR="00B81365" w:rsidDel="000D70CD" w:rsidRDefault="00B81365" w:rsidP="00642D81">
      <w:pPr>
        <w:pStyle w:val="ListParagraph"/>
        <w:ind w:left="426"/>
        <w:rPr>
          <w:ins w:id="5645" w:author="chaniaayulestari@outlook.com" w:date="2021-11-13T16:12:00Z"/>
          <w:del w:id="5646" w:author="Rafi Aziizi" w:date="2021-11-13T18:25:00Z"/>
          <w:b/>
          <w:bCs/>
        </w:rPr>
      </w:pPr>
    </w:p>
    <w:p w14:paraId="730A55EA" w14:textId="0322B4BC" w:rsidR="00B81365" w:rsidDel="000D70CD" w:rsidRDefault="00B81365" w:rsidP="00642D81">
      <w:pPr>
        <w:pStyle w:val="ListParagraph"/>
        <w:ind w:left="426"/>
        <w:rPr>
          <w:ins w:id="5647" w:author="chaniaayulestari@outlook.com" w:date="2021-11-13T16:12:00Z"/>
          <w:del w:id="5648" w:author="Rafi Aziizi" w:date="2021-11-13T18:25:00Z"/>
          <w:b/>
          <w:bCs/>
        </w:rPr>
      </w:pPr>
    </w:p>
    <w:p w14:paraId="78710717" w14:textId="657C4738" w:rsidR="00B81365" w:rsidDel="000D70CD" w:rsidRDefault="00B81365" w:rsidP="00642D81">
      <w:pPr>
        <w:pStyle w:val="ListParagraph"/>
        <w:ind w:left="426"/>
        <w:rPr>
          <w:ins w:id="5649" w:author="chaniaayulestari@outlook.com" w:date="2021-11-13T16:12:00Z"/>
          <w:del w:id="5650" w:author="Rafi Aziizi" w:date="2021-11-13T18:25:00Z"/>
          <w:b/>
          <w:bCs/>
        </w:rPr>
      </w:pPr>
    </w:p>
    <w:p w14:paraId="1DC01F63" w14:textId="6BC50EA7" w:rsidR="00B81365" w:rsidDel="000D70CD" w:rsidRDefault="00B81365" w:rsidP="00642D81">
      <w:pPr>
        <w:pStyle w:val="ListParagraph"/>
        <w:ind w:left="426"/>
        <w:rPr>
          <w:ins w:id="5651" w:author="chaniaayulestari@outlook.com" w:date="2021-11-13T16:12:00Z"/>
          <w:del w:id="5652" w:author="Rafi Aziizi" w:date="2021-11-13T18:25:00Z"/>
          <w:b/>
          <w:bCs/>
        </w:rPr>
      </w:pPr>
    </w:p>
    <w:p w14:paraId="60B0DFE2" w14:textId="01D00F50" w:rsidR="00B81365" w:rsidDel="000D70CD" w:rsidRDefault="00B81365" w:rsidP="00642D81">
      <w:pPr>
        <w:pStyle w:val="ListParagraph"/>
        <w:ind w:left="426"/>
        <w:rPr>
          <w:ins w:id="5653" w:author="chaniaayulestari@outlook.com" w:date="2021-11-13T16:12:00Z"/>
          <w:del w:id="5654" w:author="Rafi Aziizi" w:date="2021-11-13T18:25:00Z"/>
          <w:b/>
          <w:bCs/>
        </w:rPr>
      </w:pPr>
    </w:p>
    <w:p w14:paraId="4B093EE5" w14:textId="25E8203E" w:rsidR="00B81365" w:rsidDel="000D70CD" w:rsidRDefault="00B81365" w:rsidP="00642D81">
      <w:pPr>
        <w:pStyle w:val="ListParagraph"/>
        <w:ind w:left="426"/>
        <w:rPr>
          <w:ins w:id="5655" w:author="chaniaayulestari@outlook.com" w:date="2021-11-13T16:12:00Z"/>
          <w:del w:id="5656" w:author="Rafi Aziizi" w:date="2021-11-13T18:25:00Z"/>
          <w:b/>
          <w:bCs/>
        </w:rPr>
      </w:pPr>
    </w:p>
    <w:p w14:paraId="56B28B85" w14:textId="4489F9FC" w:rsidR="00642D81" w:rsidRPr="002040D9" w:rsidDel="00642D81" w:rsidRDefault="00642D81">
      <w:pPr>
        <w:pStyle w:val="ListParagraph"/>
        <w:ind w:left="426"/>
        <w:rPr>
          <w:ins w:id="5657" w:author="Rafi Aziizi" w:date="2021-11-13T12:05:00Z"/>
          <w:del w:id="5658" w:author="chaniaayulestari@outlook.com" w:date="2021-11-13T15:48:00Z"/>
          <w:b/>
          <w:bCs/>
          <w:rPrChange w:id="5659" w:author="chaniaayulestari@outlook.com" w:date="2021-11-13T15:20:00Z">
            <w:rPr>
              <w:ins w:id="5660" w:author="Rafi Aziizi" w:date="2021-11-13T12:05:00Z"/>
              <w:del w:id="5661" w:author="chaniaayulestari@outlook.com" w:date="2021-11-13T15:48:00Z"/>
            </w:rPr>
          </w:rPrChange>
        </w:rPr>
        <w:pPrChange w:id="5662"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5663" w:author="Rafi Aziizi" w:date="2021-11-13T12:05:00Z"/>
          <w:b/>
          <w:bCs/>
          <w:lang w:val="id-ID"/>
        </w:rPr>
      </w:pPr>
      <w:ins w:id="5664" w:author="Rafi Aziizi" w:date="2021-11-13T12:05:00Z">
        <w:r w:rsidRPr="000D75C7">
          <w:rPr>
            <w:b/>
            <w:bCs/>
          </w:rPr>
          <w:t xml:space="preserve">Kelola </w:t>
        </w:r>
      </w:ins>
      <w:ins w:id="5665" w:author="Rafi Aziizi" w:date="2021-11-13T12:06:00Z">
        <w:r>
          <w:rPr>
            <w:b/>
            <w:bCs/>
          </w:rPr>
          <w:t>Semester</w:t>
        </w:r>
      </w:ins>
    </w:p>
    <w:p w14:paraId="4DEF48C2" w14:textId="6567CAE2" w:rsidR="004822D0" w:rsidRDefault="004822D0" w:rsidP="004822D0">
      <w:pPr>
        <w:ind w:firstLine="426"/>
        <w:rPr>
          <w:ins w:id="5666" w:author="chaniaayulestari@outlook.com" w:date="2021-11-13T16:14:00Z"/>
        </w:rPr>
      </w:pPr>
      <w:ins w:id="5667"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5668" w:author="Rafi Aziizi" w:date="2021-11-13T12:06:00Z">
        <w:r>
          <w:t>semester</w:t>
        </w:r>
      </w:ins>
      <w:ins w:id="5669"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5670" w:author="Rafi Aziizi" w:date="2021-11-13T12:06:00Z">
        <w:r>
          <w:t>semester</w:t>
        </w:r>
        <w:r w:rsidRPr="005B28D5">
          <w:rPr>
            <w:lang w:val="id-ID"/>
          </w:rPr>
          <w:t xml:space="preserve"> </w:t>
        </w:r>
      </w:ins>
      <w:ins w:id="5671" w:author="Rafi Aziizi" w:date="2021-11-13T12:05:00Z">
        <w:r>
          <w:t>ditunjukkan pada</w:t>
        </w:r>
        <w:r w:rsidRPr="005B28D5">
          <w:rPr>
            <w:lang w:val="id-ID"/>
          </w:rPr>
          <w:t xml:space="preserve"> Gambar</w:t>
        </w:r>
        <w:r>
          <w:t xml:space="preserve"> </w:t>
        </w:r>
        <w:del w:id="5672" w:author=" " w:date="2021-11-14T06:37:00Z">
          <w:r w:rsidDel="0092786F">
            <w:delText>3.11.</w:delText>
          </w:r>
        </w:del>
      </w:ins>
      <w:ins w:id="5673" w:author=" " w:date="2021-11-14T06:37:00Z">
        <w:r w:rsidR="0092786F">
          <w:t>dibawah.</w:t>
        </w:r>
      </w:ins>
    </w:p>
    <w:p w14:paraId="42B0498E" w14:textId="146F0D10" w:rsidR="00B81365" w:rsidDel="0092786F" w:rsidRDefault="00B81365" w:rsidP="004822D0">
      <w:pPr>
        <w:ind w:firstLine="426"/>
        <w:rPr>
          <w:ins w:id="5674" w:author="chaniaayulestari@outlook.com" w:date="2021-11-13T16:14:00Z"/>
          <w:del w:id="5675" w:author=" " w:date="2021-11-14T06:37:00Z"/>
        </w:rPr>
      </w:pPr>
    </w:p>
    <w:p w14:paraId="02A8BEE6" w14:textId="0354E879" w:rsidR="00B81365" w:rsidDel="0092786F" w:rsidRDefault="00B81365" w:rsidP="004822D0">
      <w:pPr>
        <w:ind w:firstLine="426"/>
        <w:rPr>
          <w:ins w:id="5676" w:author="chaniaayulestari@outlook.com" w:date="2021-11-13T16:14:00Z"/>
          <w:del w:id="5677" w:author=" " w:date="2021-11-14T06:37:00Z"/>
        </w:rPr>
      </w:pPr>
    </w:p>
    <w:p w14:paraId="6AA8E4A4" w14:textId="6B670C46" w:rsidR="00B81365" w:rsidDel="0092786F" w:rsidRDefault="00B81365" w:rsidP="004822D0">
      <w:pPr>
        <w:ind w:firstLine="426"/>
        <w:rPr>
          <w:ins w:id="5678" w:author="chaniaayulestari@outlook.com" w:date="2021-11-13T16:14:00Z"/>
          <w:del w:id="5679" w:author=" " w:date="2021-11-14T06:37:00Z"/>
        </w:rPr>
      </w:pPr>
    </w:p>
    <w:p w14:paraId="1533851C" w14:textId="6B4EBA9D" w:rsidR="00B81365" w:rsidDel="0092786F" w:rsidRDefault="00B81365" w:rsidP="004822D0">
      <w:pPr>
        <w:ind w:firstLine="426"/>
        <w:rPr>
          <w:ins w:id="5680" w:author="chaniaayulestari@outlook.com" w:date="2021-11-13T16:14:00Z"/>
          <w:del w:id="5681" w:author=" " w:date="2021-11-14T06:37:00Z"/>
        </w:rPr>
      </w:pPr>
    </w:p>
    <w:p w14:paraId="5C7549C4" w14:textId="4659FA11" w:rsidR="00B81365" w:rsidDel="0092786F" w:rsidRDefault="00B81365" w:rsidP="004822D0">
      <w:pPr>
        <w:ind w:firstLine="426"/>
        <w:rPr>
          <w:ins w:id="5682" w:author="chaniaayulestari@outlook.com" w:date="2021-11-13T16:14:00Z"/>
          <w:del w:id="5683" w:author=" " w:date="2021-11-14T06:37:00Z"/>
        </w:rPr>
      </w:pPr>
    </w:p>
    <w:p w14:paraId="68A4C650" w14:textId="04DB40B6" w:rsidR="00B81365" w:rsidDel="0092786F" w:rsidRDefault="00B81365" w:rsidP="004822D0">
      <w:pPr>
        <w:ind w:firstLine="426"/>
        <w:rPr>
          <w:ins w:id="5684" w:author="chaniaayulestari@outlook.com" w:date="2021-11-13T16:14:00Z"/>
          <w:del w:id="5685" w:author=" " w:date="2021-11-14T06:37:00Z"/>
        </w:rPr>
      </w:pPr>
    </w:p>
    <w:p w14:paraId="3257A09A" w14:textId="6A4E341F" w:rsidR="00B81365" w:rsidDel="0092786F" w:rsidRDefault="00B81365" w:rsidP="004822D0">
      <w:pPr>
        <w:ind w:firstLine="426"/>
        <w:rPr>
          <w:ins w:id="5686" w:author="chaniaayulestari@outlook.com" w:date="2021-11-13T16:14:00Z"/>
          <w:del w:id="5687" w:author=" " w:date="2021-11-14T06:37:00Z"/>
        </w:rPr>
      </w:pPr>
    </w:p>
    <w:p w14:paraId="608CD525" w14:textId="448451F1" w:rsidR="00B81365" w:rsidRDefault="00B81365" w:rsidP="004822D0">
      <w:pPr>
        <w:ind w:firstLine="426"/>
        <w:rPr>
          <w:ins w:id="5688" w:author=" " w:date="2021-11-14T06:37:00Z"/>
        </w:rPr>
      </w:pPr>
    </w:p>
    <w:p w14:paraId="2348582E" w14:textId="296B9715" w:rsidR="0092786F" w:rsidRDefault="0092786F" w:rsidP="004822D0">
      <w:pPr>
        <w:ind w:firstLine="426"/>
        <w:rPr>
          <w:ins w:id="5689" w:author=" " w:date="2021-11-14T06:37:00Z"/>
        </w:rPr>
      </w:pPr>
    </w:p>
    <w:p w14:paraId="1F8FC737" w14:textId="69DA4080" w:rsidR="0092786F" w:rsidRDefault="0092786F" w:rsidP="004822D0">
      <w:pPr>
        <w:ind w:firstLine="426"/>
        <w:rPr>
          <w:ins w:id="5690" w:author=" " w:date="2021-11-14T06:37:00Z"/>
        </w:rPr>
      </w:pPr>
    </w:p>
    <w:p w14:paraId="74E95F30" w14:textId="37F5BBD5" w:rsidR="0092786F" w:rsidRDefault="0092786F" w:rsidP="004822D0">
      <w:pPr>
        <w:ind w:firstLine="426"/>
        <w:rPr>
          <w:ins w:id="5691" w:author=" " w:date="2021-11-14T06:37:00Z"/>
        </w:rPr>
      </w:pPr>
    </w:p>
    <w:p w14:paraId="6933BCE8" w14:textId="00E30B05" w:rsidR="0092786F" w:rsidRDefault="0092786F" w:rsidP="004822D0">
      <w:pPr>
        <w:ind w:firstLine="426"/>
        <w:rPr>
          <w:ins w:id="5692" w:author=" " w:date="2021-11-14T06:37:00Z"/>
        </w:rPr>
      </w:pPr>
    </w:p>
    <w:p w14:paraId="212A6029" w14:textId="71B7D837" w:rsidR="0092786F" w:rsidRDefault="0092786F" w:rsidP="004822D0">
      <w:pPr>
        <w:ind w:firstLine="426"/>
        <w:rPr>
          <w:ins w:id="5693" w:author=" " w:date="2021-11-14T06:37:00Z"/>
        </w:rPr>
      </w:pPr>
    </w:p>
    <w:p w14:paraId="34EE9AB9" w14:textId="40B27A42" w:rsidR="0092786F" w:rsidRDefault="0092786F" w:rsidP="004822D0">
      <w:pPr>
        <w:ind w:firstLine="426"/>
        <w:rPr>
          <w:ins w:id="5694" w:author=" " w:date="2021-11-14T06:37:00Z"/>
        </w:rPr>
      </w:pPr>
    </w:p>
    <w:p w14:paraId="1A0901A8" w14:textId="66914F0A" w:rsidR="0092786F" w:rsidRDefault="0092786F" w:rsidP="004822D0">
      <w:pPr>
        <w:ind w:firstLine="426"/>
        <w:rPr>
          <w:ins w:id="5695" w:author=" " w:date="2021-11-14T06:37:00Z"/>
        </w:rPr>
      </w:pPr>
    </w:p>
    <w:p w14:paraId="6F9217A2" w14:textId="77777777" w:rsidR="0092786F" w:rsidRDefault="0092786F" w:rsidP="004822D0">
      <w:pPr>
        <w:ind w:firstLine="426"/>
        <w:rPr>
          <w:ins w:id="5696" w:author="chaniaayulestari@outlook.com" w:date="2021-11-13T16:14:00Z"/>
        </w:rPr>
      </w:pPr>
    </w:p>
    <w:p w14:paraId="5F114465" w14:textId="0B79DF2C" w:rsidR="00B81365" w:rsidDel="00936E48" w:rsidRDefault="00B81365" w:rsidP="004822D0">
      <w:pPr>
        <w:ind w:firstLine="426"/>
        <w:rPr>
          <w:ins w:id="5697" w:author="Rafi Aziizi" w:date="2021-11-13T12:05:00Z"/>
          <w:del w:id="5698" w:author="chaniaayulestari@outlook.com" w:date="2021-11-14T02:13:00Z"/>
          <w:lang w:val="id-ID"/>
        </w:rPr>
      </w:pPr>
    </w:p>
    <w:p w14:paraId="6FC719B5" w14:textId="599F8B81" w:rsidR="004822D0" w:rsidRDefault="006A1DDD" w:rsidP="002040D9">
      <w:pPr>
        <w:pStyle w:val="ListParagraph"/>
        <w:numPr>
          <w:ilvl w:val="0"/>
          <w:numId w:val="117"/>
        </w:numPr>
        <w:ind w:left="426"/>
        <w:rPr>
          <w:ins w:id="5699" w:author="chaniaayulestari@outlook.com" w:date="2021-11-13T16:13:00Z"/>
          <w:b/>
          <w:bCs/>
        </w:rPr>
      </w:pPr>
      <w:ins w:id="5700" w:author="Rafi Aziizi" w:date="2021-11-13T18:26:00Z">
        <w:r>
          <w:rPr>
            <w:noProof/>
          </w:rPr>
          <w:drawing>
            <wp:anchor distT="0" distB="0" distL="114300" distR="114300" simplePos="0" relativeHeight="251834368" behindDoc="1" locked="0" layoutInCell="1" allowOverlap="1" wp14:anchorId="233E0422" wp14:editId="58089D8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5701" w:author="chaniaayulestari@outlook.com" w:date="2021-11-13T16:14:00Z">
        <w:del w:id="5702" w:author="Rafi Aziizi" w:date="2021-11-13T18:26:00Z">
          <w:r w:rsidR="00B81365" w:rsidDel="000D70CD">
            <w:rPr>
              <w:noProof/>
            </w:rPr>
            <w:drawing>
              <wp:inline distT="0" distB="0" distL="0" distR="0" wp14:anchorId="6CB002D4" wp14:editId="5D8F63AF">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5703" w:author="Rafi Aziizi" w:date="2021-11-13T12:05:00Z">
        <w:r w:rsidR="004822D0" w:rsidRPr="002040D9">
          <w:rPr>
            <w:b/>
            <w:bCs/>
            <w:noProof/>
            <w:rPrChange w:id="5704" w:author="chaniaayulestari@outlook.com" w:date="2021-11-13T15:20:00Z">
              <w:rPr>
                <w:noProof/>
              </w:rPr>
            </w:rPrChange>
          </w:rPr>
          <w:t xml:space="preserve">Lihat </w:t>
        </w:r>
      </w:ins>
      <w:ins w:id="5705" w:author="Rafi Aziizi" w:date="2021-11-13T12:06:00Z">
        <w:r w:rsidR="004822D0" w:rsidRPr="002040D9">
          <w:rPr>
            <w:b/>
            <w:bCs/>
            <w:noProof/>
            <w:rPrChange w:id="5706" w:author="chaniaayulestari@outlook.com" w:date="2021-11-13T15:20:00Z">
              <w:rPr>
                <w:noProof/>
              </w:rPr>
            </w:rPrChange>
          </w:rPr>
          <w:t>Semester</w:t>
        </w:r>
      </w:ins>
    </w:p>
    <w:p w14:paraId="648F397F" w14:textId="40CA9BBB" w:rsidR="006A1DDD" w:rsidRDefault="006A1DDD">
      <w:pPr>
        <w:rPr>
          <w:ins w:id="5707" w:author="chaniaayulestari@outlook.com" w:date="2021-11-13T20:25:00Z"/>
          <w:b/>
          <w:bCs/>
        </w:rPr>
      </w:pPr>
    </w:p>
    <w:p w14:paraId="7984807D" w14:textId="61017BA3" w:rsidR="00B81365" w:rsidDel="006A1DDD" w:rsidRDefault="00B81365">
      <w:pPr>
        <w:rPr>
          <w:del w:id="5708" w:author="Rafi Aziizi" w:date="2021-11-13T18:26:00Z"/>
          <w:b/>
          <w:bCs/>
        </w:rPr>
      </w:pPr>
    </w:p>
    <w:p w14:paraId="10F1021F" w14:textId="2BF4448A" w:rsidR="006A1DDD" w:rsidRDefault="006A1DDD" w:rsidP="00B81365">
      <w:pPr>
        <w:pStyle w:val="ListParagraph"/>
        <w:ind w:left="426"/>
        <w:rPr>
          <w:ins w:id="5709" w:author="chaniaayulestari@outlook.com" w:date="2021-11-13T20:25:00Z"/>
          <w:b/>
          <w:bCs/>
        </w:rPr>
      </w:pPr>
    </w:p>
    <w:p w14:paraId="54F61BE7" w14:textId="0099487C" w:rsidR="006A1DDD" w:rsidRDefault="006A1DDD" w:rsidP="00B81365">
      <w:pPr>
        <w:pStyle w:val="ListParagraph"/>
        <w:ind w:left="426"/>
        <w:rPr>
          <w:ins w:id="5710" w:author="chaniaayulestari@outlook.com" w:date="2021-11-13T20:25:00Z"/>
          <w:b/>
          <w:bCs/>
        </w:rPr>
      </w:pPr>
    </w:p>
    <w:p w14:paraId="137E6F2D" w14:textId="747BD8AD" w:rsidR="006A1DDD" w:rsidRDefault="006A1DDD" w:rsidP="00B81365">
      <w:pPr>
        <w:pStyle w:val="ListParagraph"/>
        <w:ind w:left="426"/>
        <w:rPr>
          <w:ins w:id="5711" w:author="chaniaayulestari@outlook.com" w:date="2021-11-13T20:25:00Z"/>
          <w:b/>
          <w:bCs/>
        </w:rPr>
      </w:pPr>
    </w:p>
    <w:p w14:paraId="4E346D8E" w14:textId="4C5BB6D4" w:rsidR="006A1DDD" w:rsidRDefault="006A1DDD" w:rsidP="00B81365">
      <w:pPr>
        <w:pStyle w:val="ListParagraph"/>
        <w:ind w:left="426"/>
        <w:rPr>
          <w:ins w:id="5712" w:author="chaniaayulestari@outlook.com" w:date="2021-11-13T20:25:00Z"/>
          <w:b/>
          <w:bCs/>
        </w:rPr>
      </w:pPr>
    </w:p>
    <w:p w14:paraId="7581BF79" w14:textId="0D9B8AB5" w:rsidR="006A1DDD" w:rsidRDefault="006A1DDD" w:rsidP="00B81365">
      <w:pPr>
        <w:pStyle w:val="ListParagraph"/>
        <w:ind w:left="426"/>
        <w:rPr>
          <w:ins w:id="5713" w:author="chaniaayulestari@outlook.com" w:date="2021-11-13T20:25:00Z"/>
          <w:b/>
          <w:bCs/>
        </w:rPr>
      </w:pPr>
    </w:p>
    <w:p w14:paraId="2324FE13" w14:textId="5D33DAD8" w:rsidR="006A1DDD" w:rsidRDefault="006A1DDD" w:rsidP="00B81365">
      <w:pPr>
        <w:pStyle w:val="ListParagraph"/>
        <w:ind w:left="426"/>
        <w:rPr>
          <w:ins w:id="5714" w:author="chaniaayulestari@outlook.com" w:date="2021-11-13T20:25:00Z"/>
          <w:b/>
          <w:bCs/>
        </w:rPr>
      </w:pPr>
    </w:p>
    <w:p w14:paraId="295F764C" w14:textId="4E4A15AE" w:rsidR="006A1DDD" w:rsidRDefault="006A1DDD" w:rsidP="00B81365">
      <w:pPr>
        <w:pStyle w:val="ListParagraph"/>
        <w:ind w:left="426"/>
        <w:rPr>
          <w:ins w:id="5715" w:author="chaniaayulestari@outlook.com" w:date="2021-11-13T20:25:00Z"/>
          <w:b/>
          <w:bCs/>
        </w:rPr>
      </w:pPr>
    </w:p>
    <w:p w14:paraId="0B2E8669" w14:textId="12E72797" w:rsidR="006A1DDD" w:rsidRDefault="006A1DDD" w:rsidP="00B81365">
      <w:pPr>
        <w:pStyle w:val="ListParagraph"/>
        <w:ind w:left="426"/>
        <w:rPr>
          <w:ins w:id="5716" w:author="chaniaayulestari@outlook.com" w:date="2021-11-13T20:25:00Z"/>
          <w:b/>
          <w:bCs/>
        </w:rPr>
      </w:pPr>
    </w:p>
    <w:p w14:paraId="48E67D3C" w14:textId="4D5F352C" w:rsidR="006A1DDD" w:rsidRDefault="006A1DDD" w:rsidP="00B81365">
      <w:pPr>
        <w:pStyle w:val="ListParagraph"/>
        <w:ind w:left="426"/>
        <w:rPr>
          <w:ins w:id="5717" w:author="chaniaayulestari@outlook.com" w:date="2021-11-13T20:25:00Z"/>
          <w:b/>
          <w:bCs/>
        </w:rPr>
      </w:pPr>
    </w:p>
    <w:p w14:paraId="5887B2AC" w14:textId="68DE5A95" w:rsidR="006A1DDD" w:rsidRDefault="006A1DDD" w:rsidP="00B81365">
      <w:pPr>
        <w:pStyle w:val="ListParagraph"/>
        <w:ind w:left="426"/>
        <w:rPr>
          <w:ins w:id="5718" w:author="chaniaayulestari@outlook.com" w:date="2021-11-13T20:25:00Z"/>
          <w:b/>
          <w:bCs/>
        </w:rPr>
      </w:pPr>
    </w:p>
    <w:p w14:paraId="3545E7C3" w14:textId="55D8F151" w:rsidR="006A1DDD" w:rsidRDefault="006A1DDD" w:rsidP="00B81365">
      <w:pPr>
        <w:pStyle w:val="ListParagraph"/>
        <w:ind w:left="426"/>
        <w:rPr>
          <w:ins w:id="5719" w:author="chaniaayulestari@outlook.com" w:date="2021-11-13T20:25:00Z"/>
          <w:b/>
          <w:bCs/>
        </w:rPr>
      </w:pPr>
    </w:p>
    <w:p w14:paraId="7EAE8338" w14:textId="07ECF089" w:rsidR="006A1DDD" w:rsidRDefault="006A1DDD" w:rsidP="00B81365">
      <w:pPr>
        <w:pStyle w:val="ListParagraph"/>
        <w:ind w:left="426"/>
        <w:rPr>
          <w:ins w:id="5720" w:author="chaniaayulestari@outlook.com" w:date="2021-11-13T20:25:00Z"/>
          <w:b/>
          <w:bCs/>
        </w:rPr>
      </w:pPr>
    </w:p>
    <w:p w14:paraId="27D46E8B" w14:textId="1BA19BDF" w:rsidR="006A1DDD" w:rsidRDefault="006A1DDD" w:rsidP="00B81365">
      <w:pPr>
        <w:pStyle w:val="ListParagraph"/>
        <w:ind w:left="426"/>
        <w:rPr>
          <w:ins w:id="5721" w:author="chaniaayulestari@outlook.com" w:date="2021-11-13T20:25:00Z"/>
          <w:b/>
          <w:bCs/>
        </w:rPr>
      </w:pPr>
    </w:p>
    <w:p w14:paraId="21E57788" w14:textId="7B2754C0" w:rsidR="006A1DDD" w:rsidRDefault="006A1DDD" w:rsidP="00B81365">
      <w:pPr>
        <w:pStyle w:val="ListParagraph"/>
        <w:ind w:left="426"/>
        <w:rPr>
          <w:ins w:id="5722" w:author="chaniaayulestari@outlook.com" w:date="2021-11-13T20:25:00Z"/>
          <w:b/>
          <w:bCs/>
        </w:rPr>
      </w:pPr>
    </w:p>
    <w:p w14:paraId="2EEB3A5E" w14:textId="112B024A" w:rsidR="006A1DDD" w:rsidRDefault="006A1DDD" w:rsidP="00B81365">
      <w:pPr>
        <w:pStyle w:val="ListParagraph"/>
        <w:ind w:left="426"/>
        <w:rPr>
          <w:ins w:id="5723" w:author="chaniaayulestari@outlook.com" w:date="2021-11-13T20:25:00Z"/>
          <w:b/>
          <w:bCs/>
        </w:rPr>
      </w:pPr>
    </w:p>
    <w:p w14:paraId="3A039811" w14:textId="77777777" w:rsidR="006A1DDD" w:rsidRDefault="006A1DDD" w:rsidP="00B81365">
      <w:pPr>
        <w:pStyle w:val="ListParagraph"/>
        <w:ind w:left="426"/>
        <w:rPr>
          <w:ins w:id="5724" w:author="chaniaayulestari@outlook.com" w:date="2021-11-13T20:25:00Z"/>
          <w:b/>
          <w:bCs/>
        </w:rPr>
      </w:pPr>
    </w:p>
    <w:p w14:paraId="24165755" w14:textId="58B7ABAE" w:rsidR="00B81365" w:rsidDel="000D70CD" w:rsidRDefault="006A1DDD" w:rsidP="00B81365">
      <w:pPr>
        <w:pStyle w:val="ListParagraph"/>
        <w:ind w:left="426"/>
        <w:rPr>
          <w:ins w:id="5725" w:author="chaniaayulestari@outlook.com" w:date="2021-11-13T16:14:00Z"/>
          <w:del w:id="5726" w:author="Rafi Aziizi" w:date="2021-11-13T18:26:00Z"/>
          <w:b/>
          <w:bCs/>
        </w:rPr>
      </w:pPr>
      <w:ins w:id="5727" w:author="chaniaayulestari@outlook.com" w:date="2021-11-13T20:25:00Z">
        <w:r>
          <w:rPr>
            <w:noProof/>
          </w:rPr>
          <w:pict w14:anchorId="0788F7D4">
            <v:shape id="_x0000_s2231" type="#_x0000_t202" style="position:absolute;left:0;text-align:left;margin-left:-2.85pt;margin-top:4.85pt;width:396.85pt;height:10.35pt;z-index:251761152;mso-position-horizontal-relative:text;mso-position-vertical-relative:text" stroked="f">
              <v:textbox style="mso-next-textbox:#_x0000_s2231" inset="0,0,0,0">
                <w:txbxContent>
                  <w:p w14:paraId="2C98390A" w14:textId="0A81FDAB" w:rsidR="006A1DDD" w:rsidRPr="0083236A" w:rsidRDefault="006A1DDD" w:rsidP="006A1DDD">
                    <w:pPr>
                      <w:pStyle w:val="Caption"/>
                      <w:jc w:val="center"/>
                      <w:rPr>
                        <w:noProof/>
                        <w:sz w:val="24"/>
                        <w:szCs w:val="24"/>
                      </w:rPr>
                      <w:pPrChange w:id="5728" w:author="chaniaayulestari@outlook.com" w:date="2021-11-13T20:25:00Z">
                        <w:pPr>
                          <w:pStyle w:val="ListParagraph"/>
                          <w:numPr>
                            <w:numId w:val="117"/>
                          </w:numPr>
                          <w:ind w:left="426" w:hanging="360"/>
                        </w:pPr>
                      </w:pPrChange>
                    </w:pPr>
                    <w:bookmarkStart w:id="5729" w:name="_Toc87729266"/>
                    <w:bookmarkStart w:id="5730" w:name="_Toc87731454"/>
                    <w:ins w:id="5731" w:author="chaniaayulestari@outlook.com" w:date="2021-11-13T20:25:00Z">
                      <w:r>
                        <w:t xml:space="preserve">Gambar 3. </w:t>
                      </w:r>
                      <w:r>
                        <w:fldChar w:fldCharType="begin"/>
                      </w:r>
                      <w:r>
                        <w:instrText xml:space="preserve"> SEQ Gambar___3. \* ARABIC </w:instrText>
                      </w:r>
                    </w:ins>
                    <w:r>
                      <w:fldChar w:fldCharType="separate"/>
                    </w:r>
                    <w:ins w:id="5732" w:author="chaniaayulestari@outlook.com" w:date="2021-11-13T21:25:00Z">
                      <w:r w:rsidR="00B46735">
                        <w:rPr>
                          <w:noProof/>
                        </w:rPr>
                        <w:t>19</w:t>
                      </w:r>
                    </w:ins>
                    <w:ins w:id="5733" w:author="chaniaayulestari@outlook.com" w:date="2021-11-13T20:25:00Z">
                      <w:r>
                        <w:fldChar w:fldCharType="end"/>
                      </w:r>
                      <w:r>
                        <w:t xml:space="preserve"> </w:t>
                      </w:r>
                      <w:r w:rsidRPr="00ED5249">
                        <w:t xml:space="preserve">Sequence Diagram </w:t>
                      </w:r>
                      <w:r>
                        <w:t xml:space="preserve"> Lihat Data Semester</w:t>
                      </w:r>
                    </w:ins>
                    <w:bookmarkEnd w:id="5729"/>
                    <w:bookmarkEnd w:id="5730"/>
                  </w:p>
                </w:txbxContent>
              </v:textbox>
            </v:shape>
          </w:pict>
        </w:r>
      </w:ins>
    </w:p>
    <w:p w14:paraId="1FE0F433" w14:textId="713B1F0C" w:rsidR="00B81365" w:rsidDel="000D70CD" w:rsidRDefault="00B81365" w:rsidP="00B81365">
      <w:pPr>
        <w:pStyle w:val="ListParagraph"/>
        <w:ind w:left="426"/>
        <w:rPr>
          <w:ins w:id="5734" w:author="chaniaayulestari@outlook.com" w:date="2021-11-13T16:14:00Z"/>
          <w:del w:id="5735" w:author="Rafi Aziizi" w:date="2021-11-13T18:26:00Z"/>
          <w:b/>
          <w:bCs/>
        </w:rPr>
      </w:pPr>
    </w:p>
    <w:p w14:paraId="5D16E141" w14:textId="04230BBF" w:rsidR="00B81365" w:rsidDel="000D70CD" w:rsidRDefault="00B81365" w:rsidP="00B81365">
      <w:pPr>
        <w:pStyle w:val="ListParagraph"/>
        <w:ind w:left="426"/>
        <w:rPr>
          <w:ins w:id="5736" w:author="chaniaayulestari@outlook.com" w:date="2021-11-13T16:14:00Z"/>
          <w:del w:id="5737" w:author="Rafi Aziizi" w:date="2021-11-13T18:26:00Z"/>
          <w:b/>
          <w:bCs/>
        </w:rPr>
      </w:pPr>
    </w:p>
    <w:p w14:paraId="288E4F3C" w14:textId="4F863F94" w:rsidR="00B81365" w:rsidDel="000D70CD" w:rsidRDefault="00B81365" w:rsidP="00B81365">
      <w:pPr>
        <w:pStyle w:val="ListParagraph"/>
        <w:ind w:left="426"/>
        <w:rPr>
          <w:ins w:id="5738" w:author="chaniaayulestari@outlook.com" w:date="2021-11-13T16:14:00Z"/>
          <w:del w:id="5739" w:author="Rafi Aziizi" w:date="2021-11-13T18:26:00Z"/>
          <w:b/>
          <w:bCs/>
        </w:rPr>
      </w:pPr>
    </w:p>
    <w:p w14:paraId="040B5A92" w14:textId="6C41FC83" w:rsidR="00B81365" w:rsidDel="000D70CD" w:rsidRDefault="00B81365" w:rsidP="00B81365">
      <w:pPr>
        <w:pStyle w:val="ListParagraph"/>
        <w:ind w:left="426"/>
        <w:rPr>
          <w:ins w:id="5740" w:author="chaniaayulestari@outlook.com" w:date="2021-11-13T16:14:00Z"/>
          <w:del w:id="5741" w:author="Rafi Aziizi" w:date="2021-11-13T18:26:00Z"/>
          <w:b/>
          <w:bCs/>
        </w:rPr>
      </w:pPr>
    </w:p>
    <w:p w14:paraId="4C6E8E59" w14:textId="3A810F12" w:rsidR="00B81365" w:rsidDel="000D70CD" w:rsidRDefault="00B81365" w:rsidP="00B81365">
      <w:pPr>
        <w:pStyle w:val="ListParagraph"/>
        <w:ind w:left="426"/>
        <w:rPr>
          <w:ins w:id="5742" w:author="chaniaayulestari@outlook.com" w:date="2021-11-13T16:14:00Z"/>
          <w:del w:id="5743" w:author="Rafi Aziizi" w:date="2021-11-13T18:26:00Z"/>
          <w:b/>
          <w:bCs/>
        </w:rPr>
      </w:pPr>
    </w:p>
    <w:p w14:paraId="6DA771A2" w14:textId="042C0B85" w:rsidR="00B81365" w:rsidDel="000D70CD" w:rsidRDefault="00B81365" w:rsidP="00B81365">
      <w:pPr>
        <w:pStyle w:val="ListParagraph"/>
        <w:ind w:left="426"/>
        <w:rPr>
          <w:ins w:id="5744" w:author="chaniaayulestari@outlook.com" w:date="2021-11-13T16:14:00Z"/>
          <w:del w:id="5745" w:author="Rafi Aziizi" w:date="2021-11-13T18:26:00Z"/>
          <w:b/>
          <w:bCs/>
        </w:rPr>
      </w:pPr>
    </w:p>
    <w:p w14:paraId="029E9627" w14:textId="28C2A8F6" w:rsidR="00B81365" w:rsidDel="000D70CD" w:rsidRDefault="00B81365" w:rsidP="00B81365">
      <w:pPr>
        <w:pStyle w:val="ListParagraph"/>
        <w:ind w:left="426"/>
        <w:rPr>
          <w:ins w:id="5746" w:author="chaniaayulestari@outlook.com" w:date="2021-11-13T16:14:00Z"/>
          <w:del w:id="5747" w:author="Rafi Aziizi" w:date="2021-11-13T18:26:00Z"/>
          <w:b/>
          <w:bCs/>
        </w:rPr>
      </w:pPr>
    </w:p>
    <w:p w14:paraId="3DC5FC20" w14:textId="4ED8AF52" w:rsidR="00B81365" w:rsidDel="000D70CD" w:rsidRDefault="00B81365" w:rsidP="00B81365">
      <w:pPr>
        <w:pStyle w:val="ListParagraph"/>
        <w:ind w:left="426"/>
        <w:rPr>
          <w:ins w:id="5748" w:author="chaniaayulestari@outlook.com" w:date="2021-11-13T16:14:00Z"/>
          <w:del w:id="5749" w:author="Rafi Aziizi" w:date="2021-11-13T18:26:00Z"/>
          <w:b/>
          <w:bCs/>
        </w:rPr>
      </w:pPr>
    </w:p>
    <w:p w14:paraId="3F5EEA13" w14:textId="69CAC157" w:rsidR="00B81365" w:rsidDel="000D70CD" w:rsidRDefault="00B81365" w:rsidP="00B81365">
      <w:pPr>
        <w:pStyle w:val="ListParagraph"/>
        <w:ind w:left="426"/>
        <w:rPr>
          <w:ins w:id="5750" w:author="chaniaayulestari@outlook.com" w:date="2021-11-13T16:14:00Z"/>
          <w:del w:id="5751" w:author="Rafi Aziizi" w:date="2021-11-13T18:26:00Z"/>
          <w:b/>
          <w:bCs/>
        </w:rPr>
      </w:pPr>
    </w:p>
    <w:p w14:paraId="2D93BA14" w14:textId="22681DAB" w:rsidR="00B81365" w:rsidDel="000D70CD" w:rsidRDefault="00B81365" w:rsidP="00B81365">
      <w:pPr>
        <w:pStyle w:val="ListParagraph"/>
        <w:ind w:left="426"/>
        <w:rPr>
          <w:ins w:id="5752" w:author="chaniaayulestari@outlook.com" w:date="2021-11-13T16:14:00Z"/>
          <w:del w:id="5753" w:author="Rafi Aziizi" w:date="2021-11-13T18:26:00Z"/>
          <w:b/>
          <w:bCs/>
        </w:rPr>
      </w:pPr>
    </w:p>
    <w:p w14:paraId="6621A177" w14:textId="0F46F4A7" w:rsidR="00B81365" w:rsidDel="000D70CD" w:rsidRDefault="00B81365" w:rsidP="00B81365">
      <w:pPr>
        <w:pStyle w:val="ListParagraph"/>
        <w:ind w:left="426"/>
        <w:rPr>
          <w:ins w:id="5754" w:author="chaniaayulestari@outlook.com" w:date="2021-11-13T16:14:00Z"/>
          <w:del w:id="5755" w:author="Rafi Aziizi" w:date="2021-11-13T18:26:00Z"/>
          <w:b/>
          <w:bCs/>
        </w:rPr>
      </w:pPr>
    </w:p>
    <w:p w14:paraId="2A89D123" w14:textId="302461BE" w:rsidR="00B81365" w:rsidDel="000D70CD" w:rsidRDefault="00B81365" w:rsidP="00B81365">
      <w:pPr>
        <w:pStyle w:val="ListParagraph"/>
        <w:ind w:left="426"/>
        <w:rPr>
          <w:ins w:id="5756" w:author="chaniaayulestari@outlook.com" w:date="2021-11-13T16:14:00Z"/>
          <w:del w:id="5757" w:author="Rafi Aziizi" w:date="2021-11-13T18:26:00Z"/>
          <w:b/>
          <w:bCs/>
        </w:rPr>
      </w:pPr>
    </w:p>
    <w:p w14:paraId="342031C2" w14:textId="7EC67CE7" w:rsidR="00B81365" w:rsidDel="000D70CD" w:rsidRDefault="00B81365" w:rsidP="00B81365">
      <w:pPr>
        <w:pStyle w:val="ListParagraph"/>
        <w:ind w:left="426"/>
        <w:rPr>
          <w:ins w:id="5758" w:author="chaniaayulestari@outlook.com" w:date="2021-11-13T16:14:00Z"/>
          <w:del w:id="5759" w:author="Rafi Aziizi" w:date="2021-11-13T18:26:00Z"/>
          <w:b/>
          <w:bCs/>
        </w:rPr>
      </w:pPr>
    </w:p>
    <w:p w14:paraId="74111B9C" w14:textId="4F5D2E3A" w:rsidR="00B81365" w:rsidDel="000D70CD" w:rsidRDefault="00B81365" w:rsidP="00B81365">
      <w:pPr>
        <w:pStyle w:val="ListParagraph"/>
        <w:ind w:left="426"/>
        <w:rPr>
          <w:ins w:id="5760" w:author="chaniaayulestari@outlook.com" w:date="2021-11-13T16:14:00Z"/>
          <w:del w:id="5761" w:author="Rafi Aziizi" w:date="2021-11-13T18:26:00Z"/>
          <w:b/>
          <w:bCs/>
        </w:rPr>
      </w:pPr>
    </w:p>
    <w:p w14:paraId="44C338F8" w14:textId="106D4A07" w:rsidR="00B81365" w:rsidRPr="000D70CD" w:rsidRDefault="00B81365">
      <w:pPr>
        <w:rPr>
          <w:ins w:id="5762" w:author="chaniaayulestari@outlook.com" w:date="2021-11-13T16:14:00Z"/>
          <w:b/>
          <w:bCs/>
          <w:rPrChange w:id="5763" w:author="Rafi Aziizi" w:date="2021-11-13T18:26:00Z">
            <w:rPr>
              <w:ins w:id="5764" w:author="chaniaayulestari@outlook.com" w:date="2021-11-13T16:14:00Z"/>
            </w:rPr>
          </w:rPrChange>
        </w:rPr>
        <w:pPrChange w:id="5765" w:author="Rafi Aziizi" w:date="2021-11-13T18:26:00Z">
          <w:pPr>
            <w:pStyle w:val="ListParagraph"/>
            <w:ind w:left="426"/>
          </w:pPr>
        </w:pPrChange>
      </w:pPr>
    </w:p>
    <w:p w14:paraId="4BBDB068" w14:textId="34C399D9" w:rsidR="00B81365" w:rsidRPr="002040D9" w:rsidDel="006A1DDD" w:rsidRDefault="00B81365">
      <w:pPr>
        <w:pStyle w:val="ListParagraph"/>
        <w:ind w:left="426"/>
        <w:rPr>
          <w:ins w:id="5766" w:author="Rafi Aziizi" w:date="2021-11-13T12:05:00Z"/>
          <w:del w:id="5767" w:author="chaniaayulestari@outlook.com" w:date="2021-11-13T20:24:00Z"/>
          <w:b/>
          <w:bCs/>
          <w:rPrChange w:id="5768" w:author="chaniaayulestari@outlook.com" w:date="2021-11-13T15:20:00Z">
            <w:rPr>
              <w:ins w:id="5769" w:author="Rafi Aziizi" w:date="2021-11-13T12:05:00Z"/>
              <w:del w:id="5770" w:author="chaniaayulestari@outlook.com" w:date="2021-11-13T20:24:00Z"/>
            </w:rPr>
          </w:rPrChange>
        </w:rPr>
        <w:pPrChange w:id="5771"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5772" w:author="chaniaayulestari@outlook.com" w:date="2021-11-13T16:13:00Z"/>
          <w:b/>
          <w:bCs/>
        </w:rPr>
      </w:pPr>
      <w:ins w:id="5773" w:author="Rafi Aziizi" w:date="2021-11-13T12:05:00Z">
        <w:r w:rsidRPr="002040D9">
          <w:rPr>
            <w:b/>
            <w:bCs/>
            <w:rPrChange w:id="5774" w:author="chaniaayulestari@outlook.com" w:date="2021-11-13T15:20:00Z">
              <w:rPr/>
            </w:rPrChange>
          </w:rPr>
          <w:t xml:space="preserve">Hapus </w:t>
        </w:r>
      </w:ins>
      <w:ins w:id="5775" w:author="Rafi Aziizi" w:date="2021-11-13T12:06:00Z">
        <w:r w:rsidRPr="002040D9">
          <w:rPr>
            <w:b/>
            <w:bCs/>
            <w:noProof/>
            <w:rPrChange w:id="5776" w:author="chaniaayulestari@outlook.com" w:date="2021-11-13T15:20:00Z">
              <w:rPr>
                <w:noProof/>
              </w:rPr>
            </w:rPrChange>
          </w:rPr>
          <w:t>Semester</w:t>
        </w:r>
      </w:ins>
    </w:p>
    <w:p w14:paraId="2DD7F176" w14:textId="77777777" w:rsidR="006A1DDD" w:rsidRDefault="00B81365" w:rsidP="006A1DDD">
      <w:pPr>
        <w:keepNext/>
        <w:rPr>
          <w:ins w:id="5777" w:author="chaniaayulestari@outlook.com" w:date="2021-11-13T20:26:00Z"/>
        </w:rPr>
        <w:pPrChange w:id="5778" w:author="chaniaayulestari@outlook.com" w:date="2021-11-13T20:26:00Z">
          <w:pPr/>
        </w:pPrChange>
      </w:pPr>
      <w:ins w:id="5779" w:author="chaniaayulestari@outlook.com" w:date="2021-11-13T16:15:00Z">
        <w:del w:id="5780" w:author="Rafi Aziizi" w:date="2021-11-13T18:26:00Z">
          <w:r w:rsidDel="000D70CD">
            <w:rPr>
              <w:noProof/>
            </w:rPr>
            <w:drawing>
              <wp:inline distT="0" distB="0" distL="0" distR="0" wp14:anchorId="1EC3F6C3" wp14:editId="60F01A26">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5781" w:author="Rafi Aziizi" w:date="2021-11-13T18:26:00Z">
        <w:r w:rsidR="00E51900">
          <w:rPr>
            <w:noProof/>
          </w:rPr>
          <w:drawing>
            <wp:inline distT="0" distB="0" distL="0" distR="0" wp14:anchorId="2B705091" wp14:editId="7627FB05">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068C9CFB" w:rsidR="00B81365" w:rsidRDefault="006A1DDD" w:rsidP="006A1DDD">
      <w:pPr>
        <w:pStyle w:val="Caption"/>
        <w:jc w:val="center"/>
        <w:rPr>
          <w:ins w:id="5782" w:author="chaniaayulestari@outlook.com" w:date="2021-11-14T02:14:00Z"/>
        </w:rPr>
      </w:pPr>
      <w:bookmarkStart w:id="5783" w:name="_Toc87731455"/>
      <w:ins w:id="5784" w:author="chaniaayulestari@outlook.com" w:date="2021-11-13T20:26:00Z">
        <w:r>
          <w:t xml:space="preserve">Gambar 3. </w:t>
        </w:r>
        <w:r>
          <w:fldChar w:fldCharType="begin"/>
        </w:r>
        <w:r>
          <w:instrText xml:space="preserve"> SEQ Gambar___3. \* ARABIC </w:instrText>
        </w:r>
      </w:ins>
      <w:r>
        <w:fldChar w:fldCharType="separate"/>
      </w:r>
      <w:ins w:id="5785" w:author="chaniaayulestari@outlook.com" w:date="2021-11-13T21:25:00Z">
        <w:r w:rsidR="00B46735">
          <w:rPr>
            <w:noProof/>
          </w:rPr>
          <w:t>20</w:t>
        </w:r>
      </w:ins>
      <w:ins w:id="5786" w:author="chaniaayulestari@outlook.com" w:date="2021-11-13T20:26:00Z">
        <w:r>
          <w:fldChar w:fldCharType="end"/>
        </w:r>
        <w:r>
          <w:t xml:space="preserve"> </w:t>
        </w:r>
        <w:r w:rsidRPr="00864638">
          <w:t xml:space="preserve">Sequence Diagram </w:t>
        </w:r>
        <w:r>
          <w:t xml:space="preserve"> Hapus Data Semester</w:t>
        </w:r>
      </w:ins>
      <w:bookmarkEnd w:id="5783"/>
    </w:p>
    <w:p w14:paraId="5B6F031A" w14:textId="77777777" w:rsidR="00936E48" w:rsidRPr="00936E48" w:rsidRDefault="00936E48" w:rsidP="00936E48">
      <w:pPr>
        <w:rPr>
          <w:ins w:id="5787" w:author="chaniaayulestari@outlook.com" w:date="2021-11-13T16:13:00Z"/>
          <w:rPrChange w:id="5788" w:author="chaniaayulestari@outlook.com" w:date="2021-11-14T02:14:00Z">
            <w:rPr>
              <w:ins w:id="5789" w:author="chaniaayulestari@outlook.com" w:date="2021-11-13T16:13:00Z"/>
            </w:rPr>
          </w:rPrChange>
        </w:rPr>
        <w:pPrChange w:id="5790" w:author="chaniaayulestari@outlook.com" w:date="2021-11-14T02:14:00Z">
          <w:pPr>
            <w:pStyle w:val="ListParagraph"/>
            <w:numPr>
              <w:numId w:val="117"/>
            </w:numPr>
            <w:ind w:left="426" w:hanging="360"/>
          </w:pPr>
        </w:pPrChange>
      </w:pPr>
    </w:p>
    <w:p w14:paraId="6363B0E8" w14:textId="3C148F19" w:rsidR="00B81365" w:rsidDel="00E51900" w:rsidRDefault="00B81365" w:rsidP="00B81365">
      <w:pPr>
        <w:rPr>
          <w:ins w:id="5791" w:author="chaniaayulestari@outlook.com" w:date="2021-11-13T16:15:00Z"/>
          <w:del w:id="5792" w:author="Rafi Aziizi" w:date="2021-11-13T18:26:00Z"/>
          <w:b/>
          <w:bCs/>
        </w:rPr>
      </w:pPr>
    </w:p>
    <w:p w14:paraId="1095F569" w14:textId="7BC2803B" w:rsidR="00B81365" w:rsidDel="00E51900" w:rsidRDefault="00B81365" w:rsidP="00B81365">
      <w:pPr>
        <w:rPr>
          <w:ins w:id="5793" w:author="chaniaayulestari@outlook.com" w:date="2021-11-13T16:15:00Z"/>
          <w:del w:id="5794" w:author="Rafi Aziizi" w:date="2021-11-13T18:26:00Z"/>
          <w:b/>
          <w:bCs/>
        </w:rPr>
      </w:pPr>
    </w:p>
    <w:p w14:paraId="35829F10" w14:textId="6FBE4294" w:rsidR="00B81365" w:rsidDel="00E51900" w:rsidRDefault="00B81365" w:rsidP="00B81365">
      <w:pPr>
        <w:rPr>
          <w:ins w:id="5795" w:author="chaniaayulestari@outlook.com" w:date="2021-11-13T16:15:00Z"/>
          <w:del w:id="5796" w:author="Rafi Aziizi" w:date="2021-11-13T18:26:00Z"/>
          <w:b/>
          <w:bCs/>
        </w:rPr>
      </w:pPr>
    </w:p>
    <w:p w14:paraId="438ED9C9" w14:textId="710D1E60" w:rsidR="00B81365" w:rsidDel="00E51900" w:rsidRDefault="00B81365" w:rsidP="00B81365">
      <w:pPr>
        <w:rPr>
          <w:ins w:id="5797" w:author="chaniaayulestari@outlook.com" w:date="2021-11-13T16:15:00Z"/>
          <w:del w:id="5798" w:author="Rafi Aziizi" w:date="2021-11-13T18:26:00Z"/>
          <w:b/>
          <w:bCs/>
        </w:rPr>
      </w:pPr>
    </w:p>
    <w:p w14:paraId="418D12E4" w14:textId="1F533766" w:rsidR="00B81365" w:rsidDel="00E51900" w:rsidRDefault="00B81365" w:rsidP="00B81365">
      <w:pPr>
        <w:rPr>
          <w:ins w:id="5799" w:author="chaniaayulestari@outlook.com" w:date="2021-11-13T16:15:00Z"/>
          <w:del w:id="5800" w:author="Rafi Aziizi" w:date="2021-11-13T18:26:00Z"/>
          <w:b/>
          <w:bCs/>
        </w:rPr>
      </w:pPr>
    </w:p>
    <w:p w14:paraId="7F22A758" w14:textId="5680F488" w:rsidR="00B81365" w:rsidDel="00E51900" w:rsidRDefault="00B81365" w:rsidP="00B81365">
      <w:pPr>
        <w:rPr>
          <w:ins w:id="5801" w:author="chaniaayulestari@outlook.com" w:date="2021-11-13T16:15:00Z"/>
          <w:del w:id="5802" w:author="Rafi Aziizi" w:date="2021-11-13T18:26:00Z"/>
          <w:b/>
          <w:bCs/>
        </w:rPr>
      </w:pPr>
    </w:p>
    <w:p w14:paraId="585C2B8A" w14:textId="2C31F341" w:rsidR="00B81365" w:rsidDel="00E51900" w:rsidRDefault="00B81365" w:rsidP="00B81365">
      <w:pPr>
        <w:rPr>
          <w:ins w:id="5803" w:author="chaniaayulestari@outlook.com" w:date="2021-11-13T16:15:00Z"/>
          <w:del w:id="5804" w:author="Rafi Aziizi" w:date="2021-11-13T18:26:00Z"/>
          <w:b/>
          <w:bCs/>
        </w:rPr>
      </w:pPr>
    </w:p>
    <w:p w14:paraId="72C321E6" w14:textId="134DC308" w:rsidR="00B81365" w:rsidDel="00E51900" w:rsidRDefault="00B81365" w:rsidP="00B81365">
      <w:pPr>
        <w:rPr>
          <w:ins w:id="5805" w:author="chaniaayulestari@outlook.com" w:date="2021-11-13T16:15:00Z"/>
          <w:del w:id="5806" w:author="Rafi Aziizi" w:date="2021-11-13T18:26:00Z"/>
          <w:b/>
          <w:bCs/>
        </w:rPr>
      </w:pPr>
    </w:p>
    <w:p w14:paraId="51A0FCD8" w14:textId="293FC926" w:rsidR="00B81365" w:rsidDel="00E51900" w:rsidRDefault="00B81365" w:rsidP="00B81365">
      <w:pPr>
        <w:rPr>
          <w:ins w:id="5807" w:author="chaniaayulestari@outlook.com" w:date="2021-11-13T16:15:00Z"/>
          <w:del w:id="5808" w:author="Rafi Aziizi" w:date="2021-11-13T18:26:00Z"/>
          <w:b/>
          <w:bCs/>
        </w:rPr>
      </w:pPr>
    </w:p>
    <w:p w14:paraId="3677BAA6" w14:textId="54F3E8D2" w:rsidR="00224DD9" w:rsidRDefault="004822D0" w:rsidP="002040D9">
      <w:pPr>
        <w:pStyle w:val="ListParagraph"/>
        <w:numPr>
          <w:ilvl w:val="0"/>
          <w:numId w:val="117"/>
        </w:numPr>
        <w:ind w:left="426"/>
        <w:rPr>
          <w:ins w:id="5809" w:author="chaniaayulestari@outlook.com" w:date="2021-11-13T16:13:00Z"/>
          <w:b/>
          <w:bCs/>
        </w:rPr>
      </w:pPr>
      <w:ins w:id="5810" w:author="Rafi Aziizi" w:date="2021-11-13T12:05:00Z">
        <w:del w:id="5811" w:author="chaniaayulestari@outlook.com" w:date="2021-11-13T19:43:00Z">
          <w:r w:rsidRPr="002040D9" w:rsidDel="00224DD9">
            <w:rPr>
              <w:b/>
              <w:bCs/>
              <w:rPrChange w:id="5812" w:author="chaniaayulestari@outlook.com" w:date="2021-11-13T15:20:00Z">
                <w:rPr/>
              </w:rPrChange>
            </w:rPr>
            <w:delText xml:space="preserve">Edit </w:delText>
          </w:r>
        </w:del>
      </w:ins>
      <w:ins w:id="5813" w:author="Rafi Aziizi" w:date="2021-11-13T12:06:00Z">
        <w:del w:id="5814" w:author="chaniaayulestari@outlook.com" w:date="2021-11-13T19:43:00Z">
          <w:r w:rsidRPr="002040D9" w:rsidDel="00224DD9">
            <w:rPr>
              <w:b/>
              <w:bCs/>
              <w:noProof/>
              <w:rPrChange w:id="5815" w:author="chaniaayulestari@outlook.com" w:date="2021-11-13T15:20:00Z">
                <w:rPr>
                  <w:noProof/>
                </w:rPr>
              </w:rPrChange>
            </w:rPr>
            <w:delText>Semester</w:delText>
          </w:r>
        </w:del>
      </w:ins>
      <w:ins w:id="5816" w:author="chaniaayulestari@outlook.com" w:date="2021-11-13T19:43:00Z">
        <w:r w:rsidR="00224DD9">
          <w:rPr>
            <w:b/>
            <w:bCs/>
            <w:noProof/>
          </w:rPr>
          <w:t>Edit Semester</w:t>
        </w:r>
      </w:ins>
    </w:p>
    <w:p w14:paraId="0EBBCDAE" w14:textId="77777777" w:rsidR="006A1DDD" w:rsidRDefault="00B81365" w:rsidP="006A1DDD">
      <w:pPr>
        <w:keepNext/>
        <w:rPr>
          <w:ins w:id="5817" w:author="chaniaayulestari@outlook.com" w:date="2021-11-13T20:26:00Z"/>
        </w:rPr>
        <w:pPrChange w:id="5818" w:author="chaniaayulestari@outlook.com" w:date="2021-11-13T20:26:00Z">
          <w:pPr>
            <w:keepNext/>
          </w:pPr>
        </w:pPrChange>
      </w:pPr>
      <w:ins w:id="5819" w:author="chaniaayulestari@outlook.com" w:date="2021-11-13T16:16:00Z">
        <w:r>
          <w:rPr>
            <w:noProof/>
          </w:rPr>
          <w:drawing>
            <wp:inline distT="0" distB="0" distL="0" distR="0" wp14:anchorId="334A34BE" wp14:editId="76D5D923">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711C73E1" w:rsidR="00B81365" w:rsidRDefault="006A1DDD" w:rsidP="006A1DDD">
      <w:pPr>
        <w:pStyle w:val="Caption"/>
        <w:jc w:val="center"/>
        <w:rPr>
          <w:ins w:id="5820" w:author="chaniaayulestari@outlook.com" w:date="2021-11-13T16:17:00Z"/>
        </w:rPr>
        <w:pPrChange w:id="5821" w:author="chaniaayulestari@outlook.com" w:date="2021-11-13T20:27:00Z">
          <w:pPr/>
        </w:pPrChange>
      </w:pPr>
      <w:bookmarkStart w:id="5822" w:name="_Toc87731456"/>
      <w:ins w:id="5823" w:author="chaniaayulestari@outlook.com" w:date="2021-11-13T20:26:00Z">
        <w:r>
          <w:t xml:space="preserve">Gambar 3. </w:t>
        </w:r>
        <w:r>
          <w:fldChar w:fldCharType="begin"/>
        </w:r>
        <w:r>
          <w:instrText xml:space="preserve"> SEQ Gambar___3. \* ARABIC </w:instrText>
        </w:r>
      </w:ins>
      <w:r>
        <w:fldChar w:fldCharType="separate"/>
      </w:r>
      <w:ins w:id="5824" w:author="chaniaayulestari@outlook.com" w:date="2021-11-13T21:25:00Z">
        <w:r w:rsidR="00B46735">
          <w:rPr>
            <w:noProof/>
          </w:rPr>
          <w:t>21</w:t>
        </w:r>
      </w:ins>
      <w:ins w:id="5825" w:author="chaniaayulestari@outlook.com" w:date="2021-11-13T20:26:00Z">
        <w:r>
          <w:fldChar w:fldCharType="end"/>
        </w:r>
        <w:r>
          <w:t xml:space="preserve"> </w:t>
        </w:r>
        <w:r>
          <w:t>Sequence Diagram</w:t>
        </w:r>
        <w:r>
          <w:t xml:space="preserve"> Edit Data Semester</w:t>
        </w:r>
      </w:ins>
      <w:bookmarkEnd w:id="5822"/>
    </w:p>
    <w:p w14:paraId="3973AE2B" w14:textId="312E2861" w:rsidR="00B81365" w:rsidRPr="00B81365" w:rsidDel="00B81365" w:rsidRDefault="002367EC">
      <w:pPr>
        <w:rPr>
          <w:ins w:id="5826" w:author="Rafi Aziizi" w:date="2021-11-13T12:05:00Z"/>
          <w:del w:id="5827" w:author="chaniaayulestari@outlook.com" w:date="2021-11-13T16:17:00Z"/>
          <w:b/>
          <w:bCs/>
          <w:rPrChange w:id="5828" w:author="chaniaayulestari@outlook.com" w:date="2021-11-13T16:13:00Z">
            <w:rPr>
              <w:ins w:id="5829" w:author="Rafi Aziizi" w:date="2021-11-13T12:05:00Z"/>
              <w:del w:id="5830" w:author="chaniaayulestari@outlook.com" w:date="2021-11-13T16:17:00Z"/>
            </w:rPr>
          </w:rPrChange>
        </w:rPr>
        <w:pPrChange w:id="5831" w:author="chaniaayulestari@outlook.com" w:date="2021-11-13T16:13:00Z">
          <w:pPr>
            <w:pStyle w:val="ListParagraph"/>
            <w:numPr>
              <w:numId w:val="117"/>
            </w:numPr>
            <w:ind w:hanging="360"/>
          </w:pPr>
        </w:pPrChange>
      </w:pPr>
      <w:ins w:id="5832" w:author="chaniaayulestari@outlook.com" w:date="2021-11-13T16:18:00Z">
        <w:del w:id="5833" w:author="Rafi Aziizi" w:date="2021-11-13T18:26:00Z">
          <w:r w:rsidDel="00E51900">
            <w:rPr>
              <w:noProof/>
            </w:rPr>
            <w:drawing>
              <wp:inline distT="0" distB="0" distL="0" distR="0" wp14:anchorId="2907211E" wp14:editId="04F80A55">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5834" w:author="chaniaayulestari@outlook.com" w:date="2021-11-13T16:17:00Z"/>
          <w:b/>
          <w:bCs/>
        </w:rPr>
      </w:pPr>
      <w:ins w:id="5835" w:author="Rafi Aziizi" w:date="2021-11-13T12:05:00Z">
        <w:r w:rsidRPr="002040D9">
          <w:rPr>
            <w:b/>
            <w:bCs/>
            <w:rPrChange w:id="5836" w:author="chaniaayulestari@outlook.com" w:date="2021-11-13T15:20:00Z">
              <w:rPr/>
            </w:rPrChange>
          </w:rPr>
          <w:t xml:space="preserve">Tambah </w:t>
        </w:r>
      </w:ins>
      <w:ins w:id="5837" w:author="Rafi Aziizi" w:date="2021-11-13T12:06:00Z">
        <w:r w:rsidRPr="002040D9">
          <w:rPr>
            <w:b/>
            <w:bCs/>
            <w:noProof/>
            <w:rPrChange w:id="5838" w:author="chaniaayulestari@outlook.com" w:date="2021-11-13T15:20:00Z">
              <w:rPr>
                <w:noProof/>
              </w:rPr>
            </w:rPrChange>
          </w:rPr>
          <w:t>Semester</w:t>
        </w:r>
      </w:ins>
    </w:p>
    <w:p w14:paraId="13A393C4" w14:textId="77777777" w:rsidR="006A1DDD" w:rsidRDefault="00E51900" w:rsidP="006A1DDD">
      <w:pPr>
        <w:keepNext/>
        <w:ind w:left="66"/>
        <w:rPr>
          <w:ins w:id="5839" w:author="chaniaayulestari@outlook.com" w:date="2021-11-13T20:27:00Z"/>
        </w:rPr>
        <w:pPrChange w:id="5840" w:author="chaniaayulestari@outlook.com" w:date="2021-11-13T20:27:00Z">
          <w:pPr>
            <w:keepNext/>
            <w:ind w:left="66"/>
          </w:pPr>
        </w:pPrChange>
      </w:pPr>
      <w:ins w:id="5841" w:author="Rafi Aziizi" w:date="2021-11-13T18:26:00Z">
        <w:r>
          <w:rPr>
            <w:noProof/>
          </w:rPr>
          <w:drawing>
            <wp:inline distT="0" distB="0" distL="0" distR="0" wp14:anchorId="7A9FDDD1" wp14:editId="3AB100AC">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57CD4B0C" w:rsidR="00224DD9" w:rsidRDefault="006A1DDD" w:rsidP="006A1DDD">
      <w:pPr>
        <w:pStyle w:val="Caption"/>
        <w:jc w:val="center"/>
        <w:rPr>
          <w:ins w:id="5842" w:author="chaniaayulestari@outlook.com" w:date="2021-11-13T20:27:00Z"/>
        </w:rPr>
      </w:pPr>
      <w:bookmarkStart w:id="5843" w:name="_Toc87731457"/>
      <w:ins w:id="5844" w:author="chaniaayulestari@outlook.com" w:date="2021-11-13T20:27:00Z">
        <w:r>
          <w:t xml:space="preserve">Gambar 3. </w:t>
        </w:r>
        <w:r>
          <w:fldChar w:fldCharType="begin"/>
        </w:r>
        <w:r>
          <w:instrText xml:space="preserve"> SEQ Gambar___3. \* ARABIC </w:instrText>
        </w:r>
      </w:ins>
      <w:r>
        <w:fldChar w:fldCharType="separate"/>
      </w:r>
      <w:ins w:id="5845" w:author="chaniaayulestari@outlook.com" w:date="2021-11-13T21:25:00Z">
        <w:r w:rsidR="00B46735">
          <w:rPr>
            <w:noProof/>
          </w:rPr>
          <w:t>22</w:t>
        </w:r>
      </w:ins>
      <w:ins w:id="5846" w:author="chaniaayulestari@outlook.com" w:date="2021-11-13T20:27:00Z">
        <w:r>
          <w:fldChar w:fldCharType="end"/>
        </w:r>
        <w:r>
          <w:t xml:space="preserve"> </w:t>
        </w:r>
        <w:r w:rsidRPr="00CF0B80">
          <w:t xml:space="preserve">Sequence Diagram </w:t>
        </w:r>
        <w:r>
          <w:t xml:space="preserve"> Tambah Data Semester</w:t>
        </w:r>
        <w:bookmarkEnd w:id="5843"/>
      </w:ins>
    </w:p>
    <w:p w14:paraId="13D258C9" w14:textId="77777777" w:rsidR="006A1DDD" w:rsidRPr="006A1DDD" w:rsidRDefault="006A1DDD" w:rsidP="006A1DDD">
      <w:pPr>
        <w:rPr>
          <w:ins w:id="5847" w:author="chaniaayulestari@outlook.com" w:date="2021-11-13T19:44:00Z"/>
          <w:rPrChange w:id="5848" w:author="chaniaayulestari@outlook.com" w:date="2021-11-13T20:27:00Z">
            <w:rPr>
              <w:ins w:id="5849" w:author="chaniaayulestari@outlook.com" w:date="2021-11-13T19:44:00Z"/>
            </w:rPr>
          </w:rPrChange>
        </w:rPr>
        <w:pPrChange w:id="5850" w:author="chaniaayulestari@outlook.com" w:date="2021-11-13T20:27:00Z">
          <w:pPr>
            <w:ind w:left="66"/>
          </w:pPr>
        </w:pPrChange>
      </w:pPr>
    </w:p>
    <w:p w14:paraId="6C745609" w14:textId="46157FDF" w:rsidR="002367EC" w:rsidDel="00E51900" w:rsidRDefault="002367EC" w:rsidP="00B81365">
      <w:pPr>
        <w:pStyle w:val="ListParagraph"/>
        <w:ind w:left="426"/>
        <w:rPr>
          <w:ins w:id="5851" w:author="chaniaayulestari@outlook.com" w:date="2021-11-13T16:18:00Z"/>
          <w:del w:id="5852" w:author="Rafi Aziizi" w:date="2021-11-13T18:27:00Z"/>
          <w:b/>
          <w:bCs/>
        </w:rPr>
      </w:pPr>
    </w:p>
    <w:p w14:paraId="41D7575E" w14:textId="34DFC38A" w:rsidR="002367EC" w:rsidRPr="00E51900" w:rsidDel="00E51900" w:rsidRDefault="002367EC">
      <w:pPr>
        <w:rPr>
          <w:ins w:id="5853" w:author="chaniaayulestari@outlook.com" w:date="2021-11-13T16:19:00Z"/>
          <w:del w:id="5854" w:author="Rafi Aziizi" w:date="2021-11-13T18:27:00Z"/>
          <w:b/>
          <w:bCs/>
          <w:rPrChange w:id="5855" w:author="Rafi Aziizi" w:date="2021-11-13T18:27:00Z">
            <w:rPr>
              <w:ins w:id="5856" w:author="chaniaayulestari@outlook.com" w:date="2021-11-13T16:19:00Z"/>
              <w:del w:id="5857" w:author="Rafi Aziizi" w:date="2021-11-13T18:27:00Z"/>
            </w:rPr>
          </w:rPrChange>
        </w:rPr>
        <w:pPrChange w:id="5858" w:author="Rafi Aziizi" w:date="2021-11-13T18:27:00Z">
          <w:pPr>
            <w:pStyle w:val="ListParagraph"/>
            <w:ind w:left="426"/>
          </w:pPr>
        </w:pPrChange>
      </w:pPr>
    </w:p>
    <w:p w14:paraId="08C40918" w14:textId="075D4B32" w:rsidR="002367EC" w:rsidDel="00E51900" w:rsidRDefault="002367EC">
      <w:pPr>
        <w:rPr>
          <w:ins w:id="5859" w:author="chaniaayulestari@outlook.com" w:date="2021-11-13T16:19:00Z"/>
          <w:del w:id="5860" w:author="Rafi Aziizi" w:date="2021-11-13T18:27:00Z"/>
        </w:rPr>
        <w:pPrChange w:id="5861" w:author="Rafi Aziizi" w:date="2021-11-13T18:27:00Z">
          <w:pPr>
            <w:pStyle w:val="ListParagraph"/>
            <w:ind w:left="426"/>
          </w:pPr>
        </w:pPrChange>
      </w:pPr>
    </w:p>
    <w:p w14:paraId="3202985E" w14:textId="211A6A46" w:rsidR="002367EC" w:rsidDel="00E51900" w:rsidRDefault="002367EC">
      <w:pPr>
        <w:rPr>
          <w:ins w:id="5862" w:author="chaniaayulestari@outlook.com" w:date="2021-11-13T16:19:00Z"/>
          <w:del w:id="5863" w:author="Rafi Aziizi" w:date="2021-11-13T18:27:00Z"/>
        </w:rPr>
        <w:pPrChange w:id="5864" w:author="Rafi Aziizi" w:date="2021-11-13T18:27:00Z">
          <w:pPr>
            <w:pStyle w:val="ListParagraph"/>
            <w:ind w:left="426"/>
          </w:pPr>
        </w:pPrChange>
      </w:pPr>
    </w:p>
    <w:p w14:paraId="07F67AC3" w14:textId="0D6BC03F" w:rsidR="002367EC" w:rsidDel="00E51900" w:rsidRDefault="002367EC">
      <w:pPr>
        <w:rPr>
          <w:ins w:id="5865" w:author="chaniaayulestari@outlook.com" w:date="2021-11-13T16:19:00Z"/>
          <w:del w:id="5866" w:author="Rafi Aziizi" w:date="2021-11-13T18:27:00Z"/>
        </w:rPr>
        <w:pPrChange w:id="5867" w:author="Rafi Aziizi" w:date="2021-11-13T18:27:00Z">
          <w:pPr>
            <w:pStyle w:val="ListParagraph"/>
            <w:ind w:left="426"/>
          </w:pPr>
        </w:pPrChange>
      </w:pPr>
    </w:p>
    <w:p w14:paraId="6F7DCBE8" w14:textId="79BAE8EE" w:rsidR="002367EC" w:rsidDel="00E51900" w:rsidRDefault="002367EC">
      <w:pPr>
        <w:rPr>
          <w:ins w:id="5868" w:author="chaniaayulestari@outlook.com" w:date="2021-11-13T16:19:00Z"/>
          <w:del w:id="5869" w:author="Rafi Aziizi" w:date="2021-11-13T18:27:00Z"/>
        </w:rPr>
        <w:pPrChange w:id="5870" w:author="Rafi Aziizi" w:date="2021-11-13T18:27:00Z">
          <w:pPr>
            <w:pStyle w:val="ListParagraph"/>
            <w:ind w:left="426"/>
          </w:pPr>
        </w:pPrChange>
      </w:pPr>
    </w:p>
    <w:p w14:paraId="6FF000E5" w14:textId="1286ED92" w:rsidR="002367EC" w:rsidDel="00E51900" w:rsidRDefault="002367EC">
      <w:pPr>
        <w:rPr>
          <w:ins w:id="5871" w:author="chaniaayulestari@outlook.com" w:date="2021-11-13T16:19:00Z"/>
          <w:del w:id="5872" w:author="Rafi Aziizi" w:date="2021-11-13T18:27:00Z"/>
        </w:rPr>
        <w:pPrChange w:id="5873" w:author="Rafi Aziizi" w:date="2021-11-13T18:27:00Z">
          <w:pPr>
            <w:pStyle w:val="ListParagraph"/>
            <w:ind w:left="426"/>
          </w:pPr>
        </w:pPrChange>
      </w:pPr>
    </w:p>
    <w:p w14:paraId="134F9233" w14:textId="5D54BE4C" w:rsidR="002367EC" w:rsidDel="00E51900" w:rsidRDefault="002367EC">
      <w:pPr>
        <w:rPr>
          <w:ins w:id="5874" w:author="chaniaayulestari@outlook.com" w:date="2021-11-13T16:19:00Z"/>
          <w:del w:id="5875" w:author="Rafi Aziizi" w:date="2021-11-13T18:27:00Z"/>
        </w:rPr>
        <w:pPrChange w:id="5876" w:author="Rafi Aziizi" w:date="2021-11-13T18:27:00Z">
          <w:pPr>
            <w:pStyle w:val="ListParagraph"/>
            <w:ind w:left="426"/>
          </w:pPr>
        </w:pPrChange>
      </w:pPr>
    </w:p>
    <w:p w14:paraId="4DF82432" w14:textId="171555A9" w:rsidR="002367EC" w:rsidDel="00E51900" w:rsidRDefault="002367EC">
      <w:pPr>
        <w:rPr>
          <w:ins w:id="5877" w:author="chaniaayulestari@outlook.com" w:date="2021-11-13T16:19:00Z"/>
          <w:del w:id="5878" w:author="Rafi Aziizi" w:date="2021-11-13T18:27:00Z"/>
        </w:rPr>
        <w:pPrChange w:id="5879" w:author="Rafi Aziizi" w:date="2021-11-13T18:27:00Z">
          <w:pPr>
            <w:pStyle w:val="ListParagraph"/>
            <w:ind w:left="426"/>
          </w:pPr>
        </w:pPrChange>
      </w:pPr>
    </w:p>
    <w:p w14:paraId="3FC35330" w14:textId="2883E506" w:rsidR="002367EC" w:rsidDel="00E51900" w:rsidRDefault="002367EC">
      <w:pPr>
        <w:rPr>
          <w:ins w:id="5880" w:author="chaniaayulestari@outlook.com" w:date="2021-11-13T16:19:00Z"/>
          <w:del w:id="5881" w:author="Rafi Aziizi" w:date="2021-11-13T18:27:00Z"/>
        </w:rPr>
        <w:pPrChange w:id="5882" w:author="Rafi Aziizi" w:date="2021-11-13T18:27:00Z">
          <w:pPr>
            <w:pStyle w:val="ListParagraph"/>
            <w:ind w:left="426"/>
          </w:pPr>
        </w:pPrChange>
      </w:pPr>
    </w:p>
    <w:p w14:paraId="1AEFB320" w14:textId="66F5EC99" w:rsidR="002367EC" w:rsidDel="00E51900" w:rsidRDefault="002367EC">
      <w:pPr>
        <w:rPr>
          <w:ins w:id="5883" w:author="chaniaayulestari@outlook.com" w:date="2021-11-13T16:19:00Z"/>
          <w:del w:id="5884" w:author="Rafi Aziizi" w:date="2021-11-13T18:27:00Z"/>
        </w:rPr>
        <w:pPrChange w:id="5885" w:author="Rafi Aziizi" w:date="2021-11-13T18:27:00Z">
          <w:pPr>
            <w:pStyle w:val="ListParagraph"/>
            <w:ind w:left="426"/>
          </w:pPr>
        </w:pPrChange>
      </w:pPr>
    </w:p>
    <w:p w14:paraId="2D50843F" w14:textId="0382861F" w:rsidR="002367EC" w:rsidDel="00E51900" w:rsidRDefault="002367EC">
      <w:pPr>
        <w:rPr>
          <w:ins w:id="5886" w:author="chaniaayulestari@outlook.com" w:date="2021-11-13T16:19:00Z"/>
          <w:del w:id="5887" w:author="Rafi Aziizi" w:date="2021-11-13T18:27:00Z"/>
        </w:rPr>
        <w:pPrChange w:id="5888" w:author="Rafi Aziizi" w:date="2021-11-13T18:27:00Z">
          <w:pPr>
            <w:pStyle w:val="ListParagraph"/>
            <w:ind w:left="426"/>
          </w:pPr>
        </w:pPrChange>
      </w:pPr>
    </w:p>
    <w:p w14:paraId="427BFC28" w14:textId="4A8FE9F4" w:rsidR="002367EC" w:rsidRPr="002040D9" w:rsidDel="00224DD9" w:rsidRDefault="002367EC">
      <w:pPr>
        <w:rPr>
          <w:ins w:id="5889" w:author="Rafi Aziizi" w:date="2021-11-13T11:41:00Z"/>
          <w:del w:id="5890" w:author="chaniaayulestari@outlook.com" w:date="2021-11-13T19:45:00Z"/>
        </w:rPr>
        <w:pPrChange w:id="5891"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5892" w:author="Rafi Aziizi" w:date="2021-11-13T11:41:00Z"/>
          <w:b/>
          <w:bCs/>
          <w:lang w:val="id-ID"/>
          <w:rPrChange w:id="5893" w:author="Rafi Aziizi" w:date="2021-11-13T12:03:00Z">
            <w:rPr>
              <w:ins w:id="5894" w:author="Rafi Aziizi" w:date="2021-11-13T11:41:00Z"/>
              <w:lang w:val="id-ID"/>
            </w:rPr>
          </w:rPrChange>
        </w:rPr>
      </w:pPr>
      <w:ins w:id="5895" w:author="Rafi Aziizi" w:date="2021-11-13T11:41:00Z">
        <w:r w:rsidRPr="004822D0">
          <w:rPr>
            <w:b/>
            <w:bCs/>
            <w:rPrChange w:id="5896" w:author="Rafi Aziizi" w:date="2021-11-13T12:03:00Z">
              <w:rPr/>
            </w:rPrChange>
          </w:rPr>
          <w:t>Kelola Walikelas</w:t>
        </w:r>
      </w:ins>
    </w:p>
    <w:p w14:paraId="3DB33770" w14:textId="51106A35" w:rsidR="00FF5489" w:rsidRDefault="00FF5489" w:rsidP="00FF5489">
      <w:pPr>
        <w:ind w:firstLine="426"/>
        <w:rPr>
          <w:ins w:id="5897" w:author="Rafi Aziizi" w:date="2021-11-13T11:41:00Z"/>
          <w:lang w:val="id-ID"/>
        </w:rPr>
      </w:pPr>
      <w:ins w:id="5898"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5899" w:author="Rafi Aziizi" w:date="2021-11-13T12:14:00Z">
        <w:r w:rsidR="00E8612D">
          <w:t>, memperbaharui, melihat profile, melihat anggota siswa maupun mencetak riwayat absensi anggota siswa</w:t>
        </w:r>
      </w:ins>
      <w:ins w:id="5900"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5901" w:author="Rafi Aziizi" w:date="2021-11-13T11:42:00Z">
        <w:r>
          <w:t>walikelas</w:t>
        </w:r>
      </w:ins>
      <w:ins w:id="5902" w:author="Rafi Aziizi" w:date="2021-11-13T11:41:00Z">
        <w:r>
          <w:t xml:space="preserve"> ditunjukkan pada</w:t>
        </w:r>
        <w:r w:rsidRPr="005B28D5">
          <w:rPr>
            <w:lang w:val="id-ID"/>
          </w:rPr>
          <w:t xml:space="preserve"> Gambar</w:t>
        </w:r>
        <w:r>
          <w:t xml:space="preserve"> </w:t>
        </w:r>
        <w:del w:id="5903" w:author=" " w:date="2021-11-14T06:37:00Z">
          <w:r w:rsidDel="0092786F">
            <w:delText>3.11.</w:delText>
          </w:r>
        </w:del>
      </w:ins>
      <w:ins w:id="5904" w:author=" " w:date="2021-11-14T06:37:00Z">
        <w:r w:rsidR="0092786F">
          <w:t>dibawah.</w:t>
        </w:r>
      </w:ins>
    </w:p>
    <w:p w14:paraId="1F629523" w14:textId="6789715E" w:rsidR="00FF5489" w:rsidRDefault="00F73148" w:rsidP="002040D9">
      <w:pPr>
        <w:pStyle w:val="ListParagraph"/>
        <w:numPr>
          <w:ilvl w:val="0"/>
          <w:numId w:val="117"/>
        </w:numPr>
        <w:ind w:left="426"/>
        <w:rPr>
          <w:ins w:id="5905" w:author="chaniaayulestari@outlook.com" w:date="2021-11-13T16:20:00Z"/>
          <w:b/>
          <w:bCs/>
        </w:rPr>
      </w:pPr>
      <w:ins w:id="5906" w:author="chaniaayulestari@outlook.com" w:date="2021-11-13T16:21:00Z">
        <w:del w:id="5907" w:author="Rafi Aziizi" w:date="2021-11-13T18:27:00Z">
          <w:r w:rsidDel="00E51900">
            <w:rPr>
              <w:noProof/>
            </w:rPr>
            <w:drawing>
              <wp:inline distT="0" distB="0" distL="0" distR="0" wp14:anchorId="54C32523" wp14:editId="33739D41">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5908" w:author="Rafi Aziizi" w:date="2021-11-13T11:41:00Z">
        <w:r w:rsidR="00FF5489" w:rsidRPr="002040D9">
          <w:rPr>
            <w:b/>
            <w:bCs/>
            <w:noProof/>
            <w:rPrChange w:id="5909" w:author="chaniaayulestari@outlook.com" w:date="2021-11-13T15:20:00Z">
              <w:rPr>
                <w:noProof/>
              </w:rPr>
            </w:rPrChange>
          </w:rPr>
          <w:t>Lihat Walikelas</w:t>
        </w:r>
      </w:ins>
    </w:p>
    <w:p w14:paraId="0D0B0238" w14:textId="77777777" w:rsidR="006A1DDD" w:rsidRDefault="00E51900" w:rsidP="006A1DDD">
      <w:pPr>
        <w:keepNext/>
        <w:ind w:left="66"/>
        <w:rPr>
          <w:ins w:id="5910" w:author="chaniaayulestari@outlook.com" w:date="2021-11-13T20:28:00Z"/>
        </w:rPr>
        <w:pPrChange w:id="5911" w:author="chaniaayulestari@outlook.com" w:date="2021-11-13T20:28:00Z">
          <w:pPr>
            <w:ind w:left="66"/>
          </w:pPr>
        </w:pPrChange>
      </w:pPr>
      <w:ins w:id="5912" w:author="Rafi Aziizi" w:date="2021-11-13T18:27:00Z">
        <w:r>
          <w:rPr>
            <w:noProof/>
          </w:rPr>
          <w:drawing>
            <wp:inline distT="0" distB="0" distL="0" distR="0" wp14:anchorId="7649B9C5" wp14:editId="75648720">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4C996514" w:rsidR="00F73148" w:rsidRPr="00E51900" w:rsidRDefault="006A1DDD" w:rsidP="006A1DDD">
      <w:pPr>
        <w:pStyle w:val="Caption"/>
        <w:jc w:val="center"/>
        <w:rPr>
          <w:ins w:id="5913" w:author="chaniaayulestari@outlook.com" w:date="2021-11-13T16:21:00Z"/>
          <w:b/>
          <w:bCs/>
          <w:rPrChange w:id="5914" w:author="Rafi Aziizi" w:date="2021-11-13T18:27:00Z">
            <w:rPr>
              <w:ins w:id="5915" w:author="chaniaayulestari@outlook.com" w:date="2021-11-13T16:21:00Z"/>
            </w:rPr>
          </w:rPrChange>
        </w:rPr>
        <w:pPrChange w:id="5916" w:author="chaniaayulestari@outlook.com" w:date="2021-11-13T20:28:00Z">
          <w:pPr>
            <w:pStyle w:val="ListParagraph"/>
            <w:ind w:left="426"/>
          </w:pPr>
        </w:pPrChange>
      </w:pPr>
      <w:bookmarkStart w:id="5917" w:name="_Toc87731458"/>
      <w:ins w:id="5918" w:author="chaniaayulestari@outlook.com" w:date="2021-11-13T20:28:00Z">
        <w:r>
          <w:t xml:space="preserve">Gambar 3. </w:t>
        </w:r>
        <w:r>
          <w:fldChar w:fldCharType="begin"/>
        </w:r>
        <w:r>
          <w:instrText xml:space="preserve"> SEQ Gambar___3. \* ARABIC </w:instrText>
        </w:r>
      </w:ins>
      <w:r>
        <w:fldChar w:fldCharType="separate"/>
      </w:r>
      <w:ins w:id="5919" w:author="chaniaayulestari@outlook.com" w:date="2021-11-13T21:25:00Z">
        <w:r w:rsidR="00B46735">
          <w:rPr>
            <w:noProof/>
          </w:rPr>
          <w:t>23</w:t>
        </w:r>
      </w:ins>
      <w:ins w:id="5920" w:author="chaniaayulestari@outlook.com" w:date="2021-11-13T20:28:00Z">
        <w:r>
          <w:fldChar w:fldCharType="end"/>
        </w:r>
        <w:r>
          <w:t xml:space="preserve"> </w:t>
        </w:r>
        <w:r w:rsidRPr="00851347">
          <w:t xml:space="preserve">Sequence Diagram </w:t>
        </w:r>
        <w:r>
          <w:t xml:space="preserve"> Lihat Data Walikelas</w:t>
        </w:r>
      </w:ins>
      <w:bookmarkEnd w:id="5917"/>
    </w:p>
    <w:p w14:paraId="73579328" w14:textId="033A80FE" w:rsidR="00F73148" w:rsidDel="00E51900" w:rsidRDefault="00F73148" w:rsidP="00F73148">
      <w:pPr>
        <w:pStyle w:val="ListParagraph"/>
        <w:ind w:left="426"/>
        <w:rPr>
          <w:ins w:id="5921" w:author="chaniaayulestari@outlook.com" w:date="2021-11-13T16:21:00Z"/>
          <w:del w:id="5922" w:author="Rafi Aziizi" w:date="2021-11-13T18:27:00Z"/>
          <w:b/>
          <w:bCs/>
        </w:rPr>
      </w:pPr>
    </w:p>
    <w:p w14:paraId="3E0A9516" w14:textId="76733E47" w:rsidR="00F73148" w:rsidDel="00E51900" w:rsidRDefault="00F73148" w:rsidP="00F73148">
      <w:pPr>
        <w:pStyle w:val="ListParagraph"/>
        <w:ind w:left="426"/>
        <w:rPr>
          <w:ins w:id="5923" w:author="chaniaayulestari@outlook.com" w:date="2021-11-13T16:21:00Z"/>
          <w:del w:id="5924" w:author="Rafi Aziizi" w:date="2021-11-13T18:27:00Z"/>
          <w:b/>
          <w:bCs/>
        </w:rPr>
      </w:pPr>
    </w:p>
    <w:p w14:paraId="037F9198" w14:textId="3E2917DE" w:rsidR="00F73148" w:rsidDel="00E51900" w:rsidRDefault="00F73148" w:rsidP="00F73148">
      <w:pPr>
        <w:pStyle w:val="ListParagraph"/>
        <w:ind w:left="426"/>
        <w:rPr>
          <w:ins w:id="5925" w:author="chaniaayulestari@outlook.com" w:date="2021-11-13T16:21:00Z"/>
          <w:del w:id="5926" w:author="Rafi Aziizi" w:date="2021-11-13T18:27:00Z"/>
          <w:b/>
          <w:bCs/>
        </w:rPr>
      </w:pPr>
    </w:p>
    <w:p w14:paraId="575CA956" w14:textId="4985639C" w:rsidR="00F73148" w:rsidDel="00E51900" w:rsidRDefault="00F73148" w:rsidP="00F73148">
      <w:pPr>
        <w:pStyle w:val="ListParagraph"/>
        <w:ind w:left="426"/>
        <w:rPr>
          <w:ins w:id="5927" w:author="chaniaayulestari@outlook.com" w:date="2021-11-13T16:21:00Z"/>
          <w:del w:id="5928" w:author="Rafi Aziizi" w:date="2021-11-13T18:27:00Z"/>
          <w:b/>
          <w:bCs/>
        </w:rPr>
      </w:pPr>
    </w:p>
    <w:p w14:paraId="5CEC1213" w14:textId="1D4B27D9" w:rsidR="00F73148" w:rsidDel="00E51900" w:rsidRDefault="00F73148" w:rsidP="00F73148">
      <w:pPr>
        <w:pStyle w:val="ListParagraph"/>
        <w:ind w:left="426"/>
        <w:rPr>
          <w:ins w:id="5929" w:author="chaniaayulestari@outlook.com" w:date="2021-11-13T16:21:00Z"/>
          <w:del w:id="5930" w:author="Rafi Aziizi" w:date="2021-11-13T18:27:00Z"/>
          <w:b/>
          <w:bCs/>
        </w:rPr>
      </w:pPr>
    </w:p>
    <w:p w14:paraId="74906CCA" w14:textId="674470F1" w:rsidR="00F73148" w:rsidDel="00E51900" w:rsidRDefault="00F73148" w:rsidP="00F73148">
      <w:pPr>
        <w:pStyle w:val="ListParagraph"/>
        <w:ind w:left="426"/>
        <w:rPr>
          <w:ins w:id="5931" w:author="chaniaayulestari@outlook.com" w:date="2021-11-13T16:21:00Z"/>
          <w:del w:id="5932" w:author="Rafi Aziizi" w:date="2021-11-13T18:27:00Z"/>
          <w:b/>
          <w:bCs/>
        </w:rPr>
      </w:pPr>
    </w:p>
    <w:p w14:paraId="20485D16" w14:textId="47ADC7D5" w:rsidR="00F73148" w:rsidDel="00E51900" w:rsidRDefault="00F73148" w:rsidP="00F73148">
      <w:pPr>
        <w:pStyle w:val="ListParagraph"/>
        <w:ind w:left="426"/>
        <w:rPr>
          <w:ins w:id="5933" w:author="chaniaayulestari@outlook.com" w:date="2021-11-13T16:21:00Z"/>
          <w:del w:id="5934" w:author="Rafi Aziizi" w:date="2021-11-13T18:27:00Z"/>
          <w:b/>
          <w:bCs/>
        </w:rPr>
      </w:pPr>
    </w:p>
    <w:p w14:paraId="78ACD07A" w14:textId="70D82100" w:rsidR="00F73148" w:rsidDel="00E51900" w:rsidRDefault="00F73148" w:rsidP="00F73148">
      <w:pPr>
        <w:pStyle w:val="ListParagraph"/>
        <w:ind w:left="426"/>
        <w:rPr>
          <w:ins w:id="5935" w:author="chaniaayulestari@outlook.com" w:date="2021-11-13T16:21:00Z"/>
          <w:del w:id="5936" w:author="Rafi Aziizi" w:date="2021-11-13T18:27:00Z"/>
          <w:b/>
          <w:bCs/>
        </w:rPr>
      </w:pPr>
    </w:p>
    <w:p w14:paraId="1F817D99" w14:textId="2E76E90C" w:rsidR="00F73148" w:rsidDel="00E51900" w:rsidRDefault="00F73148" w:rsidP="00F73148">
      <w:pPr>
        <w:pStyle w:val="ListParagraph"/>
        <w:ind w:left="426"/>
        <w:rPr>
          <w:ins w:id="5937" w:author="chaniaayulestari@outlook.com" w:date="2021-11-13T16:21:00Z"/>
          <w:del w:id="5938" w:author="Rafi Aziizi" w:date="2021-11-13T18:27:00Z"/>
          <w:b/>
          <w:bCs/>
        </w:rPr>
      </w:pPr>
    </w:p>
    <w:p w14:paraId="5D4D2B6B" w14:textId="22D74881" w:rsidR="00F73148" w:rsidDel="00E51900" w:rsidRDefault="00F73148" w:rsidP="00F73148">
      <w:pPr>
        <w:pStyle w:val="ListParagraph"/>
        <w:ind w:left="426"/>
        <w:rPr>
          <w:ins w:id="5939" w:author="chaniaayulestari@outlook.com" w:date="2021-11-13T16:21:00Z"/>
          <w:del w:id="5940" w:author="Rafi Aziizi" w:date="2021-11-13T18:27:00Z"/>
          <w:b/>
          <w:bCs/>
        </w:rPr>
      </w:pPr>
    </w:p>
    <w:p w14:paraId="0D965425" w14:textId="3B895ADB" w:rsidR="00F73148" w:rsidDel="00E51900" w:rsidRDefault="00F73148">
      <w:pPr>
        <w:pStyle w:val="ListParagraph"/>
        <w:tabs>
          <w:tab w:val="left" w:pos="3150"/>
        </w:tabs>
        <w:ind w:left="426"/>
        <w:rPr>
          <w:ins w:id="5941" w:author="chaniaayulestari@outlook.com" w:date="2021-11-13T16:21:00Z"/>
          <w:del w:id="5942" w:author="Rafi Aziizi" w:date="2021-11-13T18:27:00Z"/>
          <w:b/>
          <w:bCs/>
        </w:rPr>
        <w:pPrChange w:id="5943" w:author="chaniaayulestari@outlook.com" w:date="2021-11-13T16:22:00Z">
          <w:pPr>
            <w:pStyle w:val="ListParagraph"/>
            <w:ind w:left="426"/>
          </w:pPr>
        </w:pPrChange>
      </w:pPr>
      <w:ins w:id="5944" w:author="chaniaayulestari@outlook.com" w:date="2021-11-13T16:22:00Z">
        <w:del w:id="5945" w:author="Rafi Aziizi" w:date="2021-11-13T18:27:00Z">
          <w:r w:rsidDel="00E51900">
            <w:rPr>
              <w:b/>
              <w:bCs/>
            </w:rPr>
            <w:tab/>
          </w:r>
        </w:del>
      </w:ins>
    </w:p>
    <w:p w14:paraId="7BAB6509" w14:textId="1F6F444D" w:rsidR="00F73148" w:rsidDel="00E51900" w:rsidRDefault="00F73148" w:rsidP="00F73148">
      <w:pPr>
        <w:pStyle w:val="ListParagraph"/>
        <w:ind w:left="426"/>
        <w:rPr>
          <w:ins w:id="5946" w:author="chaniaayulestari@outlook.com" w:date="2021-11-13T16:21:00Z"/>
          <w:del w:id="5947" w:author="Rafi Aziizi" w:date="2021-11-13T18:27:00Z"/>
          <w:b/>
          <w:bCs/>
        </w:rPr>
      </w:pPr>
    </w:p>
    <w:p w14:paraId="0F10514F" w14:textId="0A9BEF0E" w:rsidR="00F73148" w:rsidDel="00E51900" w:rsidRDefault="00F73148" w:rsidP="00F73148">
      <w:pPr>
        <w:pStyle w:val="ListParagraph"/>
        <w:ind w:left="426"/>
        <w:rPr>
          <w:ins w:id="5948" w:author="chaniaayulestari@outlook.com" w:date="2021-11-13T16:21:00Z"/>
          <w:del w:id="5949" w:author="Rafi Aziizi" w:date="2021-11-13T18:27:00Z"/>
          <w:b/>
          <w:bCs/>
        </w:rPr>
      </w:pPr>
    </w:p>
    <w:p w14:paraId="6912E89E" w14:textId="1F024705" w:rsidR="00F73148" w:rsidRPr="002040D9" w:rsidDel="006A1DDD" w:rsidRDefault="00F73148">
      <w:pPr>
        <w:pStyle w:val="ListParagraph"/>
        <w:ind w:left="426"/>
        <w:rPr>
          <w:ins w:id="5950" w:author="Rafi Aziizi" w:date="2021-11-13T11:41:00Z"/>
          <w:del w:id="5951" w:author="chaniaayulestari@outlook.com" w:date="2021-11-13T20:28:00Z"/>
          <w:b/>
          <w:bCs/>
          <w:rPrChange w:id="5952" w:author="chaniaayulestari@outlook.com" w:date="2021-11-13T15:20:00Z">
            <w:rPr>
              <w:ins w:id="5953" w:author="Rafi Aziizi" w:date="2021-11-13T11:41:00Z"/>
              <w:del w:id="5954" w:author="chaniaayulestari@outlook.com" w:date="2021-11-13T20:28:00Z"/>
            </w:rPr>
          </w:rPrChange>
        </w:rPr>
        <w:pPrChange w:id="5955"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5956" w:author="chaniaayulestari@outlook.com" w:date="2021-11-13T16:20:00Z"/>
          <w:b/>
          <w:bCs/>
        </w:rPr>
      </w:pPr>
      <w:ins w:id="5957" w:author="Rafi Aziizi" w:date="2021-11-13T11:41:00Z">
        <w:r w:rsidRPr="002040D9">
          <w:rPr>
            <w:b/>
            <w:bCs/>
            <w:rPrChange w:id="5958" w:author="chaniaayulestari@outlook.com" w:date="2021-11-13T15:20:00Z">
              <w:rPr/>
            </w:rPrChange>
          </w:rPr>
          <w:t xml:space="preserve">Hapus </w:t>
        </w:r>
        <w:r w:rsidRPr="002040D9">
          <w:rPr>
            <w:b/>
            <w:bCs/>
            <w:noProof/>
            <w:rPrChange w:id="5959" w:author="chaniaayulestari@outlook.com" w:date="2021-11-13T15:20:00Z">
              <w:rPr>
                <w:noProof/>
              </w:rPr>
            </w:rPrChange>
          </w:rPr>
          <w:t>Walikelas</w:t>
        </w:r>
      </w:ins>
    </w:p>
    <w:p w14:paraId="7DA31B0B" w14:textId="77777777" w:rsidR="006A1DDD" w:rsidRDefault="00F73148" w:rsidP="006A1DDD">
      <w:pPr>
        <w:keepNext/>
        <w:rPr>
          <w:ins w:id="5960" w:author="chaniaayulestari@outlook.com" w:date="2021-11-13T20:28:00Z"/>
        </w:rPr>
        <w:pPrChange w:id="5961" w:author="chaniaayulestari@outlook.com" w:date="2021-11-13T20:28:00Z">
          <w:pPr>
            <w:keepNext/>
          </w:pPr>
        </w:pPrChange>
      </w:pPr>
      <w:ins w:id="5962" w:author="chaniaayulestari@outlook.com" w:date="2021-11-13T16:23:00Z">
        <w:r>
          <w:rPr>
            <w:noProof/>
          </w:rPr>
          <w:drawing>
            <wp:inline distT="0" distB="0" distL="0" distR="0" wp14:anchorId="4F3CF080" wp14:editId="2CA0BF87">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0DBF58D3" w:rsidR="00F73148" w:rsidRDefault="006A1DDD" w:rsidP="006A1DDD">
      <w:pPr>
        <w:pStyle w:val="Caption"/>
        <w:jc w:val="center"/>
        <w:rPr>
          <w:ins w:id="5963" w:author="chaniaayulestari@outlook.com" w:date="2021-11-13T16:23:00Z"/>
        </w:rPr>
        <w:pPrChange w:id="5964" w:author="chaniaayulestari@outlook.com" w:date="2021-11-13T20:28:00Z">
          <w:pPr/>
        </w:pPrChange>
      </w:pPr>
      <w:bookmarkStart w:id="5965" w:name="_Toc87731459"/>
      <w:ins w:id="5966" w:author="chaniaayulestari@outlook.com" w:date="2021-11-13T20:28:00Z">
        <w:r>
          <w:t xml:space="preserve">Gambar 3. </w:t>
        </w:r>
        <w:r>
          <w:fldChar w:fldCharType="begin"/>
        </w:r>
        <w:r>
          <w:instrText xml:space="preserve"> SEQ Gambar___3. \* ARABIC </w:instrText>
        </w:r>
      </w:ins>
      <w:r>
        <w:fldChar w:fldCharType="separate"/>
      </w:r>
      <w:ins w:id="5967" w:author="chaniaayulestari@outlook.com" w:date="2021-11-13T21:25:00Z">
        <w:r w:rsidR="00B46735">
          <w:rPr>
            <w:noProof/>
          </w:rPr>
          <w:t>24</w:t>
        </w:r>
      </w:ins>
      <w:ins w:id="5968" w:author="chaniaayulestari@outlook.com" w:date="2021-11-13T20:28:00Z">
        <w:r>
          <w:fldChar w:fldCharType="end"/>
        </w:r>
        <w:r>
          <w:t xml:space="preserve"> </w:t>
        </w:r>
        <w:r w:rsidRPr="00F741E6">
          <w:t xml:space="preserve">Sequence Diagram </w:t>
        </w:r>
        <w:r>
          <w:t xml:space="preserve"> Hapus Data Semester</w:t>
        </w:r>
      </w:ins>
      <w:bookmarkEnd w:id="5965"/>
    </w:p>
    <w:p w14:paraId="57DA126B" w14:textId="7F4489B8" w:rsidR="00F73148" w:rsidRPr="002040D9" w:rsidDel="00F73148" w:rsidRDefault="00B326A7">
      <w:pPr>
        <w:pStyle w:val="ListParagraph"/>
        <w:ind w:left="426"/>
        <w:rPr>
          <w:ins w:id="5969" w:author="Rafi Aziizi" w:date="2021-11-13T11:41:00Z"/>
          <w:del w:id="5970" w:author="chaniaayulestari@outlook.com" w:date="2021-11-13T16:23:00Z"/>
          <w:b/>
          <w:bCs/>
          <w:rPrChange w:id="5971" w:author="chaniaayulestari@outlook.com" w:date="2021-11-13T15:20:00Z">
            <w:rPr>
              <w:ins w:id="5972" w:author="Rafi Aziizi" w:date="2021-11-13T11:41:00Z"/>
              <w:del w:id="5973" w:author="chaniaayulestari@outlook.com" w:date="2021-11-13T16:23:00Z"/>
            </w:rPr>
          </w:rPrChange>
        </w:rPr>
        <w:pPrChange w:id="5974" w:author="chaniaayulestari@outlook.com" w:date="2021-11-13T16:20:00Z">
          <w:pPr>
            <w:pStyle w:val="ListParagraph"/>
            <w:numPr>
              <w:numId w:val="117"/>
            </w:numPr>
            <w:ind w:hanging="360"/>
          </w:pPr>
        </w:pPrChange>
      </w:pPr>
      <w:ins w:id="5975" w:author="chaniaayulestari@outlook.com" w:date="2021-11-13T16:24:00Z">
        <w:del w:id="5976" w:author="Rafi Aziizi" w:date="2021-11-13T18:27:00Z">
          <w:r w:rsidDel="00E51900">
            <w:rPr>
              <w:noProof/>
            </w:rPr>
            <w:lastRenderedPageBreak/>
            <w:drawing>
              <wp:inline distT="0" distB="0" distL="0" distR="0" wp14:anchorId="4FE847A0" wp14:editId="2DE05CE9">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5977" w:author="chaniaayulestari@outlook.com" w:date="2021-11-13T16:20:00Z"/>
          <w:b/>
          <w:bCs/>
        </w:rPr>
      </w:pPr>
      <w:ins w:id="5978" w:author="Rafi Aziizi" w:date="2021-11-13T11:41:00Z">
        <w:r w:rsidRPr="002040D9">
          <w:rPr>
            <w:b/>
            <w:bCs/>
            <w:rPrChange w:id="5979" w:author="chaniaayulestari@outlook.com" w:date="2021-11-13T15:20:00Z">
              <w:rPr/>
            </w:rPrChange>
          </w:rPr>
          <w:t xml:space="preserve">Edit </w:t>
        </w:r>
        <w:r w:rsidRPr="002040D9">
          <w:rPr>
            <w:b/>
            <w:bCs/>
            <w:noProof/>
            <w:rPrChange w:id="5980" w:author="chaniaayulestari@outlook.com" w:date="2021-11-13T15:20:00Z">
              <w:rPr>
                <w:noProof/>
              </w:rPr>
            </w:rPrChange>
          </w:rPr>
          <w:t>Walikelas</w:t>
        </w:r>
      </w:ins>
    </w:p>
    <w:p w14:paraId="4A2BF971" w14:textId="77777777" w:rsidR="006A1DDD" w:rsidRDefault="00E51900" w:rsidP="006A1DDD">
      <w:pPr>
        <w:keepNext/>
        <w:ind w:left="66"/>
        <w:rPr>
          <w:ins w:id="5981" w:author="chaniaayulestari@outlook.com" w:date="2021-11-13T20:29:00Z"/>
        </w:rPr>
        <w:pPrChange w:id="5982" w:author="chaniaayulestari@outlook.com" w:date="2021-11-13T20:29:00Z">
          <w:pPr>
            <w:ind w:left="66"/>
          </w:pPr>
        </w:pPrChange>
      </w:pPr>
      <w:ins w:id="5983" w:author="Rafi Aziizi" w:date="2021-11-13T18:27:00Z">
        <w:r>
          <w:rPr>
            <w:noProof/>
          </w:rPr>
          <w:drawing>
            <wp:inline distT="0" distB="0" distL="0" distR="0" wp14:anchorId="097BF12B" wp14:editId="13591955">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ABBC0DC" w:rsidR="00F73148" w:rsidRPr="00E51900" w:rsidRDefault="006A1DDD" w:rsidP="006A1DDD">
      <w:pPr>
        <w:pStyle w:val="Caption"/>
        <w:jc w:val="center"/>
        <w:rPr>
          <w:ins w:id="5984" w:author="Rafi Aziizi" w:date="2021-11-13T11:41:00Z"/>
          <w:b/>
          <w:bCs/>
          <w:rPrChange w:id="5985" w:author="Rafi Aziizi" w:date="2021-11-13T18:27:00Z">
            <w:rPr>
              <w:ins w:id="5986" w:author="Rafi Aziizi" w:date="2021-11-13T11:41:00Z"/>
            </w:rPr>
          </w:rPrChange>
        </w:rPr>
        <w:pPrChange w:id="5987" w:author="chaniaayulestari@outlook.com" w:date="2021-11-13T20:29:00Z">
          <w:pPr>
            <w:pStyle w:val="ListParagraph"/>
            <w:numPr>
              <w:numId w:val="117"/>
            </w:numPr>
            <w:ind w:hanging="360"/>
          </w:pPr>
        </w:pPrChange>
      </w:pPr>
      <w:bookmarkStart w:id="5988" w:name="_Toc87731460"/>
      <w:ins w:id="5989" w:author="chaniaayulestari@outlook.com" w:date="2021-11-13T20:29:00Z">
        <w:r>
          <w:t xml:space="preserve">Gambar 3. </w:t>
        </w:r>
        <w:r>
          <w:fldChar w:fldCharType="begin"/>
        </w:r>
        <w:r>
          <w:instrText xml:space="preserve"> SEQ Gambar___3. \* ARABIC </w:instrText>
        </w:r>
      </w:ins>
      <w:r>
        <w:fldChar w:fldCharType="separate"/>
      </w:r>
      <w:ins w:id="5990" w:author="chaniaayulestari@outlook.com" w:date="2021-11-13T21:25:00Z">
        <w:r w:rsidR="00B46735">
          <w:rPr>
            <w:noProof/>
          </w:rPr>
          <w:t>25</w:t>
        </w:r>
      </w:ins>
      <w:ins w:id="5991" w:author="chaniaayulestari@outlook.com" w:date="2021-11-13T20:29:00Z">
        <w:r>
          <w:fldChar w:fldCharType="end"/>
        </w:r>
        <w:r>
          <w:t xml:space="preserve"> </w:t>
        </w:r>
        <w:r w:rsidRPr="009A6962">
          <w:t xml:space="preserve">Sequence Diagram </w:t>
        </w:r>
        <w:r>
          <w:t xml:space="preserve"> Edit Data Walikelas</w:t>
        </w:r>
      </w:ins>
      <w:bookmarkEnd w:id="5988"/>
    </w:p>
    <w:p w14:paraId="7F87409B" w14:textId="43FA8462" w:rsidR="00B326A7" w:rsidDel="00E51900" w:rsidRDefault="00B326A7" w:rsidP="00B326A7">
      <w:pPr>
        <w:pStyle w:val="ListParagraph"/>
        <w:ind w:left="426"/>
        <w:rPr>
          <w:ins w:id="5992" w:author="chaniaayulestari@outlook.com" w:date="2021-11-13T16:24:00Z"/>
          <w:del w:id="5993" w:author="Rafi Aziizi" w:date="2021-11-13T18:27:00Z"/>
          <w:b/>
          <w:bCs/>
        </w:rPr>
      </w:pPr>
    </w:p>
    <w:p w14:paraId="1A4F28EA" w14:textId="0A2577AC" w:rsidR="00B326A7" w:rsidDel="00E51900" w:rsidRDefault="00B326A7" w:rsidP="00B326A7">
      <w:pPr>
        <w:pStyle w:val="ListParagraph"/>
        <w:ind w:left="426"/>
        <w:rPr>
          <w:ins w:id="5994" w:author="chaniaayulestari@outlook.com" w:date="2021-11-13T16:24:00Z"/>
          <w:del w:id="5995" w:author="Rafi Aziizi" w:date="2021-11-13T18:27:00Z"/>
          <w:b/>
          <w:bCs/>
        </w:rPr>
      </w:pPr>
    </w:p>
    <w:p w14:paraId="03DE1B9C" w14:textId="5A6CAA2B" w:rsidR="00B326A7" w:rsidDel="00E51900" w:rsidRDefault="00B326A7" w:rsidP="00B326A7">
      <w:pPr>
        <w:pStyle w:val="ListParagraph"/>
        <w:ind w:left="426"/>
        <w:rPr>
          <w:ins w:id="5996" w:author="chaniaayulestari@outlook.com" w:date="2021-11-13T16:24:00Z"/>
          <w:del w:id="5997" w:author="Rafi Aziizi" w:date="2021-11-13T18:27:00Z"/>
          <w:b/>
          <w:bCs/>
        </w:rPr>
      </w:pPr>
    </w:p>
    <w:p w14:paraId="7AEDD52C" w14:textId="15C925AA" w:rsidR="00B326A7" w:rsidDel="00E51900" w:rsidRDefault="00B326A7" w:rsidP="00B326A7">
      <w:pPr>
        <w:pStyle w:val="ListParagraph"/>
        <w:ind w:left="426"/>
        <w:rPr>
          <w:ins w:id="5998" w:author="chaniaayulestari@outlook.com" w:date="2021-11-13T16:24:00Z"/>
          <w:del w:id="5999" w:author="Rafi Aziizi" w:date="2021-11-13T18:27:00Z"/>
          <w:b/>
          <w:bCs/>
        </w:rPr>
      </w:pPr>
    </w:p>
    <w:p w14:paraId="5D5E139A" w14:textId="60B6AFC4" w:rsidR="00B326A7" w:rsidDel="00E51900" w:rsidRDefault="00B326A7" w:rsidP="00B326A7">
      <w:pPr>
        <w:pStyle w:val="ListParagraph"/>
        <w:ind w:left="426"/>
        <w:rPr>
          <w:ins w:id="6000" w:author="chaniaayulestari@outlook.com" w:date="2021-11-13T16:24:00Z"/>
          <w:del w:id="6001" w:author="Rafi Aziizi" w:date="2021-11-13T18:27:00Z"/>
          <w:b/>
          <w:bCs/>
        </w:rPr>
      </w:pPr>
    </w:p>
    <w:p w14:paraId="3BF69871" w14:textId="5B81D735" w:rsidR="00B326A7" w:rsidDel="00E51900" w:rsidRDefault="00B326A7">
      <w:pPr>
        <w:pStyle w:val="ListParagraph"/>
        <w:ind w:left="426"/>
        <w:rPr>
          <w:ins w:id="6002" w:author="chaniaayulestari@outlook.com" w:date="2021-11-13T16:24:00Z"/>
          <w:del w:id="6003" w:author="Rafi Aziizi" w:date="2021-11-13T18:27:00Z"/>
          <w:b/>
          <w:bCs/>
        </w:rPr>
        <w:pPrChange w:id="6004"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6005" w:author="chaniaayulestari@outlook.com" w:date="2021-11-13T16:20:00Z"/>
          <w:b/>
          <w:bCs/>
        </w:rPr>
      </w:pPr>
      <w:ins w:id="6006" w:author="Rafi Aziizi" w:date="2021-11-13T11:41:00Z">
        <w:r w:rsidRPr="002040D9">
          <w:rPr>
            <w:b/>
            <w:bCs/>
            <w:rPrChange w:id="6007" w:author="chaniaayulestari@outlook.com" w:date="2021-11-13T15:20:00Z">
              <w:rPr/>
            </w:rPrChange>
          </w:rPr>
          <w:t xml:space="preserve">Tambah </w:t>
        </w:r>
        <w:r w:rsidRPr="002040D9">
          <w:rPr>
            <w:b/>
            <w:bCs/>
            <w:noProof/>
            <w:rPrChange w:id="6008" w:author="chaniaayulestari@outlook.com" w:date="2021-11-13T15:20:00Z">
              <w:rPr>
                <w:noProof/>
              </w:rPr>
            </w:rPrChange>
          </w:rPr>
          <w:t>Walikelas</w:t>
        </w:r>
      </w:ins>
    </w:p>
    <w:p w14:paraId="0D1B8DE3" w14:textId="06DD7C6C" w:rsidR="00F73148" w:rsidRPr="00F73148" w:rsidDel="00E51900" w:rsidRDefault="006A1DDD">
      <w:pPr>
        <w:rPr>
          <w:ins w:id="6009" w:author="chaniaayulestari@outlook.com" w:date="2021-11-13T16:20:00Z"/>
          <w:del w:id="6010" w:author="Rafi Aziizi" w:date="2021-11-13T18:28:00Z"/>
          <w:b/>
          <w:bCs/>
          <w:rPrChange w:id="6011" w:author="chaniaayulestari@outlook.com" w:date="2021-11-13T16:20:00Z">
            <w:rPr>
              <w:ins w:id="6012" w:author="chaniaayulestari@outlook.com" w:date="2021-11-13T16:20:00Z"/>
              <w:del w:id="6013" w:author="Rafi Aziizi" w:date="2021-11-13T18:28:00Z"/>
            </w:rPr>
          </w:rPrChange>
        </w:rPr>
        <w:pPrChange w:id="6014" w:author="Rafi Aziizi" w:date="2021-11-13T18:28:00Z">
          <w:pPr>
            <w:pStyle w:val="ListParagraph"/>
            <w:numPr>
              <w:numId w:val="117"/>
            </w:numPr>
            <w:ind w:left="426" w:hanging="360"/>
          </w:pPr>
        </w:pPrChange>
      </w:pPr>
      <w:ins w:id="6015" w:author="chaniaayulestari@outlook.com" w:date="2021-11-13T20:30:00Z">
        <w:r>
          <w:rPr>
            <w:noProof/>
          </w:rPr>
          <w:pict w14:anchorId="03FFF4B5">
            <v:shape id="_x0000_s2232" type="#_x0000_t202" style="position:absolute;left:0;text-align:left;margin-left:-.35pt;margin-top:300.2pt;width:396.85pt;height:.05pt;z-index:251762176;mso-position-horizontal-relative:text;mso-position-vertical-relative:text" stroked="f">
              <v:textbox style="mso-next-textbox:#_x0000_s2232;mso-fit-shape-to-text:t" inset="0,0,0,0">
                <w:txbxContent>
                  <w:p w14:paraId="0D5B6926" w14:textId="41399AE6" w:rsidR="006A1DDD" w:rsidRPr="009E0930" w:rsidRDefault="006A1DDD" w:rsidP="006A1DDD">
                    <w:pPr>
                      <w:pStyle w:val="Caption"/>
                      <w:jc w:val="center"/>
                      <w:rPr>
                        <w:noProof/>
                        <w:sz w:val="24"/>
                        <w:szCs w:val="24"/>
                      </w:rPr>
                      <w:pPrChange w:id="6016" w:author="chaniaayulestari@outlook.com" w:date="2021-11-13T20:30:00Z">
                        <w:pPr/>
                      </w:pPrChange>
                    </w:pPr>
                    <w:bookmarkStart w:id="6017" w:name="_Toc87729273"/>
                    <w:bookmarkStart w:id="6018" w:name="_Toc87731461"/>
                    <w:ins w:id="6019" w:author="chaniaayulestari@outlook.com" w:date="2021-11-13T20:30:00Z">
                      <w:r>
                        <w:t xml:space="preserve">Gambar 3. </w:t>
                      </w:r>
                      <w:r>
                        <w:fldChar w:fldCharType="begin"/>
                      </w:r>
                      <w:r>
                        <w:instrText xml:space="preserve"> SEQ Gambar___3. \* ARABIC </w:instrText>
                      </w:r>
                    </w:ins>
                    <w:r>
                      <w:fldChar w:fldCharType="separate"/>
                    </w:r>
                    <w:ins w:id="6020" w:author="chaniaayulestari@outlook.com" w:date="2021-11-13T21:25:00Z">
                      <w:r w:rsidR="00B46735">
                        <w:rPr>
                          <w:noProof/>
                        </w:rPr>
                        <w:t>26</w:t>
                      </w:r>
                    </w:ins>
                    <w:ins w:id="6021" w:author="chaniaayulestari@outlook.com" w:date="2021-11-13T20:30:00Z">
                      <w:r>
                        <w:fldChar w:fldCharType="end"/>
                      </w:r>
                      <w:r>
                        <w:t xml:space="preserve"> </w:t>
                      </w:r>
                      <w:r w:rsidRPr="00487CE0">
                        <w:t xml:space="preserve">Sequence Diagram </w:t>
                      </w:r>
                      <w:r>
                        <w:t>Tambah Data Walikelas</w:t>
                      </w:r>
                    </w:ins>
                    <w:bookmarkEnd w:id="6017"/>
                    <w:bookmarkEnd w:id="6018"/>
                  </w:p>
                </w:txbxContent>
              </v:textbox>
            </v:shape>
          </w:pict>
        </w:r>
      </w:ins>
      <w:ins w:id="6022" w:author="chaniaayulestari@outlook.com" w:date="2021-11-13T16:24:00Z">
        <w:r w:rsidR="00B326A7">
          <w:rPr>
            <w:noProof/>
          </w:rPr>
          <w:drawing>
            <wp:anchor distT="0" distB="0" distL="114300" distR="114300" simplePos="0" relativeHeight="251846656" behindDoc="1" locked="0" layoutInCell="1" allowOverlap="1" wp14:anchorId="72D361F7" wp14:editId="5C2D9EAE">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6023" w:author="chaniaayulestari@outlook.com" w:date="2021-11-13T16:25:00Z"/>
          <w:del w:id="6024" w:author="Rafi Aziizi" w:date="2021-11-13T18:28:00Z"/>
          <w:b/>
          <w:bCs/>
        </w:rPr>
      </w:pPr>
    </w:p>
    <w:p w14:paraId="5C3CC275" w14:textId="587C69D6" w:rsidR="00B326A7" w:rsidDel="00E51900" w:rsidRDefault="00B326A7" w:rsidP="00F73148">
      <w:pPr>
        <w:pStyle w:val="ListParagraph"/>
        <w:ind w:left="426"/>
        <w:rPr>
          <w:ins w:id="6025" w:author="chaniaayulestari@outlook.com" w:date="2021-11-13T16:25:00Z"/>
          <w:del w:id="6026" w:author="Rafi Aziizi" w:date="2021-11-13T18:28:00Z"/>
          <w:b/>
          <w:bCs/>
        </w:rPr>
      </w:pPr>
    </w:p>
    <w:p w14:paraId="37F51574" w14:textId="5044CD65" w:rsidR="00B326A7" w:rsidDel="00E51900" w:rsidRDefault="00B326A7" w:rsidP="00F73148">
      <w:pPr>
        <w:pStyle w:val="ListParagraph"/>
        <w:ind w:left="426"/>
        <w:rPr>
          <w:ins w:id="6027" w:author="chaniaayulestari@outlook.com" w:date="2021-11-13T16:25:00Z"/>
          <w:del w:id="6028" w:author="Rafi Aziizi" w:date="2021-11-13T18:28:00Z"/>
          <w:b/>
          <w:bCs/>
        </w:rPr>
      </w:pPr>
    </w:p>
    <w:p w14:paraId="7A8875C1" w14:textId="601A53B0" w:rsidR="00B326A7" w:rsidDel="00E51900" w:rsidRDefault="00B326A7" w:rsidP="00F73148">
      <w:pPr>
        <w:pStyle w:val="ListParagraph"/>
        <w:ind w:left="426"/>
        <w:rPr>
          <w:ins w:id="6029" w:author="chaniaayulestari@outlook.com" w:date="2021-11-13T16:25:00Z"/>
          <w:del w:id="6030" w:author="Rafi Aziizi" w:date="2021-11-13T18:28:00Z"/>
          <w:b/>
          <w:bCs/>
        </w:rPr>
      </w:pPr>
    </w:p>
    <w:p w14:paraId="6D097A66" w14:textId="1FA997BD" w:rsidR="00B326A7" w:rsidRPr="00E51900" w:rsidRDefault="00B326A7">
      <w:pPr>
        <w:rPr>
          <w:ins w:id="6031" w:author="chaniaayulestari@outlook.com" w:date="2021-11-13T16:25:00Z"/>
          <w:b/>
          <w:bCs/>
          <w:rPrChange w:id="6032" w:author="Rafi Aziizi" w:date="2021-11-13T18:28:00Z">
            <w:rPr>
              <w:ins w:id="6033" w:author="chaniaayulestari@outlook.com" w:date="2021-11-13T16:25:00Z"/>
            </w:rPr>
          </w:rPrChange>
        </w:rPr>
        <w:pPrChange w:id="6034" w:author="Rafi Aziizi" w:date="2021-11-13T18:28:00Z">
          <w:pPr>
            <w:pStyle w:val="ListParagraph"/>
            <w:ind w:left="426"/>
          </w:pPr>
        </w:pPrChange>
      </w:pPr>
    </w:p>
    <w:p w14:paraId="482EEABA" w14:textId="562BF100" w:rsidR="00B326A7" w:rsidRDefault="00B326A7" w:rsidP="00F73148">
      <w:pPr>
        <w:pStyle w:val="ListParagraph"/>
        <w:ind w:left="426"/>
        <w:rPr>
          <w:ins w:id="6035" w:author="chaniaayulestari@outlook.com" w:date="2021-11-13T20:29:00Z"/>
          <w:b/>
          <w:bCs/>
        </w:rPr>
      </w:pPr>
    </w:p>
    <w:p w14:paraId="6EC97B11" w14:textId="428334DC" w:rsidR="006A1DDD" w:rsidRDefault="006A1DDD" w:rsidP="00F73148">
      <w:pPr>
        <w:pStyle w:val="ListParagraph"/>
        <w:ind w:left="426"/>
        <w:rPr>
          <w:ins w:id="6036" w:author="chaniaayulestari@outlook.com" w:date="2021-11-13T20:29:00Z"/>
          <w:b/>
          <w:bCs/>
        </w:rPr>
      </w:pPr>
    </w:p>
    <w:p w14:paraId="3E8FB529" w14:textId="2A25CC8C" w:rsidR="006A1DDD" w:rsidRDefault="006A1DDD" w:rsidP="00F73148">
      <w:pPr>
        <w:pStyle w:val="ListParagraph"/>
        <w:ind w:left="426"/>
        <w:rPr>
          <w:ins w:id="6037" w:author="chaniaayulestari@outlook.com" w:date="2021-11-13T20:29:00Z"/>
          <w:b/>
          <w:bCs/>
        </w:rPr>
      </w:pPr>
    </w:p>
    <w:p w14:paraId="0724EADC" w14:textId="2E529ECA" w:rsidR="006A1DDD" w:rsidRDefault="006A1DDD" w:rsidP="00F73148">
      <w:pPr>
        <w:pStyle w:val="ListParagraph"/>
        <w:ind w:left="426"/>
        <w:rPr>
          <w:ins w:id="6038" w:author="chaniaayulestari@outlook.com" w:date="2021-11-13T20:29:00Z"/>
          <w:b/>
          <w:bCs/>
        </w:rPr>
      </w:pPr>
    </w:p>
    <w:p w14:paraId="32A26CF2" w14:textId="1C3A5748" w:rsidR="006A1DDD" w:rsidRDefault="006A1DDD" w:rsidP="00F73148">
      <w:pPr>
        <w:pStyle w:val="ListParagraph"/>
        <w:ind w:left="426"/>
        <w:rPr>
          <w:ins w:id="6039" w:author="chaniaayulestari@outlook.com" w:date="2021-11-13T20:29:00Z"/>
          <w:b/>
          <w:bCs/>
        </w:rPr>
      </w:pPr>
    </w:p>
    <w:p w14:paraId="0533370F" w14:textId="18D3DC05" w:rsidR="006A1DDD" w:rsidRDefault="006A1DDD" w:rsidP="00F73148">
      <w:pPr>
        <w:pStyle w:val="ListParagraph"/>
        <w:ind w:left="426"/>
        <w:rPr>
          <w:ins w:id="6040" w:author="chaniaayulestari@outlook.com" w:date="2021-11-13T20:29:00Z"/>
          <w:b/>
          <w:bCs/>
        </w:rPr>
      </w:pPr>
    </w:p>
    <w:p w14:paraId="12AC6DAE" w14:textId="7BF87916" w:rsidR="006A1DDD" w:rsidRDefault="006A1DDD" w:rsidP="00F73148">
      <w:pPr>
        <w:pStyle w:val="ListParagraph"/>
        <w:ind w:left="426"/>
        <w:rPr>
          <w:ins w:id="6041" w:author="chaniaayulestari@outlook.com" w:date="2021-11-13T20:29:00Z"/>
          <w:b/>
          <w:bCs/>
        </w:rPr>
      </w:pPr>
    </w:p>
    <w:p w14:paraId="064A28C6" w14:textId="660AD712" w:rsidR="006A1DDD" w:rsidRDefault="006A1DDD" w:rsidP="00F73148">
      <w:pPr>
        <w:pStyle w:val="ListParagraph"/>
        <w:ind w:left="426"/>
        <w:rPr>
          <w:ins w:id="6042" w:author="chaniaayulestari@outlook.com" w:date="2021-11-13T20:29:00Z"/>
          <w:b/>
          <w:bCs/>
        </w:rPr>
      </w:pPr>
    </w:p>
    <w:p w14:paraId="48E9AEA5" w14:textId="47DDD95E" w:rsidR="006A1DDD" w:rsidRDefault="006A1DDD" w:rsidP="00F73148">
      <w:pPr>
        <w:pStyle w:val="ListParagraph"/>
        <w:ind w:left="426"/>
        <w:rPr>
          <w:ins w:id="6043" w:author="chaniaayulestari@outlook.com" w:date="2021-11-13T20:29:00Z"/>
          <w:b/>
          <w:bCs/>
        </w:rPr>
      </w:pPr>
    </w:p>
    <w:p w14:paraId="24E8B46E" w14:textId="0E5EAC2B" w:rsidR="006A1DDD" w:rsidRDefault="006A1DDD" w:rsidP="00F73148">
      <w:pPr>
        <w:pStyle w:val="ListParagraph"/>
        <w:ind w:left="426"/>
        <w:rPr>
          <w:ins w:id="6044" w:author="chaniaayulestari@outlook.com" w:date="2021-11-13T20:29:00Z"/>
          <w:b/>
          <w:bCs/>
        </w:rPr>
      </w:pPr>
    </w:p>
    <w:p w14:paraId="60FF96AE" w14:textId="48447FBB" w:rsidR="006A1DDD" w:rsidRDefault="006A1DDD" w:rsidP="00F73148">
      <w:pPr>
        <w:pStyle w:val="ListParagraph"/>
        <w:ind w:left="426"/>
        <w:rPr>
          <w:ins w:id="6045" w:author="chaniaayulestari@outlook.com" w:date="2021-11-13T20:29:00Z"/>
          <w:b/>
          <w:bCs/>
        </w:rPr>
      </w:pPr>
    </w:p>
    <w:p w14:paraId="06E4FFB4" w14:textId="1A325CE8" w:rsidR="006A1DDD" w:rsidRDefault="006A1DDD" w:rsidP="00F73148">
      <w:pPr>
        <w:pStyle w:val="ListParagraph"/>
        <w:ind w:left="426"/>
        <w:rPr>
          <w:ins w:id="6046" w:author="chaniaayulestari@outlook.com" w:date="2021-11-13T20:29:00Z"/>
          <w:b/>
          <w:bCs/>
        </w:rPr>
      </w:pPr>
    </w:p>
    <w:p w14:paraId="1922F2D2" w14:textId="6CCA2127" w:rsidR="006A1DDD" w:rsidRDefault="006A1DDD" w:rsidP="00F73148">
      <w:pPr>
        <w:pStyle w:val="ListParagraph"/>
        <w:ind w:left="426"/>
        <w:rPr>
          <w:ins w:id="6047" w:author="chaniaayulestari@outlook.com" w:date="2021-11-13T20:29:00Z"/>
          <w:b/>
          <w:bCs/>
        </w:rPr>
      </w:pPr>
    </w:p>
    <w:p w14:paraId="2166BE38" w14:textId="7D9C374B" w:rsidR="006A1DDD" w:rsidRDefault="006A1DDD" w:rsidP="00F73148">
      <w:pPr>
        <w:pStyle w:val="ListParagraph"/>
        <w:ind w:left="426"/>
        <w:rPr>
          <w:ins w:id="6048" w:author="chaniaayulestari@outlook.com" w:date="2021-11-13T20:29:00Z"/>
          <w:b/>
          <w:bCs/>
        </w:rPr>
      </w:pPr>
    </w:p>
    <w:p w14:paraId="6D0226FD" w14:textId="069EA3BC" w:rsidR="006A1DDD" w:rsidRDefault="006A1DDD" w:rsidP="00F73148">
      <w:pPr>
        <w:pStyle w:val="ListParagraph"/>
        <w:ind w:left="426"/>
        <w:rPr>
          <w:ins w:id="6049" w:author="chaniaayulestari@outlook.com" w:date="2021-11-13T20:29:00Z"/>
          <w:b/>
          <w:bCs/>
        </w:rPr>
      </w:pPr>
    </w:p>
    <w:p w14:paraId="0EFC2576" w14:textId="7A35E240" w:rsidR="006A1DDD" w:rsidRDefault="006A1DDD" w:rsidP="00F73148">
      <w:pPr>
        <w:pStyle w:val="ListParagraph"/>
        <w:ind w:left="426"/>
        <w:rPr>
          <w:ins w:id="6050" w:author="chaniaayulestari@outlook.com" w:date="2021-11-13T20:29:00Z"/>
          <w:b/>
          <w:bCs/>
        </w:rPr>
      </w:pPr>
    </w:p>
    <w:p w14:paraId="0035AEE9" w14:textId="2683C549" w:rsidR="006A1DDD" w:rsidRDefault="006A1DDD" w:rsidP="00F73148">
      <w:pPr>
        <w:pStyle w:val="ListParagraph"/>
        <w:ind w:left="426"/>
        <w:rPr>
          <w:ins w:id="6051" w:author="chaniaayulestari@outlook.com" w:date="2021-11-13T20:29:00Z"/>
          <w:b/>
          <w:bCs/>
        </w:rPr>
      </w:pPr>
    </w:p>
    <w:p w14:paraId="2834548B" w14:textId="7A9C243F" w:rsidR="006A1DDD" w:rsidRDefault="006A1DDD" w:rsidP="00F73148">
      <w:pPr>
        <w:pStyle w:val="ListParagraph"/>
        <w:ind w:left="426"/>
        <w:rPr>
          <w:ins w:id="6052" w:author="chaniaayulestari@outlook.com" w:date="2021-11-13T20:30:00Z"/>
          <w:b/>
          <w:bCs/>
        </w:rPr>
      </w:pPr>
    </w:p>
    <w:p w14:paraId="5327773A" w14:textId="2C15CD1B" w:rsidR="006A1DDD" w:rsidRDefault="006A1DDD" w:rsidP="00F73148">
      <w:pPr>
        <w:pStyle w:val="ListParagraph"/>
        <w:ind w:left="426"/>
        <w:rPr>
          <w:ins w:id="6053" w:author="chaniaayulestari@outlook.com" w:date="2021-11-13T20:30:00Z"/>
          <w:b/>
          <w:bCs/>
        </w:rPr>
      </w:pPr>
    </w:p>
    <w:p w14:paraId="5B6A40E6" w14:textId="77777777" w:rsidR="006A1DDD" w:rsidRDefault="006A1DDD" w:rsidP="00F73148">
      <w:pPr>
        <w:pStyle w:val="ListParagraph"/>
        <w:ind w:left="426"/>
        <w:rPr>
          <w:ins w:id="6054" w:author="chaniaayulestari@outlook.com" w:date="2021-11-13T16:25:00Z"/>
          <w:b/>
          <w:bCs/>
        </w:rPr>
      </w:pPr>
    </w:p>
    <w:p w14:paraId="6A2C1A5B" w14:textId="54ACFB68" w:rsidR="00B326A7" w:rsidDel="00E51900" w:rsidRDefault="00B326A7" w:rsidP="00F73148">
      <w:pPr>
        <w:pStyle w:val="ListParagraph"/>
        <w:ind w:left="426"/>
        <w:rPr>
          <w:ins w:id="6055" w:author="chaniaayulestari@outlook.com" w:date="2021-11-13T16:25:00Z"/>
          <w:del w:id="6056" w:author="Rafi Aziizi" w:date="2021-11-13T18:28:00Z"/>
          <w:b/>
          <w:bCs/>
        </w:rPr>
      </w:pPr>
    </w:p>
    <w:p w14:paraId="397AE081" w14:textId="0B35AECF" w:rsidR="00B326A7" w:rsidDel="00E51900" w:rsidRDefault="00B326A7" w:rsidP="00F73148">
      <w:pPr>
        <w:pStyle w:val="ListParagraph"/>
        <w:ind w:left="426"/>
        <w:rPr>
          <w:ins w:id="6057" w:author="chaniaayulestari@outlook.com" w:date="2021-11-13T16:25:00Z"/>
          <w:del w:id="6058" w:author="Rafi Aziizi" w:date="2021-11-13T18:28:00Z"/>
          <w:b/>
          <w:bCs/>
        </w:rPr>
      </w:pPr>
    </w:p>
    <w:p w14:paraId="34E2886F" w14:textId="257FEF80" w:rsidR="00B326A7" w:rsidDel="00E51900" w:rsidRDefault="00B326A7" w:rsidP="00F73148">
      <w:pPr>
        <w:pStyle w:val="ListParagraph"/>
        <w:ind w:left="426"/>
        <w:rPr>
          <w:ins w:id="6059" w:author="chaniaayulestari@outlook.com" w:date="2021-11-13T16:25:00Z"/>
          <w:del w:id="6060" w:author="Rafi Aziizi" w:date="2021-11-13T18:28:00Z"/>
          <w:b/>
          <w:bCs/>
        </w:rPr>
      </w:pPr>
    </w:p>
    <w:p w14:paraId="1219C990" w14:textId="3813D319" w:rsidR="00B326A7" w:rsidDel="00E51900" w:rsidRDefault="00B326A7" w:rsidP="00F73148">
      <w:pPr>
        <w:pStyle w:val="ListParagraph"/>
        <w:ind w:left="426"/>
        <w:rPr>
          <w:ins w:id="6061" w:author="chaniaayulestari@outlook.com" w:date="2021-11-13T16:25:00Z"/>
          <w:del w:id="6062" w:author="Rafi Aziizi" w:date="2021-11-13T18:28:00Z"/>
          <w:b/>
          <w:bCs/>
        </w:rPr>
      </w:pPr>
    </w:p>
    <w:p w14:paraId="43093BD9" w14:textId="6B963880" w:rsidR="00B326A7" w:rsidDel="00E51900" w:rsidRDefault="00B326A7" w:rsidP="00F73148">
      <w:pPr>
        <w:pStyle w:val="ListParagraph"/>
        <w:ind w:left="426"/>
        <w:rPr>
          <w:ins w:id="6063" w:author="chaniaayulestari@outlook.com" w:date="2021-11-13T16:25:00Z"/>
          <w:del w:id="6064" w:author="Rafi Aziizi" w:date="2021-11-13T18:28:00Z"/>
          <w:b/>
          <w:bCs/>
        </w:rPr>
      </w:pPr>
    </w:p>
    <w:p w14:paraId="301354C3" w14:textId="7D027F35" w:rsidR="00B326A7" w:rsidDel="00E51900" w:rsidRDefault="00B326A7" w:rsidP="00F73148">
      <w:pPr>
        <w:pStyle w:val="ListParagraph"/>
        <w:ind w:left="426"/>
        <w:rPr>
          <w:ins w:id="6065" w:author="chaniaayulestari@outlook.com" w:date="2021-11-13T16:25:00Z"/>
          <w:del w:id="6066" w:author="Rafi Aziizi" w:date="2021-11-13T18:28:00Z"/>
          <w:b/>
          <w:bCs/>
        </w:rPr>
      </w:pPr>
    </w:p>
    <w:p w14:paraId="66389ACE" w14:textId="63D70611" w:rsidR="00B326A7" w:rsidDel="00E51900" w:rsidRDefault="00B326A7" w:rsidP="00F73148">
      <w:pPr>
        <w:pStyle w:val="ListParagraph"/>
        <w:ind w:left="426"/>
        <w:rPr>
          <w:ins w:id="6067" w:author="chaniaayulestari@outlook.com" w:date="2021-11-13T16:25:00Z"/>
          <w:del w:id="6068" w:author="Rafi Aziizi" w:date="2021-11-13T18:28:00Z"/>
          <w:b/>
          <w:bCs/>
        </w:rPr>
      </w:pPr>
    </w:p>
    <w:p w14:paraId="6E72075B" w14:textId="4B10B715" w:rsidR="00B326A7" w:rsidDel="00E51900" w:rsidRDefault="00B326A7" w:rsidP="00F73148">
      <w:pPr>
        <w:pStyle w:val="ListParagraph"/>
        <w:ind w:left="426"/>
        <w:rPr>
          <w:ins w:id="6069" w:author="chaniaayulestari@outlook.com" w:date="2021-11-13T16:29:00Z"/>
          <w:del w:id="6070" w:author="Rafi Aziizi" w:date="2021-11-13T18:28:00Z"/>
          <w:b/>
          <w:bCs/>
        </w:rPr>
      </w:pPr>
    </w:p>
    <w:p w14:paraId="61B30F55" w14:textId="5B4C7299" w:rsidR="00B326A7" w:rsidDel="00E51900" w:rsidRDefault="00B326A7" w:rsidP="00F73148">
      <w:pPr>
        <w:pStyle w:val="ListParagraph"/>
        <w:ind w:left="426"/>
        <w:rPr>
          <w:ins w:id="6071" w:author="chaniaayulestari@outlook.com" w:date="2021-11-13T16:29:00Z"/>
          <w:del w:id="6072" w:author="Rafi Aziizi" w:date="2021-11-13T18:28:00Z"/>
          <w:b/>
          <w:bCs/>
        </w:rPr>
      </w:pPr>
    </w:p>
    <w:p w14:paraId="58E5E391" w14:textId="1ED54CD9" w:rsidR="00B326A7" w:rsidDel="00E51900" w:rsidRDefault="00B326A7" w:rsidP="00F73148">
      <w:pPr>
        <w:pStyle w:val="ListParagraph"/>
        <w:ind w:left="426"/>
        <w:rPr>
          <w:ins w:id="6073" w:author="chaniaayulestari@outlook.com" w:date="2021-11-13T16:29:00Z"/>
          <w:del w:id="6074" w:author="Rafi Aziizi" w:date="2021-11-13T18:28:00Z"/>
          <w:b/>
          <w:bCs/>
        </w:rPr>
      </w:pPr>
    </w:p>
    <w:p w14:paraId="7B039585" w14:textId="77F1DE92" w:rsidR="00B326A7" w:rsidDel="00E51900" w:rsidRDefault="00B326A7" w:rsidP="00F73148">
      <w:pPr>
        <w:pStyle w:val="ListParagraph"/>
        <w:ind w:left="426"/>
        <w:rPr>
          <w:ins w:id="6075" w:author="chaniaayulestari@outlook.com" w:date="2021-11-13T16:29:00Z"/>
          <w:del w:id="6076" w:author="Rafi Aziizi" w:date="2021-11-13T18:28:00Z"/>
          <w:b/>
          <w:bCs/>
        </w:rPr>
      </w:pPr>
    </w:p>
    <w:p w14:paraId="3BD81A1F" w14:textId="14F47AA8" w:rsidR="00B326A7" w:rsidDel="00E51900" w:rsidRDefault="00B326A7" w:rsidP="00F73148">
      <w:pPr>
        <w:pStyle w:val="ListParagraph"/>
        <w:ind w:left="426"/>
        <w:rPr>
          <w:ins w:id="6077" w:author="chaniaayulestari@outlook.com" w:date="2021-11-13T16:29:00Z"/>
          <w:del w:id="6078" w:author="Rafi Aziizi" w:date="2021-11-13T18:28:00Z"/>
          <w:b/>
          <w:bCs/>
        </w:rPr>
      </w:pPr>
    </w:p>
    <w:p w14:paraId="74E83DDA" w14:textId="02123D00" w:rsidR="00B326A7" w:rsidDel="00E51900" w:rsidRDefault="00B326A7" w:rsidP="00F73148">
      <w:pPr>
        <w:pStyle w:val="ListParagraph"/>
        <w:ind w:left="426"/>
        <w:rPr>
          <w:ins w:id="6079" w:author="chaniaayulestari@outlook.com" w:date="2021-11-13T16:29:00Z"/>
          <w:del w:id="6080" w:author="Rafi Aziizi" w:date="2021-11-13T18:28:00Z"/>
          <w:b/>
          <w:bCs/>
        </w:rPr>
      </w:pPr>
    </w:p>
    <w:p w14:paraId="00D2C8B5" w14:textId="10BAE4CC" w:rsidR="00B326A7" w:rsidDel="00E51900" w:rsidRDefault="00B326A7" w:rsidP="00F73148">
      <w:pPr>
        <w:pStyle w:val="ListParagraph"/>
        <w:ind w:left="426"/>
        <w:rPr>
          <w:ins w:id="6081" w:author="chaniaayulestari@outlook.com" w:date="2021-11-13T16:25:00Z"/>
          <w:del w:id="6082" w:author="Rafi Aziizi" w:date="2021-11-13T18:28:00Z"/>
          <w:b/>
          <w:bCs/>
        </w:rPr>
      </w:pPr>
    </w:p>
    <w:p w14:paraId="04D432AE" w14:textId="5BA8F9E7" w:rsidR="00B326A7" w:rsidRPr="002040D9" w:rsidDel="00B326A7" w:rsidRDefault="00B326A7">
      <w:pPr>
        <w:pStyle w:val="ListParagraph"/>
        <w:ind w:left="426"/>
        <w:rPr>
          <w:ins w:id="6083" w:author="Rafi Aziizi" w:date="2021-11-13T11:41:00Z"/>
          <w:del w:id="6084" w:author="chaniaayulestari@outlook.com" w:date="2021-11-13T16:25:00Z"/>
          <w:b/>
          <w:bCs/>
          <w:rPrChange w:id="6085" w:author="chaniaayulestari@outlook.com" w:date="2021-11-13T15:20:00Z">
            <w:rPr>
              <w:ins w:id="6086" w:author="Rafi Aziizi" w:date="2021-11-13T11:41:00Z"/>
              <w:del w:id="6087" w:author="chaniaayulestari@outlook.com" w:date="2021-11-13T16:25:00Z"/>
            </w:rPr>
          </w:rPrChange>
        </w:rPr>
        <w:pPrChange w:id="6088"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6089" w:author="chaniaayulestari@outlook.com" w:date="2021-11-13T16:20:00Z"/>
          <w:b/>
          <w:bCs/>
        </w:rPr>
      </w:pPr>
      <w:ins w:id="6090" w:author="Rafi Aziizi" w:date="2021-11-13T11:41:00Z">
        <w:r w:rsidRPr="002040D9">
          <w:rPr>
            <w:b/>
            <w:bCs/>
            <w:rPrChange w:id="6091" w:author="chaniaayulestari@outlook.com" w:date="2021-11-13T15:20:00Z">
              <w:rPr/>
            </w:rPrChange>
          </w:rPr>
          <w:t xml:space="preserve">Lihat Profile </w:t>
        </w:r>
        <w:r w:rsidRPr="002040D9">
          <w:rPr>
            <w:b/>
            <w:bCs/>
            <w:noProof/>
            <w:rPrChange w:id="6092" w:author="chaniaayulestari@outlook.com" w:date="2021-11-13T15:20:00Z">
              <w:rPr>
                <w:noProof/>
              </w:rPr>
            </w:rPrChange>
          </w:rPr>
          <w:t>Walikelas</w:t>
        </w:r>
      </w:ins>
    </w:p>
    <w:p w14:paraId="09A977E9" w14:textId="77777777" w:rsidR="006A1DDD" w:rsidRDefault="00B326A7" w:rsidP="006A1DDD">
      <w:pPr>
        <w:keepNext/>
        <w:ind w:left="66"/>
        <w:rPr>
          <w:ins w:id="6093" w:author="chaniaayulestari@outlook.com" w:date="2021-11-13T20:30:00Z"/>
        </w:rPr>
        <w:pPrChange w:id="6094" w:author="chaniaayulestari@outlook.com" w:date="2021-11-13T20:30:00Z">
          <w:pPr>
            <w:keepNext/>
            <w:ind w:left="66"/>
          </w:pPr>
        </w:pPrChange>
      </w:pPr>
      <w:ins w:id="6095" w:author="chaniaayulestari@outlook.com" w:date="2021-11-13T16:25:00Z">
        <w:r>
          <w:rPr>
            <w:noProof/>
          </w:rPr>
          <w:drawing>
            <wp:inline distT="0" distB="0" distL="0" distR="0" wp14:anchorId="6E7CFD68" wp14:editId="5D2D5A0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1DA691B3" w:rsidR="00B326A7" w:rsidRDefault="006A1DDD" w:rsidP="006A1DDD">
      <w:pPr>
        <w:pStyle w:val="Caption"/>
        <w:jc w:val="center"/>
        <w:rPr>
          <w:ins w:id="6096" w:author="chaniaayulestari@outlook.com" w:date="2021-11-13T16:29:00Z"/>
        </w:rPr>
        <w:pPrChange w:id="6097" w:author="chaniaayulestari@outlook.com" w:date="2021-11-13T20:30:00Z">
          <w:pPr>
            <w:ind w:left="66"/>
          </w:pPr>
        </w:pPrChange>
      </w:pPr>
      <w:bookmarkStart w:id="6098" w:name="_Toc87731462"/>
      <w:ins w:id="6099" w:author="chaniaayulestari@outlook.com" w:date="2021-11-13T20:30:00Z">
        <w:r>
          <w:t xml:space="preserve">Gambar 3. </w:t>
        </w:r>
        <w:r>
          <w:fldChar w:fldCharType="begin"/>
        </w:r>
        <w:r>
          <w:instrText xml:space="preserve"> SEQ Gambar___3. \* ARABIC </w:instrText>
        </w:r>
      </w:ins>
      <w:r>
        <w:fldChar w:fldCharType="separate"/>
      </w:r>
      <w:ins w:id="6100" w:author="chaniaayulestari@outlook.com" w:date="2021-11-13T21:25:00Z">
        <w:r w:rsidR="00B46735">
          <w:rPr>
            <w:noProof/>
          </w:rPr>
          <w:t>27</w:t>
        </w:r>
      </w:ins>
      <w:ins w:id="6101" w:author="chaniaayulestari@outlook.com" w:date="2021-11-13T20:30:00Z">
        <w:r>
          <w:fldChar w:fldCharType="end"/>
        </w:r>
        <w:r>
          <w:t xml:space="preserve"> </w:t>
        </w:r>
        <w:r w:rsidRPr="00D87D59">
          <w:t>Sequence Diagram</w:t>
        </w:r>
        <w:r>
          <w:t xml:space="preserve"> Lihat Profile Walikelas</w:t>
        </w:r>
      </w:ins>
      <w:bookmarkEnd w:id="6098"/>
    </w:p>
    <w:p w14:paraId="7A82F475" w14:textId="5A2ABE71" w:rsidR="00F73148" w:rsidRPr="00B326A7" w:rsidDel="006A1DDD" w:rsidRDefault="00F73148">
      <w:pPr>
        <w:pStyle w:val="Caption"/>
        <w:jc w:val="center"/>
        <w:rPr>
          <w:ins w:id="6102" w:author="Rafi Aziizi" w:date="2021-11-13T11:41:00Z"/>
          <w:del w:id="6103" w:author="chaniaayulestari@outlook.com" w:date="2021-11-13T20:30:00Z"/>
          <w:b/>
          <w:bCs/>
          <w:rPrChange w:id="6104" w:author="chaniaayulestari@outlook.com" w:date="2021-11-13T16:25:00Z">
            <w:rPr>
              <w:ins w:id="6105" w:author="Rafi Aziizi" w:date="2021-11-13T11:41:00Z"/>
              <w:del w:id="6106" w:author="chaniaayulestari@outlook.com" w:date="2021-11-13T20:30:00Z"/>
            </w:rPr>
          </w:rPrChange>
        </w:rPr>
        <w:pPrChange w:id="6107"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6108" w:author="chaniaayulestari@outlook.com" w:date="2021-11-13T16:20:00Z"/>
          <w:b/>
          <w:bCs/>
        </w:rPr>
      </w:pPr>
      <w:ins w:id="6109" w:author="Rafi Aziizi" w:date="2021-11-13T11:41:00Z">
        <w:r w:rsidRPr="002040D9">
          <w:rPr>
            <w:b/>
            <w:bCs/>
            <w:noProof/>
            <w:rPrChange w:id="6110" w:author="chaniaayulestari@outlook.com" w:date="2021-11-13T15:20:00Z">
              <w:rPr>
                <w:noProof/>
              </w:rPr>
            </w:rPrChange>
          </w:rPr>
          <w:t>Lihat Anggota Siswa</w:t>
        </w:r>
      </w:ins>
    </w:p>
    <w:p w14:paraId="6923AD31" w14:textId="1B3A5248" w:rsidR="00F73148" w:rsidRPr="00B326A7" w:rsidDel="00E51900" w:rsidRDefault="006A1DDD">
      <w:pPr>
        <w:rPr>
          <w:ins w:id="6111" w:author="chaniaayulestari@outlook.com" w:date="2021-11-13T16:20:00Z"/>
          <w:del w:id="6112" w:author="Rafi Aziizi" w:date="2021-11-13T18:28:00Z"/>
          <w:b/>
          <w:bCs/>
          <w:rPrChange w:id="6113" w:author="chaniaayulestari@outlook.com" w:date="2021-11-13T16:26:00Z">
            <w:rPr>
              <w:ins w:id="6114" w:author="chaniaayulestari@outlook.com" w:date="2021-11-13T16:20:00Z"/>
              <w:del w:id="6115" w:author="Rafi Aziizi" w:date="2021-11-13T18:28:00Z"/>
            </w:rPr>
          </w:rPrChange>
        </w:rPr>
        <w:pPrChange w:id="6116" w:author="chaniaayulestari@outlook.com" w:date="2021-11-13T16:26:00Z">
          <w:pPr>
            <w:pStyle w:val="ListParagraph"/>
            <w:numPr>
              <w:numId w:val="117"/>
            </w:numPr>
            <w:ind w:left="426" w:hanging="360"/>
          </w:pPr>
        </w:pPrChange>
      </w:pPr>
      <w:ins w:id="6117" w:author="chaniaayulestari@outlook.com" w:date="2021-11-13T20:31:00Z">
        <w:r>
          <w:rPr>
            <w:noProof/>
          </w:rPr>
          <w:pict w14:anchorId="5289DDD5">
            <v:shape id="_x0000_s2233" type="#_x0000_t202" style="position:absolute;left:0;text-align:left;margin-left:-.35pt;margin-top:203.5pt;width:396.85pt;height:.05pt;z-index:251763200;mso-position-horizontal-relative:text;mso-position-vertical-relative:text" stroked="f">
              <v:textbox style="mso-next-textbox:#_x0000_s2233;mso-fit-shape-to-text:t" inset="0,0,0,0">
                <w:txbxContent>
                  <w:p w14:paraId="0E101D22" w14:textId="4911B0EB" w:rsidR="006A1DDD" w:rsidRPr="00A37809" w:rsidRDefault="006A1DDD" w:rsidP="006A1DDD">
                    <w:pPr>
                      <w:pStyle w:val="Caption"/>
                      <w:jc w:val="center"/>
                      <w:rPr>
                        <w:noProof/>
                        <w:sz w:val="24"/>
                        <w:szCs w:val="24"/>
                      </w:rPr>
                      <w:pPrChange w:id="6118" w:author="chaniaayulestari@outlook.com" w:date="2021-11-13T20:31:00Z">
                        <w:pPr/>
                      </w:pPrChange>
                    </w:pPr>
                    <w:bookmarkStart w:id="6119" w:name="_Toc87729275"/>
                    <w:bookmarkStart w:id="6120" w:name="_Toc87731463"/>
                    <w:ins w:id="6121" w:author="chaniaayulestari@outlook.com" w:date="2021-11-13T20:31:00Z">
                      <w:r>
                        <w:t xml:space="preserve">Gambar 3. </w:t>
                      </w:r>
                      <w:r>
                        <w:fldChar w:fldCharType="begin"/>
                      </w:r>
                      <w:r>
                        <w:instrText xml:space="preserve"> SEQ Gambar___3. \* ARABIC </w:instrText>
                      </w:r>
                    </w:ins>
                    <w:r>
                      <w:fldChar w:fldCharType="separate"/>
                    </w:r>
                    <w:ins w:id="6122" w:author="chaniaayulestari@outlook.com" w:date="2021-11-13T21:25:00Z">
                      <w:r w:rsidR="00B46735">
                        <w:rPr>
                          <w:noProof/>
                        </w:rPr>
                        <w:t>28</w:t>
                      </w:r>
                    </w:ins>
                    <w:ins w:id="6123" w:author="chaniaayulestari@outlook.com" w:date="2021-11-13T20:31:00Z">
                      <w:r>
                        <w:fldChar w:fldCharType="end"/>
                      </w:r>
                      <w:r>
                        <w:t xml:space="preserve"> </w:t>
                      </w:r>
                      <w:r w:rsidRPr="00E2261A">
                        <w:t xml:space="preserve">Sequence Diagram </w:t>
                      </w:r>
                      <w:r>
                        <w:t>Lihat Anggota Siswa</w:t>
                      </w:r>
                    </w:ins>
                    <w:bookmarkEnd w:id="6119"/>
                    <w:bookmarkEnd w:id="6120"/>
                  </w:p>
                </w:txbxContent>
              </v:textbox>
            </v:shape>
          </w:pict>
        </w:r>
      </w:ins>
      <w:ins w:id="6124" w:author="chaniaayulestari@outlook.com" w:date="2021-11-13T16:26:00Z">
        <w:r w:rsidR="00B326A7">
          <w:rPr>
            <w:noProof/>
          </w:rPr>
          <w:drawing>
            <wp:anchor distT="0" distB="0" distL="114300" distR="114300" simplePos="0" relativeHeight="251858944" behindDoc="1" locked="0" layoutInCell="1" allowOverlap="1" wp14:anchorId="499F7C87" wp14:editId="2FE33F5E">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6125" w:author="chaniaayulestari@outlook.com" w:date="2021-11-13T16:29:00Z"/>
          <w:del w:id="6126" w:author="Rafi Aziizi" w:date="2021-11-13T18:28:00Z"/>
          <w:b/>
          <w:bCs/>
          <w:rPrChange w:id="6127" w:author="Rafi Aziizi" w:date="2021-11-13T18:28:00Z">
            <w:rPr>
              <w:ins w:id="6128" w:author="chaniaayulestari@outlook.com" w:date="2021-11-13T16:29:00Z"/>
              <w:del w:id="6129" w:author="Rafi Aziizi" w:date="2021-11-13T18:28:00Z"/>
            </w:rPr>
          </w:rPrChange>
        </w:rPr>
        <w:pPrChange w:id="6130" w:author="Rafi Aziizi" w:date="2021-11-13T18:28:00Z">
          <w:pPr>
            <w:pStyle w:val="ListParagraph"/>
            <w:ind w:left="426"/>
          </w:pPr>
        </w:pPrChange>
      </w:pPr>
    </w:p>
    <w:p w14:paraId="67182AB8" w14:textId="57341274" w:rsidR="00753699" w:rsidDel="00E51900" w:rsidRDefault="00753699">
      <w:pPr>
        <w:rPr>
          <w:ins w:id="6131" w:author="chaniaayulestari@outlook.com" w:date="2021-11-13T16:29:00Z"/>
          <w:del w:id="6132" w:author="Rafi Aziizi" w:date="2021-11-13T18:28:00Z"/>
        </w:rPr>
        <w:pPrChange w:id="6133" w:author="Rafi Aziizi" w:date="2021-11-13T18:28:00Z">
          <w:pPr>
            <w:pStyle w:val="ListParagraph"/>
            <w:ind w:left="426"/>
          </w:pPr>
        </w:pPrChange>
      </w:pPr>
    </w:p>
    <w:p w14:paraId="18B97729" w14:textId="03B4D139" w:rsidR="00753699" w:rsidDel="00E51900" w:rsidRDefault="00753699">
      <w:pPr>
        <w:rPr>
          <w:ins w:id="6134" w:author="chaniaayulestari@outlook.com" w:date="2021-11-13T16:29:00Z"/>
          <w:del w:id="6135" w:author="Rafi Aziizi" w:date="2021-11-13T18:28:00Z"/>
        </w:rPr>
        <w:pPrChange w:id="6136" w:author="Rafi Aziizi" w:date="2021-11-13T18:28:00Z">
          <w:pPr>
            <w:pStyle w:val="ListParagraph"/>
            <w:ind w:left="426"/>
          </w:pPr>
        </w:pPrChange>
      </w:pPr>
    </w:p>
    <w:p w14:paraId="5FFDCCD5" w14:textId="4ACB2C75" w:rsidR="00753699" w:rsidDel="00E51900" w:rsidRDefault="00753699">
      <w:pPr>
        <w:rPr>
          <w:ins w:id="6137" w:author="chaniaayulestari@outlook.com" w:date="2021-11-13T16:29:00Z"/>
          <w:del w:id="6138" w:author="Rafi Aziizi" w:date="2021-11-13T18:28:00Z"/>
        </w:rPr>
        <w:pPrChange w:id="6139" w:author="Rafi Aziizi" w:date="2021-11-13T18:28:00Z">
          <w:pPr>
            <w:pStyle w:val="ListParagraph"/>
            <w:ind w:left="426"/>
          </w:pPr>
        </w:pPrChange>
      </w:pPr>
    </w:p>
    <w:p w14:paraId="142F93B9" w14:textId="6F75598C" w:rsidR="00753699" w:rsidDel="00E51900" w:rsidRDefault="00753699">
      <w:pPr>
        <w:rPr>
          <w:ins w:id="6140" w:author="chaniaayulestari@outlook.com" w:date="2021-11-13T16:29:00Z"/>
          <w:del w:id="6141" w:author="Rafi Aziizi" w:date="2021-11-13T18:28:00Z"/>
        </w:rPr>
        <w:pPrChange w:id="6142" w:author="Rafi Aziizi" w:date="2021-11-13T18:28:00Z">
          <w:pPr>
            <w:pStyle w:val="ListParagraph"/>
            <w:ind w:left="426"/>
          </w:pPr>
        </w:pPrChange>
      </w:pPr>
    </w:p>
    <w:p w14:paraId="1EB432C4" w14:textId="03F92FEC" w:rsidR="00753699" w:rsidDel="00E51900" w:rsidRDefault="00753699">
      <w:pPr>
        <w:rPr>
          <w:ins w:id="6143" w:author="chaniaayulestari@outlook.com" w:date="2021-11-13T16:29:00Z"/>
          <w:del w:id="6144" w:author="Rafi Aziizi" w:date="2021-11-13T18:28:00Z"/>
        </w:rPr>
        <w:pPrChange w:id="6145" w:author="Rafi Aziizi" w:date="2021-11-13T18:28:00Z">
          <w:pPr>
            <w:pStyle w:val="ListParagraph"/>
            <w:ind w:left="426"/>
          </w:pPr>
        </w:pPrChange>
      </w:pPr>
    </w:p>
    <w:p w14:paraId="2CE7E398" w14:textId="09B01F1E" w:rsidR="00753699" w:rsidDel="00E51900" w:rsidRDefault="00753699">
      <w:pPr>
        <w:rPr>
          <w:ins w:id="6146" w:author="chaniaayulestari@outlook.com" w:date="2021-11-13T16:29:00Z"/>
          <w:del w:id="6147" w:author="Rafi Aziizi" w:date="2021-11-13T18:28:00Z"/>
        </w:rPr>
        <w:pPrChange w:id="6148" w:author="Rafi Aziizi" w:date="2021-11-13T18:28:00Z">
          <w:pPr>
            <w:pStyle w:val="ListParagraph"/>
            <w:ind w:left="426"/>
          </w:pPr>
        </w:pPrChange>
      </w:pPr>
    </w:p>
    <w:p w14:paraId="11D6E867" w14:textId="7C9E82F1" w:rsidR="00753699" w:rsidRDefault="00753699">
      <w:pPr>
        <w:rPr>
          <w:ins w:id="6149" w:author="chaniaayulestari@outlook.com" w:date="2021-11-13T16:29:00Z"/>
        </w:rPr>
        <w:pPrChange w:id="6150" w:author="Rafi Aziizi" w:date="2021-11-13T18:28:00Z">
          <w:pPr>
            <w:pStyle w:val="ListParagraph"/>
            <w:ind w:left="426"/>
          </w:pPr>
        </w:pPrChange>
      </w:pPr>
    </w:p>
    <w:p w14:paraId="68125B59" w14:textId="0A4BAEC0" w:rsidR="00753699" w:rsidRDefault="00753699" w:rsidP="00F73148">
      <w:pPr>
        <w:pStyle w:val="ListParagraph"/>
        <w:ind w:left="426"/>
        <w:rPr>
          <w:ins w:id="6151" w:author="chaniaayulestari@outlook.com" w:date="2021-11-13T16:29:00Z"/>
          <w:b/>
          <w:bCs/>
        </w:rPr>
      </w:pPr>
    </w:p>
    <w:p w14:paraId="023AAB09" w14:textId="09FB679B" w:rsidR="00753699" w:rsidRDefault="00753699" w:rsidP="00F73148">
      <w:pPr>
        <w:pStyle w:val="ListParagraph"/>
        <w:ind w:left="426"/>
        <w:rPr>
          <w:ins w:id="6152" w:author="chaniaayulestari@outlook.com" w:date="2021-11-13T16:30:00Z"/>
          <w:b/>
          <w:bCs/>
        </w:rPr>
      </w:pPr>
    </w:p>
    <w:p w14:paraId="0CC2684C" w14:textId="1927EDEC" w:rsidR="00753699" w:rsidRDefault="00753699" w:rsidP="00F73148">
      <w:pPr>
        <w:pStyle w:val="ListParagraph"/>
        <w:ind w:left="426"/>
        <w:rPr>
          <w:ins w:id="6153" w:author="chaniaayulestari@outlook.com" w:date="2021-11-13T16:30:00Z"/>
          <w:b/>
          <w:bCs/>
        </w:rPr>
      </w:pPr>
    </w:p>
    <w:p w14:paraId="2BDF470F" w14:textId="7A0A8FBE" w:rsidR="00753699" w:rsidRDefault="00753699">
      <w:pPr>
        <w:pStyle w:val="ListParagraph"/>
        <w:ind w:left="426"/>
        <w:rPr>
          <w:ins w:id="6154" w:author="chaniaayulestari@outlook.com" w:date="2021-11-13T20:31:00Z"/>
          <w:b/>
          <w:bCs/>
        </w:rPr>
      </w:pPr>
    </w:p>
    <w:p w14:paraId="023966D6" w14:textId="6F2AC820" w:rsidR="006A1DDD" w:rsidRDefault="006A1DDD">
      <w:pPr>
        <w:pStyle w:val="ListParagraph"/>
        <w:ind w:left="426"/>
        <w:rPr>
          <w:ins w:id="6155" w:author="chaniaayulestari@outlook.com" w:date="2021-11-13T20:31:00Z"/>
          <w:b/>
          <w:bCs/>
        </w:rPr>
      </w:pPr>
    </w:p>
    <w:p w14:paraId="574C7028" w14:textId="2A779B1B" w:rsidR="006A1DDD" w:rsidRDefault="006A1DDD">
      <w:pPr>
        <w:pStyle w:val="ListParagraph"/>
        <w:ind w:left="426"/>
        <w:rPr>
          <w:ins w:id="6156" w:author="chaniaayulestari@outlook.com" w:date="2021-11-13T20:31:00Z"/>
          <w:b/>
          <w:bCs/>
        </w:rPr>
      </w:pPr>
    </w:p>
    <w:p w14:paraId="498615DA" w14:textId="38012B21" w:rsidR="006A1DDD" w:rsidRDefault="006A1DDD">
      <w:pPr>
        <w:pStyle w:val="ListParagraph"/>
        <w:ind w:left="426"/>
        <w:rPr>
          <w:ins w:id="6157" w:author="chaniaayulestari@outlook.com" w:date="2021-11-13T20:31:00Z"/>
          <w:b/>
          <w:bCs/>
        </w:rPr>
      </w:pPr>
    </w:p>
    <w:p w14:paraId="1FE07026" w14:textId="003B2F82" w:rsidR="006A1DDD" w:rsidRDefault="006A1DDD">
      <w:pPr>
        <w:pStyle w:val="ListParagraph"/>
        <w:ind w:left="426"/>
        <w:rPr>
          <w:ins w:id="6158" w:author="chaniaayulestari@outlook.com" w:date="2021-11-13T20:31:00Z"/>
          <w:b/>
          <w:bCs/>
        </w:rPr>
      </w:pPr>
    </w:p>
    <w:p w14:paraId="799A4F90" w14:textId="2FEB3024" w:rsidR="006A1DDD" w:rsidRDefault="006A1DDD">
      <w:pPr>
        <w:pStyle w:val="ListParagraph"/>
        <w:ind w:left="426"/>
        <w:rPr>
          <w:ins w:id="6159" w:author="chaniaayulestari@outlook.com" w:date="2021-11-13T20:31:00Z"/>
          <w:b/>
          <w:bCs/>
        </w:rPr>
      </w:pPr>
    </w:p>
    <w:p w14:paraId="6CA29B6F" w14:textId="3531E0AB" w:rsidR="006A1DDD" w:rsidRDefault="006A1DDD">
      <w:pPr>
        <w:pStyle w:val="ListParagraph"/>
        <w:ind w:left="426"/>
        <w:rPr>
          <w:ins w:id="6160" w:author="chaniaayulestari@outlook.com" w:date="2021-11-13T20:31:00Z"/>
          <w:b/>
          <w:bCs/>
        </w:rPr>
      </w:pPr>
    </w:p>
    <w:p w14:paraId="5584D6F6" w14:textId="64378936" w:rsidR="006A1DDD" w:rsidRDefault="006A1DDD">
      <w:pPr>
        <w:pStyle w:val="ListParagraph"/>
        <w:ind w:left="426"/>
        <w:rPr>
          <w:ins w:id="6161" w:author="chaniaayulestari@outlook.com" w:date="2021-11-13T20:31:00Z"/>
          <w:b/>
          <w:bCs/>
        </w:rPr>
      </w:pPr>
    </w:p>
    <w:p w14:paraId="4197C165" w14:textId="77777777" w:rsidR="006A1DDD" w:rsidRPr="002040D9" w:rsidRDefault="006A1DDD">
      <w:pPr>
        <w:pStyle w:val="ListParagraph"/>
        <w:ind w:left="426"/>
        <w:rPr>
          <w:ins w:id="6162" w:author="Rafi Aziizi" w:date="2021-11-13T12:12:00Z"/>
          <w:b/>
          <w:bCs/>
          <w:rPrChange w:id="6163" w:author="chaniaayulestari@outlook.com" w:date="2021-11-13T15:20:00Z">
            <w:rPr>
              <w:ins w:id="6164" w:author="Rafi Aziizi" w:date="2021-11-13T12:12:00Z"/>
            </w:rPr>
          </w:rPrChange>
        </w:rPr>
        <w:pPrChange w:id="6165"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6166" w:author="chaniaayulestari@outlook.com" w:date="2021-11-13T16:20:00Z"/>
          <w:b/>
          <w:bCs/>
        </w:rPr>
      </w:pPr>
      <w:ins w:id="6167" w:author="chaniaayulestari@outlook.com" w:date="2021-11-13T17:45:00Z">
        <w:del w:id="6168" w:author="Rafi Aziizi" w:date="2021-11-13T18:28:00Z">
          <w:r w:rsidDel="00E51900">
            <w:rPr>
              <w:noProof/>
            </w:rPr>
            <w:lastRenderedPageBreak/>
            <w:drawing>
              <wp:inline distT="0" distB="0" distL="0" distR="0" wp14:anchorId="5C1AA80B" wp14:editId="3C02D2EA">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6169" w:author="Rafi Aziizi" w:date="2021-11-13T12:12:00Z">
        <w:r w:rsidR="004822D0" w:rsidRPr="002040D9">
          <w:rPr>
            <w:b/>
            <w:bCs/>
            <w:rPrChange w:id="6170" w:author="chaniaayulestari@outlook.com" w:date="2021-11-13T15:20:00Z">
              <w:rPr/>
            </w:rPrChange>
          </w:rPr>
          <w:t>Cetak Riwayat Absensi Anggota Siswa</w:t>
        </w:r>
      </w:ins>
    </w:p>
    <w:p w14:paraId="51CF1481" w14:textId="77777777" w:rsidR="006A1DDD" w:rsidRDefault="00E51900" w:rsidP="006A1DDD">
      <w:pPr>
        <w:keepNext/>
        <w:rPr>
          <w:ins w:id="6171" w:author="chaniaayulestari@outlook.com" w:date="2021-11-13T20:32:00Z"/>
        </w:rPr>
        <w:pPrChange w:id="6172" w:author="chaniaayulestari@outlook.com" w:date="2021-11-13T20:32:00Z">
          <w:pPr/>
        </w:pPrChange>
      </w:pPr>
      <w:ins w:id="6173" w:author="Rafi Aziizi" w:date="2021-11-13T18:28:00Z">
        <w:r>
          <w:rPr>
            <w:noProof/>
          </w:rPr>
          <w:drawing>
            <wp:inline distT="0" distB="0" distL="0" distR="0" wp14:anchorId="2DE738F5" wp14:editId="536225B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1E831D61" w:rsidR="00F73148" w:rsidRDefault="006A1DDD" w:rsidP="006A1DDD">
      <w:pPr>
        <w:pStyle w:val="Caption"/>
        <w:jc w:val="center"/>
        <w:rPr>
          <w:ins w:id="6174" w:author="chaniaayulestari@outlook.com" w:date="2021-11-13T16:26:00Z"/>
          <w:b/>
          <w:bCs/>
        </w:rPr>
        <w:pPrChange w:id="6175" w:author="chaniaayulestari@outlook.com" w:date="2021-11-13T20:32:00Z">
          <w:pPr>
            <w:pStyle w:val="ListParagraph"/>
            <w:ind w:left="426"/>
          </w:pPr>
        </w:pPrChange>
      </w:pPr>
      <w:bookmarkStart w:id="6176" w:name="_Toc87731464"/>
      <w:ins w:id="6177" w:author="chaniaayulestari@outlook.com" w:date="2021-11-13T20:32:00Z">
        <w:r>
          <w:t xml:space="preserve">Gambar 3. </w:t>
        </w:r>
        <w:r>
          <w:fldChar w:fldCharType="begin"/>
        </w:r>
        <w:r>
          <w:instrText xml:space="preserve"> SEQ Gambar___3. \* ARABIC </w:instrText>
        </w:r>
      </w:ins>
      <w:r>
        <w:fldChar w:fldCharType="separate"/>
      </w:r>
      <w:ins w:id="6178" w:author="chaniaayulestari@outlook.com" w:date="2021-11-13T21:25:00Z">
        <w:r w:rsidR="00B46735">
          <w:rPr>
            <w:noProof/>
          </w:rPr>
          <w:t>29</w:t>
        </w:r>
      </w:ins>
      <w:ins w:id="6179" w:author="chaniaayulestari@outlook.com" w:date="2021-11-13T20:32:00Z">
        <w:r>
          <w:fldChar w:fldCharType="end"/>
        </w:r>
        <w:r>
          <w:t xml:space="preserve"> </w:t>
        </w:r>
        <w:r w:rsidRPr="001569E3">
          <w:t xml:space="preserve">Sequence Diagram </w:t>
        </w:r>
        <w:r>
          <w:t xml:space="preserve"> Cetak Rowayat Anggota Siswa</w:t>
        </w:r>
      </w:ins>
      <w:bookmarkEnd w:id="6176"/>
    </w:p>
    <w:p w14:paraId="62365A21" w14:textId="1FDDF122" w:rsidR="00B326A7" w:rsidDel="00E51900" w:rsidRDefault="00B326A7" w:rsidP="00F73148">
      <w:pPr>
        <w:pStyle w:val="ListParagraph"/>
        <w:ind w:left="426"/>
        <w:rPr>
          <w:ins w:id="6180" w:author="chaniaayulestari@outlook.com" w:date="2021-11-13T17:35:00Z"/>
          <w:del w:id="6181" w:author="Rafi Aziizi" w:date="2021-11-13T18:28:00Z"/>
          <w:b/>
          <w:bCs/>
        </w:rPr>
      </w:pPr>
    </w:p>
    <w:p w14:paraId="20787587" w14:textId="21A7C508" w:rsidR="00A9216A" w:rsidRPr="00E51900" w:rsidDel="00E51900" w:rsidRDefault="00A9216A">
      <w:pPr>
        <w:rPr>
          <w:ins w:id="6182" w:author="chaniaayulestari@outlook.com" w:date="2021-11-13T17:35:00Z"/>
          <w:del w:id="6183" w:author="Rafi Aziizi" w:date="2021-11-13T18:28:00Z"/>
          <w:b/>
          <w:bCs/>
          <w:rPrChange w:id="6184" w:author="Rafi Aziizi" w:date="2021-11-13T18:28:00Z">
            <w:rPr>
              <w:ins w:id="6185" w:author="chaniaayulestari@outlook.com" w:date="2021-11-13T17:35:00Z"/>
              <w:del w:id="6186" w:author="Rafi Aziizi" w:date="2021-11-13T18:28:00Z"/>
            </w:rPr>
          </w:rPrChange>
        </w:rPr>
        <w:pPrChange w:id="6187" w:author="Rafi Aziizi" w:date="2021-11-13T18:28:00Z">
          <w:pPr>
            <w:pStyle w:val="ListParagraph"/>
            <w:ind w:left="426"/>
          </w:pPr>
        </w:pPrChange>
      </w:pPr>
    </w:p>
    <w:p w14:paraId="136B3B74" w14:textId="47F1A8AC" w:rsidR="00A9216A" w:rsidDel="00E51900" w:rsidRDefault="00A9216A">
      <w:pPr>
        <w:rPr>
          <w:ins w:id="6188" w:author="chaniaayulestari@outlook.com" w:date="2021-11-13T17:35:00Z"/>
          <w:del w:id="6189" w:author="Rafi Aziizi" w:date="2021-11-13T18:28:00Z"/>
        </w:rPr>
        <w:pPrChange w:id="6190" w:author="Rafi Aziizi" w:date="2021-11-13T18:28:00Z">
          <w:pPr>
            <w:pStyle w:val="ListParagraph"/>
            <w:ind w:left="426"/>
          </w:pPr>
        </w:pPrChange>
      </w:pPr>
      <w:ins w:id="6191" w:author="chaniaayulestari@outlook.com" w:date="2021-11-13T17:36:00Z">
        <w:del w:id="6192" w:author="Rafi Aziizi" w:date="2021-11-13T18:28:00Z">
          <w:r w:rsidDel="00E51900">
            <w:tab/>
          </w:r>
        </w:del>
      </w:ins>
    </w:p>
    <w:p w14:paraId="5D74561A" w14:textId="1CE0AD32" w:rsidR="00A9216A" w:rsidDel="00E51900" w:rsidRDefault="00A9216A">
      <w:pPr>
        <w:rPr>
          <w:ins w:id="6193" w:author="chaniaayulestari@outlook.com" w:date="2021-11-13T17:35:00Z"/>
          <w:del w:id="6194" w:author="Rafi Aziizi" w:date="2021-11-13T18:28:00Z"/>
        </w:rPr>
        <w:pPrChange w:id="6195" w:author="Rafi Aziizi" w:date="2021-11-13T18:28:00Z">
          <w:pPr>
            <w:pStyle w:val="ListParagraph"/>
            <w:ind w:left="426"/>
          </w:pPr>
        </w:pPrChange>
      </w:pPr>
    </w:p>
    <w:p w14:paraId="59EF701B" w14:textId="7261216A" w:rsidR="00A9216A" w:rsidDel="00E51900" w:rsidRDefault="00A9216A">
      <w:pPr>
        <w:rPr>
          <w:ins w:id="6196" w:author="chaniaayulestari@outlook.com" w:date="2021-11-13T17:35:00Z"/>
          <w:del w:id="6197" w:author="Rafi Aziizi" w:date="2021-11-13T18:28:00Z"/>
        </w:rPr>
        <w:pPrChange w:id="6198" w:author="Rafi Aziizi" w:date="2021-11-13T18:28:00Z">
          <w:pPr>
            <w:pStyle w:val="ListParagraph"/>
            <w:ind w:left="426"/>
          </w:pPr>
        </w:pPrChange>
      </w:pPr>
    </w:p>
    <w:p w14:paraId="655D4E52" w14:textId="134BDFF0" w:rsidR="00A9216A" w:rsidDel="00E51900" w:rsidRDefault="00A9216A">
      <w:pPr>
        <w:rPr>
          <w:ins w:id="6199" w:author="chaniaayulestari@outlook.com" w:date="2021-11-13T17:35:00Z"/>
          <w:del w:id="6200" w:author="Rafi Aziizi" w:date="2021-11-13T18:28:00Z"/>
        </w:rPr>
        <w:pPrChange w:id="6201" w:author="Rafi Aziizi" w:date="2021-11-13T18:28:00Z">
          <w:pPr>
            <w:pStyle w:val="ListParagraph"/>
            <w:ind w:left="426"/>
          </w:pPr>
        </w:pPrChange>
      </w:pPr>
    </w:p>
    <w:p w14:paraId="23C5E1FB" w14:textId="6EA0A02D" w:rsidR="00B326A7" w:rsidRPr="002040D9" w:rsidDel="00B326A7" w:rsidRDefault="00B326A7">
      <w:pPr>
        <w:pStyle w:val="ListParagraph"/>
        <w:ind w:left="426"/>
        <w:rPr>
          <w:ins w:id="6202" w:author="Rafi Aziizi" w:date="2021-11-13T11:31:00Z"/>
          <w:del w:id="6203" w:author="chaniaayulestari@outlook.com" w:date="2021-11-13T16:26:00Z"/>
          <w:b/>
          <w:bCs/>
          <w:rPrChange w:id="6204" w:author="chaniaayulestari@outlook.com" w:date="2021-11-13T15:20:00Z">
            <w:rPr>
              <w:ins w:id="6205" w:author="Rafi Aziizi" w:date="2021-11-13T11:31:00Z"/>
              <w:del w:id="6206" w:author="chaniaayulestari@outlook.com" w:date="2021-11-13T16:26:00Z"/>
            </w:rPr>
          </w:rPrChange>
        </w:rPr>
        <w:pPrChange w:id="6207" w:author="chaniaayulestari@outlook.com" w:date="2021-11-13T16:20:00Z">
          <w:pPr>
            <w:pStyle w:val="ListParagraph"/>
            <w:numPr>
              <w:numId w:val="117"/>
            </w:numPr>
            <w:ind w:hanging="360"/>
          </w:pPr>
        </w:pPrChange>
      </w:pPr>
    </w:p>
    <w:p w14:paraId="4707779E" w14:textId="3FD3CAF1" w:rsidR="00194DFD" w:rsidDel="00FE2102" w:rsidRDefault="00F658E0">
      <w:pPr>
        <w:rPr>
          <w:del w:id="6208" w:author="chaniaayulestari@outlook.com" w:date="2021-11-12T16:36:00Z"/>
          <w:lang w:val="id-ID"/>
        </w:rPr>
        <w:pPrChange w:id="6209" w:author="Rafi Aziizi" w:date="2021-11-13T11:31:00Z">
          <w:pPr>
            <w:ind w:left="66"/>
          </w:pPr>
        </w:pPrChange>
      </w:pPr>
      <w:del w:id="6210" w:author="chaniaayulestari@outlook.com" w:date="2021-11-12T16:36:00Z">
        <w:r>
          <w:rPr>
            <w:noProof/>
          </w:rPr>
          <w:pict w14:anchorId="17EB7AD4">
            <v:shape id="Text Box 66" o:spid="_x0000_s2175" type="#_x0000_t202" style="position:absolute;left:0;text-align:left;margin-left:1.5pt;margin-top:415.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E51900" w:rsidRPr="00C5067F" w:rsidRDefault="00E51900" w:rsidP="00194DFD">
                    <w:pPr>
                      <w:pStyle w:val="Caption"/>
                      <w:jc w:val="center"/>
                      <w:rPr>
                        <w:noProof/>
                        <w:sz w:val="24"/>
                        <w:szCs w:val="24"/>
                      </w:rPr>
                    </w:pPr>
                    <w:r>
                      <w:t xml:space="preserve">Gambar 3. </w:t>
                    </w:r>
                    <w:ins w:id="6211" w:author="chaniaayulestari@outlook.com" w:date="2021-11-13T13:45:00Z">
                      <w:r>
                        <w:fldChar w:fldCharType="begin"/>
                      </w:r>
                      <w:r>
                        <w:instrText xml:space="preserve"> SEQ Gambar_3. \* ARABIC </w:instrText>
                      </w:r>
                    </w:ins>
                    <w:r>
                      <w:fldChar w:fldCharType="separate"/>
                    </w:r>
                    <w:ins w:id="6212" w:author="chaniaayulestari@outlook.com" w:date="2021-11-13T13:45:00Z">
                      <w:r>
                        <w:rPr>
                          <w:noProof/>
                        </w:rPr>
                        <w:t>11</w:t>
                      </w:r>
                      <w:r>
                        <w:fldChar w:fldCharType="end"/>
                      </w:r>
                    </w:ins>
                    <w:del w:id="62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6214" w:author="chaniaayulestari@outlook.com" w:date="2021-11-12T16:35:00Z">
        <w:r w:rsidR="00194DFD" w:rsidDel="00FE2102">
          <w:rPr>
            <w:noProof/>
          </w:rPr>
          <w:drawing>
            <wp:anchor distT="0" distB="0" distL="114300" distR="114300" simplePos="0" relativeHeight="251727872" behindDoc="1" locked="0" layoutInCell="1" allowOverlap="1" wp14:anchorId="3129189B" wp14:editId="774D94A0">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6215" w:author="chaniaayulestari@outlook.com" w:date="2021-11-12T16:36:00Z"/>
          <w:lang w:val="id-ID"/>
        </w:rPr>
        <w:pPrChange w:id="6216" w:author="Rafi Aziizi" w:date="2021-11-13T11:31:00Z">
          <w:pPr>
            <w:ind w:left="66"/>
          </w:pPr>
        </w:pPrChange>
      </w:pPr>
    </w:p>
    <w:p w14:paraId="12D34672" w14:textId="0EDBD35F" w:rsidR="00194DFD" w:rsidDel="00FE2102" w:rsidRDefault="00194DFD">
      <w:pPr>
        <w:rPr>
          <w:del w:id="6217" w:author="chaniaayulestari@outlook.com" w:date="2021-11-12T16:36:00Z"/>
          <w:lang w:val="id-ID"/>
        </w:rPr>
        <w:pPrChange w:id="6218" w:author="Rafi Aziizi" w:date="2021-11-13T11:31:00Z">
          <w:pPr>
            <w:ind w:left="66"/>
          </w:pPr>
        </w:pPrChange>
      </w:pPr>
    </w:p>
    <w:p w14:paraId="60B5F2AA" w14:textId="2248A800" w:rsidR="00194DFD" w:rsidDel="00FE2102" w:rsidRDefault="00194DFD">
      <w:pPr>
        <w:rPr>
          <w:del w:id="6219" w:author="chaniaayulestari@outlook.com" w:date="2021-11-12T16:36:00Z"/>
          <w:lang w:val="id-ID"/>
        </w:rPr>
        <w:pPrChange w:id="6220" w:author="Rafi Aziizi" w:date="2021-11-13T11:31:00Z">
          <w:pPr>
            <w:ind w:left="66"/>
          </w:pPr>
        </w:pPrChange>
      </w:pPr>
    </w:p>
    <w:p w14:paraId="7E16EC80" w14:textId="5861BC39" w:rsidR="00194DFD" w:rsidDel="00FE2102" w:rsidRDefault="00194DFD">
      <w:pPr>
        <w:rPr>
          <w:del w:id="6221" w:author="chaniaayulestari@outlook.com" w:date="2021-11-12T16:36:00Z"/>
          <w:lang w:val="id-ID"/>
        </w:rPr>
        <w:pPrChange w:id="6222" w:author="Rafi Aziizi" w:date="2021-11-13T11:31:00Z">
          <w:pPr>
            <w:ind w:left="66"/>
          </w:pPr>
        </w:pPrChange>
      </w:pPr>
    </w:p>
    <w:p w14:paraId="3EF8B558" w14:textId="387EC7B3" w:rsidR="00194DFD" w:rsidDel="00FE2102" w:rsidRDefault="00194DFD">
      <w:pPr>
        <w:rPr>
          <w:del w:id="6223" w:author="chaniaayulestari@outlook.com" w:date="2021-11-12T16:36:00Z"/>
          <w:lang w:val="id-ID"/>
        </w:rPr>
        <w:pPrChange w:id="6224" w:author="Rafi Aziizi" w:date="2021-11-13T11:31:00Z">
          <w:pPr>
            <w:ind w:left="66"/>
          </w:pPr>
        </w:pPrChange>
      </w:pPr>
    </w:p>
    <w:p w14:paraId="67718050" w14:textId="72BFF491" w:rsidR="00194DFD" w:rsidDel="00FE2102" w:rsidRDefault="00194DFD">
      <w:pPr>
        <w:rPr>
          <w:del w:id="6225" w:author="chaniaayulestari@outlook.com" w:date="2021-11-12T16:36:00Z"/>
          <w:lang w:val="id-ID"/>
        </w:rPr>
        <w:pPrChange w:id="6226" w:author="Rafi Aziizi" w:date="2021-11-13T11:31:00Z">
          <w:pPr>
            <w:ind w:left="66"/>
          </w:pPr>
        </w:pPrChange>
      </w:pPr>
    </w:p>
    <w:p w14:paraId="2AE95BCD" w14:textId="49165703" w:rsidR="00194DFD" w:rsidDel="00FE2102" w:rsidRDefault="00194DFD">
      <w:pPr>
        <w:rPr>
          <w:del w:id="6227" w:author="chaniaayulestari@outlook.com" w:date="2021-11-12T16:36:00Z"/>
          <w:lang w:val="id-ID"/>
        </w:rPr>
        <w:pPrChange w:id="6228" w:author="Rafi Aziizi" w:date="2021-11-13T11:31:00Z">
          <w:pPr>
            <w:ind w:left="66"/>
          </w:pPr>
        </w:pPrChange>
      </w:pPr>
    </w:p>
    <w:p w14:paraId="4DE1042D" w14:textId="7914DD23" w:rsidR="00194DFD" w:rsidDel="00FE2102" w:rsidRDefault="00194DFD">
      <w:pPr>
        <w:rPr>
          <w:del w:id="6229" w:author="chaniaayulestari@outlook.com" w:date="2021-11-12T16:36:00Z"/>
          <w:lang w:val="id-ID"/>
        </w:rPr>
        <w:pPrChange w:id="6230" w:author="Rafi Aziizi" w:date="2021-11-13T11:31:00Z">
          <w:pPr>
            <w:ind w:left="66"/>
          </w:pPr>
        </w:pPrChange>
      </w:pPr>
    </w:p>
    <w:p w14:paraId="1D0EABD8" w14:textId="307479C2" w:rsidR="00194DFD" w:rsidDel="00FE2102" w:rsidRDefault="00194DFD">
      <w:pPr>
        <w:rPr>
          <w:del w:id="6231" w:author="chaniaayulestari@outlook.com" w:date="2021-11-12T16:36:00Z"/>
          <w:lang w:val="id-ID"/>
        </w:rPr>
        <w:pPrChange w:id="6232" w:author="Rafi Aziizi" w:date="2021-11-13T11:31:00Z">
          <w:pPr>
            <w:ind w:left="66"/>
          </w:pPr>
        </w:pPrChange>
      </w:pPr>
    </w:p>
    <w:p w14:paraId="64BFA6BF" w14:textId="7F6FCCA2" w:rsidR="00194DFD" w:rsidDel="00FE2102" w:rsidRDefault="00194DFD">
      <w:pPr>
        <w:rPr>
          <w:del w:id="6233" w:author="chaniaayulestari@outlook.com" w:date="2021-11-12T16:36:00Z"/>
          <w:lang w:val="id-ID"/>
        </w:rPr>
        <w:pPrChange w:id="6234" w:author="Rafi Aziizi" w:date="2021-11-13T11:31:00Z">
          <w:pPr>
            <w:ind w:left="66"/>
          </w:pPr>
        </w:pPrChange>
      </w:pPr>
    </w:p>
    <w:p w14:paraId="18A16E81" w14:textId="7F0A55CA" w:rsidR="00194DFD" w:rsidDel="00FE2102" w:rsidRDefault="00194DFD">
      <w:pPr>
        <w:rPr>
          <w:del w:id="6235" w:author="chaniaayulestari@outlook.com" w:date="2021-11-12T16:36:00Z"/>
          <w:lang w:val="id-ID"/>
        </w:rPr>
        <w:pPrChange w:id="6236" w:author="Rafi Aziizi" w:date="2021-11-13T11:31:00Z">
          <w:pPr>
            <w:ind w:left="66"/>
          </w:pPr>
        </w:pPrChange>
      </w:pPr>
    </w:p>
    <w:p w14:paraId="5483B00B" w14:textId="4A8A18CC" w:rsidR="00194DFD" w:rsidDel="00FE2102" w:rsidRDefault="00194DFD">
      <w:pPr>
        <w:rPr>
          <w:del w:id="6237" w:author="chaniaayulestari@outlook.com" w:date="2021-11-12T16:36:00Z"/>
          <w:lang w:val="id-ID"/>
        </w:rPr>
        <w:pPrChange w:id="6238" w:author="Rafi Aziizi" w:date="2021-11-13T11:31:00Z">
          <w:pPr>
            <w:ind w:left="66"/>
          </w:pPr>
        </w:pPrChange>
      </w:pPr>
    </w:p>
    <w:p w14:paraId="76993A50" w14:textId="2EE63209" w:rsidR="00194DFD" w:rsidDel="00FE2102" w:rsidRDefault="00194DFD">
      <w:pPr>
        <w:rPr>
          <w:del w:id="6239" w:author="chaniaayulestari@outlook.com" w:date="2021-11-12T16:36:00Z"/>
          <w:lang w:val="id-ID"/>
        </w:rPr>
        <w:pPrChange w:id="6240" w:author="Rafi Aziizi" w:date="2021-11-13T11:31:00Z">
          <w:pPr>
            <w:ind w:left="66"/>
          </w:pPr>
        </w:pPrChange>
      </w:pPr>
    </w:p>
    <w:p w14:paraId="291960A5" w14:textId="501A5AA3" w:rsidR="00194DFD" w:rsidDel="00FE2102" w:rsidRDefault="00194DFD">
      <w:pPr>
        <w:rPr>
          <w:del w:id="6241" w:author="chaniaayulestari@outlook.com" w:date="2021-11-12T16:36:00Z"/>
          <w:lang w:val="id-ID"/>
        </w:rPr>
        <w:pPrChange w:id="6242" w:author="Rafi Aziizi" w:date="2021-11-13T11:31:00Z">
          <w:pPr>
            <w:ind w:left="66"/>
          </w:pPr>
        </w:pPrChange>
      </w:pPr>
    </w:p>
    <w:p w14:paraId="2CBA4DF8" w14:textId="1E13F11D" w:rsidR="00194DFD" w:rsidDel="00FE2102" w:rsidRDefault="00194DFD">
      <w:pPr>
        <w:rPr>
          <w:del w:id="6243" w:author="chaniaayulestari@outlook.com" w:date="2021-11-12T16:36:00Z"/>
          <w:lang w:val="id-ID"/>
        </w:rPr>
        <w:pPrChange w:id="6244" w:author="Rafi Aziizi" w:date="2021-11-13T11:31:00Z">
          <w:pPr>
            <w:ind w:left="66"/>
          </w:pPr>
        </w:pPrChange>
      </w:pPr>
    </w:p>
    <w:p w14:paraId="004CE3C8" w14:textId="7E15AD76" w:rsidR="00194DFD" w:rsidDel="00FE2102" w:rsidRDefault="00194DFD">
      <w:pPr>
        <w:rPr>
          <w:del w:id="6245" w:author="chaniaayulestari@outlook.com" w:date="2021-11-12T16:36:00Z"/>
          <w:lang w:val="id-ID"/>
        </w:rPr>
        <w:pPrChange w:id="6246" w:author="Rafi Aziizi" w:date="2021-11-13T11:31:00Z">
          <w:pPr>
            <w:ind w:left="66"/>
          </w:pPr>
        </w:pPrChange>
      </w:pPr>
    </w:p>
    <w:p w14:paraId="2D79E7BA" w14:textId="20AC9675" w:rsidR="00194DFD" w:rsidDel="00FE2102" w:rsidRDefault="00194DFD">
      <w:pPr>
        <w:rPr>
          <w:del w:id="6247" w:author="chaniaayulestari@outlook.com" w:date="2021-11-12T16:36:00Z"/>
          <w:lang w:val="id-ID"/>
        </w:rPr>
        <w:pPrChange w:id="6248" w:author="Rafi Aziizi" w:date="2021-11-13T11:31:00Z">
          <w:pPr>
            <w:ind w:left="66"/>
          </w:pPr>
        </w:pPrChange>
      </w:pPr>
    </w:p>
    <w:p w14:paraId="106E6F87" w14:textId="1814D375" w:rsidR="00194DFD" w:rsidDel="00FE2102" w:rsidRDefault="00194DFD">
      <w:pPr>
        <w:rPr>
          <w:del w:id="6249" w:author="chaniaayulestari@outlook.com" w:date="2021-11-12T16:36:00Z"/>
          <w:lang w:val="id-ID"/>
        </w:rPr>
        <w:pPrChange w:id="6250" w:author="Rafi Aziizi" w:date="2021-11-13T11:31:00Z">
          <w:pPr>
            <w:ind w:left="66"/>
          </w:pPr>
        </w:pPrChange>
      </w:pPr>
    </w:p>
    <w:p w14:paraId="1B3B4429" w14:textId="7200F7E2" w:rsidR="00194DFD" w:rsidDel="00FE2102" w:rsidRDefault="00194DFD">
      <w:pPr>
        <w:rPr>
          <w:del w:id="6251" w:author="chaniaayulestari@outlook.com" w:date="2021-11-12T16:36:00Z"/>
          <w:lang w:val="id-ID"/>
        </w:rPr>
        <w:pPrChange w:id="6252" w:author="Rafi Aziizi" w:date="2021-11-13T11:31:00Z">
          <w:pPr>
            <w:ind w:left="66"/>
          </w:pPr>
        </w:pPrChange>
      </w:pPr>
    </w:p>
    <w:p w14:paraId="01F97FD7" w14:textId="6BBD2302" w:rsidR="00A2766B" w:rsidRPr="004A229B" w:rsidDel="00FF5489" w:rsidRDefault="00A2766B">
      <w:pPr>
        <w:rPr>
          <w:del w:id="6253" w:author="Rafi Aziizi" w:date="2021-11-13T11:31:00Z"/>
          <w:lang w:val="id-ID"/>
        </w:rPr>
        <w:pPrChange w:id="6254"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6255" w:author="Rafi Aziizi" w:date="2021-11-13T12:04:00Z">
            <w:rPr>
              <w:lang w:val="id-ID"/>
            </w:rPr>
          </w:rPrChange>
        </w:rPr>
      </w:pPr>
      <w:r w:rsidRPr="004822D0">
        <w:rPr>
          <w:b/>
          <w:bCs/>
          <w:rPrChange w:id="6256" w:author="Rafi Aziizi" w:date="2021-11-13T12:04:00Z">
            <w:rPr/>
          </w:rPrChange>
        </w:rPr>
        <w:t>Kelola Kelas</w:t>
      </w:r>
    </w:p>
    <w:p w14:paraId="7A8EBDD8" w14:textId="42452056" w:rsidR="000F4D3A" w:rsidRDefault="000F4D3A" w:rsidP="000F4D3A">
      <w:pPr>
        <w:ind w:firstLine="426"/>
      </w:pPr>
      <w:r w:rsidRPr="005B28D5">
        <w:rPr>
          <w:i/>
        </w:rPr>
        <w:t>Sequence diagram</w:t>
      </w:r>
      <w:r>
        <w:t xml:space="preserve"> ini menjelaskan interaksi admin dengan sistem </w:t>
      </w:r>
      <w:ins w:id="6257"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6258"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w:t>
      </w:r>
      <w:del w:id="6259" w:author=" " w:date="2021-11-14T06:37:00Z">
        <w:r w:rsidR="00194DFD" w:rsidDel="0092786F">
          <w:delText>3.12.</w:delText>
        </w:r>
      </w:del>
      <w:ins w:id="6260" w:author=" " w:date="2021-11-14T06:37:00Z">
        <w:r w:rsidR="0092786F">
          <w:t>dibawah</w:t>
        </w:r>
      </w:ins>
    </w:p>
    <w:p w14:paraId="4A7AEA92" w14:textId="77777777" w:rsidR="006A1DDD" w:rsidRDefault="00FF5489" w:rsidP="006A1DDD">
      <w:pPr>
        <w:pStyle w:val="ListParagraph"/>
        <w:numPr>
          <w:ilvl w:val="0"/>
          <w:numId w:val="117"/>
        </w:numPr>
        <w:ind w:left="426"/>
        <w:rPr>
          <w:ins w:id="6261" w:author="chaniaayulestari@outlook.com" w:date="2021-11-13T20:33:00Z"/>
          <w:b/>
          <w:bCs/>
        </w:rPr>
      </w:pPr>
      <w:ins w:id="6262" w:author="Rafi Aziizi" w:date="2021-11-13T11:32:00Z">
        <w:r w:rsidRPr="002040D9">
          <w:rPr>
            <w:b/>
            <w:bCs/>
            <w:noProof/>
            <w:rPrChange w:id="6263" w:author="chaniaayulestari@outlook.com" w:date="2021-11-13T15:20:00Z">
              <w:rPr>
                <w:noProof/>
              </w:rPr>
            </w:rPrChange>
          </w:rPr>
          <w:t xml:space="preserve">Lihat </w:t>
        </w:r>
      </w:ins>
      <w:ins w:id="6264" w:author="Rafi Aziizi" w:date="2021-11-13T11:33:00Z">
        <w:r w:rsidRPr="002040D9">
          <w:rPr>
            <w:b/>
            <w:bCs/>
            <w:noProof/>
            <w:rPrChange w:id="6265" w:author="chaniaayulestari@outlook.com" w:date="2021-11-13T15:20:00Z">
              <w:rPr>
                <w:noProof/>
              </w:rPr>
            </w:rPrChange>
          </w:rPr>
          <w:t>Kelas</w:t>
        </w:r>
      </w:ins>
    </w:p>
    <w:p w14:paraId="52561E15" w14:textId="5CA85207" w:rsidR="006A1DDD" w:rsidRDefault="006A1DDD" w:rsidP="006A1DDD">
      <w:pPr>
        <w:rPr>
          <w:ins w:id="6266" w:author="chaniaayulestari@outlook.com" w:date="2021-11-13T20:33:00Z"/>
          <w:b/>
          <w:bCs/>
        </w:rPr>
      </w:pPr>
      <w:ins w:id="6267" w:author="chaniaayulestari@outlook.com" w:date="2021-11-13T20:33:00Z">
        <w:r>
          <w:rPr>
            <w:noProof/>
          </w:rPr>
          <w:pict w14:anchorId="5A694D7E">
            <v:shape id="_x0000_s2234" type="#_x0000_t202" style="position:absolute;left:0;text-align:left;margin-left:-.35pt;margin-top:279.6pt;width:396.85pt;height:.05pt;z-index:251764224;mso-position-horizontal-relative:text;mso-position-vertical-relative:text" stroked="f">
              <v:textbox style="mso-next-textbox:#_x0000_s2234;mso-fit-shape-to-text:t" inset="0,0,0,0">
                <w:txbxContent>
                  <w:p w14:paraId="14CECD57" w14:textId="69B16486" w:rsidR="006A1DDD" w:rsidRPr="00D84AC7" w:rsidRDefault="006A1DDD" w:rsidP="006A1DDD">
                    <w:pPr>
                      <w:pStyle w:val="Caption"/>
                      <w:jc w:val="center"/>
                      <w:rPr>
                        <w:noProof/>
                        <w:sz w:val="24"/>
                        <w:szCs w:val="24"/>
                      </w:rPr>
                      <w:pPrChange w:id="6268" w:author="chaniaayulestari@outlook.com" w:date="2021-11-13T20:33:00Z">
                        <w:pPr/>
                      </w:pPrChange>
                    </w:pPr>
                    <w:bookmarkStart w:id="6269" w:name="_Toc87729277"/>
                    <w:bookmarkStart w:id="6270" w:name="_Toc87731465"/>
                    <w:ins w:id="6271" w:author="chaniaayulestari@outlook.com" w:date="2021-11-13T20:33:00Z">
                      <w:r>
                        <w:t xml:space="preserve">Gambar 3. </w:t>
                      </w:r>
                      <w:r>
                        <w:fldChar w:fldCharType="begin"/>
                      </w:r>
                      <w:r>
                        <w:instrText xml:space="preserve"> SEQ Gambar___3. \* ARABIC </w:instrText>
                      </w:r>
                    </w:ins>
                    <w:r>
                      <w:fldChar w:fldCharType="separate"/>
                    </w:r>
                    <w:ins w:id="6272" w:author="chaniaayulestari@outlook.com" w:date="2021-11-13T21:25:00Z">
                      <w:r w:rsidR="00B46735">
                        <w:rPr>
                          <w:noProof/>
                        </w:rPr>
                        <w:t>30</w:t>
                      </w:r>
                    </w:ins>
                    <w:ins w:id="6273" w:author="chaniaayulestari@outlook.com" w:date="2021-11-13T20:33:00Z">
                      <w:r>
                        <w:fldChar w:fldCharType="end"/>
                      </w:r>
                      <w:r>
                        <w:t xml:space="preserve"> </w:t>
                      </w:r>
                      <w:r w:rsidRPr="00982066">
                        <w:t xml:space="preserve">Sequence Diagram </w:t>
                      </w:r>
                      <w:r>
                        <w:t xml:space="preserve"> Lihat Data Kelas</w:t>
                      </w:r>
                    </w:ins>
                    <w:bookmarkEnd w:id="6269"/>
                    <w:bookmarkEnd w:id="6270"/>
                  </w:p>
                </w:txbxContent>
              </v:textbox>
            </v:shape>
          </w:pict>
        </w:r>
      </w:ins>
      <w:ins w:id="6274" w:author="chaniaayulestari@outlook.com" w:date="2021-11-13T16:27:00Z">
        <w:r>
          <w:rPr>
            <w:noProof/>
          </w:rPr>
          <w:drawing>
            <wp:anchor distT="0" distB="0" distL="114300" distR="114300" simplePos="0" relativeHeight="251876352" behindDoc="1" locked="0" layoutInCell="1" allowOverlap="1" wp14:anchorId="359DD320" wp14:editId="764BB256">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6275" w:author="chaniaayulestari@outlook.com" w:date="2021-11-13T20:33:00Z"/>
          <w:b/>
          <w:bCs/>
        </w:rPr>
      </w:pPr>
    </w:p>
    <w:p w14:paraId="0D873172" w14:textId="60FEBD67" w:rsidR="00753699" w:rsidRDefault="00753699" w:rsidP="006A1DDD">
      <w:pPr>
        <w:rPr>
          <w:ins w:id="6276" w:author="chaniaayulestari@outlook.com" w:date="2021-11-13T20:33:00Z"/>
          <w:b/>
          <w:bCs/>
        </w:rPr>
      </w:pPr>
    </w:p>
    <w:p w14:paraId="27B4F542" w14:textId="7AE84B56" w:rsidR="006A1DDD" w:rsidRDefault="006A1DDD" w:rsidP="006A1DDD">
      <w:pPr>
        <w:rPr>
          <w:ins w:id="6277" w:author="chaniaayulestari@outlook.com" w:date="2021-11-13T20:33:00Z"/>
          <w:b/>
          <w:bCs/>
        </w:rPr>
      </w:pPr>
    </w:p>
    <w:p w14:paraId="3C9F285D" w14:textId="40DC5705" w:rsidR="006A1DDD" w:rsidRDefault="006A1DDD" w:rsidP="006A1DDD">
      <w:pPr>
        <w:rPr>
          <w:ins w:id="6278" w:author="chaniaayulestari@outlook.com" w:date="2021-11-13T20:33:00Z"/>
          <w:b/>
          <w:bCs/>
        </w:rPr>
      </w:pPr>
    </w:p>
    <w:p w14:paraId="60032F7C" w14:textId="75418BA0" w:rsidR="006A1DDD" w:rsidRDefault="006A1DDD" w:rsidP="006A1DDD">
      <w:pPr>
        <w:rPr>
          <w:ins w:id="6279" w:author="chaniaayulestari@outlook.com" w:date="2021-11-13T20:33:00Z"/>
          <w:b/>
          <w:bCs/>
        </w:rPr>
      </w:pPr>
    </w:p>
    <w:p w14:paraId="6E966252" w14:textId="1A46E4E5" w:rsidR="006A1DDD" w:rsidRDefault="006A1DDD" w:rsidP="006A1DDD">
      <w:pPr>
        <w:rPr>
          <w:ins w:id="6280" w:author="chaniaayulestari@outlook.com" w:date="2021-11-13T20:33:00Z"/>
          <w:b/>
          <w:bCs/>
        </w:rPr>
      </w:pPr>
    </w:p>
    <w:p w14:paraId="2CC7D778" w14:textId="09A1EBDE" w:rsidR="006A1DDD" w:rsidRDefault="006A1DDD" w:rsidP="006A1DDD">
      <w:pPr>
        <w:rPr>
          <w:ins w:id="6281" w:author="chaniaayulestari@outlook.com" w:date="2021-11-13T20:33:00Z"/>
          <w:b/>
          <w:bCs/>
        </w:rPr>
      </w:pPr>
    </w:p>
    <w:p w14:paraId="23E24BE3" w14:textId="3B860BB2" w:rsidR="006A1DDD" w:rsidRDefault="006A1DDD" w:rsidP="006A1DDD">
      <w:pPr>
        <w:rPr>
          <w:ins w:id="6282" w:author="chaniaayulestari@outlook.com" w:date="2021-11-13T20:33:00Z"/>
          <w:b/>
          <w:bCs/>
        </w:rPr>
      </w:pPr>
    </w:p>
    <w:p w14:paraId="207B8967" w14:textId="3E52F0D0" w:rsidR="006A1DDD" w:rsidRDefault="006A1DDD" w:rsidP="006A1DDD">
      <w:pPr>
        <w:rPr>
          <w:ins w:id="6283" w:author="chaniaayulestari@outlook.com" w:date="2021-11-13T20:33:00Z"/>
          <w:b/>
          <w:bCs/>
        </w:rPr>
      </w:pPr>
    </w:p>
    <w:p w14:paraId="0EED1E7A" w14:textId="39B6E9AA" w:rsidR="006A1DDD" w:rsidRDefault="006A1DDD" w:rsidP="006A1DDD">
      <w:pPr>
        <w:rPr>
          <w:ins w:id="6284" w:author="chaniaayulestari@outlook.com" w:date="2021-11-13T20:33:00Z"/>
          <w:b/>
          <w:bCs/>
        </w:rPr>
      </w:pPr>
    </w:p>
    <w:p w14:paraId="392EF334" w14:textId="5934E090" w:rsidR="006A1DDD" w:rsidRDefault="006A1DDD" w:rsidP="006A1DDD">
      <w:pPr>
        <w:rPr>
          <w:ins w:id="6285" w:author="chaniaayulestari@outlook.com" w:date="2021-11-13T20:33:00Z"/>
          <w:b/>
          <w:bCs/>
        </w:rPr>
      </w:pPr>
    </w:p>
    <w:p w14:paraId="5C97E9E0" w14:textId="4AF40FFD" w:rsidR="006A1DDD" w:rsidRDefault="006A1DDD" w:rsidP="006A1DDD">
      <w:pPr>
        <w:rPr>
          <w:ins w:id="6286" w:author="chaniaayulestari@outlook.com" w:date="2021-11-13T20:33:00Z"/>
          <w:b/>
          <w:bCs/>
        </w:rPr>
      </w:pPr>
    </w:p>
    <w:p w14:paraId="1016400B" w14:textId="40A3A563" w:rsidR="006A1DDD" w:rsidRDefault="006A1DDD" w:rsidP="006A1DDD">
      <w:pPr>
        <w:rPr>
          <w:ins w:id="6287" w:author="chaniaayulestari@outlook.com" w:date="2021-11-13T20:33:00Z"/>
          <w:b/>
          <w:bCs/>
        </w:rPr>
      </w:pPr>
    </w:p>
    <w:p w14:paraId="610C9410" w14:textId="77777777" w:rsidR="006A1DDD" w:rsidRPr="006A1DDD" w:rsidRDefault="006A1DDD" w:rsidP="006A1DDD">
      <w:pPr>
        <w:rPr>
          <w:ins w:id="6288" w:author="chaniaayulestari@outlook.com" w:date="2021-11-13T16:31:00Z"/>
          <w:b/>
          <w:bCs/>
          <w:rPrChange w:id="6289" w:author="chaniaayulestari@outlook.com" w:date="2021-11-13T20:33:00Z">
            <w:rPr>
              <w:ins w:id="6290" w:author="chaniaayulestari@outlook.com" w:date="2021-11-13T16:31:00Z"/>
            </w:rPr>
          </w:rPrChange>
        </w:rPr>
        <w:pPrChange w:id="6291" w:author="chaniaayulestari@outlook.com" w:date="2021-11-13T20:33:00Z">
          <w:pPr>
            <w:ind w:left="66"/>
          </w:pPr>
        </w:pPrChange>
      </w:pPr>
    </w:p>
    <w:p w14:paraId="4B292402" w14:textId="6C059C5E" w:rsidR="00B326A7" w:rsidRPr="00B326A7" w:rsidDel="006A1DDD" w:rsidRDefault="00B326A7">
      <w:pPr>
        <w:pStyle w:val="Caption"/>
        <w:jc w:val="center"/>
        <w:rPr>
          <w:ins w:id="6292" w:author="Rafi Aziizi" w:date="2021-11-13T11:32:00Z"/>
          <w:del w:id="6293" w:author="chaniaayulestari@outlook.com" w:date="2021-11-13T20:32:00Z"/>
          <w:b/>
          <w:bCs/>
          <w:rPrChange w:id="6294" w:author="chaniaayulestari@outlook.com" w:date="2021-11-13T16:27:00Z">
            <w:rPr>
              <w:ins w:id="6295" w:author="Rafi Aziizi" w:date="2021-11-13T11:32:00Z"/>
              <w:del w:id="6296" w:author="chaniaayulestari@outlook.com" w:date="2021-11-13T20:32:00Z"/>
            </w:rPr>
          </w:rPrChange>
        </w:rPr>
        <w:pPrChange w:id="6297"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6298" w:author="chaniaayulestari@outlook.com" w:date="2021-11-13T16:27:00Z"/>
          <w:b/>
          <w:bCs/>
        </w:rPr>
      </w:pPr>
      <w:ins w:id="6299" w:author="Rafi Aziizi" w:date="2021-11-13T11:32:00Z">
        <w:r w:rsidRPr="002040D9">
          <w:rPr>
            <w:b/>
            <w:bCs/>
            <w:rPrChange w:id="6300" w:author="chaniaayulestari@outlook.com" w:date="2021-11-13T15:20:00Z">
              <w:rPr/>
            </w:rPrChange>
          </w:rPr>
          <w:t xml:space="preserve">Hapus </w:t>
        </w:r>
      </w:ins>
      <w:ins w:id="6301" w:author="Rafi Aziizi" w:date="2021-11-13T11:33:00Z">
        <w:r w:rsidRPr="002040D9">
          <w:rPr>
            <w:b/>
            <w:bCs/>
            <w:rPrChange w:id="6302" w:author="chaniaayulestari@outlook.com" w:date="2021-11-13T15:20:00Z">
              <w:rPr/>
            </w:rPrChange>
          </w:rPr>
          <w:t>Kelas</w:t>
        </w:r>
      </w:ins>
    </w:p>
    <w:p w14:paraId="784ED66F" w14:textId="77777777" w:rsidR="006A1DDD" w:rsidRDefault="00F658E0" w:rsidP="006A1DDD">
      <w:pPr>
        <w:keepNext/>
        <w:ind w:left="66"/>
        <w:rPr>
          <w:ins w:id="6303" w:author="chaniaayulestari@outlook.com" w:date="2021-11-13T20:34:00Z"/>
        </w:rPr>
        <w:pPrChange w:id="6304" w:author="chaniaayulestari@outlook.com" w:date="2021-11-13T20:34:00Z">
          <w:pPr>
            <w:ind w:left="66"/>
          </w:pPr>
        </w:pPrChange>
      </w:pPr>
      <w:ins w:id="6305" w:author="chaniaayulestari@outlook.com" w:date="2021-11-13T16:33:00Z">
        <w:del w:id="6306" w:author="Rafi Aziizi" w:date="2021-11-13T18:30:00Z">
          <w:r>
            <w:rPr>
              <w:noProof/>
            </w:rPr>
          </w:r>
        </w:del>
      </w:ins>
      <w:r>
        <w:pict w14:anchorId="4102C801">
          <v:shape id="Text Box 440" o:spid="_x0000_s217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cOvNtDICAABpBAAADgAAAAAAAAAAAAAAAAAuAgAA&#10;ZHJzL2Uyb0RvYy54bWxQSwECLQAUAAYACAAAACEA5h1LvdsAAAACAQAADwAAAAAAAAAAAAAAAACM&#10;BAAAZHJzL2Rvd25yZXYueG1sUEsFBgAAAAAEAAQA8wAAAJQFAAAAAA==&#10;" stroked="f">
            <v:textbox style="mso-next-textbox:#Text Box 440;mso-fit-shape-to-text:t" inset="0,0,0,0">
              <w:txbxContent>
                <w:p w14:paraId="1F7EF361" w14:textId="22694754" w:rsidR="00E51900" w:rsidRPr="00BB3D75" w:rsidRDefault="00E51900">
                  <w:pPr>
                    <w:pStyle w:val="Caption"/>
                    <w:jc w:val="center"/>
                    <w:rPr>
                      <w:noProof/>
                    </w:rPr>
                    <w:pPrChange w:id="6307" w:author="chaniaayulestari@outlook.com" w:date="2021-11-13T16:33:00Z">
                      <w:pPr>
                        <w:ind w:left="66"/>
                      </w:pPr>
                    </w:pPrChange>
                  </w:pPr>
                  <w:bookmarkStart w:id="6308" w:name="_Toc87729213"/>
                  <w:ins w:id="6309" w:author="chaniaayulestari@outlook.com" w:date="2021-11-13T16:33:00Z">
                    <w:r>
                      <w:t xml:space="preserve">Gambar 3. </w:t>
                    </w:r>
                    <w:r>
                      <w:fldChar w:fldCharType="begin"/>
                    </w:r>
                    <w:r>
                      <w:instrText xml:space="preserve"> SEQ Gambar__3. \* ARABIC </w:instrText>
                    </w:r>
                  </w:ins>
                  <w:r>
                    <w:fldChar w:fldCharType="separate"/>
                  </w:r>
                  <w:ins w:id="6310" w:author="chaniaayulestari@outlook.com" w:date="2021-11-13T19:48:00Z">
                    <w:r w:rsidR="00224DD9">
                      <w:rPr>
                        <w:noProof/>
                      </w:rPr>
                      <w:t>32</w:t>
                    </w:r>
                  </w:ins>
                  <w:ins w:id="6311" w:author="chaniaayulestari@outlook.com" w:date="2021-11-13T16:33:00Z">
                    <w:r>
                      <w:fldChar w:fldCharType="end"/>
                    </w:r>
                    <w:r>
                      <w:t xml:space="preserve"> Sequece Diagram Hapus Dat Kelas</w:t>
                    </w:r>
                  </w:ins>
                  <w:bookmarkEnd w:id="6308"/>
                </w:p>
              </w:txbxContent>
            </v:textbox>
            <w10:anchorlock/>
          </v:shape>
        </w:pict>
      </w:r>
      <w:ins w:id="6312" w:author="chaniaayulestari@outlook.com" w:date="2021-11-13T16:32:00Z">
        <w:r w:rsidR="00753699">
          <w:rPr>
            <w:noProof/>
          </w:rPr>
          <w:drawing>
            <wp:inline distT="0" distB="0" distL="0" distR="0" wp14:anchorId="5D1398BD" wp14:editId="510582F4">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04CEDE82" w:rsidR="00753699" w:rsidRDefault="006A1DDD" w:rsidP="006A1DDD">
      <w:pPr>
        <w:pStyle w:val="Caption"/>
        <w:jc w:val="center"/>
        <w:rPr>
          <w:ins w:id="6313" w:author="chaniaayulestari@outlook.com" w:date="2021-11-13T16:33:00Z"/>
          <w:b/>
          <w:bCs/>
        </w:rPr>
        <w:pPrChange w:id="6314" w:author="chaniaayulestari@outlook.com" w:date="2021-11-13T20:34:00Z">
          <w:pPr>
            <w:ind w:left="66"/>
          </w:pPr>
        </w:pPrChange>
      </w:pPr>
      <w:bookmarkStart w:id="6315" w:name="_Toc87731466"/>
      <w:ins w:id="6316" w:author="chaniaayulestari@outlook.com" w:date="2021-11-13T20:34:00Z">
        <w:r>
          <w:t xml:space="preserve">Gambar 3. </w:t>
        </w:r>
        <w:r>
          <w:fldChar w:fldCharType="begin"/>
        </w:r>
        <w:r>
          <w:instrText xml:space="preserve"> SEQ Gambar___3. \* ARABIC </w:instrText>
        </w:r>
      </w:ins>
      <w:r>
        <w:fldChar w:fldCharType="separate"/>
      </w:r>
      <w:ins w:id="6317" w:author="chaniaayulestari@outlook.com" w:date="2021-11-13T21:25:00Z">
        <w:r w:rsidR="00B46735">
          <w:rPr>
            <w:noProof/>
          </w:rPr>
          <w:t>31</w:t>
        </w:r>
      </w:ins>
      <w:ins w:id="6318" w:author="chaniaayulestari@outlook.com" w:date="2021-11-13T20:34:00Z">
        <w:r>
          <w:fldChar w:fldCharType="end"/>
        </w:r>
        <w:r>
          <w:t xml:space="preserve"> </w:t>
        </w:r>
        <w:r w:rsidRPr="002B11CE">
          <w:t xml:space="preserve">Sequence Diagram </w:t>
        </w:r>
        <w:r>
          <w:t xml:space="preserve"> Hapus Data Kelas</w:t>
        </w:r>
      </w:ins>
      <w:bookmarkEnd w:id="6315"/>
    </w:p>
    <w:p w14:paraId="3DF7758D" w14:textId="37F540E5" w:rsidR="00B326A7" w:rsidDel="00E51900" w:rsidRDefault="00F658E0">
      <w:pPr>
        <w:rPr>
          <w:ins w:id="6319" w:author="chaniaayulestari@outlook.com" w:date="2021-11-13T16:33:00Z"/>
          <w:del w:id="6320" w:author="Rafi Aziizi" w:date="2021-11-13T18:29:00Z"/>
          <w:b/>
          <w:bCs/>
        </w:rPr>
        <w:pPrChange w:id="6321" w:author="Rafi Aziizi" w:date="2021-11-13T18:29:00Z">
          <w:pPr>
            <w:ind w:left="66"/>
          </w:pPr>
        </w:pPrChange>
      </w:pPr>
      <w:ins w:id="6322" w:author="Rafi Aziizi" w:date="2021-11-13T18:30:00Z">
        <w:del w:id="6323" w:author="chaniaayulestari@outlook.com" w:date="2021-11-13T20:33:00Z">
          <w:r w:rsidDel="006A1DDD">
            <w:rPr>
              <w:noProof/>
            </w:rPr>
          </w:r>
        </w:del>
      </w:ins>
      <w:del w:id="6324" w:author="chaniaayulestari@outlook.com" w:date="2021-11-13T20:33:00Z">
        <w:r w:rsidDel="006A1DDD">
          <w:pict w14:anchorId="1771A390">
            <v:shape id="Text Box 508" o:spid="_x0000_s217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N2vaYYzAgAAbAQAAA4AAAAAAAAAAAAAAAAA&#10;LgIAAGRycy9lMm9Eb2MueG1sUEsBAi0AFAAGAAgAAAAhAOrGzrfeAAAABAEAAA8AAAAAAAAAAAAA&#10;AAAAjQQAAGRycy9kb3ducmV2LnhtbFBLBQYAAAAABAAEAPMAAACYBQAAAAA=&#10;" stroked="f">
              <v:textbox style="mso-next-textbox:#Text Box 508;mso-fit-shape-to-text:t" inset="0,0,0,0">
                <w:txbxContent>
                  <w:p w14:paraId="292F2890" w14:textId="44FA8FB9" w:rsidR="00E51900" w:rsidRPr="00BB3D75" w:rsidRDefault="00E51900">
                    <w:pPr>
                      <w:pStyle w:val="Caption"/>
                      <w:jc w:val="center"/>
                      <w:rPr>
                        <w:noProof/>
                      </w:rPr>
                      <w:pPrChange w:id="6325" w:author="chaniaayulestari@outlook.com" w:date="2021-11-13T16:33:00Z">
                        <w:pPr>
                          <w:ind w:left="66"/>
                        </w:pPr>
                      </w:pPrChange>
                    </w:pPr>
                  </w:p>
                </w:txbxContent>
              </v:textbox>
              <w10:anchorlock/>
            </v:shape>
          </w:pict>
        </w:r>
      </w:del>
    </w:p>
    <w:p w14:paraId="5A193E89" w14:textId="481870ED" w:rsidR="00753699" w:rsidDel="00E51900" w:rsidRDefault="00753699">
      <w:pPr>
        <w:rPr>
          <w:ins w:id="6326" w:author="chaniaayulestari@outlook.com" w:date="2021-11-13T16:33:00Z"/>
          <w:del w:id="6327" w:author="Rafi Aziizi" w:date="2021-11-13T18:29:00Z"/>
          <w:b/>
          <w:bCs/>
        </w:rPr>
        <w:pPrChange w:id="6328" w:author="Rafi Aziizi" w:date="2021-11-13T18:29:00Z">
          <w:pPr>
            <w:ind w:left="66"/>
          </w:pPr>
        </w:pPrChange>
      </w:pPr>
    </w:p>
    <w:p w14:paraId="00B2E3C4" w14:textId="6CB1053E" w:rsidR="00753699" w:rsidDel="00E51900" w:rsidRDefault="00753699">
      <w:pPr>
        <w:rPr>
          <w:ins w:id="6329" w:author="chaniaayulestari@outlook.com" w:date="2021-11-13T16:33:00Z"/>
          <w:del w:id="6330" w:author="Rafi Aziizi" w:date="2021-11-13T18:29:00Z"/>
          <w:b/>
          <w:bCs/>
        </w:rPr>
        <w:pPrChange w:id="6331" w:author="Rafi Aziizi" w:date="2021-11-13T18:29:00Z">
          <w:pPr>
            <w:ind w:left="66"/>
          </w:pPr>
        </w:pPrChange>
      </w:pPr>
    </w:p>
    <w:p w14:paraId="342F1DFD" w14:textId="5E2310DC" w:rsidR="00753699" w:rsidDel="00E51900" w:rsidRDefault="00753699">
      <w:pPr>
        <w:rPr>
          <w:ins w:id="6332" w:author="chaniaayulestari@outlook.com" w:date="2021-11-13T16:33:00Z"/>
          <w:del w:id="6333" w:author="Rafi Aziizi" w:date="2021-11-13T18:29:00Z"/>
          <w:b/>
          <w:bCs/>
        </w:rPr>
        <w:pPrChange w:id="6334" w:author="Rafi Aziizi" w:date="2021-11-13T18:29:00Z">
          <w:pPr>
            <w:ind w:left="66"/>
          </w:pPr>
        </w:pPrChange>
      </w:pPr>
    </w:p>
    <w:p w14:paraId="66867ADD" w14:textId="024AB326" w:rsidR="00753699" w:rsidDel="00E51900" w:rsidRDefault="00753699">
      <w:pPr>
        <w:rPr>
          <w:ins w:id="6335" w:author="chaniaayulestari@outlook.com" w:date="2021-11-13T16:33:00Z"/>
          <w:del w:id="6336" w:author="Rafi Aziizi" w:date="2021-11-13T18:29:00Z"/>
          <w:b/>
          <w:bCs/>
        </w:rPr>
        <w:pPrChange w:id="6337" w:author="Rafi Aziizi" w:date="2021-11-13T18:29:00Z">
          <w:pPr>
            <w:ind w:left="66"/>
          </w:pPr>
        </w:pPrChange>
      </w:pPr>
    </w:p>
    <w:p w14:paraId="1F8F2D82" w14:textId="34B95B85" w:rsidR="00753699" w:rsidDel="00E51900" w:rsidRDefault="00753699">
      <w:pPr>
        <w:rPr>
          <w:ins w:id="6338" w:author="chaniaayulestari@outlook.com" w:date="2021-11-13T16:33:00Z"/>
          <w:del w:id="6339" w:author="Rafi Aziizi" w:date="2021-11-13T18:29:00Z"/>
          <w:b/>
          <w:bCs/>
        </w:rPr>
        <w:pPrChange w:id="6340" w:author="Rafi Aziizi" w:date="2021-11-13T18:29:00Z">
          <w:pPr>
            <w:ind w:left="66"/>
          </w:pPr>
        </w:pPrChange>
      </w:pPr>
    </w:p>
    <w:p w14:paraId="4EF04C4A" w14:textId="1DCCD955" w:rsidR="00753699" w:rsidRPr="00B326A7" w:rsidDel="006A1DDD" w:rsidRDefault="00753699">
      <w:pPr>
        <w:rPr>
          <w:ins w:id="6341" w:author="Rafi Aziizi" w:date="2021-11-13T11:32:00Z"/>
          <w:del w:id="6342" w:author="chaniaayulestari@outlook.com" w:date="2021-11-13T20:34:00Z"/>
          <w:b/>
          <w:bCs/>
          <w:rPrChange w:id="6343" w:author="chaniaayulestari@outlook.com" w:date="2021-11-13T16:27:00Z">
            <w:rPr>
              <w:ins w:id="6344" w:author="Rafi Aziizi" w:date="2021-11-13T11:32:00Z"/>
              <w:del w:id="6345" w:author="chaniaayulestari@outlook.com" w:date="2021-11-13T20:34:00Z"/>
            </w:rPr>
          </w:rPrChange>
        </w:rPr>
        <w:pPrChange w:id="6346"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6347" w:author="Rafi Aziizi" w:date="2021-11-13T18:30:00Z"/>
          <w:b/>
          <w:bCs/>
        </w:rPr>
      </w:pPr>
      <w:ins w:id="6348" w:author="Rafi Aziizi" w:date="2021-11-13T11:32:00Z">
        <w:r w:rsidRPr="002040D9">
          <w:rPr>
            <w:b/>
            <w:bCs/>
            <w:rPrChange w:id="6349" w:author="chaniaayulestari@outlook.com" w:date="2021-11-13T15:20:00Z">
              <w:rPr/>
            </w:rPrChange>
          </w:rPr>
          <w:t xml:space="preserve">Edit </w:t>
        </w:r>
      </w:ins>
      <w:ins w:id="6350" w:author="Rafi Aziizi" w:date="2021-11-13T11:33:00Z">
        <w:r w:rsidRPr="002040D9">
          <w:rPr>
            <w:b/>
            <w:bCs/>
            <w:rPrChange w:id="6351" w:author="chaniaayulestari@outlook.com" w:date="2021-11-13T15:20:00Z">
              <w:rPr/>
            </w:rPrChange>
          </w:rPr>
          <w:t>Kelas</w:t>
        </w:r>
      </w:ins>
    </w:p>
    <w:p w14:paraId="4A5C1C53" w14:textId="4A866078" w:rsidR="006A1DDD" w:rsidRDefault="00E51900" w:rsidP="006A1DDD">
      <w:pPr>
        <w:keepNext/>
        <w:rPr>
          <w:ins w:id="6352" w:author="chaniaayulestari@outlook.com" w:date="2021-11-13T20:34:00Z"/>
        </w:rPr>
        <w:pPrChange w:id="6353" w:author="chaniaayulestari@outlook.com" w:date="2021-11-13T20:34:00Z">
          <w:pPr/>
        </w:pPrChange>
      </w:pPr>
      <w:ins w:id="6354" w:author="Rafi Aziizi" w:date="2021-11-13T18:30:00Z">
        <w:r>
          <w:rPr>
            <w:noProof/>
          </w:rPr>
          <w:drawing>
            <wp:inline distT="0" distB="0" distL="0" distR="0" wp14:anchorId="0C91A733" wp14:editId="5B7DB244">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16458728" w:rsidR="00E51900" w:rsidRPr="00E51900" w:rsidRDefault="006A1DDD" w:rsidP="006A1DDD">
      <w:pPr>
        <w:pStyle w:val="Caption"/>
        <w:jc w:val="center"/>
        <w:rPr>
          <w:ins w:id="6355" w:author="chaniaayulestari@outlook.com" w:date="2021-11-13T16:33:00Z"/>
          <w:b/>
          <w:bCs/>
          <w:rPrChange w:id="6356" w:author="Rafi Aziizi" w:date="2021-11-13T18:30:00Z">
            <w:rPr>
              <w:ins w:id="6357" w:author="chaniaayulestari@outlook.com" w:date="2021-11-13T16:33:00Z"/>
            </w:rPr>
          </w:rPrChange>
        </w:rPr>
        <w:pPrChange w:id="6358" w:author="chaniaayulestari@outlook.com" w:date="2021-11-13T20:34:00Z">
          <w:pPr>
            <w:pStyle w:val="ListParagraph"/>
            <w:numPr>
              <w:numId w:val="117"/>
            </w:numPr>
            <w:ind w:left="426" w:hanging="360"/>
          </w:pPr>
        </w:pPrChange>
      </w:pPr>
      <w:bookmarkStart w:id="6359" w:name="_Toc87731467"/>
      <w:ins w:id="6360" w:author="chaniaayulestari@outlook.com" w:date="2021-11-13T20:34:00Z">
        <w:r>
          <w:t xml:space="preserve">Gambar 3. </w:t>
        </w:r>
        <w:r>
          <w:fldChar w:fldCharType="begin"/>
        </w:r>
        <w:r>
          <w:instrText xml:space="preserve"> SEQ Gambar___3. \* ARABIC </w:instrText>
        </w:r>
      </w:ins>
      <w:r>
        <w:fldChar w:fldCharType="separate"/>
      </w:r>
      <w:ins w:id="6361" w:author="chaniaayulestari@outlook.com" w:date="2021-11-13T21:25:00Z">
        <w:r w:rsidR="00B46735">
          <w:rPr>
            <w:noProof/>
          </w:rPr>
          <w:t>32</w:t>
        </w:r>
      </w:ins>
      <w:ins w:id="6362" w:author="chaniaayulestari@outlook.com" w:date="2021-11-13T20:34:00Z">
        <w:r>
          <w:fldChar w:fldCharType="end"/>
        </w:r>
        <w:r>
          <w:t xml:space="preserve"> </w:t>
        </w:r>
        <w:r w:rsidRPr="00EC242B">
          <w:t>Sequence Diagram</w:t>
        </w:r>
        <w:r>
          <w:t xml:space="preserve"> Edit Data Kelas</w:t>
        </w:r>
      </w:ins>
      <w:bookmarkEnd w:id="6359"/>
    </w:p>
    <w:p w14:paraId="2862D41B" w14:textId="61C7499E" w:rsidR="00753699" w:rsidDel="00E51900" w:rsidRDefault="006A1DDD" w:rsidP="00753699">
      <w:pPr>
        <w:ind w:left="66"/>
        <w:rPr>
          <w:ins w:id="6363" w:author="chaniaayulestari@outlook.com" w:date="2021-11-13T16:34:00Z"/>
          <w:del w:id="6364" w:author="Rafi Aziizi" w:date="2021-11-13T18:30:00Z"/>
          <w:b/>
          <w:bCs/>
        </w:rPr>
      </w:pPr>
      <w:ins w:id="6365" w:author="chaniaayulestari@outlook.com" w:date="2021-11-13T20:35:00Z">
        <w:r>
          <w:rPr>
            <w:noProof/>
          </w:rPr>
          <w:pict w14:anchorId="733030BB">
            <v:shape id="_x0000_s2235" type="#_x0000_t202" style="position:absolute;left:0;text-align:left;margin-left:-.35pt;margin-top:260.95pt;width:396.1pt;height:.05pt;z-index:251765248;mso-position-horizontal-relative:text;mso-position-vertical-relative:text" stroked="f">
              <v:textbox style="mso-next-textbox:#_x0000_s2235;mso-fit-shape-to-text:t" inset="0,0,0,0">
                <w:txbxContent>
                  <w:p w14:paraId="6F59431C" w14:textId="22CA51B6" w:rsidR="006A1DDD" w:rsidRPr="006A1DDD" w:rsidRDefault="006A1DDD" w:rsidP="006A1DDD">
                    <w:pPr>
                      <w:pStyle w:val="Caption"/>
                      <w:jc w:val="center"/>
                      <w:rPr>
                        <w:rPrChange w:id="6366" w:author="chaniaayulestari@outlook.com" w:date="2021-11-13T20:35:00Z">
                          <w:rPr>
                            <w:noProof/>
                          </w:rPr>
                        </w:rPrChange>
                      </w:rPr>
                      <w:pPrChange w:id="6367" w:author="chaniaayulestari@outlook.com" w:date="2021-11-13T20:35:00Z">
                        <w:pPr>
                          <w:pStyle w:val="ListParagraph"/>
                          <w:numPr>
                            <w:numId w:val="117"/>
                          </w:numPr>
                          <w:ind w:left="426" w:hanging="360"/>
                        </w:pPr>
                      </w:pPrChange>
                    </w:pPr>
                    <w:bookmarkStart w:id="6368" w:name="_Toc87729280"/>
                    <w:bookmarkStart w:id="6369" w:name="_Toc87731468"/>
                    <w:ins w:id="6370" w:author="chaniaayulestari@outlook.com" w:date="2021-11-13T20:35:00Z">
                      <w:r>
                        <w:t xml:space="preserve">Gambar 3. </w:t>
                      </w:r>
                      <w:r>
                        <w:fldChar w:fldCharType="begin"/>
                      </w:r>
                      <w:r>
                        <w:instrText xml:space="preserve"> SEQ Gambar___3. \* ARABIC </w:instrText>
                      </w:r>
                    </w:ins>
                    <w:r>
                      <w:fldChar w:fldCharType="separate"/>
                    </w:r>
                    <w:ins w:id="6371" w:author="chaniaayulestari@outlook.com" w:date="2021-11-13T21:25:00Z">
                      <w:r w:rsidR="00B46735">
                        <w:rPr>
                          <w:noProof/>
                        </w:rPr>
                        <w:t>33</w:t>
                      </w:r>
                    </w:ins>
                    <w:ins w:id="6372" w:author="chaniaayulestari@outlook.com" w:date="2021-11-13T20:35:00Z">
                      <w:r>
                        <w:fldChar w:fldCharType="end"/>
                      </w:r>
                      <w:r>
                        <w:t xml:space="preserve"> </w:t>
                      </w:r>
                      <w:r w:rsidRPr="00F5260F">
                        <w:t>Sequence Diagram</w:t>
                      </w:r>
                      <w:r>
                        <w:t xml:space="preserve"> Tambah Data Kelas</w:t>
                      </w:r>
                    </w:ins>
                    <w:bookmarkEnd w:id="6368"/>
                    <w:bookmarkEnd w:id="6369"/>
                  </w:p>
                </w:txbxContent>
              </v:textbox>
            </v:shape>
          </w:pict>
        </w:r>
      </w:ins>
      <w:ins w:id="6373" w:author="Rafi Aziizi" w:date="2021-11-13T18:31:00Z">
        <w:r>
          <w:rPr>
            <w:noProof/>
          </w:rPr>
          <w:drawing>
            <wp:anchor distT="0" distB="0" distL="114300" distR="114300" simplePos="0" relativeHeight="251892736" behindDoc="1" locked="0" layoutInCell="1" allowOverlap="1" wp14:anchorId="53382C2C" wp14:editId="002CBC90">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6374" w:author="chaniaayulestari@outlook.com" w:date="2021-11-13T20:34:00Z">
        <w:r w:rsidR="00D87377" w:rsidDel="006A1DDD">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396.45pt;height:3.75pt">
              <v:imagedata croptop="-65520f" cropbottom="65520f"/>
            </v:shape>
          </w:pict>
        </w:r>
      </w:del>
      <w:ins w:id="6375" w:author="chaniaayulestari@outlook.com" w:date="2021-11-13T16:34:00Z">
        <w:del w:id="6376" w:author="Rafi Aziizi" w:date="2021-11-13T18:30:00Z">
          <w:r w:rsidR="00753699" w:rsidDel="00E51900">
            <w:rPr>
              <w:noProof/>
            </w:rPr>
            <w:drawing>
              <wp:inline distT="0" distB="0" distL="0" distR="0" wp14:anchorId="513BFAC3" wp14:editId="4F4A9C54">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6377" w:author="chaniaayulestari@outlook.com" w:date="2021-11-13T16:34:00Z"/>
          <w:del w:id="6378" w:author="Rafi Aziizi" w:date="2021-11-13T18:29:00Z"/>
          <w:b/>
          <w:bCs/>
        </w:rPr>
      </w:pPr>
    </w:p>
    <w:p w14:paraId="773AB36A" w14:textId="3D78773F" w:rsidR="00753699" w:rsidDel="00E51900" w:rsidRDefault="00753699" w:rsidP="00753699">
      <w:pPr>
        <w:ind w:left="66"/>
        <w:rPr>
          <w:ins w:id="6379" w:author="chaniaayulestari@outlook.com" w:date="2021-11-13T16:34:00Z"/>
          <w:del w:id="6380" w:author="Rafi Aziizi" w:date="2021-11-13T18:29:00Z"/>
          <w:b/>
          <w:bCs/>
        </w:rPr>
      </w:pPr>
    </w:p>
    <w:p w14:paraId="3B2582D5" w14:textId="51837458" w:rsidR="00753699" w:rsidDel="00E51900" w:rsidRDefault="00753699" w:rsidP="00753699">
      <w:pPr>
        <w:ind w:left="66"/>
        <w:rPr>
          <w:ins w:id="6381" w:author="chaniaayulestari@outlook.com" w:date="2021-11-13T16:34:00Z"/>
          <w:del w:id="6382" w:author="Rafi Aziizi" w:date="2021-11-13T18:29:00Z"/>
          <w:b/>
          <w:bCs/>
        </w:rPr>
      </w:pPr>
    </w:p>
    <w:p w14:paraId="3E040487" w14:textId="3B133740" w:rsidR="00753699" w:rsidDel="00E51900" w:rsidRDefault="00753699" w:rsidP="00753699">
      <w:pPr>
        <w:ind w:left="66"/>
        <w:rPr>
          <w:ins w:id="6383" w:author="chaniaayulestari@outlook.com" w:date="2021-11-13T16:34:00Z"/>
          <w:del w:id="6384" w:author="Rafi Aziizi" w:date="2021-11-13T18:29:00Z"/>
          <w:b/>
          <w:bCs/>
        </w:rPr>
      </w:pPr>
    </w:p>
    <w:p w14:paraId="00AE15A7" w14:textId="6B3B5F93" w:rsidR="00753699" w:rsidDel="00E51900" w:rsidRDefault="00753699" w:rsidP="00753699">
      <w:pPr>
        <w:ind w:left="66"/>
        <w:rPr>
          <w:ins w:id="6385" w:author="chaniaayulestari@outlook.com" w:date="2021-11-13T16:34:00Z"/>
          <w:del w:id="6386" w:author="Rafi Aziizi" w:date="2021-11-13T18:29:00Z"/>
          <w:b/>
          <w:bCs/>
        </w:rPr>
      </w:pPr>
    </w:p>
    <w:p w14:paraId="22AEA617" w14:textId="391D8521" w:rsidR="00FF5489" w:rsidRDefault="00F658E0" w:rsidP="002040D9">
      <w:pPr>
        <w:pStyle w:val="ListParagraph"/>
        <w:numPr>
          <w:ilvl w:val="0"/>
          <w:numId w:val="117"/>
        </w:numPr>
        <w:ind w:left="426"/>
        <w:rPr>
          <w:ins w:id="6387" w:author="chaniaayulestari@outlook.com" w:date="2021-11-13T16:35:00Z"/>
          <w:b/>
          <w:bCs/>
        </w:rPr>
      </w:pPr>
      <w:del w:id="6388" w:author="chaniaayulestari@outlook.com" w:date="2021-11-13T20:34:00Z">
        <w:r w:rsidDel="006A1DDD">
          <w:pict w14:anchorId="15ECE349">
            <v:shape id="_x0000_i1384" type="#_x0000_t75" style="width:396.45pt;height:.95pt">
              <v:imagedata croptop="-65520f" cropbottom="65520f"/>
            </v:shape>
          </w:pict>
        </w:r>
      </w:del>
      <w:ins w:id="6389" w:author="chaniaayulestari@outlook.com" w:date="2021-11-13T16:38:00Z">
        <w:del w:id="6390" w:author="Rafi Aziizi" w:date="2021-11-13T18:31:00Z">
          <w:r w:rsidR="000C638F" w:rsidDel="00E51900">
            <w:rPr>
              <w:noProof/>
            </w:rPr>
            <w:drawing>
              <wp:inline distT="0" distB="0" distL="0" distR="0" wp14:anchorId="200E77F6" wp14:editId="7C5C2F4F">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6391" w:author="Rafi Aziizi" w:date="2021-11-13T11:32:00Z">
        <w:r w:rsidR="00FF5489" w:rsidRPr="002040D9">
          <w:rPr>
            <w:b/>
            <w:bCs/>
            <w:rPrChange w:id="6392" w:author="chaniaayulestari@outlook.com" w:date="2021-11-13T15:20:00Z">
              <w:rPr/>
            </w:rPrChange>
          </w:rPr>
          <w:t xml:space="preserve">Tambah </w:t>
        </w:r>
      </w:ins>
      <w:ins w:id="6393" w:author="Rafi Aziizi" w:date="2021-11-13T11:33:00Z">
        <w:r w:rsidR="00FF5489" w:rsidRPr="002040D9">
          <w:rPr>
            <w:b/>
            <w:bCs/>
            <w:rPrChange w:id="6394" w:author="chaniaayulestari@outlook.com" w:date="2021-11-13T15:20:00Z">
              <w:rPr/>
            </w:rPrChange>
          </w:rPr>
          <w:t>Kelas</w:t>
        </w:r>
      </w:ins>
    </w:p>
    <w:p w14:paraId="6BB3B234" w14:textId="0DD215D0" w:rsidR="00753699" w:rsidRDefault="00753699" w:rsidP="00753699">
      <w:pPr>
        <w:ind w:left="66"/>
        <w:rPr>
          <w:ins w:id="6395" w:author="chaniaayulestari@outlook.com" w:date="2021-11-13T16:39:00Z"/>
          <w:b/>
          <w:bCs/>
        </w:rPr>
      </w:pPr>
    </w:p>
    <w:p w14:paraId="2416939B" w14:textId="4C558A82" w:rsidR="000C638F" w:rsidRDefault="00F658E0" w:rsidP="00753699">
      <w:pPr>
        <w:ind w:left="66"/>
        <w:rPr>
          <w:ins w:id="6396" w:author="chaniaayulestari@outlook.com" w:date="2021-11-13T20:35:00Z"/>
        </w:rPr>
      </w:pPr>
      <w:ins w:id="6397" w:author="Rafi Aziizi" w:date="2021-11-13T18:31:00Z">
        <w:del w:id="6398" w:author="chaniaayulestari@outlook.com" w:date="2021-11-13T20:35:00Z">
          <w:r w:rsidDel="006A1DDD">
            <w:rPr>
              <w:noProof/>
            </w:rPr>
          </w:r>
        </w:del>
      </w:ins>
      <w:del w:id="6399" w:author="chaniaayulestari@outlook.com" w:date="2021-11-13T20:35:00Z">
        <w:r w:rsidR="00D87377" w:rsidDel="006A1DDD">
          <w:pict w14:anchorId="5AAC71B0">
            <v:shape id="Text Box 510" o:spid="_x0000_s2170"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" stroked="f">
              <v:textbox style="mso-next-textbox:#Text Box 510;mso-fit-shape-to-text:t" inset="0,0,0,0">
                <w:txbxContent>
                  <w:p w14:paraId="27AF92A7" w14:textId="2ABF0B98" w:rsidR="00E51900" w:rsidRPr="00C815BF" w:rsidRDefault="00E51900">
                    <w:pPr>
                      <w:pStyle w:val="Caption"/>
                      <w:jc w:val="center"/>
                      <w:rPr>
                        <w:noProof/>
                      </w:rPr>
                      <w:pPrChange w:id="6400" w:author="chaniaayulestari@outlook.com" w:date="2021-11-13T16:40:00Z">
                        <w:pPr>
                          <w:pStyle w:val="ListParagraph"/>
                          <w:numPr>
                            <w:numId w:val="117"/>
                          </w:numPr>
                          <w:ind w:left="426" w:hanging="360"/>
                        </w:pPr>
                      </w:pPrChange>
                    </w:pPr>
                    <w:bookmarkStart w:id="6401" w:name="_Toc87729214"/>
                    <w:ins w:id="6402" w:author="chaniaayulestari@outlook.com" w:date="2021-11-13T16:40:00Z">
                      <w:r>
                        <w:t xml:space="preserve">Gambar 3. </w:t>
                      </w:r>
                      <w:r>
                        <w:fldChar w:fldCharType="begin"/>
                      </w:r>
                      <w:r>
                        <w:instrText xml:space="preserve"> SEQ Gambar__3. \* ARABIC </w:instrText>
                      </w:r>
                    </w:ins>
                    <w:r>
                      <w:fldChar w:fldCharType="separate"/>
                    </w:r>
                    <w:ins w:id="6403" w:author="chaniaayulestari@outlook.com" w:date="2021-11-13T19:48:00Z">
                      <w:r w:rsidR="00224DD9">
                        <w:rPr>
                          <w:noProof/>
                        </w:rPr>
                        <w:t>36</w:t>
                      </w:r>
                    </w:ins>
                    <w:ins w:id="6404" w:author="chaniaayulestari@outlook.com" w:date="2021-11-13T16:40:00Z">
                      <w:r>
                        <w:fldChar w:fldCharType="end"/>
                      </w:r>
                      <w:r>
                        <w:t xml:space="preserve"> Sequence Diagram Tambah Data Kelas</w:t>
                      </w:r>
                    </w:ins>
                    <w:bookmarkEnd w:id="6401"/>
                  </w:p>
                </w:txbxContent>
              </v:textbox>
              <w10:anchorlock/>
            </v:shape>
          </w:pict>
        </w:r>
      </w:del>
    </w:p>
    <w:p w14:paraId="08AF87DA" w14:textId="50FB7BE1" w:rsidR="006A1DDD" w:rsidRDefault="006A1DDD" w:rsidP="00753699">
      <w:pPr>
        <w:ind w:left="66"/>
        <w:rPr>
          <w:ins w:id="6405" w:author="chaniaayulestari@outlook.com" w:date="2021-11-13T20:35:00Z"/>
        </w:rPr>
      </w:pPr>
    </w:p>
    <w:p w14:paraId="5ACC3DBB" w14:textId="6869045A" w:rsidR="006A1DDD" w:rsidRDefault="006A1DDD" w:rsidP="00753699">
      <w:pPr>
        <w:ind w:left="66"/>
        <w:rPr>
          <w:ins w:id="6406" w:author="chaniaayulestari@outlook.com" w:date="2021-11-13T20:35:00Z"/>
        </w:rPr>
      </w:pPr>
    </w:p>
    <w:p w14:paraId="1FD8CD3C" w14:textId="5B4636C9" w:rsidR="006A1DDD" w:rsidRDefault="006A1DDD" w:rsidP="00753699">
      <w:pPr>
        <w:ind w:left="66"/>
        <w:rPr>
          <w:ins w:id="6407" w:author="chaniaayulestari@outlook.com" w:date="2021-11-13T20:35:00Z"/>
        </w:rPr>
      </w:pPr>
    </w:p>
    <w:p w14:paraId="2FB09B81" w14:textId="254A7F94" w:rsidR="006A1DDD" w:rsidRDefault="006A1DDD" w:rsidP="00753699">
      <w:pPr>
        <w:ind w:left="66"/>
        <w:rPr>
          <w:ins w:id="6408" w:author="chaniaayulestari@outlook.com" w:date="2021-11-13T20:35:00Z"/>
        </w:rPr>
      </w:pPr>
    </w:p>
    <w:p w14:paraId="360D10D5" w14:textId="2E4B7A78" w:rsidR="006A1DDD" w:rsidRDefault="006A1DDD" w:rsidP="00753699">
      <w:pPr>
        <w:ind w:left="66"/>
        <w:rPr>
          <w:ins w:id="6409" w:author="chaniaayulestari@outlook.com" w:date="2021-11-13T20:35:00Z"/>
        </w:rPr>
      </w:pPr>
    </w:p>
    <w:p w14:paraId="20A62530" w14:textId="20ED62E1" w:rsidR="006A1DDD" w:rsidRDefault="006A1DDD" w:rsidP="00753699">
      <w:pPr>
        <w:ind w:left="66"/>
        <w:rPr>
          <w:ins w:id="6410" w:author="chaniaayulestari@outlook.com" w:date="2021-11-13T20:35:00Z"/>
        </w:rPr>
      </w:pPr>
    </w:p>
    <w:p w14:paraId="4DF70D4E" w14:textId="19C652B0" w:rsidR="006A1DDD" w:rsidRDefault="006A1DDD" w:rsidP="00753699">
      <w:pPr>
        <w:ind w:left="66"/>
        <w:rPr>
          <w:ins w:id="6411" w:author="chaniaayulestari@outlook.com" w:date="2021-11-13T20:35:00Z"/>
        </w:rPr>
      </w:pPr>
    </w:p>
    <w:p w14:paraId="685EEC3F" w14:textId="1C9A2393" w:rsidR="006A1DDD" w:rsidRDefault="006A1DDD" w:rsidP="00753699">
      <w:pPr>
        <w:ind w:left="66"/>
        <w:rPr>
          <w:ins w:id="6412" w:author="chaniaayulestari@outlook.com" w:date="2021-11-13T20:35:00Z"/>
        </w:rPr>
      </w:pPr>
    </w:p>
    <w:p w14:paraId="60538D73" w14:textId="006666D3" w:rsidR="006A1DDD" w:rsidRDefault="006A1DDD" w:rsidP="00753699">
      <w:pPr>
        <w:ind w:left="66"/>
        <w:rPr>
          <w:ins w:id="6413" w:author="chaniaayulestari@outlook.com" w:date="2021-11-13T20:35:00Z"/>
        </w:rPr>
      </w:pPr>
    </w:p>
    <w:p w14:paraId="73834B4C" w14:textId="77777777" w:rsidR="006A1DDD" w:rsidRDefault="006A1DDD" w:rsidP="00753699">
      <w:pPr>
        <w:ind w:left="66"/>
        <w:rPr>
          <w:ins w:id="6414" w:author="chaniaayulestari@outlook.com" w:date="2021-11-13T16:39:00Z"/>
          <w:b/>
          <w:bCs/>
        </w:rPr>
      </w:pPr>
    </w:p>
    <w:p w14:paraId="7E15E19B" w14:textId="5BFD3A2A" w:rsidR="000C638F" w:rsidDel="00E51900" w:rsidRDefault="000C638F" w:rsidP="00753699">
      <w:pPr>
        <w:ind w:left="66"/>
        <w:rPr>
          <w:ins w:id="6415" w:author="chaniaayulestari@outlook.com" w:date="2021-11-13T16:39:00Z"/>
          <w:del w:id="6416" w:author="Rafi Aziizi" w:date="2021-11-13T18:31:00Z"/>
          <w:b/>
          <w:bCs/>
        </w:rPr>
      </w:pPr>
    </w:p>
    <w:p w14:paraId="5AA3AB9E" w14:textId="1CAD3753" w:rsidR="000C638F" w:rsidDel="00E51900" w:rsidRDefault="000C638F" w:rsidP="00753699">
      <w:pPr>
        <w:ind w:left="66"/>
        <w:rPr>
          <w:ins w:id="6417" w:author="chaniaayulestari@outlook.com" w:date="2021-11-13T16:39:00Z"/>
          <w:del w:id="6418" w:author="Rafi Aziizi" w:date="2021-11-13T18:31:00Z"/>
          <w:b/>
          <w:bCs/>
        </w:rPr>
      </w:pPr>
    </w:p>
    <w:p w14:paraId="7A4A4B21" w14:textId="3C302B5E" w:rsidR="000C638F" w:rsidDel="00E51900" w:rsidRDefault="000C638F" w:rsidP="00753699">
      <w:pPr>
        <w:ind w:left="66"/>
        <w:rPr>
          <w:ins w:id="6419" w:author="chaniaayulestari@outlook.com" w:date="2021-11-13T16:39:00Z"/>
          <w:del w:id="6420" w:author="Rafi Aziizi" w:date="2021-11-13T18:31:00Z"/>
          <w:b/>
          <w:bCs/>
        </w:rPr>
      </w:pPr>
    </w:p>
    <w:p w14:paraId="6A2DF985" w14:textId="1EFC822D" w:rsidR="000C638F" w:rsidDel="00E51900" w:rsidRDefault="000C638F" w:rsidP="00753699">
      <w:pPr>
        <w:ind w:left="66"/>
        <w:rPr>
          <w:ins w:id="6421" w:author="chaniaayulestari@outlook.com" w:date="2021-11-13T16:39:00Z"/>
          <w:del w:id="6422" w:author="Rafi Aziizi" w:date="2021-11-13T18:31:00Z"/>
          <w:b/>
          <w:bCs/>
        </w:rPr>
      </w:pPr>
    </w:p>
    <w:p w14:paraId="6A2B929B" w14:textId="581AC7B2" w:rsidR="000C638F" w:rsidDel="00E51900" w:rsidRDefault="000C638F" w:rsidP="00753699">
      <w:pPr>
        <w:ind w:left="66"/>
        <w:rPr>
          <w:ins w:id="6423" w:author="chaniaayulestari@outlook.com" w:date="2021-11-13T16:39:00Z"/>
          <w:del w:id="6424" w:author="Rafi Aziizi" w:date="2021-11-13T18:31:00Z"/>
          <w:b/>
          <w:bCs/>
        </w:rPr>
      </w:pPr>
    </w:p>
    <w:p w14:paraId="4A13B330" w14:textId="166BDF38" w:rsidR="000C638F" w:rsidDel="00E51900" w:rsidRDefault="000C638F" w:rsidP="00753699">
      <w:pPr>
        <w:ind w:left="66"/>
        <w:rPr>
          <w:ins w:id="6425" w:author="chaniaayulestari@outlook.com" w:date="2021-11-13T16:39:00Z"/>
          <w:del w:id="6426" w:author="Rafi Aziizi" w:date="2021-11-13T18:31:00Z"/>
          <w:b/>
          <w:bCs/>
        </w:rPr>
      </w:pPr>
    </w:p>
    <w:p w14:paraId="2B24908A" w14:textId="435F1BDE" w:rsidR="000C638F" w:rsidDel="00E51900" w:rsidRDefault="000C638F" w:rsidP="00753699">
      <w:pPr>
        <w:ind w:left="66"/>
        <w:rPr>
          <w:ins w:id="6427" w:author="chaniaayulestari@outlook.com" w:date="2021-11-13T16:39:00Z"/>
          <w:del w:id="6428" w:author="Rafi Aziizi" w:date="2021-11-13T18:31:00Z"/>
          <w:b/>
          <w:bCs/>
        </w:rPr>
      </w:pPr>
    </w:p>
    <w:p w14:paraId="39AC73F7" w14:textId="32BCFA27" w:rsidR="000C638F" w:rsidDel="00E51900" w:rsidRDefault="000C638F" w:rsidP="00753699">
      <w:pPr>
        <w:ind w:left="66"/>
        <w:rPr>
          <w:ins w:id="6429" w:author="chaniaayulestari@outlook.com" w:date="2021-11-13T16:39:00Z"/>
          <w:del w:id="6430" w:author="Rafi Aziizi" w:date="2021-11-13T18:31:00Z"/>
          <w:b/>
          <w:bCs/>
        </w:rPr>
      </w:pPr>
    </w:p>
    <w:p w14:paraId="46AF257E" w14:textId="16D5703B" w:rsidR="000C638F" w:rsidDel="00E51900" w:rsidRDefault="000C638F" w:rsidP="00753699">
      <w:pPr>
        <w:ind w:left="66"/>
        <w:rPr>
          <w:ins w:id="6431" w:author="chaniaayulestari@outlook.com" w:date="2021-11-13T16:39:00Z"/>
          <w:del w:id="6432" w:author="Rafi Aziizi" w:date="2021-11-13T18:31:00Z"/>
          <w:b/>
          <w:bCs/>
        </w:rPr>
      </w:pPr>
    </w:p>
    <w:p w14:paraId="5B09E830" w14:textId="153F348B" w:rsidR="00405719" w:rsidDel="00E51900" w:rsidRDefault="00405719">
      <w:pPr>
        <w:pStyle w:val="ListParagraph"/>
        <w:ind w:left="426"/>
        <w:rPr>
          <w:ins w:id="6433" w:author="chaniaayulestari@outlook.com" w:date="2021-11-13T17:47:00Z"/>
          <w:del w:id="6434" w:author="Rafi Aziizi" w:date="2021-11-13T18:31:00Z"/>
          <w:b/>
          <w:bCs/>
        </w:rPr>
        <w:pPrChange w:id="6435"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6436" w:author="chaniaayulestari@outlook.com" w:date="2021-11-13T16:35:00Z"/>
          <w:b/>
          <w:bCs/>
        </w:rPr>
      </w:pPr>
      <w:ins w:id="6437" w:author="Rafi Aziizi" w:date="2021-11-13T11:37:00Z">
        <w:r w:rsidRPr="002040D9">
          <w:rPr>
            <w:b/>
            <w:bCs/>
            <w:rPrChange w:id="6438" w:author="chaniaayulestari@outlook.com" w:date="2021-11-13T15:20:00Z">
              <w:rPr/>
            </w:rPrChange>
          </w:rPr>
          <w:t>Lihat Profile Kelas</w:t>
        </w:r>
      </w:ins>
    </w:p>
    <w:p w14:paraId="34280C3F" w14:textId="6ADD1C93" w:rsidR="000C638F" w:rsidDel="00E51900" w:rsidRDefault="000C638F" w:rsidP="000C638F">
      <w:pPr>
        <w:rPr>
          <w:ins w:id="6439" w:author="chaniaayulestari@outlook.com" w:date="2021-11-13T16:41:00Z"/>
          <w:del w:id="6440" w:author="Rafi Aziizi" w:date="2021-11-13T18:31:00Z"/>
          <w:b/>
          <w:bCs/>
        </w:rPr>
      </w:pPr>
      <w:ins w:id="6441" w:author="chaniaayulestari@outlook.com" w:date="2021-11-13T16:41:00Z">
        <w:r>
          <w:rPr>
            <w:noProof/>
          </w:rPr>
          <w:drawing>
            <wp:anchor distT="0" distB="0" distL="114300" distR="114300" simplePos="0" relativeHeight="251906048" behindDoc="1" locked="0" layoutInCell="1" allowOverlap="1" wp14:anchorId="4DD98219" wp14:editId="778FEE65">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6442" w:author="chaniaayulestari@outlook.com" w:date="2021-11-13T16:42:00Z"/>
          <w:del w:id="6443" w:author="Rafi Aziizi" w:date="2021-11-13T18:31:00Z"/>
          <w:b/>
          <w:bCs/>
        </w:rPr>
      </w:pPr>
    </w:p>
    <w:p w14:paraId="18F01058" w14:textId="234B5FA8" w:rsidR="000C638F" w:rsidDel="00E51900" w:rsidRDefault="000C638F" w:rsidP="000C638F">
      <w:pPr>
        <w:rPr>
          <w:ins w:id="6444" w:author="chaniaayulestari@outlook.com" w:date="2021-11-13T16:42:00Z"/>
          <w:del w:id="6445" w:author="Rafi Aziizi" w:date="2021-11-13T18:31:00Z"/>
          <w:b/>
          <w:bCs/>
        </w:rPr>
      </w:pPr>
    </w:p>
    <w:p w14:paraId="1165EAD4" w14:textId="1DA17857" w:rsidR="000C638F" w:rsidDel="00E51900" w:rsidRDefault="000C638F" w:rsidP="000C638F">
      <w:pPr>
        <w:rPr>
          <w:ins w:id="6446" w:author="chaniaayulestari@outlook.com" w:date="2021-11-13T16:42:00Z"/>
          <w:del w:id="6447" w:author="Rafi Aziizi" w:date="2021-11-13T18:31:00Z"/>
          <w:b/>
          <w:bCs/>
        </w:rPr>
      </w:pPr>
    </w:p>
    <w:p w14:paraId="11E0B9CF" w14:textId="56925FF2" w:rsidR="000C638F" w:rsidDel="00E51900" w:rsidRDefault="000C638F" w:rsidP="000C638F">
      <w:pPr>
        <w:rPr>
          <w:ins w:id="6448" w:author="chaniaayulestari@outlook.com" w:date="2021-11-13T16:42:00Z"/>
          <w:del w:id="6449" w:author="Rafi Aziizi" w:date="2021-11-13T18:31:00Z"/>
          <w:b/>
          <w:bCs/>
        </w:rPr>
      </w:pPr>
    </w:p>
    <w:p w14:paraId="7236424F" w14:textId="4877A58C" w:rsidR="000C638F" w:rsidDel="00E51900" w:rsidRDefault="000C638F" w:rsidP="000C638F">
      <w:pPr>
        <w:rPr>
          <w:ins w:id="6450" w:author="chaniaayulestari@outlook.com" w:date="2021-11-13T16:42:00Z"/>
          <w:del w:id="6451" w:author="Rafi Aziizi" w:date="2021-11-13T18:31:00Z"/>
          <w:b/>
          <w:bCs/>
        </w:rPr>
      </w:pPr>
    </w:p>
    <w:p w14:paraId="18B5290D" w14:textId="3116D582" w:rsidR="000C638F" w:rsidDel="00E51900" w:rsidRDefault="000C638F" w:rsidP="000C638F">
      <w:pPr>
        <w:rPr>
          <w:ins w:id="6452" w:author="chaniaayulestari@outlook.com" w:date="2021-11-13T16:42:00Z"/>
          <w:del w:id="6453" w:author="Rafi Aziizi" w:date="2021-11-13T18:31:00Z"/>
          <w:b/>
          <w:bCs/>
        </w:rPr>
      </w:pPr>
    </w:p>
    <w:p w14:paraId="5BAEF11E" w14:textId="5409BA69" w:rsidR="000C638F" w:rsidDel="00E51900" w:rsidRDefault="000C638F" w:rsidP="000C638F">
      <w:pPr>
        <w:rPr>
          <w:ins w:id="6454" w:author="chaniaayulestari@outlook.com" w:date="2021-11-13T16:42:00Z"/>
          <w:del w:id="6455" w:author="Rafi Aziizi" w:date="2021-11-13T18:31:00Z"/>
          <w:b/>
          <w:bCs/>
        </w:rPr>
      </w:pPr>
    </w:p>
    <w:p w14:paraId="76EB1409" w14:textId="1441345A" w:rsidR="000C638F" w:rsidDel="00E51900" w:rsidRDefault="000C638F" w:rsidP="000C638F">
      <w:pPr>
        <w:rPr>
          <w:ins w:id="6456" w:author="chaniaayulestari@outlook.com" w:date="2021-11-13T16:42:00Z"/>
          <w:del w:id="6457" w:author="Rafi Aziizi" w:date="2021-11-13T18:31:00Z"/>
          <w:b/>
          <w:bCs/>
        </w:rPr>
      </w:pPr>
    </w:p>
    <w:p w14:paraId="68638264" w14:textId="24820AE2" w:rsidR="000C638F" w:rsidDel="00E51900" w:rsidRDefault="000C638F" w:rsidP="000C638F">
      <w:pPr>
        <w:rPr>
          <w:ins w:id="6458" w:author="chaniaayulestari@outlook.com" w:date="2021-11-13T16:42:00Z"/>
          <w:del w:id="6459" w:author="Rafi Aziizi" w:date="2021-11-13T18:31:00Z"/>
          <w:b/>
          <w:bCs/>
        </w:rPr>
      </w:pPr>
    </w:p>
    <w:p w14:paraId="063677F0" w14:textId="2BE83DB2" w:rsidR="000C638F" w:rsidDel="00E51900" w:rsidRDefault="000C638F" w:rsidP="000C638F">
      <w:pPr>
        <w:rPr>
          <w:ins w:id="6460" w:author="chaniaayulestari@outlook.com" w:date="2021-11-13T16:42:00Z"/>
          <w:del w:id="6461" w:author="Rafi Aziizi" w:date="2021-11-13T18:31:00Z"/>
          <w:b/>
          <w:bCs/>
        </w:rPr>
      </w:pPr>
    </w:p>
    <w:p w14:paraId="12D9F183" w14:textId="079394FB" w:rsidR="000C638F" w:rsidDel="00E51900" w:rsidRDefault="000C638F" w:rsidP="000C638F">
      <w:pPr>
        <w:rPr>
          <w:ins w:id="6462" w:author="chaniaayulestari@outlook.com" w:date="2021-11-13T16:42:00Z"/>
          <w:del w:id="6463" w:author="Rafi Aziizi" w:date="2021-11-13T18:31:00Z"/>
          <w:b/>
          <w:bCs/>
        </w:rPr>
      </w:pPr>
    </w:p>
    <w:p w14:paraId="485756BD" w14:textId="43C72751" w:rsidR="000C638F" w:rsidDel="00E51900" w:rsidRDefault="000C638F" w:rsidP="000C638F">
      <w:pPr>
        <w:rPr>
          <w:ins w:id="6464" w:author="chaniaayulestari@outlook.com" w:date="2021-11-13T16:42:00Z"/>
          <w:del w:id="6465" w:author="Rafi Aziizi" w:date="2021-11-13T18:31:00Z"/>
          <w:b/>
          <w:bCs/>
        </w:rPr>
      </w:pPr>
    </w:p>
    <w:p w14:paraId="097C21D8" w14:textId="4A3C28DD" w:rsidR="000C638F" w:rsidDel="00E51900" w:rsidRDefault="000C638F" w:rsidP="000C638F">
      <w:pPr>
        <w:rPr>
          <w:ins w:id="6466" w:author="chaniaayulestari@outlook.com" w:date="2021-11-13T16:42:00Z"/>
          <w:del w:id="6467" w:author="Rafi Aziizi" w:date="2021-11-13T18:31:00Z"/>
          <w:b/>
          <w:bCs/>
        </w:rPr>
      </w:pPr>
    </w:p>
    <w:p w14:paraId="61ACA2CA" w14:textId="36EE1399" w:rsidR="000C638F" w:rsidRDefault="000C638F" w:rsidP="000C638F">
      <w:pPr>
        <w:rPr>
          <w:ins w:id="6468" w:author="chaniaayulestari@outlook.com" w:date="2021-11-13T16:42:00Z"/>
          <w:b/>
          <w:bCs/>
        </w:rPr>
      </w:pPr>
    </w:p>
    <w:p w14:paraId="6672A3DB" w14:textId="33B57BB3" w:rsidR="000C638F" w:rsidRDefault="00D87377">
      <w:pPr>
        <w:rPr>
          <w:ins w:id="6469" w:author="chaniaayulestari@outlook.com" w:date="2021-11-13T20:36:00Z"/>
        </w:rPr>
      </w:pPr>
      <w:del w:id="6470" w:author="chaniaayulestari@outlook.com" w:date="2021-11-13T20:36:00Z">
        <w:r w:rsidDel="006A1DDD">
          <w:pict w14:anchorId="498C43AD">
            <v:shape id="_x0000_i1382" type="#_x0000_t75" style="width:396.45pt;height:3.75pt">
              <v:imagedata croptop="-65520f" cropbottom="65520f"/>
            </v:shape>
          </w:pict>
        </w:r>
      </w:del>
    </w:p>
    <w:p w14:paraId="54574C95" w14:textId="3421BFB4" w:rsidR="006A1DDD" w:rsidRDefault="006A1DDD">
      <w:pPr>
        <w:rPr>
          <w:ins w:id="6471" w:author="chaniaayulestari@outlook.com" w:date="2021-11-13T20:36:00Z"/>
        </w:rPr>
      </w:pPr>
    </w:p>
    <w:p w14:paraId="0DC4327D" w14:textId="3AD18D93" w:rsidR="006A1DDD" w:rsidRDefault="006A1DDD">
      <w:pPr>
        <w:rPr>
          <w:ins w:id="6472" w:author="chaniaayulestari@outlook.com" w:date="2021-11-13T20:36:00Z"/>
        </w:rPr>
      </w:pPr>
    </w:p>
    <w:p w14:paraId="143101AB" w14:textId="3719B89D" w:rsidR="006A1DDD" w:rsidRDefault="006A1DDD">
      <w:pPr>
        <w:rPr>
          <w:ins w:id="6473" w:author="chaniaayulestari@outlook.com" w:date="2021-11-13T20:36:00Z"/>
        </w:rPr>
      </w:pPr>
    </w:p>
    <w:p w14:paraId="70CC416A" w14:textId="66F66C4D" w:rsidR="006A1DDD" w:rsidRDefault="006A1DDD">
      <w:pPr>
        <w:rPr>
          <w:ins w:id="6474" w:author="chaniaayulestari@outlook.com" w:date="2021-11-13T20:36:00Z"/>
        </w:rPr>
      </w:pPr>
    </w:p>
    <w:p w14:paraId="16A5BC4A" w14:textId="6F350F17" w:rsidR="006A1DDD" w:rsidRDefault="006A1DDD">
      <w:pPr>
        <w:rPr>
          <w:ins w:id="6475" w:author="chaniaayulestari@outlook.com" w:date="2021-11-13T20:36:00Z"/>
        </w:rPr>
      </w:pPr>
    </w:p>
    <w:p w14:paraId="6190C5A3" w14:textId="09FAE7CB" w:rsidR="006A1DDD" w:rsidRDefault="006A1DDD">
      <w:pPr>
        <w:rPr>
          <w:ins w:id="6476" w:author="chaniaayulestari@outlook.com" w:date="2021-11-13T20:36:00Z"/>
        </w:rPr>
      </w:pPr>
    </w:p>
    <w:p w14:paraId="799B0799" w14:textId="4B7F62E8" w:rsidR="006A1DDD" w:rsidRDefault="006A1DDD">
      <w:pPr>
        <w:rPr>
          <w:ins w:id="6477" w:author="chaniaayulestari@outlook.com" w:date="2021-11-13T20:36:00Z"/>
        </w:rPr>
      </w:pPr>
    </w:p>
    <w:p w14:paraId="71022E87" w14:textId="7BBFDF7C" w:rsidR="006A1DDD" w:rsidRDefault="006A1DDD">
      <w:pPr>
        <w:rPr>
          <w:ins w:id="6478" w:author="chaniaayulestari@outlook.com" w:date="2021-11-13T20:37:00Z"/>
        </w:rPr>
      </w:pPr>
    </w:p>
    <w:p w14:paraId="0AED8E5D" w14:textId="567B3211" w:rsidR="006A1DDD" w:rsidRDefault="006A1DDD">
      <w:pPr>
        <w:rPr>
          <w:ins w:id="6479" w:author="chaniaayulestari@outlook.com" w:date="2021-11-13T20:37:00Z"/>
        </w:rPr>
      </w:pPr>
    </w:p>
    <w:p w14:paraId="4F3C9D6D" w14:textId="637043F9" w:rsidR="006A1DDD" w:rsidRDefault="006A1DDD">
      <w:pPr>
        <w:rPr>
          <w:ins w:id="6480" w:author="chaniaayulestari@outlook.com" w:date="2021-11-13T20:37:00Z"/>
        </w:rPr>
      </w:pPr>
    </w:p>
    <w:p w14:paraId="64EC9E71" w14:textId="64873FF9" w:rsidR="006A1DDD" w:rsidRDefault="006A1DDD">
      <w:pPr>
        <w:rPr>
          <w:ins w:id="6481" w:author="chaniaayulestari@outlook.com" w:date="2021-11-13T20:37:00Z"/>
        </w:rPr>
      </w:pPr>
    </w:p>
    <w:p w14:paraId="33AE1504" w14:textId="386900F6" w:rsidR="006A1DDD" w:rsidRDefault="006A1DDD">
      <w:pPr>
        <w:rPr>
          <w:ins w:id="6482" w:author="chaniaayulestari@outlook.com" w:date="2021-11-13T20:37:00Z"/>
        </w:rPr>
      </w:pPr>
    </w:p>
    <w:p w14:paraId="2F56B449" w14:textId="2C4F22F9" w:rsidR="006A1DDD" w:rsidRDefault="006A1DDD">
      <w:pPr>
        <w:rPr>
          <w:ins w:id="6483" w:author="chaniaayulestari@outlook.com" w:date="2021-11-13T20:37:00Z"/>
        </w:rPr>
      </w:pPr>
    </w:p>
    <w:p w14:paraId="72FD64C0" w14:textId="3F9E25F8" w:rsidR="006A1DDD" w:rsidRDefault="006A1DDD">
      <w:pPr>
        <w:rPr>
          <w:ins w:id="6484" w:author="chaniaayulestari@outlook.com" w:date="2021-11-13T20:37:00Z"/>
        </w:rPr>
      </w:pPr>
      <w:ins w:id="6485" w:author="chaniaayulestari@outlook.com" w:date="2021-11-13T20:37:00Z">
        <w:r>
          <w:rPr>
            <w:noProof/>
          </w:rPr>
          <w:pict w14:anchorId="71BCCA42">
            <v:shape id="_x0000_s2236" type="#_x0000_t202" style="position:absolute;left:0;text-align:left;margin-left:-.35pt;margin-top:11.7pt;width:396.85pt;height:20.35pt;z-index:251766272;mso-position-horizontal-relative:text;mso-position-vertical-relative:text" stroked="f">
              <v:textbox style="mso-next-textbox:#_x0000_s2236;mso-fit-shape-to-text:t" inset="0,0,0,0">
                <w:txbxContent>
                  <w:p w14:paraId="72A845B0" w14:textId="19912FA6" w:rsidR="006A1DDD" w:rsidRPr="009D48A1" w:rsidRDefault="006A1DDD" w:rsidP="006A1DDD">
                    <w:pPr>
                      <w:pStyle w:val="Caption"/>
                      <w:jc w:val="center"/>
                      <w:rPr>
                        <w:noProof/>
                        <w:sz w:val="24"/>
                        <w:szCs w:val="24"/>
                      </w:rPr>
                      <w:pPrChange w:id="6486" w:author="chaniaayulestari@outlook.com" w:date="2021-11-13T20:37:00Z">
                        <w:pPr/>
                      </w:pPrChange>
                    </w:pPr>
                    <w:bookmarkStart w:id="6487" w:name="_Toc87729281"/>
                    <w:bookmarkStart w:id="6488" w:name="_Toc87731469"/>
                    <w:ins w:id="6489" w:author="chaniaayulestari@outlook.com" w:date="2021-11-13T20:37:00Z">
                      <w:r>
                        <w:t xml:space="preserve">Gambar 3. </w:t>
                      </w:r>
                      <w:r>
                        <w:fldChar w:fldCharType="begin"/>
                      </w:r>
                      <w:r>
                        <w:instrText xml:space="preserve"> SEQ Gambar___3. \* ARABIC </w:instrText>
                      </w:r>
                    </w:ins>
                    <w:r>
                      <w:fldChar w:fldCharType="separate"/>
                    </w:r>
                    <w:ins w:id="6490" w:author="chaniaayulestari@outlook.com" w:date="2021-11-13T21:25:00Z">
                      <w:r w:rsidR="00B46735">
                        <w:rPr>
                          <w:noProof/>
                        </w:rPr>
                        <w:t>34</w:t>
                      </w:r>
                    </w:ins>
                    <w:ins w:id="6491" w:author="chaniaayulestari@outlook.com" w:date="2021-11-13T20:37:00Z">
                      <w:r>
                        <w:fldChar w:fldCharType="end"/>
                      </w:r>
                      <w:r>
                        <w:t xml:space="preserve"> </w:t>
                      </w:r>
                      <w:r w:rsidRPr="00A258CE">
                        <w:t xml:space="preserve">Sequence Diagram </w:t>
                      </w:r>
                      <w:r>
                        <w:t xml:space="preserve"> Lihat Profile Kelas</w:t>
                      </w:r>
                    </w:ins>
                    <w:bookmarkEnd w:id="6487"/>
                    <w:bookmarkEnd w:id="6488"/>
                  </w:p>
                </w:txbxContent>
              </v:textbox>
            </v:shape>
          </w:pict>
        </w:r>
      </w:ins>
    </w:p>
    <w:p w14:paraId="207564A7" w14:textId="77777777" w:rsidR="006A1DDD" w:rsidRPr="000C638F" w:rsidRDefault="006A1DDD">
      <w:pPr>
        <w:rPr>
          <w:ins w:id="6492" w:author="chaniaayulestari@outlook.com" w:date="2021-11-13T16:35:00Z"/>
          <w:b/>
          <w:bCs/>
          <w:rPrChange w:id="6493" w:author="chaniaayulestari@outlook.com" w:date="2021-11-13T16:37:00Z">
            <w:rPr>
              <w:ins w:id="6494" w:author="chaniaayulestari@outlook.com" w:date="2021-11-13T16:35:00Z"/>
            </w:rPr>
          </w:rPrChange>
        </w:rPr>
        <w:pPrChange w:id="6495"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6496" w:author="Rafi Aziizi" w:date="2021-11-13T11:37:00Z"/>
          <w:del w:id="6497" w:author="chaniaayulestari@outlook.com" w:date="2021-11-13T16:35:00Z"/>
          <w:b/>
          <w:bCs/>
          <w:rPrChange w:id="6498" w:author="chaniaayulestari@outlook.com" w:date="2021-11-13T16:35:00Z">
            <w:rPr>
              <w:ins w:id="6499" w:author="Rafi Aziizi" w:date="2021-11-13T11:37:00Z"/>
              <w:del w:id="6500" w:author="chaniaayulestari@outlook.com" w:date="2021-11-13T16:35:00Z"/>
            </w:rPr>
          </w:rPrChange>
        </w:rPr>
        <w:pPrChange w:id="6501"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6502" w:author="chaniaayulestari@outlook.com" w:date="2021-11-13T16:35:00Z"/>
          <w:b/>
          <w:bCs/>
        </w:rPr>
      </w:pPr>
      <w:ins w:id="6503" w:author="Rafi Aziizi" w:date="2021-11-13T11:37:00Z">
        <w:r w:rsidRPr="002040D9">
          <w:rPr>
            <w:b/>
            <w:bCs/>
            <w:rPrChange w:id="6504" w:author="chaniaayulestari@outlook.com" w:date="2021-11-13T15:20:00Z">
              <w:rPr/>
            </w:rPrChange>
          </w:rPr>
          <w:t>Lihat Anggota Kelas</w:t>
        </w:r>
      </w:ins>
    </w:p>
    <w:p w14:paraId="50B1D5DE" w14:textId="19480EE2" w:rsidR="006A1DDD" w:rsidRDefault="00F658E0" w:rsidP="006A1DDD">
      <w:pPr>
        <w:keepNext/>
        <w:ind w:left="66"/>
        <w:rPr>
          <w:ins w:id="6505" w:author="chaniaayulestari@outlook.com" w:date="2021-11-13T20:37:00Z"/>
        </w:rPr>
        <w:pPrChange w:id="6506" w:author="chaniaayulestari@outlook.com" w:date="2021-11-13T20:37:00Z">
          <w:pPr>
            <w:ind w:left="66"/>
          </w:pPr>
        </w:pPrChange>
      </w:pPr>
      <w:ins w:id="6507" w:author="chaniaayulestari@outlook.com" w:date="2021-11-13T16:43:00Z">
        <w:del w:id="6508" w:author="Rafi Aziizi" w:date="2021-11-13T18:31:00Z">
          <w:r>
            <w:rPr>
              <w:noProof/>
            </w:rPr>
          </w:r>
        </w:del>
      </w:ins>
      <w:r>
        <w:pict w14:anchorId="248053E4">
          <v:shape id="Text Box 448" o:spid="_x0000_s21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6OMQIAAGkEAAAOAAAAZHJzL2Uyb0RvYy54bWysVFFv2yAQfp+0/4B4X5w0TbV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qOi6OMQIAAGkEAAAOAAAAAAAAAAAAAAAAAC4CAABk&#10;cnMvZTJvRG9jLnhtbFBLAQItABQABgAIAAAAIQDmHUu92wAAAAIBAAAPAAAAAAAAAAAAAAAAAIsE&#10;AABkcnMvZG93bnJldi54bWxQSwUGAAAAAAQABADzAAAAkwUAAAAA&#10;" stroked="f">
            <v:textbox style="mso-next-textbox:#Text Box 448;mso-fit-shape-to-text:t" inset="0,0,0,0">
              <w:txbxContent>
                <w:p w14:paraId="1798F346" w14:textId="0BFABFA2" w:rsidR="00E51900" w:rsidRPr="00EF6743" w:rsidRDefault="00E51900">
                  <w:pPr>
                    <w:pStyle w:val="Caption"/>
                    <w:jc w:val="center"/>
                    <w:rPr>
                      <w:noProof/>
                    </w:rPr>
                    <w:pPrChange w:id="6509" w:author="chaniaayulestari@outlook.com" w:date="2021-11-13T16:43:00Z">
                      <w:pPr>
                        <w:ind w:left="66"/>
                      </w:pPr>
                    </w:pPrChange>
                  </w:pPr>
                  <w:bookmarkStart w:id="6510" w:name="_Toc87729215"/>
                  <w:ins w:id="6511" w:author="chaniaayulestari@outlook.com" w:date="2021-11-13T16:43:00Z">
                    <w:r>
                      <w:t xml:space="preserve">Gambar 3. </w:t>
                    </w:r>
                    <w:r>
                      <w:fldChar w:fldCharType="begin"/>
                    </w:r>
                    <w:r>
                      <w:instrText xml:space="preserve"> SEQ Gambar__3. \* ARABIC </w:instrText>
                    </w:r>
                  </w:ins>
                  <w:r>
                    <w:fldChar w:fldCharType="separate"/>
                  </w:r>
                  <w:ins w:id="6512" w:author="chaniaayulestari@outlook.com" w:date="2021-11-13T19:48:00Z">
                    <w:r w:rsidR="00224DD9">
                      <w:rPr>
                        <w:noProof/>
                      </w:rPr>
                      <w:t>38</w:t>
                    </w:r>
                  </w:ins>
                  <w:ins w:id="6513" w:author="chaniaayulestari@outlook.com" w:date="2021-11-13T16:43:00Z">
                    <w:r>
                      <w:fldChar w:fldCharType="end"/>
                    </w:r>
                    <w:r>
                      <w:t xml:space="preserve"> Sequence Diagram Lihat Anggota Kelas</w:t>
                    </w:r>
                  </w:ins>
                  <w:bookmarkEnd w:id="6510"/>
                </w:p>
              </w:txbxContent>
            </v:textbox>
            <w10:anchorlock/>
          </v:shape>
        </w:pict>
      </w:r>
      <w:ins w:id="6514" w:author="chaniaayulestari@outlook.com" w:date="2021-11-13T20:38:00Z">
        <w:r w:rsidR="006A1DDD">
          <w:rPr>
            <w:noProof/>
          </w:rPr>
          <w:pict w14:anchorId="0C26BF49">
            <v:shape id="_x0000_s2237" type="#_x0000_t202" style="position:absolute;left:0;text-align:left;margin-left:2.95pt;margin-top:209.15pt;width:396.85pt;height:.05pt;z-index:251767296;mso-position-horizontal-relative:text;mso-position-vertical-relative:text" stroked="f">
              <v:textbox style="mso-next-textbox:#_x0000_s2237;mso-fit-shape-to-text:t" inset="0,0,0,0">
                <w:txbxContent>
                  <w:p w14:paraId="4584F8C2" w14:textId="066D3B72" w:rsidR="006A1DDD" w:rsidRPr="001D1B20" w:rsidRDefault="006A1DDD" w:rsidP="006A1DDD">
                    <w:pPr>
                      <w:pStyle w:val="Caption"/>
                      <w:jc w:val="center"/>
                      <w:rPr>
                        <w:sz w:val="24"/>
                        <w:szCs w:val="24"/>
                      </w:rPr>
                      <w:pPrChange w:id="6515" w:author="chaniaayulestari@outlook.com" w:date="2021-11-13T20:38:00Z">
                        <w:pPr>
                          <w:keepNext/>
                          <w:ind w:left="66"/>
                        </w:pPr>
                      </w:pPrChange>
                    </w:pPr>
                    <w:bookmarkStart w:id="6516" w:name="_Toc87729282"/>
                    <w:bookmarkStart w:id="6517" w:name="_Toc87731470"/>
                    <w:ins w:id="6518" w:author="chaniaayulestari@outlook.com" w:date="2021-11-13T20:38:00Z">
                      <w:r>
                        <w:t xml:space="preserve">Gambar 3. </w:t>
                      </w:r>
                      <w:r>
                        <w:fldChar w:fldCharType="begin"/>
                      </w:r>
                      <w:r>
                        <w:instrText xml:space="preserve"> SEQ Gambar___3. \* ARABIC </w:instrText>
                      </w:r>
                    </w:ins>
                    <w:r>
                      <w:fldChar w:fldCharType="separate"/>
                    </w:r>
                    <w:ins w:id="6519" w:author="chaniaayulestari@outlook.com" w:date="2021-11-13T21:25:00Z">
                      <w:r w:rsidR="00B46735">
                        <w:rPr>
                          <w:noProof/>
                        </w:rPr>
                        <w:t>35</w:t>
                      </w:r>
                    </w:ins>
                    <w:ins w:id="6520" w:author="chaniaayulestari@outlook.com" w:date="2021-11-13T20:38:00Z">
                      <w:r>
                        <w:fldChar w:fldCharType="end"/>
                      </w:r>
                      <w:r>
                        <w:t xml:space="preserve"> </w:t>
                      </w:r>
                      <w:r w:rsidRPr="00E85466">
                        <w:t xml:space="preserve">Sequence Diagram </w:t>
                      </w:r>
                      <w:r>
                        <w:t xml:space="preserve"> Lihat Data Kelas</w:t>
                      </w:r>
                    </w:ins>
                    <w:bookmarkEnd w:id="6516"/>
                    <w:bookmarkEnd w:id="6517"/>
                  </w:p>
                </w:txbxContent>
              </v:textbox>
            </v:shape>
          </w:pict>
        </w:r>
      </w:ins>
      <w:ins w:id="6521" w:author="chaniaayulestari@outlook.com" w:date="2021-11-13T16:43:00Z">
        <w:r w:rsidR="000C638F">
          <w:rPr>
            <w:noProof/>
          </w:rPr>
          <w:drawing>
            <wp:anchor distT="0" distB="0" distL="114300" distR="114300" simplePos="0" relativeHeight="251918336" behindDoc="1" locked="0" layoutInCell="1" allowOverlap="1" wp14:anchorId="06DFED59" wp14:editId="67B98CE7">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6522" w:author="Rafi Aziizi" w:date="2021-11-13T18:31:00Z"/>
          <w:b/>
          <w:bCs/>
        </w:rPr>
      </w:pPr>
    </w:p>
    <w:p w14:paraId="6F05F3BA" w14:textId="77777777" w:rsidR="006A1DDD" w:rsidRDefault="006A1DDD">
      <w:pPr>
        <w:rPr>
          <w:ins w:id="6523" w:author="chaniaayulestari@outlook.com" w:date="2021-11-13T20:37:00Z"/>
          <w:b/>
          <w:bCs/>
        </w:rPr>
        <w:pPrChange w:id="6524" w:author="Rafi Aziizi" w:date="2021-11-13T18:31:00Z">
          <w:pPr>
            <w:ind w:left="66"/>
          </w:pPr>
        </w:pPrChange>
      </w:pPr>
    </w:p>
    <w:p w14:paraId="1CE134ED" w14:textId="6F6E3651" w:rsidR="000C638F" w:rsidDel="006A1DDD" w:rsidRDefault="000C638F">
      <w:pPr>
        <w:rPr>
          <w:del w:id="6525" w:author="Rafi Aziizi" w:date="2021-11-13T18:31:00Z"/>
          <w:b/>
          <w:bCs/>
        </w:rPr>
      </w:pPr>
    </w:p>
    <w:p w14:paraId="7226B7F6" w14:textId="526C3FFE" w:rsidR="006A1DDD" w:rsidRDefault="006A1DDD">
      <w:pPr>
        <w:rPr>
          <w:ins w:id="6526" w:author="chaniaayulestari@outlook.com" w:date="2021-11-13T20:37:00Z"/>
          <w:b/>
          <w:bCs/>
        </w:rPr>
      </w:pPr>
    </w:p>
    <w:p w14:paraId="1DDFD535" w14:textId="2F03153E" w:rsidR="006A1DDD" w:rsidRDefault="006A1DDD">
      <w:pPr>
        <w:rPr>
          <w:ins w:id="6527" w:author="chaniaayulestari@outlook.com" w:date="2021-11-13T20:37:00Z"/>
          <w:b/>
          <w:bCs/>
        </w:rPr>
      </w:pPr>
    </w:p>
    <w:p w14:paraId="2452ADD6" w14:textId="12E3BB12" w:rsidR="006A1DDD" w:rsidRDefault="006A1DDD">
      <w:pPr>
        <w:rPr>
          <w:ins w:id="6528" w:author="chaniaayulestari@outlook.com" w:date="2021-11-13T20:37:00Z"/>
          <w:b/>
          <w:bCs/>
        </w:rPr>
      </w:pPr>
    </w:p>
    <w:p w14:paraId="458C4A3A" w14:textId="32085EC0" w:rsidR="006A1DDD" w:rsidRDefault="006A1DDD">
      <w:pPr>
        <w:rPr>
          <w:ins w:id="6529" w:author="chaniaayulestari@outlook.com" w:date="2021-11-13T20:37:00Z"/>
          <w:b/>
          <w:bCs/>
        </w:rPr>
      </w:pPr>
    </w:p>
    <w:p w14:paraId="0627B0C3" w14:textId="3BB4E77B" w:rsidR="006A1DDD" w:rsidRDefault="006A1DDD">
      <w:pPr>
        <w:rPr>
          <w:ins w:id="6530" w:author="chaniaayulestari@outlook.com" w:date="2021-11-13T20:37:00Z"/>
          <w:b/>
          <w:bCs/>
        </w:rPr>
      </w:pPr>
    </w:p>
    <w:p w14:paraId="26212DD4" w14:textId="61E7F72E" w:rsidR="006A1DDD" w:rsidRDefault="006A1DDD">
      <w:pPr>
        <w:rPr>
          <w:ins w:id="6531" w:author="chaniaayulestari@outlook.com" w:date="2021-11-13T20:37:00Z"/>
          <w:b/>
          <w:bCs/>
        </w:rPr>
      </w:pPr>
    </w:p>
    <w:p w14:paraId="1B027F66" w14:textId="49DE1DCF" w:rsidR="006A1DDD" w:rsidRDefault="006A1DDD">
      <w:pPr>
        <w:rPr>
          <w:ins w:id="6532" w:author="chaniaayulestari@outlook.com" w:date="2021-11-13T20:37:00Z"/>
          <w:b/>
          <w:bCs/>
        </w:rPr>
      </w:pPr>
    </w:p>
    <w:p w14:paraId="692A590D" w14:textId="18A7332C" w:rsidR="006A1DDD" w:rsidRDefault="006A1DDD">
      <w:pPr>
        <w:rPr>
          <w:ins w:id="6533" w:author="chaniaayulestari@outlook.com" w:date="2021-11-13T20:37:00Z"/>
          <w:b/>
          <w:bCs/>
        </w:rPr>
      </w:pPr>
    </w:p>
    <w:p w14:paraId="6162E497" w14:textId="77777777" w:rsidR="006A1DDD" w:rsidRDefault="006A1DDD">
      <w:pPr>
        <w:rPr>
          <w:ins w:id="6534" w:author="chaniaayulestari@outlook.com" w:date="2021-11-13T20:37:00Z"/>
          <w:b/>
          <w:bCs/>
        </w:rPr>
        <w:pPrChange w:id="6535" w:author="Rafi Aziizi" w:date="2021-11-13T18:31:00Z">
          <w:pPr>
            <w:ind w:left="66"/>
          </w:pPr>
        </w:pPrChange>
      </w:pPr>
    </w:p>
    <w:p w14:paraId="6367E125" w14:textId="6F0E2F5F" w:rsidR="000C638F" w:rsidDel="00E51900" w:rsidRDefault="000C638F">
      <w:pPr>
        <w:rPr>
          <w:ins w:id="6536" w:author="chaniaayulestari@outlook.com" w:date="2021-11-13T16:43:00Z"/>
          <w:del w:id="6537" w:author="Rafi Aziizi" w:date="2021-11-13T18:31:00Z"/>
          <w:b/>
          <w:bCs/>
        </w:rPr>
        <w:pPrChange w:id="6538" w:author="Rafi Aziizi" w:date="2021-11-13T18:31:00Z">
          <w:pPr>
            <w:ind w:left="66"/>
          </w:pPr>
        </w:pPrChange>
      </w:pPr>
    </w:p>
    <w:p w14:paraId="4C33EA81" w14:textId="0E3C3B7D" w:rsidR="000C638F" w:rsidDel="00E51900" w:rsidRDefault="000C638F">
      <w:pPr>
        <w:rPr>
          <w:ins w:id="6539" w:author="chaniaayulestari@outlook.com" w:date="2021-11-13T16:43:00Z"/>
          <w:del w:id="6540" w:author="Rafi Aziizi" w:date="2021-11-13T18:31:00Z"/>
          <w:b/>
          <w:bCs/>
        </w:rPr>
        <w:pPrChange w:id="6541" w:author="Rafi Aziizi" w:date="2021-11-13T18:31:00Z">
          <w:pPr>
            <w:ind w:left="66"/>
          </w:pPr>
        </w:pPrChange>
      </w:pPr>
    </w:p>
    <w:p w14:paraId="7B341AEE" w14:textId="37C2D425" w:rsidR="000C638F" w:rsidDel="00E51900" w:rsidRDefault="000C638F">
      <w:pPr>
        <w:rPr>
          <w:ins w:id="6542" w:author="chaniaayulestari@outlook.com" w:date="2021-11-13T16:43:00Z"/>
          <w:del w:id="6543" w:author="Rafi Aziizi" w:date="2021-11-13T18:31:00Z"/>
          <w:b/>
          <w:bCs/>
        </w:rPr>
        <w:pPrChange w:id="6544" w:author="Rafi Aziizi" w:date="2021-11-13T18:31:00Z">
          <w:pPr>
            <w:ind w:left="66"/>
          </w:pPr>
        </w:pPrChange>
      </w:pPr>
    </w:p>
    <w:p w14:paraId="4D7DFF43" w14:textId="48516FF3" w:rsidR="000C638F" w:rsidDel="00E51900" w:rsidRDefault="000C638F">
      <w:pPr>
        <w:rPr>
          <w:ins w:id="6545" w:author="chaniaayulestari@outlook.com" w:date="2021-11-13T16:43:00Z"/>
          <w:del w:id="6546" w:author="Rafi Aziizi" w:date="2021-11-13T18:31:00Z"/>
          <w:b/>
          <w:bCs/>
        </w:rPr>
        <w:pPrChange w:id="6547" w:author="Rafi Aziizi" w:date="2021-11-13T18:31:00Z">
          <w:pPr>
            <w:ind w:left="66"/>
          </w:pPr>
        </w:pPrChange>
      </w:pPr>
    </w:p>
    <w:p w14:paraId="79F638A4" w14:textId="77409551" w:rsidR="000C638F" w:rsidDel="00E51900" w:rsidRDefault="000C638F">
      <w:pPr>
        <w:rPr>
          <w:ins w:id="6548" w:author="chaniaayulestari@outlook.com" w:date="2021-11-13T16:43:00Z"/>
          <w:del w:id="6549" w:author="Rafi Aziizi" w:date="2021-11-13T18:31:00Z"/>
          <w:b/>
          <w:bCs/>
        </w:rPr>
        <w:pPrChange w:id="6550" w:author="Rafi Aziizi" w:date="2021-11-13T18:31:00Z">
          <w:pPr>
            <w:ind w:left="66"/>
          </w:pPr>
        </w:pPrChange>
      </w:pPr>
    </w:p>
    <w:p w14:paraId="5E2D5F50" w14:textId="03AD2EAE" w:rsidR="000C638F" w:rsidDel="00E51900" w:rsidRDefault="000C638F">
      <w:pPr>
        <w:rPr>
          <w:ins w:id="6551" w:author="chaniaayulestari@outlook.com" w:date="2021-11-13T16:43:00Z"/>
          <w:del w:id="6552" w:author="Rafi Aziizi" w:date="2021-11-13T18:31:00Z"/>
          <w:b/>
          <w:bCs/>
        </w:rPr>
        <w:pPrChange w:id="6553" w:author="Rafi Aziizi" w:date="2021-11-13T18:31:00Z">
          <w:pPr>
            <w:ind w:left="66"/>
          </w:pPr>
        </w:pPrChange>
      </w:pPr>
    </w:p>
    <w:p w14:paraId="0592FDB8" w14:textId="7CB7311B" w:rsidR="000C638F" w:rsidDel="00E51900" w:rsidRDefault="00F658E0">
      <w:pPr>
        <w:pStyle w:val="ListParagraph"/>
        <w:ind w:left="66"/>
        <w:rPr>
          <w:ins w:id="6554" w:author="chaniaayulestari@outlook.com" w:date="2021-11-13T16:43:00Z"/>
          <w:del w:id="6555" w:author="Rafi Aziizi" w:date="2021-11-13T18:31:00Z"/>
          <w:b/>
          <w:bCs/>
        </w:rPr>
        <w:pPrChange w:id="6556" w:author="Rafi Aziizi" w:date="2021-11-13T18:31:00Z">
          <w:pPr>
            <w:pStyle w:val="ListParagraph"/>
            <w:numPr>
              <w:numId w:val="117"/>
            </w:numPr>
            <w:ind w:left="426" w:hanging="360"/>
          </w:pPr>
        </w:pPrChange>
      </w:pPr>
      <w:ins w:id="6557" w:author="Rafi Aziizi" w:date="2021-11-13T18:31:00Z">
        <w:del w:id="6558" w:author="chaniaayulestari@outlook.com" w:date="2021-11-13T20:37:00Z">
          <w:r w:rsidDel="006A1DDD">
            <w:rPr>
              <w:noProof/>
            </w:rPr>
          </w:r>
        </w:del>
      </w:ins>
      <w:del w:id="6559" w:author="chaniaayulestari@outlook.com" w:date="2021-11-13T20:37:00Z">
        <w:r w:rsidDel="006A1DDD">
          <w:pict w14:anchorId="7D9053FE">
            <v:shape id="Text Box 511" o:spid="_x0000_s216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GVNA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" stroked="f">
              <v:textbox style="mso-next-textbox:#Text Box 511;mso-fit-shape-to-text:t" inset="0,0,0,0">
                <w:txbxContent>
                  <w:p w14:paraId="5E27489F" w14:textId="0F5BBA9E" w:rsidR="00E51900" w:rsidRPr="00EF6743" w:rsidRDefault="00E51900">
                    <w:pPr>
                      <w:pStyle w:val="Caption"/>
                      <w:jc w:val="center"/>
                      <w:rPr>
                        <w:noProof/>
                      </w:rPr>
                      <w:pPrChange w:id="6560" w:author="chaniaayulestari@outlook.com" w:date="2021-11-13T16:43:00Z">
                        <w:pPr>
                          <w:ind w:left="66"/>
                        </w:pPr>
                      </w:pPrChange>
                    </w:pPr>
                  </w:p>
                </w:txbxContent>
              </v:textbox>
              <w10:anchorlock/>
            </v:shape>
          </w:pict>
        </w:r>
      </w:del>
    </w:p>
    <w:p w14:paraId="1BEB677B" w14:textId="77777777" w:rsidR="000C638F" w:rsidRPr="00E51900" w:rsidRDefault="000C638F">
      <w:pPr>
        <w:rPr>
          <w:ins w:id="6561" w:author="chaniaayulestari@outlook.com" w:date="2021-11-13T16:43:00Z"/>
          <w:b/>
          <w:bCs/>
          <w:rPrChange w:id="6562" w:author="Rafi Aziizi" w:date="2021-11-13T18:31:00Z">
            <w:rPr>
              <w:ins w:id="6563" w:author="chaniaayulestari@outlook.com" w:date="2021-11-13T16:43:00Z"/>
            </w:rPr>
          </w:rPrChange>
        </w:rPr>
        <w:pPrChange w:id="6564"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6565" w:author="chaniaayulestari@outlook.com" w:date="2021-11-13T16:38:00Z"/>
          <w:b/>
          <w:bCs/>
        </w:rPr>
      </w:pPr>
      <w:ins w:id="6566" w:author="Rafi Aziizi" w:date="2021-11-13T12:12:00Z">
        <w:r w:rsidRPr="002040D9">
          <w:rPr>
            <w:b/>
            <w:bCs/>
            <w:rPrChange w:id="6567" w:author="chaniaayulestari@outlook.com" w:date="2021-11-13T15:20:00Z">
              <w:rPr/>
            </w:rPrChange>
          </w:rPr>
          <w:lastRenderedPageBreak/>
          <w:t>Cetak Riwayat Absensi Anggota Kelas</w:t>
        </w:r>
      </w:ins>
    </w:p>
    <w:p w14:paraId="7757E37F" w14:textId="77777777" w:rsidR="006A1DDD" w:rsidRDefault="00A9216A" w:rsidP="006A1DDD">
      <w:pPr>
        <w:keepNext/>
        <w:rPr>
          <w:ins w:id="6568" w:author="chaniaayulestari@outlook.com" w:date="2021-11-13T20:38:00Z"/>
        </w:rPr>
        <w:pPrChange w:id="6569" w:author="chaniaayulestari@outlook.com" w:date="2021-11-13T20:38:00Z">
          <w:pPr>
            <w:keepNext/>
          </w:pPr>
        </w:pPrChange>
      </w:pPr>
      <w:ins w:id="6570" w:author="chaniaayulestari@outlook.com" w:date="2021-11-13T17:35:00Z">
        <w:r>
          <w:rPr>
            <w:noProof/>
          </w:rPr>
          <w:drawing>
            <wp:inline distT="0" distB="0" distL="0" distR="0" wp14:anchorId="06FB091C" wp14:editId="545F6FA1">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2E8FE61D" w:rsidR="00224DD9" w:rsidRDefault="006A1DDD" w:rsidP="006A1DDD">
      <w:pPr>
        <w:pStyle w:val="Caption"/>
        <w:jc w:val="center"/>
        <w:rPr>
          <w:ins w:id="6571" w:author="chaniaayulestari@outlook.com" w:date="2021-11-13T19:46:00Z"/>
        </w:rPr>
        <w:pPrChange w:id="6572" w:author="chaniaayulestari@outlook.com" w:date="2021-11-13T20:38:00Z">
          <w:pPr/>
        </w:pPrChange>
      </w:pPr>
      <w:bookmarkStart w:id="6573" w:name="_Toc87731471"/>
      <w:ins w:id="6574" w:author="chaniaayulestari@outlook.com" w:date="2021-11-13T20:38:00Z">
        <w:r>
          <w:t xml:space="preserve">Gambar 3. </w:t>
        </w:r>
        <w:r>
          <w:fldChar w:fldCharType="begin"/>
        </w:r>
        <w:r>
          <w:instrText xml:space="preserve"> SEQ Gambar___3. \* ARABIC </w:instrText>
        </w:r>
      </w:ins>
      <w:r>
        <w:fldChar w:fldCharType="separate"/>
      </w:r>
      <w:ins w:id="6575" w:author="chaniaayulestari@outlook.com" w:date="2021-11-13T21:25:00Z">
        <w:r w:rsidR="00B46735">
          <w:rPr>
            <w:noProof/>
          </w:rPr>
          <w:t>36</w:t>
        </w:r>
      </w:ins>
      <w:ins w:id="6576" w:author="chaniaayulestari@outlook.com" w:date="2021-11-13T20:38:00Z">
        <w:r>
          <w:fldChar w:fldCharType="end"/>
        </w:r>
        <w:r>
          <w:t xml:space="preserve"> </w:t>
        </w:r>
        <w:r>
          <w:t>Sequence Diagram</w:t>
        </w:r>
        <w:r>
          <w:t xml:space="preserve"> Cetak riwayat Absensi Anggota Kelas</w:t>
        </w:r>
      </w:ins>
      <w:bookmarkEnd w:id="6573"/>
    </w:p>
    <w:p w14:paraId="7FB15AF3" w14:textId="691F6C31" w:rsidR="000C638F" w:rsidRPr="00E51900" w:rsidDel="006A1DDD" w:rsidRDefault="000C638F">
      <w:pPr>
        <w:rPr>
          <w:ins w:id="6577" w:author="Rafi Aziizi" w:date="2021-11-13T11:32:00Z"/>
          <w:del w:id="6578" w:author="chaniaayulestari@outlook.com" w:date="2021-11-13T20:38:00Z"/>
          <w:b/>
          <w:bCs/>
          <w:rPrChange w:id="6579" w:author="Rafi Aziizi" w:date="2021-11-13T18:32:00Z">
            <w:rPr>
              <w:ins w:id="6580" w:author="Rafi Aziizi" w:date="2021-11-13T11:32:00Z"/>
              <w:del w:id="6581" w:author="chaniaayulestari@outlook.com" w:date="2021-11-13T20:38:00Z"/>
            </w:rPr>
          </w:rPrChange>
        </w:rPr>
        <w:pPrChange w:id="6582"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6583" w:author="chaniaayulestari@outlook.com" w:date="2021-11-12T16:35:00Z"/>
        </w:rPr>
      </w:pPr>
    </w:p>
    <w:p w14:paraId="1A4CD18C" w14:textId="62D36810" w:rsidR="00194DFD" w:rsidDel="00FE2102" w:rsidRDefault="00194DFD" w:rsidP="000F4D3A">
      <w:pPr>
        <w:ind w:firstLine="426"/>
        <w:rPr>
          <w:del w:id="6584" w:author="chaniaayulestari@outlook.com" w:date="2021-11-12T16:35:00Z"/>
        </w:rPr>
      </w:pPr>
    </w:p>
    <w:p w14:paraId="44480713" w14:textId="634C2373" w:rsidR="00194DFD" w:rsidDel="00FE2102" w:rsidRDefault="00194DFD" w:rsidP="000F4D3A">
      <w:pPr>
        <w:ind w:firstLine="426"/>
        <w:rPr>
          <w:del w:id="6585" w:author="chaniaayulestari@outlook.com" w:date="2021-11-12T16:35:00Z"/>
        </w:rPr>
      </w:pPr>
    </w:p>
    <w:p w14:paraId="4732517F" w14:textId="7AF8D35B" w:rsidR="00194DFD" w:rsidDel="00FE2102" w:rsidRDefault="00194DFD" w:rsidP="000F4D3A">
      <w:pPr>
        <w:ind w:firstLine="426"/>
        <w:rPr>
          <w:del w:id="6586" w:author="chaniaayulestari@outlook.com" w:date="2021-11-12T16:35:00Z"/>
        </w:rPr>
      </w:pPr>
    </w:p>
    <w:p w14:paraId="2D6A33C2" w14:textId="36D14F6F" w:rsidR="00194DFD" w:rsidRPr="00194DFD" w:rsidDel="00FE2102" w:rsidRDefault="00194DFD" w:rsidP="000F4D3A">
      <w:pPr>
        <w:ind w:firstLine="426"/>
        <w:rPr>
          <w:del w:id="6587" w:author="chaniaayulestari@outlook.com" w:date="2021-11-12T16:35:00Z"/>
        </w:rPr>
      </w:pPr>
    </w:p>
    <w:p w14:paraId="4FD1F72F" w14:textId="20B0B840" w:rsidR="00194DFD" w:rsidDel="00FE2102" w:rsidRDefault="00F658E0" w:rsidP="001C1F40">
      <w:pPr>
        <w:rPr>
          <w:del w:id="6588" w:author="chaniaayulestari@outlook.com" w:date="2021-11-12T16:35:00Z"/>
          <w:lang w:val="id-ID"/>
        </w:rPr>
      </w:pPr>
      <w:del w:id="6589" w:author="chaniaayulestari@outlook.com" w:date="2021-11-12T16:35:00Z">
        <w:r>
          <w:rPr>
            <w:noProof/>
          </w:rPr>
          <w:pict w14:anchorId="17B89ECC">
            <v:shape id="Text Box 69" o:spid="_x0000_s2166" type="#_x0000_t202" style="position:absolute;left:0;text-align:left;margin-left:1.5pt;margin-top:379.4pt;width:396.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E51900" w:rsidRPr="009704AE" w:rsidRDefault="00E51900" w:rsidP="00194DFD">
                    <w:pPr>
                      <w:pStyle w:val="Caption"/>
                      <w:jc w:val="center"/>
                      <w:rPr>
                        <w:noProof/>
                        <w:sz w:val="24"/>
                        <w:szCs w:val="24"/>
                      </w:rPr>
                    </w:pPr>
                    <w:r>
                      <w:t xml:space="preserve">Gambar 3. </w:t>
                    </w:r>
                    <w:ins w:id="6590" w:author="chaniaayulestari@outlook.com" w:date="2021-11-13T13:45:00Z">
                      <w:r>
                        <w:fldChar w:fldCharType="begin"/>
                      </w:r>
                      <w:r>
                        <w:instrText xml:space="preserve"> SEQ Gambar_3. \* ARABIC </w:instrText>
                      </w:r>
                    </w:ins>
                    <w:r>
                      <w:fldChar w:fldCharType="separate"/>
                    </w:r>
                    <w:ins w:id="6591" w:author="chaniaayulestari@outlook.com" w:date="2021-11-13T13:45:00Z">
                      <w:r>
                        <w:rPr>
                          <w:noProof/>
                        </w:rPr>
                        <w:t>12</w:t>
                      </w:r>
                      <w:r>
                        <w:fldChar w:fldCharType="end"/>
                      </w:r>
                    </w:ins>
                    <w:del w:id="65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del>
      <w:del w:id="6593" w:author="chaniaayulestari@outlook.com" w:date="2021-11-12T16:35:00Z">
        <w:r w:rsidR="00194DFD" w:rsidDel="00FE2102">
          <w:rPr>
            <w:noProof/>
          </w:rPr>
          <w:drawing>
            <wp:anchor distT="0" distB="0" distL="114300" distR="114300" simplePos="0" relativeHeight="251741184" behindDoc="1" locked="0" layoutInCell="1" allowOverlap="1" wp14:anchorId="47CA93FE" wp14:editId="6C4A5B09">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6594" w:author="chaniaayulestari@outlook.com" w:date="2021-11-12T16:35:00Z"/>
          <w:lang w:val="id-ID"/>
        </w:rPr>
      </w:pPr>
    </w:p>
    <w:p w14:paraId="73C2216F" w14:textId="2712A4E7" w:rsidR="00194DFD" w:rsidDel="00FE2102" w:rsidRDefault="00194DFD" w:rsidP="001C1F40">
      <w:pPr>
        <w:rPr>
          <w:del w:id="6595" w:author="chaniaayulestari@outlook.com" w:date="2021-11-12T16:35:00Z"/>
          <w:lang w:val="id-ID"/>
        </w:rPr>
      </w:pPr>
    </w:p>
    <w:p w14:paraId="2FF34D34" w14:textId="114CF0DC" w:rsidR="00194DFD" w:rsidDel="00FE2102" w:rsidRDefault="00194DFD" w:rsidP="001C1F40">
      <w:pPr>
        <w:rPr>
          <w:del w:id="6596" w:author="chaniaayulestari@outlook.com" w:date="2021-11-12T16:35:00Z"/>
          <w:lang w:val="id-ID"/>
        </w:rPr>
      </w:pPr>
    </w:p>
    <w:p w14:paraId="551C3D0B" w14:textId="4FC0F193" w:rsidR="00A2766B" w:rsidDel="00FE2102" w:rsidRDefault="00A2766B" w:rsidP="001C1F40">
      <w:pPr>
        <w:rPr>
          <w:del w:id="6597" w:author="chaniaayulestari@outlook.com" w:date="2021-11-12T16:35:00Z"/>
          <w:lang w:val="id-ID"/>
        </w:rPr>
      </w:pPr>
    </w:p>
    <w:p w14:paraId="75D5EFB9" w14:textId="38008372" w:rsidR="00194DFD" w:rsidDel="00FE2102" w:rsidRDefault="00194DFD" w:rsidP="001C1F40">
      <w:pPr>
        <w:rPr>
          <w:del w:id="6598" w:author="chaniaayulestari@outlook.com" w:date="2021-11-12T16:35:00Z"/>
          <w:lang w:val="id-ID"/>
        </w:rPr>
      </w:pPr>
    </w:p>
    <w:p w14:paraId="33C9A278" w14:textId="06BF8D9A" w:rsidR="00194DFD" w:rsidDel="00FE2102" w:rsidRDefault="00194DFD" w:rsidP="001C1F40">
      <w:pPr>
        <w:rPr>
          <w:del w:id="6599" w:author="chaniaayulestari@outlook.com" w:date="2021-11-12T16:35:00Z"/>
          <w:lang w:val="id-ID"/>
        </w:rPr>
      </w:pPr>
    </w:p>
    <w:p w14:paraId="6866BA35" w14:textId="7DA7F09C" w:rsidR="00194DFD" w:rsidDel="00FE2102" w:rsidRDefault="00194DFD" w:rsidP="001C1F40">
      <w:pPr>
        <w:rPr>
          <w:del w:id="6600" w:author="chaniaayulestari@outlook.com" w:date="2021-11-12T16:35:00Z"/>
          <w:lang w:val="id-ID"/>
        </w:rPr>
      </w:pPr>
    </w:p>
    <w:p w14:paraId="20C2507A" w14:textId="2EC67C32" w:rsidR="00194DFD" w:rsidDel="00FE2102" w:rsidRDefault="00194DFD" w:rsidP="001C1F40">
      <w:pPr>
        <w:rPr>
          <w:del w:id="6601" w:author="chaniaayulestari@outlook.com" w:date="2021-11-12T16:35:00Z"/>
          <w:lang w:val="id-ID"/>
        </w:rPr>
      </w:pPr>
    </w:p>
    <w:p w14:paraId="6C3863D0" w14:textId="0F9756D2" w:rsidR="00194DFD" w:rsidDel="00FE2102" w:rsidRDefault="00194DFD" w:rsidP="001C1F40">
      <w:pPr>
        <w:rPr>
          <w:del w:id="6602" w:author="chaniaayulestari@outlook.com" w:date="2021-11-12T16:35:00Z"/>
          <w:lang w:val="id-ID"/>
        </w:rPr>
      </w:pPr>
    </w:p>
    <w:p w14:paraId="7E145509" w14:textId="3BEA62CC" w:rsidR="00194DFD" w:rsidDel="00FE2102" w:rsidRDefault="00194DFD" w:rsidP="001C1F40">
      <w:pPr>
        <w:rPr>
          <w:del w:id="6603" w:author="chaniaayulestari@outlook.com" w:date="2021-11-12T16:35:00Z"/>
          <w:lang w:val="id-ID"/>
        </w:rPr>
      </w:pPr>
    </w:p>
    <w:p w14:paraId="79AB0380" w14:textId="29DD01E7" w:rsidR="00194DFD" w:rsidDel="00FE2102" w:rsidRDefault="00194DFD" w:rsidP="001C1F40">
      <w:pPr>
        <w:rPr>
          <w:del w:id="6604" w:author="chaniaayulestari@outlook.com" w:date="2021-11-12T16:35:00Z"/>
          <w:lang w:val="id-ID"/>
        </w:rPr>
      </w:pPr>
    </w:p>
    <w:p w14:paraId="41096912" w14:textId="1E9ED3EF" w:rsidR="00194DFD" w:rsidDel="00FE2102" w:rsidRDefault="00194DFD" w:rsidP="001C1F40">
      <w:pPr>
        <w:rPr>
          <w:del w:id="6605" w:author="chaniaayulestari@outlook.com" w:date="2021-11-12T16:35:00Z"/>
          <w:lang w:val="id-ID"/>
        </w:rPr>
      </w:pPr>
    </w:p>
    <w:p w14:paraId="17F04DBC" w14:textId="78E2D1F3" w:rsidR="00194DFD" w:rsidDel="00FE2102" w:rsidRDefault="00194DFD" w:rsidP="001C1F40">
      <w:pPr>
        <w:rPr>
          <w:del w:id="6606" w:author="chaniaayulestari@outlook.com" w:date="2021-11-12T16:35:00Z"/>
          <w:lang w:val="id-ID"/>
        </w:rPr>
      </w:pPr>
    </w:p>
    <w:p w14:paraId="309D615F" w14:textId="4E354992" w:rsidR="00194DFD" w:rsidDel="00FE2102" w:rsidRDefault="00194DFD" w:rsidP="001C1F40">
      <w:pPr>
        <w:rPr>
          <w:del w:id="6607" w:author="chaniaayulestari@outlook.com" w:date="2021-11-12T16:35:00Z"/>
          <w:lang w:val="id-ID"/>
        </w:rPr>
      </w:pPr>
    </w:p>
    <w:p w14:paraId="330A84E3" w14:textId="6D544665" w:rsidR="00194DFD" w:rsidDel="00FE2102" w:rsidRDefault="00194DFD" w:rsidP="001C1F40">
      <w:pPr>
        <w:rPr>
          <w:del w:id="6608" w:author="chaniaayulestari@outlook.com" w:date="2021-11-12T16:35:00Z"/>
          <w:lang w:val="id-ID"/>
        </w:rPr>
      </w:pPr>
    </w:p>
    <w:p w14:paraId="42169407" w14:textId="551D8128" w:rsidR="00194DFD" w:rsidDel="00FE2102" w:rsidRDefault="00194DFD" w:rsidP="001C1F40">
      <w:pPr>
        <w:rPr>
          <w:del w:id="6609" w:author="chaniaayulestari@outlook.com" w:date="2021-11-12T16:35:00Z"/>
          <w:lang w:val="id-ID"/>
        </w:rPr>
      </w:pPr>
    </w:p>
    <w:p w14:paraId="7844DA8D" w14:textId="67F0CE18" w:rsidR="00194DFD" w:rsidDel="00FE2102" w:rsidRDefault="00194DFD" w:rsidP="001C1F40">
      <w:pPr>
        <w:rPr>
          <w:del w:id="6610" w:author="chaniaayulestari@outlook.com" w:date="2021-11-12T16:35:00Z"/>
          <w:lang w:val="id-ID"/>
        </w:rPr>
      </w:pPr>
    </w:p>
    <w:p w14:paraId="6C8D7AD5" w14:textId="679507EE" w:rsidR="00194DFD" w:rsidDel="00FF5489" w:rsidRDefault="00194DFD" w:rsidP="001C1F40">
      <w:pPr>
        <w:rPr>
          <w:del w:id="6611"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6612" w:author="Rafi Aziizi" w:date="2021-11-13T12:04:00Z">
            <w:rPr>
              <w:lang w:val="id-ID"/>
            </w:rPr>
          </w:rPrChange>
        </w:rPr>
      </w:pPr>
      <w:r w:rsidRPr="004822D0">
        <w:rPr>
          <w:b/>
          <w:bCs/>
          <w:rPrChange w:id="6613" w:author="Rafi Aziizi" w:date="2021-11-13T12:04:00Z">
            <w:rPr/>
          </w:rPrChange>
        </w:rPr>
        <w:t>Kelola Siswa</w:t>
      </w:r>
    </w:p>
    <w:p w14:paraId="1C27BF75" w14:textId="6BE7B094" w:rsidR="0083024D" w:rsidDel="00FF5489" w:rsidRDefault="0083024D">
      <w:pPr>
        <w:rPr>
          <w:del w:id="6614" w:author="Rafi Aziizi" w:date="2021-11-12T10:48:00Z"/>
        </w:rPr>
      </w:pPr>
      <w:r w:rsidRPr="005B28D5">
        <w:rPr>
          <w:i/>
        </w:rPr>
        <w:t>Sequence diagram</w:t>
      </w:r>
      <w:r>
        <w:t xml:space="preserve"> ini menjelaskan interaksi admin dengan sistem </w:t>
      </w:r>
      <w:ins w:id="6615"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6616"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w:t>
      </w:r>
      <w:del w:id="6617" w:author="chaniaayulestari@outlook.com" w:date="2021-11-13T20:40:00Z">
        <w:r w:rsidR="00194DFD" w:rsidDel="006A1DDD">
          <w:delText>13</w:delText>
        </w:r>
      </w:del>
      <w:ins w:id="6618" w:author="chaniaayulestari@outlook.com" w:date="2021-11-13T20:40:00Z">
        <w:r w:rsidR="006A1DDD">
          <w:t>37</w:t>
        </w:r>
      </w:ins>
      <w:r w:rsidR="00194DFD">
        <w:t>.</w:t>
      </w:r>
    </w:p>
    <w:p w14:paraId="62D90B1F" w14:textId="77777777" w:rsidR="00FF5489" w:rsidRPr="00194DFD" w:rsidRDefault="00FF5489" w:rsidP="0083024D">
      <w:pPr>
        <w:ind w:firstLine="426"/>
        <w:rPr>
          <w:ins w:id="6619" w:author="Rafi Aziizi" w:date="2021-11-13T11:33:00Z"/>
        </w:rPr>
      </w:pPr>
    </w:p>
    <w:p w14:paraId="7AE4C56C" w14:textId="66D1B56D" w:rsidR="00FF5489" w:rsidRDefault="006A1DDD" w:rsidP="002040D9">
      <w:pPr>
        <w:pStyle w:val="ListParagraph"/>
        <w:numPr>
          <w:ilvl w:val="0"/>
          <w:numId w:val="117"/>
        </w:numPr>
        <w:ind w:left="426"/>
        <w:rPr>
          <w:ins w:id="6620" w:author="chaniaayulestari@outlook.com" w:date="2021-11-13T16:44:00Z"/>
          <w:b/>
          <w:bCs/>
        </w:rPr>
      </w:pPr>
      <w:ins w:id="6621" w:author="chaniaayulestari@outlook.com" w:date="2021-11-13T20:39:00Z">
        <w:r>
          <w:rPr>
            <w:noProof/>
          </w:rPr>
          <w:pict w14:anchorId="1894230D">
            <v:shape id="_x0000_s2238" type="#_x0000_t202" style="position:absolute;left:0;text-align:left;margin-left:-.35pt;margin-top:306.7pt;width:396.85pt;height:.05pt;z-index:251768320;mso-position-horizontal-relative:text;mso-position-vertical-relative:text" stroked="f">
              <v:textbox style="mso-next-textbox:#_x0000_s2238;mso-fit-shape-to-text:t" inset="0,0,0,0">
                <w:txbxContent>
                  <w:p w14:paraId="5AD110AF" w14:textId="019B9DE3" w:rsidR="006A1DDD" w:rsidRPr="006A1DDD" w:rsidRDefault="006A1DDD" w:rsidP="006A1DDD">
                    <w:pPr>
                      <w:pStyle w:val="Caption"/>
                      <w:jc w:val="center"/>
                      <w:rPr>
                        <w:rPrChange w:id="6622" w:author="chaniaayulestari@outlook.com" w:date="2021-11-13T20:40:00Z">
                          <w:rPr>
                            <w:noProof/>
                          </w:rPr>
                        </w:rPrChange>
                      </w:rPr>
                      <w:pPrChange w:id="6623" w:author="chaniaayulestari@outlook.com" w:date="2021-11-13T20:40:00Z">
                        <w:pPr>
                          <w:pStyle w:val="ListParagraph"/>
                          <w:numPr>
                            <w:numId w:val="117"/>
                          </w:numPr>
                          <w:ind w:left="426" w:hanging="360"/>
                        </w:pPr>
                      </w:pPrChange>
                    </w:pPr>
                    <w:bookmarkStart w:id="6624" w:name="_Toc87729284"/>
                    <w:bookmarkStart w:id="6625" w:name="_Toc87731472"/>
                    <w:ins w:id="6626" w:author="chaniaayulestari@outlook.com" w:date="2021-11-13T20:39:00Z">
                      <w:r>
                        <w:t xml:space="preserve">Gambar 3. </w:t>
                      </w:r>
                      <w:r>
                        <w:fldChar w:fldCharType="begin"/>
                      </w:r>
                      <w:r>
                        <w:instrText xml:space="preserve"> SEQ Gambar___3. \* ARABIC </w:instrText>
                      </w:r>
                    </w:ins>
                    <w:r>
                      <w:fldChar w:fldCharType="separate"/>
                    </w:r>
                    <w:ins w:id="6627" w:author="chaniaayulestari@outlook.com" w:date="2021-11-13T21:25:00Z">
                      <w:r w:rsidR="00B46735">
                        <w:rPr>
                          <w:noProof/>
                        </w:rPr>
                        <w:t>37</w:t>
                      </w:r>
                    </w:ins>
                    <w:ins w:id="6628" w:author="chaniaayulestari@outlook.com" w:date="2021-11-13T20:39:00Z">
                      <w:r>
                        <w:fldChar w:fldCharType="end"/>
                      </w:r>
                      <w:r>
                        <w:t xml:space="preserve"> </w:t>
                      </w:r>
                      <w:r w:rsidRPr="00962FB9">
                        <w:t>Sequence Diagram</w:t>
                      </w:r>
                      <w:r>
                        <w:t xml:space="preserve"> Lihat</w:t>
                      </w:r>
                    </w:ins>
                    <w:ins w:id="6629" w:author="chaniaayulestari@outlook.com" w:date="2021-11-13T20:40:00Z">
                      <w:r>
                        <w:t xml:space="preserve"> Data Siswa</w:t>
                      </w:r>
                    </w:ins>
                    <w:bookmarkEnd w:id="6624"/>
                    <w:bookmarkEnd w:id="6625"/>
                  </w:p>
                </w:txbxContent>
              </v:textbox>
            </v:shape>
          </w:pict>
        </w:r>
      </w:ins>
      <w:ins w:id="6630" w:author="Rafi Aziizi" w:date="2021-11-13T18:33:00Z">
        <w:r>
          <w:rPr>
            <w:noProof/>
          </w:rPr>
          <w:drawing>
            <wp:anchor distT="0" distB="0" distL="114300" distR="114300" simplePos="0" relativeHeight="251934720" behindDoc="1" locked="0" layoutInCell="1" allowOverlap="1" wp14:anchorId="1575EA17" wp14:editId="7B936984">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6631" w:author="chaniaayulestari@outlook.com" w:date="2021-11-13T16:44:00Z">
        <w:del w:id="6632" w:author="Rafi Aziizi" w:date="2021-11-13T18:33:00Z">
          <w:r w:rsidR="00F96C5E" w:rsidDel="00E51900">
            <w:rPr>
              <w:noProof/>
            </w:rPr>
            <w:drawing>
              <wp:inline distT="0" distB="0" distL="0" distR="0" wp14:anchorId="20DBEE32" wp14:editId="6143F9E4">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6633" w:author="Rafi Aziizi" w:date="2021-11-13T11:33:00Z">
        <w:r w:rsidR="00FF5489" w:rsidRPr="002040D9">
          <w:rPr>
            <w:b/>
            <w:bCs/>
            <w:noProof/>
            <w:rPrChange w:id="6634" w:author="chaniaayulestari@outlook.com" w:date="2021-11-13T15:20:00Z">
              <w:rPr>
                <w:noProof/>
              </w:rPr>
            </w:rPrChange>
          </w:rPr>
          <w:t>Lihat Siswa</w:t>
        </w:r>
      </w:ins>
    </w:p>
    <w:p w14:paraId="76774841" w14:textId="4889491F" w:rsidR="006A1DDD" w:rsidRDefault="006A1DDD">
      <w:pPr>
        <w:ind w:left="66"/>
        <w:rPr>
          <w:ins w:id="6635" w:author="chaniaayulestari@outlook.com" w:date="2021-11-13T20:38:00Z"/>
          <w:b/>
          <w:bCs/>
        </w:rPr>
      </w:pPr>
    </w:p>
    <w:p w14:paraId="1E6BF354" w14:textId="77777777" w:rsidR="006A1DDD" w:rsidRDefault="006A1DDD">
      <w:pPr>
        <w:ind w:left="66"/>
        <w:rPr>
          <w:ins w:id="6636" w:author="chaniaayulestari@outlook.com" w:date="2021-11-13T20:38:00Z"/>
          <w:b/>
          <w:bCs/>
        </w:rPr>
      </w:pPr>
    </w:p>
    <w:p w14:paraId="175B46B2" w14:textId="77777777" w:rsidR="006A1DDD" w:rsidRDefault="006A1DDD">
      <w:pPr>
        <w:ind w:left="66"/>
        <w:rPr>
          <w:ins w:id="6637" w:author="chaniaayulestari@outlook.com" w:date="2021-11-13T20:38:00Z"/>
          <w:b/>
          <w:bCs/>
        </w:rPr>
      </w:pPr>
    </w:p>
    <w:p w14:paraId="47A9C234" w14:textId="77777777" w:rsidR="006A1DDD" w:rsidRDefault="006A1DDD">
      <w:pPr>
        <w:ind w:left="66"/>
        <w:rPr>
          <w:ins w:id="6638" w:author="chaniaayulestari@outlook.com" w:date="2021-11-13T20:38:00Z"/>
          <w:b/>
          <w:bCs/>
        </w:rPr>
      </w:pPr>
    </w:p>
    <w:p w14:paraId="567B7503" w14:textId="77777777" w:rsidR="006A1DDD" w:rsidRDefault="006A1DDD">
      <w:pPr>
        <w:ind w:left="66"/>
        <w:rPr>
          <w:ins w:id="6639" w:author="chaniaayulestari@outlook.com" w:date="2021-11-13T20:38:00Z"/>
          <w:b/>
          <w:bCs/>
        </w:rPr>
      </w:pPr>
    </w:p>
    <w:p w14:paraId="4218388D" w14:textId="77777777" w:rsidR="006A1DDD" w:rsidRDefault="006A1DDD">
      <w:pPr>
        <w:ind w:left="66"/>
        <w:rPr>
          <w:ins w:id="6640" w:author="chaniaayulestari@outlook.com" w:date="2021-11-13T20:38:00Z"/>
          <w:b/>
          <w:bCs/>
        </w:rPr>
      </w:pPr>
    </w:p>
    <w:p w14:paraId="11726E10" w14:textId="77777777" w:rsidR="006A1DDD" w:rsidRDefault="006A1DDD">
      <w:pPr>
        <w:ind w:left="66"/>
        <w:rPr>
          <w:ins w:id="6641" w:author="chaniaayulestari@outlook.com" w:date="2021-11-13T20:38:00Z"/>
          <w:b/>
          <w:bCs/>
        </w:rPr>
      </w:pPr>
    </w:p>
    <w:p w14:paraId="6F5524A9" w14:textId="77777777" w:rsidR="006A1DDD" w:rsidRDefault="006A1DDD">
      <w:pPr>
        <w:ind w:left="66"/>
        <w:rPr>
          <w:ins w:id="6642" w:author="chaniaayulestari@outlook.com" w:date="2021-11-13T20:38:00Z"/>
          <w:b/>
          <w:bCs/>
        </w:rPr>
      </w:pPr>
    </w:p>
    <w:p w14:paraId="49ACABE1" w14:textId="77777777" w:rsidR="006A1DDD" w:rsidRDefault="006A1DDD">
      <w:pPr>
        <w:ind w:left="66"/>
        <w:rPr>
          <w:ins w:id="6643" w:author="chaniaayulestari@outlook.com" w:date="2021-11-13T20:38:00Z"/>
          <w:b/>
          <w:bCs/>
        </w:rPr>
      </w:pPr>
    </w:p>
    <w:p w14:paraId="57422C95" w14:textId="61524B48" w:rsidR="00F96C5E" w:rsidDel="00E51900" w:rsidRDefault="00F96C5E" w:rsidP="00F96C5E">
      <w:pPr>
        <w:ind w:left="66"/>
        <w:rPr>
          <w:ins w:id="6644" w:author="chaniaayulestari@outlook.com" w:date="2021-11-13T16:44:00Z"/>
          <w:del w:id="6645" w:author="Rafi Aziizi" w:date="2021-11-13T18:33:00Z"/>
          <w:b/>
          <w:bCs/>
        </w:rPr>
      </w:pPr>
    </w:p>
    <w:p w14:paraId="7EA0987A" w14:textId="1FC6C7A7" w:rsidR="00F96C5E" w:rsidDel="00E51900" w:rsidRDefault="00F96C5E">
      <w:pPr>
        <w:rPr>
          <w:ins w:id="6646" w:author="chaniaayulestari@outlook.com" w:date="2021-11-13T16:44:00Z"/>
          <w:del w:id="6647" w:author="Rafi Aziizi" w:date="2021-11-13T18:33:00Z"/>
          <w:b/>
          <w:bCs/>
        </w:rPr>
        <w:pPrChange w:id="6648" w:author="Rafi Aziizi" w:date="2021-11-13T18:33:00Z">
          <w:pPr>
            <w:ind w:left="66"/>
          </w:pPr>
        </w:pPrChange>
      </w:pPr>
    </w:p>
    <w:p w14:paraId="22C96584" w14:textId="27E6212C" w:rsidR="00F96C5E" w:rsidDel="00E51900" w:rsidRDefault="00F96C5E">
      <w:pPr>
        <w:rPr>
          <w:ins w:id="6649" w:author="chaniaayulestari@outlook.com" w:date="2021-11-13T16:44:00Z"/>
          <w:del w:id="6650" w:author="Rafi Aziizi" w:date="2021-11-13T18:33:00Z"/>
          <w:b/>
          <w:bCs/>
        </w:rPr>
        <w:pPrChange w:id="6651" w:author="Rafi Aziizi" w:date="2021-11-13T18:33:00Z">
          <w:pPr>
            <w:ind w:left="66"/>
          </w:pPr>
        </w:pPrChange>
      </w:pPr>
    </w:p>
    <w:p w14:paraId="268C1F37" w14:textId="42934C22" w:rsidR="00F96C5E" w:rsidDel="00E51900" w:rsidRDefault="00F96C5E">
      <w:pPr>
        <w:rPr>
          <w:ins w:id="6652" w:author="chaniaayulestari@outlook.com" w:date="2021-11-13T16:44:00Z"/>
          <w:del w:id="6653" w:author="Rafi Aziizi" w:date="2021-11-13T18:33:00Z"/>
          <w:b/>
          <w:bCs/>
        </w:rPr>
        <w:pPrChange w:id="6654" w:author="Rafi Aziizi" w:date="2021-11-13T18:33:00Z">
          <w:pPr>
            <w:ind w:left="66"/>
          </w:pPr>
        </w:pPrChange>
      </w:pPr>
    </w:p>
    <w:p w14:paraId="69BCCC41" w14:textId="27DC8234" w:rsidR="00F96C5E" w:rsidDel="00E51900" w:rsidRDefault="00F96C5E">
      <w:pPr>
        <w:rPr>
          <w:ins w:id="6655" w:author="chaniaayulestari@outlook.com" w:date="2021-11-13T16:44:00Z"/>
          <w:del w:id="6656" w:author="Rafi Aziizi" w:date="2021-11-13T18:33:00Z"/>
          <w:b/>
          <w:bCs/>
        </w:rPr>
        <w:pPrChange w:id="6657" w:author="Rafi Aziizi" w:date="2021-11-13T18:33:00Z">
          <w:pPr>
            <w:ind w:left="66"/>
          </w:pPr>
        </w:pPrChange>
      </w:pPr>
    </w:p>
    <w:p w14:paraId="6B979827" w14:textId="517BD42A" w:rsidR="00F96C5E" w:rsidDel="00E51900" w:rsidRDefault="00F96C5E">
      <w:pPr>
        <w:rPr>
          <w:ins w:id="6658" w:author="chaniaayulestari@outlook.com" w:date="2021-11-13T16:44:00Z"/>
          <w:del w:id="6659" w:author="Rafi Aziizi" w:date="2021-11-13T18:33:00Z"/>
          <w:b/>
          <w:bCs/>
        </w:rPr>
        <w:pPrChange w:id="6660" w:author="Rafi Aziizi" w:date="2021-11-13T18:33:00Z">
          <w:pPr>
            <w:ind w:left="66"/>
          </w:pPr>
        </w:pPrChange>
      </w:pPr>
    </w:p>
    <w:p w14:paraId="05A75349" w14:textId="16872FD8" w:rsidR="00F96C5E" w:rsidDel="00E51900" w:rsidRDefault="00F96C5E">
      <w:pPr>
        <w:rPr>
          <w:ins w:id="6661" w:author="chaniaayulestari@outlook.com" w:date="2021-11-13T16:44:00Z"/>
          <w:del w:id="6662" w:author="Rafi Aziizi" w:date="2021-11-13T18:33:00Z"/>
          <w:b/>
          <w:bCs/>
        </w:rPr>
        <w:pPrChange w:id="6663" w:author="Rafi Aziizi" w:date="2021-11-13T18:33:00Z">
          <w:pPr>
            <w:ind w:left="66"/>
          </w:pPr>
        </w:pPrChange>
      </w:pPr>
    </w:p>
    <w:p w14:paraId="5BDBBC36" w14:textId="5B432A1D" w:rsidR="00F96C5E" w:rsidDel="00E51900" w:rsidRDefault="00F96C5E">
      <w:pPr>
        <w:rPr>
          <w:ins w:id="6664" w:author="chaniaayulestari@outlook.com" w:date="2021-11-13T16:44:00Z"/>
          <w:del w:id="6665" w:author="Rafi Aziizi" w:date="2021-11-13T18:33:00Z"/>
          <w:b/>
          <w:bCs/>
        </w:rPr>
        <w:pPrChange w:id="6666" w:author="Rafi Aziizi" w:date="2021-11-13T18:33:00Z">
          <w:pPr>
            <w:ind w:left="66"/>
          </w:pPr>
        </w:pPrChange>
      </w:pPr>
    </w:p>
    <w:p w14:paraId="2C70708E" w14:textId="3AB380AA" w:rsidR="00F96C5E" w:rsidDel="00E51900" w:rsidRDefault="00F96C5E">
      <w:pPr>
        <w:rPr>
          <w:ins w:id="6667" w:author="chaniaayulestari@outlook.com" w:date="2021-11-13T16:44:00Z"/>
          <w:del w:id="6668" w:author="Rafi Aziizi" w:date="2021-11-13T18:33:00Z"/>
          <w:b/>
          <w:bCs/>
        </w:rPr>
        <w:pPrChange w:id="6669" w:author="Rafi Aziizi" w:date="2021-11-13T18:33:00Z">
          <w:pPr>
            <w:ind w:left="66"/>
          </w:pPr>
        </w:pPrChange>
      </w:pPr>
    </w:p>
    <w:p w14:paraId="7B9DF415" w14:textId="135BC357" w:rsidR="00F96C5E" w:rsidDel="00E51900" w:rsidRDefault="00F96C5E">
      <w:pPr>
        <w:rPr>
          <w:ins w:id="6670" w:author="chaniaayulestari@outlook.com" w:date="2021-11-13T16:44:00Z"/>
          <w:del w:id="6671" w:author="Rafi Aziizi" w:date="2021-11-13T18:33:00Z"/>
          <w:b/>
          <w:bCs/>
        </w:rPr>
        <w:pPrChange w:id="6672" w:author="Rafi Aziizi" w:date="2021-11-13T18:33:00Z">
          <w:pPr>
            <w:ind w:left="66"/>
          </w:pPr>
        </w:pPrChange>
      </w:pPr>
    </w:p>
    <w:p w14:paraId="0A5268ED" w14:textId="4261A251" w:rsidR="00F96C5E" w:rsidDel="00E51900" w:rsidRDefault="00F96C5E">
      <w:pPr>
        <w:rPr>
          <w:ins w:id="6673" w:author="chaniaayulestari@outlook.com" w:date="2021-11-13T16:44:00Z"/>
          <w:del w:id="6674" w:author="Rafi Aziizi" w:date="2021-11-13T18:33:00Z"/>
          <w:b/>
          <w:bCs/>
        </w:rPr>
        <w:pPrChange w:id="6675" w:author="Rafi Aziizi" w:date="2021-11-13T18:33:00Z">
          <w:pPr>
            <w:ind w:left="66"/>
          </w:pPr>
        </w:pPrChange>
      </w:pPr>
    </w:p>
    <w:p w14:paraId="2F96E1B1" w14:textId="369CE2BB" w:rsidR="00F96C5E" w:rsidDel="00E51900" w:rsidRDefault="00F96C5E">
      <w:pPr>
        <w:rPr>
          <w:ins w:id="6676" w:author="chaniaayulestari@outlook.com" w:date="2021-11-13T16:44:00Z"/>
          <w:del w:id="6677" w:author="Rafi Aziizi" w:date="2021-11-13T18:33:00Z"/>
          <w:b/>
          <w:bCs/>
        </w:rPr>
        <w:pPrChange w:id="6678" w:author="Rafi Aziizi" w:date="2021-11-13T18:33:00Z">
          <w:pPr>
            <w:ind w:left="66"/>
          </w:pPr>
        </w:pPrChange>
      </w:pPr>
    </w:p>
    <w:p w14:paraId="71A0FAD5" w14:textId="3BB2E997" w:rsidR="00F96C5E" w:rsidDel="00E51900" w:rsidRDefault="00F96C5E">
      <w:pPr>
        <w:rPr>
          <w:ins w:id="6679" w:author="chaniaayulestari@outlook.com" w:date="2021-11-13T16:44:00Z"/>
          <w:del w:id="6680" w:author="Rafi Aziizi" w:date="2021-11-13T18:33:00Z"/>
          <w:b/>
          <w:bCs/>
        </w:rPr>
        <w:pPrChange w:id="6681" w:author="Rafi Aziizi" w:date="2021-11-13T18:33:00Z">
          <w:pPr>
            <w:ind w:left="66"/>
          </w:pPr>
        </w:pPrChange>
      </w:pPr>
    </w:p>
    <w:p w14:paraId="3AC2D515" w14:textId="5F756CFB" w:rsidR="00F96C5E" w:rsidRDefault="00F96C5E">
      <w:pPr>
        <w:ind w:left="66"/>
        <w:rPr>
          <w:ins w:id="6682" w:author="chaniaayulestari@outlook.com" w:date="2021-11-13T16:44:00Z"/>
          <w:b/>
          <w:bCs/>
        </w:rPr>
      </w:pPr>
    </w:p>
    <w:p w14:paraId="78F8C11B" w14:textId="73345863" w:rsidR="00F96C5E" w:rsidRDefault="00D87377" w:rsidP="00F96C5E">
      <w:pPr>
        <w:ind w:left="66"/>
        <w:rPr>
          <w:ins w:id="6683" w:author="chaniaayulestari@outlook.com" w:date="2021-11-13T20:39:00Z"/>
        </w:rPr>
      </w:pPr>
      <w:del w:id="6684" w:author="chaniaayulestari@outlook.com" w:date="2021-11-13T20:39:00Z">
        <w:r w:rsidDel="006A1DDD">
          <w:pict w14:anchorId="327FAE7F">
            <v:shape id="_x0000_i1387" type="#_x0000_t75" style="width:396.45pt;height:3.75pt">
              <v:imagedata croptop="-65520f" cropbottom="65520f"/>
            </v:shape>
          </w:pict>
        </w:r>
      </w:del>
    </w:p>
    <w:p w14:paraId="3A2FBA16" w14:textId="5402BC07" w:rsidR="006A1DDD" w:rsidRDefault="006A1DDD" w:rsidP="00F96C5E">
      <w:pPr>
        <w:ind w:left="66"/>
        <w:rPr>
          <w:ins w:id="6685" w:author="chaniaayulestari@outlook.com" w:date="2021-11-13T20:39:00Z"/>
        </w:rPr>
      </w:pPr>
    </w:p>
    <w:p w14:paraId="07F430D0" w14:textId="3E014DFD" w:rsidR="006A1DDD" w:rsidRDefault="006A1DDD" w:rsidP="00F96C5E">
      <w:pPr>
        <w:ind w:left="66"/>
        <w:rPr>
          <w:ins w:id="6686" w:author="chaniaayulestari@outlook.com" w:date="2021-11-13T20:39:00Z"/>
        </w:rPr>
      </w:pPr>
    </w:p>
    <w:p w14:paraId="5319C61D" w14:textId="77777777" w:rsidR="006A1DDD" w:rsidRDefault="006A1DDD" w:rsidP="00F96C5E">
      <w:pPr>
        <w:ind w:left="66"/>
        <w:rPr>
          <w:ins w:id="6687" w:author="chaniaayulestari@outlook.com" w:date="2021-11-13T16:45:00Z"/>
          <w:b/>
          <w:bCs/>
        </w:rPr>
      </w:pPr>
    </w:p>
    <w:p w14:paraId="30862FCF" w14:textId="0FB8ABB1" w:rsidR="00F96C5E" w:rsidRPr="00F96C5E" w:rsidDel="00F96C5E" w:rsidRDefault="00F96C5E">
      <w:pPr>
        <w:ind w:left="66"/>
        <w:rPr>
          <w:ins w:id="6688" w:author="Rafi Aziizi" w:date="2021-11-13T11:33:00Z"/>
          <w:del w:id="6689" w:author="chaniaayulestari@outlook.com" w:date="2021-11-13T16:45:00Z"/>
          <w:b/>
          <w:bCs/>
          <w:rPrChange w:id="6690" w:author="chaniaayulestari@outlook.com" w:date="2021-11-13T16:44:00Z">
            <w:rPr>
              <w:ins w:id="6691" w:author="Rafi Aziizi" w:date="2021-11-13T11:33:00Z"/>
              <w:del w:id="6692" w:author="chaniaayulestari@outlook.com" w:date="2021-11-13T16:45:00Z"/>
            </w:rPr>
          </w:rPrChange>
        </w:rPr>
        <w:pPrChange w:id="6693"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6694" w:author="chaniaayulestari@outlook.com" w:date="2021-11-13T16:45:00Z"/>
          <w:b/>
          <w:bCs/>
        </w:rPr>
      </w:pPr>
      <w:ins w:id="6695" w:author="Rafi Aziizi" w:date="2021-11-13T11:33:00Z">
        <w:r w:rsidRPr="002040D9">
          <w:rPr>
            <w:b/>
            <w:bCs/>
            <w:rPrChange w:id="6696" w:author="chaniaayulestari@outlook.com" w:date="2021-11-13T15:20:00Z">
              <w:rPr/>
            </w:rPrChange>
          </w:rPr>
          <w:t>Hapus Siswa</w:t>
        </w:r>
      </w:ins>
    </w:p>
    <w:p w14:paraId="43BC16CD" w14:textId="77777777" w:rsidR="006A1DDD" w:rsidRDefault="00F658E0" w:rsidP="006A1DDD">
      <w:pPr>
        <w:keepNext/>
        <w:ind w:left="66"/>
        <w:rPr>
          <w:ins w:id="6697" w:author="chaniaayulestari@outlook.com" w:date="2021-11-13T20:40:00Z"/>
        </w:rPr>
        <w:pPrChange w:id="6698" w:author="chaniaayulestari@outlook.com" w:date="2021-11-13T20:40:00Z">
          <w:pPr>
            <w:ind w:left="66"/>
          </w:pPr>
        </w:pPrChange>
      </w:pPr>
      <w:ins w:id="6699" w:author="chaniaayulestari@outlook.com" w:date="2021-11-13T16:46:00Z">
        <w:del w:id="6700" w:author="Rafi Aziizi" w:date="2021-11-13T18:33:00Z">
          <w:r>
            <w:rPr>
              <w:noProof/>
            </w:rPr>
          </w:r>
        </w:del>
      </w:ins>
      <w:r>
        <w:pict w14:anchorId="25C35CE8">
          <v:shape id="Text Box 452" o:spid="_x0000_s216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jrMQIAAGk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RFujrMQIAAGkEAAAOAAAAAAAAAAAAAAAAAC4CAABk&#10;cnMvZTJvRG9jLnhtbFBLAQItABQABgAIAAAAIQDmHUu92wAAAAIBAAAPAAAAAAAAAAAAAAAAAIsE&#10;AABkcnMvZG93bnJldi54bWxQSwUGAAAAAAQABADzAAAAkwUAAAAA&#10;" stroked="f">
            <v:textbox style="mso-next-textbox:#Text Box 452;mso-fit-shape-to-text:t" inset="0,0,0,0">
              <w:txbxContent>
                <w:p w14:paraId="1BB38272" w14:textId="3585BF6A" w:rsidR="00E51900" w:rsidRPr="006B1E9C" w:rsidRDefault="00E51900">
                  <w:pPr>
                    <w:pStyle w:val="Caption"/>
                    <w:jc w:val="center"/>
                    <w:rPr>
                      <w:noProof/>
                    </w:rPr>
                    <w:pPrChange w:id="6701" w:author="chaniaayulestari@outlook.com" w:date="2021-11-13T16:46:00Z">
                      <w:pPr>
                        <w:ind w:left="66"/>
                      </w:pPr>
                    </w:pPrChange>
                  </w:pPr>
                  <w:bookmarkStart w:id="6702" w:name="_Toc87729216"/>
                  <w:ins w:id="6703" w:author="chaniaayulestari@outlook.com" w:date="2021-11-13T16:46:00Z">
                    <w:r>
                      <w:t xml:space="preserve">Gambar 3. </w:t>
                    </w:r>
                    <w:r>
                      <w:fldChar w:fldCharType="begin"/>
                    </w:r>
                    <w:r>
                      <w:instrText xml:space="preserve"> SEQ Gambar__3. \* ARABIC </w:instrText>
                    </w:r>
                  </w:ins>
                  <w:r>
                    <w:fldChar w:fldCharType="separate"/>
                  </w:r>
                  <w:ins w:id="6704" w:author="chaniaayulestari@outlook.com" w:date="2021-11-13T19:48:00Z">
                    <w:r w:rsidR="00224DD9">
                      <w:rPr>
                        <w:noProof/>
                      </w:rPr>
                      <w:t>41</w:t>
                    </w:r>
                  </w:ins>
                  <w:ins w:id="6705" w:author="chaniaayulestari@outlook.com" w:date="2021-11-13T16:46:00Z">
                    <w:r>
                      <w:fldChar w:fldCharType="end"/>
                    </w:r>
                    <w:r>
                      <w:t xml:space="preserve"> Sequence Diagram Hapus Data Siswa</w:t>
                    </w:r>
                  </w:ins>
                  <w:bookmarkEnd w:id="6702"/>
                </w:p>
              </w:txbxContent>
            </v:textbox>
            <w10:anchorlock/>
          </v:shape>
        </w:pict>
      </w:r>
      <w:ins w:id="6706" w:author="chaniaayulestari@outlook.com" w:date="2021-11-13T16:45:00Z">
        <w:del w:id="6707" w:author="Rafi Aziizi" w:date="2021-11-13T18:33:00Z">
          <w:r w:rsidR="00F96C5E" w:rsidDel="00E51900">
            <w:rPr>
              <w:noProof/>
            </w:rPr>
            <w:drawing>
              <wp:anchor distT="0" distB="0" distL="114300" distR="114300" simplePos="0" relativeHeight="251791360" behindDoc="1" locked="0" layoutInCell="1" allowOverlap="1" wp14:anchorId="3290D091" wp14:editId="07D6934C">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708" w:author="Rafi Aziizi" w:date="2021-11-13T18:33:00Z">
        <w:r w:rsidR="00E51900">
          <w:rPr>
            <w:noProof/>
          </w:rPr>
          <w:drawing>
            <wp:inline distT="0" distB="0" distL="0" distR="0" wp14:anchorId="793100BB" wp14:editId="4DDD7A90">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4B5B64FB" w:rsidR="00F96C5E" w:rsidRPr="00F96C5E" w:rsidRDefault="006A1DDD" w:rsidP="006A1DDD">
      <w:pPr>
        <w:pStyle w:val="Caption"/>
        <w:jc w:val="center"/>
        <w:rPr>
          <w:ins w:id="6709" w:author="Rafi Aziizi" w:date="2021-11-13T11:33:00Z"/>
          <w:b/>
          <w:bCs/>
          <w:rPrChange w:id="6710" w:author="chaniaayulestari@outlook.com" w:date="2021-11-13T16:45:00Z">
            <w:rPr>
              <w:ins w:id="6711" w:author="Rafi Aziizi" w:date="2021-11-13T11:33:00Z"/>
            </w:rPr>
          </w:rPrChange>
        </w:rPr>
        <w:pPrChange w:id="6712" w:author="chaniaayulestari@outlook.com" w:date="2021-11-13T20:40:00Z">
          <w:pPr>
            <w:pStyle w:val="ListParagraph"/>
            <w:numPr>
              <w:numId w:val="117"/>
            </w:numPr>
            <w:ind w:hanging="360"/>
          </w:pPr>
        </w:pPrChange>
      </w:pPr>
      <w:bookmarkStart w:id="6713" w:name="_Toc87731473"/>
      <w:ins w:id="6714" w:author="chaniaayulestari@outlook.com" w:date="2021-11-13T20:40:00Z">
        <w:r>
          <w:t xml:space="preserve">Gambar 3. </w:t>
        </w:r>
        <w:r>
          <w:fldChar w:fldCharType="begin"/>
        </w:r>
        <w:r>
          <w:instrText xml:space="preserve"> SEQ Gambar___3. \* ARABIC </w:instrText>
        </w:r>
      </w:ins>
      <w:r>
        <w:fldChar w:fldCharType="separate"/>
      </w:r>
      <w:ins w:id="6715" w:author="chaniaayulestari@outlook.com" w:date="2021-11-13T21:25:00Z">
        <w:r w:rsidR="00B46735">
          <w:rPr>
            <w:noProof/>
          </w:rPr>
          <w:t>38</w:t>
        </w:r>
      </w:ins>
      <w:ins w:id="6716" w:author="chaniaayulestari@outlook.com" w:date="2021-11-13T20:40:00Z">
        <w:r>
          <w:fldChar w:fldCharType="end"/>
        </w:r>
        <w:r>
          <w:t xml:space="preserve"> </w:t>
        </w:r>
        <w:r w:rsidRPr="00787F63">
          <w:t xml:space="preserve">Sequence Diagram </w:t>
        </w:r>
        <w:r>
          <w:t>Hapus Data Siswa</w:t>
        </w:r>
      </w:ins>
      <w:bookmarkEnd w:id="6713"/>
    </w:p>
    <w:p w14:paraId="574B28EE" w14:textId="5013B7A4" w:rsidR="00F96C5E" w:rsidRPr="00E51900" w:rsidDel="00E51900" w:rsidRDefault="00F658E0">
      <w:pPr>
        <w:rPr>
          <w:ins w:id="6717" w:author="chaniaayulestari@outlook.com" w:date="2021-11-13T16:46:00Z"/>
          <w:del w:id="6718" w:author="Rafi Aziizi" w:date="2021-11-13T18:33:00Z"/>
          <w:b/>
          <w:bCs/>
          <w:rPrChange w:id="6719" w:author="Rafi Aziizi" w:date="2021-11-13T18:33:00Z">
            <w:rPr>
              <w:ins w:id="6720" w:author="chaniaayulestari@outlook.com" w:date="2021-11-13T16:46:00Z"/>
              <w:del w:id="6721" w:author="Rafi Aziizi" w:date="2021-11-13T18:33:00Z"/>
            </w:rPr>
          </w:rPrChange>
        </w:rPr>
        <w:pPrChange w:id="6722" w:author="Rafi Aziizi" w:date="2021-11-13T18:33:00Z">
          <w:pPr>
            <w:pStyle w:val="ListParagraph"/>
            <w:ind w:left="426"/>
          </w:pPr>
        </w:pPrChange>
      </w:pPr>
      <w:ins w:id="6723" w:author="Rafi Aziizi" w:date="2021-11-13T18:33:00Z">
        <w:del w:id="6724" w:author="chaniaayulestari@outlook.com" w:date="2021-11-13T20:40:00Z">
          <w:r w:rsidDel="006A1DDD">
            <w:rPr>
              <w:noProof/>
            </w:rPr>
          </w:r>
        </w:del>
      </w:ins>
      <w:del w:id="6725" w:author="chaniaayulestari@outlook.com" w:date="2021-11-13T20:40:00Z">
        <w:r w:rsidR="006A1DDD" w:rsidDel="006A1DDD">
          <w:pict w14:anchorId="2E3A085A">
            <v:shape id="Text Box 112" o:spid="_x0000_s216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bgNA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" stroked="f">
              <v:textbox style="mso-next-textbox:#Text Box 112;mso-fit-shape-to-text:t" inset="0,0,0,0">
                <w:txbxContent>
                  <w:p w14:paraId="6AC5139A" w14:textId="55FE66A9" w:rsidR="00E51900" w:rsidRPr="006B1E9C" w:rsidRDefault="00E51900">
                    <w:pPr>
                      <w:pStyle w:val="Caption"/>
                      <w:jc w:val="center"/>
                      <w:rPr>
                        <w:noProof/>
                      </w:rPr>
                      <w:pPrChange w:id="6726"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6727" w:author="chaniaayulestari@outlook.com" w:date="2021-11-13T16:46:00Z"/>
          <w:del w:id="6728" w:author="Rafi Aziizi" w:date="2021-11-13T18:33:00Z"/>
          <w:b/>
          <w:bCs/>
        </w:rPr>
      </w:pPr>
    </w:p>
    <w:p w14:paraId="534D910F" w14:textId="61C2C05F" w:rsidR="00F96C5E" w:rsidDel="00E51900" w:rsidRDefault="00F96C5E" w:rsidP="00F96C5E">
      <w:pPr>
        <w:pStyle w:val="ListParagraph"/>
        <w:ind w:left="426"/>
        <w:rPr>
          <w:ins w:id="6729" w:author="chaniaayulestari@outlook.com" w:date="2021-11-13T16:46:00Z"/>
          <w:del w:id="6730" w:author="Rafi Aziizi" w:date="2021-11-13T18:33:00Z"/>
          <w:b/>
          <w:bCs/>
        </w:rPr>
      </w:pPr>
    </w:p>
    <w:p w14:paraId="075AD7C7" w14:textId="4314A9E9" w:rsidR="00F96C5E" w:rsidDel="00E51900" w:rsidRDefault="00F96C5E" w:rsidP="00F96C5E">
      <w:pPr>
        <w:pStyle w:val="ListParagraph"/>
        <w:ind w:left="426"/>
        <w:rPr>
          <w:ins w:id="6731" w:author="chaniaayulestari@outlook.com" w:date="2021-11-13T16:46:00Z"/>
          <w:del w:id="6732" w:author="Rafi Aziizi" w:date="2021-11-13T18:33:00Z"/>
          <w:b/>
          <w:bCs/>
        </w:rPr>
      </w:pPr>
    </w:p>
    <w:p w14:paraId="0AC72777" w14:textId="77777777" w:rsidR="00F96C5E" w:rsidDel="00E51900" w:rsidRDefault="00F96C5E">
      <w:pPr>
        <w:pStyle w:val="ListParagraph"/>
        <w:ind w:left="426"/>
        <w:rPr>
          <w:ins w:id="6733" w:author="chaniaayulestari@outlook.com" w:date="2021-11-13T16:46:00Z"/>
          <w:del w:id="6734" w:author="Rafi Aziizi" w:date="2021-11-13T18:33:00Z"/>
          <w:b/>
          <w:bCs/>
        </w:rPr>
        <w:pPrChange w:id="6735"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6736" w:author="chaniaayulestari@outlook.com" w:date="2021-11-13T16:47:00Z"/>
          <w:b/>
          <w:bCs/>
        </w:rPr>
      </w:pPr>
      <w:ins w:id="6737" w:author="Rafi Aziizi" w:date="2021-11-13T11:33:00Z">
        <w:r w:rsidRPr="002040D9">
          <w:rPr>
            <w:b/>
            <w:bCs/>
            <w:rPrChange w:id="6738" w:author="chaniaayulestari@outlook.com" w:date="2021-11-13T15:20:00Z">
              <w:rPr/>
            </w:rPrChange>
          </w:rPr>
          <w:t>Edit Siswa</w:t>
        </w:r>
      </w:ins>
    </w:p>
    <w:p w14:paraId="47F1BB67" w14:textId="77777777" w:rsidR="006A1DDD" w:rsidRDefault="00F658E0" w:rsidP="006A1DDD">
      <w:pPr>
        <w:keepNext/>
        <w:ind w:left="66"/>
        <w:rPr>
          <w:ins w:id="6739" w:author="chaniaayulestari@outlook.com" w:date="2021-11-13T20:41:00Z"/>
        </w:rPr>
        <w:pPrChange w:id="6740" w:author="chaniaayulestari@outlook.com" w:date="2021-11-13T20:41:00Z">
          <w:pPr>
            <w:ind w:left="66"/>
          </w:pPr>
        </w:pPrChange>
      </w:pPr>
      <w:ins w:id="6741" w:author="chaniaayulestari@outlook.com" w:date="2021-11-13T16:48:00Z">
        <w:del w:id="6742" w:author="Rafi Aziizi" w:date="2021-11-13T18:34:00Z">
          <w:r>
            <w:rPr>
              <w:noProof/>
            </w:rPr>
          </w:r>
        </w:del>
      </w:ins>
      <w:r>
        <w:pict w14:anchorId="45C9AA73">
          <v:shape id="Text Box 454" o:spid="_x0000_s216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hRkXoMQIAAGkEAAAOAAAAAAAAAAAAAAAAAC4CAABk&#10;cnMvZTJvRG9jLnhtbFBLAQItABQABgAIAAAAIQDmHUu92wAAAAIBAAAPAAAAAAAAAAAAAAAAAIsE&#10;AABkcnMvZG93bnJldi54bWxQSwUGAAAAAAQABADzAAAAkwUAAAAA&#10;" stroked="f">
            <v:textbox style="mso-next-textbox:#Text Box 454;mso-fit-shape-to-text:t" inset="0,0,0,0">
              <w:txbxContent>
                <w:p w14:paraId="7EB1B57F" w14:textId="5A5CEC1D" w:rsidR="00E51900" w:rsidRPr="0079373C" w:rsidRDefault="00E51900">
                  <w:pPr>
                    <w:pStyle w:val="Caption"/>
                    <w:jc w:val="center"/>
                    <w:rPr>
                      <w:noProof/>
                    </w:rPr>
                    <w:pPrChange w:id="6743" w:author="chaniaayulestari@outlook.com" w:date="2021-11-13T16:48:00Z">
                      <w:pPr>
                        <w:ind w:left="66"/>
                      </w:pPr>
                    </w:pPrChange>
                  </w:pPr>
                  <w:bookmarkStart w:id="6744" w:name="_Toc87729217"/>
                  <w:ins w:id="6745" w:author="chaniaayulestari@outlook.com" w:date="2021-11-13T16:48:00Z">
                    <w:r>
                      <w:t xml:space="preserve">Gambar 3. </w:t>
                    </w:r>
                    <w:r>
                      <w:fldChar w:fldCharType="begin"/>
                    </w:r>
                    <w:r>
                      <w:instrText xml:space="preserve"> SEQ Gambar__3. \* ARABIC </w:instrText>
                    </w:r>
                  </w:ins>
                  <w:r>
                    <w:fldChar w:fldCharType="separate"/>
                  </w:r>
                  <w:ins w:id="6746" w:author="chaniaayulestari@outlook.com" w:date="2021-11-13T19:48:00Z">
                    <w:r w:rsidR="00224DD9">
                      <w:rPr>
                        <w:noProof/>
                      </w:rPr>
                      <w:t>43</w:t>
                    </w:r>
                  </w:ins>
                  <w:ins w:id="6747" w:author="chaniaayulestari@outlook.com" w:date="2021-11-13T16:48:00Z">
                    <w:r>
                      <w:fldChar w:fldCharType="end"/>
                    </w:r>
                    <w:r>
                      <w:t xml:space="preserve"> Sequence Diagram Edit Data Siswa</w:t>
                    </w:r>
                  </w:ins>
                  <w:bookmarkEnd w:id="6744"/>
                </w:p>
              </w:txbxContent>
            </v:textbox>
            <w10:anchorlock/>
          </v:shape>
        </w:pict>
      </w:r>
      <w:ins w:id="6748" w:author="chaniaayulestari@outlook.com" w:date="2021-11-13T16:47:00Z">
        <w:r w:rsidR="00F96C5E">
          <w:rPr>
            <w:noProof/>
          </w:rPr>
          <w:drawing>
            <wp:inline distT="0" distB="0" distL="0" distR="0" wp14:anchorId="1C604DFD" wp14:editId="44B3C9BE">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649C00BE" w:rsidR="00F96C5E" w:rsidRPr="00F96C5E" w:rsidRDefault="006A1DDD" w:rsidP="006A1DDD">
      <w:pPr>
        <w:pStyle w:val="Caption"/>
        <w:jc w:val="center"/>
        <w:rPr>
          <w:ins w:id="6749" w:author="chaniaayulestari@outlook.com" w:date="2021-11-13T16:45:00Z"/>
          <w:b/>
          <w:bCs/>
          <w:rPrChange w:id="6750" w:author="chaniaayulestari@outlook.com" w:date="2021-11-13T16:47:00Z">
            <w:rPr>
              <w:ins w:id="6751" w:author="chaniaayulestari@outlook.com" w:date="2021-11-13T16:45:00Z"/>
            </w:rPr>
          </w:rPrChange>
        </w:rPr>
        <w:pPrChange w:id="6752" w:author="chaniaayulestari@outlook.com" w:date="2021-11-13T20:41:00Z">
          <w:pPr>
            <w:pStyle w:val="ListParagraph"/>
            <w:numPr>
              <w:numId w:val="117"/>
            </w:numPr>
            <w:ind w:left="426" w:hanging="360"/>
          </w:pPr>
        </w:pPrChange>
      </w:pPr>
      <w:bookmarkStart w:id="6753" w:name="_Toc87731474"/>
      <w:ins w:id="6754" w:author="chaniaayulestari@outlook.com" w:date="2021-11-13T20:41:00Z">
        <w:r>
          <w:t xml:space="preserve">Gambar 3. </w:t>
        </w:r>
        <w:r>
          <w:fldChar w:fldCharType="begin"/>
        </w:r>
        <w:r>
          <w:instrText xml:space="preserve"> SEQ Gambar___3. \* ARABIC </w:instrText>
        </w:r>
      </w:ins>
      <w:r>
        <w:fldChar w:fldCharType="separate"/>
      </w:r>
      <w:ins w:id="6755" w:author="chaniaayulestari@outlook.com" w:date="2021-11-13T21:25:00Z">
        <w:r w:rsidR="00B46735">
          <w:rPr>
            <w:noProof/>
          </w:rPr>
          <w:t>39</w:t>
        </w:r>
      </w:ins>
      <w:ins w:id="6756" w:author="chaniaayulestari@outlook.com" w:date="2021-11-13T20:41:00Z">
        <w:r>
          <w:fldChar w:fldCharType="end"/>
        </w:r>
        <w:r>
          <w:t xml:space="preserve"> </w:t>
        </w:r>
        <w:r w:rsidRPr="00BE0652">
          <w:t xml:space="preserve">Sequence Diagram </w:t>
        </w:r>
        <w:r>
          <w:t>Edit Data Siswa</w:t>
        </w:r>
      </w:ins>
      <w:bookmarkEnd w:id="6753"/>
    </w:p>
    <w:p w14:paraId="2BD89197" w14:textId="47F3743F" w:rsidR="00F96C5E" w:rsidRPr="00E51900" w:rsidDel="00E51900" w:rsidRDefault="00F658E0">
      <w:pPr>
        <w:rPr>
          <w:ins w:id="6757" w:author="chaniaayulestari@outlook.com" w:date="2021-11-13T16:47:00Z"/>
          <w:del w:id="6758" w:author="Rafi Aziizi" w:date="2021-11-13T18:34:00Z"/>
          <w:b/>
          <w:bCs/>
          <w:rPrChange w:id="6759" w:author="Rafi Aziizi" w:date="2021-11-13T18:34:00Z">
            <w:rPr>
              <w:ins w:id="6760" w:author="chaniaayulestari@outlook.com" w:date="2021-11-13T16:47:00Z"/>
              <w:del w:id="6761" w:author="Rafi Aziizi" w:date="2021-11-13T18:34:00Z"/>
            </w:rPr>
          </w:rPrChange>
        </w:rPr>
        <w:pPrChange w:id="6762" w:author="Rafi Aziizi" w:date="2021-11-13T18:34:00Z">
          <w:pPr>
            <w:pStyle w:val="ListParagraph"/>
            <w:ind w:left="426"/>
          </w:pPr>
        </w:pPrChange>
      </w:pPr>
      <w:ins w:id="6763" w:author="Rafi Aziizi" w:date="2021-11-13T18:34:00Z">
        <w:del w:id="6764" w:author="chaniaayulestari@outlook.com" w:date="2021-11-13T20:41:00Z">
          <w:r w:rsidDel="006A1DDD">
            <w:rPr>
              <w:noProof/>
            </w:rPr>
          </w:r>
        </w:del>
      </w:ins>
      <w:del w:id="6765" w:author="chaniaayulestari@outlook.com" w:date="2021-11-13T20:41:00Z">
        <w:r w:rsidDel="006A1DDD">
          <w:pict w14:anchorId="22B993D7">
            <v:shape id="Text Box 512" o:spid="_x0000_s216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PsQQggzAgAAbAQAAA4AAAAAAAAAAAAAAAAA&#10;LgIAAGRycy9lMm9Eb2MueG1sUEsBAi0AFAAGAAgAAAAhAOrGzrfeAAAABAEAAA8AAAAAAAAAAAAA&#10;AAAAjQQAAGRycy9kb3ducmV2LnhtbFBLBQYAAAAABAAEAPMAAACYBQAAAAA=&#10;" stroked="f">
              <v:textbox style="mso-next-textbox:#Text Box 512;mso-fit-shape-to-text:t" inset="0,0,0,0">
                <w:txbxContent>
                  <w:p w14:paraId="39E7E6F2" w14:textId="24F7481A" w:rsidR="00E51900" w:rsidRPr="0079373C" w:rsidRDefault="00E51900">
                    <w:pPr>
                      <w:pStyle w:val="Caption"/>
                      <w:jc w:val="center"/>
                      <w:rPr>
                        <w:noProof/>
                      </w:rPr>
                      <w:pPrChange w:id="6766"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6767" w:author="chaniaayulestari@outlook.com" w:date="2021-11-13T16:47:00Z"/>
          <w:del w:id="6768" w:author="Rafi Aziizi" w:date="2021-11-13T18:34:00Z"/>
          <w:b/>
          <w:bCs/>
        </w:rPr>
      </w:pPr>
    </w:p>
    <w:p w14:paraId="3B0CBA22" w14:textId="5A19946F" w:rsidR="00F96C5E" w:rsidDel="00E51900" w:rsidRDefault="00F96C5E" w:rsidP="00F96C5E">
      <w:pPr>
        <w:pStyle w:val="ListParagraph"/>
        <w:ind w:left="426"/>
        <w:rPr>
          <w:ins w:id="6769" w:author="chaniaayulestari@outlook.com" w:date="2021-11-13T16:47:00Z"/>
          <w:del w:id="6770" w:author="Rafi Aziizi" w:date="2021-11-13T18:34:00Z"/>
          <w:b/>
          <w:bCs/>
        </w:rPr>
      </w:pPr>
    </w:p>
    <w:p w14:paraId="20B0162D" w14:textId="2260530C" w:rsidR="00F96C5E" w:rsidDel="00E51900" w:rsidRDefault="00F96C5E" w:rsidP="00F96C5E">
      <w:pPr>
        <w:pStyle w:val="ListParagraph"/>
        <w:ind w:left="426"/>
        <w:rPr>
          <w:ins w:id="6771" w:author="chaniaayulestari@outlook.com" w:date="2021-11-13T16:47:00Z"/>
          <w:del w:id="6772" w:author="Rafi Aziizi" w:date="2021-11-13T18:34:00Z"/>
          <w:b/>
          <w:bCs/>
        </w:rPr>
      </w:pPr>
    </w:p>
    <w:p w14:paraId="6B6D21B2" w14:textId="645EBC56" w:rsidR="00F96C5E" w:rsidDel="00E51900" w:rsidRDefault="00F96C5E" w:rsidP="00F96C5E">
      <w:pPr>
        <w:pStyle w:val="ListParagraph"/>
        <w:ind w:left="426"/>
        <w:rPr>
          <w:ins w:id="6773" w:author="chaniaayulestari@outlook.com" w:date="2021-11-13T16:47:00Z"/>
          <w:del w:id="6774" w:author="Rafi Aziizi" w:date="2021-11-13T18:34:00Z"/>
          <w:b/>
          <w:bCs/>
        </w:rPr>
      </w:pPr>
    </w:p>
    <w:p w14:paraId="6581B783" w14:textId="216C2C4D" w:rsidR="00F96C5E" w:rsidDel="00E51900" w:rsidRDefault="00F96C5E" w:rsidP="00F96C5E">
      <w:pPr>
        <w:pStyle w:val="ListParagraph"/>
        <w:ind w:left="426"/>
        <w:rPr>
          <w:ins w:id="6775" w:author="chaniaayulestari@outlook.com" w:date="2021-11-13T16:47:00Z"/>
          <w:del w:id="6776" w:author="Rafi Aziizi" w:date="2021-11-13T18:34:00Z"/>
          <w:b/>
          <w:bCs/>
        </w:rPr>
      </w:pPr>
    </w:p>
    <w:p w14:paraId="6B042B5E" w14:textId="2BB7B853" w:rsidR="00FF5489" w:rsidRDefault="00FF5489" w:rsidP="002040D9">
      <w:pPr>
        <w:pStyle w:val="ListParagraph"/>
        <w:numPr>
          <w:ilvl w:val="0"/>
          <w:numId w:val="117"/>
        </w:numPr>
        <w:ind w:left="426"/>
        <w:rPr>
          <w:ins w:id="6777" w:author="chaniaayulestari@outlook.com" w:date="2021-11-13T16:48:00Z"/>
          <w:b/>
          <w:bCs/>
        </w:rPr>
      </w:pPr>
      <w:ins w:id="6778" w:author="Rafi Aziizi" w:date="2021-11-13T11:33:00Z">
        <w:r w:rsidRPr="002040D9">
          <w:rPr>
            <w:b/>
            <w:bCs/>
            <w:rPrChange w:id="6779" w:author="chaniaayulestari@outlook.com" w:date="2021-11-13T15:20:00Z">
              <w:rPr/>
            </w:rPrChange>
          </w:rPr>
          <w:t>Tambah Siswa</w:t>
        </w:r>
      </w:ins>
    </w:p>
    <w:p w14:paraId="64C78E3D" w14:textId="77777777" w:rsidR="006A1DDD" w:rsidRDefault="00F658E0" w:rsidP="006A1DDD">
      <w:pPr>
        <w:keepNext/>
        <w:ind w:left="66"/>
        <w:rPr>
          <w:ins w:id="6780" w:author="chaniaayulestari@outlook.com" w:date="2021-11-13T20:41:00Z"/>
        </w:rPr>
        <w:pPrChange w:id="6781" w:author="chaniaayulestari@outlook.com" w:date="2021-11-13T20:41:00Z">
          <w:pPr>
            <w:ind w:left="66"/>
          </w:pPr>
        </w:pPrChange>
      </w:pPr>
      <w:ins w:id="6782" w:author="chaniaayulestari@outlook.com" w:date="2021-11-13T16:49:00Z">
        <w:del w:id="6783" w:author="Rafi Aziizi" w:date="2021-11-13T18:35:00Z">
          <w:r>
            <w:rPr>
              <w:noProof/>
            </w:rPr>
          </w:r>
        </w:del>
      </w:ins>
      <w:r>
        <w:pict w14:anchorId="011C5213">
          <v:shape id="Text Box 456" o:spid="_x0000_s216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osMQIAAGk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DTgLosMQIAAGkEAAAOAAAAAAAAAAAAAAAAAC4CAABk&#10;cnMvZTJvRG9jLnhtbFBLAQItABQABgAIAAAAIQDmHUu92wAAAAIBAAAPAAAAAAAAAAAAAAAAAIsE&#10;AABkcnMvZG93bnJldi54bWxQSwUGAAAAAAQABADzAAAAkwUAAAAA&#10;" stroked="f">
            <v:textbox style="mso-next-textbox:#Text Box 456;mso-fit-shape-to-text:t" inset="0,0,0,0">
              <w:txbxContent>
                <w:p w14:paraId="6093ACB4" w14:textId="6A80BB34" w:rsidR="00E51900" w:rsidRPr="00686C05" w:rsidRDefault="00E51900">
                  <w:pPr>
                    <w:pStyle w:val="Caption"/>
                    <w:jc w:val="center"/>
                    <w:rPr>
                      <w:noProof/>
                    </w:rPr>
                    <w:pPrChange w:id="6784" w:author="chaniaayulestari@outlook.com" w:date="2021-11-13T16:49:00Z">
                      <w:pPr>
                        <w:ind w:left="66"/>
                      </w:pPr>
                    </w:pPrChange>
                  </w:pPr>
                  <w:bookmarkStart w:id="6785" w:name="_Toc87729218"/>
                  <w:ins w:id="6786" w:author="chaniaayulestari@outlook.com" w:date="2021-11-13T16:49:00Z">
                    <w:r>
                      <w:t xml:space="preserve">Gambar 3. </w:t>
                    </w:r>
                    <w:r>
                      <w:fldChar w:fldCharType="begin"/>
                    </w:r>
                    <w:r>
                      <w:instrText xml:space="preserve"> SEQ Gambar__3. \* ARABIC </w:instrText>
                    </w:r>
                  </w:ins>
                  <w:r>
                    <w:fldChar w:fldCharType="separate"/>
                  </w:r>
                  <w:ins w:id="6787" w:author="chaniaayulestari@outlook.com" w:date="2021-11-13T19:48:00Z">
                    <w:r w:rsidR="00224DD9">
                      <w:rPr>
                        <w:noProof/>
                      </w:rPr>
                      <w:t>45</w:t>
                    </w:r>
                  </w:ins>
                  <w:ins w:id="6788" w:author="chaniaayulestari@outlook.com" w:date="2021-11-13T16:49:00Z">
                    <w:r>
                      <w:fldChar w:fldCharType="end"/>
                    </w:r>
                    <w:r>
                      <w:t xml:space="preserve"> Sequence Diagram Tambah Data Siswa</w:t>
                    </w:r>
                  </w:ins>
                  <w:bookmarkEnd w:id="6785"/>
                </w:p>
              </w:txbxContent>
            </v:textbox>
            <w10:anchorlock/>
          </v:shape>
        </w:pict>
      </w:r>
      <w:ins w:id="6789" w:author="chaniaayulestari@outlook.com" w:date="2021-11-13T16:48:00Z">
        <w:r w:rsidR="00F96C5E">
          <w:rPr>
            <w:noProof/>
          </w:rPr>
          <w:drawing>
            <wp:inline distT="0" distB="0" distL="0" distR="0" wp14:anchorId="19FA3A45" wp14:editId="404F5949">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77DB54A4" w:rsidR="00F96C5E" w:rsidRPr="00F96C5E" w:rsidRDefault="006A1DDD" w:rsidP="006A1DDD">
      <w:pPr>
        <w:pStyle w:val="Caption"/>
        <w:jc w:val="center"/>
        <w:rPr>
          <w:ins w:id="6790" w:author="chaniaayulestari@outlook.com" w:date="2021-11-13T16:48:00Z"/>
          <w:b/>
          <w:bCs/>
          <w:rPrChange w:id="6791" w:author="chaniaayulestari@outlook.com" w:date="2021-11-13T16:48:00Z">
            <w:rPr>
              <w:ins w:id="6792" w:author="chaniaayulestari@outlook.com" w:date="2021-11-13T16:48:00Z"/>
            </w:rPr>
          </w:rPrChange>
        </w:rPr>
        <w:pPrChange w:id="6793" w:author="chaniaayulestari@outlook.com" w:date="2021-11-13T20:41:00Z">
          <w:pPr>
            <w:pStyle w:val="ListParagraph"/>
            <w:ind w:left="426"/>
          </w:pPr>
        </w:pPrChange>
      </w:pPr>
      <w:bookmarkStart w:id="6794" w:name="_Toc87731475"/>
      <w:ins w:id="6795" w:author="chaniaayulestari@outlook.com" w:date="2021-11-13T20:41:00Z">
        <w:r>
          <w:t xml:space="preserve">Gambar 3. </w:t>
        </w:r>
        <w:r>
          <w:fldChar w:fldCharType="begin"/>
        </w:r>
        <w:r>
          <w:instrText xml:space="preserve"> SEQ Gambar___3. \* ARABIC </w:instrText>
        </w:r>
      </w:ins>
      <w:r>
        <w:fldChar w:fldCharType="separate"/>
      </w:r>
      <w:ins w:id="6796" w:author="chaniaayulestari@outlook.com" w:date="2021-11-13T21:25:00Z">
        <w:r w:rsidR="00B46735">
          <w:rPr>
            <w:noProof/>
          </w:rPr>
          <w:t>40</w:t>
        </w:r>
      </w:ins>
      <w:ins w:id="6797" w:author="chaniaayulestari@outlook.com" w:date="2021-11-13T20:41:00Z">
        <w:r>
          <w:fldChar w:fldCharType="end"/>
        </w:r>
        <w:r>
          <w:t xml:space="preserve"> </w:t>
        </w:r>
        <w:r>
          <w:t>Sequence Diagram</w:t>
        </w:r>
        <w:r>
          <w:t xml:space="preserve"> Tambah Data Siswa</w:t>
        </w:r>
      </w:ins>
      <w:bookmarkEnd w:id="6794"/>
    </w:p>
    <w:p w14:paraId="797A1848" w14:textId="5EF3CD0C" w:rsidR="00F96C5E" w:rsidDel="006A1DDD" w:rsidRDefault="00F658E0">
      <w:pPr>
        <w:rPr>
          <w:del w:id="6798" w:author="Rafi Aziizi" w:date="2021-11-13T18:35:00Z"/>
        </w:rPr>
      </w:pPr>
      <w:ins w:id="6799" w:author="Rafi Aziizi" w:date="2021-11-13T18:35:00Z">
        <w:del w:id="6800" w:author="chaniaayulestari@outlook.com" w:date="2021-11-13T20:41:00Z">
          <w:r w:rsidDel="006A1DDD">
            <w:rPr>
              <w:noProof/>
            </w:rPr>
          </w:r>
        </w:del>
      </w:ins>
      <w:del w:id="6801" w:author="chaniaayulestari@outlook.com" w:date="2021-11-13T20:41:00Z">
        <w:r w:rsidR="006A1DDD" w:rsidDel="006A1DDD">
          <w:pict w14:anchorId="3FD46D05">
            <v:shape id="Text Box 514" o:spid="_x0000_s215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OzLbb8zAgAAbAQAAA4AAAAAAAAAAAAAAAAA&#10;LgIAAGRycy9lMm9Eb2MueG1sUEsBAi0AFAAGAAgAAAAhAOrGzrfeAAAABAEAAA8AAAAAAAAAAAAA&#10;AAAAjQQAAGRycy9kb3ducmV2LnhtbFBLBQYAAAAABAAEAPMAAACYBQAAAAA=&#10;" stroked="f">
              <v:textbox style="mso-next-textbox:#Text Box 514;mso-fit-shape-to-text:t" inset="0,0,0,0">
                <w:txbxContent>
                  <w:p w14:paraId="5775FA4C" w14:textId="7182A564" w:rsidR="006A1DDD" w:rsidRPr="006A1DDD" w:rsidRDefault="00E51900" w:rsidP="006A1DDD">
                    <w:pPr>
                      <w:pStyle w:val="Caption"/>
                      <w:jc w:val="center"/>
                      <w:rPr>
                        <w:rPrChange w:id="6802" w:author="chaniaayulestari@outlook.com" w:date="2021-11-13T20:41:00Z">
                          <w:rPr>
                            <w:noProof/>
                          </w:rPr>
                        </w:rPrChange>
                      </w:rPr>
                      <w:pPrChange w:id="6803" w:author="chaniaayulestari@outlook.com" w:date="2021-11-13T20:41:00Z">
                        <w:pPr>
                          <w:ind w:left="66"/>
                        </w:pPr>
                      </w:pPrChange>
                    </w:pPr>
                    <w:bookmarkStart w:id="6804" w:name="_Toc87729219"/>
                    <w:ins w:id="6805" w:author="chaniaayulestari@outlook.com" w:date="2021-11-13T16:49:00Z">
                      <w:r>
                        <w:t xml:space="preserve">Gambar 3. </w:t>
                      </w:r>
                      <w:r>
                        <w:fldChar w:fldCharType="begin"/>
                      </w:r>
                      <w:r>
                        <w:instrText xml:space="preserve"> SEQ Gambar__3. \* ARABIC </w:instrText>
                      </w:r>
                    </w:ins>
                    <w:r>
                      <w:fldChar w:fldCharType="separate"/>
                    </w:r>
                    <w:ins w:id="6806" w:author="chaniaayulestari@outlook.com" w:date="2021-11-13T19:48:00Z">
                      <w:r w:rsidR="00224DD9">
                        <w:rPr>
                          <w:noProof/>
                        </w:rPr>
                        <w:t>46</w:t>
                      </w:r>
                    </w:ins>
                    <w:ins w:id="6807" w:author="chaniaayulestari@outlook.com" w:date="2021-11-13T16:49:00Z">
                      <w:r>
                        <w:fldChar w:fldCharType="end"/>
                      </w:r>
                      <w:r>
                        <w:t xml:space="preserve"> Sequence Diagram Tambah Data Siswa</w:t>
                      </w:r>
                    </w:ins>
                    <w:bookmarkEnd w:id="6804"/>
                  </w:p>
                </w:txbxContent>
              </v:textbox>
              <w10:anchorlock/>
            </v:shape>
          </w:pict>
        </w:r>
      </w:del>
    </w:p>
    <w:p w14:paraId="4A0E2F02" w14:textId="1D2E3DEA" w:rsidR="006A1DDD" w:rsidRDefault="006A1DDD">
      <w:pPr>
        <w:rPr>
          <w:ins w:id="6808" w:author="chaniaayulestari@outlook.com" w:date="2021-11-13T20:41:00Z"/>
        </w:rPr>
      </w:pPr>
    </w:p>
    <w:p w14:paraId="1209F9DA" w14:textId="77777777" w:rsidR="006A1DDD" w:rsidRPr="00E51900" w:rsidRDefault="006A1DDD">
      <w:pPr>
        <w:rPr>
          <w:ins w:id="6809" w:author="chaniaayulestari@outlook.com" w:date="2021-11-13T20:41:00Z"/>
          <w:b/>
          <w:bCs/>
          <w:rPrChange w:id="6810" w:author="Rafi Aziizi" w:date="2021-11-13T18:35:00Z">
            <w:rPr>
              <w:ins w:id="6811" w:author="chaniaayulestari@outlook.com" w:date="2021-11-13T20:41:00Z"/>
            </w:rPr>
          </w:rPrChange>
        </w:rPr>
        <w:pPrChange w:id="6812" w:author="Rafi Aziizi" w:date="2021-11-13T18:35:00Z">
          <w:pPr>
            <w:pStyle w:val="ListParagraph"/>
            <w:ind w:left="426"/>
          </w:pPr>
        </w:pPrChange>
      </w:pPr>
    </w:p>
    <w:p w14:paraId="7519EE6A" w14:textId="5A2F6068" w:rsidR="00F96C5E" w:rsidRPr="00E51900" w:rsidDel="00E51900" w:rsidRDefault="00F96C5E">
      <w:pPr>
        <w:rPr>
          <w:ins w:id="6813" w:author="chaniaayulestari@outlook.com" w:date="2021-11-13T17:00:00Z"/>
          <w:del w:id="6814" w:author="Rafi Aziizi" w:date="2021-11-13T18:35:00Z"/>
          <w:b/>
          <w:bCs/>
          <w:rPrChange w:id="6815" w:author="Rafi Aziizi" w:date="2021-11-13T18:35:00Z">
            <w:rPr>
              <w:ins w:id="6816" w:author="chaniaayulestari@outlook.com" w:date="2021-11-13T17:00:00Z"/>
              <w:del w:id="6817" w:author="Rafi Aziizi" w:date="2021-11-13T18:35:00Z"/>
            </w:rPr>
          </w:rPrChange>
        </w:rPr>
        <w:pPrChange w:id="6818" w:author="Rafi Aziizi" w:date="2021-11-13T18:35:00Z">
          <w:pPr>
            <w:pStyle w:val="ListParagraph"/>
            <w:ind w:left="426"/>
          </w:pPr>
        </w:pPrChange>
      </w:pPr>
    </w:p>
    <w:p w14:paraId="2B3FEDBE" w14:textId="66924C06" w:rsidR="00034B7C" w:rsidDel="00E51900" w:rsidRDefault="00034B7C">
      <w:pPr>
        <w:rPr>
          <w:ins w:id="6819" w:author="chaniaayulestari@outlook.com" w:date="2021-11-13T16:48:00Z"/>
          <w:del w:id="6820" w:author="Rafi Aziizi" w:date="2021-11-13T18:35:00Z"/>
        </w:rPr>
        <w:pPrChange w:id="6821" w:author="Rafi Aziizi" w:date="2021-11-13T18:35:00Z">
          <w:pPr>
            <w:pStyle w:val="ListParagraph"/>
            <w:ind w:left="426"/>
          </w:pPr>
        </w:pPrChange>
      </w:pPr>
    </w:p>
    <w:p w14:paraId="672165D4" w14:textId="157B5EA5" w:rsidR="00F96C5E" w:rsidDel="00E51900" w:rsidRDefault="00F96C5E">
      <w:pPr>
        <w:rPr>
          <w:ins w:id="6822" w:author="chaniaayulestari@outlook.com" w:date="2021-11-13T16:48:00Z"/>
          <w:del w:id="6823" w:author="Rafi Aziizi" w:date="2021-11-13T18:35:00Z"/>
        </w:rPr>
        <w:pPrChange w:id="6824" w:author="Rafi Aziizi" w:date="2021-11-13T18:35:00Z">
          <w:pPr>
            <w:pStyle w:val="ListParagraph"/>
            <w:ind w:left="426"/>
          </w:pPr>
        </w:pPrChange>
      </w:pPr>
    </w:p>
    <w:p w14:paraId="19C226A4" w14:textId="38EA98F6" w:rsidR="00F96C5E" w:rsidDel="00E51900" w:rsidRDefault="00F96C5E">
      <w:pPr>
        <w:rPr>
          <w:ins w:id="6825" w:author="chaniaayulestari@outlook.com" w:date="2021-11-13T16:48:00Z"/>
          <w:del w:id="6826" w:author="Rafi Aziizi" w:date="2021-11-13T18:35:00Z"/>
        </w:rPr>
        <w:pPrChange w:id="6827" w:author="Rafi Aziizi" w:date="2021-11-13T18:35:00Z">
          <w:pPr>
            <w:pStyle w:val="ListParagraph"/>
            <w:ind w:left="426"/>
          </w:pPr>
        </w:pPrChange>
      </w:pPr>
    </w:p>
    <w:p w14:paraId="6C422D7E" w14:textId="1AFAF7FA" w:rsidR="00F96C5E" w:rsidDel="00E51900" w:rsidRDefault="00F96C5E">
      <w:pPr>
        <w:rPr>
          <w:ins w:id="6828" w:author="chaniaayulestari@outlook.com" w:date="2021-11-13T16:48:00Z"/>
          <w:del w:id="6829" w:author="Rafi Aziizi" w:date="2021-11-13T18:35:00Z"/>
        </w:rPr>
        <w:pPrChange w:id="6830" w:author="Rafi Aziizi" w:date="2021-11-13T18:35:00Z">
          <w:pPr>
            <w:pStyle w:val="ListParagraph"/>
            <w:ind w:left="426"/>
          </w:pPr>
        </w:pPrChange>
      </w:pPr>
    </w:p>
    <w:p w14:paraId="1E80E466" w14:textId="2907E6CC" w:rsidR="00F96C5E" w:rsidDel="00E51900" w:rsidRDefault="00F96C5E">
      <w:pPr>
        <w:rPr>
          <w:ins w:id="6831" w:author="chaniaayulestari@outlook.com" w:date="2021-11-13T16:48:00Z"/>
          <w:del w:id="6832" w:author="Rafi Aziizi" w:date="2021-11-13T18:35:00Z"/>
        </w:rPr>
        <w:pPrChange w:id="6833" w:author="Rafi Aziizi" w:date="2021-11-13T18:35:00Z">
          <w:pPr>
            <w:pStyle w:val="ListParagraph"/>
            <w:ind w:left="426"/>
          </w:pPr>
        </w:pPrChange>
      </w:pPr>
    </w:p>
    <w:p w14:paraId="55264CF6" w14:textId="2F2DE3B2" w:rsidR="00F96C5E" w:rsidDel="00E51900" w:rsidRDefault="00F96C5E">
      <w:pPr>
        <w:rPr>
          <w:ins w:id="6834" w:author="chaniaayulestari@outlook.com" w:date="2021-11-13T16:48:00Z"/>
          <w:del w:id="6835" w:author="Rafi Aziizi" w:date="2021-11-13T18:35:00Z"/>
        </w:rPr>
        <w:pPrChange w:id="6836" w:author="Rafi Aziizi" w:date="2021-11-13T18:35:00Z">
          <w:pPr>
            <w:pStyle w:val="ListParagraph"/>
            <w:ind w:left="426"/>
          </w:pPr>
        </w:pPrChange>
      </w:pPr>
    </w:p>
    <w:p w14:paraId="360B20EE" w14:textId="0E84F75D" w:rsidR="00F96C5E" w:rsidDel="00E51900" w:rsidRDefault="00F96C5E">
      <w:pPr>
        <w:rPr>
          <w:ins w:id="6837" w:author="chaniaayulestari@outlook.com" w:date="2021-11-13T16:49:00Z"/>
          <w:del w:id="6838" w:author="Rafi Aziizi" w:date="2021-11-13T18:35:00Z"/>
        </w:rPr>
        <w:pPrChange w:id="6839" w:author="Rafi Aziizi" w:date="2021-11-13T18:35:00Z">
          <w:pPr>
            <w:pStyle w:val="ListParagraph"/>
            <w:ind w:left="426"/>
          </w:pPr>
        </w:pPrChange>
      </w:pPr>
    </w:p>
    <w:p w14:paraId="08EE384B" w14:textId="77777777" w:rsidR="00F96C5E" w:rsidRPr="002040D9" w:rsidRDefault="00F96C5E">
      <w:pPr>
        <w:rPr>
          <w:ins w:id="6840" w:author="Rafi Aziizi" w:date="2021-11-13T11:33:00Z"/>
        </w:rPr>
        <w:pPrChange w:id="6841"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6842" w:author="chaniaayulestari@outlook.com" w:date="2021-11-13T16:45:00Z"/>
          <w:b/>
          <w:bCs/>
        </w:rPr>
      </w:pPr>
      <w:ins w:id="6843" w:author="chaniaayulestari@outlook.com" w:date="2021-11-13T16:49:00Z">
        <w:del w:id="6844" w:author="Rafi Aziizi" w:date="2021-11-13T18:35:00Z">
          <w:r w:rsidDel="00E51900">
            <w:rPr>
              <w:noProof/>
            </w:rPr>
            <w:lastRenderedPageBreak/>
            <w:drawing>
              <wp:inline distT="0" distB="0" distL="0" distR="0" wp14:anchorId="455AEEDE" wp14:editId="3F212880">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6845" w:author="Rafi Aziizi" w:date="2021-11-13T11:33:00Z">
        <w:r w:rsidR="00FF5489" w:rsidRPr="002040D9">
          <w:rPr>
            <w:b/>
            <w:bCs/>
            <w:rPrChange w:id="6846" w:author="chaniaayulestari@outlook.com" w:date="2021-11-13T15:20:00Z">
              <w:rPr/>
            </w:rPrChange>
          </w:rPr>
          <w:t>Lihat Profile Siswa</w:t>
        </w:r>
      </w:ins>
    </w:p>
    <w:p w14:paraId="06B25161" w14:textId="75DD61C0" w:rsidR="00F96C5E" w:rsidDel="00E51900" w:rsidRDefault="006A1DDD" w:rsidP="00F96C5E">
      <w:pPr>
        <w:ind w:left="66"/>
        <w:rPr>
          <w:ins w:id="6847" w:author="chaniaayulestari@outlook.com" w:date="2021-11-13T16:50:00Z"/>
          <w:del w:id="6848" w:author="Rafi Aziizi" w:date="2021-11-13T18:35:00Z"/>
          <w:b/>
          <w:bCs/>
        </w:rPr>
      </w:pPr>
      <w:ins w:id="6849" w:author="chaniaayulestari@outlook.com" w:date="2021-11-13T20:42:00Z">
        <w:r>
          <w:rPr>
            <w:noProof/>
          </w:rPr>
          <w:pict w14:anchorId="258C6C81">
            <v:shape id="_x0000_s2239" type="#_x0000_t202" style="position:absolute;left:0;text-align:left;margin-left:2.95pt;margin-top:299.55pt;width:396.85pt;height:.05pt;z-index:251769344;mso-position-horizontal-relative:text;mso-position-vertical-relative:text" stroked="f">
              <v:textbox style="mso-next-textbox:#_x0000_s2239;mso-fit-shape-to-text:t" inset="0,0,0,0">
                <w:txbxContent>
                  <w:p w14:paraId="6A7476CB" w14:textId="1DC42F0E" w:rsidR="006A1DDD" w:rsidRPr="006A1DDD" w:rsidRDefault="006A1DDD" w:rsidP="006A1DDD">
                    <w:pPr>
                      <w:pStyle w:val="Caption"/>
                      <w:jc w:val="center"/>
                      <w:rPr>
                        <w:rPrChange w:id="6850" w:author="chaniaayulestari@outlook.com" w:date="2021-11-13T20:42:00Z">
                          <w:rPr>
                            <w:noProof/>
                          </w:rPr>
                        </w:rPrChange>
                      </w:rPr>
                      <w:pPrChange w:id="6851" w:author="chaniaayulestari@outlook.com" w:date="2021-11-13T20:42:00Z">
                        <w:pPr>
                          <w:ind w:left="66"/>
                        </w:pPr>
                      </w:pPrChange>
                    </w:pPr>
                    <w:bookmarkStart w:id="6852" w:name="_Toc87729288"/>
                    <w:bookmarkStart w:id="6853" w:name="_Toc87731476"/>
                    <w:ins w:id="6854" w:author="chaniaayulestari@outlook.com" w:date="2021-11-13T20:42:00Z">
                      <w:r>
                        <w:t xml:space="preserve">Gambar 3. </w:t>
                      </w:r>
                      <w:r>
                        <w:fldChar w:fldCharType="begin"/>
                      </w:r>
                      <w:r>
                        <w:instrText xml:space="preserve"> SEQ Gambar___3. \* ARABIC </w:instrText>
                      </w:r>
                    </w:ins>
                    <w:r>
                      <w:fldChar w:fldCharType="separate"/>
                    </w:r>
                    <w:ins w:id="6855" w:author="chaniaayulestari@outlook.com" w:date="2021-11-13T21:25:00Z">
                      <w:r w:rsidR="00B46735">
                        <w:rPr>
                          <w:noProof/>
                        </w:rPr>
                        <w:t>41</w:t>
                      </w:r>
                    </w:ins>
                    <w:ins w:id="6856" w:author="chaniaayulestari@outlook.com" w:date="2021-11-13T20:42:00Z">
                      <w:r>
                        <w:fldChar w:fldCharType="end"/>
                      </w:r>
                      <w:r>
                        <w:t xml:space="preserve"> </w:t>
                      </w:r>
                      <w:r w:rsidRPr="003F6ACE">
                        <w:t>Sequence Diagram</w:t>
                      </w:r>
                      <w:r>
                        <w:t xml:space="preserve"> Lihat Profile Siswa</w:t>
                      </w:r>
                    </w:ins>
                    <w:bookmarkEnd w:id="6852"/>
                    <w:bookmarkEnd w:id="6853"/>
                  </w:p>
                </w:txbxContent>
              </v:textbox>
            </v:shape>
          </w:pict>
        </w:r>
      </w:ins>
      <w:ins w:id="6857" w:author="Rafi Aziizi" w:date="2021-11-13T18:35:00Z">
        <w:r w:rsidR="00E51900">
          <w:rPr>
            <w:noProof/>
          </w:rPr>
          <w:drawing>
            <wp:anchor distT="0" distB="0" distL="114300" distR="114300" simplePos="0" relativeHeight="251947008" behindDoc="1" locked="0" layoutInCell="1" allowOverlap="1" wp14:anchorId="2B656318" wp14:editId="761B8E50">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6858" w:author="chaniaayulestari@outlook.com" w:date="2021-11-13T16:50:00Z"/>
          <w:del w:id="6859" w:author="Rafi Aziizi" w:date="2021-11-13T18:35:00Z"/>
          <w:b/>
          <w:bCs/>
        </w:rPr>
        <w:pPrChange w:id="6860" w:author="Rafi Aziizi" w:date="2021-11-13T18:35:00Z">
          <w:pPr>
            <w:ind w:left="66"/>
          </w:pPr>
        </w:pPrChange>
      </w:pPr>
    </w:p>
    <w:p w14:paraId="4A8D6A11" w14:textId="42209918" w:rsidR="00F96C5E" w:rsidDel="00E51900" w:rsidRDefault="00F96C5E">
      <w:pPr>
        <w:rPr>
          <w:ins w:id="6861" w:author="chaniaayulestari@outlook.com" w:date="2021-11-13T16:50:00Z"/>
          <w:del w:id="6862" w:author="Rafi Aziizi" w:date="2021-11-13T18:35:00Z"/>
          <w:b/>
          <w:bCs/>
        </w:rPr>
        <w:pPrChange w:id="6863" w:author="Rafi Aziizi" w:date="2021-11-13T18:35:00Z">
          <w:pPr>
            <w:ind w:left="66"/>
          </w:pPr>
        </w:pPrChange>
      </w:pPr>
    </w:p>
    <w:p w14:paraId="2BEF3A8A" w14:textId="779DFE57" w:rsidR="00F96C5E" w:rsidDel="00E51900" w:rsidRDefault="00F96C5E">
      <w:pPr>
        <w:rPr>
          <w:ins w:id="6864" w:author="chaniaayulestari@outlook.com" w:date="2021-11-13T16:50:00Z"/>
          <w:del w:id="6865" w:author="Rafi Aziizi" w:date="2021-11-13T18:35:00Z"/>
          <w:b/>
          <w:bCs/>
        </w:rPr>
        <w:pPrChange w:id="6866" w:author="Rafi Aziizi" w:date="2021-11-13T18:35:00Z">
          <w:pPr>
            <w:ind w:left="66"/>
          </w:pPr>
        </w:pPrChange>
      </w:pPr>
    </w:p>
    <w:p w14:paraId="4E0B74F6" w14:textId="03333A88" w:rsidR="00F96C5E" w:rsidDel="00E51900" w:rsidRDefault="00F96C5E">
      <w:pPr>
        <w:rPr>
          <w:ins w:id="6867" w:author="chaniaayulestari@outlook.com" w:date="2021-11-13T16:50:00Z"/>
          <w:del w:id="6868" w:author="Rafi Aziizi" w:date="2021-11-13T18:35:00Z"/>
          <w:b/>
          <w:bCs/>
        </w:rPr>
        <w:pPrChange w:id="6869" w:author="Rafi Aziizi" w:date="2021-11-13T18:35:00Z">
          <w:pPr>
            <w:ind w:left="66"/>
          </w:pPr>
        </w:pPrChange>
      </w:pPr>
    </w:p>
    <w:p w14:paraId="280DFE14" w14:textId="5F592EAC" w:rsidR="00F96C5E" w:rsidDel="00E51900" w:rsidRDefault="00F96C5E">
      <w:pPr>
        <w:rPr>
          <w:ins w:id="6870" w:author="chaniaayulestari@outlook.com" w:date="2021-11-13T16:50:00Z"/>
          <w:del w:id="6871" w:author="Rafi Aziizi" w:date="2021-11-13T18:35:00Z"/>
          <w:b/>
          <w:bCs/>
        </w:rPr>
        <w:pPrChange w:id="6872" w:author="Rafi Aziizi" w:date="2021-11-13T18:35:00Z">
          <w:pPr>
            <w:ind w:left="66"/>
          </w:pPr>
        </w:pPrChange>
      </w:pPr>
    </w:p>
    <w:p w14:paraId="0F5810DA" w14:textId="7B607053" w:rsidR="00F96C5E" w:rsidDel="00E51900" w:rsidRDefault="00F96C5E">
      <w:pPr>
        <w:rPr>
          <w:ins w:id="6873" w:author="chaniaayulestari@outlook.com" w:date="2021-11-13T16:50:00Z"/>
          <w:del w:id="6874" w:author="Rafi Aziizi" w:date="2021-11-13T18:35:00Z"/>
          <w:b/>
          <w:bCs/>
        </w:rPr>
        <w:pPrChange w:id="6875" w:author="Rafi Aziizi" w:date="2021-11-13T18:35:00Z">
          <w:pPr>
            <w:ind w:left="66"/>
          </w:pPr>
        </w:pPrChange>
      </w:pPr>
    </w:p>
    <w:p w14:paraId="377BC34B" w14:textId="3DC209F4" w:rsidR="00F96C5E" w:rsidDel="00E51900" w:rsidRDefault="00F96C5E">
      <w:pPr>
        <w:rPr>
          <w:ins w:id="6876" w:author="chaniaayulestari@outlook.com" w:date="2021-11-13T16:50:00Z"/>
          <w:del w:id="6877" w:author="Rafi Aziizi" w:date="2021-11-13T18:35:00Z"/>
          <w:b/>
          <w:bCs/>
        </w:rPr>
        <w:pPrChange w:id="6878" w:author="Rafi Aziizi" w:date="2021-11-13T18:35:00Z">
          <w:pPr>
            <w:ind w:left="66"/>
          </w:pPr>
        </w:pPrChange>
      </w:pPr>
    </w:p>
    <w:p w14:paraId="7229D5FD" w14:textId="58049B66" w:rsidR="00F96C5E" w:rsidDel="00E51900" w:rsidRDefault="00F96C5E">
      <w:pPr>
        <w:rPr>
          <w:ins w:id="6879" w:author="chaniaayulestari@outlook.com" w:date="2021-11-13T16:50:00Z"/>
          <w:del w:id="6880" w:author="Rafi Aziizi" w:date="2021-11-13T18:35:00Z"/>
          <w:b/>
          <w:bCs/>
        </w:rPr>
        <w:pPrChange w:id="6881" w:author="Rafi Aziizi" w:date="2021-11-13T18:35:00Z">
          <w:pPr>
            <w:ind w:left="66"/>
          </w:pPr>
        </w:pPrChange>
      </w:pPr>
    </w:p>
    <w:p w14:paraId="7AF26E74" w14:textId="43CA7604" w:rsidR="00F96C5E" w:rsidDel="00E51900" w:rsidRDefault="00F96C5E">
      <w:pPr>
        <w:rPr>
          <w:ins w:id="6882" w:author="chaniaayulestari@outlook.com" w:date="2021-11-13T16:50:00Z"/>
          <w:del w:id="6883" w:author="Rafi Aziizi" w:date="2021-11-13T18:35:00Z"/>
          <w:b/>
          <w:bCs/>
        </w:rPr>
        <w:pPrChange w:id="6884" w:author="Rafi Aziizi" w:date="2021-11-13T18:35:00Z">
          <w:pPr>
            <w:ind w:left="66"/>
          </w:pPr>
        </w:pPrChange>
      </w:pPr>
    </w:p>
    <w:p w14:paraId="0A2D3D1A" w14:textId="491E48C0" w:rsidR="00F96C5E" w:rsidDel="00E51900" w:rsidRDefault="00F96C5E">
      <w:pPr>
        <w:rPr>
          <w:ins w:id="6885" w:author="chaniaayulestari@outlook.com" w:date="2021-11-13T16:50:00Z"/>
          <w:del w:id="6886" w:author="Rafi Aziizi" w:date="2021-11-13T18:35:00Z"/>
          <w:b/>
          <w:bCs/>
        </w:rPr>
        <w:pPrChange w:id="6887" w:author="Rafi Aziizi" w:date="2021-11-13T18:35:00Z">
          <w:pPr>
            <w:ind w:left="66"/>
          </w:pPr>
        </w:pPrChange>
      </w:pPr>
    </w:p>
    <w:p w14:paraId="4B7B01BF" w14:textId="29D9CAAA" w:rsidR="00F96C5E" w:rsidDel="00E51900" w:rsidRDefault="00F96C5E">
      <w:pPr>
        <w:rPr>
          <w:ins w:id="6888" w:author="chaniaayulestari@outlook.com" w:date="2021-11-13T16:50:00Z"/>
          <w:del w:id="6889" w:author="Rafi Aziizi" w:date="2021-11-13T18:35:00Z"/>
          <w:b/>
          <w:bCs/>
        </w:rPr>
        <w:pPrChange w:id="6890" w:author="Rafi Aziizi" w:date="2021-11-13T18:35:00Z">
          <w:pPr>
            <w:ind w:left="66"/>
          </w:pPr>
        </w:pPrChange>
      </w:pPr>
    </w:p>
    <w:p w14:paraId="71C6B3C0" w14:textId="2340983A" w:rsidR="00F96C5E" w:rsidDel="00E51900" w:rsidRDefault="00F96C5E">
      <w:pPr>
        <w:rPr>
          <w:ins w:id="6891" w:author="chaniaayulestari@outlook.com" w:date="2021-11-13T16:50:00Z"/>
          <w:del w:id="6892" w:author="Rafi Aziizi" w:date="2021-11-13T18:35:00Z"/>
          <w:b/>
          <w:bCs/>
        </w:rPr>
        <w:pPrChange w:id="6893" w:author="Rafi Aziizi" w:date="2021-11-13T18:35:00Z">
          <w:pPr>
            <w:ind w:left="66"/>
          </w:pPr>
        </w:pPrChange>
      </w:pPr>
    </w:p>
    <w:p w14:paraId="3F80AD14" w14:textId="467C9EA0" w:rsidR="00F96C5E" w:rsidRDefault="00F96C5E">
      <w:pPr>
        <w:ind w:left="66"/>
        <w:rPr>
          <w:ins w:id="6894" w:author="chaniaayulestari@outlook.com" w:date="2021-11-13T16:50:00Z"/>
          <w:b/>
          <w:bCs/>
        </w:rPr>
      </w:pPr>
    </w:p>
    <w:p w14:paraId="35DE291B" w14:textId="52F8F74F" w:rsidR="00F96C5E" w:rsidRDefault="00D87377">
      <w:pPr>
        <w:ind w:left="66"/>
        <w:rPr>
          <w:ins w:id="6895" w:author="chaniaayulestari@outlook.com" w:date="2021-11-13T20:42:00Z"/>
        </w:rPr>
      </w:pPr>
      <w:del w:id="6896" w:author="chaniaayulestari@outlook.com" w:date="2021-11-13T20:42:00Z">
        <w:r w:rsidDel="006A1DDD">
          <w:pict w14:anchorId="659D0804">
            <v:shape id="_x0000_i1393" type="#_x0000_t75" style="width:396.45pt;height:3.75pt">
              <v:imagedata croptop="-65520f" cropbottom="65520f"/>
            </v:shape>
          </w:pict>
        </w:r>
      </w:del>
    </w:p>
    <w:p w14:paraId="343464B9" w14:textId="5908CA92" w:rsidR="006A1DDD" w:rsidRDefault="006A1DDD">
      <w:pPr>
        <w:ind w:left="66"/>
        <w:rPr>
          <w:ins w:id="6897" w:author="chaniaayulestari@outlook.com" w:date="2021-11-13T20:42:00Z"/>
        </w:rPr>
      </w:pPr>
    </w:p>
    <w:p w14:paraId="41503A2D" w14:textId="3DD4A2D8" w:rsidR="006A1DDD" w:rsidRDefault="006A1DDD">
      <w:pPr>
        <w:ind w:left="66"/>
        <w:rPr>
          <w:ins w:id="6898" w:author="chaniaayulestari@outlook.com" w:date="2021-11-13T20:42:00Z"/>
        </w:rPr>
      </w:pPr>
    </w:p>
    <w:p w14:paraId="217811C9" w14:textId="164F1347" w:rsidR="006A1DDD" w:rsidRDefault="006A1DDD">
      <w:pPr>
        <w:ind w:left="66"/>
        <w:rPr>
          <w:ins w:id="6899" w:author="chaniaayulestari@outlook.com" w:date="2021-11-13T20:42:00Z"/>
        </w:rPr>
      </w:pPr>
    </w:p>
    <w:p w14:paraId="72A35AAA" w14:textId="7FDA1DB8" w:rsidR="006A1DDD" w:rsidRDefault="006A1DDD">
      <w:pPr>
        <w:ind w:left="66"/>
        <w:rPr>
          <w:ins w:id="6900" w:author="chaniaayulestari@outlook.com" w:date="2021-11-13T20:42:00Z"/>
        </w:rPr>
      </w:pPr>
    </w:p>
    <w:p w14:paraId="6DB326AF" w14:textId="0CDFF7BF" w:rsidR="006A1DDD" w:rsidRDefault="006A1DDD">
      <w:pPr>
        <w:ind w:left="66"/>
        <w:rPr>
          <w:ins w:id="6901" w:author="chaniaayulestari@outlook.com" w:date="2021-11-13T20:42:00Z"/>
        </w:rPr>
      </w:pPr>
    </w:p>
    <w:p w14:paraId="07300AB8" w14:textId="5917EE63" w:rsidR="006A1DDD" w:rsidRDefault="006A1DDD">
      <w:pPr>
        <w:ind w:left="66"/>
        <w:rPr>
          <w:ins w:id="6902" w:author="chaniaayulestari@outlook.com" w:date="2021-11-13T20:42:00Z"/>
        </w:rPr>
      </w:pPr>
    </w:p>
    <w:p w14:paraId="062138FD" w14:textId="43940067" w:rsidR="006A1DDD" w:rsidRDefault="006A1DDD">
      <w:pPr>
        <w:ind w:left="66"/>
        <w:rPr>
          <w:ins w:id="6903" w:author="chaniaayulestari@outlook.com" w:date="2021-11-13T20:42:00Z"/>
        </w:rPr>
      </w:pPr>
    </w:p>
    <w:p w14:paraId="1FE035A1" w14:textId="77761C87" w:rsidR="006A1DDD" w:rsidRDefault="006A1DDD">
      <w:pPr>
        <w:ind w:left="66"/>
        <w:rPr>
          <w:ins w:id="6904" w:author="chaniaayulestari@outlook.com" w:date="2021-11-13T20:42:00Z"/>
        </w:rPr>
      </w:pPr>
    </w:p>
    <w:p w14:paraId="09316C58" w14:textId="03CFBED4" w:rsidR="006A1DDD" w:rsidRDefault="006A1DDD">
      <w:pPr>
        <w:ind w:left="66"/>
        <w:rPr>
          <w:ins w:id="6905" w:author="chaniaayulestari@outlook.com" w:date="2021-11-13T20:42:00Z"/>
        </w:rPr>
      </w:pPr>
    </w:p>
    <w:p w14:paraId="53D876EC" w14:textId="77777777" w:rsidR="006A1DDD" w:rsidRDefault="006A1DDD">
      <w:pPr>
        <w:ind w:left="66"/>
        <w:rPr>
          <w:ins w:id="6906" w:author="chaniaayulestari@outlook.com" w:date="2021-11-13T20:42:00Z"/>
        </w:rPr>
      </w:pPr>
    </w:p>
    <w:p w14:paraId="149020C7" w14:textId="78462F82" w:rsidR="006A1DDD" w:rsidRDefault="006A1DDD">
      <w:pPr>
        <w:ind w:left="66"/>
        <w:rPr>
          <w:ins w:id="6907" w:author="chaniaayulestari@outlook.com" w:date="2021-11-13T20:42:00Z"/>
        </w:rPr>
      </w:pPr>
    </w:p>
    <w:p w14:paraId="3799776D" w14:textId="15876B57" w:rsidR="006A1DDD" w:rsidRDefault="006A1DDD">
      <w:pPr>
        <w:ind w:left="66"/>
        <w:rPr>
          <w:ins w:id="6908" w:author="chaniaayulestari@outlook.com" w:date="2021-11-13T20:42:00Z"/>
        </w:rPr>
      </w:pPr>
    </w:p>
    <w:p w14:paraId="072D9AD0" w14:textId="7B98C57F" w:rsidR="006A1DDD" w:rsidRDefault="006A1DDD">
      <w:pPr>
        <w:ind w:left="66"/>
        <w:rPr>
          <w:ins w:id="6909" w:author="chaniaayulestari@outlook.com" w:date="2021-11-13T20:42:00Z"/>
        </w:rPr>
      </w:pPr>
    </w:p>
    <w:p w14:paraId="2EDD9239" w14:textId="77777777" w:rsidR="006A1DDD" w:rsidRPr="00F96C5E" w:rsidRDefault="006A1DDD">
      <w:pPr>
        <w:ind w:left="66"/>
        <w:rPr>
          <w:ins w:id="6910" w:author="Rafi Aziizi" w:date="2021-11-13T11:33:00Z"/>
          <w:b/>
          <w:bCs/>
          <w:rPrChange w:id="6911" w:author="chaniaayulestari@outlook.com" w:date="2021-11-13T16:49:00Z">
            <w:rPr>
              <w:ins w:id="6912" w:author="Rafi Aziizi" w:date="2021-11-13T11:33:00Z"/>
            </w:rPr>
          </w:rPrChange>
        </w:rPr>
        <w:pPrChange w:id="6913"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6914" w:author="chaniaayulestari@outlook.com" w:date="2021-11-13T16:45:00Z"/>
          <w:b/>
          <w:bCs/>
        </w:rPr>
      </w:pPr>
      <w:ins w:id="6915" w:author="Rafi Aziizi" w:date="2021-11-13T11:33:00Z">
        <w:r w:rsidRPr="002040D9">
          <w:rPr>
            <w:b/>
            <w:bCs/>
            <w:rPrChange w:id="6916" w:author="chaniaayulestari@outlook.com" w:date="2021-11-13T15:20:00Z">
              <w:rPr/>
            </w:rPrChange>
          </w:rPr>
          <w:t>Lihat Riwayat Absensi</w:t>
        </w:r>
      </w:ins>
    </w:p>
    <w:p w14:paraId="25061CA7" w14:textId="77777777" w:rsidR="006A1DDD" w:rsidRDefault="00F658E0" w:rsidP="006A1DDD">
      <w:pPr>
        <w:keepNext/>
        <w:rPr>
          <w:ins w:id="6917" w:author="chaniaayulestari@outlook.com" w:date="2021-11-13T20:43:00Z"/>
        </w:rPr>
        <w:pPrChange w:id="6918" w:author="chaniaayulestari@outlook.com" w:date="2021-11-13T20:43:00Z">
          <w:pPr/>
        </w:pPrChange>
      </w:pPr>
      <w:ins w:id="6919" w:author="chaniaayulestari@outlook.com" w:date="2021-11-13T16:51:00Z">
        <w:del w:id="6920" w:author="Rafi Aziizi" w:date="2021-11-13T18:35:00Z">
          <w:r>
            <w:rPr>
              <w:noProof/>
            </w:rPr>
          </w:r>
        </w:del>
      </w:ins>
      <w:r>
        <w:pict w14:anchorId="0D0AF410">
          <v:shape id="Text Box 460" o:spid="_x0000_s215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" stroked="f">
            <v:textbox style="mso-next-textbox:#Text Box 460;mso-fit-shape-to-text:t" inset="0,0,0,0">
              <w:txbxContent>
                <w:p w14:paraId="0DE176FB" w14:textId="3BF4F6E6" w:rsidR="00E51900" w:rsidRPr="007F6EA1" w:rsidRDefault="00E51900">
                  <w:pPr>
                    <w:pStyle w:val="Caption"/>
                    <w:jc w:val="center"/>
                    <w:rPr>
                      <w:noProof/>
                    </w:rPr>
                    <w:pPrChange w:id="6921" w:author="chaniaayulestari@outlook.com" w:date="2021-11-13T16:52:00Z">
                      <w:pPr/>
                    </w:pPrChange>
                  </w:pPr>
                  <w:bookmarkStart w:id="6922" w:name="_Toc87729220"/>
                  <w:ins w:id="6923" w:author="chaniaayulestari@outlook.com" w:date="2021-11-13T16:51:00Z">
                    <w:r>
                      <w:t xml:space="preserve">Gambar 3. </w:t>
                    </w:r>
                    <w:r>
                      <w:fldChar w:fldCharType="begin"/>
                    </w:r>
                    <w:r>
                      <w:instrText xml:space="preserve"> SEQ Gambar__3. \* ARABIC </w:instrText>
                    </w:r>
                  </w:ins>
                  <w:r>
                    <w:fldChar w:fldCharType="separate"/>
                  </w:r>
                  <w:ins w:id="6924" w:author="chaniaayulestari@outlook.com" w:date="2021-11-13T19:48:00Z">
                    <w:r w:rsidR="00224DD9">
                      <w:rPr>
                        <w:noProof/>
                      </w:rPr>
                      <w:t>48</w:t>
                    </w:r>
                  </w:ins>
                  <w:ins w:id="6925" w:author="chaniaayulestari@outlook.com" w:date="2021-11-13T16:51:00Z">
                    <w:r>
                      <w:fldChar w:fldCharType="end"/>
                    </w:r>
                    <w:r>
                      <w:t xml:space="preserve"> Sequence Diagram Lihat Riwayat Absen</w:t>
                    </w:r>
                  </w:ins>
                  <w:bookmarkEnd w:id="6922"/>
                </w:p>
              </w:txbxContent>
            </v:textbox>
            <w10:anchorlock/>
          </v:shape>
        </w:pict>
      </w:r>
      <w:ins w:id="6926" w:author="chaniaayulestari@outlook.com" w:date="2021-11-13T16:51:00Z">
        <w:r w:rsidR="005F2AFE">
          <w:rPr>
            <w:noProof/>
          </w:rPr>
          <w:drawing>
            <wp:inline distT="0" distB="0" distL="0" distR="0" wp14:anchorId="40793D09" wp14:editId="1A2F8EC6">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126BDE5" w:rsidR="00F96C5E" w:rsidRPr="005F2AFE" w:rsidRDefault="006A1DDD" w:rsidP="006A1DDD">
      <w:pPr>
        <w:pStyle w:val="Caption"/>
        <w:jc w:val="center"/>
        <w:rPr>
          <w:ins w:id="6927" w:author="chaniaayulestari@outlook.com" w:date="2021-11-13T16:45:00Z"/>
          <w:b/>
          <w:bCs/>
          <w:rPrChange w:id="6928" w:author="chaniaayulestari@outlook.com" w:date="2021-11-13T16:51:00Z">
            <w:rPr>
              <w:ins w:id="6929" w:author="chaniaayulestari@outlook.com" w:date="2021-11-13T16:45:00Z"/>
            </w:rPr>
          </w:rPrChange>
        </w:rPr>
        <w:pPrChange w:id="6930" w:author="chaniaayulestari@outlook.com" w:date="2021-11-13T20:43:00Z">
          <w:pPr>
            <w:pStyle w:val="ListParagraph"/>
            <w:numPr>
              <w:numId w:val="117"/>
            </w:numPr>
            <w:ind w:left="426" w:hanging="360"/>
          </w:pPr>
        </w:pPrChange>
      </w:pPr>
      <w:bookmarkStart w:id="6931" w:name="_Toc87731477"/>
      <w:ins w:id="6932" w:author="chaniaayulestari@outlook.com" w:date="2021-11-13T20:43:00Z">
        <w:r>
          <w:t xml:space="preserve">Gambar 3. </w:t>
        </w:r>
        <w:r>
          <w:fldChar w:fldCharType="begin"/>
        </w:r>
        <w:r>
          <w:instrText xml:space="preserve"> SEQ Gambar___3. \* ARABIC </w:instrText>
        </w:r>
      </w:ins>
      <w:r>
        <w:fldChar w:fldCharType="separate"/>
      </w:r>
      <w:ins w:id="6933" w:author="chaniaayulestari@outlook.com" w:date="2021-11-13T21:25:00Z">
        <w:r w:rsidR="00B46735">
          <w:rPr>
            <w:noProof/>
          </w:rPr>
          <w:t>42</w:t>
        </w:r>
      </w:ins>
      <w:ins w:id="6934" w:author="chaniaayulestari@outlook.com" w:date="2021-11-13T20:43:00Z">
        <w:r>
          <w:fldChar w:fldCharType="end"/>
        </w:r>
        <w:r>
          <w:t xml:space="preserve"> </w:t>
        </w:r>
        <w:r w:rsidRPr="00B40BE7">
          <w:t xml:space="preserve">Sequence Diagram </w:t>
        </w:r>
        <w:r>
          <w:t xml:space="preserve"> Lihat ROwayat Abse</w:t>
        </w:r>
        <w:r>
          <w:t>n</w:t>
        </w:r>
      </w:ins>
      <w:bookmarkEnd w:id="6931"/>
    </w:p>
    <w:p w14:paraId="7D4161EB" w14:textId="5C16E762" w:rsidR="00F96C5E" w:rsidDel="006A1DDD" w:rsidRDefault="00F658E0">
      <w:pPr>
        <w:rPr>
          <w:del w:id="6935" w:author="Rafi Aziizi" w:date="2021-11-13T18:35:00Z"/>
        </w:rPr>
      </w:pPr>
      <w:ins w:id="6936" w:author="Rafi Aziizi" w:date="2021-11-13T18:35:00Z">
        <w:del w:id="6937" w:author="chaniaayulestari@outlook.com" w:date="2021-11-13T20:42:00Z">
          <w:r w:rsidDel="006A1DDD">
            <w:rPr>
              <w:noProof/>
            </w:rPr>
          </w:r>
        </w:del>
      </w:ins>
      <w:del w:id="6938" w:author="chaniaayulestari@outlook.com" w:date="2021-11-13T20:42:00Z">
        <w:r w:rsidDel="006A1DDD">
          <w:pict w14:anchorId="2DE068C8">
            <v:shape id="Text Box 516" o:spid="_x0000_s215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KfMn6YzAgAAbAQAAA4AAAAAAAAAAAAAAAAA&#10;LgIAAGRycy9lMm9Eb2MueG1sUEsBAi0AFAAGAAgAAAAhAOrGzrfeAAAABAEAAA8AAAAAAAAAAAAA&#10;AAAAjQQAAGRycy9kb3ducmV2LnhtbFBLBQYAAAAABAAEAPMAAACYBQAAAAA=&#10;" stroked="f">
              <v:textbox style="mso-next-textbox:#Text Box 516;mso-fit-shape-to-text:t" inset="0,0,0,0">
                <w:txbxContent>
                  <w:p w14:paraId="2FA71576" w14:textId="78F87F94" w:rsidR="00E51900" w:rsidRPr="007F6EA1" w:rsidRDefault="00E51900">
                    <w:pPr>
                      <w:pStyle w:val="Caption"/>
                      <w:jc w:val="center"/>
                      <w:rPr>
                        <w:noProof/>
                      </w:rPr>
                      <w:pPrChange w:id="6939"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6940" w:author="chaniaayulestari@outlook.com" w:date="2021-11-13T16:51:00Z"/>
          <w:del w:id="6941" w:author="Rafi Aziizi" w:date="2021-11-13T18:35:00Z"/>
          <w:b/>
          <w:bCs/>
        </w:rPr>
      </w:pPr>
    </w:p>
    <w:p w14:paraId="5277E467" w14:textId="5C822F8A" w:rsidR="005F2AFE" w:rsidDel="00E51900" w:rsidRDefault="005F2AFE" w:rsidP="00F96C5E">
      <w:pPr>
        <w:pStyle w:val="ListParagraph"/>
        <w:ind w:left="426"/>
        <w:rPr>
          <w:ins w:id="6942" w:author="chaniaayulestari@outlook.com" w:date="2021-11-13T16:51:00Z"/>
          <w:del w:id="6943" w:author="Rafi Aziizi" w:date="2021-11-13T18:35:00Z"/>
          <w:b/>
          <w:bCs/>
        </w:rPr>
      </w:pPr>
    </w:p>
    <w:p w14:paraId="09669F19" w14:textId="40F22D04" w:rsidR="005F2AFE" w:rsidDel="00E51900" w:rsidRDefault="005F2AFE" w:rsidP="00F96C5E">
      <w:pPr>
        <w:pStyle w:val="ListParagraph"/>
        <w:ind w:left="426"/>
        <w:rPr>
          <w:ins w:id="6944" w:author="chaniaayulestari@outlook.com" w:date="2021-11-13T16:51:00Z"/>
          <w:del w:id="6945" w:author="Rafi Aziizi" w:date="2021-11-13T18:35:00Z"/>
          <w:b/>
          <w:bCs/>
        </w:rPr>
      </w:pPr>
    </w:p>
    <w:p w14:paraId="25B5CF5E" w14:textId="4AE1059D" w:rsidR="005F2AFE" w:rsidDel="00E51900" w:rsidRDefault="005F2AFE" w:rsidP="00F96C5E">
      <w:pPr>
        <w:pStyle w:val="ListParagraph"/>
        <w:ind w:left="426"/>
        <w:rPr>
          <w:ins w:id="6946" w:author="chaniaayulestari@outlook.com" w:date="2021-11-13T16:51:00Z"/>
          <w:del w:id="6947" w:author="Rafi Aziizi" w:date="2021-11-13T18:35:00Z"/>
          <w:b/>
          <w:bCs/>
        </w:rPr>
      </w:pPr>
    </w:p>
    <w:p w14:paraId="35A14847" w14:textId="49E9FE22" w:rsidR="005F2AFE" w:rsidRPr="00E51900" w:rsidDel="00E51900" w:rsidRDefault="005F2AFE">
      <w:pPr>
        <w:rPr>
          <w:ins w:id="6948" w:author="chaniaayulestari@outlook.com" w:date="2021-11-13T16:51:00Z"/>
          <w:del w:id="6949" w:author="Rafi Aziizi" w:date="2021-11-13T18:35:00Z"/>
          <w:b/>
          <w:bCs/>
          <w:rPrChange w:id="6950" w:author="Rafi Aziizi" w:date="2021-11-13T18:35:00Z">
            <w:rPr>
              <w:ins w:id="6951" w:author="chaniaayulestari@outlook.com" w:date="2021-11-13T16:51:00Z"/>
              <w:del w:id="6952" w:author="Rafi Aziizi" w:date="2021-11-13T18:35:00Z"/>
            </w:rPr>
          </w:rPrChange>
        </w:rPr>
        <w:pPrChange w:id="6953" w:author="Rafi Aziizi" w:date="2021-11-13T18:35:00Z">
          <w:pPr>
            <w:pStyle w:val="ListParagraph"/>
            <w:ind w:left="426"/>
          </w:pPr>
        </w:pPrChange>
      </w:pPr>
    </w:p>
    <w:p w14:paraId="5594C30E" w14:textId="30C7490D" w:rsidR="005F2AFE" w:rsidDel="00E51900" w:rsidRDefault="005F2AFE">
      <w:pPr>
        <w:rPr>
          <w:ins w:id="6954" w:author="chaniaayulestari@outlook.com" w:date="2021-11-13T16:51:00Z"/>
          <w:del w:id="6955" w:author="Rafi Aziizi" w:date="2021-11-13T18:35:00Z"/>
        </w:rPr>
        <w:pPrChange w:id="6956" w:author="Rafi Aziizi" w:date="2021-11-13T18:35:00Z">
          <w:pPr>
            <w:pStyle w:val="ListParagraph"/>
            <w:ind w:left="426"/>
          </w:pPr>
        </w:pPrChange>
      </w:pPr>
    </w:p>
    <w:p w14:paraId="2DDAB1E7" w14:textId="684A445F" w:rsidR="005F2AFE" w:rsidDel="00E51900" w:rsidRDefault="005F2AFE">
      <w:pPr>
        <w:rPr>
          <w:ins w:id="6957" w:author="chaniaayulestari@outlook.com" w:date="2021-11-13T16:51:00Z"/>
          <w:del w:id="6958" w:author="Rafi Aziizi" w:date="2021-11-13T18:35:00Z"/>
        </w:rPr>
        <w:pPrChange w:id="6959" w:author="Rafi Aziizi" w:date="2021-11-13T18:35:00Z">
          <w:pPr>
            <w:pStyle w:val="ListParagraph"/>
            <w:ind w:left="426"/>
          </w:pPr>
        </w:pPrChange>
      </w:pPr>
    </w:p>
    <w:p w14:paraId="483B8929" w14:textId="042DE9C0" w:rsidR="00A9216A" w:rsidDel="00E51900" w:rsidRDefault="00A9216A">
      <w:pPr>
        <w:rPr>
          <w:ins w:id="6960" w:author="chaniaayulestari@outlook.com" w:date="2021-11-13T17:47:00Z"/>
          <w:del w:id="6961" w:author="Rafi Aziizi" w:date="2021-11-13T18:35:00Z"/>
        </w:rPr>
        <w:pPrChange w:id="6962" w:author="Rafi Aziizi" w:date="2021-11-13T18:35:00Z">
          <w:pPr>
            <w:pStyle w:val="ListParagraph"/>
            <w:ind w:left="426"/>
          </w:pPr>
        </w:pPrChange>
      </w:pPr>
    </w:p>
    <w:p w14:paraId="520FEE6D" w14:textId="706D1A2D" w:rsidR="00405719" w:rsidDel="00E51900" w:rsidRDefault="00405719">
      <w:pPr>
        <w:rPr>
          <w:ins w:id="6963" w:author="chaniaayulestari@outlook.com" w:date="2021-11-13T17:47:00Z"/>
          <w:del w:id="6964" w:author="Rafi Aziizi" w:date="2021-11-13T18:35:00Z"/>
        </w:rPr>
        <w:pPrChange w:id="6965" w:author="Rafi Aziizi" w:date="2021-11-13T18:35:00Z">
          <w:pPr>
            <w:pStyle w:val="ListParagraph"/>
            <w:ind w:left="426"/>
          </w:pPr>
        </w:pPrChange>
      </w:pPr>
    </w:p>
    <w:p w14:paraId="0B73DC2D" w14:textId="24922FBA" w:rsidR="00405719" w:rsidDel="00E51900" w:rsidRDefault="00405719">
      <w:pPr>
        <w:rPr>
          <w:ins w:id="6966" w:author="chaniaayulestari@outlook.com" w:date="2021-11-13T17:47:00Z"/>
          <w:del w:id="6967" w:author="Rafi Aziizi" w:date="2021-11-13T18:35:00Z"/>
        </w:rPr>
        <w:pPrChange w:id="6968" w:author="Rafi Aziizi" w:date="2021-11-13T18:35:00Z">
          <w:pPr>
            <w:pStyle w:val="ListParagraph"/>
            <w:ind w:left="426"/>
          </w:pPr>
        </w:pPrChange>
      </w:pPr>
    </w:p>
    <w:p w14:paraId="7F213C6D" w14:textId="77777777" w:rsidR="00405719" w:rsidRDefault="00405719">
      <w:pPr>
        <w:rPr>
          <w:ins w:id="6969" w:author="chaniaayulestari@outlook.com" w:date="2021-11-13T17:38:00Z"/>
        </w:rPr>
        <w:pPrChange w:id="6970" w:author="Rafi Aziizi" w:date="2021-11-13T18:35: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6971" w:author="chaniaayulestari@outlook.com" w:date="2021-11-13T16:52:00Z"/>
          <w:b/>
          <w:bCs/>
        </w:rPr>
      </w:pPr>
      <w:ins w:id="6972" w:author="Rafi Aziizi" w:date="2021-11-13T12:11:00Z">
        <w:r w:rsidRPr="002040D9">
          <w:rPr>
            <w:b/>
            <w:bCs/>
            <w:rPrChange w:id="6973" w:author="chaniaayulestari@outlook.com" w:date="2021-11-13T15:20:00Z">
              <w:rPr/>
            </w:rPrChange>
          </w:rPr>
          <w:t>Cetak Riwayat Abs</w:t>
        </w:r>
      </w:ins>
      <w:ins w:id="6974" w:author="Rafi Aziizi" w:date="2021-11-13T12:12:00Z">
        <w:r w:rsidRPr="002040D9">
          <w:rPr>
            <w:b/>
            <w:bCs/>
            <w:rPrChange w:id="6975" w:author="chaniaayulestari@outlook.com" w:date="2021-11-13T15:20:00Z">
              <w:rPr/>
            </w:rPrChange>
          </w:rPr>
          <w:t>ensi Siswa</w:t>
        </w:r>
      </w:ins>
    </w:p>
    <w:p w14:paraId="7E26CD84" w14:textId="77777777" w:rsidR="006A1DDD" w:rsidRDefault="00F658E0" w:rsidP="006A1DDD">
      <w:pPr>
        <w:keepNext/>
        <w:rPr>
          <w:ins w:id="6976" w:author="chaniaayulestari@outlook.com" w:date="2021-11-13T20:43:00Z"/>
        </w:rPr>
        <w:pPrChange w:id="6977" w:author="chaniaayulestari@outlook.com" w:date="2021-11-13T20:43:00Z">
          <w:pPr/>
        </w:pPrChange>
      </w:pPr>
      <w:ins w:id="6978" w:author="chaniaayulestari@outlook.com" w:date="2021-11-13T17:39:00Z">
        <w:del w:id="6979" w:author="Rafi Aziizi" w:date="2021-11-13T18:36:00Z">
          <w:r>
            <w:rPr>
              <w:noProof/>
            </w:rPr>
          </w:r>
        </w:del>
      </w:ins>
      <w:r>
        <w:pict w14:anchorId="6859F1DB">
          <v:shape id="Text Box 472" o:spid="_x0000_s215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kGPMgIAAGk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" stroked="f">
            <v:textbox style="mso-next-textbox:#Text Box 472;mso-fit-shape-to-text:t" inset="0,0,0,0">
              <w:txbxContent>
                <w:p w14:paraId="2941C197" w14:textId="6675DE22" w:rsidR="00E51900" w:rsidRPr="004551FD" w:rsidRDefault="00E51900">
                  <w:pPr>
                    <w:pStyle w:val="Caption"/>
                    <w:jc w:val="center"/>
                    <w:rPr>
                      <w:noProof/>
                    </w:rPr>
                    <w:pPrChange w:id="6980" w:author="chaniaayulestari@outlook.com" w:date="2021-11-13T17:39:00Z">
                      <w:pPr>
                        <w:pStyle w:val="ListParagraph"/>
                        <w:ind w:left="426"/>
                      </w:pPr>
                    </w:pPrChange>
                  </w:pPr>
                  <w:bookmarkStart w:id="6981" w:name="_Toc87729221"/>
                  <w:ins w:id="6982" w:author="chaniaayulestari@outlook.com" w:date="2021-11-13T17:39:00Z">
                    <w:r>
                      <w:t xml:space="preserve">Gambar 3. </w:t>
                    </w:r>
                    <w:r>
                      <w:fldChar w:fldCharType="begin"/>
                    </w:r>
                    <w:r>
                      <w:instrText xml:space="preserve"> SEQ Gambar__3. \* ARABIC </w:instrText>
                    </w:r>
                  </w:ins>
                  <w:r>
                    <w:fldChar w:fldCharType="separate"/>
                  </w:r>
                  <w:ins w:id="6983" w:author="chaniaayulestari@outlook.com" w:date="2021-11-13T19:48:00Z">
                    <w:r w:rsidR="00224DD9">
                      <w:rPr>
                        <w:noProof/>
                      </w:rPr>
                      <w:t>50</w:t>
                    </w:r>
                  </w:ins>
                  <w:ins w:id="6984" w:author="chaniaayulestari@outlook.com" w:date="2021-11-13T17:39:00Z">
                    <w:r>
                      <w:fldChar w:fldCharType="end"/>
                    </w:r>
                    <w:r>
                      <w:t xml:space="preserve"> Sequence Diagram Cetak Riwayat Absen Siswa</w:t>
                    </w:r>
                  </w:ins>
                  <w:bookmarkEnd w:id="6981"/>
                </w:p>
              </w:txbxContent>
            </v:textbox>
            <w10:anchorlock/>
          </v:shape>
        </w:pict>
      </w:r>
      <w:ins w:id="6985" w:author="chaniaayulestari@outlook.com" w:date="2021-11-13T17:38:00Z">
        <w:r w:rsidR="00A9216A">
          <w:rPr>
            <w:noProof/>
          </w:rPr>
          <w:drawing>
            <wp:inline distT="0" distB="0" distL="0" distR="0" wp14:anchorId="2E131FB9" wp14:editId="2D84F136">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2F802D74" w:rsidR="005F2AFE" w:rsidRDefault="006A1DDD" w:rsidP="006A1DDD">
      <w:pPr>
        <w:pStyle w:val="Caption"/>
        <w:jc w:val="center"/>
        <w:rPr>
          <w:ins w:id="6986" w:author="chaniaayulestari@outlook.com" w:date="2021-11-13T16:52:00Z"/>
          <w:b/>
          <w:bCs/>
        </w:rPr>
        <w:pPrChange w:id="6987" w:author="chaniaayulestari@outlook.com" w:date="2021-11-13T20:43:00Z">
          <w:pPr>
            <w:pStyle w:val="ListParagraph"/>
            <w:ind w:left="426"/>
          </w:pPr>
        </w:pPrChange>
      </w:pPr>
      <w:bookmarkStart w:id="6988" w:name="_Toc87731478"/>
      <w:ins w:id="6989" w:author="chaniaayulestari@outlook.com" w:date="2021-11-13T20:43:00Z">
        <w:r>
          <w:t xml:space="preserve">Gambar 3. </w:t>
        </w:r>
        <w:r>
          <w:fldChar w:fldCharType="begin"/>
        </w:r>
        <w:r>
          <w:instrText xml:space="preserve"> SEQ Gambar___3. \* ARABIC </w:instrText>
        </w:r>
      </w:ins>
      <w:r>
        <w:fldChar w:fldCharType="separate"/>
      </w:r>
      <w:ins w:id="6990" w:author="chaniaayulestari@outlook.com" w:date="2021-11-13T21:25:00Z">
        <w:r w:rsidR="00B46735">
          <w:rPr>
            <w:noProof/>
          </w:rPr>
          <w:t>43</w:t>
        </w:r>
      </w:ins>
      <w:ins w:id="6991" w:author="chaniaayulestari@outlook.com" w:date="2021-11-13T20:43:00Z">
        <w:r>
          <w:fldChar w:fldCharType="end"/>
        </w:r>
        <w:r>
          <w:t xml:space="preserve"> </w:t>
        </w:r>
        <w:r w:rsidRPr="00A01CB7">
          <w:t xml:space="preserve">Sequence Diagram </w:t>
        </w:r>
        <w:r>
          <w:t xml:space="preserve"> Cetak Riwayat Absensi Siswa</w:t>
        </w:r>
      </w:ins>
      <w:bookmarkEnd w:id="6988"/>
    </w:p>
    <w:p w14:paraId="005D7722" w14:textId="45433DA6" w:rsidR="005F2AFE" w:rsidRPr="00A9216A" w:rsidDel="00E51900" w:rsidRDefault="00F658E0">
      <w:pPr>
        <w:rPr>
          <w:ins w:id="6992" w:author="chaniaayulestari@outlook.com" w:date="2021-11-13T16:52:00Z"/>
          <w:del w:id="6993" w:author="Rafi Aziizi" w:date="2021-11-13T18:36:00Z"/>
          <w:b/>
          <w:bCs/>
          <w:rPrChange w:id="6994" w:author="chaniaayulestari@outlook.com" w:date="2021-11-13T17:38:00Z">
            <w:rPr>
              <w:ins w:id="6995" w:author="chaniaayulestari@outlook.com" w:date="2021-11-13T16:52:00Z"/>
              <w:del w:id="6996" w:author="Rafi Aziizi" w:date="2021-11-13T18:36:00Z"/>
            </w:rPr>
          </w:rPrChange>
        </w:rPr>
        <w:pPrChange w:id="6997" w:author="chaniaayulestari@outlook.com" w:date="2021-11-13T17:38:00Z">
          <w:pPr>
            <w:pStyle w:val="ListParagraph"/>
            <w:ind w:left="426"/>
          </w:pPr>
        </w:pPrChange>
      </w:pPr>
      <w:ins w:id="6998" w:author="Rafi Aziizi" w:date="2021-11-13T18:36:00Z">
        <w:del w:id="6999" w:author="chaniaayulestari@outlook.com" w:date="2021-11-13T20:43:00Z">
          <w:r w:rsidDel="006A1DDD">
            <w:rPr>
              <w:noProof/>
            </w:rPr>
          </w:r>
        </w:del>
      </w:ins>
      <w:del w:id="7000" w:author="chaniaayulestari@outlook.com" w:date="2021-11-13T20:43:00Z">
        <w:r w:rsidDel="006A1DDD">
          <w:pict w14:anchorId="02AEA35E">
            <v:shape id="Text Box 517" o:spid="_x0000_s215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EM70J0zAgAAbAQAAA4AAAAAAAAAAAAAAAAA&#10;LgIAAGRycy9lMm9Eb2MueG1sUEsBAi0AFAAGAAgAAAAhAOrGzrfeAAAABAEAAA8AAAAAAAAAAAAA&#10;AAAAjQQAAGRycy9kb3ducmV2LnhtbFBLBQYAAAAABAAEAPMAAACYBQAAAAA=&#10;" stroked="f">
              <v:textbox style="mso-next-textbox:#Text Box 517;mso-fit-shape-to-text:t" inset="0,0,0,0">
                <w:txbxContent>
                  <w:p w14:paraId="1BABB992" w14:textId="6B83B001" w:rsidR="00E51900" w:rsidRPr="004551FD" w:rsidRDefault="00E51900">
                    <w:pPr>
                      <w:pStyle w:val="Caption"/>
                      <w:jc w:val="center"/>
                      <w:rPr>
                        <w:noProof/>
                      </w:rPr>
                      <w:pPrChange w:id="7001"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7002" w:author="chaniaayulestari@outlook.com" w:date="2021-11-13T16:52:00Z"/>
          <w:del w:id="7003" w:author="Rafi Aziizi" w:date="2021-11-13T18:36:00Z"/>
          <w:b/>
          <w:bCs/>
          <w:rPrChange w:id="7004" w:author="Rafi Aziizi" w:date="2021-11-13T18:36:00Z">
            <w:rPr>
              <w:ins w:id="7005" w:author="chaniaayulestari@outlook.com" w:date="2021-11-13T16:52:00Z"/>
              <w:del w:id="7006" w:author="Rafi Aziizi" w:date="2021-11-13T18:36:00Z"/>
            </w:rPr>
          </w:rPrChange>
        </w:rPr>
        <w:pPrChange w:id="7007" w:author="Rafi Aziizi" w:date="2021-11-13T18:36:00Z">
          <w:pPr>
            <w:pStyle w:val="ListParagraph"/>
            <w:ind w:left="426"/>
          </w:pPr>
        </w:pPrChange>
      </w:pPr>
    </w:p>
    <w:p w14:paraId="2A979F45" w14:textId="4E8E0723" w:rsidR="005F2AFE" w:rsidDel="00E51900" w:rsidRDefault="005F2AFE">
      <w:pPr>
        <w:rPr>
          <w:ins w:id="7008" w:author="chaniaayulestari@outlook.com" w:date="2021-11-13T17:38:00Z"/>
          <w:del w:id="7009" w:author="Rafi Aziizi" w:date="2021-11-13T18:36:00Z"/>
        </w:rPr>
        <w:pPrChange w:id="7010" w:author="Rafi Aziizi" w:date="2021-11-13T18:36:00Z">
          <w:pPr>
            <w:pStyle w:val="ListParagraph"/>
            <w:ind w:left="426"/>
          </w:pPr>
        </w:pPrChange>
      </w:pPr>
    </w:p>
    <w:p w14:paraId="23FD3260" w14:textId="39B4BB88" w:rsidR="00A9216A" w:rsidDel="00E51900" w:rsidRDefault="00A9216A">
      <w:pPr>
        <w:rPr>
          <w:ins w:id="7011" w:author="chaniaayulestari@outlook.com" w:date="2021-11-13T17:38:00Z"/>
          <w:del w:id="7012" w:author="Rafi Aziizi" w:date="2021-11-13T18:36:00Z"/>
        </w:rPr>
        <w:pPrChange w:id="7013" w:author="Rafi Aziizi" w:date="2021-11-13T18:36:00Z">
          <w:pPr>
            <w:pStyle w:val="ListParagraph"/>
            <w:ind w:left="426"/>
          </w:pPr>
        </w:pPrChange>
      </w:pPr>
    </w:p>
    <w:p w14:paraId="66693C8D" w14:textId="658B26DF" w:rsidR="00A9216A" w:rsidDel="00E51900" w:rsidRDefault="00A9216A">
      <w:pPr>
        <w:rPr>
          <w:ins w:id="7014" w:author="chaniaayulestari@outlook.com" w:date="2021-11-13T17:38:00Z"/>
          <w:del w:id="7015" w:author="Rafi Aziizi" w:date="2021-11-13T18:36:00Z"/>
        </w:rPr>
        <w:pPrChange w:id="7016" w:author="Rafi Aziizi" w:date="2021-11-13T18:36:00Z">
          <w:pPr>
            <w:pStyle w:val="ListParagraph"/>
            <w:ind w:left="426"/>
          </w:pPr>
        </w:pPrChange>
      </w:pPr>
    </w:p>
    <w:p w14:paraId="60CBF484" w14:textId="265F2A61" w:rsidR="00A9216A" w:rsidDel="00E51900" w:rsidRDefault="00A9216A">
      <w:pPr>
        <w:rPr>
          <w:ins w:id="7017" w:author="chaniaayulestari@outlook.com" w:date="2021-11-13T17:38:00Z"/>
          <w:del w:id="7018" w:author="Rafi Aziizi" w:date="2021-11-13T18:36:00Z"/>
        </w:rPr>
        <w:pPrChange w:id="7019" w:author="Rafi Aziizi" w:date="2021-11-13T18:36:00Z">
          <w:pPr>
            <w:pStyle w:val="ListParagraph"/>
            <w:ind w:left="426"/>
          </w:pPr>
        </w:pPrChange>
      </w:pPr>
    </w:p>
    <w:p w14:paraId="6F71348D" w14:textId="2BE99E43" w:rsidR="00A9216A" w:rsidDel="00E51900" w:rsidRDefault="00A9216A">
      <w:pPr>
        <w:rPr>
          <w:ins w:id="7020" w:author="chaniaayulestari@outlook.com" w:date="2021-11-13T17:38:00Z"/>
          <w:del w:id="7021" w:author="Rafi Aziizi" w:date="2021-11-13T18:36:00Z"/>
        </w:rPr>
        <w:pPrChange w:id="7022" w:author="Rafi Aziizi" w:date="2021-11-13T18:36:00Z">
          <w:pPr>
            <w:pStyle w:val="ListParagraph"/>
            <w:ind w:left="426"/>
          </w:pPr>
        </w:pPrChange>
      </w:pPr>
    </w:p>
    <w:p w14:paraId="63D4D931" w14:textId="17C32CD6" w:rsidR="00A9216A" w:rsidRPr="002040D9" w:rsidDel="006A1DDD" w:rsidRDefault="00A9216A">
      <w:pPr>
        <w:rPr>
          <w:ins w:id="7023" w:author="Rafi Aziizi" w:date="2021-11-13T12:07:00Z"/>
          <w:del w:id="7024" w:author="chaniaayulestari@outlook.com" w:date="2021-11-13T20:43:00Z"/>
        </w:rPr>
        <w:pPrChange w:id="7025"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7026" w:author="Rafi Aziizi" w:date="2021-11-13T12:09:00Z"/>
          <w:b/>
          <w:bCs/>
          <w:lang w:val="id-ID"/>
        </w:rPr>
      </w:pPr>
      <w:ins w:id="7027" w:author="Rafi Aziizi" w:date="2021-11-13T12:09:00Z">
        <w:r w:rsidRPr="000D75C7">
          <w:rPr>
            <w:b/>
            <w:bCs/>
          </w:rPr>
          <w:t xml:space="preserve">Kelola </w:t>
        </w:r>
        <w:r>
          <w:rPr>
            <w:b/>
            <w:bCs/>
          </w:rPr>
          <w:t xml:space="preserve">Laporan </w:t>
        </w:r>
      </w:ins>
      <w:ins w:id="7028" w:author="Rafi Aziizi" w:date="2021-11-13T12:16:00Z">
        <w:r w:rsidR="00E8612D">
          <w:rPr>
            <w:b/>
            <w:bCs/>
          </w:rPr>
          <w:t>Absen</w:t>
        </w:r>
      </w:ins>
    </w:p>
    <w:p w14:paraId="6A3C505C" w14:textId="7765ED60" w:rsidR="004822D0" w:rsidRPr="00194DFD" w:rsidRDefault="00E8612D" w:rsidP="004822D0">
      <w:pPr>
        <w:ind w:firstLine="426"/>
        <w:rPr>
          <w:ins w:id="7029" w:author="Rafi Aziizi" w:date="2021-11-13T12:09:00Z"/>
        </w:rPr>
      </w:pPr>
      <w:ins w:id="7030" w:author="Rafi Aziizi" w:date="2021-11-13T12:16:00Z">
        <w:r w:rsidRPr="005B28D5">
          <w:rPr>
            <w:i/>
          </w:rPr>
          <w:t>Sequence diagram</w:t>
        </w:r>
        <w:r>
          <w:t xml:space="preserve"> ini menjelaskan interaksi admin dengan sistem dalam </w:t>
        </w:r>
        <w:r w:rsidRPr="005B28D5">
          <w:rPr>
            <w:lang w:val="id-ID"/>
          </w:rPr>
          <w:t>melihat</w:t>
        </w:r>
      </w:ins>
      <w:ins w:id="7031" w:author="Rafi Aziizi" w:date="2021-11-13T12:17:00Z">
        <w:r>
          <w:t>, mencetak</w:t>
        </w:r>
      </w:ins>
      <w:ins w:id="7032" w:author="Rafi Aziizi" w:date="2021-11-13T12:16:00Z">
        <w:r>
          <w:t xml:space="preserve"> maupun menambah</w:t>
        </w:r>
        <w:r w:rsidRPr="005B28D5">
          <w:rPr>
            <w:lang w:val="id-ID"/>
          </w:rPr>
          <w:t xml:space="preserve"> </w:t>
        </w:r>
        <w:r>
          <w:t xml:space="preserve">data </w:t>
        </w:r>
      </w:ins>
      <w:ins w:id="7033" w:author="Rafi Aziizi" w:date="2021-11-13T12:17:00Z">
        <w:r>
          <w:t xml:space="preserve">history </w:t>
        </w:r>
      </w:ins>
      <w:ins w:id="7034"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ditunjukkan pada</w:t>
        </w:r>
      </w:ins>
      <w:ins w:id="7035" w:author="Rafi Aziizi" w:date="2021-11-13T12:09:00Z">
        <w:r w:rsidR="004822D0" w:rsidRPr="005B28D5">
          <w:rPr>
            <w:lang w:val="id-ID"/>
          </w:rPr>
          <w:t xml:space="preserve"> Gambar</w:t>
        </w:r>
        <w:r w:rsidR="004822D0">
          <w:t xml:space="preserve"> </w:t>
        </w:r>
        <w:del w:id="7036" w:author=" " w:date="2021-11-14T06:38:00Z">
          <w:r w:rsidR="004822D0" w:rsidDel="0092786F">
            <w:delText>3.13.</w:delText>
          </w:r>
        </w:del>
      </w:ins>
      <w:ins w:id="7037" w:author=" " w:date="2021-11-14T06:38:00Z">
        <w:r w:rsidR="0092786F">
          <w:t>dibawah.</w:t>
        </w:r>
      </w:ins>
    </w:p>
    <w:p w14:paraId="26E3B73C" w14:textId="30C834D1" w:rsidR="004822D0" w:rsidRDefault="004822D0" w:rsidP="002040D9">
      <w:pPr>
        <w:pStyle w:val="ListParagraph"/>
        <w:numPr>
          <w:ilvl w:val="0"/>
          <w:numId w:val="117"/>
        </w:numPr>
        <w:ind w:left="426"/>
        <w:rPr>
          <w:ins w:id="7038" w:author="chaniaayulestari@outlook.com" w:date="2021-11-13T16:52:00Z"/>
          <w:b/>
          <w:bCs/>
        </w:rPr>
      </w:pPr>
      <w:ins w:id="7039" w:author="Rafi Aziizi" w:date="2021-11-13T12:09:00Z">
        <w:r w:rsidRPr="002040D9">
          <w:rPr>
            <w:b/>
            <w:bCs/>
            <w:noProof/>
            <w:rPrChange w:id="7040" w:author="chaniaayulestari@outlook.com" w:date="2021-11-13T15:21:00Z">
              <w:rPr>
                <w:noProof/>
              </w:rPr>
            </w:rPrChange>
          </w:rPr>
          <w:t>Lihat Laporan Absen</w:t>
        </w:r>
      </w:ins>
    </w:p>
    <w:p w14:paraId="66981809" w14:textId="61BE0802" w:rsidR="005F2AFE" w:rsidDel="00E51900" w:rsidRDefault="006A1DDD" w:rsidP="005F2AFE">
      <w:pPr>
        <w:ind w:left="66"/>
        <w:rPr>
          <w:ins w:id="7041" w:author="chaniaayulestari@outlook.com" w:date="2021-11-13T16:52:00Z"/>
          <w:del w:id="7042" w:author="Rafi Aziizi" w:date="2021-11-13T18:36:00Z"/>
          <w:b/>
          <w:bCs/>
        </w:rPr>
      </w:pPr>
      <w:ins w:id="7043" w:author="chaniaayulestari@outlook.com" w:date="2021-11-13T20:44:00Z">
        <w:r>
          <w:rPr>
            <w:noProof/>
          </w:rPr>
          <w:pict w14:anchorId="5D987FBB">
            <v:shape id="_x0000_s2240" type="#_x0000_t202" style="position:absolute;left:0;text-align:left;margin-left:2.95pt;margin-top:299.45pt;width:393.1pt;height:.05pt;z-index:251770368;mso-position-horizontal-relative:text;mso-position-vertical-relative:text" stroked="f">
              <v:textbox style="mso-next-textbox:#_x0000_s2240;mso-fit-shape-to-text:t" inset="0,0,0,0">
                <w:txbxContent>
                  <w:p w14:paraId="3E691E59" w14:textId="5BE5285B" w:rsidR="006A1DDD" w:rsidRPr="00F62342" w:rsidRDefault="006A1DDD" w:rsidP="006A1DDD">
                    <w:pPr>
                      <w:pStyle w:val="Caption"/>
                      <w:jc w:val="center"/>
                      <w:rPr>
                        <w:noProof/>
                        <w:sz w:val="24"/>
                        <w:szCs w:val="24"/>
                      </w:rPr>
                      <w:pPrChange w:id="7044" w:author="chaniaayulestari@outlook.com" w:date="2021-11-13T20:44:00Z">
                        <w:pPr>
                          <w:ind w:left="66"/>
                        </w:pPr>
                      </w:pPrChange>
                    </w:pPr>
                    <w:bookmarkStart w:id="7045" w:name="_Toc87729291"/>
                    <w:bookmarkStart w:id="7046" w:name="_Toc87731479"/>
                    <w:ins w:id="7047" w:author="chaniaayulestari@outlook.com" w:date="2021-11-13T20:44:00Z">
                      <w:r>
                        <w:t xml:space="preserve">Gambar 3. </w:t>
                      </w:r>
                      <w:r>
                        <w:fldChar w:fldCharType="begin"/>
                      </w:r>
                      <w:r>
                        <w:instrText xml:space="preserve"> SEQ Gambar___3. \* ARABIC </w:instrText>
                      </w:r>
                    </w:ins>
                    <w:r>
                      <w:fldChar w:fldCharType="separate"/>
                    </w:r>
                    <w:ins w:id="7048" w:author="chaniaayulestari@outlook.com" w:date="2021-11-13T21:25:00Z">
                      <w:r w:rsidR="00B46735">
                        <w:rPr>
                          <w:noProof/>
                        </w:rPr>
                        <w:t>44</w:t>
                      </w:r>
                    </w:ins>
                    <w:ins w:id="7049" w:author="chaniaayulestari@outlook.com" w:date="2021-11-13T20:44:00Z">
                      <w:r>
                        <w:fldChar w:fldCharType="end"/>
                      </w:r>
                      <w:r>
                        <w:t xml:space="preserve"> </w:t>
                      </w:r>
                      <w:r w:rsidRPr="00D51F52">
                        <w:t xml:space="preserve">Sequence Diagram </w:t>
                      </w:r>
                      <w:r>
                        <w:t xml:space="preserve"> Lihat Data La</w:t>
                      </w:r>
                      <w:r>
                        <w:t xml:space="preserve">poran </w:t>
                      </w:r>
                      <w:r>
                        <w:t>absen</w:t>
                      </w:r>
                    </w:ins>
                    <w:bookmarkEnd w:id="7045"/>
                    <w:bookmarkEnd w:id="7046"/>
                  </w:p>
                </w:txbxContent>
              </v:textbox>
            </v:shape>
          </w:pict>
        </w:r>
      </w:ins>
      <w:ins w:id="7050" w:author="chaniaayulestari@outlook.com" w:date="2021-11-13T16:52:00Z">
        <w:r w:rsidR="005F2AFE">
          <w:rPr>
            <w:noProof/>
          </w:rPr>
          <w:drawing>
            <wp:anchor distT="0" distB="0" distL="114300" distR="114300" simplePos="0" relativeHeight="251959296" behindDoc="1" locked="0" layoutInCell="1" allowOverlap="1" wp14:anchorId="0B77D6C7" wp14:editId="60266FB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7051" w:author="chaniaayulestari@outlook.com" w:date="2021-11-13T16:53:00Z"/>
          <w:del w:id="7052" w:author="Rafi Aziizi" w:date="2021-11-13T18:36:00Z"/>
          <w:b/>
          <w:bCs/>
        </w:rPr>
        <w:pPrChange w:id="7053" w:author="Rafi Aziizi" w:date="2021-11-13T18:36:00Z">
          <w:pPr>
            <w:ind w:left="66"/>
          </w:pPr>
        </w:pPrChange>
      </w:pPr>
    </w:p>
    <w:p w14:paraId="6DD27742" w14:textId="52544385" w:rsidR="005F2AFE" w:rsidDel="00E51900" w:rsidRDefault="005F2AFE">
      <w:pPr>
        <w:rPr>
          <w:ins w:id="7054" w:author="chaniaayulestari@outlook.com" w:date="2021-11-13T16:53:00Z"/>
          <w:del w:id="7055" w:author="Rafi Aziizi" w:date="2021-11-13T18:36:00Z"/>
          <w:b/>
          <w:bCs/>
        </w:rPr>
        <w:pPrChange w:id="7056" w:author="Rafi Aziizi" w:date="2021-11-13T18:36:00Z">
          <w:pPr>
            <w:ind w:left="66"/>
          </w:pPr>
        </w:pPrChange>
      </w:pPr>
    </w:p>
    <w:p w14:paraId="3B5A306D" w14:textId="05AF212F" w:rsidR="005F2AFE" w:rsidDel="00E51900" w:rsidRDefault="005F2AFE">
      <w:pPr>
        <w:rPr>
          <w:ins w:id="7057" w:author="chaniaayulestari@outlook.com" w:date="2021-11-13T16:53:00Z"/>
          <w:del w:id="7058" w:author="Rafi Aziizi" w:date="2021-11-13T18:36:00Z"/>
          <w:b/>
          <w:bCs/>
        </w:rPr>
        <w:pPrChange w:id="7059" w:author="Rafi Aziizi" w:date="2021-11-13T18:36:00Z">
          <w:pPr>
            <w:ind w:left="66"/>
          </w:pPr>
        </w:pPrChange>
      </w:pPr>
    </w:p>
    <w:p w14:paraId="454B2764" w14:textId="2A98AFB7" w:rsidR="005F2AFE" w:rsidDel="00E51900" w:rsidRDefault="005F2AFE">
      <w:pPr>
        <w:rPr>
          <w:ins w:id="7060" w:author="chaniaayulestari@outlook.com" w:date="2021-11-13T16:53:00Z"/>
          <w:del w:id="7061" w:author="Rafi Aziizi" w:date="2021-11-13T18:36:00Z"/>
          <w:b/>
          <w:bCs/>
        </w:rPr>
        <w:pPrChange w:id="7062" w:author="Rafi Aziizi" w:date="2021-11-13T18:36:00Z">
          <w:pPr>
            <w:ind w:left="66"/>
          </w:pPr>
        </w:pPrChange>
      </w:pPr>
    </w:p>
    <w:p w14:paraId="122E06E4" w14:textId="3E99B654" w:rsidR="005F2AFE" w:rsidDel="00E51900" w:rsidRDefault="005F2AFE">
      <w:pPr>
        <w:rPr>
          <w:ins w:id="7063" w:author="chaniaayulestari@outlook.com" w:date="2021-11-13T16:53:00Z"/>
          <w:del w:id="7064" w:author="Rafi Aziizi" w:date="2021-11-13T18:36:00Z"/>
          <w:b/>
          <w:bCs/>
        </w:rPr>
        <w:pPrChange w:id="7065" w:author="Rafi Aziizi" w:date="2021-11-13T18:36:00Z">
          <w:pPr>
            <w:ind w:left="66"/>
          </w:pPr>
        </w:pPrChange>
      </w:pPr>
    </w:p>
    <w:p w14:paraId="2D55BEF9" w14:textId="29F48CDC" w:rsidR="005F2AFE" w:rsidDel="00E51900" w:rsidRDefault="005F2AFE">
      <w:pPr>
        <w:rPr>
          <w:ins w:id="7066" w:author="chaniaayulestari@outlook.com" w:date="2021-11-13T16:53:00Z"/>
          <w:del w:id="7067" w:author="Rafi Aziizi" w:date="2021-11-13T18:36:00Z"/>
          <w:b/>
          <w:bCs/>
        </w:rPr>
        <w:pPrChange w:id="7068" w:author="Rafi Aziizi" w:date="2021-11-13T18:36:00Z">
          <w:pPr>
            <w:ind w:left="66"/>
          </w:pPr>
        </w:pPrChange>
      </w:pPr>
    </w:p>
    <w:p w14:paraId="119699CA" w14:textId="25CC8D52" w:rsidR="005F2AFE" w:rsidDel="00E51900" w:rsidRDefault="005F2AFE">
      <w:pPr>
        <w:rPr>
          <w:ins w:id="7069" w:author="chaniaayulestari@outlook.com" w:date="2021-11-13T16:53:00Z"/>
          <w:del w:id="7070" w:author="Rafi Aziizi" w:date="2021-11-13T18:36:00Z"/>
          <w:b/>
          <w:bCs/>
        </w:rPr>
        <w:pPrChange w:id="7071" w:author="Rafi Aziizi" w:date="2021-11-13T18:36:00Z">
          <w:pPr>
            <w:ind w:left="66"/>
          </w:pPr>
        </w:pPrChange>
      </w:pPr>
    </w:p>
    <w:p w14:paraId="03425AC4" w14:textId="33563B83" w:rsidR="005F2AFE" w:rsidDel="00E51900" w:rsidRDefault="005F2AFE">
      <w:pPr>
        <w:rPr>
          <w:ins w:id="7072" w:author="chaniaayulestari@outlook.com" w:date="2021-11-13T16:53:00Z"/>
          <w:del w:id="7073" w:author="Rafi Aziizi" w:date="2021-11-13T18:36:00Z"/>
          <w:b/>
          <w:bCs/>
        </w:rPr>
        <w:pPrChange w:id="7074" w:author="Rafi Aziizi" w:date="2021-11-13T18:36:00Z">
          <w:pPr>
            <w:ind w:left="66"/>
          </w:pPr>
        </w:pPrChange>
      </w:pPr>
    </w:p>
    <w:p w14:paraId="69165F59" w14:textId="0E35D753" w:rsidR="005F2AFE" w:rsidDel="00E51900" w:rsidRDefault="005F2AFE">
      <w:pPr>
        <w:rPr>
          <w:ins w:id="7075" w:author="chaniaayulestari@outlook.com" w:date="2021-11-13T16:53:00Z"/>
          <w:del w:id="7076" w:author="Rafi Aziizi" w:date="2021-11-13T18:36:00Z"/>
          <w:b/>
          <w:bCs/>
        </w:rPr>
        <w:pPrChange w:id="7077" w:author="Rafi Aziizi" w:date="2021-11-13T18:36:00Z">
          <w:pPr>
            <w:ind w:left="66"/>
          </w:pPr>
        </w:pPrChange>
      </w:pPr>
    </w:p>
    <w:p w14:paraId="43EDD128" w14:textId="4292509C" w:rsidR="005F2AFE" w:rsidDel="00E51900" w:rsidRDefault="005F2AFE">
      <w:pPr>
        <w:rPr>
          <w:ins w:id="7078" w:author="chaniaayulestari@outlook.com" w:date="2021-11-13T16:53:00Z"/>
          <w:del w:id="7079" w:author="Rafi Aziizi" w:date="2021-11-13T18:36:00Z"/>
          <w:b/>
          <w:bCs/>
        </w:rPr>
        <w:pPrChange w:id="7080" w:author="Rafi Aziizi" w:date="2021-11-13T18:36:00Z">
          <w:pPr>
            <w:ind w:left="66"/>
          </w:pPr>
        </w:pPrChange>
      </w:pPr>
    </w:p>
    <w:p w14:paraId="1670EF05" w14:textId="022B5920" w:rsidR="005F2AFE" w:rsidDel="00E51900" w:rsidRDefault="005F2AFE">
      <w:pPr>
        <w:rPr>
          <w:ins w:id="7081" w:author="chaniaayulestari@outlook.com" w:date="2021-11-13T16:53:00Z"/>
          <w:del w:id="7082" w:author="Rafi Aziizi" w:date="2021-11-13T18:36:00Z"/>
          <w:b/>
          <w:bCs/>
        </w:rPr>
        <w:pPrChange w:id="7083" w:author="Rafi Aziizi" w:date="2021-11-13T18:36:00Z">
          <w:pPr>
            <w:ind w:left="66"/>
          </w:pPr>
        </w:pPrChange>
      </w:pPr>
    </w:p>
    <w:p w14:paraId="416477CD" w14:textId="5406DC0B" w:rsidR="005F2AFE" w:rsidDel="00E51900" w:rsidRDefault="005F2AFE">
      <w:pPr>
        <w:rPr>
          <w:ins w:id="7084" w:author="chaniaayulestari@outlook.com" w:date="2021-11-13T16:53:00Z"/>
          <w:del w:id="7085" w:author="Rafi Aziizi" w:date="2021-11-13T18:36:00Z"/>
          <w:b/>
          <w:bCs/>
        </w:rPr>
        <w:pPrChange w:id="7086" w:author="Rafi Aziizi" w:date="2021-11-13T18:36:00Z">
          <w:pPr>
            <w:ind w:left="66"/>
          </w:pPr>
        </w:pPrChange>
      </w:pPr>
    </w:p>
    <w:p w14:paraId="3F3E1D42" w14:textId="26346D6A" w:rsidR="005F2AFE" w:rsidDel="00E51900" w:rsidRDefault="005F2AFE">
      <w:pPr>
        <w:rPr>
          <w:ins w:id="7087" w:author="chaniaayulestari@outlook.com" w:date="2021-11-13T16:53:00Z"/>
          <w:del w:id="7088" w:author="Rafi Aziizi" w:date="2021-11-13T18:36:00Z"/>
          <w:b/>
          <w:bCs/>
        </w:rPr>
        <w:pPrChange w:id="7089" w:author="Rafi Aziizi" w:date="2021-11-13T18:36:00Z">
          <w:pPr>
            <w:ind w:left="66"/>
          </w:pPr>
        </w:pPrChange>
      </w:pPr>
    </w:p>
    <w:p w14:paraId="7A511E95" w14:textId="37E54C58" w:rsidR="005F2AFE" w:rsidRDefault="005F2AFE">
      <w:pPr>
        <w:ind w:left="66"/>
        <w:rPr>
          <w:ins w:id="7090" w:author="chaniaayulestari@outlook.com" w:date="2021-11-13T16:53:00Z"/>
          <w:b/>
          <w:bCs/>
        </w:rPr>
      </w:pPr>
    </w:p>
    <w:p w14:paraId="055FF37E" w14:textId="24EF8332" w:rsidR="005F2AFE" w:rsidRDefault="00D87377">
      <w:pPr>
        <w:ind w:left="66"/>
        <w:rPr>
          <w:ins w:id="7091" w:author="chaniaayulestari@outlook.com" w:date="2021-11-13T20:44:00Z"/>
        </w:rPr>
      </w:pPr>
      <w:del w:id="7092" w:author="chaniaayulestari@outlook.com" w:date="2021-11-13T20:43:00Z">
        <w:r w:rsidDel="006A1DDD">
          <w:pict w14:anchorId="52A48C1B">
            <v:shape id="_x0000_i1397" type="#_x0000_t75" style="width:396.45pt;height:3.75pt">
              <v:imagedata croptop="-65520f" cropbottom="65520f"/>
            </v:shape>
          </w:pict>
        </w:r>
      </w:del>
    </w:p>
    <w:p w14:paraId="1388DF45" w14:textId="04EA2633" w:rsidR="006A1DDD" w:rsidRDefault="006A1DDD">
      <w:pPr>
        <w:ind w:left="66"/>
        <w:rPr>
          <w:ins w:id="7093" w:author="chaniaayulestari@outlook.com" w:date="2021-11-13T20:44:00Z"/>
        </w:rPr>
      </w:pPr>
    </w:p>
    <w:p w14:paraId="25C8149F" w14:textId="07CBE40B" w:rsidR="006A1DDD" w:rsidRDefault="006A1DDD">
      <w:pPr>
        <w:ind w:left="66"/>
        <w:rPr>
          <w:ins w:id="7094" w:author="chaniaayulestari@outlook.com" w:date="2021-11-13T20:44:00Z"/>
        </w:rPr>
      </w:pPr>
    </w:p>
    <w:p w14:paraId="33F82A07" w14:textId="52711294" w:rsidR="006A1DDD" w:rsidRDefault="006A1DDD">
      <w:pPr>
        <w:ind w:left="66"/>
        <w:rPr>
          <w:ins w:id="7095" w:author="chaniaayulestari@outlook.com" w:date="2021-11-13T20:44:00Z"/>
        </w:rPr>
      </w:pPr>
    </w:p>
    <w:p w14:paraId="56E28EE8" w14:textId="4C913DA3" w:rsidR="006A1DDD" w:rsidRDefault="006A1DDD">
      <w:pPr>
        <w:ind w:left="66"/>
        <w:rPr>
          <w:ins w:id="7096" w:author="chaniaayulestari@outlook.com" w:date="2021-11-13T20:44:00Z"/>
        </w:rPr>
      </w:pPr>
    </w:p>
    <w:p w14:paraId="7AF66A82" w14:textId="5A60E454" w:rsidR="006A1DDD" w:rsidRDefault="006A1DDD">
      <w:pPr>
        <w:ind w:left="66"/>
        <w:rPr>
          <w:ins w:id="7097" w:author="chaniaayulestari@outlook.com" w:date="2021-11-13T20:44:00Z"/>
        </w:rPr>
      </w:pPr>
    </w:p>
    <w:p w14:paraId="522441F5" w14:textId="54032CDE" w:rsidR="006A1DDD" w:rsidRDefault="006A1DDD">
      <w:pPr>
        <w:ind w:left="66"/>
        <w:rPr>
          <w:ins w:id="7098" w:author="chaniaayulestari@outlook.com" w:date="2021-11-13T20:44:00Z"/>
        </w:rPr>
      </w:pPr>
    </w:p>
    <w:p w14:paraId="18DD2AD3" w14:textId="77C0A2E3" w:rsidR="006A1DDD" w:rsidRDefault="006A1DDD">
      <w:pPr>
        <w:ind w:left="66"/>
        <w:rPr>
          <w:ins w:id="7099" w:author="chaniaayulestari@outlook.com" w:date="2021-11-13T20:44:00Z"/>
        </w:rPr>
      </w:pPr>
    </w:p>
    <w:p w14:paraId="3435CE2F" w14:textId="0F33B453" w:rsidR="006A1DDD" w:rsidRDefault="006A1DDD">
      <w:pPr>
        <w:ind w:left="66"/>
        <w:rPr>
          <w:ins w:id="7100" w:author="chaniaayulestari@outlook.com" w:date="2021-11-13T20:44:00Z"/>
        </w:rPr>
      </w:pPr>
    </w:p>
    <w:p w14:paraId="4D99800F" w14:textId="14D2AA3A" w:rsidR="006A1DDD" w:rsidRDefault="006A1DDD">
      <w:pPr>
        <w:ind w:left="66"/>
        <w:rPr>
          <w:ins w:id="7101" w:author="chaniaayulestari@outlook.com" w:date="2021-11-13T20:44:00Z"/>
        </w:rPr>
      </w:pPr>
    </w:p>
    <w:p w14:paraId="70D92053" w14:textId="54BA0544" w:rsidR="006A1DDD" w:rsidRDefault="006A1DDD">
      <w:pPr>
        <w:ind w:left="66"/>
        <w:rPr>
          <w:ins w:id="7102" w:author="chaniaayulestari@outlook.com" w:date="2021-11-13T20:44:00Z"/>
        </w:rPr>
      </w:pPr>
    </w:p>
    <w:p w14:paraId="7F68D7F1" w14:textId="74313B5F" w:rsidR="006A1DDD" w:rsidRDefault="006A1DDD">
      <w:pPr>
        <w:ind w:left="66"/>
        <w:rPr>
          <w:ins w:id="7103" w:author="chaniaayulestari@outlook.com" w:date="2021-11-13T20:44:00Z"/>
        </w:rPr>
      </w:pPr>
    </w:p>
    <w:p w14:paraId="1FBFB169" w14:textId="1805D367" w:rsidR="006A1DDD" w:rsidRDefault="006A1DDD">
      <w:pPr>
        <w:ind w:left="66"/>
        <w:rPr>
          <w:ins w:id="7104" w:author="chaniaayulestari@outlook.com" w:date="2021-11-13T20:44:00Z"/>
        </w:rPr>
      </w:pPr>
    </w:p>
    <w:p w14:paraId="328BCA1F" w14:textId="783D118A" w:rsidR="006A1DDD" w:rsidRDefault="006A1DDD">
      <w:pPr>
        <w:ind w:left="66"/>
        <w:rPr>
          <w:ins w:id="7105" w:author="chaniaayulestari@outlook.com" w:date="2021-11-13T22:26:00Z"/>
          <w:b/>
          <w:bCs/>
        </w:rPr>
      </w:pPr>
    </w:p>
    <w:p w14:paraId="59D6C874" w14:textId="77777777" w:rsidR="00E7246E" w:rsidRPr="005F2AFE" w:rsidRDefault="00E7246E">
      <w:pPr>
        <w:ind w:left="66"/>
        <w:rPr>
          <w:ins w:id="7106" w:author="Rafi Aziizi" w:date="2021-11-13T12:09:00Z"/>
          <w:b/>
          <w:bCs/>
          <w:rPrChange w:id="7107" w:author="chaniaayulestari@outlook.com" w:date="2021-11-13T16:52:00Z">
            <w:rPr>
              <w:ins w:id="7108" w:author="Rafi Aziizi" w:date="2021-11-13T12:09:00Z"/>
            </w:rPr>
          </w:rPrChange>
        </w:rPr>
        <w:pPrChange w:id="7109"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7110" w:author="chaniaayulestari@outlook.com" w:date="2021-11-13T16:53:00Z"/>
          <w:b/>
          <w:bCs/>
        </w:rPr>
      </w:pPr>
      <w:ins w:id="7111" w:author="Rafi Aziizi" w:date="2021-11-13T12:09:00Z">
        <w:r w:rsidRPr="002040D9">
          <w:rPr>
            <w:b/>
            <w:bCs/>
            <w:rPrChange w:id="7112" w:author="chaniaayulestari@outlook.com" w:date="2021-11-13T15:21:00Z">
              <w:rPr/>
            </w:rPrChange>
          </w:rPr>
          <w:lastRenderedPageBreak/>
          <w:t>Tambah History Laporan Absen</w:t>
        </w:r>
      </w:ins>
    </w:p>
    <w:p w14:paraId="3CE5850B" w14:textId="77777777" w:rsidR="006A1DDD" w:rsidRDefault="005F2AFE" w:rsidP="006A1DDD">
      <w:pPr>
        <w:keepNext/>
        <w:ind w:left="66"/>
        <w:rPr>
          <w:ins w:id="7113" w:author="chaniaayulestari@outlook.com" w:date="2021-11-13T20:44:00Z"/>
        </w:rPr>
        <w:pPrChange w:id="7114" w:author="chaniaayulestari@outlook.com" w:date="2021-11-13T20:44:00Z">
          <w:pPr>
            <w:ind w:left="66"/>
          </w:pPr>
        </w:pPrChange>
      </w:pPr>
      <w:ins w:id="7115" w:author="chaniaayulestari@outlook.com" w:date="2021-11-13T16:53:00Z">
        <w:r>
          <w:rPr>
            <w:noProof/>
          </w:rPr>
          <w:drawing>
            <wp:inline distT="0" distB="0" distL="0" distR="0" wp14:anchorId="24DB4F33" wp14:editId="3D97D9A7">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544DAC00" w:rsidR="005F2AFE" w:rsidRDefault="006A1DDD" w:rsidP="006A1DDD">
      <w:pPr>
        <w:pStyle w:val="Caption"/>
        <w:jc w:val="center"/>
        <w:rPr>
          <w:ins w:id="7116" w:author="chaniaayulestari@outlook.com" w:date="2021-11-13T16:53:00Z"/>
          <w:b/>
          <w:bCs/>
        </w:rPr>
        <w:pPrChange w:id="7117" w:author="chaniaayulestari@outlook.com" w:date="2021-11-13T20:45:00Z">
          <w:pPr>
            <w:ind w:left="66"/>
          </w:pPr>
        </w:pPrChange>
      </w:pPr>
      <w:bookmarkStart w:id="7118" w:name="_Toc87731480"/>
      <w:ins w:id="7119" w:author="chaniaayulestari@outlook.com" w:date="2021-11-13T20:44:00Z">
        <w:r>
          <w:t xml:space="preserve">Gambar 3. </w:t>
        </w:r>
        <w:r>
          <w:fldChar w:fldCharType="begin"/>
        </w:r>
        <w:r>
          <w:instrText xml:space="preserve"> SEQ Gambar___3. \* ARABIC </w:instrText>
        </w:r>
      </w:ins>
      <w:r>
        <w:fldChar w:fldCharType="separate"/>
      </w:r>
      <w:ins w:id="7120" w:author="chaniaayulestari@outlook.com" w:date="2021-11-13T21:25:00Z">
        <w:r w:rsidR="00B46735">
          <w:rPr>
            <w:noProof/>
          </w:rPr>
          <w:t>45</w:t>
        </w:r>
      </w:ins>
      <w:ins w:id="7121" w:author="chaniaayulestari@outlook.com" w:date="2021-11-13T20:44:00Z">
        <w:r>
          <w:fldChar w:fldCharType="end"/>
        </w:r>
        <w:r>
          <w:t xml:space="preserve"> </w:t>
        </w:r>
        <w:r w:rsidRPr="001557A5">
          <w:t>Sequence Diagram</w:t>
        </w:r>
        <w:r>
          <w:t xml:space="preserve"> Tambah His</w:t>
        </w:r>
      </w:ins>
      <w:ins w:id="7122" w:author="chaniaayulestari@outlook.com" w:date="2021-11-13T20:45:00Z">
        <w:r>
          <w:t>tori Laporan Absen</w:t>
        </w:r>
      </w:ins>
      <w:bookmarkEnd w:id="7118"/>
    </w:p>
    <w:p w14:paraId="179BD1C3" w14:textId="4D831D53" w:rsidR="005F2AFE" w:rsidDel="00E51900" w:rsidRDefault="005F2AFE">
      <w:pPr>
        <w:rPr>
          <w:ins w:id="7123" w:author="chaniaayulestari@outlook.com" w:date="2021-11-13T16:54:00Z"/>
          <w:del w:id="7124" w:author="Rafi Aziizi" w:date="2021-11-13T18:36:00Z"/>
          <w:b/>
          <w:bCs/>
        </w:rPr>
        <w:pPrChange w:id="7125" w:author="Rafi Aziizi" w:date="2021-11-13T18:36:00Z">
          <w:pPr>
            <w:ind w:left="66"/>
          </w:pPr>
        </w:pPrChange>
      </w:pPr>
    </w:p>
    <w:p w14:paraId="1406AA32" w14:textId="3A08D77D" w:rsidR="005F2AFE" w:rsidDel="00E51900" w:rsidRDefault="005F2AFE">
      <w:pPr>
        <w:rPr>
          <w:ins w:id="7126" w:author="chaniaayulestari@outlook.com" w:date="2021-11-13T16:54:00Z"/>
          <w:del w:id="7127" w:author="Rafi Aziizi" w:date="2021-11-13T18:36:00Z"/>
          <w:b/>
          <w:bCs/>
        </w:rPr>
        <w:pPrChange w:id="7128" w:author="Rafi Aziizi" w:date="2021-11-13T18:36:00Z">
          <w:pPr>
            <w:ind w:left="66"/>
          </w:pPr>
        </w:pPrChange>
      </w:pPr>
    </w:p>
    <w:p w14:paraId="6DFFAF68" w14:textId="003FA431" w:rsidR="005F2AFE" w:rsidDel="00E51900" w:rsidRDefault="005F2AFE">
      <w:pPr>
        <w:rPr>
          <w:ins w:id="7129" w:author="chaniaayulestari@outlook.com" w:date="2021-11-13T16:54:00Z"/>
          <w:del w:id="7130" w:author="Rafi Aziizi" w:date="2021-11-13T18:36:00Z"/>
          <w:b/>
          <w:bCs/>
        </w:rPr>
        <w:pPrChange w:id="7131" w:author="Rafi Aziizi" w:date="2021-11-13T18:36:00Z">
          <w:pPr>
            <w:ind w:left="66"/>
          </w:pPr>
        </w:pPrChange>
      </w:pPr>
    </w:p>
    <w:p w14:paraId="65D6FB05" w14:textId="248A8DBF" w:rsidR="005F2AFE" w:rsidDel="00E51900" w:rsidRDefault="005F2AFE">
      <w:pPr>
        <w:rPr>
          <w:ins w:id="7132" w:author="chaniaayulestari@outlook.com" w:date="2021-11-13T16:54:00Z"/>
          <w:del w:id="7133" w:author="Rafi Aziizi" w:date="2021-11-13T18:36:00Z"/>
          <w:b/>
          <w:bCs/>
        </w:rPr>
        <w:pPrChange w:id="7134" w:author="Rafi Aziizi" w:date="2021-11-13T18:36:00Z">
          <w:pPr>
            <w:ind w:left="66"/>
          </w:pPr>
        </w:pPrChange>
      </w:pPr>
    </w:p>
    <w:p w14:paraId="66D53BF8" w14:textId="726C96BA" w:rsidR="005F2AFE" w:rsidDel="00E51900" w:rsidRDefault="005F2AFE">
      <w:pPr>
        <w:rPr>
          <w:ins w:id="7135" w:author="chaniaayulestari@outlook.com" w:date="2021-11-13T16:54:00Z"/>
          <w:del w:id="7136" w:author="Rafi Aziizi" w:date="2021-11-13T18:36:00Z"/>
          <w:b/>
          <w:bCs/>
        </w:rPr>
        <w:pPrChange w:id="7137" w:author="Rafi Aziizi" w:date="2021-11-13T18:36:00Z">
          <w:pPr>
            <w:ind w:left="66"/>
          </w:pPr>
        </w:pPrChange>
      </w:pPr>
    </w:p>
    <w:p w14:paraId="183267B7" w14:textId="4ADF4A97" w:rsidR="005F2AFE" w:rsidDel="00E51900" w:rsidRDefault="005F2AFE">
      <w:pPr>
        <w:rPr>
          <w:ins w:id="7138" w:author="chaniaayulestari@outlook.com" w:date="2021-11-13T16:54:00Z"/>
          <w:del w:id="7139" w:author="Rafi Aziizi" w:date="2021-11-13T18:36:00Z"/>
          <w:b/>
          <w:bCs/>
        </w:rPr>
        <w:pPrChange w:id="7140" w:author="Rafi Aziizi" w:date="2021-11-13T18:36:00Z">
          <w:pPr>
            <w:ind w:left="66"/>
          </w:pPr>
        </w:pPrChange>
      </w:pPr>
    </w:p>
    <w:p w14:paraId="7C10C9C4" w14:textId="733D67C8" w:rsidR="005F2AFE" w:rsidDel="00E51900" w:rsidRDefault="005F2AFE">
      <w:pPr>
        <w:rPr>
          <w:ins w:id="7141" w:author="chaniaayulestari@outlook.com" w:date="2021-11-13T16:54:00Z"/>
          <w:del w:id="7142" w:author="Rafi Aziizi" w:date="2021-11-13T18:36:00Z"/>
          <w:b/>
          <w:bCs/>
        </w:rPr>
        <w:pPrChange w:id="7143" w:author="Rafi Aziizi" w:date="2021-11-13T18:36:00Z">
          <w:pPr>
            <w:ind w:left="66"/>
          </w:pPr>
        </w:pPrChange>
      </w:pPr>
    </w:p>
    <w:p w14:paraId="09898BCF" w14:textId="15C35733" w:rsidR="005F2AFE" w:rsidDel="00E51900" w:rsidRDefault="005F2AFE">
      <w:pPr>
        <w:rPr>
          <w:ins w:id="7144" w:author="chaniaayulestari@outlook.com" w:date="2021-11-13T16:54:00Z"/>
          <w:del w:id="7145" w:author="Rafi Aziizi" w:date="2021-11-13T18:36:00Z"/>
          <w:b/>
          <w:bCs/>
        </w:rPr>
        <w:pPrChange w:id="7146" w:author="Rafi Aziizi" w:date="2021-11-13T18:36:00Z">
          <w:pPr>
            <w:ind w:left="66"/>
          </w:pPr>
        </w:pPrChange>
      </w:pPr>
    </w:p>
    <w:p w14:paraId="34E75A2B" w14:textId="65993867" w:rsidR="005F2AFE" w:rsidDel="00E51900" w:rsidRDefault="00D87377">
      <w:pPr>
        <w:rPr>
          <w:ins w:id="7147" w:author="chaniaayulestari@outlook.com" w:date="2021-11-13T16:54:00Z"/>
          <w:del w:id="7148" w:author="Rafi Aziizi" w:date="2021-11-13T18:36:00Z"/>
          <w:b/>
          <w:bCs/>
        </w:rPr>
        <w:pPrChange w:id="7149" w:author="Rafi Aziizi" w:date="2021-11-13T18:36:00Z">
          <w:pPr>
            <w:ind w:left="66"/>
          </w:pPr>
        </w:pPrChange>
      </w:pPr>
      <w:del w:id="7150" w:author="chaniaayulestari@outlook.com" w:date="2021-11-13T20:44:00Z">
        <w:r w:rsidDel="006A1DDD">
          <w:pict w14:anchorId="7422271B">
            <v:shape id="_x0000_i1401" type="#_x0000_t75" style="width:396.45pt;height:3.75pt">
              <v:imagedata croptop="-65520f" cropbottom="65520f"/>
            </v:shape>
          </w:pict>
        </w:r>
      </w:del>
    </w:p>
    <w:p w14:paraId="48A2C8D6" w14:textId="34E4C797" w:rsidR="005F2AFE" w:rsidRPr="005F2AFE" w:rsidDel="006A1DDD" w:rsidRDefault="005F2AFE">
      <w:pPr>
        <w:rPr>
          <w:ins w:id="7151" w:author="Rafi Aziizi" w:date="2021-11-13T12:11:00Z"/>
          <w:del w:id="7152" w:author="chaniaayulestari@outlook.com" w:date="2021-11-13T20:45:00Z"/>
          <w:b/>
          <w:bCs/>
          <w:rPrChange w:id="7153" w:author="chaniaayulestari@outlook.com" w:date="2021-11-13T16:53:00Z">
            <w:rPr>
              <w:ins w:id="7154" w:author="Rafi Aziizi" w:date="2021-11-13T12:11:00Z"/>
              <w:del w:id="7155" w:author="chaniaayulestari@outlook.com" w:date="2021-11-13T20:45:00Z"/>
            </w:rPr>
          </w:rPrChange>
        </w:rPr>
        <w:pPrChange w:id="7156"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7157" w:author="chaniaayulestari@outlook.com" w:date="2021-11-13T20:45:00Z"/>
          <w:b/>
          <w:bCs/>
        </w:rPr>
      </w:pPr>
      <w:ins w:id="7158" w:author="Rafi Aziizi" w:date="2021-11-13T12:11:00Z">
        <w:r w:rsidRPr="002040D9">
          <w:rPr>
            <w:b/>
            <w:bCs/>
            <w:rPrChange w:id="7159" w:author="chaniaayulestari@outlook.com" w:date="2021-11-13T15:21:00Z">
              <w:rPr/>
            </w:rPrChange>
          </w:rPr>
          <w:t>Cetak Laporan Absen</w:t>
        </w:r>
      </w:ins>
    </w:p>
    <w:p w14:paraId="2033EC0C" w14:textId="77777777" w:rsidR="006A1DDD" w:rsidRPr="002040D9" w:rsidRDefault="006A1DDD" w:rsidP="006A1DDD">
      <w:pPr>
        <w:pStyle w:val="ListParagraph"/>
        <w:ind w:left="426"/>
        <w:rPr>
          <w:ins w:id="7160" w:author="Rafi Aziizi" w:date="2021-11-13T12:10:00Z"/>
          <w:b/>
          <w:bCs/>
          <w:rPrChange w:id="7161" w:author="chaniaayulestari@outlook.com" w:date="2021-11-13T15:21:00Z">
            <w:rPr>
              <w:ins w:id="7162" w:author="Rafi Aziizi" w:date="2021-11-13T12:10:00Z"/>
            </w:rPr>
          </w:rPrChange>
        </w:rPr>
        <w:pPrChange w:id="7163" w:author="chaniaayulestari@outlook.com" w:date="2021-11-13T20:45:00Z">
          <w:pPr>
            <w:pStyle w:val="ListParagraph"/>
            <w:numPr>
              <w:numId w:val="117"/>
            </w:numPr>
            <w:ind w:hanging="360"/>
          </w:pPr>
        </w:pPrChange>
      </w:pPr>
    </w:p>
    <w:p w14:paraId="7646304E" w14:textId="054B3F02" w:rsidR="004822D0" w:rsidRPr="000D75C7" w:rsidRDefault="004822D0" w:rsidP="004822D0">
      <w:pPr>
        <w:pStyle w:val="ListParagraph"/>
        <w:numPr>
          <w:ilvl w:val="0"/>
          <w:numId w:val="42"/>
        </w:numPr>
        <w:ind w:left="426"/>
        <w:rPr>
          <w:ins w:id="7164" w:author="Rafi Aziizi" w:date="2021-11-13T12:10:00Z"/>
          <w:b/>
          <w:bCs/>
          <w:lang w:val="id-ID"/>
        </w:rPr>
      </w:pPr>
      <w:ins w:id="7165" w:author="Rafi Aziizi" w:date="2021-11-13T12:10:00Z">
        <w:r w:rsidRPr="000D75C7">
          <w:rPr>
            <w:b/>
            <w:bCs/>
          </w:rPr>
          <w:t xml:space="preserve">Kelola </w:t>
        </w:r>
        <w:r>
          <w:rPr>
            <w:b/>
            <w:bCs/>
          </w:rPr>
          <w:t>Laporan Siswa Bermasalah</w:t>
        </w:r>
      </w:ins>
    </w:p>
    <w:p w14:paraId="7DB811D9" w14:textId="3F7C3BC9" w:rsidR="004822D0" w:rsidRPr="00194DFD" w:rsidRDefault="004822D0" w:rsidP="004822D0">
      <w:pPr>
        <w:ind w:firstLine="426"/>
        <w:rPr>
          <w:ins w:id="7166" w:author="Rafi Aziizi" w:date="2021-11-13T12:10:00Z"/>
        </w:rPr>
      </w:pPr>
      <w:ins w:id="7167"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laporan siswa 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pada</w:t>
        </w:r>
        <w:r w:rsidRPr="005B28D5">
          <w:rPr>
            <w:lang w:val="id-ID"/>
          </w:rPr>
          <w:t xml:space="preserve"> Gambar</w:t>
        </w:r>
        <w:r>
          <w:t xml:space="preserve"> 3.13.</w:t>
        </w:r>
      </w:ins>
    </w:p>
    <w:p w14:paraId="1991B93B" w14:textId="39DB5E7A" w:rsidR="004822D0" w:rsidRDefault="00F658E0" w:rsidP="002040D9">
      <w:pPr>
        <w:pStyle w:val="ListParagraph"/>
        <w:numPr>
          <w:ilvl w:val="0"/>
          <w:numId w:val="117"/>
        </w:numPr>
        <w:ind w:left="426"/>
        <w:rPr>
          <w:ins w:id="7168" w:author="chaniaayulestari@outlook.com" w:date="2021-11-13T16:56:00Z"/>
          <w:b/>
          <w:bCs/>
        </w:rPr>
      </w:pPr>
      <w:del w:id="7169" w:author="chaniaayulestari@outlook.com" w:date="2021-11-13T20:45:00Z">
        <w:r w:rsidDel="006A1DDD">
          <w:pict w14:anchorId="42BB6B9D">
            <v:shape id="_x0000_i1400" type="#_x0000_t75" style="width:396.45pt;height:.95pt">
              <v:imagedata croptop="-65520f" cropbottom="65520f"/>
            </v:shape>
          </w:pict>
        </w:r>
      </w:del>
      <w:ins w:id="7170" w:author="chaniaayulestari@outlook.com" w:date="2021-11-13T16:56:00Z">
        <w:del w:id="7171" w:author="Rafi Aziizi" w:date="2021-11-13T18:37:00Z">
          <w:r w:rsidR="00DF5A0B" w:rsidDel="00E51900">
            <w:rPr>
              <w:noProof/>
            </w:rPr>
            <w:drawing>
              <wp:inline distT="0" distB="0" distL="0" distR="0" wp14:anchorId="6463BEDA" wp14:editId="0585BB48">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7172" w:author="Rafi Aziizi" w:date="2021-11-13T12:10:00Z">
        <w:r w:rsidR="004822D0" w:rsidRPr="002040D9">
          <w:rPr>
            <w:b/>
            <w:bCs/>
            <w:noProof/>
            <w:rPrChange w:id="7173" w:author="chaniaayulestari@outlook.com" w:date="2021-11-13T15:21:00Z">
              <w:rPr>
                <w:noProof/>
              </w:rPr>
            </w:rPrChange>
          </w:rPr>
          <w:t>Lihat Laporan Siswa Bermasalah</w:t>
        </w:r>
      </w:ins>
    </w:p>
    <w:p w14:paraId="2401A8F8" w14:textId="146A2A67" w:rsidR="00DF5A0B" w:rsidRDefault="006A1DDD">
      <w:pPr>
        <w:ind w:left="66"/>
        <w:rPr>
          <w:ins w:id="7174" w:author="Rafi Aziizi" w:date="2021-11-13T18:37:00Z"/>
          <w:b/>
          <w:bCs/>
        </w:rPr>
      </w:pPr>
      <w:ins w:id="7175" w:author="chaniaayulestari@outlook.com" w:date="2021-11-13T20:46:00Z">
        <w:r>
          <w:rPr>
            <w:noProof/>
          </w:rPr>
          <w:pict w14:anchorId="535F1929">
            <v:shape id="_x0000_s2242" type="#_x0000_t202" style="position:absolute;left:0;text-align:left;margin-left:2.95pt;margin-top:201.25pt;width:393.1pt;height:.05pt;z-index:251771392;mso-position-horizontal-relative:text;mso-position-vertical-relative:text" stroked="f">
              <v:textbox style="mso-next-textbox:#_x0000_s2242;mso-fit-shape-to-text:t" inset="0,0,0,0">
                <w:txbxContent>
                  <w:p w14:paraId="02551097" w14:textId="0A5217E2" w:rsidR="006A1DDD" w:rsidRPr="00F06AF4" w:rsidRDefault="006A1DDD" w:rsidP="006A1DDD">
                    <w:pPr>
                      <w:pStyle w:val="Caption"/>
                      <w:jc w:val="center"/>
                      <w:rPr>
                        <w:noProof/>
                        <w:sz w:val="24"/>
                        <w:szCs w:val="24"/>
                      </w:rPr>
                      <w:pPrChange w:id="7176" w:author="chaniaayulestari@outlook.com" w:date="2021-11-13T20:46:00Z">
                        <w:pPr>
                          <w:ind w:left="66"/>
                        </w:pPr>
                      </w:pPrChange>
                    </w:pPr>
                    <w:bookmarkStart w:id="7177" w:name="_Toc87729293"/>
                    <w:bookmarkStart w:id="7178" w:name="_Toc87731481"/>
                    <w:ins w:id="7179" w:author="chaniaayulestari@outlook.com" w:date="2021-11-13T20:46:00Z">
                      <w:r>
                        <w:t xml:space="preserve">Gambar 3. </w:t>
                      </w:r>
                      <w:r>
                        <w:fldChar w:fldCharType="begin"/>
                      </w:r>
                      <w:r>
                        <w:instrText xml:space="preserve"> SEQ Gambar___3. \* ARABIC </w:instrText>
                      </w:r>
                    </w:ins>
                    <w:r>
                      <w:fldChar w:fldCharType="separate"/>
                    </w:r>
                    <w:ins w:id="7180" w:author="chaniaayulestari@outlook.com" w:date="2021-11-13T21:25:00Z">
                      <w:r w:rsidR="00B46735">
                        <w:rPr>
                          <w:noProof/>
                        </w:rPr>
                        <w:t>46</w:t>
                      </w:r>
                    </w:ins>
                    <w:ins w:id="7181" w:author="chaniaayulestari@outlook.com" w:date="2021-11-13T20:46:00Z">
                      <w:r>
                        <w:fldChar w:fldCharType="end"/>
                      </w:r>
                      <w:r>
                        <w:t xml:space="preserve"> </w:t>
                      </w:r>
                      <w:r w:rsidRPr="009735FF">
                        <w:t>Sequence Diagram</w:t>
                      </w:r>
                      <w:r>
                        <w:t xml:space="preserve"> Lihat Laporan Absen</w:t>
                      </w:r>
                    </w:ins>
                    <w:bookmarkEnd w:id="7177"/>
                    <w:bookmarkEnd w:id="7178"/>
                  </w:p>
                </w:txbxContent>
              </v:textbox>
            </v:shape>
          </w:pict>
        </w:r>
      </w:ins>
      <w:ins w:id="7182" w:author="Rafi Aziizi" w:date="2021-11-13T18:37:00Z">
        <w:r w:rsidR="00E51900">
          <w:rPr>
            <w:noProof/>
          </w:rPr>
          <w:drawing>
            <wp:anchor distT="0" distB="0" distL="114300" distR="114300" simplePos="0" relativeHeight="251971584" behindDoc="1" locked="0" layoutInCell="1" allowOverlap="1" wp14:anchorId="67BF9C4D" wp14:editId="766E63F0">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F658E0">
      <w:pPr>
        <w:rPr>
          <w:del w:id="7183" w:author="Rafi Aziizi" w:date="2021-11-13T18:38:00Z"/>
        </w:rPr>
      </w:pPr>
      <w:ins w:id="7184" w:author="Rafi Aziizi" w:date="2021-11-13T18:37:00Z">
        <w:del w:id="7185" w:author="chaniaayulestari@outlook.com" w:date="2021-11-13T20:45:00Z">
          <w:r w:rsidDel="006A1DDD">
            <w:rPr>
              <w:noProof/>
            </w:rPr>
          </w:r>
        </w:del>
      </w:ins>
      <w:del w:id="7186" w:author="chaniaayulestari@outlook.com" w:date="2021-11-13T20:45:00Z">
        <w:r w:rsidDel="006A1DDD">
          <w:pict w14:anchorId="722221D7">
            <v:shape id="Text Box 520" o:spid="_x0000_s215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" stroked="f">
              <v:textbox style="mso-next-textbox:#Text Box 520;mso-fit-shape-to-text:t" inset="0,0,0,0">
                <w:txbxContent>
                  <w:p w14:paraId="19A018E5" w14:textId="2251248D" w:rsidR="00E51900" w:rsidRPr="00921785" w:rsidRDefault="00E51900">
                    <w:pPr>
                      <w:pStyle w:val="Caption"/>
                      <w:jc w:val="center"/>
                      <w:rPr>
                        <w:noProof/>
                      </w:rPr>
                      <w:pPrChange w:id="7187" w:author="chaniaayulestari@outlook.com" w:date="2021-11-13T16:57:00Z">
                        <w:pPr>
                          <w:pStyle w:val="ListParagraph"/>
                          <w:numPr>
                            <w:numId w:val="117"/>
                          </w:numPr>
                          <w:ind w:left="426" w:hanging="360"/>
                        </w:pPr>
                      </w:pPrChange>
                    </w:pPr>
                    <w:bookmarkStart w:id="7188" w:name="_Toc87729222"/>
                    <w:ins w:id="7189" w:author="chaniaayulestari@outlook.com" w:date="2021-11-13T16:57:00Z">
                      <w:r>
                        <w:t xml:space="preserve">Gambar 3. </w:t>
                      </w:r>
                      <w:r>
                        <w:fldChar w:fldCharType="begin"/>
                      </w:r>
                      <w:r>
                        <w:instrText xml:space="preserve"> SEQ Gambar__3. \* ARABIC </w:instrText>
                      </w:r>
                    </w:ins>
                    <w:r>
                      <w:fldChar w:fldCharType="separate"/>
                    </w:r>
                    <w:ins w:id="7190" w:author="chaniaayulestari@outlook.com" w:date="2021-11-13T19:48:00Z">
                      <w:r w:rsidR="00224DD9">
                        <w:rPr>
                          <w:noProof/>
                        </w:rPr>
                        <w:t>55</w:t>
                      </w:r>
                    </w:ins>
                    <w:ins w:id="7191" w:author="chaniaayulestari@outlook.com" w:date="2021-11-13T16:57:00Z">
                      <w:r>
                        <w:fldChar w:fldCharType="end"/>
                      </w:r>
                      <w:r>
                        <w:t xml:space="preserve"> Sequence Diagram Lihat Laporan Siswa Bermaslah</w:t>
                      </w:r>
                    </w:ins>
                    <w:bookmarkEnd w:id="7188"/>
                  </w:p>
                </w:txbxContent>
              </v:textbox>
              <w10:anchorlock/>
            </v:shape>
          </w:pict>
        </w:r>
      </w:del>
    </w:p>
    <w:p w14:paraId="22A57C58" w14:textId="419FF823" w:rsidR="006A1DDD" w:rsidRDefault="006A1DDD">
      <w:pPr>
        <w:rPr>
          <w:ins w:id="7192" w:author="chaniaayulestari@outlook.com" w:date="2021-11-13T20:45:00Z"/>
        </w:rPr>
      </w:pPr>
    </w:p>
    <w:p w14:paraId="30FF2B16" w14:textId="4824B2B3" w:rsidR="006A1DDD" w:rsidRDefault="006A1DDD">
      <w:pPr>
        <w:rPr>
          <w:ins w:id="7193" w:author="chaniaayulestari@outlook.com" w:date="2021-11-13T20:45:00Z"/>
        </w:rPr>
      </w:pPr>
    </w:p>
    <w:p w14:paraId="42E85059" w14:textId="655F3F92" w:rsidR="006A1DDD" w:rsidRDefault="006A1DDD">
      <w:pPr>
        <w:rPr>
          <w:ins w:id="7194" w:author="chaniaayulestari@outlook.com" w:date="2021-11-13T20:45:00Z"/>
        </w:rPr>
      </w:pPr>
    </w:p>
    <w:p w14:paraId="1216AAB2" w14:textId="0A9F1C4D" w:rsidR="006A1DDD" w:rsidRDefault="006A1DDD">
      <w:pPr>
        <w:rPr>
          <w:ins w:id="7195" w:author="chaniaayulestari@outlook.com" w:date="2021-11-13T20:45:00Z"/>
        </w:rPr>
      </w:pPr>
    </w:p>
    <w:p w14:paraId="150D5AD7" w14:textId="3C62ABAB" w:rsidR="006A1DDD" w:rsidRDefault="006A1DDD">
      <w:pPr>
        <w:rPr>
          <w:ins w:id="7196" w:author="chaniaayulestari@outlook.com" w:date="2021-11-13T20:45:00Z"/>
        </w:rPr>
      </w:pPr>
    </w:p>
    <w:p w14:paraId="3060967D" w14:textId="047A0B50" w:rsidR="006A1DDD" w:rsidRDefault="006A1DDD">
      <w:pPr>
        <w:rPr>
          <w:ins w:id="7197" w:author="chaniaayulestari@outlook.com" w:date="2021-11-13T20:45:00Z"/>
        </w:rPr>
      </w:pPr>
    </w:p>
    <w:p w14:paraId="59109DA1" w14:textId="6D7C11B6" w:rsidR="006A1DDD" w:rsidRDefault="006A1DDD">
      <w:pPr>
        <w:rPr>
          <w:ins w:id="7198" w:author="chaniaayulestari@outlook.com" w:date="2021-11-13T20:45:00Z"/>
        </w:rPr>
      </w:pPr>
    </w:p>
    <w:p w14:paraId="4BC0665B" w14:textId="2F2398FC" w:rsidR="006A1DDD" w:rsidRDefault="006A1DDD">
      <w:pPr>
        <w:rPr>
          <w:ins w:id="7199" w:author="chaniaayulestari@outlook.com" w:date="2021-11-13T20:45:00Z"/>
        </w:rPr>
      </w:pPr>
    </w:p>
    <w:p w14:paraId="51570E4B" w14:textId="491C9D4F" w:rsidR="00DF5A0B" w:rsidDel="00E51900" w:rsidRDefault="00DF5A0B">
      <w:pPr>
        <w:rPr>
          <w:ins w:id="7200" w:author="chaniaayulestari@outlook.com" w:date="2021-11-13T16:57:00Z"/>
          <w:del w:id="7201" w:author="Rafi Aziizi" w:date="2021-11-13T18:38:00Z"/>
        </w:rPr>
        <w:pPrChange w:id="7202" w:author="Rafi Aziizi" w:date="2021-11-13T18:38:00Z">
          <w:pPr>
            <w:pStyle w:val="ListParagraph"/>
            <w:ind w:left="426"/>
          </w:pPr>
        </w:pPrChange>
      </w:pPr>
    </w:p>
    <w:p w14:paraId="1ECD09EB" w14:textId="69CBB39E" w:rsidR="00DF5A0B" w:rsidDel="00E51900" w:rsidRDefault="00DF5A0B">
      <w:pPr>
        <w:rPr>
          <w:ins w:id="7203" w:author="chaniaayulestari@outlook.com" w:date="2021-11-13T16:57:00Z"/>
          <w:del w:id="7204" w:author="Rafi Aziizi" w:date="2021-11-13T18:38:00Z"/>
        </w:rPr>
        <w:pPrChange w:id="7205" w:author="Rafi Aziizi" w:date="2021-11-13T18:38:00Z">
          <w:pPr>
            <w:pStyle w:val="ListParagraph"/>
            <w:ind w:left="426"/>
          </w:pPr>
        </w:pPrChange>
      </w:pPr>
    </w:p>
    <w:p w14:paraId="62A9B32F" w14:textId="46B69F05" w:rsidR="00DF5A0B" w:rsidDel="00E51900" w:rsidRDefault="00DF5A0B">
      <w:pPr>
        <w:rPr>
          <w:ins w:id="7206" w:author="chaniaayulestari@outlook.com" w:date="2021-11-13T16:57:00Z"/>
          <w:del w:id="7207" w:author="Rafi Aziizi" w:date="2021-11-13T18:38:00Z"/>
        </w:rPr>
        <w:pPrChange w:id="7208" w:author="Rafi Aziizi" w:date="2021-11-13T18:38:00Z">
          <w:pPr>
            <w:pStyle w:val="ListParagraph"/>
            <w:ind w:left="426"/>
          </w:pPr>
        </w:pPrChange>
      </w:pPr>
    </w:p>
    <w:p w14:paraId="37A84800" w14:textId="66FF6EDC" w:rsidR="00DF5A0B" w:rsidDel="00E51900" w:rsidRDefault="00DF5A0B">
      <w:pPr>
        <w:rPr>
          <w:ins w:id="7209" w:author="chaniaayulestari@outlook.com" w:date="2021-11-13T16:57:00Z"/>
          <w:del w:id="7210" w:author="Rafi Aziizi" w:date="2021-11-13T18:38:00Z"/>
        </w:rPr>
        <w:pPrChange w:id="7211" w:author="Rafi Aziizi" w:date="2021-11-13T18:38:00Z">
          <w:pPr>
            <w:pStyle w:val="ListParagraph"/>
            <w:ind w:left="426"/>
          </w:pPr>
        </w:pPrChange>
      </w:pPr>
    </w:p>
    <w:p w14:paraId="7FC9619A" w14:textId="704CEB46" w:rsidR="00DF5A0B" w:rsidDel="00E51900" w:rsidRDefault="00DF5A0B">
      <w:pPr>
        <w:rPr>
          <w:ins w:id="7212" w:author="chaniaayulestari@outlook.com" w:date="2021-11-13T16:57:00Z"/>
          <w:del w:id="7213" w:author="Rafi Aziizi" w:date="2021-11-13T18:38:00Z"/>
        </w:rPr>
        <w:pPrChange w:id="7214" w:author="Rafi Aziizi" w:date="2021-11-13T18:38:00Z">
          <w:pPr>
            <w:pStyle w:val="ListParagraph"/>
            <w:ind w:left="426"/>
          </w:pPr>
        </w:pPrChange>
      </w:pPr>
    </w:p>
    <w:p w14:paraId="3119C4FC" w14:textId="51EAD836" w:rsidR="00DF5A0B" w:rsidDel="00E51900" w:rsidRDefault="00DF5A0B">
      <w:pPr>
        <w:rPr>
          <w:ins w:id="7215" w:author="chaniaayulestari@outlook.com" w:date="2021-11-13T16:57:00Z"/>
          <w:del w:id="7216" w:author="Rafi Aziizi" w:date="2021-11-13T18:38:00Z"/>
        </w:rPr>
        <w:pPrChange w:id="7217" w:author="Rafi Aziizi" w:date="2021-11-13T18:38:00Z">
          <w:pPr>
            <w:pStyle w:val="ListParagraph"/>
            <w:ind w:left="426"/>
          </w:pPr>
        </w:pPrChange>
      </w:pPr>
    </w:p>
    <w:p w14:paraId="4F904B11" w14:textId="39756C28" w:rsidR="00DF5A0B" w:rsidDel="00E51900" w:rsidRDefault="00DF5A0B">
      <w:pPr>
        <w:rPr>
          <w:ins w:id="7218" w:author="chaniaayulestari@outlook.com" w:date="2021-11-13T16:57:00Z"/>
          <w:del w:id="7219" w:author="Rafi Aziizi" w:date="2021-11-13T18:38:00Z"/>
        </w:rPr>
        <w:pPrChange w:id="7220" w:author="Rafi Aziizi" w:date="2021-11-13T18:38:00Z">
          <w:pPr>
            <w:pStyle w:val="ListParagraph"/>
            <w:ind w:left="426"/>
          </w:pPr>
        </w:pPrChange>
      </w:pPr>
    </w:p>
    <w:p w14:paraId="2DACD98A" w14:textId="5B2256FA" w:rsidR="00DF5A0B" w:rsidRDefault="00DF5A0B">
      <w:pPr>
        <w:rPr>
          <w:ins w:id="7221" w:author="chaniaayulestari@outlook.com" w:date="2021-11-13T16:57:00Z"/>
        </w:rPr>
        <w:pPrChange w:id="7222"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7223" w:author="Rafi Aziizi" w:date="2021-11-13T18:38:00Z"/>
          <w:b/>
          <w:bCs/>
        </w:rPr>
      </w:pPr>
      <w:ins w:id="7224" w:author="Rafi Aziizi" w:date="2021-11-13T12:11:00Z">
        <w:r w:rsidRPr="002040D9">
          <w:rPr>
            <w:b/>
            <w:bCs/>
            <w:rPrChange w:id="7225" w:author="chaniaayulestari@outlook.com" w:date="2021-11-13T15:21:00Z">
              <w:rPr/>
            </w:rPrChange>
          </w:rPr>
          <w:lastRenderedPageBreak/>
          <w:t>Edit Laporan Siswa Bermasalah</w:t>
        </w:r>
      </w:ins>
    </w:p>
    <w:p w14:paraId="2BD6B8CE" w14:textId="77777777" w:rsidR="006A1DDD" w:rsidRDefault="0008241A" w:rsidP="006A1DDD">
      <w:pPr>
        <w:keepNext/>
        <w:rPr>
          <w:ins w:id="7226" w:author="chaniaayulestari@outlook.com" w:date="2021-11-13T20:46:00Z"/>
        </w:rPr>
        <w:pPrChange w:id="7227" w:author="chaniaayulestari@outlook.com" w:date="2021-11-13T20:46:00Z">
          <w:pPr>
            <w:keepNext/>
          </w:pPr>
        </w:pPrChange>
      </w:pPr>
      <w:ins w:id="7228" w:author="Rafi Aziizi" w:date="2021-11-13T18:46:00Z">
        <w:r>
          <w:rPr>
            <w:noProof/>
          </w:rPr>
          <w:drawing>
            <wp:inline distT="0" distB="0" distL="0" distR="0" wp14:anchorId="4C01179F" wp14:editId="03FCE387">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56FED86D" w:rsidR="00224DD9" w:rsidRDefault="006A1DDD" w:rsidP="006A1DDD">
      <w:pPr>
        <w:pStyle w:val="Caption"/>
        <w:jc w:val="center"/>
        <w:rPr>
          <w:ins w:id="7229" w:author="chaniaayulestari@outlook.com" w:date="2021-11-13T19:48:00Z"/>
        </w:rPr>
        <w:pPrChange w:id="7230" w:author="chaniaayulestari@outlook.com" w:date="2021-11-13T20:46:00Z">
          <w:pPr/>
        </w:pPrChange>
      </w:pPr>
      <w:bookmarkStart w:id="7231" w:name="_Toc87731482"/>
      <w:ins w:id="7232" w:author="chaniaayulestari@outlook.com" w:date="2021-11-13T20:46:00Z">
        <w:r>
          <w:t xml:space="preserve">Gambar 3. </w:t>
        </w:r>
        <w:r>
          <w:fldChar w:fldCharType="begin"/>
        </w:r>
        <w:r>
          <w:instrText xml:space="preserve"> SEQ Gambar___3. \* ARABIC </w:instrText>
        </w:r>
      </w:ins>
      <w:r>
        <w:fldChar w:fldCharType="separate"/>
      </w:r>
      <w:ins w:id="7233" w:author="chaniaayulestari@outlook.com" w:date="2021-11-13T21:25:00Z">
        <w:r w:rsidR="00B46735">
          <w:rPr>
            <w:noProof/>
          </w:rPr>
          <w:t>47</w:t>
        </w:r>
      </w:ins>
      <w:ins w:id="7234" w:author="chaniaayulestari@outlook.com" w:date="2021-11-13T20:46:00Z">
        <w:r>
          <w:fldChar w:fldCharType="end"/>
        </w:r>
        <w:r>
          <w:t xml:space="preserve"> </w:t>
        </w:r>
        <w:r w:rsidRPr="004E2CC3">
          <w:t xml:space="preserve">Sequence Diagram </w:t>
        </w:r>
        <w:r>
          <w:t xml:space="preserve"> Edit Laporan Siswa Bermas</w:t>
        </w:r>
        <w:r>
          <w:t>a</w:t>
        </w:r>
        <w:r>
          <w:t>lah</w:t>
        </w:r>
      </w:ins>
      <w:bookmarkEnd w:id="7231"/>
    </w:p>
    <w:p w14:paraId="639A1FBB" w14:textId="07F7B108" w:rsidR="00E51900" w:rsidRPr="00E51900" w:rsidDel="006A1DDD" w:rsidRDefault="00E51900" w:rsidP="00224DD9">
      <w:pPr>
        <w:pStyle w:val="Caption"/>
        <w:jc w:val="center"/>
        <w:rPr>
          <w:ins w:id="7235" w:author="Rafi Aziizi" w:date="2021-11-13T11:33:00Z"/>
          <w:del w:id="7236" w:author="chaniaayulestari@outlook.com" w:date="2021-11-13T20:46:00Z"/>
          <w:b/>
          <w:bCs/>
          <w:rPrChange w:id="7237" w:author="Rafi Aziizi" w:date="2021-11-13T18:38:00Z">
            <w:rPr>
              <w:ins w:id="7238" w:author="Rafi Aziizi" w:date="2021-11-13T11:33:00Z"/>
              <w:del w:id="7239" w:author="chaniaayulestari@outlook.com" w:date="2021-11-13T20:46:00Z"/>
            </w:rPr>
          </w:rPrChange>
        </w:rPr>
        <w:pPrChange w:id="7240"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7241" w:author="Rafi Aziizi" w:date="2021-11-12T10:48:00Z"/>
          <w:b/>
          <w:bCs/>
          <w:lang w:val="id-ID"/>
          <w:rPrChange w:id="7242" w:author="Rafi Aziizi" w:date="2021-11-13T12:04:00Z">
            <w:rPr>
              <w:del w:id="7243" w:author="Rafi Aziizi" w:date="2021-11-12T10:48:00Z"/>
              <w:lang w:val="id-ID"/>
            </w:rPr>
          </w:rPrChange>
        </w:rPr>
      </w:pPr>
    </w:p>
    <w:p w14:paraId="66298CFF" w14:textId="77777777" w:rsidR="00194DFD" w:rsidRPr="004822D0" w:rsidDel="007C5FA9" w:rsidRDefault="00194DFD" w:rsidP="0083024D">
      <w:pPr>
        <w:jc w:val="center"/>
        <w:rPr>
          <w:del w:id="7244" w:author="Rafi Aziizi" w:date="2021-11-12T10:48:00Z"/>
          <w:b/>
          <w:bCs/>
          <w:lang w:val="id-ID"/>
          <w:rPrChange w:id="7245" w:author="Rafi Aziizi" w:date="2021-11-13T12:04:00Z">
            <w:rPr>
              <w:del w:id="7246" w:author="Rafi Aziizi" w:date="2021-11-12T10:48:00Z"/>
              <w:lang w:val="id-ID"/>
            </w:rPr>
          </w:rPrChange>
        </w:rPr>
      </w:pPr>
    </w:p>
    <w:p w14:paraId="68CD2D11" w14:textId="77777777" w:rsidR="00194DFD" w:rsidRPr="004822D0" w:rsidDel="007C5FA9" w:rsidRDefault="00194DFD" w:rsidP="0083024D">
      <w:pPr>
        <w:jc w:val="center"/>
        <w:rPr>
          <w:del w:id="7247" w:author="Rafi Aziizi" w:date="2021-11-12T10:48:00Z"/>
          <w:b/>
          <w:bCs/>
          <w:lang w:val="id-ID"/>
          <w:rPrChange w:id="7248" w:author="Rafi Aziizi" w:date="2021-11-13T12:04:00Z">
            <w:rPr>
              <w:del w:id="7249" w:author="Rafi Aziizi" w:date="2021-11-12T10:48:00Z"/>
              <w:lang w:val="id-ID"/>
            </w:rPr>
          </w:rPrChange>
        </w:rPr>
      </w:pPr>
    </w:p>
    <w:p w14:paraId="126AC7FA" w14:textId="77777777" w:rsidR="00194DFD" w:rsidRPr="004822D0" w:rsidDel="007C5FA9" w:rsidRDefault="00194DFD" w:rsidP="0083024D">
      <w:pPr>
        <w:jc w:val="center"/>
        <w:rPr>
          <w:del w:id="7250" w:author="Rafi Aziizi" w:date="2021-11-12T10:48:00Z"/>
          <w:b/>
          <w:bCs/>
          <w:lang w:val="id-ID"/>
          <w:rPrChange w:id="7251" w:author="Rafi Aziizi" w:date="2021-11-13T12:04:00Z">
            <w:rPr>
              <w:del w:id="7252" w:author="Rafi Aziizi" w:date="2021-11-12T10:48:00Z"/>
              <w:lang w:val="id-ID"/>
            </w:rPr>
          </w:rPrChange>
        </w:rPr>
      </w:pPr>
    </w:p>
    <w:p w14:paraId="3406827F" w14:textId="77777777" w:rsidR="00194DFD" w:rsidRPr="004822D0" w:rsidDel="007C5FA9" w:rsidRDefault="00194DFD">
      <w:pPr>
        <w:ind w:firstLine="426"/>
        <w:rPr>
          <w:del w:id="7253" w:author="Rafi Aziizi" w:date="2021-11-12T10:48:00Z"/>
          <w:b/>
          <w:bCs/>
          <w:lang w:val="id-ID"/>
          <w:rPrChange w:id="7254" w:author="Rafi Aziizi" w:date="2021-11-13T12:04:00Z">
            <w:rPr>
              <w:del w:id="7255" w:author="Rafi Aziizi" w:date="2021-11-12T10:48:00Z"/>
              <w:lang w:val="id-ID"/>
            </w:rPr>
          </w:rPrChange>
        </w:rPr>
        <w:pPrChange w:id="7256" w:author="Rafi Aziizi" w:date="2021-11-12T10:48:00Z">
          <w:pPr>
            <w:jc w:val="center"/>
          </w:pPr>
        </w:pPrChange>
      </w:pPr>
    </w:p>
    <w:p w14:paraId="53B0D51B" w14:textId="77777777" w:rsidR="00194DFD" w:rsidRPr="004822D0" w:rsidDel="007C5FA9" w:rsidRDefault="00194DFD">
      <w:pPr>
        <w:rPr>
          <w:del w:id="7257" w:author="Rafi Aziizi" w:date="2021-11-12T10:48:00Z"/>
          <w:b/>
          <w:bCs/>
          <w:lang w:val="id-ID"/>
          <w:rPrChange w:id="7258" w:author="Rafi Aziizi" w:date="2021-11-13T12:04:00Z">
            <w:rPr>
              <w:del w:id="7259" w:author="Rafi Aziizi" w:date="2021-11-12T10:48:00Z"/>
              <w:lang w:val="id-ID"/>
            </w:rPr>
          </w:rPrChange>
        </w:rPr>
        <w:pPrChange w:id="7260" w:author="Rafi Aziizi" w:date="2021-11-12T10:48:00Z">
          <w:pPr>
            <w:jc w:val="center"/>
          </w:pPr>
        </w:pPrChange>
      </w:pPr>
    </w:p>
    <w:p w14:paraId="23C338EC" w14:textId="1046C899" w:rsidR="00194DFD" w:rsidRPr="004822D0" w:rsidDel="00FF5489" w:rsidRDefault="00194DFD">
      <w:pPr>
        <w:rPr>
          <w:del w:id="7261" w:author="Rafi Aziizi" w:date="2021-11-13T11:33:00Z"/>
          <w:b/>
          <w:bCs/>
          <w:lang w:val="id-ID"/>
          <w:rPrChange w:id="7262" w:author="Rafi Aziizi" w:date="2021-11-13T12:04:00Z">
            <w:rPr>
              <w:del w:id="7263" w:author="Rafi Aziizi" w:date="2021-11-13T11:33:00Z"/>
              <w:lang w:val="id-ID"/>
            </w:rPr>
          </w:rPrChange>
        </w:rPr>
        <w:pPrChange w:id="7264" w:author="Rafi Aziizi" w:date="2021-11-12T10:48:00Z">
          <w:pPr>
            <w:jc w:val="center"/>
          </w:pPr>
        </w:pPrChange>
      </w:pPr>
    </w:p>
    <w:p w14:paraId="1DD4EA15" w14:textId="35C3718C" w:rsidR="00194DFD" w:rsidRPr="004822D0" w:rsidDel="00FE2102" w:rsidRDefault="00F658E0" w:rsidP="0083024D">
      <w:pPr>
        <w:jc w:val="center"/>
        <w:rPr>
          <w:del w:id="7265" w:author="chaniaayulestari@outlook.com" w:date="2021-11-12T16:35:00Z"/>
          <w:b/>
          <w:bCs/>
          <w:lang w:val="id-ID"/>
          <w:rPrChange w:id="7266" w:author="Rafi Aziizi" w:date="2021-11-13T12:04:00Z">
            <w:rPr>
              <w:del w:id="7267" w:author="chaniaayulestari@outlook.com" w:date="2021-11-12T16:35:00Z"/>
              <w:lang w:val="id-ID"/>
            </w:rPr>
          </w:rPrChange>
        </w:rPr>
      </w:pPr>
      <w:del w:id="7268" w:author="chaniaayulestari@outlook.com" w:date="2021-11-12T16:35:00Z">
        <w:r>
          <w:rPr>
            <w:noProof/>
          </w:rPr>
          <w:pict w14:anchorId="46408F3A">
            <v:shape id="Text Box 87" o:spid="_x0000_s2149" type="#_x0000_t202" style="position:absolute;left:0;text-align:left;margin-left:1.5pt;margin-top:419.4pt;width:393.6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E51900" w:rsidRPr="005601DB" w:rsidRDefault="00E51900" w:rsidP="00194DFD">
                    <w:pPr>
                      <w:pStyle w:val="Caption"/>
                      <w:jc w:val="center"/>
                      <w:rPr>
                        <w:noProof/>
                        <w:sz w:val="24"/>
                        <w:szCs w:val="24"/>
                      </w:rPr>
                    </w:pPr>
                    <w:r>
                      <w:t xml:space="preserve">Gambar 3. </w:t>
                    </w:r>
                    <w:ins w:id="7269" w:author="chaniaayulestari@outlook.com" w:date="2021-11-13T13:45:00Z">
                      <w:r>
                        <w:fldChar w:fldCharType="begin"/>
                      </w:r>
                      <w:r>
                        <w:instrText xml:space="preserve"> SEQ Gambar_3. \* ARABIC </w:instrText>
                      </w:r>
                    </w:ins>
                    <w:r>
                      <w:fldChar w:fldCharType="separate"/>
                    </w:r>
                    <w:ins w:id="7270" w:author="chaniaayulestari@outlook.com" w:date="2021-11-13T13:45:00Z">
                      <w:r>
                        <w:rPr>
                          <w:noProof/>
                        </w:rPr>
                        <w:t>13</w:t>
                      </w:r>
                      <w:r>
                        <w:fldChar w:fldCharType="end"/>
                      </w:r>
                    </w:ins>
                    <w:del w:id="72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del>
      <w:del w:id="7272" w:author="chaniaayulestari@outlook.com" w:date="2021-11-12T16:35:00Z">
        <w:r w:rsidR="00194DFD" w:rsidRPr="004822D0" w:rsidDel="00FE2102">
          <w:rPr>
            <w:b/>
            <w:bCs/>
            <w:noProof/>
            <w:rPrChange w:id="7273" w:author="Rafi Aziizi" w:date="2021-11-13T12:04:00Z">
              <w:rPr>
                <w:noProof/>
              </w:rPr>
            </w:rPrChange>
          </w:rPr>
          <w:drawing>
            <wp:inline distT="0" distB="0" distL="0" distR="0" wp14:anchorId="29789973" wp14:editId="17B176E8">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7274" w:author="Rafi Aziizi" w:date="2021-11-12T10:49:00Z"/>
          <w:b/>
          <w:bCs/>
          <w:lang w:val="id-ID"/>
          <w:rPrChange w:id="7275" w:author="Rafi Aziizi" w:date="2021-11-13T12:04:00Z">
            <w:rPr>
              <w:del w:id="7276" w:author="Rafi Aziizi" w:date="2021-11-12T10:49:00Z"/>
              <w:lang w:val="id-ID"/>
            </w:rPr>
          </w:rPrChange>
        </w:rPr>
      </w:pPr>
    </w:p>
    <w:p w14:paraId="712AC1C5" w14:textId="31487108" w:rsidR="00A2766B" w:rsidRPr="004822D0" w:rsidDel="007C5FA9" w:rsidRDefault="00A2766B">
      <w:pPr>
        <w:rPr>
          <w:del w:id="7277" w:author="Rafi Aziizi" w:date="2021-11-12T10:49:00Z"/>
          <w:b/>
          <w:bCs/>
          <w:lang w:val="id-ID"/>
          <w:rPrChange w:id="7278" w:author="Rafi Aziizi" w:date="2021-11-13T12:04:00Z">
            <w:rPr>
              <w:del w:id="7279" w:author="Rafi Aziizi" w:date="2021-11-12T10:49:00Z"/>
              <w:lang w:val="id-ID"/>
            </w:rPr>
          </w:rPrChange>
        </w:rPr>
        <w:pPrChange w:id="7280" w:author="Rafi Aziizi" w:date="2021-11-12T10:49:00Z">
          <w:pPr>
            <w:jc w:val="center"/>
          </w:pPr>
        </w:pPrChange>
      </w:pPr>
    </w:p>
    <w:p w14:paraId="03EE534E" w14:textId="43250763" w:rsidR="00194DFD" w:rsidRPr="004822D0" w:rsidDel="007C5FA9" w:rsidRDefault="00194DFD">
      <w:pPr>
        <w:rPr>
          <w:del w:id="7281" w:author="Rafi Aziizi" w:date="2021-11-12T10:49:00Z"/>
          <w:b/>
          <w:bCs/>
          <w:lang w:val="id-ID"/>
          <w:rPrChange w:id="7282" w:author="Rafi Aziizi" w:date="2021-11-13T12:04:00Z">
            <w:rPr>
              <w:del w:id="7283" w:author="Rafi Aziizi" w:date="2021-11-12T10:49:00Z"/>
              <w:lang w:val="id-ID"/>
            </w:rPr>
          </w:rPrChange>
        </w:rPr>
        <w:pPrChange w:id="7284" w:author="Rafi Aziizi" w:date="2021-11-12T10:49:00Z">
          <w:pPr>
            <w:jc w:val="center"/>
          </w:pPr>
        </w:pPrChange>
      </w:pPr>
    </w:p>
    <w:p w14:paraId="67DABC72" w14:textId="7E9945BD" w:rsidR="00194DFD" w:rsidRPr="004822D0" w:rsidDel="007C5FA9" w:rsidRDefault="00194DFD">
      <w:pPr>
        <w:rPr>
          <w:del w:id="7285" w:author="Rafi Aziizi" w:date="2021-11-12T10:49:00Z"/>
          <w:b/>
          <w:bCs/>
          <w:lang w:val="id-ID"/>
          <w:rPrChange w:id="7286" w:author="Rafi Aziizi" w:date="2021-11-13T12:04:00Z">
            <w:rPr>
              <w:del w:id="7287" w:author="Rafi Aziizi" w:date="2021-11-12T10:49:00Z"/>
              <w:lang w:val="id-ID"/>
            </w:rPr>
          </w:rPrChange>
        </w:rPr>
        <w:pPrChange w:id="7288" w:author="Rafi Aziizi" w:date="2021-11-12T10:49:00Z">
          <w:pPr>
            <w:jc w:val="center"/>
          </w:pPr>
        </w:pPrChange>
      </w:pPr>
    </w:p>
    <w:p w14:paraId="347261D6" w14:textId="59156FA0" w:rsidR="00194DFD" w:rsidRPr="004822D0" w:rsidDel="007C5FA9" w:rsidRDefault="00194DFD">
      <w:pPr>
        <w:rPr>
          <w:del w:id="7289" w:author="Rafi Aziizi" w:date="2021-11-12T10:49:00Z"/>
          <w:b/>
          <w:bCs/>
          <w:lang w:val="id-ID"/>
          <w:rPrChange w:id="7290" w:author="Rafi Aziizi" w:date="2021-11-13T12:04:00Z">
            <w:rPr>
              <w:del w:id="7291" w:author="Rafi Aziizi" w:date="2021-11-12T10:49:00Z"/>
              <w:lang w:val="id-ID"/>
            </w:rPr>
          </w:rPrChange>
        </w:rPr>
        <w:pPrChange w:id="7292" w:author="Rafi Aziizi" w:date="2021-11-12T10:49:00Z">
          <w:pPr>
            <w:jc w:val="center"/>
          </w:pPr>
        </w:pPrChange>
      </w:pPr>
    </w:p>
    <w:p w14:paraId="200D187B" w14:textId="266832A8" w:rsidR="00194DFD" w:rsidRPr="004822D0" w:rsidDel="007C5FA9" w:rsidRDefault="00194DFD">
      <w:pPr>
        <w:rPr>
          <w:del w:id="7293" w:author="Rafi Aziizi" w:date="2021-11-12T10:49:00Z"/>
          <w:b/>
          <w:bCs/>
          <w:lang w:val="id-ID"/>
          <w:rPrChange w:id="7294" w:author="Rafi Aziizi" w:date="2021-11-13T12:04:00Z">
            <w:rPr>
              <w:del w:id="7295" w:author="Rafi Aziizi" w:date="2021-11-12T10:49:00Z"/>
              <w:lang w:val="id-ID"/>
            </w:rPr>
          </w:rPrChange>
        </w:rPr>
        <w:pPrChange w:id="7296" w:author="Rafi Aziizi" w:date="2021-11-12T10:49:00Z">
          <w:pPr>
            <w:jc w:val="center"/>
          </w:pPr>
        </w:pPrChange>
      </w:pPr>
    </w:p>
    <w:p w14:paraId="53F20B99" w14:textId="066C0F3B" w:rsidR="00194DFD" w:rsidRPr="004822D0" w:rsidDel="007C5FA9" w:rsidRDefault="00194DFD">
      <w:pPr>
        <w:rPr>
          <w:del w:id="7297" w:author="Rafi Aziizi" w:date="2021-11-12T10:49:00Z"/>
          <w:b/>
          <w:bCs/>
          <w:lang w:val="id-ID"/>
          <w:rPrChange w:id="7298" w:author="Rafi Aziizi" w:date="2021-11-13T12:04:00Z">
            <w:rPr>
              <w:del w:id="7299" w:author="Rafi Aziizi" w:date="2021-11-12T10:49:00Z"/>
              <w:lang w:val="id-ID"/>
            </w:rPr>
          </w:rPrChange>
        </w:rPr>
        <w:pPrChange w:id="7300" w:author="Rafi Aziizi" w:date="2021-11-12T10:49:00Z">
          <w:pPr>
            <w:jc w:val="center"/>
          </w:pPr>
        </w:pPrChange>
      </w:pPr>
    </w:p>
    <w:p w14:paraId="1662B3D3" w14:textId="7A9106BF" w:rsidR="00194DFD" w:rsidRPr="004822D0" w:rsidDel="007C5FA9" w:rsidRDefault="00194DFD">
      <w:pPr>
        <w:rPr>
          <w:del w:id="7301" w:author="Rafi Aziizi" w:date="2021-11-12T10:49:00Z"/>
          <w:b/>
          <w:bCs/>
          <w:lang w:val="id-ID"/>
          <w:rPrChange w:id="7302" w:author="Rafi Aziizi" w:date="2021-11-13T12:04:00Z">
            <w:rPr>
              <w:del w:id="7303" w:author="Rafi Aziizi" w:date="2021-11-12T10:49:00Z"/>
              <w:lang w:val="id-ID"/>
            </w:rPr>
          </w:rPrChange>
        </w:rPr>
        <w:pPrChange w:id="7304" w:author="Rafi Aziizi" w:date="2021-11-12T10:49:00Z">
          <w:pPr>
            <w:jc w:val="center"/>
          </w:pPr>
        </w:pPrChange>
      </w:pPr>
    </w:p>
    <w:p w14:paraId="0D649402" w14:textId="28BCD60F" w:rsidR="00194DFD" w:rsidRPr="004822D0" w:rsidDel="007C5FA9" w:rsidRDefault="00194DFD">
      <w:pPr>
        <w:rPr>
          <w:del w:id="7305" w:author="Rafi Aziizi" w:date="2021-11-12T10:49:00Z"/>
          <w:b/>
          <w:bCs/>
          <w:lang w:val="id-ID"/>
          <w:rPrChange w:id="7306" w:author="Rafi Aziizi" w:date="2021-11-13T12:04:00Z">
            <w:rPr>
              <w:del w:id="7307" w:author="Rafi Aziizi" w:date="2021-11-12T10:49:00Z"/>
              <w:lang w:val="id-ID"/>
            </w:rPr>
          </w:rPrChange>
        </w:rPr>
        <w:pPrChange w:id="7308" w:author="Rafi Aziizi" w:date="2021-11-12T10:49:00Z">
          <w:pPr>
            <w:jc w:val="center"/>
          </w:pPr>
        </w:pPrChange>
      </w:pPr>
    </w:p>
    <w:p w14:paraId="0EBC088C" w14:textId="6F6CBCE9" w:rsidR="00194DFD" w:rsidRPr="004822D0" w:rsidDel="007C5FA9" w:rsidRDefault="00194DFD">
      <w:pPr>
        <w:rPr>
          <w:del w:id="7309" w:author="Rafi Aziizi" w:date="2021-11-12T10:49:00Z"/>
          <w:b/>
          <w:bCs/>
          <w:lang w:val="id-ID"/>
          <w:rPrChange w:id="7310" w:author="Rafi Aziizi" w:date="2021-11-13T12:04:00Z">
            <w:rPr>
              <w:del w:id="7311" w:author="Rafi Aziizi" w:date="2021-11-12T10:49:00Z"/>
              <w:lang w:val="id-ID"/>
            </w:rPr>
          </w:rPrChange>
        </w:rPr>
        <w:pPrChange w:id="7312" w:author="Rafi Aziizi" w:date="2021-11-12T10:49:00Z">
          <w:pPr>
            <w:jc w:val="center"/>
          </w:pPr>
        </w:pPrChange>
      </w:pPr>
    </w:p>
    <w:p w14:paraId="53971D30" w14:textId="2CA86646" w:rsidR="00194DFD" w:rsidRPr="004822D0" w:rsidDel="007C5FA9" w:rsidRDefault="00194DFD">
      <w:pPr>
        <w:rPr>
          <w:del w:id="7313" w:author="Rafi Aziizi" w:date="2021-11-12T10:49:00Z"/>
          <w:b/>
          <w:bCs/>
          <w:lang w:val="id-ID"/>
          <w:rPrChange w:id="7314" w:author="Rafi Aziizi" w:date="2021-11-13T12:04:00Z">
            <w:rPr>
              <w:del w:id="7315" w:author="Rafi Aziizi" w:date="2021-11-12T10:49:00Z"/>
              <w:lang w:val="id-ID"/>
            </w:rPr>
          </w:rPrChange>
        </w:rPr>
        <w:pPrChange w:id="7316" w:author="Rafi Aziizi" w:date="2021-11-12T10:49:00Z">
          <w:pPr>
            <w:jc w:val="center"/>
          </w:pPr>
        </w:pPrChange>
      </w:pPr>
    </w:p>
    <w:p w14:paraId="3FB9FD58" w14:textId="47C4D0ED" w:rsidR="00194DFD" w:rsidRPr="004822D0" w:rsidDel="007C5FA9" w:rsidRDefault="00194DFD" w:rsidP="0083024D">
      <w:pPr>
        <w:jc w:val="center"/>
        <w:rPr>
          <w:del w:id="7317" w:author="Rafi Aziizi" w:date="2021-11-12T10:49:00Z"/>
          <w:b/>
          <w:bCs/>
          <w:lang w:val="id-ID"/>
          <w:rPrChange w:id="7318" w:author="Rafi Aziizi" w:date="2021-11-13T12:04:00Z">
            <w:rPr>
              <w:del w:id="7319" w:author="Rafi Aziizi" w:date="2021-11-12T10:49:00Z"/>
              <w:lang w:val="id-ID"/>
            </w:rPr>
          </w:rPrChange>
        </w:rPr>
      </w:pPr>
    </w:p>
    <w:p w14:paraId="6DFE32E7" w14:textId="148AD307" w:rsidR="00194DFD" w:rsidRPr="004822D0" w:rsidDel="007C5FA9" w:rsidRDefault="00194DFD" w:rsidP="0083024D">
      <w:pPr>
        <w:jc w:val="center"/>
        <w:rPr>
          <w:del w:id="7320" w:author="Rafi Aziizi" w:date="2021-11-12T10:49:00Z"/>
          <w:b/>
          <w:bCs/>
          <w:lang w:val="id-ID"/>
          <w:rPrChange w:id="7321" w:author="Rafi Aziizi" w:date="2021-11-13T12:04:00Z">
            <w:rPr>
              <w:del w:id="7322" w:author="Rafi Aziizi" w:date="2021-11-12T10:49:00Z"/>
              <w:lang w:val="id-ID"/>
            </w:rPr>
          </w:rPrChange>
        </w:rPr>
      </w:pPr>
    </w:p>
    <w:p w14:paraId="5ECA879E" w14:textId="4C3269FE" w:rsidR="00194DFD" w:rsidRPr="004822D0" w:rsidDel="007C5FA9" w:rsidRDefault="00194DFD" w:rsidP="0083024D">
      <w:pPr>
        <w:jc w:val="center"/>
        <w:rPr>
          <w:del w:id="7323" w:author="Rafi Aziizi" w:date="2021-11-12T10:49:00Z"/>
          <w:b/>
          <w:bCs/>
          <w:lang w:val="id-ID"/>
          <w:rPrChange w:id="7324" w:author="Rafi Aziizi" w:date="2021-11-13T12:04:00Z">
            <w:rPr>
              <w:del w:id="7325" w:author="Rafi Aziizi" w:date="2021-11-12T10:49:00Z"/>
              <w:lang w:val="id-ID"/>
            </w:rPr>
          </w:rPrChange>
        </w:rPr>
      </w:pPr>
    </w:p>
    <w:p w14:paraId="0E81666E" w14:textId="15434F59" w:rsidR="00194DFD" w:rsidRPr="004822D0" w:rsidDel="007C5FA9" w:rsidRDefault="00194DFD">
      <w:pPr>
        <w:rPr>
          <w:del w:id="7326" w:author="Rafi Aziizi" w:date="2021-11-12T10:49:00Z"/>
          <w:b/>
          <w:bCs/>
          <w:lang w:val="id-ID"/>
          <w:rPrChange w:id="7327" w:author="Rafi Aziizi" w:date="2021-11-13T12:04:00Z">
            <w:rPr>
              <w:del w:id="7328" w:author="Rafi Aziizi" w:date="2021-11-12T10:49:00Z"/>
              <w:lang w:val="id-ID"/>
            </w:rPr>
          </w:rPrChange>
        </w:rPr>
        <w:pPrChange w:id="7329" w:author="Rafi Aziizi" w:date="2021-11-12T10:49:00Z">
          <w:pPr>
            <w:jc w:val="center"/>
          </w:pPr>
        </w:pPrChange>
      </w:pPr>
    </w:p>
    <w:p w14:paraId="5247C473" w14:textId="264855AF" w:rsidR="00194DFD" w:rsidRPr="004822D0" w:rsidDel="007C5FA9" w:rsidRDefault="00194DFD" w:rsidP="0083024D">
      <w:pPr>
        <w:jc w:val="center"/>
        <w:rPr>
          <w:del w:id="7330" w:author="Rafi Aziizi" w:date="2021-11-12T10:49:00Z"/>
          <w:b/>
          <w:bCs/>
          <w:lang w:val="id-ID"/>
          <w:rPrChange w:id="7331" w:author="Rafi Aziizi" w:date="2021-11-13T12:04:00Z">
            <w:rPr>
              <w:del w:id="7332" w:author="Rafi Aziizi" w:date="2021-11-12T10:49:00Z"/>
              <w:lang w:val="id-ID"/>
            </w:rPr>
          </w:rPrChange>
        </w:rPr>
      </w:pPr>
    </w:p>
    <w:p w14:paraId="400BCF40" w14:textId="55837C5D" w:rsidR="00194DFD" w:rsidRPr="004822D0" w:rsidDel="007C5FA9" w:rsidRDefault="00194DFD" w:rsidP="0083024D">
      <w:pPr>
        <w:jc w:val="center"/>
        <w:rPr>
          <w:del w:id="7333" w:author="Rafi Aziizi" w:date="2021-11-12T10:49:00Z"/>
          <w:b/>
          <w:bCs/>
          <w:lang w:val="id-ID"/>
          <w:rPrChange w:id="7334" w:author="Rafi Aziizi" w:date="2021-11-13T12:04:00Z">
            <w:rPr>
              <w:del w:id="7335" w:author="Rafi Aziizi" w:date="2021-11-12T10:49:00Z"/>
              <w:lang w:val="id-ID"/>
            </w:rPr>
          </w:rPrChange>
        </w:rPr>
      </w:pPr>
    </w:p>
    <w:p w14:paraId="37528C55" w14:textId="06FA42E9" w:rsidR="00194DFD" w:rsidRPr="004822D0" w:rsidDel="007C5FA9" w:rsidRDefault="00194DFD" w:rsidP="0083024D">
      <w:pPr>
        <w:jc w:val="center"/>
        <w:rPr>
          <w:del w:id="7336" w:author="Rafi Aziizi" w:date="2021-11-12T10:49:00Z"/>
          <w:b/>
          <w:bCs/>
          <w:lang w:val="id-ID"/>
          <w:rPrChange w:id="7337" w:author="Rafi Aziizi" w:date="2021-11-13T12:04:00Z">
            <w:rPr>
              <w:del w:id="7338" w:author="Rafi Aziizi" w:date="2021-11-12T10:49:00Z"/>
              <w:lang w:val="id-ID"/>
            </w:rPr>
          </w:rPrChange>
        </w:rPr>
      </w:pPr>
    </w:p>
    <w:p w14:paraId="140C3838" w14:textId="33D5719E" w:rsidR="00194DFD" w:rsidRPr="004822D0" w:rsidDel="007C5FA9" w:rsidRDefault="00194DFD" w:rsidP="0083024D">
      <w:pPr>
        <w:jc w:val="center"/>
        <w:rPr>
          <w:del w:id="7339" w:author="Rafi Aziizi" w:date="2021-11-12T10:49:00Z"/>
          <w:b/>
          <w:bCs/>
          <w:lang w:val="id-ID"/>
          <w:rPrChange w:id="7340" w:author="Rafi Aziizi" w:date="2021-11-13T12:04:00Z">
            <w:rPr>
              <w:del w:id="7341" w:author="Rafi Aziizi" w:date="2021-11-12T10:49:00Z"/>
              <w:lang w:val="id-ID"/>
            </w:rPr>
          </w:rPrChange>
        </w:rPr>
      </w:pPr>
    </w:p>
    <w:p w14:paraId="1E7499DC" w14:textId="0058C206" w:rsidR="00194DFD" w:rsidRPr="004822D0" w:rsidDel="00FE2102" w:rsidRDefault="00194DFD">
      <w:pPr>
        <w:rPr>
          <w:del w:id="7342" w:author="chaniaayulestari@outlook.com" w:date="2021-11-12T16:35:00Z"/>
          <w:b/>
          <w:bCs/>
          <w:lang w:val="id-ID"/>
          <w:rPrChange w:id="7343" w:author="Rafi Aziizi" w:date="2021-11-13T12:04:00Z">
            <w:rPr>
              <w:del w:id="7344" w:author="chaniaayulestari@outlook.com" w:date="2021-11-12T16:35:00Z"/>
              <w:lang w:val="id-ID"/>
            </w:rPr>
          </w:rPrChange>
        </w:rPr>
        <w:pPrChange w:id="7345"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7346" w:author="Rafi Aziizi" w:date="2021-11-13T12:04:00Z">
            <w:rPr>
              <w:lang w:val="id-ID"/>
            </w:rPr>
          </w:rPrChange>
        </w:rPr>
      </w:pPr>
      <w:r w:rsidRPr="004822D0">
        <w:rPr>
          <w:b/>
          <w:bCs/>
          <w:rPrChange w:id="7347" w:author="Rafi Aziizi" w:date="2021-11-13T12:04:00Z">
            <w:rPr/>
          </w:rPrChange>
        </w:rPr>
        <w:t>Login</w:t>
      </w:r>
    </w:p>
    <w:p w14:paraId="43E5A1BC" w14:textId="085C6BAF" w:rsidR="0083024D" w:rsidRPr="0092786F" w:rsidRDefault="0083024D" w:rsidP="0083024D">
      <w:pPr>
        <w:ind w:firstLine="426"/>
        <w:rPr>
          <w:rPrChange w:id="7348" w:author=" "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ins w:id="7349" w:author=" " w:date="2021-11-14T06:38:00Z">
        <w:r w:rsidR="0092786F">
          <w:t xml:space="preserve"> dibawah. </w:t>
        </w:r>
      </w:ins>
    </w:p>
    <w:p w14:paraId="6CF77FC6" w14:textId="6E0C1652" w:rsidR="00E8612D" w:rsidRDefault="00F658E0" w:rsidP="002040D9">
      <w:pPr>
        <w:pStyle w:val="ListParagraph"/>
        <w:numPr>
          <w:ilvl w:val="0"/>
          <w:numId w:val="117"/>
        </w:numPr>
        <w:ind w:left="426"/>
        <w:rPr>
          <w:ins w:id="7350" w:author="chaniaayulestari@outlook.com" w:date="2021-11-13T17:49:00Z"/>
          <w:b/>
          <w:bCs/>
        </w:rPr>
      </w:pPr>
      <w:del w:id="7351" w:author="chaniaayulestari@outlook.com" w:date="2021-11-13T20:46:00Z">
        <w:r w:rsidDel="006A1DDD">
          <w:pict w14:anchorId="2B6DC5F2">
            <v:shape id="_x0000_i1402" type="#_x0000_t75" style="width:396.45pt;height:.95pt">
              <v:imagedata croptop="-65520f" cropbottom="65520f"/>
            </v:shape>
          </w:pict>
        </w:r>
      </w:del>
      <w:ins w:id="7352" w:author="chaniaayulestari@outlook.com" w:date="2021-11-13T17:50:00Z">
        <w:del w:id="7353" w:author="Rafi Aziizi" w:date="2021-11-13T18:46:00Z">
          <w:r w:rsidR="00405719" w:rsidDel="0008241A">
            <w:rPr>
              <w:noProof/>
            </w:rPr>
            <w:drawing>
              <wp:inline distT="0" distB="0" distL="0" distR="0" wp14:anchorId="232AD765" wp14:editId="0E2B52FD">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7354" w:author="Rafi Aziizi" w:date="2021-11-13T12:15:00Z">
        <w:r w:rsidR="00E8612D" w:rsidRPr="002040D9">
          <w:rPr>
            <w:b/>
            <w:bCs/>
            <w:noProof/>
            <w:rPrChange w:id="7355" w:author="chaniaayulestari@outlook.com" w:date="2021-11-13T15:21:00Z">
              <w:rPr>
                <w:noProof/>
              </w:rPr>
            </w:rPrChange>
          </w:rPr>
          <w:t>Login</w:t>
        </w:r>
      </w:ins>
    </w:p>
    <w:p w14:paraId="30E66437" w14:textId="77777777" w:rsidR="006A1DDD" w:rsidRDefault="0008241A" w:rsidP="006A1DDD">
      <w:pPr>
        <w:keepNext/>
        <w:rPr>
          <w:ins w:id="7356" w:author="chaniaayulestari@outlook.com" w:date="2021-11-13T20:47:00Z"/>
        </w:rPr>
        <w:pPrChange w:id="7357" w:author="chaniaayulestari@outlook.com" w:date="2021-11-13T20:47:00Z">
          <w:pPr/>
        </w:pPrChange>
      </w:pPr>
      <w:ins w:id="7358" w:author="Rafi Aziizi" w:date="2021-11-13T18:46:00Z">
        <w:r>
          <w:rPr>
            <w:noProof/>
          </w:rPr>
          <w:drawing>
            <wp:inline distT="0" distB="0" distL="0" distR="0" wp14:anchorId="5FB86744" wp14:editId="2F1B69EF">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6F6DC676" w:rsidR="00405719" w:rsidRPr="002040D9" w:rsidRDefault="006A1DDD" w:rsidP="006A1DDD">
      <w:pPr>
        <w:pStyle w:val="Caption"/>
        <w:jc w:val="center"/>
        <w:rPr>
          <w:ins w:id="7359" w:author="Rafi Aziizi" w:date="2021-11-13T12:15:00Z"/>
          <w:b/>
          <w:bCs/>
          <w:rPrChange w:id="7360" w:author="chaniaayulestari@outlook.com" w:date="2021-11-13T15:21:00Z">
            <w:rPr>
              <w:ins w:id="7361" w:author="Rafi Aziizi" w:date="2021-11-13T12:15:00Z"/>
            </w:rPr>
          </w:rPrChange>
        </w:rPr>
        <w:pPrChange w:id="7362" w:author="chaniaayulestari@outlook.com" w:date="2021-11-13T20:47:00Z">
          <w:pPr>
            <w:pStyle w:val="ListParagraph"/>
            <w:numPr>
              <w:numId w:val="117"/>
            </w:numPr>
            <w:ind w:hanging="360"/>
          </w:pPr>
        </w:pPrChange>
      </w:pPr>
      <w:bookmarkStart w:id="7363" w:name="_Toc87731483"/>
      <w:ins w:id="7364" w:author="chaniaayulestari@outlook.com" w:date="2021-11-13T20:47:00Z">
        <w:r>
          <w:t xml:space="preserve">Gambar 3. </w:t>
        </w:r>
        <w:r>
          <w:fldChar w:fldCharType="begin"/>
        </w:r>
        <w:r>
          <w:instrText xml:space="preserve"> SEQ Gambar___3. \* ARABIC </w:instrText>
        </w:r>
      </w:ins>
      <w:r>
        <w:fldChar w:fldCharType="separate"/>
      </w:r>
      <w:ins w:id="7365" w:author="chaniaayulestari@outlook.com" w:date="2021-11-13T21:25:00Z">
        <w:r w:rsidR="00B46735">
          <w:rPr>
            <w:noProof/>
          </w:rPr>
          <w:t>48</w:t>
        </w:r>
      </w:ins>
      <w:ins w:id="7366" w:author="chaniaayulestari@outlook.com" w:date="2021-11-13T20:47:00Z">
        <w:r>
          <w:fldChar w:fldCharType="end"/>
        </w:r>
        <w:r>
          <w:t xml:space="preserve"> </w:t>
        </w:r>
        <w:r w:rsidRPr="00C06F7A">
          <w:t>Sequence Diagram</w:t>
        </w:r>
        <w:r>
          <w:t xml:space="preserve"> Login</w:t>
        </w:r>
      </w:ins>
      <w:bookmarkEnd w:id="7363"/>
    </w:p>
    <w:p w14:paraId="55BE1710" w14:textId="109082F2" w:rsidR="00405719" w:rsidRPr="0008241A" w:rsidDel="0008241A" w:rsidRDefault="00F658E0">
      <w:pPr>
        <w:rPr>
          <w:ins w:id="7367" w:author="chaniaayulestari@outlook.com" w:date="2021-11-13T17:51:00Z"/>
          <w:del w:id="7368" w:author="Rafi Aziizi" w:date="2021-11-13T18:47:00Z"/>
          <w:b/>
          <w:bCs/>
          <w:rPrChange w:id="7369" w:author="Rafi Aziizi" w:date="2021-11-13T18:47:00Z">
            <w:rPr>
              <w:ins w:id="7370" w:author="chaniaayulestari@outlook.com" w:date="2021-11-13T17:51:00Z"/>
              <w:del w:id="7371" w:author="Rafi Aziizi" w:date="2021-11-13T18:47:00Z"/>
            </w:rPr>
          </w:rPrChange>
        </w:rPr>
        <w:pPrChange w:id="7372" w:author="Rafi Aziizi" w:date="2021-11-13T18:47:00Z">
          <w:pPr>
            <w:pStyle w:val="ListParagraph"/>
            <w:ind w:left="426"/>
          </w:pPr>
        </w:pPrChange>
      </w:pPr>
      <w:ins w:id="7373" w:author="Rafi Aziizi" w:date="2021-11-13T18:47:00Z">
        <w:del w:id="7374" w:author="chaniaayulestari@outlook.com" w:date="2021-11-13T19:48:00Z">
          <w:r>
            <w:rPr>
              <w:noProof/>
            </w:rPr>
          </w:r>
        </w:del>
      </w:ins>
      <w:del w:id="7375" w:author="chaniaayulestari@outlook.com" w:date="2021-11-13T21:24:00Z">
        <w:r w:rsidDel="00B46735">
          <w:pict w14:anchorId="1F4C0504">
            <v:shape id="Text Box 523" o:spid="_x0000_s214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" stroked="f">
              <v:textbox style="mso-next-textbox:#Text Box 523;mso-fit-shape-to-text:t" inset="0,0,0,0">
                <w:txbxContent>
                  <w:p w14:paraId="634A4182" w14:textId="5B0F58D9" w:rsidR="0008241A" w:rsidRPr="00F9183A" w:rsidRDefault="0008241A">
                    <w:pPr>
                      <w:pStyle w:val="Caption"/>
                      <w:jc w:val="center"/>
                      <w:rPr>
                        <w:noProof/>
                      </w:rPr>
                      <w:pPrChange w:id="7376" w:author="chaniaayulestari@outlook.com" w:date="2021-11-13T17:52:00Z">
                        <w:pPr>
                          <w:pStyle w:val="ListParagraph"/>
                          <w:numPr>
                            <w:numId w:val="117"/>
                          </w:numPr>
                          <w:ind w:left="426" w:hanging="360"/>
                        </w:pPr>
                      </w:pPrChange>
                    </w:pPr>
                    <w:bookmarkStart w:id="7377" w:name="_Toc87729223"/>
                    <w:ins w:id="7378" w:author="chaniaayulestari@outlook.com" w:date="2021-11-13T17:52:00Z">
                      <w:r>
                        <w:t xml:space="preserve">Gambar 3. </w:t>
                      </w:r>
                      <w:r>
                        <w:fldChar w:fldCharType="begin"/>
                      </w:r>
                      <w:r>
                        <w:instrText xml:space="preserve"> SEQ Gambar__3. \* ARABIC </w:instrText>
                      </w:r>
                    </w:ins>
                    <w:r>
                      <w:fldChar w:fldCharType="separate"/>
                    </w:r>
                    <w:ins w:id="7379" w:author="chaniaayulestari@outlook.com" w:date="2021-11-13T19:48:00Z">
                      <w:r w:rsidR="00224DD9">
                        <w:rPr>
                          <w:noProof/>
                        </w:rPr>
                        <w:t>58</w:t>
                      </w:r>
                    </w:ins>
                    <w:ins w:id="7380" w:author="chaniaayulestari@outlook.com" w:date="2021-11-13T17:52:00Z">
                      <w:r>
                        <w:fldChar w:fldCharType="end"/>
                      </w:r>
                      <w:r>
                        <w:t xml:space="preserve"> Sequence Diagram Login</w:t>
                      </w:r>
                    </w:ins>
                  </w:p>
                  <w:p w14:paraId="32BFFE0E" w14:textId="77777777" w:rsidR="00224DD9" w:rsidRDefault="00224DD9"/>
                  <w:p w14:paraId="29034DDE" w14:textId="0A823329" w:rsidR="0008241A" w:rsidRPr="00F9183A" w:rsidRDefault="0008241A">
                    <w:pPr>
                      <w:pStyle w:val="Caption"/>
                      <w:jc w:val="center"/>
                      <w:rPr>
                        <w:noProof/>
                      </w:rPr>
                      <w:pPrChange w:id="7381" w:author="chaniaayulestari@outlook.com" w:date="2021-11-13T17:52:00Z">
                        <w:pPr>
                          <w:pStyle w:val="ListParagraph"/>
                          <w:numPr>
                            <w:numId w:val="117"/>
                          </w:numPr>
                          <w:ind w:left="426" w:hanging="360"/>
                        </w:pPr>
                      </w:pPrChange>
                    </w:pPr>
                    <w:ins w:id="7382" w:author="chaniaayulestari@outlook.com" w:date="2021-11-13T17:52:00Z">
                      <w:r>
                        <w:t xml:space="preserve">Gambar 3. </w:t>
                      </w:r>
                      <w:r>
                        <w:fldChar w:fldCharType="begin"/>
                      </w:r>
                      <w:r>
                        <w:instrText xml:space="preserve"> SEQ Gambar__3. \* ARABIC </w:instrText>
                      </w:r>
                    </w:ins>
                    <w:r>
                      <w:fldChar w:fldCharType="separate"/>
                    </w:r>
                    <w:ins w:id="7383" w:author="chaniaayulestari@outlook.com" w:date="2021-11-13T19:48:00Z">
                      <w:r w:rsidR="00224DD9">
                        <w:rPr>
                          <w:noProof/>
                        </w:rPr>
                        <w:t>58</w:t>
                      </w:r>
                    </w:ins>
                    <w:ins w:id="7384" w:author="chaniaayulestari@outlook.com" w:date="2021-11-13T17:52:00Z">
                      <w:r>
                        <w:fldChar w:fldCharType="end"/>
                      </w:r>
                      <w:r>
                        <w:t xml:space="preserve"> Sequence Diagram Login</w:t>
                      </w:r>
                    </w:ins>
                    <w:bookmarkEnd w:id="7377"/>
                  </w:p>
                </w:txbxContent>
              </v:textbox>
              <w10:anchorlock/>
            </v:shape>
          </w:pict>
        </w:r>
      </w:del>
    </w:p>
    <w:p w14:paraId="2C1CF5A0" w14:textId="6D945273" w:rsidR="00405719" w:rsidDel="0008241A" w:rsidRDefault="00405719" w:rsidP="00405719">
      <w:pPr>
        <w:pStyle w:val="ListParagraph"/>
        <w:ind w:left="426"/>
        <w:rPr>
          <w:ins w:id="7385" w:author="chaniaayulestari@outlook.com" w:date="2021-11-13T17:51:00Z"/>
          <w:del w:id="7386" w:author="Rafi Aziizi" w:date="2021-11-13T18:47:00Z"/>
          <w:b/>
          <w:bCs/>
        </w:rPr>
      </w:pPr>
    </w:p>
    <w:p w14:paraId="3BAA6E9D" w14:textId="6E2BFD23" w:rsidR="00405719" w:rsidDel="0008241A" w:rsidRDefault="00405719" w:rsidP="00405719">
      <w:pPr>
        <w:pStyle w:val="ListParagraph"/>
        <w:ind w:left="426"/>
        <w:rPr>
          <w:ins w:id="7387" w:author="chaniaayulestari@outlook.com" w:date="2021-11-13T17:51:00Z"/>
          <w:del w:id="7388" w:author="Rafi Aziizi" w:date="2021-11-13T18:47:00Z"/>
          <w:b/>
          <w:bCs/>
        </w:rPr>
      </w:pPr>
    </w:p>
    <w:p w14:paraId="196CBAEA" w14:textId="289B0F31" w:rsidR="00405719" w:rsidDel="0008241A" w:rsidRDefault="00405719" w:rsidP="00405719">
      <w:pPr>
        <w:pStyle w:val="ListParagraph"/>
        <w:ind w:left="426"/>
        <w:rPr>
          <w:ins w:id="7389" w:author="chaniaayulestari@outlook.com" w:date="2021-11-13T17:51:00Z"/>
          <w:del w:id="7390" w:author="Rafi Aziizi" w:date="2021-11-13T18:47:00Z"/>
          <w:b/>
          <w:bCs/>
        </w:rPr>
      </w:pPr>
    </w:p>
    <w:p w14:paraId="16F9456D" w14:textId="5FA29ECB" w:rsidR="00405719" w:rsidDel="0008241A" w:rsidRDefault="00405719" w:rsidP="00405719">
      <w:pPr>
        <w:pStyle w:val="ListParagraph"/>
        <w:ind w:left="426"/>
        <w:rPr>
          <w:ins w:id="7391" w:author="chaniaayulestari@outlook.com" w:date="2021-11-13T17:51:00Z"/>
          <w:del w:id="7392" w:author="Rafi Aziizi" w:date="2021-11-13T18:47:00Z"/>
          <w:b/>
          <w:bCs/>
        </w:rPr>
      </w:pPr>
    </w:p>
    <w:p w14:paraId="508E9D17" w14:textId="7CB2C356" w:rsidR="00405719" w:rsidDel="0008241A" w:rsidRDefault="00405719" w:rsidP="00405719">
      <w:pPr>
        <w:pStyle w:val="ListParagraph"/>
        <w:ind w:left="426"/>
        <w:rPr>
          <w:ins w:id="7393" w:author="chaniaayulestari@outlook.com" w:date="2021-11-13T17:51:00Z"/>
          <w:del w:id="7394" w:author="Rafi Aziizi" w:date="2021-11-13T18:47:00Z"/>
          <w:b/>
          <w:bCs/>
        </w:rPr>
      </w:pPr>
    </w:p>
    <w:p w14:paraId="0A9714E8" w14:textId="70FCA22A" w:rsidR="00405719" w:rsidDel="0008241A" w:rsidRDefault="00405719" w:rsidP="00405719">
      <w:pPr>
        <w:pStyle w:val="ListParagraph"/>
        <w:ind w:left="426"/>
        <w:rPr>
          <w:ins w:id="7395" w:author="chaniaayulestari@outlook.com" w:date="2021-11-13T17:51:00Z"/>
          <w:del w:id="7396" w:author="Rafi Aziizi" w:date="2021-11-13T18:47:00Z"/>
          <w:b/>
          <w:bCs/>
        </w:rPr>
      </w:pPr>
    </w:p>
    <w:p w14:paraId="4C38A160" w14:textId="26E62310" w:rsidR="00405719" w:rsidDel="0008241A" w:rsidRDefault="00405719" w:rsidP="00405719">
      <w:pPr>
        <w:pStyle w:val="ListParagraph"/>
        <w:ind w:left="426"/>
        <w:rPr>
          <w:ins w:id="7397" w:author="chaniaayulestari@outlook.com" w:date="2021-11-13T17:51:00Z"/>
          <w:del w:id="7398" w:author="Rafi Aziizi" w:date="2021-11-13T18:47:00Z"/>
          <w:b/>
          <w:bCs/>
        </w:rPr>
      </w:pPr>
    </w:p>
    <w:p w14:paraId="44290016" w14:textId="65DBF5C0" w:rsidR="00405719" w:rsidDel="0008241A" w:rsidRDefault="00405719">
      <w:pPr>
        <w:pStyle w:val="ListParagraph"/>
        <w:ind w:left="426"/>
        <w:rPr>
          <w:ins w:id="7399" w:author="chaniaayulestari@outlook.com" w:date="2021-11-13T17:50:00Z"/>
          <w:del w:id="7400" w:author="Rafi Aziizi" w:date="2021-11-13T18:47:00Z"/>
          <w:b/>
          <w:bCs/>
        </w:rPr>
        <w:pPrChange w:id="7401" w:author="chaniaayulestari@outlook.com" w:date="2021-11-13T17:50:00Z">
          <w:pPr>
            <w:pStyle w:val="ListParagraph"/>
            <w:numPr>
              <w:numId w:val="117"/>
            </w:numPr>
            <w:ind w:left="426" w:hanging="360"/>
          </w:pPr>
        </w:pPrChange>
      </w:pPr>
    </w:p>
    <w:p w14:paraId="78879E9F" w14:textId="77777777" w:rsidR="00405719" w:rsidRPr="00405719" w:rsidRDefault="00405719">
      <w:pPr>
        <w:rPr>
          <w:ins w:id="7402" w:author="chaniaayulestari@outlook.com" w:date="2021-11-13T17:50:00Z"/>
          <w:b/>
          <w:bCs/>
          <w:rPrChange w:id="7403" w:author="chaniaayulestari@outlook.com" w:date="2021-11-13T17:50:00Z">
            <w:rPr>
              <w:ins w:id="7404" w:author="chaniaayulestari@outlook.com" w:date="2021-11-13T17:50:00Z"/>
            </w:rPr>
          </w:rPrChange>
        </w:rPr>
        <w:pPrChange w:id="7405" w:author="chaniaayulestari@outlook.com" w:date="2021-11-13T17:50:00Z">
          <w:pPr>
            <w:pStyle w:val="ListParagraph"/>
            <w:numPr>
              <w:numId w:val="117"/>
            </w:numPr>
            <w:ind w:left="426" w:hanging="360"/>
          </w:pPr>
        </w:pPrChange>
      </w:pPr>
    </w:p>
    <w:p w14:paraId="207B5A1A" w14:textId="46944431" w:rsidR="00224DD9" w:rsidRDefault="00224DD9" w:rsidP="00224DD9">
      <w:pPr>
        <w:pStyle w:val="ListParagraph"/>
        <w:ind w:left="426"/>
        <w:rPr>
          <w:ins w:id="7406" w:author="chaniaayulestari@outlook.com" w:date="2021-11-13T21:23:00Z"/>
          <w:b/>
          <w:bCs/>
        </w:rPr>
      </w:pPr>
    </w:p>
    <w:p w14:paraId="4108E5A4" w14:textId="5D898CFA" w:rsidR="00B46735" w:rsidDel="00E56C44" w:rsidRDefault="00B46735" w:rsidP="00224DD9">
      <w:pPr>
        <w:pStyle w:val="ListParagraph"/>
        <w:ind w:left="426"/>
        <w:rPr>
          <w:ins w:id="7407" w:author="chaniaayulestari@outlook.com" w:date="2021-11-13T19:47:00Z"/>
          <w:del w:id="7408" w:author="chaniaayulestari@outlook.com" w:date="2021-11-14T02:19:00Z"/>
          <w:b/>
          <w:bCs/>
        </w:rPr>
      </w:pPr>
    </w:p>
    <w:p w14:paraId="6DEDC923" w14:textId="4179529D" w:rsidR="00E8612D" w:rsidRDefault="006A1DDD" w:rsidP="002040D9">
      <w:pPr>
        <w:pStyle w:val="ListParagraph"/>
        <w:numPr>
          <w:ilvl w:val="0"/>
          <w:numId w:val="117"/>
        </w:numPr>
        <w:ind w:left="426"/>
        <w:rPr>
          <w:ins w:id="7409" w:author="chaniaayulestari@outlook.com" w:date="2021-11-13T18:01:00Z"/>
          <w:b/>
          <w:bCs/>
        </w:rPr>
      </w:pPr>
      <w:ins w:id="7410" w:author="chaniaayulestari@outlook.com" w:date="2021-11-13T18:01:00Z">
        <w:r>
          <w:rPr>
            <w:noProof/>
          </w:rPr>
          <w:drawing>
            <wp:anchor distT="0" distB="0" distL="114300" distR="114300" simplePos="0" relativeHeight="251978752" behindDoc="1" locked="0" layoutInCell="1" allowOverlap="1" wp14:anchorId="3E3AFFD0" wp14:editId="49BBCE3D">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411" w:author="Rafi Aziizi" w:date="2021-11-13T12:15:00Z">
        <w:r w:rsidR="00E8612D" w:rsidRPr="002040D9">
          <w:rPr>
            <w:b/>
            <w:bCs/>
            <w:rPrChange w:id="7412" w:author="chaniaayulestari@outlook.com" w:date="2021-11-13T15:21:00Z">
              <w:rPr/>
            </w:rPrChange>
          </w:rPr>
          <w:t>Lupa Password</w:t>
        </w:r>
      </w:ins>
    </w:p>
    <w:p w14:paraId="532E425E" w14:textId="376166B4" w:rsidR="006A1DDD" w:rsidRDefault="006A1DDD" w:rsidP="006A1DDD">
      <w:pPr>
        <w:pStyle w:val="ListParagraph"/>
        <w:keepNext/>
        <w:ind w:left="426"/>
        <w:rPr>
          <w:ins w:id="7413" w:author="chaniaayulestari@outlook.com" w:date="2021-11-13T20:48:00Z"/>
        </w:rPr>
      </w:pPr>
    </w:p>
    <w:p w14:paraId="2EADD77E" w14:textId="211A8EE6" w:rsidR="006A1DDD" w:rsidRDefault="006A1DDD" w:rsidP="006A1DDD">
      <w:pPr>
        <w:pStyle w:val="ListParagraph"/>
        <w:keepNext/>
        <w:ind w:left="426"/>
        <w:rPr>
          <w:ins w:id="7414" w:author="chaniaayulestari@outlook.com" w:date="2021-11-13T20:48:00Z"/>
        </w:rPr>
      </w:pPr>
    </w:p>
    <w:p w14:paraId="12E8D2CB" w14:textId="08EB62EE" w:rsidR="006A1DDD" w:rsidRDefault="006A1DDD" w:rsidP="006A1DDD">
      <w:pPr>
        <w:pStyle w:val="ListParagraph"/>
        <w:keepNext/>
        <w:ind w:left="426"/>
        <w:rPr>
          <w:ins w:id="7415" w:author="chaniaayulestari@outlook.com" w:date="2021-11-13T20:48:00Z"/>
        </w:rPr>
      </w:pPr>
    </w:p>
    <w:p w14:paraId="493F0C3E" w14:textId="12C580D1" w:rsidR="006A1DDD" w:rsidRDefault="006A1DDD" w:rsidP="006A1DDD">
      <w:pPr>
        <w:pStyle w:val="ListParagraph"/>
        <w:keepNext/>
        <w:ind w:left="426"/>
        <w:rPr>
          <w:ins w:id="7416" w:author="chaniaayulestari@outlook.com" w:date="2021-11-13T20:48:00Z"/>
        </w:rPr>
      </w:pPr>
    </w:p>
    <w:p w14:paraId="3DEB80AE" w14:textId="0EB47A3E" w:rsidR="006A1DDD" w:rsidRDefault="006A1DDD" w:rsidP="006A1DDD">
      <w:pPr>
        <w:pStyle w:val="ListParagraph"/>
        <w:keepNext/>
        <w:ind w:left="426"/>
        <w:rPr>
          <w:ins w:id="7417" w:author="chaniaayulestari@outlook.com" w:date="2021-11-13T20:48:00Z"/>
        </w:rPr>
      </w:pPr>
    </w:p>
    <w:p w14:paraId="3CC246A2" w14:textId="041C91D7" w:rsidR="006A1DDD" w:rsidRDefault="006A1DDD" w:rsidP="006A1DDD">
      <w:pPr>
        <w:pStyle w:val="ListParagraph"/>
        <w:keepNext/>
        <w:ind w:left="426"/>
        <w:rPr>
          <w:ins w:id="7418" w:author="chaniaayulestari@outlook.com" w:date="2021-11-13T20:48:00Z"/>
        </w:rPr>
      </w:pPr>
    </w:p>
    <w:p w14:paraId="5713A88A" w14:textId="2835A242" w:rsidR="006A1DDD" w:rsidRDefault="006A1DDD" w:rsidP="006A1DDD">
      <w:pPr>
        <w:pStyle w:val="ListParagraph"/>
        <w:keepNext/>
        <w:ind w:left="426"/>
        <w:rPr>
          <w:ins w:id="7419" w:author="chaniaayulestari@outlook.com" w:date="2021-11-13T20:48:00Z"/>
        </w:rPr>
      </w:pPr>
    </w:p>
    <w:p w14:paraId="2C9E7593" w14:textId="561159B3" w:rsidR="006A1DDD" w:rsidRDefault="006A1DDD" w:rsidP="006A1DDD">
      <w:pPr>
        <w:pStyle w:val="ListParagraph"/>
        <w:keepNext/>
        <w:ind w:left="426"/>
        <w:rPr>
          <w:ins w:id="7420" w:author="chaniaayulestari@outlook.com" w:date="2021-11-13T20:48:00Z"/>
        </w:rPr>
      </w:pPr>
    </w:p>
    <w:p w14:paraId="72AB04F0" w14:textId="25E94E05" w:rsidR="006A1DDD" w:rsidRDefault="006A1DDD" w:rsidP="006A1DDD">
      <w:pPr>
        <w:pStyle w:val="ListParagraph"/>
        <w:keepNext/>
        <w:ind w:left="426"/>
        <w:rPr>
          <w:ins w:id="7421" w:author="chaniaayulestari@outlook.com" w:date="2021-11-13T20:48:00Z"/>
        </w:rPr>
      </w:pPr>
    </w:p>
    <w:p w14:paraId="0262DFC6" w14:textId="262F6D1F" w:rsidR="006A1DDD" w:rsidRDefault="006A1DDD" w:rsidP="006A1DDD">
      <w:pPr>
        <w:pStyle w:val="ListParagraph"/>
        <w:keepNext/>
        <w:ind w:left="426"/>
        <w:rPr>
          <w:ins w:id="7422" w:author="chaniaayulestari@outlook.com" w:date="2021-11-13T20:48:00Z"/>
        </w:rPr>
      </w:pPr>
    </w:p>
    <w:p w14:paraId="047A0EF7" w14:textId="599CD5E6" w:rsidR="006A1DDD" w:rsidRDefault="006A1DDD" w:rsidP="006A1DDD">
      <w:pPr>
        <w:pStyle w:val="ListParagraph"/>
        <w:keepNext/>
        <w:ind w:left="426"/>
        <w:rPr>
          <w:ins w:id="7423" w:author="chaniaayulestari@outlook.com" w:date="2021-11-13T20:48:00Z"/>
        </w:rPr>
      </w:pPr>
    </w:p>
    <w:p w14:paraId="70C6ACEC" w14:textId="10E4C7CF" w:rsidR="006A1DDD" w:rsidRDefault="006A1DDD" w:rsidP="006A1DDD">
      <w:pPr>
        <w:pStyle w:val="ListParagraph"/>
        <w:keepNext/>
        <w:ind w:left="426"/>
        <w:rPr>
          <w:ins w:id="7424" w:author="chaniaayulestari@outlook.com" w:date="2021-11-13T20:48:00Z"/>
        </w:rPr>
      </w:pPr>
    </w:p>
    <w:p w14:paraId="25DB961C" w14:textId="2A9F0F92" w:rsidR="006A1DDD" w:rsidRDefault="006A1DDD" w:rsidP="006A1DDD">
      <w:pPr>
        <w:pStyle w:val="ListParagraph"/>
        <w:keepNext/>
        <w:ind w:left="426"/>
        <w:rPr>
          <w:ins w:id="7425" w:author="chaniaayulestari@outlook.com" w:date="2021-11-13T20:48:00Z"/>
        </w:rPr>
      </w:pPr>
    </w:p>
    <w:p w14:paraId="33252FC1" w14:textId="77777777" w:rsidR="006A1DDD" w:rsidRDefault="006A1DDD" w:rsidP="006A1DDD">
      <w:pPr>
        <w:pStyle w:val="ListParagraph"/>
        <w:keepNext/>
        <w:ind w:left="426"/>
        <w:rPr>
          <w:ins w:id="7426" w:author="chaniaayulestari@outlook.com" w:date="2021-11-13T20:48:00Z"/>
        </w:rPr>
      </w:pPr>
    </w:p>
    <w:p w14:paraId="66266C80" w14:textId="666332F7" w:rsidR="006A1DDD" w:rsidRDefault="006A1DDD" w:rsidP="006A1DDD">
      <w:pPr>
        <w:pStyle w:val="ListParagraph"/>
        <w:keepNext/>
        <w:ind w:left="426"/>
        <w:rPr>
          <w:ins w:id="7427" w:author="chaniaayulestari@outlook.com" w:date="2021-11-13T20:48:00Z"/>
        </w:rPr>
      </w:pPr>
      <w:ins w:id="7428" w:author="chaniaayulestari@outlook.com" w:date="2021-11-13T20:48:00Z">
        <w:r>
          <w:rPr>
            <w:noProof/>
          </w:rPr>
          <w:pict w14:anchorId="2C986799">
            <v:shape id="_x0000_s2243" type="#_x0000_t202" style="position:absolute;left:0;text-align:left;margin-left:-.4pt;margin-top:2.2pt;width:396.85pt;height:20.35pt;z-index:251772416;mso-position-horizontal-relative:text;mso-position-vertical-relative:text" stroked="f">
              <v:textbox style="mso-fit-shape-to-text:t" inset="0,0,0,0">
                <w:txbxContent>
                  <w:p w14:paraId="674B5BC5" w14:textId="28160864" w:rsidR="006A1DDD" w:rsidRPr="006A1DDD" w:rsidDel="00CF3937" w:rsidRDefault="006A1DDD" w:rsidP="00CF3937">
                    <w:pPr>
                      <w:pStyle w:val="Caption"/>
                      <w:jc w:val="center"/>
                      <w:rPr>
                        <w:del w:id="7429" w:author="chaniaayulestari@outlook.com" w:date="2021-11-13T21:21:00Z"/>
                        <w:rPrChange w:id="7430" w:author="chaniaayulestari@outlook.com" w:date="2021-11-13T20:48:00Z">
                          <w:rPr>
                            <w:del w:id="7431" w:author="chaniaayulestari@outlook.com" w:date="2021-11-13T21:21:00Z"/>
                            <w:noProof/>
                          </w:rPr>
                        </w:rPrChange>
                      </w:rPr>
                      <w:pPrChange w:id="7432" w:author="chaniaayulestari@outlook.com" w:date="2021-11-13T21:21:00Z">
                        <w:pPr>
                          <w:pStyle w:val="ListParagraph"/>
                          <w:numPr>
                            <w:numId w:val="117"/>
                          </w:numPr>
                          <w:ind w:left="426" w:hanging="360"/>
                        </w:pPr>
                      </w:pPrChange>
                    </w:pPr>
                    <w:bookmarkStart w:id="7433" w:name="_Toc87731484"/>
                    <w:ins w:id="7434" w:author="chaniaayulestari@outlook.com" w:date="2021-11-13T20:48:00Z">
                      <w:r>
                        <w:t xml:space="preserve">Gambar 3. </w:t>
                      </w:r>
                      <w:r>
                        <w:fldChar w:fldCharType="begin"/>
                      </w:r>
                      <w:r>
                        <w:instrText xml:space="preserve"> SEQ Gambar___3. \* ARABIC </w:instrText>
                      </w:r>
                    </w:ins>
                    <w:r>
                      <w:fldChar w:fldCharType="separate"/>
                    </w:r>
                    <w:ins w:id="7435" w:author="chaniaayulestari@outlook.com" w:date="2021-11-13T21:25:00Z">
                      <w:r w:rsidR="00B46735">
                        <w:rPr>
                          <w:noProof/>
                        </w:rPr>
                        <w:t>49</w:t>
                      </w:r>
                    </w:ins>
                    <w:ins w:id="7436" w:author="chaniaayulestari@outlook.com" w:date="2021-11-13T20:48:00Z">
                      <w:r>
                        <w:fldChar w:fldCharType="end"/>
                      </w:r>
                      <w:r>
                        <w:t xml:space="preserve"> </w:t>
                      </w:r>
                      <w:r>
                        <w:t>Sequence Diagram</w:t>
                      </w:r>
                    </w:ins>
                    <w:ins w:id="7437" w:author="chaniaayulestari@outlook.com" w:date="2021-11-13T21:25:00Z">
                      <w:r w:rsidR="00B46735">
                        <w:t xml:space="preserve"> Lupa Pass</w:t>
                      </w:r>
                    </w:ins>
                    <w:ins w:id="7438" w:author="chaniaayulestari@outlook.com" w:date="2021-11-13T21:26:00Z">
                      <w:r w:rsidR="00B46735">
                        <w:t>word</w:t>
                      </w:r>
                    </w:ins>
                    <w:bookmarkEnd w:id="7433"/>
                  </w:p>
                  <w:p w14:paraId="510C949E" w14:textId="7AAD33B9" w:rsidR="00224DD9" w:rsidDel="00CF3937" w:rsidRDefault="00224DD9" w:rsidP="00CF3937">
                    <w:pPr>
                      <w:pStyle w:val="Caption"/>
                      <w:jc w:val="center"/>
                      <w:rPr>
                        <w:del w:id="7439" w:author="chaniaayulestari@outlook.com" w:date="2021-11-13T21:21:00Z"/>
                      </w:rPr>
                      <w:pPrChange w:id="7440" w:author="chaniaayulestari@outlook.com" w:date="2021-11-13T21:21:00Z">
                        <w:pPr/>
                      </w:pPrChange>
                    </w:pPr>
                  </w:p>
                  <w:p w14:paraId="62428849" w14:textId="776138DE" w:rsidR="006A1DDD" w:rsidRPr="006A1DDD" w:rsidRDefault="006A1DDD" w:rsidP="00CF3937">
                    <w:pPr>
                      <w:pStyle w:val="Caption"/>
                      <w:jc w:val="center"/>
                      <w:rPr>
                        <w:rPrChange w:id="7441" w:author="chaniaayulestari@outlook.com" w:date="2021-11-13T20:48:00Z">
                          <w:rPr>
                            <w:noProof/>
                          </w:rPr>
                        </w:rPrChange>
                      </w:rPr>
                      <w:pPrChange w:id="7442" w:author="chaniaayulestari@outlook.com" w:date="2021-11-13T21:21:00Z">
                        <w:pPr>
                          <w:pStyle w:val="ListParagraph"/>
                          <w:numPr>
                            <w:numId w:val="117"/>
                          </w:numPr>
                          <w:ind w:left="426" w:hanging="360"/>
                        </w:pPr>
                      </w:pPrChange>
                    </w:pPr>
                  </w:p>
                </w:txbxContent>
              </v:textbox>
            </v:shape>
          </w:pict>
        </w:r>
      </w:ins>
    </w:p>
    <w:p w14:paraId="0CD55B47" w14:textId="06A84B19" w:rsidR="006E5F66" w:rsidRPr="002040D9" w:rsidDel="006A1DDD" w:rsidRDefault="00B46735">
      <w:pPr>
        <w:pStyle w:val="Caption"/>
        <w:jc w:val="center"/>
        <w:rPr>
          <w:ins w:id="7443" w:author="Rafi Aziizi" w:date="2021-11-13T12:22:00Z"/>
          <w:del w:id="7444" w:author="chaniaayulestari@outlook.com" w:date="2021-11-13T20:47:00Z"/>
          <w:b/>
          <w:bCs/>
          <w:rPrChange w:id="7445" w:author="chaniaayulestari@outlook.com" w:date="2021-11-13T15:21:00Z">
            <w:rPr>
              <w:ins w:id="7446" w:author="Rafi Aziizi" w:date="2021-11-13T12:22:00Z"/>
              <w:del w:id="7447" w:author="chaniaayulestari@outlook.com" w:date="2021-11-13T20:47:00Z"/>
            </w:rPr>
          </w:rPrChange>
        </w:rPr>
        <w:pPrChange w:id="7448" w:author="chaniaayulestari@outlook.com" w:date="2021-11-13T18:02:00Z">
          <w:pPr>
            <w:pStyle w:val="ListParagraph"/>
            <w:numPr>
              <w:numId w:val="117"/>
            </w:numPr>
            <w:ind w:hanging="360"/>
          </w:pPr>
        </w:pPrChange>
      </w:pPr>
      <w:ins w:id="7449" w:author="chaniaayulestari@outlook.com" w:date="2021-11-13T21:25:00Z">
        <w:r>
          <w:rPr>
            <w:noProof/>
          </w:rPr>
          <w:pict w14:anchorId="28D8D027">
            <v:shape id="_x0000_s2273" type="#_x0000_t202" style="position:absolute;left:0;text-align:left;margin-left:2.9pt;margin-top:258.8pt;width:396.85pt;height:.05pt;z-index:251825664;mso-position-horizontal-relative:text;mso-position-vertical-relative:text" stroked="f">
              <v:textbox style="mso-fit-shape-to-text:t" inset="0,0,0,0">
                <w:txbxContent>
                  <w:p w14:paraId="20B624A3" w14:textId="165F57B7" w:rsidR="00B46735" w:rsidRPr="009418F4" w:rsidRDefault="00B46735" w:rsidP="00B46735">
                    <w:pPr>
                      <w:pStyle w:val="Caption"/>
                      <w:jc w:val="center"/>
                      <w:rPr>
                        <w:noProof/>
                        <w:sz w:val="24"/>
                        <w:szCs w:val="24"/>
                      </w:rPr>
                      <w:pPrChange w:id="7450" w:author="chaniaayulestari@outlook.com" w:date="2021-11-13T21:25:00Z">
                        <w:pPr>
                          <w:pStyle w:val="ListParagraph"/>
                          <w:numPr>
                            <w:numId w:val="117"/>
                          </w:numPr>
                          <w:ind w:left="426" w:hanging="360"/>
                        </w:pPr>
                      </w:pPrChange>
                    </w:pPr>
                    <w:bookmarkStart w:id="7451" w:name="_Toc87731485"/>
                    <w:ins w:id="7452" w:author="chaniaayulestari@outlook.com" w:date="2021-11-13T21:25:00Z">
                      <w:r>
                        <w:t xml:space="preserve">Gambar 3. </w:t>
                      </w:r>
                      <w:r>
                        <w:fldChar w:fldCharType="begin"/>
                      </w:r>
                      <w:r>
                        <w:instrText xml:space="preserve"> SEQ Gambar___3. \* ARABIC </w:instrText>
                      </w:r>
                    </w:ins>
                    <w:r>
                      <w:fldChar w:fldCharType="separate"/>
                    </w:r>
                    <w:ins w:id="7453" w:author="chaniaayulestari@outlook.com" w:date="2021-11-13T21:25:00Z">
                      <w:r>
                        <w:rPr>
                          <w:noProof/>
                        </w:rPr>
                        <w:t>50</w:t>
                      </w:r>
                      <w:r>
                        <w:fldChar w:fldCharType="end"/>
                      </w:r>
                      <w:r>
                        <w:t xml:space="preserve"> Sequence Diagram Logout</w:t>
                      </w:r>
                    </w:ins>
                    <w:bookmarkEnd w:id="7451"/>
                  </w:p>
                </w:txbxContent>
              </v:textbox>
            </v:shape>
          </w:pict>
        </w:r>
      </w:ins>
      <w:ins w:id="7454" w:author="chaniaayulestari@outlook.com" w:date="2021-11-13T18:06:00Z">
        <w:r w:rsidR="006A1DDD">
          <w:rPr>
            <w:noProof/>
          </w:rPr>
          <w:drawing>
            <wp:anchor distT="0" distB="0" distL="114300" distR="114300" simplePos="0" relativeHeight="251985920" behindDoc="1" locked="0" layoutInCell="1" allowOverlap="1" wp14:anchorId="5979B781" wp14:editId="44E3E0E3">
              <wp:simplePos x="0" y="0"/>
              <wp:positionH relativeFrom="column">
                <wp:posOffset>37229</wp:posOffset>
              </wp:positionH>
              <wp:positionV relativeFrom="paragraph">
                <wp:posOffset>249717</wp:posOffset>
              </wp:positionV>
              <wp:extent cx="5039995" cy="2980055"/>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6BD15BE" w14:textId="371DC014" w:rsidR="00AB33B3" w:rsidRDefault="00AB33B3" w:rsidP="002040D9">
      <w:pPr>
        <w:pStyle w:val="ListParagraph"/>
        <w:numPr>
          <w:ilvl w:val="0"/>
          <w:numId w:val="117"/>
        </w:numPr>
        <w:ind w:left="426"/>
        <w:rPr>
          <w:ins w:id="7455" w:author="chaniaayulestari@outlook.com" w:date="2021-11-13T18:02:00Z"/>
          <w:b/>
          <w:bCs/>
        </w:rPr>
      </w:pPr>
      <w:ins w:id="7456" w:author="Rafi Aziizi" w:date="2021-11-13T12:22:00Z">
        <w:r w:rsidRPr="002040D9">
          <w:rPr>
            <w:b/>
            <w:bCs/>
            <w:rPrChange w:id="7457" w:author="chaniaayulestari@outlook.com" w:date="2021-11-13T15:21:00Z">
              <w:rPr/>
            </w:rPrChange>
          </w:rPr>
          <w:t>Logout</w:t>
        </w:r>
      </w:ins>
    </w:p>
    <w:p w14:paraId="357D0D57" w14:textId="00F23761" w:rsidR="006E5F66" w:rsidDel="00E56C44" w:rsidRDefault="006E5F66">
      <w:pPr>
        <w:pStyle w:val="ListParagraph"/>
        <w:keepNext/>
        <w:ind w:left="426"/>
        <w:rPr>
          <w:del w:id="7458" w:author="chaniaayulestari@outlook.com" w:date="2021-11-14T02:18:00Z"/>
        </w:rPr>
      </w:pPr>
    </w:p>
    <w:p w14:paraId="20B7FB5D" w14:textId="4D32DDA6" w:rsidR="00E56C44" w:rsidRDefault="00E56C44">
      <w:pPr>
        <w:pStyle w:val="ListParagraph"/>
        <w:keepNext/>
        <w:ind w:left="426"/>
        <w:rPr>
          <w:ins w:id="7459" w:author="chaniaayulestari@outlook.com" w:date="2021-11-14T02:19:00Z"/>
        </w:rPr>
      </w:pPr>
    </w:p>
    <w:p w14:paraId="336E125B" w14:textId="20C2F9DD" w:rsidR="00E56C44" w:rsidRDefault="00E56C44">
      <w:pPr>
        <w:pStyle w:val="ListParagraph"/>
        <w:keepNext/>
        <w:ind w:left="426"/>
        <w:rPr>
          <w:ins w:id="7460" w:author="chaniaayulestari@outlook.com" w:date="2021-11-14T02:19:00Z"/>
        </w:rPr>
      </w:pPr>
    </w:p>
    <w:p w14:paraId="72F84DBA" w14:textId="3ACACC7C" w:rsidR="00E56C44" w:rsidRDefault="00E56C44">
      <w:pPr>
        <w:pStyle w:val="ListParagraph"/>
        <w:keepNext/>
        <w:ind w:left="426"/>
        <w:rPr>
          <w:ins w:id="7461" w:author="chaniaayulestari@outlook.com" w:date="2021-11-14T02:19:00Z"/>
        </w:rPr>
      </w:pPr>
    </w:p>
    <w:p w14:paraId="11138AE4" w14:textId="35C3F823" w:rsidR="00E56C44" w:rsidRDefault="00E56C44">
      <w:pPr>
        <w:pStyle w:val="ListParagraph"/>
        <w:keepNext/>
        <w:ind w:left="426"/>
        <w:rPr>
          <w:ins w:id="7462" w:author="chaniaayulestari@outlook.com" w:date="2021-11-14T02:19:00Z"/>
        </w:rPr>
      </w:pPr>
    </w:p>
    <w:p w14:paraId="3A13301B" w14:textId="0D294A0A" w:rsidR="00E56C44" w:rsidRDefault="00E56C44">
      <w:pPr>
        <w:pStyle w:val="ListParagraph"/>
        <w:keepNext/>
        <w:ind w:left="426"/>
        <w:rPr>
          <w:ins w:id="7463" w:author="chaniaayulestari@outlook.com" w:date="2021-11-14T02:19:00Z"/>
        </w:rPr>
      </w:pPr>
    </w:p>
    <w:p w14:paraId="040A0707" w14:textId="0FBC3D29" w:rsidR="00E56C44" w:rsidRDefault="00E56C44">
      <w:pPr>
        <w:pStyle w:val="ListParagraph"/>
        <w:keepNext/>
        <w:ind w:left="426"/>
        <w:rPr>
          <w:ins w:id="7464" w:author="chaniaayulestari@outlook.com" w:date="2021-11-14T02:19:00Z"/>
        </w:rPr>
      </w:pPr>
    </w:p>
    <w:p w14:paraId="4383086A" w14:textId="14E69F08" w:rsidR="00E56C44" w:rsidRDefault="00E56C44">
      <w:pPr>
        <w:pStyle w:val="ListParagraph"/>
        <w:keepNext/>
        <w:ind w:left="426"/>
        <w:rPr>
          <w:ins w:id="7465" w:author="chaniaayulestari@outlook.com" w:date="2021-11-14T02:19:00Z"/>
        </w:rPr>
      </w:pPr>
    </w:p>
    <w:p w14:paraId="6E6FA52F" w14:textId="4C20ED84" w:rsidR="00E56C44" w:rsidRDefault="00E56C44">
      <w:pPr>
        <w:pStyle w:val="ListParagraph"/>
        <w:keepNext/>
        <w:ind w:left="426"/>
        <w:rPr>
          <w:ins w:id="7466" w:author="chaniaayulestari@outlook.com" w:date="2021-11-14T02:19:00Z"/>
        </w:rPr>
      </w:pPr>
    </w:p>
    <w:p w14:paraId="2644BB18" w14:textId="35CA4EE7" w:rsidR="00E56C44" w:rsidRDefault="00E56C44">
      <w:pPr>
        <w:pStyle w:val="ListParagraph"/>
        <w:keepNext/>
        <w:ind w:left="426"/>
        <w:rPr>
          <w:ins w:id="7467" w:author="chaniaayulestari@outlook.com" w:date="2021-11-14T02:19:00Z"/>
        </w:rPr>
      </w:pPr>
    </w:p>
    <w:p w14:paraId="2D41BCD3" w14:textId="4DF5BA60" w:rsidR="00E56C44" w:rsidRDefault="00E56C44">
      <w:pPr>
        <w:pStyle w:val="ListParagraph"/>
        <w:keepNext/>
        <w:ind w:left="426"/>
        <w:rPr>
          <w:ins w:id="7468" w:author="chaniaayulestari@outlook.com" w:date="2021-11-14T02:19:00Z"/>
        </w:rPr>
      </w:pPr>
    </w:p>
    <w:p w14:paraId="66FBD8E7" w14:textId="66BD0290" w:rsidR="00E56C44" w:rsidRDefault="00E56C44">
      <w:pPr>
        <w:pStyle w:val="ListParagraph"/>
        <w:keepNext/>
        <w:ind w:left="426"/>
        <w:rPr>
          <w:ins w:id="7469" w:author="chaniaayulestari@outlook.com" w:date="2021-11-14T02:19:00Z"/>
        </w:rPr>
      </w:pPr>
    </w:p>
    <w:p w14:paraId="7C1836AF" w14:textId="77777777" w:rsidR="00E56C44" w:rsidRDefault="00E56C44">
      <w:pPr>
        <w:pStyle w:val="ListParagraph"/>
        <w:keepNext/>
        <w:ind w:left="426"/>
        <w:rPr>
          <w:ins w:id="7470" w:author="chaniaayulestari@outlook.com" w:date="2021-11-14T02:19:00Z"/>
        </w:rPr>
      </w:pPr>
    </w:p>
    <w:p w14:paraId="20575638" w14:textId="1E410402" w:rsidR="006A1DDD" w:rsidDel="00E56C44" w:rsidRDefault="006A1DDD">
      <w:pPr>
        <w:pStyle w:val="ListParagraph"/>
        <w:keepNext/>
        <w:ind w:left="426"/>
        <w:rPr>
          <w:ins w:id="7471" w:author="chaniaayulestari@outlook.com" w:date="2021-11-13T20:48:00Z"/>
          <w:del w:id="7472" w:author="chaniaayulestari@outlook.com" w:date="2021-11-14T02:18:00Z"/>
        </w:rPr>
      </w:pPr>
    </w:p>
    <w:p w14:paraId="2E62FE8A" w14:textId="3F438BA8" w:rsidR="006A1DDD" w:rsidDel="00E56C44" w:rsidRDefault="006A1DDD">
      <w:pPr>
        <w:pStyle w:val="ListParagraph"/>
        <w:keepNext/>
        <w:ind w:left="426"/>
        <w:rPr>
          <w:ins w:id="7473" w:author="chaniaayulestari@outlook.com" w:date="2021-11-13T20:48:00Z"/>
          <w:del w:id="7474" w:author="chaniaayulestari@outlook.com" w:date="2021-11-14T02:18:00Z"/>
        </w:rPr>
      </w:pPr>
    </w:p>
    <w:p w14:paraId="6F5CACA8" w14:textId="1D517816" w:rsidR="006A1DDD" w:rsidDel="00E56C44" w:rsidRDefault="006A1DDD">
      <w:pPr>
        <w:pStyle w:val="ListParagraph"/>
        <w:keepNext/>
        <w:ind w:left="426"/>
        <w:rPr>
          <w:ins w:id="7475" w:author="chaniaayulestari@outlook.com" w:date="2021-11-13T20:48:00Z"/>
          <w:del w:id="7476" w:author="chaniaayulestari@outlook.com" w:date="2021-11-14T02:18:00Z"/>
        </w:rPr>
      </w:pPr>
    </w:p>
    <w:p w14:paraId="5221CBF4" w14:textId="5978A57A" w:rsidR="006A1DDD" w:rsidDel="00E56C44" w:rsidRDefault="006A1DDD">
      <w:pPr>
        <w:pStyle w:val="ListParagraph"/>
        <w:keepNext/>
        <w:ind w:left="426"/>
        <w:rPr>
          <w:ins w:id="7477" w:author="chaniaayulestari@outlook.com" w:date="2021-11-13T20:48:00Z"/>
          <w:del w:id="7478" w:author="chaniaayulestari@outlook.com" w:date="2021-11-14T02:18:00Z"/>
        </w:rPr>
      </w:pPr>
    </w:p>
    <w:p w14:paraId="37193B24" w14:textId="04713016" w:rsidR="006A1DDD" w:rsidDel="00E56C44" w:rsidRDefault="006A1DDD">
      <w:pPr>
        <w:pStyle w:val="ListParagraph"/>
        <w:keepNext/>
        <w:ind w:left="426"/>
        <w:rPr>
          <w:ins w:id="7479" w:author="chaniaayulestari@outlook.com" w:date="2021-11-13T20:48:00Z"/>
          <w:del w:id="7480" w:author="chaniaayulestari@outlook.com" w:date="2021-11-14T02:18:00Z"/>
        </w:rPr>
      </w:pPr>
    </w:p>
    <w:p w14:paraId="0B88C2E5" w14:textId="054E6BA7" w:rsidR="006A1DDD" w:rsidDel="00E56C44" w:rsidRDefault="006A1DDD">
      <w:pPr>
        <w:pStyle w:val="ListParagraph"/>
        <w:keepNext/>
        <w:ind w:left="426"/>
        <w:rPr>
          <w:ins w:id="7481" w:author="chaniaayulestari@outlook.com" w:date="2021-11-13T20:48:00Z"/>
          <w:del w:id="7482" w:author="chaniaayulestari@outlook.com" w:date="2021-11-14T02:18:00Z"/>
        </w:rPr>
      </w:pPr>
    </w:p>
    <w:p w14:paraId="3AFFA5B0" w14:textId="2C8486DD" w:rsidR="006A1DDD" w:rsidDel="00E56C44" w:rsidRDefault="006A1DDD">
      <w:pPr>
        <w:pStyle w:val="ListParagraph"/>
        <w:keepNext/>
        <w:ind w:left="426"/>
        <w:rPr>
          <w:ins w:id="7483" w:author="chaniaayulestari@outlook.com" w:date="2021-11-13T20:49:00Z"/>
          <w:del w:id="7484" w:author="chaniaayulestari@outlook.com" w:date="2021-11-14T02:18:00Z"/>
        </w:rPr>
      </w:pPr>
    </w:p>
    <w:p w14:paraId="532D42F1" w14:textId="733691AA" w:rsidR="006A1DDD" w:rsidDel="00E56C44" w:rsidRDefault="006A1DDD">
      <w:pPr>
        <w:pStyle w:val="ListParagraph"/>
        <w:keepNext/>
        <w:ind w:left="426"/>
        <w:rPr>
          <w:ins w:id="7485" w:author="chaniaayulestari@outlook.com" w:date="2021-11-13T20:49:00Z"/>
          <w:del w:id="7486" w:author="chaniaayulestari@outlook.com" w:date="2021-11-14T02:18:00Z"/>
        </w:rPr>
      </w:pPr>
    </w:p>
    <w:p w14:paraId="35654B6D" w14:textId="0F7F2E9B" w:rsidR="006A1DDD" w:rsidDel="00E56C44" w:rsidRDefault="006A1DDD">
      <w:pPr>
        <w:pStyle w:val="ListParagraph"/>
        <w:keepNext/>
        <w:ind w:left="426"/>
        <w:rPr>
          <w:ins w:id="7487" w:author="chaniaayulestari@outlook.com" w:date="2021-11-13T20:49:00Z"/>
          <w:del w:id="7488" w:author="chaniaayulestari@outlook.com" w:date="2021-11-14T02:18:00Z"/>
        </w:rPr>
      </w:pPr>
    </w:p>
    <w:p w14:paraId="717948CD" w14:textId="1D2BAFED" w:rsidR="006A1DDD" w:rsidDel="00E56C44" w:rsidRDefault="006A1DDD">
      <w:pPr>
        <w:pStyle w:val="ListParagraph"/>
        <w:keepNext/>
        <w:ind w:left="426"/>
        <w:rPr>
          <w:ins w:id="7489" w:author="chaniaayulestari@outlook.com" w:date="2021-11-13T20:49:00Z"/>
          <w:del w:id="7490" w:author="chaniaayulestari@outlook.com" w:date="2021-11-14T02:18:00Z"/>
        </w:rPr>
      </w:pPr>
    </w:p>
    <w:p w14:paraId="4DA6AD77" w14:textId="3008D2BE" w:rsidR="006A1DDD" w:rsidDel="00E56C44" w:rsidRDefault="006A1DDD">
      <w:pPr>
        <w:pStyle w:val="ListParagraph"/>
        <w:keepNext/>
        <w:ind w:left="426"/>
        <w:rPr>
          <w:ins w:id="7491" w:author="chaniaayulestari@outlook.com" w:date="2021-11-13T20:51:00Z"/>
          <w:del w:id="7492" w:author="chaniaayulestari@outlook.com" w:date="2021-11-14T02:18:00Z"/>
        </w:rPr>
      </w:pPr>
    </w:p>
    <w:p w14:paraId="4B34379C" w14:textId="77777777" w:rsidR="006A1DDD" w:rsidRDefault="006A1DDD">
      <w:pPr>
        <w:pStyle w:val="ListParagraph"/>
        <w:keepNext/>
        <w:ind w:left="426"/>
        <w:rPr>
          <w:ins w:id="7493" w:author="chaniaayulestari@outlook.com" w:date="2021-11-13T20:48:00Z"/>
        </w:rPr>
      </w:pPr>
    </w:p>
    <w:p w14:paraId="595E08E6" w14:textId="07884E14" w:rsidR="006E5F66" w:rsidRPr="002040D9" w:rsidDel="006E5F66" w:rsidRDefault="006E5F66">
      <w:pPr>
        <w:pStyle w:val="ListParagraph"/>
        <w:numPr>
          <w:ilvl w:val="0"/>
          <w:numId w:val="117"/>
        </w:numPr>
        <w:ind w:left="426"/>
        <w:rPr>
          <w:ins w:id="7494" w:author="Rafi Aziizi" w:date="2021-11-13T12:15:00Z"/>
          <w:del w:id="7495" w:author="chaniaayulestari@outlook.com" w:date="2021-11-13T18:01:00Z"/>
          <w:b/>
          <w:bCs/>
          <w:rPrChange w:id="7496" w:author="chaniaayulestari@outlook.com" w:date="2021-11-13T15:21:00Z">
            <w:rPr>
              <w:ins w:id="7497" w:author="Rafi Aziizi" w:date="2021-11-13T12:15:00Z"/>
              <w:del w:id="7498" w:author="chaniaayulestari@outlook.com" w:date="2021-11-13T18:01:00Z"/>
            </w:rPr>
          </w:rPrChange>
        </w:rPr>
        <w:pPrChange w:id="7499"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7500" w:author="chaniaayulestari@outlook.com" w:date="2021-11-12T16:35:00Z"/>
          <w:noProof/>
        </w:rPr>
      </w:pPr>
    </w:p>
    <w:p w14:paraId="0658797E" w14:textId="58E8861D" w:rsidR="00194DFD" w:rsidDel="00FE2102" w:rsidRDefault="00194DFD">
      <w:pPr>
        <w:jc w:val="center"/>
        <w:rPr>
          <w:del w:id="7501" w:author="chaniaayulestari@outlook.com" w:date="2021-11-12T16:35:00Z"/>
          <w:noProof/>
        </w:rPr>
      </w:pPr>
    </w:p>
    <w:p w14:paraId="37FB3C1F" w14:textId="6B6DF5E0" w:rsidR="00194DFD" w:rsidDel="00FE2102" w:rsidRDefault="00194DFD">
      <w:pPr>
        <w:jc w:val="center"/>
        <w:rPr>
          <w:del w:id="7502" w:author="chaniaayulestari@outlook.com" w:date="2021-11-12T16:35:00Z"/>
          <w:noProof/>
        </w:rPr>
      </w:pPr>
    </w:p>
    <w:p w14:paraId="3E6943E2" w14:textId="747E8F6D" w:rsidR="00194DFD" w:rsidDel="00FE2102" w:rsidRDefault="00194DFD">
      <w:pPr>
        <w:jc w:val="center"/>
        <w:rPr>
          <w:del w:id="7503" w:author="chaniaayulestari@outlook.com" w:date="2021-11-12T16:35:00Z"/>
          <w:noProof/>
        </w:rPr>
      </w:pPr>
    </w:p>
    <w:p w14:paraId="1D872FB3" w14:textId="36514EF2" w:rsidR="00194DFD" w:rsidDel="00FE2102" w:rsidRDefault="00194DFD">
      <w:pPr>
        <w:jc w:val="center"/>
        <w:rPr>
          <w:del w:id="7504" w:author="chaniaayulestari@outlook.com" w:date="2021-11-12T16:35:00Z"/>
          <w:noProof/>
        </w:rPr>
      </w:pPr>
    </w:p>
    <w:p w14:paraId="682D6DE2" w14:textId="688E011A" w:rsidR="00194DFD" w:rsidDel="00FE2102" w:rsidRDefault="00194DFD">
      <w:pPr>
        <w:jc w:val="center"/>
        <w:rPr>
          <w:del w:id="7505" w:author="chaniaayulestari@outlook.com" w:date="2021-11-12T16:35:00Z"/>
          <w:noProof/>
        </w:rPr>
      </w:pPr>
      <w:del w:id="7506" w:author="chaniaayulestari@outlook.com" w:date="2021-11-12T16:34:00Z">
        <w:r w:rsidDel="00FE2102">
          <w:rPr>
            <w:noProof/>
          </w:rPr>
          <w:drawing>
            <wp:anchor distT="0" distB="0" distL="114300" distR="114300" simplePos="0" relativeHeight="251462656" behindDoc="1" locked="0" layoutInCell="1" allowOverlap="1" wp14:anchorId="0A79D186" wp14:editId="75373F6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7507" w:author="chaniaayulestari@outlook.com" w:date="2021-11-12T16:35:00Z">
        <w:r w:rsidR="00F658E0">
          <w:rPr>
            <w:noProof/>
          </w:rPr>
          <w:pict w14:anchorId="6A7368F2">
            <v:shape id="Text Box 88" o:spid="_x0000_s2146" type="#_x0000_t202" style="position:absolute;left:0;text-align:left;margin-left:0;margin-top:278.9pt;width:396.8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E51900" w:rsidRPr="00140D99" w:rsidRDefault="00E51900" w:rsidP="00194DFD">
                    <w:pPr>
                      <w:pStyle w:val="Caption"/>
                      <w:jc w:val="center"/>
                      <w:rPr>
                        <w:noProof/>
                        <w:sz w:val="24"/>
                        <w:szCs w:val="24"/>
                      </w:rPr>
                    </w:pPr>
                    <w:r>
                      <w:t xml:space="preserve">Gambar 3. </w:t>
                    </w:r>
                    <w:ins w:id="7508" w:author="chaniaayulestari@outlook.com" w:date="2021-11-13T13:45:00Z">
                      <w:r>
                        <w:fldChar w:fldCharType="begin"/>
                      </w:r>
                      <w:r>
                        <w:instrText xml:space="preserve"> SEQ Gambar_3. \* ARABIC </w:instrText>
                      </w:r>
                    </w:ins>
                    <w:r>
                      <w:fldChar w:fldCharType="separate"/>
                    </w:r>
                    <w:ins w:id="7509" w:author="chaniaayulestari@outlook.com" w:date="2021-11-13T13:45:00Z">
                      <w:r>
                        <w:rPr>
                          <w:noProof/>
                        </w:rPr>
                        <w:t>14</w:t>
                      </w:r>
                      <w:r>
                        <w:fldChar w:fldCharType="end"/>
                      </w:r>
                    </w:ins>
                    <w:del w:id="75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224DD9" w:rsidRDefault="00224DD9"/>
                  <w:p w14:paraId="1997627B" w14:textId="0382B4D5" w:rsidR="00E51900" w:rsidRPr="00140D99" w:rsidRDefault="00E51900" w:rsidP="00194DFD">
                    <w:pPr>
                      <w:pStyle w:val="Caption"/>
                      <w:jc w:val="center"/>
                      <w:rPr>
                        <w:noProof/>
                        <w:sz w:val="24"/>
                        <w:szCs w:val="24"/>
                      </w:rPr>
                    </w:pPr>
                    <w:r>
                      <w:t xml:space="preserve">Gambar 3. </w:t>
                    </w:r>
                    <w:ins w:id="7511" w:author="chaniaayulestari@outlook.com" w:date="2021-11-13T13:45:00Z">
                      <w:r>
                        <w:fldChar w:fldCharType="begin"/>
                      </w:r>
                      <w:r>
                        <w:instrText xml:space="preserve"> SEQ Gambar_3. \* ARABIC </w:instrText>
                      </w:r>
                    </w:ins>
                    <w:r>
                      <w:fldChar w:fldCharType="separate"/>
                    </w:r>
                    <w:ins w:id="7512" w:author="chaniaayulestari@outlook.com" w:date="2021-11-13T13:45:00Z">
                      <w:r>
                        <w:rPr>
                          <w:noProof/>
                        </w:rPr>
                        <w:t>14</w:t>
                      </w:r>
                      <w:r>
                        <w:fldChar w:fldCharType="end"/>
                      </w:r>
                    </w:ins>
                    <w:del w:id="75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7514" w:author="chaniaayulestari@outlook.com" w:date="2021-11-12T16:35:00Z"/>
          <w:noProof/>
        </w:rPr>
      </w:pPr>
    </w:p>
    <w:p w14:paraId="51DD112D" w14:textId="0052EA20" w:rsidR="00A2766B" w:rsidDel="00FE2102" w:rsidRDefault="00A2766B">
      <w:pPr>
        <w:jc w:val="center"/>
        <w:rPr>
          <w:del w:id="7515" w:author="chaniaayulestari@outlook.com" w:date="2021-11-12T16:35:00Z"/>
          <w:lang w:val="id-ID"/>
        </w:rPr>
      </w:pPr>
    </w:p>
    <w:p w14:paraId="7272FE6F" w14:textId="07EC8586" w:rsidR="00194DFD" w:rsidDel="00FE2102" w:rsidRDefault="00194DFD">
      <w:pPr>
        <w:jc w:val="center"/>
        <w:rPr>
          <w:del w:id="7516" w:author="chaniaayulestari@outlook.com" w:date="2021-11-12T16:35:00Z"/>
          <w:lang w:val="id-ID"/>
        </w:rPr>
      </w:pPr>
    </w:p>
    <w:p w14:paraId="369E44D0" w14:textId="17CB2C7E" w:rsidR="00194DFD" w:rsidDel="00FE2102" w:rsidRDefault="00194DFD">
      <w:pPr>
        <w:jc w:val="center"/>
        <w:rPr>
          <w:del w:id="7517" w:author="chaniaayulestari@outlook.com" w:date="2021-11-12T16:35:00Z"/>
          <w:lang w:val="id-ID"/>
        </w:rPr>
      </w:pPr>
    </w:p>
    <w:p w14:paraId="75AC1FFD" w14:textId="68769236" w:rsidR="00194DFD" w:rsidDel="00FE2102" w:rsidRDefault="00194DFD">
      <w:pPr>
        <w:jc w:val="center"/>
        <w:rPr>
          <w:del w:id="7518" w:author="chaniaayulestari@outlook.com" w:date="2021-11-12T16:35:00Z"/>
          <w:lang w:val="id-ID"/>
        </w:rPr>
      </w:pPr>
    </w:p>
    <w:p w14:paraId="222890BC" w14:textId="27D41845" w:rsidR="00194DFD" w:rsidDel="00FE2102" w:rsidRDefault="00194DFD">
      <w:pPr>
        <w:jc w:val="center"/>
        <w:rPr>
          <w:del w:id="7519" w:author="chaniaayulestari@outlook.com" w:date="2021-11-12T16:35:00Z"/>
          <w:lang w:val="id-ID"/>
        </w:rPr>
      </w:pPr>
    </w:p>
    <w:p w14:paraId="403D99F8" w14:textId="0EB3C76A" w:rsidR="00194DFD" w:rsidDel="00FE2102" w:rsidRDefault="00194DFD">
      <w:pPr>
        <w:jc w:val="center"/>
        <w:rPr>
          <w:del w:id="7520" w:author="chaniaayulestari@outlook.com" w:date="2021-11-12T16:35:00Z"/>
          <w:lang w:val="id-ID"/>
        </w:rPr>
      </w:pPr>
    </w:p>
    <w:p w14:paraId="7B36ADF3" w14:textId="21F5F7C4" w:rsidR="00194DFD" w:rsidDel="00FE2102" w:rsidRDefault="00194DFD">
      <w:pPr>
        <w:jc w:val="center"/>
        <w:rPr>
          <w:del w:id="7521" w:author="chaniaayulestari@outlook.com" w:date="2021-11-12T16:35:00Z"/>
          <w:lang w:val="id-ID"/>
        </w:rPr>
      </w:pPr>
    </w:p>
    <w:p w14:paraId="7DFA5415" w14:textId="742ECDE7" w:rsidR="00194DFD" w:rsidDel="00FE2102" w:rsidRDefault="00194DFD">
      <w:pPr>
        <w:jc w:val="center"/>
        <w:rPr>
          <w:del w:id="7522" w:author="chaniaayulestari@outlook.com" w:date="2021-11-12T16:35:00Z"/>
          <w:lang w:val="id-ID"/>
        </w:rPr>
      </w:pPr>
    </w:p>
    <w:p w14:paraId="3BA21BEB" w14:textId="429DFD7F" w:rsidR="00194DFD" w:rsidDel="00FE2102" w:rsidRDefault="00194DFD">
      <w:pPr>
        <w:jc w:val="center"/>
        <w:rPr>
          <w:del w:id="7523" w:author="chaniaayulestari@outlook.com" w:date="2021-11-12T16:35:00Z"/>
          <w:lang w:val="id-ID"/>
        </w:rPr>
      </w:pPr>
    </w:p>
    <w:p w14:paraId="435B6862" w14:textId="4212BE3D" w:rsidR="00194DFD" w:rsidDel="00FE2102" w:rsidRDefault="00194DFD">
      <w:pPr>
        <w:jc w:val="center"/>
        <w:rPr>
          <w:del w:id="7524" w:author="chaniaayulestari@outlook.com" w:date="2021-11-12T16:35:00Z"/>
          <w:lang w:val="id-ID"/>
        </w:rPr>
      </w:pPr>
    </w:p>
    <w:p w14:paraId="025CFE14" w14:textId="6419007A" w:rsidR="00194DFD" w:rsidDel="00FE2102" w:rsidRDefault="00194DFD">
      <w:pPr>
        <w:jc w:val="center"/>
        <w:rPr>
          <w:del w:id="7525" w:author="chaniaayulestari@outlook.com" w:date="2021-11-12T16:35:00Z"/>
          <w:lang w:val="id-ID"/>
        </w:rPr>
      </w:pPr>
    </w:p>
    <w:p w14:paraId="48C40358" w14:textId="2E342BC0" w:rsidR="00194DFD" w:rsidRPr="004A229B" w:rsidDel="00FE2102" w:rsidRDefault="00194DFD">
      <w:pPr>
        <w:jc w:val="center"/>
        <w:rPr>
          <w:del w:id="7526"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7527" w:author="Rafi Aziizi" w:date="2021-11-13T11:42:00Z"/>
          <w:lang w:val="id-ID"/>
        </w:rPr>
        <w:pPrChange w:id="7528" w:author="Rafi Aziizi" w:date="2021-11-13T12:15:00Z">
          <w:pPr>
            <w:pStyle w:val="ListParagraph"/>
            <w:numPr>
              <w:numId w:val="42"/>
            </w:numPr>
            <w:ind w:left="426" w:hanging="360"/>
          </w:pPr>
        </w:pPrChange>
      </w:pPr>
      <w:del w:id="7529" w:author="Rafi Aziizi" w:date="2021-11-13T11:42:00Z">
        <w:r w:rsidDel="00FF5489">
          <w:delText>Profil Siswa</w:delText>
        </w:r>
      </w:del>
    </w:p>
    <w:p w14:paraId="739ECDE2" w14:textId="32DF0D55" w:rsidR="0083024D" w:rsidDel="00FF5489" w:rsidRDefault="0083024D">
      <w:pPr>
        <w:rPr>
          <w:ins w:id="7530" w:author="chaniaayulestari@outlook.com" w:date="2021-11-12T16:36:00Z"/>
          <w:del w:id="7531" w:author="Rafi Aziizi" w:date="2021-11-13T11:42:00Z"/>
          <w:lang w:val="id-ID"/>
        </w:rPr>
        <w:pPrChange w:id="7532" w:author="Rafi Aziizi" w:date="2021-11-13T12:15:00Z">
          <w:pPr>
            <w:ind w:firstLine="426"/>
          </w:pPr>
        </w:pPrChange>
      </w:pPr>
      <w:del w:id="7533"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7534" w:author="chaniaayulestari@outlook.com" w:date="2021-11-12T16:36:00Z"/>
          <w:del w:id="7535" w:author="Rafi Aziizi" w:date="2021-11-13T12:04:00Z"/>
          <w:lang w:val="id-ID"/>
        </w:rPr>
        <w:pPrChange w:id="7536" w:author="Rafi Aziizi" w:date="2021-11-13T12:15:00Z">
          <w:pPr>
            <w:ind w:firstLine="426"/>
          </w:pPr>
        </w:pPrChange>
      </w:pPr>
    </w:p>
    <w:p w14:paraId="43C9EE8A" w14:textId="13205E39" w:rsidR="00FE2102" w:rsidDel="004822D0" w:rsidRDefault="00FE2102">
      <w:pPr>
        <w:rPr>
          <w:ins w:id="7537" w:author="chaniaayulestari@outlook.com" w:date="2021-11-12T16:36:00Z"/>
          <w:del w:id="7538" w:author="Rafi Aziizi" w:date="2021-11-13T12:04:00Z"/>
          <w:lang w:val="id-ID"/>
        </w:rPr>
        <w:pPrChange w:id="7539" w:author="Rafi Aziizi" w:date="2021-11-13T12:15:00Z">
          <w:pPr>
            <w:ind w:firstLine="426"/>
          </w:pPr>
        </w:pPrChange>
      </w:pPr>
    </w:p>
    <w:p w14:paraId="525E179A" w14:textId="5BCB6861" w:rsidR="00FE2102" w:rsidDel="004822D0" w:rsidRDefault="00FE2102">
      <w:pPr>
        <w:rPr>
          <w:ins w:id="7540" w:author="chaniaayulestari@outlook.com" w:date="2021-11-12T16:36:00Z"/>
          <w:del w:id="7541" w:author="Rafi Aziizi" w:date="2021-11-13T12:04:00Z"/>
          <w:lang w:val="id-ID"/>
        </w:rPr>
        <w:pPrChange w:id="7542" w:author="Rafi Aziizi" w:date="2021-11-13T12:15:00Z">
          <w:pPr>
            <w:ind w:firstLine="426"/>
          </w:pPr>
        </w:pPrChange>
      </w:pPr>
    </w:p>
    <w:p w14:paraId="16EB0816" w14:textId="25702981" w:rsidR="00FE2102" w:rsidDel="004822D0" w:rsidRDefault="00FE2102">
      <w:pPr>
        <w:rPr>
          <w:ins w:id="7543" w:author="chaniaayulestari@outlook.com" w:date="2021-11-12T16:36:00Z"/>
          <w:del w:id="7544" w:author="Rafi Aziizi" w:date="2021-11-13T12:04:00Z"/>
          <w:lang w:val="id-ID"/>
        </w:rPr>
        <w:pPrChange w:id="7545" w:author="Rafi Aziizi" w:date="2021-11-13T12:15:00Z">
          <w:pPr>
            <w:ind w:firstLine="426"/>
          </w:pPr>
        </w:pPrChange>
      </w:pPr>
    </w:p>
    <w:p w14:paraId="49EC4744" w14:textId="5AF512A7" w:rsidR="00FE2102" w:rsidRPr="0083024D" w:rsidDel="004822D0" w:rsidRDefault="00FE2102">
      <w:pPr>
        <w:rPr>
          <w:del w:id="7546" w:author="Rafi Aziizi" w:date="2021-11-13T12:04:00Z"/>
          <w:lang w:val="id-ID"/>
        </w:rPr>
        <w:pPrChange w:id="7547" w:author="Rafi Aziizi" w:date="2021-11-13T12:15:00Z">
          <w:pPr>
            <w:ind w:firstLine="426"/>
          </w:pPr>
        </w:pPrChange>
      </w:pPr>
    </w:p>
    <w:p w14:paraId="01500668" w14:textId="0AE86871" w:rsidR="00194DFD" w:rsidDel="004822D0" w:rsidRDefault="00194DFD">
      <w:pPr>
        <w:rPr>
          <w:del w:id="7548" w:author="Rafi Aziizi" w:date="2021-11-13T12:04:00Z"/>
          <w:lang w:val="id-ID"/>
        </w:rPr>
        <w:pPrChange w:id="7549" w:author="Rafi Aziizi" w:date="2021-11-13T12:15:00Z">
          <w:pPr>
            <w:jc w:val="center"/>
          </w:pPr>
        </w:pPrChange>
      </w:pPr>
      <w:del w:id="7550" w:author="Rafi Aziizi" w:date="2021-11-13T11:37:00Z">
        <w:r w:rsidDel="00FF5489">
          <w:rPr>
            <w:noProof/>
          </w:rPr>
          <w:drawing>
            <wp:anchor distT="0" distB="0" distL="114300" distR="114300" simplePos="0" relativeHeight="251466752" behindDoc="1" locked="0" layoutInCell="1" allowOverlap="1" wp14:anchorId="4DDB1F6F" wp14:editId="63892611">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7">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7551" w:author="Rafi Aziizi" w:date="2021-11-13T12:04:00Z"/>
          <w:lang w:val="id-ID"/>
        </w:rPr>
        <w:pPrChange w:id="7552" w:author="Rafi Aziizi" w:date="2021-11-13T12:15:00Z">
          <w:pPr>
            <w:jc w:val="center"/>
          </w:pPr>
        </w:pPrChange>
      </w:pPr>
    </w:p>
    <w:p w14:paraId="41E59011" w14:textId="138ADB48" w:rsidR="00194DFD" w:rsidDel="004822D0" w:rsidRDefault="00194DFD">
      <w:pPr>
        <w:rPr>
          <w:del w:id="7553" w:author="Rafi Aziizi" w:date="2021-11-13T12:04:00Z"/>
          <w:lang w:val="id-ID"/>
        </w:rPr>
        <w:pPrChange w:id="7554" w:author="Rafi Aziizi" w:date="2021-11-13T12:15:00Z">
          <w:pPr>
            <w:jc w:val="center"/>
          </w:pPr>
        </w:pPrChange>
      </w:pPr>
    </w:p>
    <w:p w14:paraId="4322280E" w14:textId="510B097C" w:rsidR="00A2766B" w:rsidDel="004822D0" w:rsidRDefault="00A2766B">
      <w:pPr>
        <w:rPr>
          <w:del w:id="7555" w:author="Rafi Aziizi" w:date="2021-11-13T12:04:00Z"/>
          <w:lang w:val="id-ID"/>
        </w:rPr>
        <w:pPrChange w:id="7556" w:author="Rafi Aziizi" w:date="2021-11-13T12:15:00Z">
          <w:pPr>
            <w:jc w:val="center"/>
          </w:pPr>
        </w:pPrChange>
      </w:pPr>
    </w:p>
    <w:p w14:paraId="14DD008E" w14:textId="2F77B9F5" w:rsidR="00194DFD" w:rsidDel="004822D0" w:rsidRDefault="00194DFD">
      <w:pPr>
        <w:rPr>
          <w:del w:id="7557" w:author="Rafi Aziizi" w:date="2021-11-13T12:04:00Z"/>
          <w:lang w:val="id-ID"/>
        </w:rPr>
        <w:pPrChange w:id="7558" w:author="Rafi Aziizi" w:date="2021-11-13T12:15:00Z">
          <w:pPr>
            <w:jc w:val="center"/>
          </w:pPr>
        </w:pPrChange>
      </w:pPr>
    </w:p>
    <w:p w14:paraId="5F5D314D" w14:textId="1F25B2AA" w:rsidR="00194DFD" w:rsidDel="004822D0" w:rsidRDefault="00194DFD">
      <w:pPr>
        <w:rPr>
          <w:del w:id="7559" w:author="Rafi Aziizi" w:date="2021-11-13T12:04:00Z"/>
          <w:lang w:val="id-ID"/>
        </w:rPr>
        <w:pPrChange w:id="7560" w:author="Rafi Aziizi" w:date="2021-11-13T12:15:00Z">
          <w:pPr>
            <w:jc w:val="center"/>
          </w:pPr>
        </w:pPrChange>
      </w:pPr>
    </w:p>
    <w:p w14:paraId="5480296C" w14:textId="0443E241" w:rsidR="00FE2102" w:rsidDel="004822D0" w:rsidRDefault="00FE2102">
      <w:pPr>
        <w:rPr>
          <w:ins w:id="7561" w:author="chaniaayulestari@outlook.com" w:date="2021-11-12T16:36:00Z"/>
          <w:del w:id="7562" w:author="Rafi Aziizi" w:date="2021-11-13T12:04:00Z"/>
          <w:lang w:val="id-ID"/>
        </w:rPr>
        <w:pPrChange w:id="7563" w:author="Rafi Aziizi" w:date="2021-11-13T12:15:00Z">
          <w:pPr>
            <w:jc w:val="center"/>
          </w:pPr>
        </w:pPrChange>
      </w:pPr>
    </w:p>
    <w:p w14:paraId="53750DF3" w14:textId="3B4B7775" w:rsidR="00FE2102" w:rsidDel="004822D0" w:rsidRDefault="00FE2102">
      <w:pPr>
        <w:rPr>
          <w:ins w:id="7564" w:author="chaniaayulestari@outlook.com" w:date="2021-11-12T16:36:00Z"/>
          <w:del w:id="7565" w:author="Rafi Aziizi" w:date="2021-11-13T12:04:00Z"/>
          <w:lang w:val="id-ID"/>
        </w:rPr>
        <w:pPrChange w:id="7566" w:author="Rafi Aziizi" w:date="2021-11-13T12:15:00Z">
          <w:pPr>
            <w:jc w:val="center"/>
          </w:pPr>
        </w:pPrChange>
      </w:pPr>
    </w:p>
    <w:p w14:paraId="738BD72B" w14:textId="5932A4E9" w:rsidR="00FE2102" w:rsidDel="004822D0" w:rsidRDefault="00FE2102">
      <w:pPr>
        <w:rPr>
          <w:ins w:id="7567" w:author="chaniaayulestari@outlook.com" w:date="2021-11-12T16:36:00Z"/>
          <w:del w:id="7568" w:author="Rafi Aziizi" w:date="2021-11-13T12:04:00Z"/>
          <w:lang w:val="id-ID"/>
        </w:rPr>
        <w:pPrChange w:id="7569" w:author="Rafi Aziizi" w:date="2021-11-13T12:15:00Z">
          <w:pPr>
            <w:jc w:val="center"/>
          </w:pPr>
        </w:pPrChange>
      </w:pPr>
    </w:p>
    <w:p w14:paraId="302AF333" w14:textId="06ED5D95" w:rsidR="00FE2102" w:rsidDel="004822D0" w:rsidRDefault="00FE2102">
      <w:pPr>
        <w:rPr>
          <w:ins w:id="7570" w:author="chaniaayulestari@outlook.com" w:date="2021-11-12T16:36:00Z"/>
          <w:del w:id="7571" w:author="Rafi Aziizi" w:date="2021-11-13T12:04:00Z"/>
          <w:lang w:val="id-ID"/>
        </w:rPr>
        <w:pPrChange w:id="7572" w:author="Rafi Aziizi" w:date="2021-11-13T12:15:00Z">
          <w:pPr>
            <w:jc w:val="center"/>
          </w:pPr>
        </w:pPrChange>
      </w:pPr>
    </w:p>
    <w:p w14:paraId="4CE840C8" w14:textId="5B2BD5EC" w:rsidR="00FE2102" w:rsidDel="004822D0" w:rsidRDefault="00FE2102">
      <w:pPr>
        <w:rPr>
          <w:ins w:id="7573" w:author="chaniaayulestari@outlook.com" w:date="2021-11-12T16:36:00Z"/>
          <w:del w:id="7574" w:author="Rafi Aziizi" w:date="2021-11-13T12:04:00Z"/>
          <w:lang w:val="id-ID"/>
        </w:rPr>
        <w:pPrChange w:id="7575" w:author="Rafi Aziizi" w:date="2021-11-13T12:15:00Z">
          <w:pPr>
            <w:jc w:val="center"/>
          </w:pPr>
        </w:pPrChange>
      </w:pPr>
    </w:p>
    <w:p w14:paraId="6F8297A6" w14:textId="3BBAB2CD" w:rsidR="00FE2102" w:rsidDel="004822D0" w:rsidRDefault="00FE2102">
      <w:pPr>
        <w:rPr>
          <w:ins w:id="7576" w:author="chaniaayulestari@outlook.com" w:date="2021-11-12T16:36:00Z"/>
          <w:del w:id="7577" w:author="Rafi Aziizi" w:date="2021-11-13T12:04:00Z"/>
          <w:lang w:val="id-ID"/>
        </w:rPr>
        <w:pPrChange w:id="7578" w:author="Rafi Aziizi" w:date="2021-11-13T12:15:00Z">
          <w:pPr>
            <w:jc w:val="center"/>
          </w:pPr>
        </w:pPrChange>
      </w:pPr>
    </w:p>
    <w:p w14:paraId="36854337" w14:textId="046A23D0" w:rsidR="00FE2102" w:rsidDel="004822D0" w:rsidRDefault="00FE2102">
      <w:pPr>
        <w:rPr>
          <w:ins w:id="7579" w:author="chaniaayulestari@outlook.com" w:date="2021-11-12T16:36:00Z"/>
          <w:del w:id="7580" w:author="Rafi Aziizi" w:date="2021-11-13T12:04:00Z"/>
          <w:lang w:val="id-ID"/>
        </w:rPr>
        <w:pPrChange w:id="7581" w:author="Rafi Aziizi" w:date="2021-11-13T12:15:00Z">
          <w:pPr>
            <w:jc w:val="center"/>
          </w:pPr>
        </w:pPrChange>
      </w:pPr>
    </w:p>
    <w:p w14:paraId="42696176" w14:textId="76ECA505" w:rsidR="00FE2102" w:rsidDel="004822D0" w:rsidRDefault="00FE2102">
      <w:pPr>
        <w:rPr>
          <w:ins w:id="7582" w:author="chaniaayulestari@outlook.com" w:date="2021-11-12T16:36:00Z"/>
          <w:del w:id="7583" w:author="Rafi Aziizi" w:date="2021-11-13T12:04:00Z"/>
          <w:lang w:val="id-ID"/>
        </w:rPr>
        <w:pPrChange w:id="7584" w:author="Rafi Aziizi" w:date="2021-11-13T12:15:00Z">
          <w:pPr>
            <w:jc w:val="center"/>
          </w:pPr>
        </w:pPrChange>
      </w:pPr>
    </w:p>
    <w:p w14:paraId="4F1241B9" w14:textId="7B37A679" w:rsidR="00194DFD" w:rsidDel="00FE2102" w:rsidRDefault="00194DFD">
      <w:pPr>
        <w:rPr>
          <w:del w:id="7585" w:author="chaniaayulestari@outlook.com" w:date="2021-11-12T16:36:00Z"/>
          <w:lang w:val="id-ID"/>
        </w:rPr>
        <w:pPrChange w:id="7586" w:author="Rafi Aziizi" w:date="2021-11-13T12:15:00Z">
          <w:pPr>
            <w:jc w:val="center"/>
          </w:pPr>
        </w:pPrChange>
      </w:pPr>
    </w:p>
    <w:p w14:paraId="0F6591B6" w14:textId="20FA6539" w:rsidR="00194DFD" w:rsidDel="00FE2102" w:rsidRDefault="00194DFD">
      <w:pPr>
        <w:rPr>
          <w:del w:id="7587" w:author="chaniaayulestari@outlook.com" w:date="2021-11-12T16:36:00Z"/>
          <w:lang w:val="id-ID"/>
        </w:rPr>
        <w:pPrChange w:id="7588" w:author="Rafi Aziizi" w:date="2021-11-13T12:15:00Z">
          <w:pPr>
            <w:jc w:val="center"/>
          </w:pPr>
        </w:pPrChange>
      </w:pPr>
    </w:p>
    <w:p w14:paraId="2C14283E" w14:textId="4109F986" w:rsidR="00194DFD" w:rsidDel="00FE2102" w:rsidRDefault="00194DFD">
      <w:pPr>
        <w:rPr>
          <w:del w:id="7589" w:author="chaniaayulestari@outlook.com" w:date="2021-11-12T16:36:00Z"/>
          <w:lang w:val="id-ID"/>
        </w:rPr>
        <w:pPrChange w:id="7590" w:author="Rafi Aziizi" w:date="2021-11-13T12:15:00Z">
          <w:pPr>
            <w:jc w:val="center"/>
          </w:pPr>
        </w:pPrChange>
      </w:pPr>
    </w:p>
    <w:p w14:paraId="0E247CA1" w14:textId="36B65DE6" w:rsidR="00194DFD" w:rsidDel="00FE2102" w:rsidRDefault="00194DFD">
      <w:pPr>
        <w:rPr>
          <w:del w:id="7591" w:author="chaniaayulestari@outlook.com" w:date="2021-11-12T16:36:00Z"/>
          <w:lang w:val="id-ID"/>
        </w:rPr>
        <w:pPrChange w:id="7592" w:author="Rafi Aziizi" w:date="2021-11-13T12:15:00Z">
          <w:pPr>
            <w:jc w:val="center"/>
          </w:pPr>
        </w:pPrChange>
      </w:pPr>
    </w:p>
    <w:p w14:paraId="7C60C08C" w14:textId="0D3D20B1" w:rsidR="00194DFD" w:rsidDel="00FE2102" w:rsidRDefault="00194DFD">
      <w:pPr>
        <w:rPr>
          <w:del w:id="7593" w:author="chaniaayulestari@outlook.com" w:date="2021-11-12T16:36:00Z"/>
          <w:lang w:val="id-ID"/>
        </w:rPr>
        <w:pPrChange w:id="7594" w:author="Rafi Aziizi" w:date="2021-11-13T12:15:00Z">
          <w:pPr>
            <w:jc w:val="center"/>
          </w:pPr>
        </w:pPrChange>
      </w:pPr>
    </w:p>
    <w:p w14:paraId="55F8D6CD" w14:textId="7D1BDB7F" w:rsidR="00194DFD" w:rsidDel="00FE2102" w:rsidRDefault="00194DFD">
      <w:pPr>
        <w:rPr>
          <w:del w:id="7595" w:author="chaniaayulestari@outlook.com" w:date="2021-11-12T16:36:00Z"/>
          <w:lang w:val="id-ID"/>
        </w:rPr>
        <w:pPrChange w:id="7596" w:author="Rafi Aziizi" w:date="2021-11-13T12:15:00Z">
          <w:pPr>
            <w:jc w:val="center"/>
          </w:pPr>
        </w:pPrChange>
      </w:pPr>
    </w:p>
    <w:p w14:paraId="50B20D59" w14:textId="553AEE9E" w:rsidR="00194DFD" w:rsidRPr="004A229B" w:rsidDel="004822D0" w:rsidRDefault="00F658E0">
      <w:pPr>
        <w:rPr>
          <w:del w:id="7597" w:author="Rafi Aziizi" w:date="2021-11-13T12:04:00Z"/>
          <w:lang w:val="id-ID"/>
        </w:rPr>
        <w:pPrChange w:id="7598" w:author="Rafi Aziizi" w:date="2021-11-13T12:15:00Z">
          <w:pPr>
            <w:jc w:val="center"/>
          </w:pPr>
        </w:pPrChange>
      </w:pPr>
      <w:del w:id="7599" w:author="Rafi Aziizi" w:date="2021-11-13T12:04:00Z">
        <w:r>
          <w:rPr>
            <w:noProof/>
          </w:rPr>
          <w:pict w14:anchorId="1A98066B">
            <v:shape id="Text Box 90" o:spid="_x0000_s2145" type="#_x0000_t202" style="position:absolute;left:0;text-align:left;margin-left:1.5pt;margin-top:21.1pt;width:39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E51900" w:rsidRPr="00B250D1" w:rsidRDefault="00E51900" w:rsidP="00194DFD">
                    <w:pPr>
                      <w:pStyle w:val="Caption"/>
                      <w:jc w:val="center"/>
                      <w:rPr>
                        <w:noProof/>
                        <w:sz w:val="24"/>
                        <w:szCs w:val="24"/>
                      </w:rPr>
                    </w:pPr>
                    <w:r>
                      <w:t xml:space="preserve">Gambar 3. </w:t>
                    </w:r>
                    <w:ins w:id="7600" w:author="chaniaayulestari@outlook.com" w:date="2021-11-13T13:45:00Z">
                      <w:r>
                        <w:fldChar w:fldCharType="begin"/>
                      </w:r>
                      <w:r>
                        <w:instrText xml:space="preserve"> SEQ Gambar_3. \* ARABIC </w:instrText>
                      </w:r>
                    </w:ins>
                    <w:r>
                      <w:fldChar w:fldCharType="separate"/>
                    </w:r>
                    <w:ins w:id="7601" w:author="chaniaayulestari@outlook.com" w:date="2021-11-13T13:45:00Z">
                      <w:r>
                        <w:rPr>
                          <w:noProof/>
                        </w:rPr>
                        <w:t>15</w:t>
                      </w:r>
                      <w:r>
                        <w:fldChar w:fldCharType="end"/>
                      </w:r>
                    </w:ins>
                    <w:del w:id="76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224DD9" w:rsidRDefault="00224DD9"/>
                  <w:p w14:paraId="4C65A789" w14:textId="6B1739F4" w:rsidR="00E51900" w:rsidRPr="00B250D1" w:rsidRDefault="00E51900" w:rsidP="00194DFD">
                    <w:pPr>
                      <w:pStyle w:val="Caption"/>
                      <w:jc w:val="center"/>
                      <w:rPr>
                        <w:noProof/>
                        <w:sz w:val="24"/>
                        <w:szCs w:val="24"/>
                      </w:rPr>
                    </w:pPr>
                    <w:r>
                      <w:t xml:space="preserve">Gambar 3. </w:t>
                    </w:r>
                    <w:ins w:id="7603" w:author="chaniaayulestari@outlook.com" w:date="2021-11-13T13:45:00Z">
                      <w:r>
                        <w:fldChar w:fldCharType="begin"/>
                      </w:r>
                      <w:r>
                        <w:instrText xml:space="preserve"> SEQ Gambar_3. \* ARABIC </w:instrText>
                      </w:r>
                    </w:ins>
                    <w:r>
                      <w:fldChar w:fldCharType="separate"/>
                    </w:r>
                    <w:ins w:id="7604" w:author="chaniaayulestari@outlook.com" w:date="2021-11-13T13:45:00Z">
                      <w:r>
                        <w:rPr>
                          <w:noProof/>
                        </w:rPr>
                        <w:t>15</w:t>
                      </w:r>
                      <w:r>
                        <w:fldChar w:fldCharType="end"/>
                      </w:r>
                    </w:ins>
                    <w:del w:id="760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7606" w:author="Rafi Aziizi" w:date="2021-11-13T12:04:00Z"/>
          <w:lang w:val="id-ID"/>
        </w:rPr>
        <w:pPrChange w:id="7607" w:author="Rafi Aziizi" w:date="2021-11-13T12:15:00Z">
          <w:pPr>
            <w:pStyle w:val="ListParagraph"/>
            <w:numPr>
              <w:numId w:val="42"/>
            </w:numPr>
            <w:ind w:left="426" w:hanging="360"/>
          </w:pPr>
        </w:pPrChange>
      </w:pPr>
      <w:del w:id="7608" w:author="Rafi Aziizi" w:date="2021-11-13T12:04:00Z">
        <w:r w:rsidDel="004822D0">
          <w:delText>Profil Guru</w:delText>
        </w:r>
      </w:del>
    </w:p>
    <w:p w14:paraId="1EEEB222" w14:textId="2837A7D0" w:rsidR="0083024D" w:rsidRPr="0083024D" w:rsidDel="004822D0" w:rsidRDefault="0083024D">
      <w:pPr>
        <w:rPr>
          <w:del w:id="7609" w:author="Rafi Aziizi" w:date="2021-11-13T12:04:00Z"/>
          <w:lang w:val="id-ID"/>
        </w:rPr>
        <w:pPrChange w:id="7610" w:author="Rafi Aziizi" w:date="2021-11-13T12:15:00Z">
          <w:pPr>
            <w:ind w:firstLine="426"/>
          </w:pPr>
        </w:pPrChange>
      </w:pPr>
      <w:del w:id="7611"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F658E0">
      <w:pPr>
        <w:rPr>
          <w:del w:id="7612" w:author="Rafi Aziizi" w:date="2021-11-13T12:04:00Z"/>
          <w:lang w:val="id-ID"/>
        </w:rPr>
      </w:pPr>
      <w:del w:id="7613" w:author="Rafi Aziizi" w:date="2021-11-13T12:19:00Z">
        <w:r>
          <w:rPr>
            <w:noProof/>
          </w:rPr>
          <w:pict w14:anchorId="03CC9DAB">
            <v:shape id="Text Box 91" o:spid="_x0000_s2144" type="#_x0000_t202" style="position:absolute;left:0;text-align:left;margin-left:1.5pt;margin-top:291.25pt;width:396.8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E51900" w:rsidRPr="004A4934" w:rsidRDefault="00E51900" w:rsidP="00EE4F66">
                    <w:pPr>
                      <w:pStyle w:val="Caption"/>
                      <w:jc w:val="center"/>
                      <w:rPr>
                        <w:noProof/>
                        <w:sz w:val="24"/>
                        <w:szCs w:val="24"/>
                      </w:rPr>
                    </w:pPr>
                    <w:r>
                      <w:t xml:space="preserve">Gambar 3. </w:t>
                    </w:r>
                    <w:ins w:id="7614" w:author="chaniaayulestari@outlook.com" w:date="2021-11-13T13:45:00Z">
                      <w:r>
                        <w:fldChar w:fldCharType="begin"/>
                      </w:r>
                      <w:r>
                        <w:instrText xml:space="preserve"> SEQ Gambar_3. \* ARABIC </w:instrText>
                      </w:r>
                    </w:ins>
                    <w:r>
                      <w:fldChar w:fldCharType="separate"/>
                    </w:r>
                    <w:ins w:id="7615" w:author="chaniaayulestari@outlook.com" w:date="2021-11-13T13:45:00Z">
                      <w:r>
                        <w:rPr>
                          <w:noProof/>
                        </w:rPr>
                        <w:t>16</w:t>
                      </w:r>
                      <w:r>
                        <w:fldChar w:fldCharType="end"/>
                      </w:r>
                    </w:ins>
                    <w:del w:id="76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224DD9" w:rsidRDefault="00224DD9"/>
                  <w:p w14:paraId="302FC3FA" w14:textId="7FB2D909" w:rsidR="00E51900" w:rsidRPr="004A4934" w:rsidRDefault="00E51900" w:rsidP="00EE4F66">
                    <w:pPr>
                      <w:pStyle w:val="Caption"/>
                      <w:jc w:val="center"/>
                      <w:rPr>
                        <w:noProof/>
                        <w:sz w:val="24"/>
                        <w:szCs w:val="24"/>
                      </w:rPr>
                    </w:pPr>
                    <w:r>
                      <w:t xml:space="preserve">Gambar 3. </w:t>
                    </w:r>
                    <w:ins w:id="7617" w:author="chaniaayulestari@outlook.com" w:date="2021-11-13T13:45:00Z">
                      <w:r>
                        <w:fldChar w:fldCharType="begin"/>
                      </w:r>
                      <w:r>
                        <w:instrText xml:space="preserve"> SEQ Gambar_3. \* ARABIC </w:instrText>
                      </w:r>
                    </w:ins>
                    <w:r>
                      <w:fldChar w:fldCharType="separate"/>
                    </w:r>
                    <w:ins w:id="7618" w:author="chaniaayulestari@outlook.com" w:date="2021-11-13T13:45:00Z">
                      <w:r>
                        <w:rPr>
                          <w:noProof/>
                        </w:rPr>
                        <w:t>16</w:t>
                      </w:r>
                      <w:r>
                        <w:fldChar w:fldCharType="end"/>
                      </w:r>
                    </w:ins>
                    <w:del w:id="76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7620" w:author="Rafi Aziizi" w:date="2021-11-13T11:38:00Z">
        <w:r w:rsidR="00EE4F66" w:rsidDel="00FF5489">
          <w:rPr>
            <w:noProof/>
          </w:rPr>
          <w:drawing>
            <wp:anchor distT="0" distB="0" distL="114300" distR="114300" simplePos="0" relativeHeight="251470848" behindDoc="1" locked="0" layoutInCell="1" allowOverlap="1" wp14:anchorId="482B0673" wp14:editId="1F86428E">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7621" w:author="Rafi Aziizi" w:date="2021-11-13T12:04:00Z"/>
          <w:lang w:val="id-ID"/>
        </w:rPr>
      </w:pPr>
    </w:p>
    <w:p w14:paraId="46741EBC" w14:textId="7A2DAADB" w:rsidR="00EE4F66" w:rsidDel="004822D0" w:rsidRDefault="00EE4F66">
      <w:pPr>
        <w:rPr>
          <w:del w:id="7622" w:author="Rafi Aziizi" w:date="2021-11-13T12:04:00Z"/>
          <w:lang w:val="id-ID"/>
        </w:rPr>
      </w:pPr>
    </w:p>
    <w:p w14:paraId="7DDB44A0" w14:textId="45007AA9" w:rsidR="00EE4F66" w:rsidDel="004822D0" w:rsidRDefault="00EE4F66">
      <w:pPr>
        <w:rPr>
          <w:del w:id="7623" w:author="Rafi Aziizi" w:date="2021-11-13T12:04:00Z"/>
          <w:lang w:val="id-ID"/>
        </w:rPr>
      </w:pPr>
    </w:p>
    <w:p w14:paraId="6065BC44" w14:textId="3E6E7CD6" w:rsidR="00EE4F66" w:rsidDel="004822D0" w:rsidRDefault="00EE4F66">
      <w:pPr>
        <w:rPr>
          <w:del w:id="7624" w:author="Rafi Aziizi" w:date="2021-11-13T12:04:00Z"/>
          <w:lang w:val="id-ID"/>
        </w:rPr>
      </w:pPr>
    </w:p>
    <w:p w14:paraId="6E2FFE16" w14:textId="2FB7F69C" w:rsidR="00EE4F66" w:rsidDel="004822D0" w:rsidRDefault="00EE4F66">
      <w:pPr>
        <w:rPr>
          <w:del w:id="7625" w:author="Rafi Aziizi" w:date="2021-11-13T12:04:00Z"/>
          <w:lang w:val="id-ID"/>
        </w:rPr>
      </w:pPr>
    </w:p>
    <w:p w14:paraId="4F233DD8" w14:textId="3F7C827B" w:rsidR="00EE4F66" w:rsidDel="004822D0" w:rsidRDefault="00EE4F66">
      <w:pPr>
        <w:rPr>
          <w:del w:id="7626" w:author="Rafi Aziizi" w:date="2021-11-13T12:04:00Z"/>
          <w:lang w:val="id-ID"/>
        </w:rPr>
      </w:pPr>
    </w:p>
    <w:p w14:paraId="5C5E704A" w14:textId="26A69149" w:rsidR="00EE4F66" w:rsidDel="004822D0" w:rsidRDefault="00EE4F66">
      <w:pPr>
        <w:rPr>
          <w:del w:id="7627" w:author="Rafi Aziizi" w:date="2021-11-13T12:04:00Z"/>
          <w:lang w:val="id-ID"/>
        </w:rPr>
      </w:pPr>
    </w:p>
    <w:p w14:paraId="6A65847A" w14:textId="5F2066DF" w:rsidR="00A2766B" w:rsidDel="004822D0" w:rsidRDefault="00A2766B">
      <w:pPr>
        <w:rPr>
          <w:del w:id="7628" w:author="Rafi Aziizi" w:date="2021-11-13T12:04:00Z"/>
          <w:lang w:val="id-ID"/>
        </w:rPr>
      </w:pPr>
    </w:p>
    <w:p w14:paraId="063AA0AD" w14:textId="7917728B" w:rsidR="00EE4F66" w:rsidDel="004822D0" w:rsidRDefault="00EE4F66">
      <w:pPr>
        <w:rPr>
          <w:del w:id="7629" w:author="Rafi Aziizi" w:date="2021-11-13T12:04:00Z"/>
          <w:lang w:val="id-ID"/>
        </w:rPr>
      </w:pPr>
    </w:p>
    <w:p w14:paraId="5A53DC40" w14:textId="1392302A" w:rsidR="00EE4F66" w:rsidDel="004822D0" w:rsidRDefault="00EE4F66">
      <w:pPr>
        <w:rPr>
          <w:del w:id="7630" w:author="Rafi Aziizi" w:date="2021-11-13T12:04:00Z"/>
          <w:lang w:val="id-ID"/>
        </w:rPr>
      </w:pPr>
    </w:p>
    <w:p w14:paraId="422F76C9" w14:textId="6A4E83DC" w:rsidR="00EE4F66" w:rsidDel="004822D0" w:rsidRDefault="00EE4F66">
      <w:pPr>
        <w:rPr>
          <w:del w:id="7631" w:author="Rafi Aziizi" w:date="2021-11-13T12:04:00Z"/>
          <w:lang w:val="id-ID"/>
        </w:rPr>
      </w:pPr>
    </w:p>
    <w:p w14:paraId="632CE7EC" w14:textId="61258F7F" w:rsidR="00EE4F66" w:rsidDel="004822D0" w:rsidRDefault="00EE4F66">
      <w:pPr>
        <w:rPr>
          <w:del w:id="7632" w:author="Rafi Aziizi" w:date="2021-11-13T12:04:00Z"/>
          <w:lang w:val="id-ID"/>
        </w:rPr>
      </w:pPr>
    </w:p>
    <w:p w14:paraId="0676FB36" w14:textId="5FCCCD92" w:rsidR="00EE4F66" w:rsidDel="00FE2102" w:rsidRDefault="00EE4F66">
      <w:pPr>
        <w:rPr>
          <w:del w:id="7633" w:author="chaniaayulestari@outlook.com" w:date="2021-11-12T16:36:00Z"/>
          <w:lang w:val="id-ID"/>
        </w:rPr>
      </w:pPr>
    </w:p>
    <w:p w14:paraId="35131811" w14:textId="4EF754D9" w:rsidR="00EE4F66" w:rsidRPr="004A229B" w:rsidDel="00FE2102" w:rsidRDefault="00EE4F66">
      <w:pPr>
        <w:rPr>
          <w:del w:id="7634"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7635" w:author="Rafi Aziizi" w:date="2021-11-13T12:11:00Z"/>
          <w:lang w:val="id-ID"/>
        </w:rPr>
        <w:pPrChange w:id="7636" w:author="Rafi Aziizi" w:date="2021-11-13T12:15:00Z">
          <w:pPr>
            <w:pStyle w:val="ListParagraph"/>
            <w:numPr>
              <w:numId w:val="42"/>
            </w:numPr>
            <w:ind w:left="426" w:hanging="360"/>
          </w:pPr>
        </w:pPrChange>
      </w:pPr>
      <w:del w:id="7637" w:author="Rafi Aziizi" w:date="2021-11-13T12:11:00Z">
        <w:r w:rsidDel="004822D0">
          <w:delText>Laporan Absen</w:delText>
        </w:r>
      </w:del>
    </w:p>
    <w:p w14:paraId="3CA2BB00" w14:textId="61ED5B42" w:rsidR="0083024D" w:rsidRPr="00EE4F66" w:rsidDel="004822D0" w:rsidRDefault="0083024D">
      <w:pPr>
        <w:rPr>
          <w:del w:id="7638" w:author="Rafi Aziizi" w:date="2021-11-13T12:05:00Z"/>
        </w:rPr>
        <w:pPrChange w:id="7639" w:author="Rafi Aziizi" w:date="2021-11-13T12:15:00Z">
          <w:pPr>
            <w:ind w:firstLine="426"/>
          </w:pPr>
        </w:pPrChange>
      </w:pPr>
      <w:del w:id="7640"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7641" w:author="chaniaayulestari@outlook.com" w:date="2021-11-12T16:37:00Z"/>
          <w:lang w:val="id-ID"/>
        </w:rPr>
      </w:pPr>
    </w:p>
    <w:p w14:paraId="2A71F879" w14:textId="7A1E656C" w:rsidR="00EE4F66" w:rsidDel="00FE2102" w:rsidRDefault="00EE4F66">
      <w:pPr>
        <w:rPr>
          <w:del w:id="7642" w:author="chaniaayulestari@outlook.com" w:date="2021-11-12T16:37:00Z"/>
          <w:lang w:val="id-ID"/>
        </w:rPr>
      </w:pPr>
    </w:p>
    <w:p w14:paraId="0AAA742B" w14:textId="7B25E036" w:rsidR="00EE4F66" w:rsidDel="00FE2102" w:rsidRDefault="00EE4F66">
      <w:pPr>
        <w:rPr>
          <w:del w:id="7643" w:author="chaniaayulestari@outlook.com" w:date="2021-11-12T16:37:00Z"/>
          <w:lang w:val="id-ID"/>
        </w:rPr>
      </w:pPr>
    </w:p>
    <w:p w14:paraId="0E187D72" w14:textId="77176649" w:rsidR="00EE4F66" w:rsidDel="00FE2102" w:rsidRDefault="00EE4F66">
      <w:pPr>
        <w:rPr>
          <w:del w:id="7644" w:author="chaniaayulestari@outlook.com" w:date="2021-11-12T16:37:00Z"/>
          <w:lang w:val="id-ID"/>
        </w:rPr>
      </w:pPr>
    </w:p>
    <w:p w14:paraId="48031735" w14:textId="57BBE34C" w:rsidR="00EE4F66" w:rsidDel="00FE2102" w:rsidRDefault="00EE4F66">
      <w:pPr>
        <w:rPr>
          <w:del w:id="7645" w:author="chaniaayulestari@outlook.com" w:date="2021-11-12T16:37:00Z"/>
          <w:lang w:val="id-ID"/>
        </w:rPr>
      </w:pPr>
    </w:p>
    <w:p w14:paraId="05501F90" w14:textId="5E0BC049" w:rsidR="00EE4F66" w:rsidDel="00FE2102" w:rsidRDefault="00EE4F66">
      <w:pPr>
        <w:rPr>
          <w:del w:id="7646" w:author="chaniaayulestari@outlook.com" w:date="2021-11-12T16:37:00Z"/>
          <w:lang w:val="id-ID"/>
        </w:rPr>
      </w:pPr>
    </w:p>
    <w:p w14:paraId="030AE101" w14:textId="03DC9D05" w:rsidR="00EE4F66" w:rsidDel="00FE2102" w:rsidRDefault="00EE4F66">
      <w:pPr>
        <w:rPr>
          <w:del w:id="7647" w:author="chaniaayulestari@outlook.com" w:date="2021-11-12T16:37:00Z"/>
          <w:lang w:val="id-ID"/>
        </w:rPr>
      </w:pPr>
    </w:p>
    <w:p w14:paraId="7FDEF226" w14:textId="5EEEBA6E" w:rsidR="00EE4F66" w:rsidDel="004822D0" w:rsidRDefault="00F658E0">
      <w:pPr>
        <w:rPr>
          <w:del w:id="7648" w:author="Rafi Aziizi" w:date="2021-11-13T12:05:00Z"/>
          <w:lang w:val="id-ID"/>
        </w:rPr>
      </w:pPr>
      <w:del w:id="7649" w:author="Rafi Aziizi" w:date="2021-11-13T12:04:00Z">
        <w:r>
          <w:rPr>
            <w:noProof/>
          </w:rPr>
          <w:pict w14:anchorId="5EC5A243">
            <v:shape id="Text Box 92" o:spid="_x0000_s2143" type="#_x0000_t202" style="position:absolute;left:0;text-align:left;margin-left:1.5pt;margin-top:216.2pt;width:396.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E51900" w:rsidRPr="0080515E" w:rsidRDefault="00E51900" w:rsidP="00EE4F66">
                    <w:pPr>
                      <w:pStyle w:val="Caption"/>
                      <w:jc w:val="center"/>
                      <w:rPr>
                        <w:noProof/>
                        <w:sz w:val="24"/>
                        <w:szCs w:val="24"/>
                      </w:rPr>
                    </w:pPr>
                    <w:del w:id="765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224DD9" w:rsidRDefault="00224DD9"/>
                  <w:p w14:paraId="2057A619" w14:textId="6DF3A562" w:rsidR="00E51900" w:rsidRPr="0080515E" w:rsidRDefault="00E51900" w:rsidP="00EE4F66">
                    <w:pPr>
                      <w:pStyle w:val="Caption"/>
                      <w:jc w:val="center"/>
                      <w:rPr>
                        <w:noProof/>
                        <w:sz w:val="24"/>
                        <w:szCs w:val="24"/>
                      </w:rPr>
                    </w:pPr>
                    <w:del w:id="765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7652" w:author="Rafi Aziizi" w:date="2021-11-13T11:38:00Z">
        <w:r w:rsidR="00EE4F66" w:rsidDel="00FF5489">
          <w:rPr>
            <w:noProof/>
          </w:rPr>
          <w:drawing>
            <wp:anchor distT="0" distB="0" distL="114300" distR="114300" simplePos="0" relativeHeight="251474944" behindDoc="1" locked="0" layoutInCell="1" allowOverlap="1" wp14:anchorId="58DDCD4F" wp14:editId="7CB3F608">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7653" w:author="Rafi Aziizi" w:date="2021-11-13T12:05:00Z"/>
          <w:lang w:val="id-ID"/>
        </w:rPr>
      </w:pPr>
    </w:p>
    <w:p w14:paraId="1E97F741" w14:textId="090F07D5" w:rsidR="00EE4F66" w:rsidDel="004822D0" w:rsidRDefault="00EE4F66">
      <w:pPr>
        <w:rPr>
          <w:del w:id="7654" w:author="Rafi Aziizi" w:date="2021-11-13T12:05:00Z"/>
          <w:lang w:val="id-ID"/>
        </w:rPr>
      </w:pPr>
    </w:p>
    <w:p w14:paraId="4BBADB57" w14:textId="20AC2177" w:rsidR="00EE4F66" w:rsidDel="004822D0" w:rsidRDefault="00EE4F66">
      <w:pPr>
        <w:rPr>
          <w:del w:id="7655" w:author="Rafi Aziizi" w:date="2021-11-13T12:05:00Z"/>
          <w:lang w:val="id-ID"/>
        </w:rPr>
      </w:pPr>
    </w:p>
    <w:p w14:paraId="1C8D6F34" w14:textId="068C96B8" w:rsidR="00EE4F66" w:rsidDel="004822D0" w:rsidRDefault="00EE4F66">
      <w:pPr>
        <w:rPr>
          <w:del w:id="7656" w:author="Rafi Aziizi" w:date="2021-11-13T12:05:00Z"/>
          <w:lang w:val="id-ID"/>
        </w:rPr>
      </w:pPr>
    </w:p>
    <w:p w14:paraId="28199CF4" w14:textId="5A7EC511" w:rsidR="00EE4F66" w:rsidDel="004822D0" w:rsidRDefault="00EE4F66">
      <w:pPr>
        <w:rPr>
          <w:del w:id="7657" w:author="Rafi Aziizi" w:date="2021-11-13T12:05:00Z"/>
          <w:lang w:val="id-ID"/>
        </w:rPr>
      </w:pPr>
    </w:p>
    <w:p w14:paraId="17B4D9C6" w14:textId="4C5B0E2B" w:rsidR="00EE4F66" w:rsidDel="004822D0" w:rsidRDefault="00EE4F66">
      <w:pPr>
        <w:rPr>
          <w:del w:id="7658" w:author="Rafi Aziizi" w:date="2021-11-13T12:05:00Z"/>
          <w:lang w:val="id-ID"/>
        </w:rPr>
      </w:pPr>
    </w:p>
    <w:p w14:paraId="503518C2" w14:textId="5C3B5E29" w:rsidR="00EE4F66" w:rsidDel="004822D0" w:rsidRDefault="00EE4F66">
      <w:pPr>
        <w:rPr>
          <w:del w:id="7659" w:author="Rafi Aziizi" w:date="2021-11-13T12:05:00Z"/>
          <w:lang w:val="id-ID"/>
        </w:rPr>
      </w:pPr>
    </w:p>
    <w:p w14:paraId="4611511E" w14:textId="6C98433A" w:rsidR="00EE4F66" w:rsidDel="004822D0" w:rsidRDefault="00EE4F66">
      <w:pPr>
        <w:rPr>
          <w:del w:id="7660" w:author="Rafi Aziizi" w:date="2021-11-13T12:05:00Z"/>
          <w:lang w:val="id-ID"/>
        </w:rPr>
      </w:pPr>
    </w:p>
    <w:p w14:paraId="3CE64C9C" w14:textId="2857FD56" w:rsidR="00EE4F66" w:rsidDel="004822D0" w:rsidRDefault="00EE4F66">
      <w:pPr>
        <w:rPr>
          <w:del w:id="7661" w:author="Rafi Aziizi" w:date="2021-11-13T12:05:00Z"/>
          <w:lang w:val="id-ID"/>
        </w:rPr>
      </w:pPr>
    </w:p>
    <w:p w14:paraId="6F3EE50B" w14:textId="529E8A0F" w:rsidR="00EE4F66" w:rsidDel="004822D0" w:rsidRDefault="00EE4F66">
      <w:pPr>
        <w:rPr>
          <w:del w:id="7662" w:author="Rafi Aziizi" w:date="2021-11-13T12:05:00Z"/>
          <w:lang w:val="id-ID"/>
        </w:rPr>
        <w:pPrChange w:id="7663" w:author="Rafi Aziizi" w:date="2021-11-13T12:15:00Z">
          <w:pPr>
            <w:spacing w:line="240" w:lineRule="auto"/>
          </w:pPr>
        </w:pPrChange>
      </w:pPr>
    </w:p>
    <w:p w14:paraId="3EE22CD3" w14:textId="118F80D0" w:rsidR="00EE4F66" w:rsidRPr="00EE4F66" w:rsidDel="00E8612D" w:rsidRDefault="00EE4F66">
      <w:pPr>
        <w:rPr>
          <w:del w:id="7664" w:author="Rafi Aziizi" w:date="2021-11-13T12:15:00Z"/>
          <w:lang w:val="id-ID"/>
        </w:rPr>
        <w:pPrChange w:id="7665"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7666" w:author="Rafi Aziizi" w:date="2021-11-13T12:16:00Z"/>
          <w:lang w:val="id-ID"/>
        </w:rPr>
      </w:pPr>
      <w:del w:id="7667" w:author="Rafi Aziizi" w:date="2021-11-13T12:16:00Z">
        <w:r w:rsidDel="00E8612D">
          <w:delText>Laporan Riwayat Absen</w:delText>
        </w:r>
      </w:del>
    </w:p>
    <w:p w14:paraId="7568A21E" w14:textId="7B5C5E91" w:rsidR="00791945" w:rsidRPr="00EE4F66" w:rsidDel="00E8612D" w:rsidRDefault="00791945" w:rsidP="00EE4F66">
      <w:pPr>
        <w:ind w:firstLine="426"/>
        <w:rPr>
          <w:del w:id="7668" w:author="Rafi Aziizi" w:date="2021-11-13T12:16:00Z"/>
        </w:rPr>
      </w:pPr>
      <w:del w:id="7669"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7670" w:author="Rafi Aziizi" w:date="2021-11-13T12:05:00Z"/>
        </w:rPr>
      </w:pPr>
      <w:del w:id="7671" w:author="Rafi Aziizi" w:date="2021-11-13T11:38:00Z">
        <w:r w:rsidDel="00FF5489">
          <w:rPr>
            <w:noProof/>
          </w:rPr>
          <w:drawing>
            <wp:inline distT="0" distB="0" distL="0" distR="0" wp14:anchorId="508A8965" wp14:editId="1EF296CE">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7672" w:author="Rafi Aziizi" w:date="2021-11-13T12:05:00Z"/>
          <w:i w:val="0"/>
          <w:iCs w:val="0"/>
          <w:lang w:val="id-ID"/>
        </w:rPr>
      </w:pPr>
      <w:del w:id="7673" w:author="Rafi Aziizi" w:date="2021-11-13T12:05:00Z">
        <w:r w:rsidDel="004822D0">
          <w:delText xml:space="preserve">Gambar 3. </w:delText>
        </w:r>
        <w:r w:rsidDel="004822D0">
          <w:rPr>
            <w:i w:val="0"/>
            <w:iCs w:val="0"/>
          </w:rPr>
          <w:fldChar w:fldCharType="begin"/>
        </w:r>
        <w:r w:rsidRPr="006A1DDD" w:rsidDel="004822D0">
          <w:rPr>
            <w:rPrChange w:id="7674" w:author="chaniaayulestari@outlook.com" w:date="2021-11-13T20:47:00Z">
              <w:rPr/>
            </w:rPrChange>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7675" w:author="Rafi Aziizi" w:date="2021-11-13T12:16:00Z"/>
          <w:lang w:val="id-ID"/>
        </w:rPr>
      </w:pPr>
      <w:del w:id="7676"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7677" w:author="Rafi Aziizi" w:date="2021-11-13T12:16:00Z"/>
        </w:rPr>
      </w:pPr>
      <w:del w:id="7678"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F658E0" w:rsidP="00FF7610">
      <w:pPr>
        <w:rPr>
          <w:del w:id="7679" w:author="Rafi Aziizi" w:date="2021-11-13T12:05:00Z"/>
          <w:lang w:val="id-ID"/>
        </w:rPr>
      </w:pPr>
      <w:del w:id="7680" w:author="Rafi Aziizi" w:date="2021-11-13T12:05:00Z">
        <w:r>
          <w:rPr>
            <w:noProof/>
          </w:rPr>
          <w:pict w14:anchorId="49C5E2F0">
            <v:shape id="Text Box 93" o:spid="_x0000_s2142" type="#_x0000_t202" style="position:absolute;left:0;text-align:left;margin-left:1.5pt;margin-top:210.45pt;width:396.8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E51900" w:rsidRPr="00361050" w:rsidRDefault="00E51900">
                    <w:pPr>
                      <w:pStyle w:val="Caption"/>
                      <w:rPr>
                        <w:noProof/>
                        <w:sz w:val="24"/>
                        <w:szCs w:val="24"/>
                      </w:rPr>
                      <w:pPrChange w:id="7681" w:author="Rafi Aziizi" w:date="2021-11-13T12:05:00Z">
                        <w:pPr>
                          <w:pStyle w:val="Caption"/>
                          <w:jc w:val="center"/>
                        </w:pPr>
                      </w:pPrChange>
                    </w:pPr>
                    <w:del w:id="7682"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224DD9" w:rsidRDefault="00224DD9"/>
                  <w:p w14:paraId="515C6AB3" w14:textId="7E26AC7F" w:rsidR="00E51900" w:rsidRPr="00361050" w:rsidRDefault="00E51900">
                    <w:pPr>
                      <w:pStyle w:val="Caption"/>
                      <w:rPr>
                        <w:noProof/>
                        <w:sz w:val="24"/>
                        <w:szCs w:val="24"/>
                      </w:rPr>
                      <w:pPrChange w:id="7683" w:author="Rafi Aziizi" w:date="2021-11-13T12:05:00Z">
                        <w:pPr>
                          <w:pStyle w:val="Caption"/>
                          <w:jc w:val="center"/>
                        </w:pPr>
                      </w:pPrChange>
                    </w:pPr>
                    <w:del w:id="7684"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7685" w:author="Rafi Aziizi" w:date="2021-11-13T11:38:00Z">
        <w:r w:rsidR="00EE4F66" w:rsidDel="00FF5489">
          <w:rPr>
            <w:noProof/>
          </w:rPr>
          <w:drawing>
            <wp:anchor distT="0" distB="0" distL="114300" distR="114300" simplePos="0" relativeHeight="251491328" behindDoc="1" locked="0" layoutInCell="1" allowOverlap="1" wp14:anchorId="6A3B86B1" wp14:editId="5B902717">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7686" w:author="Rafi Aziizi" w:date="2021-11-13T12:05:00Z"/>
          <w:lang w:val="id-ID"/>
        </w:rPr>
      </w:pPr>
    </w:p>
    <w:p w14:paraId="2FACE189" w14:textId="0B3FAA18" w:rsidR="00EE4F66" w:rsidDel="004822D0" w:rsidRDefault="00EE4F66" w:rsidP="00605993">
      <w:pPr>
        <w:rPr>
          <w:del w:id="7687" w:author="Rafi Aziizi" w:date="2021-11-13T12:05:00Z"/>
          <w:lang w:val="id-ID"/>
        </w:rPr>
      </w:pPr>
    </w:p>
    <w:p w14:paraId="5864D0C9" w14:textId="246D0967" w:rsidR="00EE4F66" w:rsidDel="004822D0" w:rsidRDefault="00EE4F66" w:rsidP="00605993">
      <w:pPr>
        <w:rPr>
          <w:del w:id="7688" w:author="Rafi Aziizi" w:date="2021-11-13T12:05:00Z"/>
          <w:lang w:val="id-ID"/>
        </w:rPr>
      </w:pPr>
    </w:p>
    <w:p w14:paraId="60FD7E53" w14:textId="060E6E1E" w:rsidR="00EE4F66" w:rsidDel="004822D0" w:rsidRDefault="00EE4F66" w:rsidP="00605993">
      <w:pPr>
        <w:rPr>
          <w:del w:id="7689" w:author="Rafi Aziizi" w:date="2021-11-13T12:05:00Z"/>
          <w:lang w:val="id-ID"/>
        </w:rPr>
      </w:pPr>
    </w:p>
    <w:p w14:paraId="032C761D" w14:textId="72A32320" w:rsidR="00EE4F66" w:rsidDel="004822D0" w:rsidRDefault="00EE4F66" w:rsidP="00605993">
      <w:pPr>
        <w:rPr>
          <w:del w:id="7690" w:author="Rafi Aziizi" w:date="2021-11-13T12:05:00Z"/>
          <w:lang w:val="id-ID"/>
        </w:rPr>
      </w:pPr>
    </w:p>
    <w:p w14:paraId="52CE099C" w14:textId="77878599" w:rsidR="00EE4F66" w:rsidDel="004822D0" w:rsidRDefault="00EE4F66" w:rsidP="00605993">
      <w:pPr>
        <w:rPr>
          <w:del w:id="7691" w:author="Rafi Aziizi" w:date="2021-11-13T12:05:00Z"/>
          <w:lang w:val="id-ID"/>
        </w:rPr>
      </w:pPr>
    </w:p>
    <w:p w14:paraId="2F07B97F" w14:textId="251D2BE8" w:rsidR="00EE4F66" w:rsidDel="004822D0" w:rsidRDefault="00EE4F66" w:rsidP="00605993">
      <w:pPr>
        <w:rPr>
          <w:del w:id="7692" w:author="Rafi Aziizi" w:date="2021-11-13T12:05:00Z"/>
          <w:lang w:val="id-ID"/>
        </w:rPr>
      </w:pPr>
    </w:p>
    <w:p w14:paraId="56F23C17" w14:textId="6B2A175B" w:rsidR="00EE4F66" w:rsidDel="004822D0" w:rsidRDefault="00EE4F66" w:rsidP="00605993">
      <w:pPr>
        <w:rPr>
          <w:del w:id="7693" w:author="Rafi Aziizi" w:date="2021-11-13T12:05:00Z"/>
          <w:lang w:val="id-ID"/>
        </w:rPr>
      </w:pPr>
    </w:p>
    <w:p w14:paraId="395AAC9F" w14:textId="48CEE11D" w:rsidR="00EE4F66" w:rsidDel="004822D0" w:rsidRDefault="00EE4F66" w:rsidP="00605993">
      <w:pPr>
        <w:rPr>
          <w:del w:id="7694" w:author="Rafi Aziizi" w:date="2021-11-13T12:05:00Z"/>
          <w:lang w:val="id-ID"/>
        </w:rPr>
      </w:pPr>
    </w:p>
    <w:p w14:paraId="361B2D13" w14:textId="439EF478" w:rsidR="00EE4F66" w:rsidRPr="00605993" w:rsidDel="004822D0" w:rsidRDefault="00EE4F66" w:rsidP="00605993">
      <w:pPr>
        <w:rPr>
          <w:del w:id="7695"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7696" w:author="Rafi Aziizi" w:date="2021-11-13T12:22:00Z">
            <w:rPr>
              <w:lang w:val="id-ID"/>
            </w:rPr>
          </w:rPrChange>
        </w:rPr>
      </w:pPr>
      <w:r w:rsidRPr="00AB33B3">
        <w:rPr>
          <w:b/>
          <w:bCs/>
          <w:rPrChange w:id="7697" w:author="Rafi Aziizi" w:date="2021-11-13T12:22:00Z">
            <w:rPr/>
          </w:rPrChange>
        </w:rPr>
        <w:t>Notifikasi Siswa Bermasalah</w:t>
      </w:r>
    </w:p>
    <w:p w14:paraId="521E4567" w14:textId="48B21634" w:rsidR="00FF7610" w:rsidRPr="0092786F" w:rsidDel="000477A6" w:rsidRDefault="00FF7610" w:rsidP="00FF7610">
      <w:pPr>
        <w:ind w:firstLine="426"/>
        <w:rPr>
          <w:ins w:id="7698" w:author="chaniaayulestari@outlook.com" w:date="2021-11-12T16:37:00Z"/>
          <w:del w:id="7699" w:author="Rafi Aziizi" w:date="2021-11-12T18:25:00Z"/>
          <w:rPrChange w:id="7700" w:author=" " w:date="2021-11-14T06:38:00Z">
            <w:rPr>
              <w:ins w:id="7701" w:author="chaniaayulestari@outlook.com" w:date="2021-11-12T16:37:00Z"/>
              <w:del w:id="7702" w:author="Rafi Aziizi" w:date="2021-11-12T18:25:00Z"/>
              <w:lang w:val="id-ID"/>
            </w:rPr>
          </w:rPrChange>
        </w:rPr>
      </w:pPr>
      <w:r w:rsidRPr="00FF7610">
        <w:rPr>
          <w:i/>
        </w:rPr>
        <w:lastRenderedPageBreak/>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ins w:id="7703" w:author=" " w:date="2021-11-14T06:38:00Z">
        <w:r w:rsidR="0092786F">
          <w:t xml:space="preserve"> 3.51</w:t>
        </w:r>
      </w:ins>
    </w:p>
    <w:p w14:paraId="794419E1" w14:textId="77777777" w:rsidR="00FE2102" w:rsidRPr="00FF7610" w:rsidRDefault="00FE2102">
      <w:pPr>
        <w:ind w:firstLine="426"/>
        <w:rPr>
          <w:lang w:val="id-ID"/>
        </w:rPr>
      </w:pPr>
    </w:p>
    <w:p w14:paraId="30F9C457" w14:textId="5A9E7D7E" w:rsidR="00EE4F66" w:rsidDel="00DF5A0B" w:rsidRDefault="00F658E0" w:rsidP="002040D9">
      <w:pPr>
        <w:pStyle w:val="ListParagraph"/>
        <w:numPr>
          <w:ilvl w:val="0"/>
          <w:numId w:val="117"/>
        </w:numPr>
        <w:ind w:left="426"/>
        <w:rPr>
          <w:del w:id="7704" w:author="Rafi Aziizi" w:date="2021-11-13T12:19:00Z"/>
          <w:b/>
          <w:bCs/>
        </w:rPr>
      </w:pPr>
      <w:del w:id="7705" w:author="chaniaayulestari@outlook.com" w:date="2021-11-13T20:51:00Z">
        <w:r w:rsidDel="006A1DDD">
          <w:pict w14:anchorId="408EED71">
            <v:shape id="_x0000_i1026" type="#_x0000_t75" style="width:396.45pt;height:.95pt">
              <v:imagedata croptop="-65520f" cropbottom="65520f"/>
            </v:shape>
          </w:pict>
        </w:r>
      </w:del>
      <w:ins w:id="7706" w:author="chaniaayulestari@outlook.com" w:date="2021-11-13T16:58:00Z">
        <w:del w:id="7707" w:author="Rafi Aziizi" w:date="2021-11-13T18:48:00Z">
          <w:r w:rsidR="00DF5A0B" w:rsidDel="0008241A">
            <w:rPr>
              <w:noProof/>
            </w:rPr>
            <w:drawing>
              <wp:inline distT="0" distB="0" distL="0" distR="0" wp14:anchorId="5ACBB748" wp14:editId="4438776B">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7708" w:author="Rafi Aziizi" w:date="2021-11-13T12:16:00Z">
        <w:del w:id="7709" w:author="chaniaayulestari@outlook.com" w:date="2021-11-13T14:40:00Z">
          <w:r w:rsidR="00E8612D" w:rsidRPr="002040D9" w:rsidDel="004D38D8">
            <w:rPr>
              <w:b/>
              <w:bCs/>
              <w:noProof/>
              <w:rPrChange w:id="7710" w:author="chaniaayulestari@outlook.com" w:date="2021-11-13T15:21:00Z">
                <w:rPr>
                  <w:noProof/>
                </w:rPr>
              </w:rPrChange>
            </w:rPr>
            <w:delText xml:space="preserve">Lihat </w:delText>
          </w:r>
        </w:del>
        <w:r w:rsidR="00E8612D" w:rsidRPr="002040D9">
          <w:rPr>
            <w:b/>
            <w:bCs/>
            <w:noProof/>
            <w:rPrChange w:id="7711" w:author="chaniaayulestari@outlook.com" w:date="2021-11-13T15:21:00Z">
              <w:rPr>
                <w:noProof/>
              </w:rPr>
            </w:rPrChange>
          </w:rPr>
          <w:t>Notifikasi</w:t>
        </w:r>
      </w:ins>
      <w:del w:id="7712" w:author="Rafi Aziizi" w:date="2021-11-13T12:19:00Z">
        <w:r>
          <w:rPr>
            <w:noProof/>
          </w:rPr>
          <w:pict w14:anchorId="24E6E794">
            <v:shape id="Text Box 94" o:spid="_x0000_s2140" type="#_x0000_t202" style="position:absolute;left:0;text-align:left;margin-left:1.5pt;margin-top:217.15pt;width:396.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fit-shape-to-text:t" inset="0,0,0,0">
                <w:txbxContent>
                  <w:p w14:paraId="3B64D05B" w14:textId="231A52EB" w:rsidR="00E51900" w:rsidRPr="00B727AB" w:rsidRDefault="00E51900" w:rsidP="00EE4F66">
                    <w:pPr>
                      <w:pStyle w:val="Caption"/>
                      <w:jc w:val="center"/>
                      <w:rPr>
                        <w:noProof/>
                        <w:sz w:val="24"/>
                        <w:szCs w:val="24"/>
                      </w:rPr>
                    </w:pPr>
                    <w:del w:id="7713"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224DD9" w:rsidRDefault="00224DD9"/>
                  <w:p w14:paraId="151DB7A2" w14:textId="20A5F3F9" w:rsidR="00E51900" w:rsidRPr="00B727AB" w:rsidRDefault="00E51900" w:rsidP="00EE4F66">
                    <w:pPr>
                      <w:pStyle w:val="Caption"/>
                      <w:jc w:val="center"/>
                      <w:rPr>
                        <w:noProof/>
                        <w:sz w:val="24"/>
                        <w:szCs w:val="24"/>
                      </w:rPr>
                    </w:pPr>
                    <w:del w:id="7714"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7715" w:author="Rafi Aziizi" w:date="2021-11-13T12:05:00Z">
        <w:r w:rsidR="00EE4F66" w:rsidRPr="002040D9" w:rsidDel="004822D0">
          <w:rPr>
            <w:b/>
            <w:bCs/>
            <w:noProof/>
            <w:rPrChange w:id="7716" w:author="chaniaayulestari@outlook.com" w:date="2021-11-13T15:21:00Z">
              <w:rPr>
                <w:noProof/>
              </w:rPr>
            </w:rPrChange>
          </w:rPr>
          <w:drawing>
            <wp:anchor distT="0" distB="0" distL="114300" distR="114300" simplePos="0" relativeHeight="251495424" behindDoc="1" locked="0" layoutInCell="1" allowOverlap="1" wp14:anchorId="3A6D654E" wp14:editId="454A2A7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7717" w:author="chaniaayulestari@outlook.com" w:date="2021-11-13T16:58:00Z"/>
          <w:b/>
          <w:bCs/>
          <w:rPrChange w:id="7718" w:author="chaniaayulestari@outlook.com" w:date="2021-11-13T15:21:00Z">
            <w:rPr>
              <w:ins w:id="7719" w:author="chaniaayulestari@outlook.com" w:date="2021-11-13T16:58:00Z"/>
              <w:lang w:val="id-ID"/>
            </w:rPr>
          </w:rPrChange>
        </w:rPr>
        <w:pPrChange w:id="7720" w:author="chaniaayulestari@outlook.com" w:date="2021-11-13T15:21:00Z">
          <w:pPr/>
        </w:pPrChange>
      </w:pPr>
    </w:p>
    <w:p w14:paraId="5EBBDC78" w14:textId="4DAA41E6" w:rsidR="00EE4F66" w:rsidRPr="0008241A" w:rsidDel="00DF5A0B" w:rsidRDefault="006A1DDD">
      <w:pPr>
        <w:ind w:left="66"/>
        <w:rPr>
          <w:del w:id="7721" w:author="Rafi Aziizi" w:date="2021-11-13T12:19:00Z"/>
          <w:lang w:val="id-ID"/>
        </w:rPr>
        <w:pPrChange w:id="7722" w:author="Rafi Aziizi" w:date="2021-11-13T18:48:00Z">
          <w:pPr>
            <w:pStyle w:val="ListParagraph"/>
            <w:ind w:left="426"/>
          </w:pPr>
        </w:pPrChange>
      </w:pPr>
      <w:ins w:id="7723" w:author="chaniaayulestari@outlook.com" w:date="2021-11-13T20:52:00Z">
        <w:r>
          <w:rPr>
            <w:noProof/>
          </w:rPr>
          <w:pict w14:anchorId="0C9B1FAF">
            <v:shape id="_x0000_s2246" type="#_x0000_t202" style="position:absolute;left:0;text-align:left;margin-left:2.95pt;margin-top:175.05pt;width:396.85pt;height:.05pt;z-index:251774464;mso-position-horizontal-relative:text;mso-position-vertical-relative:text" stroked="f">
              <v:textbox style="mso-next-textbox:#_x0000_s2246;mso-fit-shape-to-text:t" inset="0,0,0,0">
                <w:txbxContent>
                  <w:p w14:paraId="7A697867" w14:textId="6321401C" w:rsidR="006A1DDD" w:rsidRPr="00263FF8" w:rsidDel="00EA413A" w:rsidRDefault="006A1DDD" w:rsidP="00EA413A">
                    <w:pPr>
                      <w:pStyle w:val="Caption"/>
                      <w:jc w:val="center"/>
                      <w:rPr>
                        <w:del w:id="7724" w:author="chaniaayulestari@outlook.com" w:date="2021-11-13T20:57:00Z"/>
                        <w:noProof/>
                        <w:sz w:val="24"/>
                        <w:szCs w:val="24"/>
                      </w:rPr>
                      <w:pPrChange w:id="7725" w:author="chaniaayulestari@outlook.com" w:date="2021-11-13T20:57:00Z">
                        <w:pPr>
                          <w:ind w:left="66"/>
                        </w:pPr>
                      </w:pPrChange>
                    </w:pPr>
                    <w:bookmarkStart w:id="7726" w:name="_Toc87731486"/>
                    <w:ins w:id="7727" w:author="chaniaayulestari@outlook.com" w:date="2021-11-13T20:52:00Z">
                      <w:r>
                        <w:t xml:space="preserve">Gambar 3. </w:t>
                      </w:r>
                      <w:r>
                        <w:fldChar w:fldCharType="begin"/>
                      </w:r>
                      <w:r>
                        <w:instrText xml:space="preserve"> SEQ Gambar___3. \* ARABIC </w:instrText>
                      </w:r>
                    </w:ins>
                    <w:r>
                      <w:fldChar w:fldCharType="separate"/>
                    </w:r>
                    <w:ins w:id="7728" w:author="chaniaayulestari@outlook.com" w:date="2021-11-13T21:25:00Z">
                      <w:r w:rsidR="00B46735">
                        <w:rPr>
                          <w:noProof/>
                        </w:rPr>
                        <w:t>51</w:t>
                      </w:r>
                    </w:ins>
                    <w:ins w:id="7729" w:author="chaniaayulestari@outlook.com" w:date="2021-11-13T20:52:00Z">
                      <w:r>
                        <w:fldChar w:fldCharType="end"/>
                      </w:r>
                      <w:r>
                        <w:t xml:space="preserve"> </w:t>
                      </w:r>
                      <w:r w:rsidRPr="00972FDA">
                        <w:t xml:space="preserve">Sequence Diagram </w:t>
                      </w:r>
                      <w:r>
                        <w:t xml:space="preserve"> Notifikasi</w:t>
                      </w:r>
                    </w:ins>
                    <w:bookmarkEnd w:id="7726"/>
                  </w:p>
                  <w:p w14:paraId="3B3D029A" w14:textId="1300AEFA" w:rsidR="00224DD9" w:rsidDel="00EA413A" w:rsidRDefault="00224DD9" w:rsidP="00EA413A">
                    <w:pPr>
                      <w:pStyle w:val="Caption"/>
                      <w:jc w:val="center"/>
                      <w:rPr>
                        <w:del w:id="7730" w:author="chaniaayulestari@outlook.com" w:date="2021-11-13T20:57:00Z"/>
                      </w:rPr>
                      <w:pPrChange w:id="7731" w:author="chaniaayulestari@outlook.com" w:date="2021-11-13T20:57:00Z">
                        <w:pPr/>
                      </w:pPrChange>
                    </w:pPr>
                  </w:p>
                  <w:p w14:paraId="361B3AC4" w14:textId="30A55388" w:rsidR="006A1DDD" w:rsidRPr="00263FF8" w:rsidRDefault="006A1DDD" w:rsidP="00EA413A">
                    <w:pPr>
                      <w:pStyle w:val="Caption"/>
                      <w:jc w:val="center"/>
                      <w:rPr>
                        <w:noProof/>
                        <w:sz w:val="24"/>
                        <w:szCs w:val="24"/>
                      </w:rPr>
                      <w:pPrChange w:id="7732" w:author="chaniaayulestari@outlook.com" w:date="2021-11-13T20:57:00Z">
                        <w:pPr>
                          <w:ind w:left="66"/>
                        </w:pPr>
                      </w:pPrChange>
                    </w:pPr>
                  </w:p>
                </w:txbxContent>
              </v:textbox>
            </v:shape>
          </w:pict>
        </w:r>
      </w:ins>
      <w:ins w:id="7733" w:author="Rafi Aziizi" w:date="2021-11-13T18:48:00Z">
        <w:r w:rsidR="0008241A">
          <w:rPr>
            <w:noProof/>
          </w:rPr>
          <w:drawing>
            <wp:anchor distT="0" distB="0" distL="114300" distR="114300" simplePos="0" relativeHeight="251666432" behindDoc="1" locked="0" layoutInCell="1" allowOverlap="1" wp14:anchorId="572A1AB0" wp14:editId="494B4ACE">
              <wp:simplePos x="0" y="0"/>
              <wp:positionH relativeFrom="column">
                <wp:posOffset>37746</wp:posOffset>
              </wp:positionH>
              <wp:positionV relativeFrom="paragraph">
                <wp:posOffset>-3721</wp:posOffset>
              </wp:positionV>
              <wp:extent cx="5039995" cy="216916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2C3FDE0" w14:textId="1C0523FA" w:rsidR="00DF5A0B" w:rsidRDefault="00DF5A0B">
      <w:pPr>
        <w:ind w:left="66"/>
        <w:rPr>
          <w:ins w:id="7734" w:author="chaniaayulestari@outlook.com" w:date="2021-11-13T16:58:00Z"/>
          <w:lang w:val="id-ID"/>
        </w:rPr>
        <w:pPrChange w:id="7735" w:author="Rafi Aziizi" w:date="2021-11-13T18:48:00Z">
          <w:pPr>
            <w:pStyle w:val="ListParagraph"/>
            <w:ind w:left="426"/>
          </w:pPr>
        </w:pPrChange>
      </w:pPr>
    </w:p>
    <w:p w14:paraId="0C41EAD1" w14:textId="7543F0A0" w:rsidR="00DF5A0B" w:rsidDel="006A1DDD" w:rsidRDefault="00F658E0">
      <w:pPr>
        <w:rPr>
          <w:del w:id="7736" w:author="Rafi Aziizi" w:date="2021-11-13T18:48:00Z"/>
        </w:rPr>
      </w:pPr>
      <w:ins w:id="7737" w:author="Rafi Aziizi" w:date="2021-11-13T18:48:00Z">
        <w:del w:id="7738" w:author="chaniaayulestari@outlook.com" w:date="2021-11-13T20:51:00Z">
          <w:r w:rsidDel="006A1DDD">
            <w:rPr>
              <w:noProof/>
            </w:rPr>
          </w:r>
        </w:del>
      </w:ins>
      <w:del w:id="7739" w:author="chaniaayulestari@outlook.com" w:date="2021-11-13T20:51:00Z">
        <w:r w:rsidDel="006A1DDD">
          <w:pict w14:anchorId="4C7FE1CE">
            <v:shape id="Text Box 525" o:spid="_x0000_s213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" stroked="f">
              <v:textbox style="mso-next-textbox:#Text Box 525;mso-fit-shape-to-text:t" inset="0,0,0,0">
                <w:txbxContent>
                  <w:p w14:paraId="0A8BAF26" w14:textId="7731C31C" w:rsidR="0008241A" w:rsidRPr="00FF2860" w:rsidRDefault="0008241A">
                    <w:pPr>
                      <w:pStyle w:val="Caption"/>
                      <w:jc w:val="center"/>
                      <w:rPr>
                        <w:noProof/>
                      </w:rPr>
                      <w:pPrChange w:id="7740" w:author="chaniaayulestari@outlook.com" w:date="2021-11-13T16:59:00Z">
                        <w:pPr>
                          <w:pStyle w:val="ListParagraph"/>
                          <w:numPr>
                            <w:numId w:val="117"/>
                          </w:numPr>
                          <w:ind w:left="426" w:hanging="360"/>
                        </w:pPr>
                      </w:pPrChange>
                    </w:pPr>
                  </w:p>
                  <w:p w14:paraId="2BCAEEEA" w14:textId="77777777" w:rsidR="00224DD9" w:rsidRDefault="00224DD9"/>
                  <w:p w14:paraId="41163ECC" w14:textId="233C63FF" w:rsidR="0008241A" w:rsidRPr="00FF2860" w:rsidRDefault="0008241A">
                    <w:pPr>
                      <w:pStyle w:val="Caption"/>
                      <w:jc w:val="center"/>
                      <w:rPr>
                        <w:noProof/>
                      </w:rPr>
                      <w:pPrChange w:id="7741"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RDefault="006A1DDD">
      <w:pPr>
        <w:rPr>
          <w:ins w:id="7742" w:author="chaniaayulestari@outlook.com" w:date="2021-11-13T20:52:00Z"/>
        </w:rPr>
      </w:pPr>
    </w:p>
    <w:p w14:paraId="6007D449" w14:textId="2767E3A4" w:rsidR="006A1DDD" w:rsidRDefault="006A1DDD">
      <w:pPr>
        <w:rPr>
          <w:ins w:id="7743" w:author="chaniaayulestari@outlook.com" w:date="2021-11-13T20:52:00Z"/>
        </w:rPr>
      </w:pPr>
    </w:p>
    <w:p w14:paraId="5794CC5D" w14:textId="0270F810" w:rsidR="006A1DDD" w:rsidRDefault="006A1DDD">
      <w:pPr>
        <w:rPr>
          <w:ins w:id="7744" w:author="chaniaayulestari@outlook.com" w:date="2021-11-13T20:52:00Z"/>
        </w:rPr>
      </w:pPr>
    </w:p>
    <w:p w14:paraId="42E91CFC" w14:textId="0409B89C" w:rsidR="006A1DDD" w:rsidRDefault="006A1DDD">
      <w:pPr>
        <w:rPr>
          <w:ins w:id="7745" w:author="chaniaayulestari@outlook.com" w:date="2021-11-13T20:52:00Z"/>
        </w:rPr>
      </w:pPr>
    </w:p>
    <w:p w14:paraId="03FBE09D" w14:textId="70E49364" w:rsidR="006A1DDD" w:rsidRDefault="006A1DDD">
      <w:pPr>
        <w:rPr>
          <w:ins w:id="7746" w:author="chaniaayulestari@outlook.com" w:date="2021-11-13T20:52:00Z"/>
        </w:rPr>
      </w:pPr>
    </w:p>
    <w:p w14:paraId="0BF7518D" w14:textId="2A004931" w:rsidR="006A1DDD" w:rsidRDefault="006A1DDD">
      <w:pPr>
        <w:rPr>
          <w:ins w:id="7747" w:author="chaniaayulestari@outlook.com" w:date="2021-11-13T20:52:00Z"/>
        </w:rPr>
      </w:pPr>
    </w:p>
    <w:p w14:paraId="6804B4C4" w14:textId="77777777" w:rsidR="006A1DDD" w:rsidRPr="0008241A" w:rsidRDefault="006A1DDD">
      <w:pPr>
        <w:rPr>
          <w:ins w:id="7748" w:author="chaniaayulestari@outlook.com" w:date="2021-11-13T20:52:00Z"/>
          <w:lang w:val="id-ID"/>
        </w:rPr>
        <w:pPrChange w:id="7749" w:author="Rafi Aziizi" w:date="2021-11-13T18:48:00Z">
          <w:pPr>
            <w:pStyle w:val="ListParagraph"/>
            <w:ind w:left="426"/>
          </w:pPr>
        </w:pPrChange>
      </w:pPr>
    </w:p>
    <w:p w14:paraId="618615A8" w14:textId="13CF9DF0" w:rsidR="00DF5A0B" w:rsidDel="006A1DDD" w:rsidRDefault="00DF5A0B">
      <w:pPr>
        <w:rPr>
          <w:del w:id="7750" w:author="Rafi Aziizi" w:date="2021-11-13T18:48:00Z"/>
          <w:lang w:val="id-ID"/>
        </w:rPr>
      </w:pPr>
    </w:p>
    <w:p w14:paraId="1EEAC473" w14:textId="77777777" w:rsidR="006A1DDD" w:rsidRPr="0008241A" w:rsidRDefault="006A1DDD">
      <w:pPr>
        <w:rPr>
          <w:ins w:id="7751" w:author="chaniaayulestari@outlook.com" w:date="2021-11-13T20:52:00Z"/>
          <w:lang w:val="id-ID"/>
        </w:rPr>
        <w:pPrChange w:id="7752" w:author="Rafi Aziizi" w:date="2021-11-13T18:48:00Z">
          <w:pPr>
            <w:pStyle w:val="ListParagraph"/>
            <w:ind w:left="426"/>
          </w:pPr>
        </w:pPrChange>
      </w:pPr>
    </w:p>
    <w:p w14:paraId="5D0DA99B" w14:textId="76302262" w:rsidR="00DF5A0B" w:rsidDel="0008241A" w:rsidRDefault="00DF5A0B">
      <w:pPr>
        <w:rPr>
          <w:ins w:id="7753" w:author="chaniaayulestari@outlook.com" w:date="2021-11-13T16:58:00Z"/>
          <w:del w:id="7754" w:author="Rafi Aziizi" w:date="2021-11-13T18:48:00Z"/>
          <w:lang w:val="id-ID"/>
        </w:rPr>
        <w:pPrChange w:id="7755" w:author="Rafi Aziizi" w:date="2021-11-13T18:48:00Z">
          <w:pPr>
            <w:pStyle w:val="ListParagraph"/>
            <w:ind w:left="426"/>
          </w:pPr>
        </w:pPrChange>
      </w:pPr>
    </w:p>
    <w:p w14:paraId="111CDC07" w14:textId="2FA405C2" w:rsidR="00DF5A0B" w:rsidDel="0008241A" w:rsidRDefault="00DF5A0B">
      <w:pPr>
        <w:rPr>
          <w:ins w:id="7756" w:author="chaniaayulestari@outlook.com" w:date="2021-11-13T16:58:00Z"/>
          <w:del w:id="7757" w:author="Rafi Aziizi" w:date="2021-11-13T18:48:00Z"/>
          <w:lang w:val="id-ID"/>
        </w:rPr>
        <w:pPrChange w:id="7758" w:author="Rafi Aziizi" w:date="2021-11-13T18:48:00Z">
          <w:pPr>
            <w:pStyle w:val="ListParagraph"/>
            <w:ind w:left="426"/>
          </w:pPr>
        </w:pPrChange>
      </w:pPr>
    </w:p>
    <w:p w14:paraId="5DB1F5B1" w14:textId="427DBC91" w:rsidR="00DF5A0B" w:rsidDel="0008241A" w:rsidRDefault="00DF5A0B">
      <w:pPr>
        <w:rPr>
          <w:ins w:id="7759" w:author="chaniaayulestari@outlook.com" w:date="2021-11-13T16:58:00Z"/>
          <w:del w:id="7760" w:author="Rafi Aziizi" w:date="2021-11-13T18:48:00Z"/>
          <w:lang w:val="id-ID"/>
        </w:rPr>
        <w:pPrChange w:id="7761" w:author="Rafi Aziizi" w:date="2021-11-13T18:48:00Z">
          <w:pPr>
            <w:pStyle w:val="ListParagraph"/>
            <w:ind w:left="426"/>
          </w:pPr>
        </w:pPrChange>
      </w:pPr>
    </w:p>
    <w:p w14:paraId="0F822503" w14:textId="6CB7DF63" w:rsidR="00DF5A0B" w:rsidDel="0008241A" w:rsidRDefault="00DF5A0B">
      <w:pPr>
        <w:rPr>
          <w:ins w:id="7762" w:author="chaniaayulestari@outlook.com" w:date="2021-11-13T16:58:00Z"/>
          <w:del w:id="7763" w:author="Rafi Aziizi" w:date="2021-11-13T18:48:00Z"/>
          <w:lang w:val="id-ID"/>
        </w:rPr>
        <w:pPrChange w:id="7764" w:author="Rafi Aziizi" w:date="2021-11-13T18:48:00Z">
          <w:pPr>
            <w:pStyle w:val="ListParagraph"/>
            <w:ind w:left="426"/>
          </w:pPr>
        </w:pPrChange>
      </w:pPr>
    </w:p>
    <w:p w14:paraId="3E91F86B" w14:textId="6501DB90" w:rsidR="00DF5A0B" w:rsidRPr="00AB33B3" w:rsidDel="0008241A" w:rsidRDefault="00DF5A0B">
      <w:pPr>
        <w:rPr>
          <w:ins w:id="7765" w:author="chaniaayulestari@outlook.com" w:date="2021-11-13T16:58:00Z"/>
          <w:del w:id="7766" w:author="Rafi Aziizi" w:date="2021-11-13T18:48:00Z"/>
          <w:lang w:val="id-ID"/>
        </w:rPr>
      </w:pPr>
    </w:p>
    <w:p w14:paraId="3F509734" w14:textId="5393F2D0" w:rsidR="00EE4F66" w:rsidDel="00AB33B3" w:rsidRDefault="00EE4F66">
      <w:pPr>
        <w:rPr>
          <w:del w:id="7767" w:author="Rafi Aziizi" w:date="2021-11-13T12:19:00Z"/>
          <w:lang w:val="id-ID"/>
        </w:rPr>
      </w:pPr>
    </w:p>
    <w:p w14:paraId="22028756" w14:textId="2AF8425F" w:rsidR="00A2766B" w:rsidDel="00AB33B3" w:rsidRDefault="00A2766B">
      <w:pPr>
        <w:rPr>
          <w:del w:id="7768" w:author="Rafi Aziizi" w:date="2021-11-13T12:19:00Z"/>
          <w:lang w:val="id-ID"/>
        </w:rPr>
      </w:pPr>
    </w:p>
    <w:p w14:paraId="1116FE39" w14:textId="3FF14707" w:rsidR="00EE4F66" w:rsidDel="00AB33B3" w:rsidRDefault="00EE4F66">
      <w:pPr>
        <w:rPr>
          <w:del w:id="7769" w:author="Rafi Aziizi" w:date="2021-11-13T12:19:00Z"/>
          <w:lang w:val="id-ID"/>
        </w:rPr>
      </w:pPr>
    </w:p>
    <w:p w14:paraId="263EB0B6" w14:textId="3E1270B1" w:rsidR="00EE4F66" w:rsidDel="00AB33B3" w:rsidRDefault="00EE4F66">
      <w:pPr>
        <w:rPr>
          <w:del w:id="7770" w:author="Rafi Aziizi" w:date="2021-11-13T12:19:00Z"/>
          <w:lang w:val="id-ID"/>
        </w:rPr>
      </w:pPr>
    </w:p>
    <w:p w14:paraId="6479FB62" w14:textId="1544E424" w:rsidR="00EE4F66" w:rsidDel="00AB33B3" w:rsidRDefault="00EE4F66">
      <w:pPr>
        <w:rPr>
          <w:del w:id="7771" w:author="Rafi Aziizi" w:date="2021-11-13T12:19:00Z"/>
          <w:lang w:val="id-ID"/>
        </w:rPr>
      </w:pPr>
    </w:p>
    <w:p w14:paraId="0EF0EEE1" w14:textId="60F880A8" w:rsidR="00EE4F66" w:rsidDel="00AB33B3" w:rsidRDefault="00EE4F66">
      <w:pPr>
        <w:rPr>
          <w:del w:id="7772" w:author="Rafi Aziizi" w:date="2021-11-13T12:19:00Z"/>
          <w:lang w:val="id-ID"/>
        </w:rPr>
      </w:pPr>
    </w:p>
    <w:p w14:paraId="386CA511" w14:textId="089957AD" w:rsidR="00EE4F66" w:rsidDel="00AB33B3" w:rsidRDefault="00EE4F66">
      <w:pPr>
        <w:rPr>
          <w:del w:id="7773" w:author="Rafi Aziizi" w:date="2021-11-13T12:19:00Z"/>
          <w:lang w:val="id-ID"/>
        </w:rPr>
      </w:pPr>
    </w:p>
    <w:p w14:paraId="7DC52D75" w14:textId="48A62694" w:rsidR="00EE4F66" w:rsidDel="00AB33B3" w:rsidRDefault="00EE4F66">
      <w:pPr>
        <w:rPr>
          <w:del w:id="7774" w:author="Rafi Aziizi" w:date="2021-11-13T12:19:00Z"/>
          <w:lang w:val="id-ID"/>
        </w:rPr>
      </w:pPr>
    </w:p>
    <w:p w14:paraId="2922E916" w14:textId="77777777" w:rsidR="00EE4F66" w:rsidRPr="004A229B" w:rsidRDefault="00EE4F66">
      <w:pPr>
        <w:rPr>
          <w:lang w:val="id-ID"/>
        </w:rPr>
      </w:pPr>
    </w:p>
    <w:p w14:paraId="53BDFF45" w14:textId="3A6AC8CD" w:rsidR="00926DA8" w:rsidRDefault="00926DA8" w:rsidP="00C93BF7">
      <w:pPr>
        <w:pStyle w:val="Heading3"/>
        <w:numPr>
          <w:ilvl w:val="0"/>
          <w:numId w:val="9"/>
        </w:numPr>
        <w:tabs>
          <w:tab w:val="left" w:pos="851"/>
        </w:tabs>
        <w:ind w:left="426" w:hanging="426"/>
      </w:pPr>
      <w:bookmarkStart w:id="7775" w:name="_heading=h.1mrcu09"/>
      <w:bookmarkStart w:id="7776" w:name="_Toc80034251"/>
      <w:bookmarkStart w:id="7777" w:name="_Toc83115752"/>
      <w:bookmarkEnd w:id="7775"/>
      <w:r>
        <w:t>Class Diagram</w:t>
      </w:r>
      <w:bookmarkEnd w:id="7776"/>
      <w:bookmarkEnd w:id="7777"/>
    </w:p>
    <w:p w14:paraId="0DB69555" w14:textId="4D58ECE8" w:rsidR="004A229B" w:rsidRDefault="004A229B" w:rsidP="00EC4B61">
      <w:pPr>
        <w:ind w:firstLine="851"/>
      </w:pPr>
      <w:r>
        <w:t xml:space="preserve">Class Diagram ini </w:t>
      </w:r>
      <w:commentRangeStart w:id="7778"/>
      <w:r>
        <w:t>akan</w:t>
      </w:r>
      <w:commentRangeEnd w:id="7778"/>
      <w:r w:rsidR="00AF0DB5">
        <w:rPr>
          <w:rStyle w:val="CommentReference"/>
        </w:rPr>
        <w:commentReference w:id="7778"/>
      </w:r>
      <w:r>
        <w:t xml:space="preserve">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5B2AF5E3" w:rsidR="00EC4B61" w:rsidRDefault="00F658E0" w:rsidP="00A2766B">
      <w:pPr>
        <w:jc w:val="center"/>
      </w:pPr>
      <w:del w:id="7779" w:author="chaniaayulestari@outlook.com" w:date="2021-11-12T16:37:00Z">
        <w:r>
          <w:rPr>
            <w:noProof/>
          </w:rPr>
          <w:pict w14:anchorId="0A00C8FB">
            <v:shape id="Text Box 95" o:spid="_x0000_s2138" type="#_x0000_t202" style="position:absolute;left:0;text-align:left;margin-left:1.85pt;margin-top:529.55pt;width:396.8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fit-shape-to-text:t" inset="0,0,0,0">
                <w:txbxContent>
                  <w:p w14:paraId="0B732653" w14:textId="3E7DDA81" w:rsidR="00E51900" w:rsidRPr="00133A7E" w:rsidRDefault="00E51900" w:rsidP="00EE4F66">
                    <w:pPr>
                      <w:pStyle w:val="Caption"/>
                      <w:jc w:val="center"/>
                      <w:rPr>
                        <w:noProof/>
                        <w:sz w:val="24"/>
                        <w:szCs w:val="24"/>
                      </w:rPr>
                    </w:pPr>
                    <w:r>
                      <w:t xml:space="preserve">Gambar 3. </w:t>
                    </w:r>
                    <w:ins w:id="7780" w:author="chaniaayulestari@outlook.com" w:date="2021-11-13T13:45:00Z">
                      <w:r>
                        <w:fldChar w:fldCharType="begin"/>
                      </w:r>
                      <w:r>
                        <w:instrText xml:space="preserve"> SEQ Gambar_3. \* ARABIC </w:instrText>
                      </w:r>
                    </w:ins>
                    <w:r>
                      <w:fldChar w:fldCharType="separate"/>
                    </w:r>
                    <w:ins w:id="7781" w:author="chaniaayulestari@outlook.com" w:date="2021-11-13T13:45:00Z">
                      <w:r>
                        <w:rPr>
                          <w:noProof/>
                        </w:rPr>
                        <w:t>17</w:t>
                      </w:r>
                      <w:r>
                        <w:fldChar w:fldCharType="end"/>
                      </w:r>
                    </w:ins>
                    <w:del w:id="77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7783" w:author="chaniaayulestari@outlook.com" w:date="2021-11-12T16:37:00Z">
                      <w:r w:rsidDel="00FE2102">
                        <w:delText>kia Batujajar</w:delText>
                      </w:r>
                    </w:del>
                  </w:p>
                  <w:p w14:paraId="5B91EB55" w14:textId="77777777" w:rsidR="00224DD9" w:rsidRDefault="00224DD9"/>
                  <w:p w14:paraId="722D3243" w14:textId="07FE0A07" w:rsidR="00E51900" w:rsidRPr="00133A7E" w:rsidRDefault="00E51900" w:rsidP="00EE4F66">
                    <w:pPr>
                      <w:pStyle w:val="Caption"/>
                      <w:jc w:val="center"/>
                      <w:rPr>
                        <w:noProof/>
                        <w:sz w:val="24"/>
                        <w:szCs w:val="24"/>
                      </w:rPr>
                    </w:pPr>
                    <w:ins w:id="7784" w:author="chaniaayulestari@outlook.com" w:date="2021-11-13T15:09:00Z">
                      <w:r>
                        <w:t xml:space="preserve">Gambar 3. </w:t>
                      </w:r>
                      <w:r>
                        <w:fldChar w:fldCharType="begin"/>
                      </w:r>
                      <w:r>
                        <w:instrText xml:space="preserve"> SEQ Gambar__3. \* ARABIC </w:instrText>
                      </w:r>
                    </w:ins>
                    <w:r>
                      <w:fldChar w:fldCharType="separate"/>
                    </w:r>
                    <w:ins w:id="7785" w:author="chaniaayulestari@outlook.com" w:date="2021-11-13T19:48:00Z">
                      <w:r w:rsidR="00224DD9">
                        <w:rPr>
                          <w:noProof/>
                        </w:rPr>
                        <w:t>63</w:t>
                      </w:r>
                    </w:ins>
                    <w:ins w:id="7786" w:author="chaniaayulestari@outlook.com" w:date="2021-11-13T15:09:00Z">
                      <w:r>
                        <w:fldChar w:fldCharType="end"/>
                      </w:r>
                      <w:r>
                        <w:t xml:space="preserve"> Perancangan Antarmuka Registrasi</w:t>
                      </w:r>
                    </w:ins>
                    <w:r>
                      <w:t xml:space="preserve">Gambar 3. </w:t>
                    </w:r>
                    <w:ins w:id="7787" w:author="chaniaayulestari@outlook.com" w:date="2021-11-13T13:45:00Z">
                      <w:r>
                        <w:fldChar w:fldCharType="begin"/>
                      </w:r>
                      <w:r>
                        <w:instrText xml:space="preserve"> SEQ Gambar_3. \* ARABIC </w:instrText>
                      </w:r>
                    </w:ins>
                    <w:r>
                      <w:fldChar w:fldCharType="separate"/>
                    </w:r>
                    <w:ins w:id="7788" w:author="chaniaayulestari@outlook.com" w:date="2021-11-13T13:45:00Z">
                      <w:r>
                        <w:rPr>
                          <w:noProof/>
                        </w:rPr>
                        <w:t>17</w:t>
                      </w:r>
                      <w:r>
                        <w:fldChar w:fldCharType="end"/>
                      </w:r>
                    </w:ins>
                    <w:del w:id="77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7790" w:author="chaniaayulestari@outlook.com" w:date="2021-11-12T16:37:00Z">
                      <w:r w:rsidDel="00FE2102">
                        <w:delText>kia Batujajar</w:delText>
                      </w:r>
                    </w:del>
                  </w:p>
                </w:txbxContent>
              </v:textbox>
            </v:shape>
          </w:pict>
        </w:r>
      </w:del>
      <w:del w:id="7791" w:author="chaniaayulestari@outlook.com" w:date="2021-11-12T16:37:00Z">
        <w:r w:rsidR="00EE4F66" w:rsidDel="00FE2102">
          <w:rPr>
            <w:noProof/>
          </w:rPr>
          <w:drawing>
            <wp:inline distT="0" distB="0" distL="0" distR="0" wp14:anchorId="6FE6E12E" wp14:editId="6881902F">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7792" w:name="_heading=h.46r0co2"/>
      <w:bookmarkEnd w:id="7792"/>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7793" w:name="_heading=h.2lwamvv"/>
      <w:bookmarkStart w:id="7794" w:name="_Toc80034253"/>
      <w:bookmarkStart w:id="7795" w:name="_Toc83115753"/>
      <w:bookmarkEnd w:id="7793"/>
      <w:r>
        <w:t xml:space="preserve">Perancangan </w:t>
      </w:r>
      <w:bookmarkEnd w:id="7794"/>
      <w:bookmarkEnd w:id="7795"/>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7796" w:author="Rafi Aziizi" w:date="2021-11-12T10:56:00Z">
            <w:rPr>
              <w:b/>
              <w:bCs/>
              <w:highlight w:val="cyan"/>
            </w:rPr>
          </w:rPrChange>
        </w:rPr>
        <w:pPrChange w:id="7797" w:author="Rafi Aziizi" w:date="2021-11-12T10:56:00Z">
          <w:pPr>
            <w:pStyle w:val="ListParagraph"/>
            <w:numPr>
              <w:numId w:val="48"/>
            </w:numPr>
            <w:ind w:left="450" w:hanging="360"/>
          </w:pPr>
        </w:pPrChange>
      </w:pPr>
      <w:r w:rsidRPr="00331B6F">
        <w:rPr>
          <w:b/>
          <w:bCs/>
          <w:rPrChange w:id="7798" w:author="Rafi Aziizi" w:date="2021-11-12T10:56:00Z">
            <w:rPr>
              <w:b/>
              <w:bCs/>
              <w:highlight w:val="cyan"/>
            </w:rPr>
          </w:rPrChange>
        </w:rPr>
        <w:t>Tabel</w:t>
      </w:r>
      <w:r w:rsidRPr="00331B6F">
        <w:rPr>
          <w:b/>
          <w:bCs/>
          <w:shd w:val="clear" w:color="auto" w:fill="FFFFFF" w:themeFill="background1"/>
          <w:rPrChange w:id="7799" w:author="Rafi Aziizi" w:date="2021-11-12T10:56:00Z">
            <w:rPr>
              <w:b/>
              <w:bCs/>
              <w:highlight w:val="cyan"/>
            </w:rPr>
          </w:rPrChange>
        </w:rPr>
        <w:t xml:space="preserve"> RFID</w:t>
      </w:r>
    </w:p>
    <w:p w14:paraId="5F0F6C9E" w14:textId="32978F03" w:rsidR="009B575D" w:rsidRPr="00EB3EE8" w:rsidDel="00B01799" w:rsidRDefault="009B575D" w:rsidP="00EB3EE8">
      <w:pPr>
        <w:ind w:firstLine="450"/>
        <w:rPr>
          <w:del w:id="7800" w:author="chaniaayulestari@outlook.com" w:date="2021-11-13T14:15:00Z"/>
          <w:iCs/>
          <w:lang w:eastAsia="en-US"/>
        </w:rPr>
      </w:pPr>
      <w:r>
        <w:rPr>
          <w:iCs/>
        </w:rPr>
        <w:lastRenderedPageBreak/>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5EFE8B61" w:rsidR="00D77591" w:rsidRDefault="00D77591">
      <w:pPr>
        <w:ind w:firstLine="450"/>
        <w:pPrChange w:id="7801" w:author="chaniaayulestari@outlook.com" w:date="2021-11-13T14:15:00Z">
          <w:pPr>
            <w:pStyle w:val="Caption"/>
            <w:keepNext/>
            <w:jc w:val="center"/>
          </w:pPr>
        </w:pPrChange>
      </w:pPr>
      <w:del w:id="7802" w:author="chaniaayulestari@outlook.com" w:date="2021-11-13T13:38:00Z">
        <w:r w:rsidDel="001A4EEC">
          <w:delText xml:space="preserve">Table 3. </w:delText>
        </w:r>
        <w:r w:rsidR="006720D0" w:rsidDel="001A4EEC">
          <w:fldChar w:fldCharType="begin"/>
        </w:r>
        <w:r w:rsidR="006720D0" w:rsidRPr="00B01799" w:rsidDel="001A4EEC">
          <w:rPr>
            <w:rPrChange w:id="7803" w:author="chaniaayulestari@outlook.com" w:date="2021-11-13T14:14:00Z">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294C6431" w:rsidR="00B01799" w:rsidRDefault="00B01799">
      <w:pPr>
        <w:pStyle w:val="Caption"/>
        <w:keepNext/>
        <w:jc w:val="center"/>
        <w:rPr>
          <w:ins w:id="7804" w:author="chaniaayulestari@outlook.com" w:date="2021-11-13T14:14:00Z"/>
        </w:rPr>
        <w:pPrChange w:id="7805" w:author="chaniaayulestari@outlook.com" w:date="2021-11-13T14:14:00Z">
          <w:pPr/>
        </w:pPrChange>
      </w:pPr>
      <w:bookmarkStart w:id="7806" w:name="_Toc87762758"/>
      <w:ins w:id="7807" w:author="chaniaayulestari@outlook.com" w:date="2021-11-13T14:14:00Z">
        <w:r>
          <w:t xml:space="preserve">Tabel 3. </w:t>
        </w:r>
        <w:r>
          <w:fldChar w:fldCharType="begin"/>
        </w:r>
        <w:r>
          <w:instrText xml:space="preserve"> SEQ Tabel_3. \* ARABIC </w:instrText>
        </w:r>
      </w:ins>
      <w:r>
        <w:fldChar w:fldCharType="separate"/>
      </w:r>
      <w:ins w:id="7808" w:author="chaniaayulestari@outlook.com" w:date="2021-11-13T14:25:00Z">
        <w:r w:rsidR="00456266">
          <w:rPr>
            <w:noProof/>
          </w:rPr>
          <w:t>45</w:t>
        </w:r>
      </w:ins>
      <w:ins w:id="7809" w:author="chaniaayulestari@outlook.com" w:date="2021-11-13T14:14:00Z">
        <w:r>
          <w:fldChar w:fldCharType="end"/>
        </w:r>
        <w:r>
          <w:t xml:space="preserve"> Perancangan Tabel RFID</w:t>
        </w:r>
        <w:bookmarkEnd w:id="7806"/>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7810" w:author="Rafi Aziizi" w:date="2021-11-12T10:56:00Z">
            <w:rPr>
              <w:b/>
              <w:bCs/>
              <w:highlight w:val="cyan"/>
            </w:rPr>
          </w:rPrChange>
        </w:rPr>
      </w:pPr>
      <w:r w:rsidRPr="00331B6F">
        <w:rPr>
          <w:b/>
          <w:bCs/>
          <w:rPrChange w:id="7811" w:author="Rafi Aziizi" w:date="2021-11-12T10:56:00Z">
            <w:rPr>
              <w:b/>
              <w:bCs/>
              <w:highlight w:val="cyan"/>
            </w:rPr>
          </w:rPrChange>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7812" w:author="chaniaayulestari@outlook.com" w:date="2021-11-13T14:15:00Z"/>
        </w:rPr>
      </w:pPr>
      <w:del w:id="7813"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p>
    <w:p w14:paraId="177E2D19" w14:textId="1155CE2F" w:rsidR="00B01799" w:rsidRDefault="00B01799">
      <w:pPr>
        <w:pStyle w:val="Caption"/>
        <w:keepNext/>
        <w:jc w:val="center"/>
        <w:rPr>
          <w:ins w:id="7814" w:author="chaniaayulestari@outlook.com" w:date="2021-11-13T14:15:00Z"/>
        </w:rPr>
        <w:pPrChange w:id="7815" w:author="chaniaayulestari@outlook.com" w:date="2021-11-13T14:15:00Z">
          <w:pPr/>
        </w:pPrChange>
      </w:pPr>
      <w:bookmarkStart w:id="7816" w:name="_Toc87762759"/>
      <w:ins w:id="7817" w:author="chaniaayulestari@outlook.com" w:date="2021-11-13T14:15:00Z">
        <w:r>
          <w:t xml:space="preserve">Tabel 3. </w:t>
        </w:r>
        <w:r>
          <w:fldChar w:fldCharType="begin"/>
        </w:r>
        <w:r>
          <w:instrText xml:space="preserve"> SEQ Tabel_3. \* ARABIC </w:instrText>
        </w:r>
      </w:ins>
      <w:r>
        <w:fldChar w:fldCharType="separate"/>
      </w:r>
      <w:ins w:id="7818" w:author="chaniaayulestari@outlook.com" w:date="2021-11-13T14:25:00Z">
        <w:r w:rsidR="00456266">
          <w:rPr>
            <w:noProof/>
          </w:rPr>
          <w:t>46</w:t>
        </w:r>
      </w:ins>
      <w:ins w:id="7819" w:author="chaniaayulestari@outlook.com" w:date="2021-11-13T14:15:00Z">
        <w:r>
          <w:fldChar w:fldCharType="end"/>
        </w:r>
        <w:r>
          <w:t xml:space="preserve"> </w:t>
        </w:r>
        <w:r w:rsidRPr="006D6494">
          <w:t xml:space="preserve">Perancangan Tabel </w:t>
        </w:r>
        <w:r>
          <w:t>Siswa</w:t>
        </w:r>
        <w:bookmarkEnd w:id="7816"/>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7820" w:author="Rafi Aziizi" w:date="2021-11-12T10:56:00Z">
            <w:rPr>
              <w:b/>
              <w:bCs/>
              <w:highlight w:val="cyan"/>
            </w:rPr>
          </w:rPrChange>
        </w:rPr>
      </w:pPr>
      <w:r w:rsidRPr="00331B6F">
        <w:rPr>
          <w:b/>
          <w:bCs/>
          <w:rPrChange w:id="7821" w:author="Rafi Aziizi" w:date="2021-11-12T10:56:00Z">
            <w:rPr>
              <w:b/>
              <w:bCs/>
              <w:highlight w:val="cyan"/>
            </w:rPr>
          </w:rPrChange>
        </w:rPr>
        <w:t>Tabel Absen</w:t>
      </w:r>
    </w:p>
    <w:p w14:paraId="1927825F" w14:textId="2D23AA39" w:rsidR="009B575D" w:rsidDel="00B01799" w:rsidRDefault="009B575D" w:rsidP="009B575D">
      <w:pPr>
        <w:ind w:firstLine="450"/>
        <w:rPr>
          <w:del w:id="7822" w:author="chaniaayulestari@outlook.com" w:date="2021-11-13T14:15:00Z"/>
          <w:lang w:eastAsia="en-US"/>
        </w:rPr>
      </w:pPr>
      <w:r w:rsidRPr="009B575D">
        <w:lastRenderedPageBreak/>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7823" w:author="chaniaayulestari@outlook.com" w:date="2021-11-13T14:15:00Z">
          <w:pPr>
            <w:pStyle w:val="Caption"/>
            <w:keepNext/>
            <w:jc w:val="center"/>
          </w:pPr>
        </w:pPrChange>
      </w:pPr>
      <w:del w:id="7824"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55A3795C" w:rsidR="00B01799" w:rsidRDefault="00B01799">
      <w:pPr>
        <w:pStyle w:val="Caption"/>
        <w:keepNext/>
        <w:jc w:val="center"/>
        <w:rPr>
          <w:ins w:id="7825" w:author="chaniaayulestari@outlook.com" w:date="2021-11-13T14:15:00Z"/>
        </w:rPr>
        <w:pPrChange w:id="7826" w:author="chaniaayulestari@outlook.com" w:date="2021-11-13T14:16:00Z">
          <w:pPr/>
        </w:pPrChange>
      </w:pPr>
      <w:bookmarkStart w:id="7827" w:name="_Toc87762760"/>
      <w:ins w:id="7828" w:author="chaniaayulestari@outlook.com" w:date="2021-11-13T14:15:00Z">
        <w:r>
          <w:t xml:space="preserve">Tabel 3. </w:t>
        </w:r>
        <w:r>
          <w:fldChar w:fldCharType="begin"/>
        </w:r>
        <w:r>
          <w:instrText xml:space="preserve"> SEQ Tabel_3. \* ARABIC </w:instrText>
        </w:r>
      </w:ins>
      <w:r>
        <w:fldChar w:fldCharType="separate"/>
      </w:r>
      <w:ins w:id="7829" w:author="chaniaayulestari@outlook.com" w:date="2021-11-13T14:25:00Z">
        <w:r w:rsidR="00456266">
          <w:rPr>
            <w:noProof/>
          </w:rPr>
          <w:t>47</w:t>
        </w:r>
      </w:ins>
      <w:ins w:id="7830" w:author="chaniaayulestari@outlook.com" w:date="2021-11-13T14:15:00Z">
        <w:r>
          <w:fldChar w:fldCharType="end"/>
        </w:r>
        <w:r>
          <w:t xml:space="preserve"> </w:t>
        </w:r>
        <w:r w:rsidRPr="00D94723">
          <w:t xml:space="preserve">Perancangan Tabel </w:t>
        </w:r>
        <w:r>
          <w:t>Absen</w:t>
        </w:r>
        <w:bookmarkEnd w:id="7827"/>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7831"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7832" w:author="Rafi Aziizi" w:date="2021-11-12T10:56:00Z">
            <w:rPr>
              <w:b/>
              <w:bCs/>
              <w:highlight w:val="cyan"/>
            </w:rPr>
          </w:rPrChange>
        </w:rPr>
      </w:pPr>
      <w:r w:rsidRPr="00331B6F">
        <w:rPr>
          <w:b/>
          <w:bCs/>
          <w:rPrChange w:id="7833" w:author="Rafi Aziizi" w:date="2021-11-12T10:56:00Z">
            <w:rPr>
              <w:b/>
              <w:bCs/>
              <w:highlight w:val="cyan"/>
            </w:rPr>
          </w:rPrChange>
        </w:rPr>
        <w:t>Tabel Laporan Absen</w:t>
      </w:r>
    </w:p>
    <w:p w14:paraId="790F87B1" w14:textId="2E6C1217" w:rsidR="009B575D" w:rsidDel="00B01799" w:rsidRDefault="009B575D" w:rsidP="009B575D">
      <w:pPr>
        <w:ind w:firstLine="450"/>
        <w:rPr>
          <w:del w:id="7834"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7835" w:author="chaniaayulestari@outlook.com" w:date="2021-11-13T14:16:00Z">
          <w:pPr>
            <w:pStyle w:val="Caption"/>
            <w:keepNext/>
            <w:jc w:val="center"/>
          </w:pPr>
        </w:pPrChange>
      </w:pPr>
      <w:del w:id="7836"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32ADC49" w:rsidR="00B01799" w:rsidRDefault="00B01799">
      <w:pPr>
        <w:pStyle w:val="Caption"/>
        <w:keepNext/>
        <w:jc w:val="center"/>
        <w:rPr>
          <w:ins w:id="7837" w:author="chaniaayulestari@outlook.com" w:date="2021-11-13T14:16:00Z"/>
        </w:rPr>
        <w:pPrChange w:id="7838" w:author="chaniaayulestari@outlook.com" w:date="2021-11-13T14:16:00Z">
          <w:pPr/>
        </w:pPrChange>
      </w:pPr>
      <w:bookmarkStart w:id="7839" w:name="_Toc87762761"/>
      <w:ins w:id="7840" w:author="chaniaayulestari@outlook.com" w:date="2021-11-13T14:16:00Z">
        <w:r>
          <w:t xml:space="preserve">Tabel 3. </w:t>
        </w:r>
        <w:r>
          <w:fldChar w:fldCharType="begin"/>
        </w:r>
        <w:r>
          <w:instrText xml:space="preserve"> SEQ Tabel_3. \* ARABIC </w:instrText>
        </w:r>
      </w:ins>
      <w:r>
        <w:fldChar w:fldCharType="separate"/>
      </w:r>
      <w:ins w:id="7841" w:author="chaniaayulestari@outlook.com" w:date="2021-11-13T14:25:00Z">
        <w:r w:rsidR="00456266">
          <w:rPr>
            <w:noProof/>
          </w:rPr>
          <w:t>48</w:t>
        </w:r>
      </w:ins>
      <w:ins w:id="7842" w:author="chaniaayulestari@outlook.com" w:date="2021-11-13T14:16:00Z">
        <w:r>
          <w:fldChar w:fldCharType="end"/>
        </w:r>
        <w:r>
          <w:t xml:space="preserve"> </w:t>
        </w:r>
        <w:r w:rsidRPr="001E73C6">
          <w:t xml:space="preserve">Perancangan Tabel </w:t>
        </w:r>
        <w:r>
          <w:t>Laporan Absen</w:t>
        </w:r>
        <w:bookmarkEnd w:id="7839"/>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7843" w:author="Rafi Aziizi" w:date="2021-11-12T10:49:00Z">
              <w:r>
                <w:t>integer</w:t>
              </w:r>
            </w:ins>
            <w:del w:id="7844"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7845" w:author="Rafi Aziizi" w:date="2021-11-12T10:49:00Z">
              <w:r>
                <w:t>integer</w:t>
              </w:r>
            </w:ins>
            <w:del w:id="7846"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7847" w:author="Rafi Aziizi" w:date="2021-11-12T10:49:00Z">
              <w:r>
                <w:t>integer</w:t>
              </w:r>
            </w:ins>
            <w:del w:id="7848"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7849" w:author="Rafi Aziizi" w:date="2021-11-12T10:49:00Z">
              <w:r>
                <w:t>integer</w:t>
              </w:r>
            </w:ins>
            <w:del w:id="7850"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7851" w:author="Rafi Aziizi" w:date="2021-11-12T10:49:00Z">
              <w:r>
                <w:t>integer</w:t>
              </w:r>
            </w:ins>
            <w:del w:id="7852"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7853" w:author="Rafi Aziizi" w:date="2021-11-12T10:56:00Z">
            <w:rPr>
              <w:b/>
              <w:bCs/>
              <w:highlight w:val="cyan"/>
            </w:rPr>
          </w:rPrChange>
        </w:rPr>
      </w:pPr>
      <w:r w:rsidRPr="00331B6F">
        <w:rPr>
          <w:b/>
          <w:bCs/>
          <w:rPrChange w:id="7854" w:author="Rafi Aziizi" w:date="2021-11-12T10:56:00Z">
            <w:rPr>
              <w:b/>
              <w:bCs/>
              <w:highlight w:val="cyan"/>
            </w:rPr>
          </w:rPrChange>
        </w:rPr>
        <w:lastRenderedPageBreak/>
        <w:t>Tabel Guru</w:t>
      </w:r>
    </w:p>
    <w:p w14:paraId="5F8CDCA6" w14:textId="149085A8" w:rsidR="009B575D" w:rsidDel="00B01799" w:rsidRDefault="009B575D" w:rsidP="00EB3EE8">
      <w:pPr>
        <w:ind w:firstLine="450"/>
        <w:rPr>
          <w:del w:id="7855"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7856" w:author="chaniaayulestari@outlook.com" w:date="2021-11-13T14:16:00Z">
          <w:pPr>
            <w:pStyle w:val="Caption"/>
            <w:keepNext/>
            <w:jc w:val="center"/>
          </w:pPr>
        </w:pPrChange>
      </w:pPr>
      <w:del w:id="7857"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77E2F434" w:rsidR="00D21903" w:rsidRDefault="00D21903">
      <w:pPr>
        <w:pStyle w:val="Caption"/>
        <w:keepNext/>
        <w:jc w:val="center"/>
        <w:rPr>
          <w:ins w:id="7858" w:author="chaniaayulestari@outlook.com" w:date="2021-11-13T14:17:00Z"/>
        </w:rPr>
        <w:pPrChange w:id="7859" w:author="chaniaayulestari@outlook.com" w:date="2021-11-13T14:17:00Z">
          <w:pPr/>
        </w:pPrChange>
      </w:pPr>
      <w:bookmarkStart w:id="7860" w:name="_Toc87762762"/>
      <w:ins w:id="7861" w:author="chaniaayulestari@outlook.com" w:date="2021-11-13T14:17:00Z">
        <w:r>
          <w:t xml:space="preserve">Tabel 3. </w:t>
        </w:r>
        <w:r>
          <w:fldChar w:fldCharType="begin"/>
        </w:r>
        <w:r>
          <w:instrText xml:space="preserve"> SEQ Tabel_3. \* ARABIC </w:instrText>
        </w:r>
      </w:ins>
      <w:r>
        <w:fldChar w:fldCharType="separate"/>
      </w:r>
      <w:ins w:id="7862" w:author="chaniaayulestari@outlook.com" w:date="2021-11-13T14:25:00Z">
        <w:r w:rsidR="00456266">
          <w:rPr>
            <w:noProof/>
          </w:rPr>
          <w:t>49</w:t>
        </w:r>
      </w:ins>
      <w:ins w:id="7863" w:author="chaniaayulestari@outlook.com" w:date="2021-11-13T14:17:00Z">
        <w:r>
          <w:fldChar w:fldCharType="end"/>
        </w:r>
        <w:r>
          <w:t xml:space="preserve"> </w:t>
        </w:r>
        <w:r w:rsidRPr="00CF67F5">
          <w:t xml:space="preserve">Perancangan Tabel </w:t>
        </w:r>
        <w:r>
          <w:t>Guru</w:t>
        </w:r>
        <w:bookmarkEnd w:id="7860"/>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7864" w:author="Rafi Aziizi" w:date="2021-11-12T10:56:00Z">
            <w:rPr>
              <w:b/>
              <w:bCs/>
              <w:highlight w:val="cyan"/>
            </w:rPr>
          </w:rPrChange>
        </w:rPr>
      </w:pPr>
      <w:r w:rsidRPr="00331B6F">
        <w:rPr>
          <w:b/>
          <w:bCs/>
          <w:rPrChange w:id="7865" w:author="Rafi Aziizi" w:date="2021-11-12T10:56:00Z">
            <w:rPr>
              <w:b/>
              <w:bCs/>
              <w:highlight w:val="cyan"/>
            </w:rPr>
          </w:rPrChange>
        </w:rPr>
        <w:t>Tabel Admin</w:t>
      </w:r>
    </w:p>
    <w:p w14:paraId="6F441C7C" w14:textId="4924CB91" w:rsidR="009B575D" w:rsidDel="00D21903" w:rsidRDefault="009B575D" w:rsidP="00EB3EE8">
      <w:pPr>
        <w:ind w:firstLine="450"/>
        <w:rPr>
          <w:del w:id="7866"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7867" w:author="chaniaayulestari@outlook.com" w:date="2021-11-13T14:17:00Z">
          <w:pPr>
            <w:pStyle w:val="Caption"/>
            <w:keepNext/>
            <w:jc w:val="center"/>
          </w:pPr>
        </w:pPrChange>
      </w:pPr>
      <w:del w:id="7868"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71DC7BE8" w:rsidR="00D21903" w:rsidRDefault="00D21903">
      <w:pPr>
        <w:pStyle w:val="Caption"/>
        <w:keepNext/>
        <w:jc w:val="center"/>
        <w:rPr>
          <w:ins w:id="7869" w:author="chaniaayulestari@outlook.com" w:date="2021-11-13T14:17:00Z"/>
        </w:rPr>
        <w:pPrChange w:id="7870" w:author="chaniaayulestari@outlook.com" w:date="2021-11-13T14:17:00Z">
          <w:pPr/>
        </w:pPrChange>
      </w:pPr>
      <w:bookmarkStart w:id="7871" w:name="_Toc87762763"/>
      <w:ins w:id="7872" w:author="chaniaayulestari@outlook.com" w:date="2021-11-13T14:17:00Z">
        <w:r>
          <w:t xml:space="preserve">Tabel 3. </w:t>
        </w:r>
        <w:r>
          <w:fldChar w:fldCharType="begin"/>
        </w:r>
        <w:r>
          <w:instrText xml:space="preserve"> SEQ Tabel_3. \* ARABIC </w:instrText>
        </w:r>
      </w:ins>
      <w:r>
        <w:fldChar w:fldCharType="separate"/>
      </w:r>
      <w:ins w:id="7873" w:author="chaniaayulestari@outlook.com" w:date="2021-11-13T14:25:00Z">
        <w:r w:rsidR="00456266">
          <w:rPr>
            <w:noProof/>
          </w:rPr>
          <w:t>50</w:t>
        </w:r>
      </w:ins>
      <w:ins w:id="7874" w:author="chaniaayulestari@outlook.com" w:date="2021-11-13T14:17:00Z">
        <w:r>
          <w:fldChar w:fldCharType="end"/>
        </w:r>
        <w:r>
          <w:t xml:space="preserve"> </w:t>
        </w:r>
        <w:r w:rsidRPr="00B615EF">
          <w:t xml:space="preserve">Perancangan Tabel </w:t>
        </w:r>
        <w:r>
          <w:t>Admin</w:t>
        </w:r>
        <w:bookmarkEnd w:id="7871"/>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7875" w:author="Rafi Aziizi" w:date="2021-11-12T10:49:00Z">
              <w:r>
                <w:t>integer</w:t>
              </w:r>
            </w:ins>
            <w:del w:id="7876"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7877" w:author="Rafi Aziizi" w:date="2021-11-12T10:56:00Z">
            <w:rPr>
              <w:b/>
              <w:bCs/>
              <w:highlight w:val="cyan"/>
            </w:rPr>
          </w:rPrChange>
        </w:rPr>
      </w:pPr>
      <w:r w:rsidRPr="00331B6F">
        <w:rPr>
          <w:b/>
          <w:bCs/>
          <w:rPrChange w:id="7878" w:author="Rafi Aziizi" w:date="2021-11-12T10:56:00Z">
            <w:rPr>
              <w:b/>
              <w:bCs/>
              <w:highlight w:val="cyan"/>
            </w:rPr>
          </w:rPrChange>
        </w:rPr>
        <w:t>Tabel Walikelas</w:t>
      </w:r>
    </w:p>
    <w:p w14:paraId="65F309CB" w14:textId="4DB38A32" w:rsidR="009B575D" w:rsidDel="00D21903" w:rsidRDefault="009B575D" w:rsidP="00EB3EE8">
      <w:pPr>
        <w:ind w:firstLine="450"/>
        <w:rPr>
          <w:del w:id="7879" w:author="chaniaayulestari@outlook.com" w:date="2021-11-13T14:17:00Z"/>
          <w:lang w:eastAsia="en-US"/>
        </w:rPr>
      </w:pPr>
      <w:r w:rsidRPr="009B575D">
        <w:lastRenderedPageBreak/>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7880" w:author="chaniaayulestari@outlook.com" w:date="2021-11-13T14:17:00Z">
          <w:pPr>
            <w:pStyle w:val="Caption"/>
            <w:keepNext/>
            <w:jc w:val="center"/>
          </w:pPr>
        </w:pPrChange>
      </w:pPr>
      <w:del w:id="7881"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5AE2A679" w:rsidR="00D21903" w:rsidRDefault="00D21903">
      <w:pPr>
        <w:pStyle w:val="Caption"/>
        <w:keepNext/>
        <w:jc w:val="center"/>
        <w:rPr>
          <w:ins w:id="7882" w:author="chaniaayulestari@outlook.com" w:date="2021-11-13T14:18:00Z"/>
        </w:rPr>
        <w:pPrChange w:id="7883" w:author="chaniaayulestari@outlook.com" w:date="2021-11-13T14:18:00Z">
          <w:pPr/>
        </w:pPrChange>
      </w:pPr>
      <w:bookmarkStart w:id="7884" w:name="_Toc87762764"/>
      <w:ins w:id="7885" w:author="chaniaayulestari@outlook.com" w:date="2021-11-13T14:18:00Z">
        <w:r>
          <w:t xml:space="preserve">Tabel 3. </w:t>
        </w:r>
        <w:r>
          <w:fldChar w:fldCharType="begin"/>
        </w:r>
        <w:r>
          <w:instrText xml:space="preserve"> SEQ Tabel_3. \* ARABIC </w:instrText>
        </w:r>
      </w:ins>
      <w:r>
        <w:fldChar w:fldCharType="separate"/>
      </w:r>
      <w:ins w:id="7886" w:author="chaniaayulestari@outlook.com" w:date="2021-11-13T14:25:00Z">
        <w:r w:rsidR="00456266">
          <w:rPr>
            <w:noProof/>
          </w:rPr>
          <w:t>51</w:t>
        </w:r>
      </w:ins>
      <w:ins w:id="7887" w:author="chaniaayulestari@outlook.com" w:date="2021-11-13T14:18:00Z">
        <w:r>
          <w:fldChar w:fldCharType="end"/>
        </w:r>
        <w:r>
          <w:t xml:space="preserve"> </w:t>
        </w:r>
        <w:r w:rsidRPr="00F32B15">
          <w:t xml:space="preserve">Perancangan Tabel </w:t>
        </w:r>
        <w:r>
          <w:t>Walikelas</w:t>
        </w:r>
        <w:bookmarkEnd w:id="7884"/>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7888" w:author="Rafi Aziizi" w:date="2021-11-12T10:56:00Z">
            <w:rPr>
              <w:b/>
              <w:bCs/>
              <w:highlight w:val="cyan"/>
            </w:rPr>
          </w:rPrChange>
        </w:rPr>
      </w:pPr>
      <w:r w:rsidRPr="00331B6F">
        <w:rPr>
          <w:b/>
          <w:bCs/>
          <w:rPrChange w:id="7889" w:author="Rafi Aziizi" w:date="2021-11-12T10:56:00Z">
            <w:rPr>
              <w:b/>
              <w:bCs/>
              <w:highlight w:val="cyan"/>
            </w:rPr>
          </w:rPrChange>
        </w:rPr>
        <w:t>Tabel Kelas</w:t>
      </w:r>
    </w:p>
    <w:p w14:paraId="7AA5BA64" w14:textId="4BD596FA" w:rsidR="009B575D" w:rsidDel="00D21903" w:rsidRDefault="009B575D" w:rsidP="00CA43C8">
      <w:pPr>
        <w:ind w:firstLine="450"/>
        <w:rPr>
          <w:del w:id="7890"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7891" w:author="chaniaayulestari@outlook.com" w:date="2021-11-13T14:22:00Z">
          <w:pPr>
            <w:pStyle w:val="Caption"/>
            <w:keepNext/>
            <w:jc w:val="center"/>
          </w:pPr>
        </w:pPrChange>
      </w:pPr>
      <w:del w:id="7892"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8BBC549" w:rsidR="00D21903" w:rsidRDefault="00D21903">
      <w:pPr>
        <w:pStyle w:val="Caption"/>
        <w:keepNext/>
        <w:jc w:val="center"/>
        <w:rPr>
          <w:ins w:id="7893" w:author="chaniaayulestari@outlook.com" w:date="2021-11-13T14:18:00Z"/>
        </w:rPr>
        <w:pPrChange w:id="7894" w:author="chaniaayulestari@outlook.com" w:date="2021-11-13T14:18:00Z">
          <w:pPr/>
        </w:pPrChange>
      </w:pPr>
      <w:bookmarkStart w:id="7895" w:name="_Toc87762765"/>
      <w:ins w:id="7896" w:author="chaniaayulestari@outlook.com" w:date="2021-11-13T14:18:00Z">
        <w:r>
          <w:t xml:space="preserve">Tabel 3. </w:t>
        </w:r>
        <w:r>
          <w:fldChar w:fldCharType="begin"/>
        </w:r>
        <w:r>
          <w:instrText xml:space="preserve"> SEQ Tabel_3. \* ARABIC </w:instrText>
        </w:r>
      </w:ins>
      <w:r>
        <w:fldChar w:fldCharType="separate"/>
      </w:r>
      <w:ins w:id="7897" w:author="chaniaayulestari@outlook.com" w:date="2021-11-13T14:25:00Z">
        <w:r w:rsidR="00456266">
          <w:rPr>
            <w:noProof/>
          </w:rPr>
          <w:t>52</w:t>
        </w:r>
      </w:ins>
      <w:ins w:id="7898" w:author="chaniaayulestari@outlook.com" w:date="2021-11-13T14:18:00Z">
        <w:r>
          <w:fldChar w:fldCharType="end"/>
        </w:r>
        <w:r>
          <w:t xml:space="preserve"> </w:t>
        </w:r>
        <w:r w:rsidRPr="009C5AF2">
          <w:t xml:space="preserve">Perancangan Tabel </w:t>
        </w:r>
        <w:r>
          <w:t>Kelas</w:t>
        </w:r>
        <w:bookmarkEnd w:id="7895"/>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7899" w:author="Rafi Aziizi" w:date="2021-11-12T10:49:00Z">
              <w:r>
                <w:t>integer</w:t>
              </w:r>
            </w:ins>
            <w:del w:id="7900"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7901" w:author="Rafi Aziizi" w:date="2021-11-12T10:49:00Z">
              <w:r>
                <w:t>integer</w:t>
              </w:r>
            </w:ins>
            <w:del w:id="7902"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7903" w:author="Rafi Aziizi" w:date="2021-11-12T10:49:00Z">
              <w:r>
                <w:t>integer</w:t>
              </w:r>
            </w:ins>
            <w:del w:id="7904"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7905" w:author="Rafi Aziizi" w:date="2021-11-12T10:49:00Z">
              <w:r>
                <w:t>integer</w:t>
              </w:r>
            </w:ins>
            <w:del w:id="7906"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7907" w:author="Rafi Aziizi" w:date="2021-11-12T10:57:00Z">
            <w:rPr>
              <w:b/>
              <w:bCs/>
              <w:highlight w:val="cyan"/>
            </w:rPr>
          </w:rPrChange>
        </w:rPr>
      </w:pPr>
      <w:r w:rsidRPr="00331B6F">
        <w:rPr>
          <w:b/>
          <w:bCs/>
          <w:rPrChange w:id="7908" w:author="Rafi Aziizi" w:date="2021-11-12T10:57:00Z">
            <w:rPr>
              <w:b/>
              <w:bCs/>
              <w:highlight w:val="cyan"/>
            </w:rPr>
          </w:rPrChange>
        </w:rPr>
        <w:lastRenderedPageBreak/>
        <w:t>Tabel RFID Log</w:t>
      </w:r>
    </w:p>
    <w:p w14:paraId="15594ACF" w14:textId="10DAA82C" w:rsidR="006638B8" w:rsidDel="00D21903" w:rsidRDefault="006638B8" w:rsidP="00531075">
      <w:pPr>
        <w:ind w:firstLine="450"/>
        <w:rPr>
          <w:del w:id="7909"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7910" w:author="chaniaayulestari@outlook.com" w:date="2021-11-13T14:22:00Z">
          <w:pPr>
            <w:pStyle w:val="Caption"/>
            <w:keepNext/>
            <w:jc w:val="center"/>
          </w:pPr>
        </w:pPrChange>
      </w:pPr>
      <w:del w:id="7911"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0005DA59" w:rsidR="00D21903" w:rsidRDefault="00D21903">
      <w:pPr>
        <w:pStyle w:val="Caption"/>
        <w:keepNext/>
        <w:jc w:val="center"/>
        <w:rPr>
          <w:ins w:id="7912" w:author="chaniaayulestari@outlook.com" w:date="2021-11-13T14:22:00Z"/>
        </w:rPr>
        <w:pPrChange w:id="7913" w:author="chaniaayulestari@outlook.com" w:date="2021-11-13T14:23:00Z">
          <w:pPr/>
        </w:pPrChange>
      </w:pPr>
      <w:bookmarkStart w:id="7914" w:name="_Toc87762766"/>
      <w:ins w:id="7915" w:author="chaniaayulestari@outlook.com" w:date="2021-11-13T14:22:00Z">
        <w:r>
          <w:t xml:space="preserve">Tabel 3. </w:t>
        </w:r>
        <w:r>
          <w:fldChar w:fldCharType="begin"/>
        </w:r>
        <w:r>
          <w:instrText xml:space="preserve"> SEQ Tabel_3. \* ARABIC </w:instrText>
        </w:r>
      </w:ins>
      <w:r>
        <w:fldChar w:fldCharType="separate"/>
      </w:r>
      <w:ins w:id="7916" w:author="chaniaayulestari@outlook.com" w:date="2021-11-13T14:25:00Z">
        <w:r w:rsidR="00456266">
          <w:rPr>
            <w:noProof/>
          </w:rPr>
          <w:t>53</w:t>
        </w:r>
      </w:ins>
      <w:ins w:id="7917" w:author="chaniaayulestari@outlook.com" w:date="2021-11-13T14:22:00Z">
        <w:r>
          <w:fldChar w:fldCharType="end"/>
        </w:r>
        <w:r>
          <w:t xml:space="preserve"> Perancangan Tabel RFID Log</w:t>
        </w:r>
        <w:bookmarkEnd w:id="7914"/>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7918" w:author="Rafi Aziizi" w:date="2021-11-12T10:49:00Z">
              <w:r>
                <w:t>integer</w:t>
              </w:r>
            </w:ins>
            <w:del w:id="7919"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7920" w:author="Rafi Aziizi" w:date="2021-11-12T10:57:00Z">
            <w:rPr>
              <w:b/>
              <w:bCs/>
              <w:highlight w:val="cyan"/>
            </w:rPr>
          </w:rPrChange>
        </w:rPr>
      </w:pPr>
      <w:r w:rsidRPr="00331B6F">
        <w:rPr>
          <w:b/>
          <w:bCs/>
          <w:rPrChange w:id="7921" w:author="Rafi Aziizi" w:date="2021-11-12T10:57:00Z">
            <w:rPr>
              <w:b/>
              <w:bCs/>
              <w:highlight w:val="cyan"/>
            </w:rPr>
          </w:rPrChange>
        </w:rPr>
        <w:t xml:space="preserve">Tabel </w:t>
      </w:r>
      <w:r w:rsidR="006720D0" w:rsidRPr="00331B6F">
        <w:rPr>
          <w:b/>
          <w:bCs/>
          <w:rPrChange w:id="7922" w:author="Rafi Aziizi" w:date="2021-11-12T10:57:00Z">
            <w:rPr>
              <w:b/>
              <w:bCs/>
              <w:highlight w:val="cyan"/>
            </w:rPr>
          </w:rPrChange>
        </w:rPr>
        <w:t>Semester</w:t>
      </w:r>
    </w:p>
    <w:p w14:paraId="00D53808" w14:textId="230B7777" w:rsidR="006720D0" w:rsidDel="00D21903" w:rsidRDefault="006720D0" w:rsidP="00CA43C8">
      <w:pPr>
        <w:ind w:firstLine="426"/>
        <w:rPr>
          <w:del w:id="7923"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7924" w:author="chaniaayulestari@outlook.com" w:date="2021-11-13T14:23:00Z">
          <w:pPr>
            <w:pStyle w:val="Caption"/>
            <w:keepNext/>
            <w:jc w:val="center"/>
          </w:pPr>
        </w:pPrChange>
      </w:pPr>
      <w:del w:id="7925"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4AF4D9FB" w:rsidR="00D21903" w:rsidRDefault="00D21903">
      <w:pPr>
        <w:pStyle w:val="Caption"/>
        <w:keepNext/>
        <w:jc w:val="center"/>
        <w:rPr>
          <w:ins w:id="7926" w:author="chaniaayulestari@outlook.com" w:date="2021-11-13T14:23:00Z"/>
        </w:rPr>
        <w:pPrChange w:id="7927" w:author="chaniaayulestari@outlook.com" w:date="2021-11-13T14:23:00Z">
          <w:pPr/>
        </w:pPrChange>
      </w:pPr>
      <w:bookmarkStart w:id="7928" w:name="_Toc87762767"/>
      <w:ins w:id="7929" w:author="chaniaayulestari@outlook.com" w:date="2021-11-13T14:23:00Z">
        <w:r>
          <w:t xml:space="preserve">Tabel 3. </w:t>
        </w:r>
        <w:r>
          <w:fldChar w:fldCharType="begin"/>
        </w:r>
        <w:r>
          <w:instrText xml:space="preserve"> SEQ Tabel_3. \* ARABIC </w:instrText>
        </w:r>
      </w:ins>
      <w:r>
        <w:fldChar w:fldCharType="separate"/>
      </w:r>
      <w:ins w:id="7930" w:author="chaniaayulestari@outlook.com" w:date="2021-11-13T14:25:00Z">
        <w:r w:rsidR="00456266">
          <w:rPr>
            <w:noProof/>
          </w:rPr>
          <w:t>54</w:t>
        </w:r>
      </w:ins>
      <w:ins w:id="7931" w:author="chaniaayulestari@outlook.com" w:date="2021-11-13T14:23:00Z">
        <w:r>
          <w:fldChar w:fldCharType="end"/>
        </w:r>
        <w:r>
          <w:t xml:space="preserve"> Perancangan Tabel Semester</w:t>
        </w:r>
        <w:bookmarkEnd w:id="7928"/>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7932" w:author="Rafi Aziizi" w:date="2021-11-12T10:57:00Z">
            <w:rPr>
              <w:b/>
              <w:bCs/>
              <w:highlight w:val="yellow"/>
            </w:rPr>
          </w:rPrChange>
        </w:rPr>
      </w:pPr>
      <w:r w:rsidRPr="00331B6F">
        <w:rPr>
          <w:b/>
          <w:bCs/>
          <w:rPrChange w:id="7933" w:author="Rafi Aziizi" w:date="2021-11-12T10:57:00Z">
            <w:rPr>
              <w:b/>
              <w:bCs/>
              <w:highlight w:val="yellow"/>
            </w:rPr>
          </w:rPrChange>
        </w:rPr>
        <w:t>Tabel</w:t>
      </w:r>
      <w:r w:rsidR="006720D0" w:rsidRPr="00331B6F">
        <w:rPr>
          <w:b/>
          <w:bCs/>
          <w:rPrChange w:id="7934" w:author="Rafi Aziizi" w:date="2021-11-12T10:57:00Z">
            <w:rPr>
              <w:b/>
              <w:bCs/>
              <w:highlight w:val="yellow"/>
            </w:rPr>
          </w:rPrChange>
        </w:rPr>
        <w:t xml:space="preserve"> Historyabsen</w:t>
      </w:r>
    </w:p>
    <w:p w14:paraId="4E99EE62" w14:textId="432DB2B3" w:rsidR="006720D0" w:rsidDel="00D21903" w:rsidRDefault="006720D0" w:rsidP="006720D0">
      <w:pPr>
        <w:ind w:firstLine="426"/>
        <w:rPr>
          <w:del w:id="7935" w:author="chaniaayulestari@outlook.com" w:date="2021-11-13T14:23:00Z"/>
        </w:rPr>
      </w:pPr>
      <w:r>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AB47DC8" w:rsidR="006720D0" w:rsidRDefault="006720D0">
      <w:pPr>
        <w:ind w:firstLine="426"/>
        <w:pPrChange w:id="7936" w:author="chaniaayulestari@outlook.com" w:date="2021-11-13T14:23:00Z">
          <w:pPr>
            <w:pStyle w:val="Caption"/>
            <w:keepNext/>
            <w:jc w:val="center"/>
          </w:pPr>
        </w:pPrChange>
      </w:pPr>
      <w:del w:id="7937"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010BF7FB" w:rsidR="00D21903" w:rsidRDefault="00D21903">
      <w:pPr>
        <w:pStyle w:val="Caption"/>
        <w:keepNext/>
        <w:jc w:val="center"/>
        <w:rPr>
          <w:ins w:id="7938" w:author="chaniaayulestari@outlook.com" w:date="2021-11-13T14:24:00Z"/>
        </w:rPr>
        <w:pPrChange w:id="7939" w:author="chaniaayulestari@outlook.com" w:date="2021-11-13T14:24:00Z">
          <w:pPr/>
        </w:pPrChange>
      </w:pPr>
      <w:bookmarkStart w:id="7940" w:name="_Toc87762768"/>
      <w:ins w:id="7941" w:author="chaniaayulestari@outlook.com" w:date="2021-11-13T14:24:00Z">
        <w:r>
          <w:t xml:space="preserve">Tabel 3. </w:t>
        </w:r>
        <w:r>
          <w:fldChar w:fldCharType="begin"/>
        </w:r>
        <w:r>
          <w:instrText xml:space="preserve"> SEQ Tabel_3. \* ARABIC </w:instrText>
        </w:r>
      </w:ins>
      <w:r>
        <w:fldChar w:fldCharType="separate"/>
      </w:r>
      <w:ins w:id="7942" w:author="chaniaayulestari@outlook.com" w:date="2021-11-13T14:25:00Z">
        <w:r w:rsidR="00456266">
          <w:rPr>
            <w:noProof/>
          </w:rPr>
          <w:t>55</w:t>
        </w:r>
      </w:ins>
      <w:ins w:id="7943" w:author="chaniaayulestari@outlook.com" w:date="2021-11-13T14:24:00Z">
        <w:r>
          <w:fldChar w:fldCharType="end"/>
        </w:r>
        <w:r>
          <w:t xml:space="preserve"> Perancangan Tabel History</w:t>
        </w:r>
        <w:bookmarkEnd w:id="7940"/>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7944" w:author="Rafi Aziizi" w:date="2021-11-12T10:50:00Z">
              <w:r>
                <w:t>integer</w:t>
              </w:r>
            </w:ins>
            <w:del w:id="7945"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lastRenderedPageBreak/>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7946" w:author="Rafi Aziizi" w:date="2021-11-12T10:57:00Z">
            <w:rPr>
              <w:b/>
              <w:bCs/>
              <w:highlight w:val="yellow"/>
            </w:rPr>
          </w:rPrChange>
        </w:rPr>
      </w:pPr>
      <w:r w:rsidRPr="00331B6F">
        <w:rPr>
          <w:b/>
          <w:bCs/>
          <w:rPrChange w:id="7947" w:author="Rafi Aziizi" w:date="2021-11-12T10:57:00Z">
            <w:rPr>
              <w:b/>
              <w:bCs/>
              <w:highlight w:val="yellow"/>
            </w:rPr>
          </w:rPrChange>
        </w:rPr>
        <w:t>Tabel</w:t>
      </w:r>
      <w:r w:rsidR="006720D0" w:rsidRPr="00331B6F">
        <w:rPr>
          <w:b/>
          <w:bCs/>
          <w:rPrChange w:id="7948" w:author="Rafi Aziizi" w:date="2021-11-12T10:57:00Z">
            <w:rPr>
              <w:b/>
              <w:bCs/>
              <w:highlight w:val="yellow"/>
            </w:rPr>
          </w:rPrChange>
        </w:rPr>
        <w:t xml:space="preserve"> Historylapabsen</w:t>
      </w:r>
    </w:p>
    <w:p w14:paraId="3103B517" w14:textId="12324EE0" w:rsidR="006720D0" w:rsidDel="00456266" w:rsidRDefault="006720D0" w:rsidP="006720D0">
      <w:pPr>
        <w:ind w:firstLine="426"/>
        <w:rPr>
          <w:del w:id="7949" w:author="chaniaayulestari@outlook.com" w:date="2021-11-13T14:24:00Z"/>
        </w:rPr>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RDefault="00A911C8">
      <w:pPr>
        <w:ind w:firstLine="426"/>
        <w:pPrChange w:id="7950" w:author="chaniaayulestari@outlook.com" w:date="2021-11-13T14:24:00Z">
          <w:pPr>
            <w:pStyle w:val="Caption"/>
            <w:keepNext/>
            <w:jc w:val="center"/>
          </w:pPr>
        </w:pPrChange>
      </w:pPr>
      <w:del w:id="7951"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7675377A" w:rsidR="00456266" w:rsidRDefault="00456266">
      <w:pPr>
        <w:pStyle w:val="Caption"/>
        <w:keepNext/>
        <w:jc w:val="center"/>
        <w:rPr>
          <w:ins w:id="7952" w:author="chaniaayulestari@outlook.com" w:date="2021-11-13T14:25:00Z"/>
        </w:rPr>
        <w:pPrChange w:id="7953" w:author="chaniaayulestari@outlook.com" w:date="2021-11-13T14:25:00Z">
          <w:pPr/>
        </w:pPrChange>
      </w:pPr>
      <w:bookmarkStart w:id="7954" w:name="_Toc87762769"/>
      <w:ins w:id="7955" w:author="chaniaayulestari@outlook.com" w:date="2021-11-13T14:25:00Z">
        <w:r>
          <w:t xml:space="preserve">Tabel 3. </w:t>
        </w:r>
        <w:r>
          <w:fldChar w:fldCharType="begin"/>
        </w:r>
        <w:r>
          <w:instrText xml:space="preserve"> SEQ Tabel_3. \* ARABIC </w:instrText>
        </w:r>
      </w:ins>
      <w:r>
        <w:fldChar w:fldCharType="separate"/>
      </w:r>
      <w:ins w:id="7956" w:author="chaniaayulestari@outlook.com" w:date="2021-11-13T14:25:00Z">
        <w:r>
          <w:rPr>
            <w:noProof/>
          </w:rPr>
          <w:t>56</w:t>
        </w:r>
        <w:r>
          <w:fldChar w:fldCharType="end"/>
        </w:r>
        <w:r>
          <w:t xml:space="preserve"> Perancangan Tabel Lapoean Absen</w:t>
        </w:r>
        <w:bookmarkEnd w:id="7954"/>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7957" w:author="Rafi Aziizi" w:date="2021-11-12T10:50:00Z">
              <w:r>
                <w:t>integer</w:t>
              </w:r>
            </w:ins>
            <w:del w:id="7958"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7959" w:author="Rafi Aziizi" w:date="2021-11-12T10:50:00Z">
              <w:r>
                <w:t>integer</w:t>
              </w:r>
            </w:ins>
            <w:del w:id="7960"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7961" w:author="Rafi Aziizi" w:date="2021-11-12T10:50:00Z">
              <w:r>
                <w:t>integer</w:t>
              </w:r>
            </w:ins>
            <w:del w:id="7962"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7963" w:author="Rafi Aziizi" w:date="2021-11-12T10:50:00Z">
              <w:r>
                <w:t>integer</w:t>
              </w:r>
            </w:ins>
            <w:del w:id="7964"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7965" w:author="Rafi Aziizi" w:date="2021-11-12T10:50:00Z">
              <w:r>
                <w:t>integer</w:t>
              </w:r>
            </w:ins>
            <w:del w:id="7966"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F2A8B6" w:rsidR="006720D0" w:rsidDel="00546D1E" w:rsidRDefault="006720D0" w:rsidP="006720D0">
      <w:pPr>
        <w:pStyle w:val="ListParagraph"/>
        <w:ind w:left="426"/>
        <w:rPr>
          <w:del w:id="7967" w:author=" " w:date="2021-11-14T06:15:00Z"/>
          <w:b/>
          <w:bCs/>
        </w:rPr>
      </w:pPr>
    </w:p>
    <w:p w14:paraId="197820C7" w14:textId="645044F5" w:rsidR="00723DD6" w:rsidRPr="00531075" w:rsidDel="00546D1E" w:rsidRDefault="00723DD6" w:rsidP="00375190">
      <w:pPr>
        <w:pStyle w:val="ListParagraph"/>
        <w:numPr>
          <w:ilvl w:val="0"/>
          <w:numId w:val="48"/>
        </w:numPr>
        <w:ind w:left="426"/>
        <w:rPr>
          <w:del w:id="7968" w:author=" " w:date="2021-11-14T06:15:00Z"/>
          <w:b/>
          <w:bCs/>
        </w:rPr>
      </w:pPr>
      <w:del w:id="7969" w:author=" "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C93BF7">
      <w:pPr>
        <w:pStyle w:val="Heading3"/>
        <w:numPr>
          <w:ilvl w:val="0"/>
          <w:numId w:val="9"/>
        </w:numPr>
        <w:tabs>
          <w:tab w:val="left" w:pos="851"/>
        </w:tabs>
        <w:ind w:left="426" w:hanging="426"/>
      </w:pPr>
      <w:bookmarkStart w:id="7970" w:name="_heading=h.111kx3o"/>
      <w:bookmarkStart w:id="7971" w:name="_Toc80034254"/>
      <w:bookmarkStart w:id="7972" w:name="_Toc83115754"/>
      <w:bookmarkEnd w:id="7970"/>
      <w:r>
        <w:t>Perancangan Antarmuka</w:t>
      </w:r>
      <w:bookmarkEnd w:id="7971"/>
      <w:bookmarkEnd w:id="7972"/>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7973"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lastRenderedPageBreak/>
        <w:drawing>
          <wp:anchor distT="0" distB="0" distL="114300" distR="114300" simplePos="0" relativeHeight="251337728" behindDoc="1" locked="0" layoutInCell="1" allowOverlap="1" wp14:anchorId="5CB5D9A6" wp14:editId="4D8542A0">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754ADD" w:rsidP="006C5FEA">
      <w:ins w:id="7974" w:author="chaniaayulestari@outlook.com" w:date="2021-11-13T20:59:00Z">
        <w:r>
          <w:rPr>
            <w:noProof/>
          </w:rPr>
          <w:pict w14:anchorId="41E74130">
            <v:shape id="_x0000_s2247" type="#_x0000_t202" style="position:absolute;left:0;text-align:left;margin-left:33.8pt;margin-top:6.4pt;width:329.2pt;height:15.35pt;z-index:251776512;mso-position-horizontal-relative:text;mso-position-vertical-relative:text" stroked="f">
              <v:textbox inset="0,0,0,0">
                <w:txbxContent>
                  <w:p w14:paraId="5FBCA5BA" w14:textId="39908A0A" w:rsidR="00754ADD" w:rsidRPr="009443D7" w:rsidRDefault="00754ADD" w:rsidP="00754ADD">
                    <w:pPr>
                      <w:pStyle w:val="Caption"/>
                      <w:jc w:val="center"/>
                      <w:rPr>
                        <w:noProof/>
                        <w:sz w:val="24"/>
                        <w:szCs w:val="24"/>
                      </w:rPr>
                      <w:pPrChange w:id="7975" w:author="chaniaayulestari@outlook.com" w:date="2021-11-13T20:59:00Z">
                        <w:pPr/>
                      </w:pPrChange>
                    </w:pPr>
                    <w:bookmarkStart w:id="7976" w:name="_Toc87731487"/>
                    <w:ins w:id="7977" w:author="chaniaayulestari@outlook.com" w:date="2021-11-13T20:59:00Z">
                      <w:r>
                        <w:t xml:space="preserve">Gambar 3. </w:t>
                      </w:r>
                      <w:r>
                        <w:fldChar w:fldCharType="begin"/>
                      </w:r>
                      <w:r>
                        <w:instrText xml:space="preserve"> SEQ Gambar___3. \* ARABIC </w:instrText>
                      </w:r>
                    </w:ins>
                    <w:r>
                      <w:fldChar w:fldCharType="separate"/>
                    </w:r>
                    <w:ins w:id="7978" w:author="chaniaayulestari@outlook.com" w:date="2021-11-13T21:25:00Z">
                      <w:r w:rsidR="00B46735">
                        <w:rPr>
                          <w:noProof/>
                        </w:rPr>
                        <w:t>52</w:t>
                      </w:r>
                    </w:ins>
                    <w:ins w:id="7979" w:author="chaniaayulestari@outlook.com" w:date="2021-11-13T20:59:00Z">
                      <w:r>
                        <w:fldChar w:fldCharType="end"/>
                      </w:r>
                      <w:r>
                        <w:t xml:space="preserve"> Perancangan Antarmuka Registrasi</w:t>
                      </w:r>
                    </w:ins>
                    <w:bookmarkEnd w:id="7976"/>
                  </w:p>
                </w:txbxContent>
              </v:textbox>
            </v:shape>
          </w:pict>
        </w:r>
      </w:ins>
      <w:del w:id="7980" w:author="chaniaayulestari@outlook.com" w:date="2021-11-13T14:25:00Z">
        <w:r w:rsidR="00F658E0">
          <w:rPr>
            <w:noProof/>
          </w:rPr>
          <w:pict w14:anchorId="38804930">
            <v:shape id="Text Box 96" o:spid="_x0000_s2136" type="#_x0000_t202" style="position:absolute;left:0;text-align:left;margin-left:23.45pt;margin-top:3.3pt;width:346.7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E51900" w:rsidRPr="00B46080" w:rsidRDefault="00E51900" w:rsidP="00436415">
                    <w:pPr>
                      <w:pStyle w:val="Caption"/>
                      <w:jc w:val="center"/>
                      <w:rPr>
                        <w:noProof/>
                        <w:sz w:val="24"/>
                        <w:szCs w:val="24"/>
                      </w:rPr>
                    </w:pPr>
                    <w:r>
                      <w:t xml:space="preserve">Gambar 3. </w:t>
                    </w:r>
                    <w:ins w:id="7981" w:author="chaniaayulestari@outlook.com" w:date="2021-11-13T13:45:00Z">
                      <w:r>
                        <w:fldChar w:fldCharType="begin"/>
                      </w:r>
                      <w:r>
                        <w:instrText xml:space="preserve"> SEQ Gambar_3. \* ARABIC </w:instrText>
                      </w:r>
                    </w:ins>
                    <w:r>
                      <w:fldChar w:fldCharType="separate"/>
                    </w:r>
                    <w:ins w:id="7982" w:author="chaniaayulestari@outlook.com" w:date="2021-11-13T13:45:00Z">
                      <w:r>
                        <w:rPr>
                          <w:noProof/>
                        </w:rPr>
                        <w:t>18</w:t>
                      </w:r>
                      <w:r>
                        <w:fldChar w:fldCharType="end"/>
                      </w:r>
                    </w:ins>
                    <w:del w:id="79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224DD9" w:rsidRDefault="00224DD9"/>
                  <w:p w14:paraId="2497BDC5" w14:textId="5F7C6217" w:rsidR="00E51900" w:rsidRPr="00B46080" w:rsidRDefault="00E51900" w:rsidP="00436415">
                    <w:pPr>
                      <w:pStyle w:val="Caption"/>
                      <w:jc w:val="center"/>
                      <w:rPr>
                        <w:noProof/>
                        <w:sz w:val="24"/>
                        <w:szCs w:val="24"/>
                      </w:rPr>
                    </w:pPr>
                    <w:ins w:id="7984" w:author="chaniaayulestari@outlook.com" w:date="2021-11-13T15:09:00Z">
                      <w:r>
                        <w:t xml:space="preserve">Gambar 3. </w:t>
                      </w:r>
                      <w:r>
                        <w:fldChar w:fldCharType="begin"/>
                      </w:r>
                      <w:r>
                        <w:instrText xml:space="preserve"> SEQ Gambar__3. \* ARABIC </w:instrText>
                      </w:r>
                    </w:ins>
                    <w:r>
                      <w:fldChar w:fldCharType="separate"/>
                    </w:r>
                    <w:ins w:id="7985" w:author="chaniaayulestari@outlook.com" w:date="2021-11-13T19:48:00Z">
                      <w:r w:rsidR="00224DD9">
                        <w:rPr>
                          <w:noProof/>
                        </w:rPr>
                        <w:t>64</w:t>
                      </w:r>
                    </w:ins>
                    <w:ins w:id="7986" w:author="chaniaayulestari@outlook.com" w:date="2021-11-13T15:09:00Z">
                      <w:r>
                        <w:fldChar w:fldCharType="end"/>
                      </w:r>
                      <w:r>
                        <w:t xml:space="preserve"> </w:t>
                      </w:r>
                      <w:r w:rsidRPr="00143CDA">
                        <w:t xml:space="preserve">Perancangan Antarmuka </w:t>
                      </w:r>
                      <w:r>
                        <w:t>Login</w:t>
                      </w:r>
                    </w:ins>
                    <w:r>
                      <w:t xml:space="preserve">Gambar 3. </w:t>
                    </w:r>
                    <w:ins w:id="7987" w:author="chaniaayulestari@outlook.com" w:date="2021-11-13T13:45:00Z">
                      <w:r>
                        <w:fldChar w:fldCharType="begin"/>
                      </w:r>
                      <w:r>
                        <w:instrText xml:space="preserve"> SEQ Gambar_3. \* ARABIC </w:instrText>
                      </w:r>
                    </w:ins>
                    <w:r>
                      <w:fldChar w:fldCharType="separate"/>
                    </w:r>
                    <w:ins w:id="7988" w:author="chaniaayulestari@outlook.com" w:date="2021-11-13T13:45:00Z">
                      <w:r>
                        <w:rPr>
                          <w:noProof/>
                        </w:rPr>
                        <w:t>18</w:t>
                      </w:r>
                      <w:r>
                        <w:fldChar w:fldCharType="end"/>
                      </w:r>
                    </w:ins>
                    <w:del w:id="79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7990"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Del="00C1342F" w:rsidRDefault="00061CCF" w:rsidP="00061CCF">
      <w:pPr>
        <w:keepNext/>
        <w:ind w:firstLine="426"/>
        <w:rPr>
          <w:del w:id="7991"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Del="00C1342F" w:rsidRDefault="00436415" w:rsidP="00977902">
      <w:pPr>
        <w:rPr>
          <w:del w:id="7992" w:author="chaniaayulestari@outlook.com" w:date="2021-11-13T14:25:00Z"/>
          <w:b/>
          <w:bCs/>
        </w:rPr>
      </w:pPr>
    </w:p>
    <w:p w14:paraId="7EC1761A" w14:textId="77777777" w:rsidR="00333EBA" w:rsidDel="00C1342F" w:rsidRDefault="00333EBA" w:rsidP="00977902">
      <w:pPr>
        <w:rPr>
          <w:del w:id="7993" w:author="chaniaayulestari@outlook.com" w:date="2021-11-13T14:25:00Z"/>
          <w:b/>
          <w:bCs/>
        </w:rPr>
      </w:pPr>
    </w:p>
    <w:p w14:paraId="0810CC14" w14:textId="38491F13" w:rsidR="00436415" w:rsidRDefault="00436415">
      <w:pPr>
        <w:keepNext/>
        <w:ind w:firstLine="426"/>
        <w:rPr>
          <w:b/>
          <w:bCs/>
        </w:rPr>
        <w:pPrChange w:id="7994" w:author="chaniaayulestari@outlook.com" w:date="2021-11-13T14:25:00Z">
          <w:pPr>
            <w:jc w:val="center"/>
          </w:pPr>
        </w:pPrChange>
      </w:pPr>
    </w:p>
    <w:p w14:paraId="35DE2C22" w14:textId="7436F8F0" w:rsidR="00436415" w:rsidDel="00C1342F" w:rsidRDefault="00436415" w:rsidP="009E085A">
      <w:pPr>
        <w:jc w:val="center"/>
        <w:rPr>
          <w:del w:id="7995" w:author="chaniaayulestari@outlook.com" w:date="2021-11-13T14:25:00Z"/>
          <w:b/>
          <w:bCs/>
        </w:rPr>
      </w:pPr>
    </w:p>
    <w:p w14:paraId="3FEA858D" w14:textId="7BF914A2" w:rsidR="00436415" w:rsidDel="00C1342F" w:rsidRDefault="00436415" w:rsidP="009E085A">
      <w:pPr>
        <w:jc w:val="center"/>
        <w:rPr>
          <w:del w:id="7996" w:author="chaniaayulestari@outlook.com" w:date="2021-11-13T14:25:00Z"/>
          <w:b/>
          <w:bCs/>
        </w:rPr>
      </w:pPr>
    </w:p>
    <w:p w14:paraId="444CD8DB" w14:textId="1D997806" w:rsidR="00343467" w:rsidDel="00C1342F" w:rsidRDefault="00343467" w:rsidP="009E085A">
      <w:pPr>
        <w:jc w:val="center"/>
        <w:rPr>
          <w:del w:id="7997"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325440" behindDoc="1" locked="0" layoutInCell="1" allowOverlap="1" wp14:anchorId="04E6CA27" wp14:editId="0C59CF04">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CF3937">
      <w:pPr>
        <w:rPr>
          <w:b/>
          <w:bCs/>
        </w:rPr>
        <w:pPrChange w:id="7998" w:author="chaniaayulestari@outlook.com" w:date="2021-11-13T15:11:00Z">
          <w:pPr>
            <w:jc w:val="center"/>
          </w:pPr>
        </w:pPrChange>
      </w:pPr>
      <w:ins w:id="7999" w:author="chaniaayulestari@outlook.com" w:date="2021-11-13T20:59:00Z">
        <w:r>
          <w:rPr>
            <w:noProof/>
          </w:rPr>
          <w:pict w14:anchorId="253F724F">
            <v:shape id="_x0000_s2248" type="#_x0000_t202" style="position:absolute;left:0;text-align:left;margin-left:34.15pt;margin-top:6.5pt;width:328.35pt;height:12.3pt;z-index:251778560;mso-position-horizontal-relative:text;mso-position-vertical-relative:text" stroked="f">
              <v:textbox inset="0,0,0,0">
                <w:txbxContent>
                  <w:p w14:paraId="0E111333" w14:textId="3F436387" w:rsidR="00754ADD" w:rsidRPr="00CD1C77" w:rsidRDefault="00754ADD" w:rsidP="00754ADD">
                    <w:pPr>
                      <w:pStyle w:val="Caption"/>
                      <w:jc w:val="center"/>
                      <w:rPr>
                        <w:noProof/>
                        <w:sz w:val="24"/>
                        <w:szCs w:val="24"/>
                      </w:rPr>
                      <w:pPrChange w:id="8000" w:author="chaniaayulestari@outlook.com" w:date="2021-11-13T21:00:00Z">
                        <w:pPr>
                          <w:jc w:val="center"/>
                        </w:pPr>
                      </w:pPrChange>
                    </w:pPr>
                    <w:bookmarkStart w:id="8001" w:name="_Toc87731488"/>
                    <w:ins w:id="8002" w:author="chaniaayulestari@outlook.com" w:date="2021-11-13T20:59:00Z">
                      <w:r>
                        <w:t xml:space="preserve">Gambar 3. </w:t>
                      </w:r>
                      <w:r>
                        <w:fldChar w:fldCharType="begin"/>
                      </w:r>
                      <w:r>
                        <w:instrText xml:space="preserve"> SEQ Gambar___3. \* ARABIC </w:instrText>
                      </w:r>
                    </w:ins>
                    <w:r>
                      <w:fldChar w:fldCharType="separate"/>
                    </w:r>
                    <w:ins w:id="8003" w:author="chaniaayulestari@outlook.com" w:date="2021-11-13T21:25:00Z">
                      <w:r w:rsidR="00B46735">
                        <w:rPr>
                          <w:noProof/>
                        </w:rPr>
                        <w:t>53</w:t>
                      </w:r>
                    </w:ins>
                    <w:ins w:id="8004" w:author="chaniaayulestari@outlook.com" w:date="2021-11-13T20:59:00Z">
                      <w:r>
                        <w:fldChar w:fldCharType="end"/>
                      </w:r>
                      <w:r>
                        <w:t xml:space="preserve"> </w:t>
                      </w:r>
                      <w:r w:rsidRPr="00C62839">
                        <w:t xml:space="preserve">Perancangan Antarmuka </w:t>
                      </w:r>
                      <w:r>
                        <w:t xml:space="preserve"> Login</w:t>
                      </w:r>
                    </w:ins>
                    <w:bookmarkEnd w:id="8001"/>
                  </w:p>
                </w:txbxContent>
              </v:textbox>
            </v:shape>
          </w:pict>
        </w:r>
      </w:ins>
      <w:del w:id="8005" w:author="chaniaayulestari@outlook.com" w:date="2021-11-13T14:25:00Z">
        <w:r w:rsidR="00F658E0">
          <w:rPr>
            <w:noProof/>
          </w:rPr>
          <w:pict w14:anchorId="2C241214">
            <v:shape id="Text Box 97" o:spid="_x0000_s2134" type="#_x0000_t202" style="position:absolute;left:0;text-align:left;margin-left:25.8pt;margin-top:3.05pt;width:345.75pt;height:.05pt;z-index:-251652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E51900" w:rsidRPr="006B6695" w:rsidRDefault="00E51900" w:rsidP="00436415">
                    <w:pPr>
                      <w:pStyle w:val="Caption"/>
                      <w:jc w:val="center"/>
                      <w:rPr>
                        <w:noProof/>
                        <w:sz w:val="24"/>
                        <w:szCs w:val="24"/>
                      </w:rPr>
                    </w:pPr>
                    <w:r>
                      <w:t xml:space="preserve">Gambar 3. </w:t>
                    </w:r>
                    <w:ins w:id="8006" w:author="chaniaayulestari@outlook.com" w:date="2021-11-13T13:45:00Z">
                      <w:r>
                        <w:fldChar w:fldCharType="begin"/>
                      </w:r>
                      <w:r>
                        <w:instrText xml:space="preserve"> SEQ Gambar_3. \* ARABIC </w:instrText>
                      </w:r>
                    </w:ins>
                    <w:r>
                      <w:fldChar w:fldCharType="separate"/>
                    </w:r>
                    <w:ins w:id="8007" w:author="chaniaayulestari@outlook.com" w:date="2021-11-13T13:45:00Z">
                      <w:r>
                        <w:rPr>
                          <w:noProof/>
                        </w:rPr>
                        <w:t>19</w:t>
                      </w:r>
                      <w:r>
                        <w:fldChar w:fldCharType="end"/>
                      </w:r>
                    </w:ins>
                    <w:del w:id="80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224DD9" w:rsidRDefault="00224DD9"/>
                  <w:p w14:paraId="0FB243FA" w14:textId="3DA198C7" w:rsidR="00E51900" w:rsidRPr="006B6695" w:rsidRDefault="00E51900" w:rsidP="00436415">
                    <w:pPr>
                      <w:pStyle w:val="Caption"/>
                      <w:jc w:val="center"/>
                      <w:rPr>
                        <w:noProof/>
                        <w:sz w:val="24"/>
                        <w:szCs w:val="24"/>
                      </w:rPr>
                    </w:pPr>
                    <w:ins w:id="8009" w:author="chaniaayulestari@outlook.com" w:date="2021-11-13T15:10:00Z">
                      <w:r>
                        <w:t xml:space="preserve">Gambar 3. </w:t>
                      </w:r>
                      <w:r>
                        <w:fldChar w:fldCharType="begin"/>
                      </w:r>
                      <w:r>
                        <w:instrText xml:space="preserve"> SEQ Gambar__3. \* ARABIC </w:instrText>
                      </w:r>
                    </w:ins>
                    <w:r>
                      <w:fldChar w:fldCharType="separate"/>
                    </w:r>
                    <w:ins w:id="8010" w:author="chaniaayulestari@outlook.com" w:date="2021-11-13T19:48:00Z">
                      <w:r w:rsidR="00224DD9">
                        <w:rPr>
                          <w:noProof/>
                        </w:rPr>
                        <w:t>65</w:t>
                      </w:r>
                    </w:ins>
                    <w:ins w:id="8011" w:author="chaniaayulestari@outlook.com" w:date="2021-11-13T15:10:00Z">
                      <w:r>
                        <w:fldChar w:fldCharType="end"/>
                      </w:r>
                      <w:r>
                        <w:t xml:space="preserve"> </w:t>
                      </w:r>
                      <w:r w:rsidRPr="00776185">
                        <w:t xml:space="preserve">Perancangan Antarmuka </w:t>
                      </w:r>
                      <w:r>
                        <w:t>Dashboard</w:t>
                      </w:r>
                    </w:ins>
                    <w:r>
                      <w:t xml:space="preserve">Gambar 3. </w:t>
                    </w:r>
                    <w:ins w:id="8012" w:author="chaniaayulestari@outlook.com" w:date="2021-11-13T13:45:00Z">
                      <w:r>
                        <w:fldChar w:fldCharType="begin"/>
                      </w:r>
                      <w:r>
                        <w:instrText xml:space="preserve"> SEQ Gambar_3. \* ARABIC </w:instrText>
                      </w:r>
                    </w:ins>
                    <w:r>
                      <w:fldChar w:fldCharType="separate"/>
                    </w:r>
                    <w:ins w:id="8013" w:author="chaniaayulestari@outlook.com" w:date="2021-11-13T13:45:00Z">
                      <w:r>
                        <w:rPr>
                          <w:noProof/>
                        </w:rPr>
                        <w:t>19</w:t>
                      </w:r>
                      <w:r>
                        <w:fldChar w:fldCharType="end"/>
                      </w:r>
                    </w:ins>
                    <w:del w:id="80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8015"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8016" w:author="Rafi Aziizi" w:date="2021-11-12T10:57:00Z">
        <w:r w:rsidR="00F90E48" w:rsidDel="00331B6F">
          <w:rPr>
            <w:rFonts w:eastAsia="Calibri"/>
            <w:b/>
            <w:bCs/>
          </w:rPr>
          <w:delText xml:space="preserve"> (REVISI)</w:delText>
        </w:r>
      </w:del>
    </w:p>
    <w:p w14:paraId="024C35E3" w14:textId="15586872" w:rsidR="00343467" w:rsidRDefault="00343467" w:rsidP="00436415">
      <w:pPr>
        <w:ind w:firstLine="360"/>
        <w:rPr>
          <w:ins w:id="8017" w:author="chaniaayulestari@outlook.com" w:date="2021-11-13T21:00:00Z"/>
        </w:rPr>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RDefault="00754ADD" w:rsidP="00436415">
      <w:pPr>
        <w:ind w:firstLine="360"/>
      </w:pPr>
    </w:p>
    <w:p w14:paraId="1DF7E865" w14:textId="77777777" w:rsidR="00546D1E" w:rsidRDefault="00546D1E" w:rsidP="009E085A">
      <w:pPr>
        <w:jc w:val="center"/>
        <w:rPr>
          <w:ins w:id="8018" w:author=" " w:date="2021-11-14T06:15:00Z"/>
        </w:rPr>
      </w:pPr>
    </w:p>
    <w:p w14:paraId="3DF2117F" w14:textId="77777777" w:rsidR="00546D1E" w:rsidRDefault="00546D1E" w:rsidP="009E085A">
      <w:pPr>
        <w:jc w:val="center"/>
        <w:rPr>
          <w:ins w:id="8019" w:author=" " w:date="2021-11-14T06:15:00Z"/>
        </w:rPr>
      </w:pPr>
    </w:p>
    <w:p w14:paraId="6A23BE2F" w14:textId="4A9B2BF4" w:rsidR="00436415" w:rsidRDefault="008C621C" w:rsidP="009E085A">
      <w:pPr>
        <w:jc w:val="center"/>
      </w:pPr>
      <w:r>
        <w:rPr>
          <w:noProof/>
        </w:rPr>
        <w:lastRenderedPageBreak/>
        <w:drawing>
          <wp:anchor distT="0" distB="0" distL="114300" distR="114300" simplePos="0" relativeHeight="251328512" behindDoc="1" locked="0" layoutInCell="1" allowOverlap="1" wp14:anchorId="70DEA7AE" wp14:editId="6C678C97">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RDefault="00CF3937" w:rsidP="001166CB">
      <w:pPr>
        <w:rPr>
          <w:ins w:id="8020" w:author="chaniaayulestari@outlook.com" w:date="2021-11-13T21:01:00Z"/>
        </w:rPr>
      </w:pPr>
      <w:ins w:id="8021" w:author="chaniaayulestari@outlook.com" w:date="2021-11-13T21:00:00Z">
        <w:r>
          <w:rPr>
            <w:noProof/>
          </w:rPr>
          <w:pict w14:anchorId="39822A7D">
            <v:shape id="_x0000_s2249" type="#_x0000_t202" style="position:absolute;left:0;text-align:left;margin-left:25.45pt;margin-top:6.8pt;width:335pt;height:11.65pt;z-index:251780608;mso-position-horizontal-relative:text;mso-position-vertical-relative:text" stroked="f">
              <v:textbox inset="0,0,0,0">
                <w:txbxContent>
                  <w:p w14:paraId="51A4D334" w14:textId="1443965F" w:rsidR="00CF3937" w:rsidRPr="003F26A5" w:rsidDel="00CF3937" w:rsidRDefault="00CF3937" w:rsidP="00CF3937">
                    <w:pPr>
                      <w:pStyle w:val="Caption"/>
                      <w:jc w:val="center"/>
                      <w:rPr>
                        <w:del w:id="8022" w:author="chaniaayulestari@outlook.com" w:date="2021-11-13T21:00:00Z"/>
                        <w:noProof/>
                        <w:sz w:val="24"/>
                        <w:szCs w:val="24"/>
                      </w:rPr>
                      <w:pPrChange w:id="8023" w:author="chaniaayulestari@outlook.com" w:date="2021-11-13T21:00:00Z">
                        <w:pPr>
                          <w:jc w:val="center"/>
                        </w:pPr>
                      </w:pPrChange>
                    </w:pPr>
                    <w:bookmarkStart w:id="8024" w:name="_Toc87731489"/>
                    <w:ins w:id="8025" w:author="chaniaayulestari@outlook.com" w:date="2021-11-13T21:00:00Z">
                      <w:r>
                        <w:t xml:space="preserve">Gambar 3. </w:t>
                      </w:r>
                      <w:r>
                        <w:fldChar w:fldCharType="begin"/>
                      </w:r>
                      <w:r>
                        <w:instrText xml:space="preserve"> SEQ Gambar___3. \* ARABIC </w:instrText>
                      </w:r>
                    </w:ins>
                    <w:r>
                      <w:fldChar w:fldCharType="separate"/>
                    </w:r>
                    <w:ins w:id="8026" w:author="chaniaayulestari@outlook.com" w:date="2021-11-13T21:25:00Z">
                      <w:r w:rsidR="00B46735">
                        <w:rPr>
                          <w:noProof/>
                        </w:rPr>
                        <w:t>54</w:t>
                      </w:r>
                    </w:ins>
                    <w:ins w:id="8027" w:author="chaniaayulestari@outlook.com" w:date="2021-11-13T21:00:00Z">
                      <w:r>
                        <w:fldChar w:fldCharType="end"/>
                      </w:r>
                      <w:r>
                        <w:t xml:space="preserve"> </w:t>
                      </w:r>
                      <w:r w:rsidRPr="00ED292A">
                        <w:t xml:space="preserve">Perancangan Antarmuka </w:t>
                      </w:r>
                      <w:r>
                        <w:t>Dashboard</w:t>
                      </w:r>
                    </w:ins>
                    <w:bookmarkEnd w:id="8024"/>
                  </w:p>
                  <w:p w14:paraId="4749F1F1" w14:textId="77777777" w:rsidR="00224DD9" w:rsidRDefault="00224DD9" w:rsidP="00CF3937">
                    <w:pPr>
                      <w:pStyle w:val="Caption"/>
                      <w:jc w:val="center"/>
                      <w:pPrChange w:id="8028" w:author="chaniaayulestari@outlook.com" w:date="2021-11-13T21:00:00Z">
                        <w:pPr/>
                      </w:pPrChange>
                    </w:pPr>
                  </w:p>
                </w:txbxContent>
              </v:textbox>
            </v:shape>
          </w:pict>
        </w:r>
      </w:ins>
    </w:p>
    <w:p w14:paraId="249C6174" w14:textId="0E9354FA" w:rsidR="00436415" w:rsidDel="00CF3937" w:rsidRDefault="00F658E0" w:rsidP="00CF3937">
      <w:pPr>
        <w:pStyle w:val="ListParagraph"/>
        <w:numPr>
          <w:ilvl w:val="1"/>
          <w:numId w:val="119"/>
        </w:numPr>
        <w:rPr>
          <w:del w:id="8029" w:author="chaniaayulestari@outlook.com" w:date="2021-11-13T21:01:00Z"/>
        </w:rPr>
        <w:pPrChange w:id="8030" w:author="chaniaayulestari@outlook.com" w:date="2021-11-13T21:04:00Z">
          <w:pPr/>
        </w:pPrChange>
      </w:pPr>
      <w:del w:id="8031" w:author="chaniaayulestari@outlook.com" w:date="2021-11-13T14:25:00Z">
        <w:r>
          <w:rPr>
            <w:noProof/>
          </w:rPr>
          <w:pict w14:anchorId="5B92B2C4">
            <v:shape id="Text Box 98" o:spid="_x0000_s2132" type="#_x0000_t202" style="position:absolute;left:0;text-align:left;margin-left:25.1pt;margin-top:3.25pt;width:346.6pt;height:.05pt;z-index:-251651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E51900" w:rsidRPr="009B05BB" w:rsidRDefault="00E51900" w:rsidP="00436415">
                    <w:pPr>
                      <w:pStyle w:val="Caption"/>
                      <w:jc w:val="center"/>
                      <w:rPr>
                        <w:noProof/>
                        <w:sz w:val="24"/>
                        <w:szCs w:val="24"/>
                      </w:rPr>
                    </w:pPr>
                    <w:r>
                      <w:t xml:space="preserve">Gambar 3. </w:t>
                    </w:r>
                    <w:ins w:id="8032" w:author="chaniaayulestari@outlook.com" w:date="2021-11-13T13:45:00Z">
                      <w:r>
                        <w:fldChar w:fldCharType="begin"/>
                      </w:r>
                      <w:r>
                        <w:instrText xml:space="preserve"> SEQ Gambar_3. \* ARABIC </w:instrText>
                      </w:r>
                    </w:ins>
                    <w:r>
                      <w:fldChar w:fldCharType="separate"/>
                    </w:r>
                    <w:ins w:id="8033" w:author="chaniaayulestari@outlook.com" w:date="2021-11-13T13:45:00Z">
                      <w:r>
                        <w:rPr>
                          <w:noProof/>
                        </w:rPr>
                        <w:t>20</w:t>
                      </w:r>
                      <w:r>
                        <w:fldChar w:fldCharType="end"/>
                      </w:r>
                    </w:ins>
                    <w:del w:id="80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224DD9" w:rsidRDefault="00224DD9"/>
                  <w:p w14:paraId="0E45FB2A" w14:textId="496EF90F" w:rsidR="00E51900" w:rsidRPr="009B05BB" w:rsidRDefault="00E51900" w:rsidP="00436415">
                    <w:pPr>
                      <w:pStyle w:val="Caption"/>
                      <w:jc w:val="center"/>
                      <w:rPr>
                        <w:noProof/>
                        <w:sz w:val="24"/>
                        <w:szCs w:val="24"/>
                      </w:rPr>
                    </w:pPr>
                    <w:ins w:id="8035" w:author="chaniaayulestari@outlook.com" w:date="2021-11-13T15:10:00Z">
                      <w:r>
                        <w:t xml:space="preserve">Gambar 3. </w:t>
                      </w:r>
                      <w:r>
                        <w:fldChar w:fldCharType="begin"/>
                      </w:r>
                      <w:r>
                        <w:instrText xml:space="preserve"> SEQ Gambar__3. \* ARABIC </w:instrText>
                      </w:r>
                    </w:ins>
                    <w:r>
                      <w:fldChar w:fldCharType="separate"/>
                    </w:r>
                    <w:ins w:id="8036" w:author="chaniaayulestari@outlook.com" w:date="2021-11-13T19:48:00Z">
                      <w:r w:rsidR="00224DD9">
                        <w:rPr>
                          <w:noProof/>
                        </w:rPr>
                        <w:t>66</w:t>
                      </w:r>
                    </w:ins>
                    <w:ins w:id="8037" w:author="chaniaayulestari@outlook.com" w:date="2021-11-13T15:10:00Z">
                      <w:r>
                        <w:fldChar w:fldCharType="end"/>
                      </w:r>
                      <w:r>
                        <w:t xml:space="preserve"> Perancangan Antarmuka Menu Utama</w:t>
                      </w:r>
                    </w:ins>
                    <w:r>
                      <w:t xml:space="preserve">Gambar 3. </w:t>
                    </w:r>
                    <w:ins w:id="8038" w:author="chaniaayulestari@outlook.com" w:date="2021-11-13T13:45:00Z">
                      <w:r>
                        <w:fldChar w:fldCharType="begin"/>
                      </w:r>
                      <w:r>
                        <w:instrText xml:space="preserve"> SEQ Gambar_3. \* ARABIC </w:instrText>
                      </w:r>
                    </w:ins>
                    <w:r>
                      <w:fldChar w:fldCharType="separate"/>
                    </w:r>
                    <w:ins w:id="8039" w:author="chaniaayulestari@outlook.com" w:date="2021-11-13T13:45:00Z">
                      <w:r>
                        <w:rPr>
                          <w:noProof/>
                        </w:rPr>
                        <w:t>20</w:t>
                      </w:r>
                      <w:r>
                        <w:fldChar w:fldCharType="end"/>
                      </w:r>
                    </w:ins>
                    <w:del w:id="80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rsidP="00CF3937">
      <w:pPr>
        <w:rPr>
          <w:del w:id="8041" w:author="chaniaayulestari@outlook.com" w:date="2021-11-13T21:05:00Z"/>
          <w:rFonts w:eastAsia="Calibri"/>
          <w:b/>
          <w:bCs/>
          <w:rPrChange w:id="8042" w:author="chaniaayulestari@outlook.com" w:date="2021-11-13T21:05:00Z">
            <w:rPr>
              <w:del w:id="8043" w:author="chaniaayulestari@outlook.com" w:date="2021-11-13T21:05:00Z"/>
              <w:rFonts w:eastAsia="Calibri"/>
            </w:rPr>
          </w:rPrChange>
        </w:rPr>
        <w:pPrChange w:id="8044" w:author="chaniaayulestari@outlook.com" w:date="2021-11-13T21:05:00Z">
          <w:pPr>
            <w:pStyle w:val="ListParagraph"/>
            <w:numPr>
              <w:numId w:val="43"/>
            </w:numPr>
            <w:shd w:val="clear" w:color="auto" w:fill="FFE599" w:themeFill="accent4" w:themeFillTint="66"/>
            <w:ind w:left="426" w:hanging="360"/>
          </w:pPr>
        </w:pPrChange>
      </w:pPr>
      <w:del w:id="8045" w:author="chaniaayulestari@outlook.com" w:date="2021-11-13T21:05:00Z">
        <w:r w:rsidRPr="00CF3937" w:rsidDel="00CF3937">
          <w:rPr>
            <w:rFonts w:eastAsia="Calibri"/>
            <w:b/>
            <w:bCs/>
            <w:rPrChange w:id="8046" w:author="chaniaayulestari@outlook.com" w:date="2021-11-13T21:05:00Z">
              <w:rPr>
                <w:rFonts w:eastAsia="Calibri"/>
              </w:rPr>
            </w:rPrChange>
          </w:rPr>
          <w:delText xml:space="preserve">Antarmuka </w:delText>
        </w:r>
        <w:r w:rsidR="00C10E66" w:rsidRPr="00CF3937" w:rsidDel="00CF3937">
          <w:rPr>
            <w:rFonts w:eastAsia="Calibri"/>
            <w:b/>
            <w:bCs/>
            <w:rPrChange w:id="8047" w:author="chaniaayulestari@outlook.com" w:date="2021-11-13T21:05:00Z">
              <w:rPr>
                <w:rFonts w:eastAsia="Calibri"/>
              </w:rPr>
            </w:rPrChange>
          </w:rPr>
          <w:delText>Menu Utama</w:delText>
        </w:r>
      </w:del>
    </w:p>
    <w:p w14:paraId="27FF3CF3" w14:textId="7F87F029" w:rsidR="00C10E66" w:rsidDel="00CF3937" w:rsidRDefault="00C10E66" w:rsidP="00CF3937">
      <w:pPr>
        <w:rPr>
          <w:moveFrom w:id="8048" w:author="chaniaayulestari@outlook.com" w:date="2021-11-13T21:05:00Z"/>
          <w:rFonts w:eastAsia="Calibri"/>
        </w:rPr>
        <w:pPrChange w:id="8049" w:author="chaniaayulestari@outlook.com" w:date="2021-11-13T21:05:00Z">
          <w:pPr>
            <w:pStyle w:val="ListParagraph"/>
            <w:ind w:left="0" w:firstLine="426"/>
          </w:pPr>
        </w:pPrChange>
      </w:pPr>
      <w:moveFromRangeStart w:id="8050" w:author="chaniaayulestari@outlook.com" w:date="2021-11-13T21:05:00Z" w:name="move87729945"/>
      <w:moveFrom w:id="8051" w:author="chaniaayulestari@outlook.com" w:date="2021-11-13T21:05:00Z">
        <w:r w:rsidDel="00CF3937">
          <w:rPr>
            <w:rFonts w:eastAsia="Calibri"/>
          </w:rPr>
          <w:t>Rancangan halaman ini akan menampilkan seluruh menu yang disediakan oleh sistem.</w:t>
        </w:r>
      </w:moveFrom>
    </w:p>
    <w:moveFromRangeEnd w:id="8050"/>
    <w:p w14:paraId="7198685C" w14:textId="4C7A55C0" w:rsidR="008C621C" w:rsidDel="00CF3937" w:rsidRDefault="00CF3937" w:rsidP="00CF3937">
      <w:pPr>
        <w:rPr>
          <w:del w:id="8052" w:author="chaniaayulestari@outlook.com" w:date="2021-11-13T21:05:00Z"/>
          <w:rFonts w:eastAsia="Calibri"/>
        </w:rPr>
        <w:pPrChange w:id="8053" w:author="chaniaayulestari@outlook.com" w:date="2021-11-13T21:05:00Z">
          <w:pPr>
            <w:pStyle w:val="ListParagraph"/>
            <w:ind w:left="0" w:firstLine="426"/>
          </w:pPr>
        </w:pPrChange>
      </w:pPr>
      <w:del w:id="8054" w:author="chaniaayulestari@outlook.com" w:date="2021-11-13T21:05:00Z">
        <w:r w:rsidDel="00CF3937">
          <w:rPr>
            <w:noProof/>
          </w:rPr>
          <w:drawing>
            <wp:anchor distT="0" distB="0" distL="114300" distR="114300" simplePos="0" relativeHeight="251335680" behindDoc="1" locked="0" layoutInCell="1" allowOverlap="1" wp14:anchorId="4B80D13F" wp14:editId="10B8F286">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rsidP="00CF3937">
      <w:pPr>
        <w:rPr>
          <w:del w:id="8055" w:author="chaniaayulestari@outlook.com" w:date="2021-11-13T15:11:00Z"/>
          <w:rFonts w:eastAsia="Calibri"/>
        </w:rPr>
        <w:pPrChange w:id="8056" w:author="chaniaayulestari@outlook.com" w:date="2021-11-13T21:05:00Z">
          <w:pPr>
            <w:pStyle w:val="ListParagraph"/>
            <w:ind w:left="0" w:firstLine="426"/>
          </w:pPr>
        </w:pPrChange>
      </w:pPr>
    </w:p>
    <w:p w14:paraId="6657E22E" w14:textId="3C4CAEE7" w:rsidR="00436D78" w:rsidDel="00717822" w:rsidRDefault="00436D78" w:rsidP="00CF3937">
      <w:pPr>
        <w:rPr>
          <w:del w:id="8057" w:author="chaniaayulestari@outlook.com" w:date="2021-11-13T15:11:00Z"/>
          <w:rFonts w:eastAsia="Calibri"/>
        </w:rPr>
        <w:pPrChange w:id="8058" w:author="chaniaayulestari@outlook.com" w:date="2021-11-13T21:05:00Z">
          <w:pPr>
            <w:pStyle w:val="ListParagraph"/>
            <w:ind w:left="0" w:firstLine="426"/>
          </w:pPr>
        </w:pPrChange>
      </w:pPr>
    </w:p>
    <w:p w14:paraId="3BEAF014" w14:textId="64DEA6F0" w:rsidR="008C621C" w:rsidDel="00717822" w:rsidRDefault="008C621C" w:rsidP="00CF3937">
      <w:pPr>
        <w:rPr>
          <w:del w:id="8059" w:author="chaniaayulestari@outlook.com" w:date="2021-11-13T15:11:00Z"/>
          <w:rFonts w:eastAsia="Calibri"/>
        </w:rPr>
        <w:pPrChange w:id="8060" w:author="chaniaayulestari@outlook.com" w:date="2021-11-13T21:05:00Z">
          <w:pPr>
            <w:pStyle w:val="ListParagraph"/>
            <w:ind w:left="0" w:firstLine="426"/>
          </w:pPr>
        </w:pPrChange>
      </w:pPr>
    </w:p>
    <w:p w14:paraId="2E81AE19" w14:textId="0C387457" w:rsidR="001166CB" w:rsidDel="00CF3937" w:rsidRDefault="001166CB" w:rsidP="00CF3937">
      <w:pPr>
        <w:rPr>
          <w:del w:id="8061" w:author="chaniaayulestari@outlook.com" w:date="2021-11-13T21:05:00Z"/>
          <w:rFonts w:eastAsia="Calibri"/>
        </w:rPr>
        <w:pPrChange w:id="8062" w:author="chaniaayulestari@outlook.com" w:date="2021-11-13T21:05:00Z">
          <w:pPr>
            <w:pStyle w:val="ListParagraph"/>
            <w:ind w:left="0" w:firstLine="426"/>
          </w:pPr>
        </w:pPrChange>
      </w:pPr>
    </w:p>
    <w:p w14:paraId="28A7B336" w14:textId="6CD3F7A2" w:rsidR="00C10E66" w:rsidDel="00CF3937" w:rsidRDefault="00C10E66" w:rsidP="00CF3937">
      <w:pPr>
        <w:rPr>
          <w:del w:id="8063" w:author="chaniaayulestari@outlook.com" w:date="2021-11-13T21:05:00Z"/>
          <w:rFonts w:eastAsia="Calibri"/>
        </w:rPr>
        <w:pPrChange w:id="8064" w:author="chaniaayulestari@outlook.com" w:date="2021-11-13T21:05:00Z">
          <w:pPr>
            <w:pStyle w:val="ListParagraph"/>
            <w:ind w:left="426"/>
          </w:pPr>
        </w:pPrChange>
      </w:pPr>
    </w:p>
    <w:p w14:paraId="509568C0" w14:textId="1ACFED60" w:rsidR="00C10E66" w:rsidDel="00CF3937" w:rsidRDefault="00C10E66" w:rsidP="00CF3937">
      <w:pPr>
        <w:rPr>
          <w:del w:id="8065" w:author="chaniaayulestari@outlook.com" w:date="2021-11-13T21:05:00Z"/>
          <w:rFonts w:eastAsia="Calibri"/>
        </w:rPr>
        <w:pPrChange w:id="8066" w:author="chaniaayulestari@outlook.com" w:date="2021-11-13T21:05:00Z">
          <w:pPr>
            <w:pStyle w:val="ListParagraph"/>
            <w:ind w:left="426"/>
          </w:pPr>
        </w:pPrChange>
      </w:pPr>
    </w:p>
    <w:p w14:paraId="53CA4851" w14:textId="35D24887" w:rsidR="00C10E66" w:rsidDel="00CF3937" w:rsidRDefault="00C10E66" w:rsidP="00CF3937">
      <w:pPr>
        <w:rPr>
          <w:del w:id="8067" w:author="chaniaayulestari@outlook.com" w:date="2021-11-13T21:05:00Z"/>
          <w:rFonts w:eastAsia="Calibri"/>
        </w:rPr>
        <w:pPrChange w:id="8068" w:author="chaniaayulestari@outlook.com" w:date="2021-11-13T21:05:00Z">
          <w:pPr>
            <w:pStyle w:val="ListParagraph"/>
            <w:ind w:left="426"/>
          </w:pPr>
        </w:pPrChange>
      </w:pPr>
    </w:p>
    <w:p w14:paraId="03D59ACF" w14:textId="5F3535E9" w:rsidR="00C10E66" w:rsidDel="00CF3937" w:rsidRDefault="00C10E66" w:rsidP="00CF3937">
      <w:pPr>
        <w:rPr>
          <w:del w:id="8069" w:author="chaniaayulestari@outlook.com" w:date="2021-11-13T21:05:00Z"/>
          <w:rFonts w:eastAsia="Calibri"/>
        </w:rPr>
        <w:pPrChange w:id="8070" w:author="chaniaayulestari@outlook.com" w:date="2021-11-13T21:05:00Z">
          <w:pPr>
            <w:pStyle w:val="ListParagraph"/>
            <w:ind w:left="426"/>
          </w:pPr>
        </w:pPrChange>
      </w:pPr>
    </w:p>
    <w:p w14:paraId="10539C75" w14:textId="176227CE" w:rsidR="00C10E66" w:rsidDel="00CF3937" w:rsidRDefault="00C10E66" w:rsidP="00CF3937">
      <w:pPr>
        <w:rPr>
          <w:del w:id="8071" w:author="chaniaayulestari@outlook.com" w:date="2021-11-13T21:05:00Z"/>
          <w:rFonts w:eastAsia="Calibri"/>
        </w:rPr>
        <w:pPrChange w:id="8072" w:author="chaniaayulestari@outlook.com" w:date="2021-11-13T21:05:00Z">
          <w:pPr>
            <w:pStyle w:val="ListParagraph"/>
            <w:ind w:left="426"/>
          </w:pPr>
        </w:pPrChange>
      </w:pPr>
    </w:p>
    <w:p w14:paraId="1F55CFFA" w14:textId="2B9DBC7D" w:rsidR="00C10E66" w:rsidDel="00CF3937" w:rsidRDefault="00C10E66" w:rsidP="00CF3937">
      <w:pPr>
        <w:rPr>
          <w:del w:id="8073" w:author="chaniaayulestari@outlook.com" w:date="2021-11-13T21:05:00Z"/>
          <w:rFonts w:eastAsia="Calibri"/>
        </w:rPr>
        <w:pPrChange w:id="8074" w:author="chaniaayulestari@outlook.com" w:date="2021-11-13T21:05:00Z">
          <w:pPr>
            <w:pStyle w:val="ListParagraph"/>
            <w:ind w:left="426"/>
          </w:pPr>
        </w:pPrChange>
      </w:pPr>
    </w:p>
    <w:p w14:paraId="2002F1D2" w14:textId="5D54D928" w:rsidR="00C10E66" w:rsidDel="00CF3937" w:rsidRDefault="00C10E66" w:rsidP="00CF3937">
      <w:pPr>
        <w:rPr>
          <w:del w:id="8075" w:author="chaniaayulestari@outlook.com" w:date="2021-11-13T21:05:00Z"/>
          <w:rFonts w:eastAsia="Calibri"/>
        </w:rPr>
        <w:pPrChange w:id="8076" w:author="chaniaayulestari@outlook.com" w:date="2021-11-13T21:05:00Z">
          <w:pPr>
            <w:pStyle w:val="ListParagraph"/>
            <w:ind w:left="426"/>
          </w:pPr>
        </w:pPrChange>
      </w:pPr>
    </w:p>
    <w:p w14:paraId="4204B6EC" w14:textId="69ECADFC" w:rsidR="00C10E66" w:rsidDel="00CF3937" w:rsidRDefault="00C10E66" w:rsidP="00CF3937">
      <w:pPr>
        <w:rPr>
          <w:del w:id="8077" w:author="chaniaayulestari@outlook.com" w:date="2021-11-13T21:05:00Z"/>
          <w:rFonts w:eastAsia="Calibri"/>
        </w:rPr>
        <w:pPrChange w:id="8078" w:author="chaniaayulestari@outlook.com" w:date="2021-11-13T21:05:00Z">
          <w:pPr>
            <w:pStyle w:val="ListParagraph"/>
            <w:ind w:left="426"/>
          </w:pPr>
        </w:pPrChange>
      </w:pPr>
    </w:p>
    <w:p w14:paraId="3C664B25" w14:textId="08A031EE" w:rsidR="00C10E66" w:rsidRDefault="00F658E0" w:rsidP="00C10E66">
      <w:pPr>
        <w:pStyle w:val="ListParagraph"/>
        <w:ind w:left="426"/>
        <w:rPr>
          <w:rFonts w:eastAsia="Calibri"/>
        </w:rPr>
      </w:pPr>
      <w:del w:id="8079" w:author="chaniaayulestari@outlook.com" w:date="2021-11-13T14:26:00Z">
        <w:r>
          <w:rPr>
            <w:noProof/>
          </w:rPr>
          <w:pict w14:anchorId="7826EEB3">
            <v:shape id="Text Box 264" o:spid="_x0000_s2130" type="#_x0000_t202" style="position:absolute;left:0;text-align:left;margin-left:38.65pt;margin-top:4.4pt;width:318.9pt;height:.05pt;z-index:-251632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E51900" w:rsidRPr="00C81D50" w:rsidRDefault="00E51900" w:rsidP="00C10E66">
                    <w:pPr>
                      <w:pStyle w:val="Caption"/>
                      <w:jc w:val="center"/>
                      <w:rPr>
                        <w:noProof/>
                        <w:sz w:val="24"/>
                        <w:szCs w:val="24"/>
                      </w:rPr>
                    </w:pPr>
                    <w:r>
                      <w:t xml:space="preserve">Gambar 3. </w:t>
                    </w:r>
                    <w:ins w:id="8080" w:author="chaniaayulestari@outlook.com" w:date="2021-11-13T13:45:00Z">
                      <w:r>
                        <w:fldChar w:fldCharType="begin"/>
                      </w:r>
                      <w:r>
                        <w:instrText xml:space="preserve"> SEQ Gambar_3. \* ARABIC </w:instrText>
                      </w:r>
                    </w:ins>
                    <w:r>
                      <w:fldChar w:fldCharType="separate"/>
                    </w:r>
                    <w:ins w:id="8081" w:author="chaniaayulestari@outlook.com" w:date="2021-11-13T13:45:00Z">
                      <w:r>
                        <w:rPr>
                          <w:noProof/>
                        </w:rPr>
                        <w:t>21</w:t>
                      </w:r>
                      <w:r>
                        <w:fldChar w:fldCharType="end"/>
                      </w:r>
                    </w:ins>
                    <w:del w:id="80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224DD9" w:rsidRDefault="00224DD9"/>
                  <w:p w14:paraId="35F68404" w14:textId="14C17F60" w:rsidR="00E51900" w:rsidRPr="00C81D50" w:rsidRDefault="00E51900" w:rsidP="00C10E66">
                    <w:pPr>
                      <w:pStyle w:val="Caption"/>
                      <w:jc w:val="center"/>
                      <w:rPr>
                        <w:noProof/>
                        <w:sz w:val="24"/>
                        <w:szCs w:val="24"/>
                      </w:rPr>
                    </w:pPr>
                    <w:ins w:id="8083" w:author="chaniaayulestari@outlook.com" w:date="2021-11-13T15:11:00Z">
                      <w:r>
                        <w:t xml:space="preserve">Gambar 3. </w:t>
                      </w:r>
                      <w:r>
                        <w:fldChar w:fldCharType="begin"/>
                      </w:r>
                      <w:r>
                        <w:instrText xml:space="preserve"> SEQ Gambar__3. \* ARABIC </w:instrText>
                      </w:r>
                    </w:ins>
                    <w:r>
                      <w:fldChar w:fldCharType="separate"/>
                    </w:r>
                    <w:ins w:id="8084" w:author="chaniaayulestari@outlook.com" w:date="2021-11-13T19:48:00Z">
                      <w:r w:rsidR="00224DD9">
                        <w:rPr>
                          <w:noProof/>
                        </w:rPr>
                        <w:t>67</w:t>
                      </w:r>
                    </w:ins>
                    <w:ins w:id="8085" w:author="chaniaayulestari@outlook.com" w:date="2021-11-13T15:11:00Z">
                      <w:r>
                        <w:fldChar w:fldCharType="end"/>
                      </w:r>
                      <w:r>
                        <w:t xml:space="preserve"> </w:t>
                      </w:r>
                      <w:r w:rsidRPr="00B629A9">
                        <w:t xml:space="preserve">Perancangan Antarmuka </w:t>
                      </w:r>
                      <w:r>
                        <w:t>Data</w:t>
                      </w:r>
                    </w:ins>
                    <w:ins w:id="8086" w:author="chaniaayulestari@outlook.com" w:date="2021-11-13T15:12:00Z">
                      <w:r>
                        <w:t xml:space="preserve"> S</w:t>
                      </w:r>
                    </w:ins>
                    <w:ins w:id="8087" w:author="chaniaayulestari@outlook.com" w:date="2021-11-13T15:11:00Z">
                      <w:r>
                        <w:t>iswa</w:t>
                      </w:r>
                    </w:ins>
                    <w:r>
                      <w:t xml:space="preserve">Gambar 3. </w:t>
                    </w:r>
                    <w:ins w:id="8088" w:author="chaniaayulestari@outlook.com" w:date="2021-11-13T13:45:00Z">
                      <w:r>
                        <w:fldChar w:fldCharType="begin"/>
                      </w:r>
                      <w:r>
                        <w:instrText xml:space="preserve"> SEQ Gambar_3. \* ARABIC </w:instrText>
                      </w:r>
                    </w:ins>
                    <w:r>
                      <w:fldChar w:fldCharType="separate"/>
                    </w:r>
                    <w:ins w:id="8089" w:author="chaniaayulestari@outlook.com" w:date="2021-11-13T13:45:00Z">
                      <w:r>
                        <w:rPr>
                          <w:noProof/>
                        </w:rPr>
                        <w:t>21</w:t>
                      </w:r>
                      <w:r>
                        <w:fldChar w:fldCharType="end"/>
                      </w:r>
                    </w:ins>
                    <w:del w:id="80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718462D1" w:rsidR="00CF3937" w:rsidRDefault="00CF3937">
      <w:pPr>
        <w:pStyle w:val="ListParagraph"/>
        <w:numPr>
          <w:ilvl w:val="0"/>
          <w:numId w:val="43"/>
        </w:numPr>
        <w:shd w:val="clear" w:color="auto" w:fill="FFFFFF" w:themeFill="background1"/>
        <w:ind w:left="426"/>
        <w:rPr>
          <w:ins w:id="8091" w:author="chaniaayulestari@outlook.com" w:date="2021-11-13T21:05:00Z"/>
          <w:rFonts w:eastAsia="Calibri"/>
          <w:b/>
          <w:bCs/>
        </w:rPr>
      </w:pPr>
      <w:ins w:id="8092" w:author="chaniaayulestari@outlook.com" w:date="2021-11-13T21:05:00Z">
        <w:r>
          <w:rPr>
            <w:rFonts w:eastAsia="Calibri"/>
            <w:b/>
            <w:bCs/>
          </w:rPr>
          <w:t>Antarmuka Menu Utama</w:t>
        </w:r>
      </w:ins>
    </w:p>
    <w:p w14:paraId="0A351938" w14:textId="16FE0237" w:rsidR="00CF3937" w:rsidRPr="00CF3937" w:rsidRDefault="00CF3937" w:rsidP="00CF3937">
      <w:pPr>
        <w:ind w:firstLine="426"/>
        <w:rPr>
          <w:moveTo w:id="8093" w:author="chaniaayulestari@outlook.com" w:date="2021-11-13T21:05:00Z"/>
          <w:rFonts w:eastAsia="Calibri"/>
          <w:rPrChange w:id="8094" w:author="chaniaayulestari@outlook.com" w:date="2021-11-13T21:05:00Z">
            <w:rPr>
              <w:moveTo w:id="8095" w:author="chaniaayulestari@outlook.com" w:date="2021-11-13T21:05:00Z"/>
              <w:rFonts w:eastAsia="Calibri"/>
            </w:rPr>
          </w:rPrChange>
        </w:rPr>
        <w:pPrChange w:id="8096" w:author="chaniaayulestari@outlook.com" w:date="2021-11-13T21:05:00Z">
          <w:pPr>
            <w:pStyle w:val="ListParagraph"/>
            <w:numPr>
              <w:numId w:val="43"/>
            </w:numPr>
            <w:ind w:left="1571" w:hanging="360"/>
          </w:pPr>
        </w:pPrChange>
      </w:pPr>
      <w:ins w:id="8097" w:author="chaniaayulestari@outlook.com" w:date="2021-11-13T21:06:00Z">
        <w:r>
          <w:rPr>
            <w:noProof/>
          </w:rPr>
          <w:pict w14:anchorId="7D9AEE8D">
            <v:shape id="_x0000_s2253" type="#_x0000_t202" style="position:absolute;left:0;text-align:left;margin-left:35.6pt;margin-top:227.7pt;width:328.25pt;height:.05pt;z-index:251786752;mso-position-horizontal-relative:text;mso-position-vertical-relative:text" stroked="f">
              <v:textbox style="mso-fit-shape-to-text:t" inset="0,0,0,0">
                <w:txbxContent>
                  <w:p w14:paraId="3BBE84EB" w14:textId="47290432" w:rsidR="00CF3937" w:rsidRPr="006C0768" w:rsidRDefault="00CF3937" w:rsidP="00CF3937">
                    <w:pPr>
                      <w:pStyle w:val="Caption"/>
                      <w:jc w:val="center"/>
                      <w:rPr>
                        <w:noProof/>
                        <w:sz w:val="24"/>
                        <w:szCs w:val="24"/>
                      </w:rPr>
                      <w:pPrChange w:id="8098" w:author="chaniaayulestari@outlook.com" w:date="2021-11-13T21:06:00Z">
                        <w:pPr>
                          <w:ind w:firstLine="426"/>
                        </w:pPr>
                      </w:pPrChange>
                    </w:pPr>
                    <w:bookmarkStart w:id="8099" w:name="_Toc87731490"/>
                    <w:ins w:id="8100" w:author="chaniaayulestari@outlook.com" w:date="2021-11-13T21:06:00Z">
                      <w:r>
                        <w:t xml:space="preserve">Gambar 3. </w:t>
                      </w:r>
                      <w:r>
                        <w:fldChar w:fldCharType="begin"/>
                      </w:r>
                      <w:r>
                        <w:instrText xml:space="preserve"> SEQ Gambar___3. \* ARABIC </w:instrText>
                      </w:r>
                    </w:ins>
                    <w:r>
                      <w:fldChar w:fldCharType="separate"/>
                    </w:r>
                    <w:ins w:id="8101" w:author="chaniaayulestari@outlook.com" w:date="2021-11-13T21:25:00Z">
                      <w:r w:rsidR="00B46735">
                        <w:rPr>
                          <w:noProof/>
                        </w:rPr>
                        <w:t>55</w:t>
                      </w:r>
                    </w:ins>
                    <w:ins w:id="8102" w:author="chaniaayulestari@outlook.com" w:date="2021-11-13T21:06:00Z">
                      <w:r>
                        <w:fldChar w:fldCharType="end"/>
                      </w:r>
                      <w:r>
                        <w:t xml:space="preserve"> Perancangan Antarmuka Menu Utama</w:t>
                      </w:r>
                    </w:ins>
                    <w:bookmarkEnd w:id="8099"/>
                  </w:p>
                </w:txbxContent>
              </v:textbox>
            </v:shape>
          </w:pict>
        </w:r>
      </w:ins>
      <w:ins w:id="8103" w:author="chaniaayulestari@outlook.com" w:date="2021-11-13T21:05:00Z">
        <w:r>
          <w:rPr>
            <w:noProof/>
          </w:rPr>
          <w:drawing>
            <wp:anchor distT="0" distB="0" distL="114300" distR="114300" simplePos="0" relativeHeight="251988992" behindDoc="0" locked="0" layoutInCell="1" allowOverlap="1" wp14:anchorId="0BC54EA4" wp14:editId="32593848">
              <wp:simplePos x="0" y="0"/>
              <wp:positionH relativeFrom="margin">
                <wp:posOffset>452415</wp:posOffset>
              </wp:positionH>
              <wp:positionV relativeFrom="paragraph">
                <wp:posOffset>455605</wp:posOffset>
              </wp:positionV>
              <wp:extent cx="4169291" cy="23796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ins>
      <w:moveToRangeStart w:id="8104" w:author="chaniaayulestari@outlook.com" w:date="2021-11-13T21:05:00Z" w:name="move87729945"/>
      <w:moveTo w:id="8105" w:author="chaniaayulestari@outlook.com" w:date="2021-11-13T21:05:00Z">
        <w:r w:rsidRPr="00CF3937">
          <w:rPr>
            <w:rFonts w:eastAsia="Calibri"/>
            <w:rPrChange w:id="8106" w:author="chaniaayulestari@outlook.com" w:date="2021-11-13T21:05:00Z">
              <w:rPr>
                <w:rFonts w:eastAsia="Calibri"/>
              </w:rPr>
            </w:rPrChange>
          </w:rPr>
          <w:t>Rancangan halaman ini akan menampilkan seluruh menu yang disediakan oleh sistem.</w:t>
        </w:r>
      </w:moveTo>
    </w:p>
    <w:moveToRangeEnd w:id="8104"/>
    <w:p w14:paraId="7ECFEFF2" w14:textId="3E649819" w:rsidR="00CF3937" w:rsidRDefault="00CF3937" w:rsidP="00CF3937">
      <w:pPr>
        <w:pStyle w:val="ListParagraph"/>
        <w:shd w:val="clear" w:color="auto" w:fill="FFFFFF" w:themeFill="background1"/>
        <w:ind w:left="426"/>
        <w:rPr>
          <w:ins w:id="8107" w:author="chaniaayulestari@outlook.com" w:date="2021-11-13T21:06:00Z"/>
          <w:rFonts w:eastAsia="Calibri"/>
          <w:b/>
          <w:bCs/>
        </w:rPr>
      </w:pPr>
    </w:p>
    <w:p w14:paraId="342BD365" w14:textId="6764968B" w:rsidR="00CF3937" w:rsidRDefault="00CF3937" w:rsidP="00CF3937">
      <w:pPr>
        <w:pStyle w:val="ListParagraph"/>
        <w:shd w:val="clear" w:color="auto" w:fill="FFFFFF" w:themeFill="background1"/>
        <w:ind w:left="426"/>
        <w:rPr>
          <w:ins w:id="8108" w:author="chaniaayulestari@outlook.com" w:date="2021-11-13T21:06:00Z"/>
          <w:rFonts w:eastAsia="Calibri"/>
          <w:b/>
          <w:bCs/>
        </w:rPr>
      </w:pPr>
    </w:p>
    <w:p w14:paraId="18F04F67" w14:textId="5622F463" w:rsidR="00CF3937" w:rsidRDefault="00CF3937" w:rsidP="00CF3937">
      <w:pPr>
        <w:pStyle w:val="ListParagraph"/>
        <w:shd w:val="clear" w:color="auto" w:fill="FFFFFF" w:themeFill="background1"/>
        <w:ind w:left="426"/>
        <w:rPr>
          <w:ins w:id="8109" w:author="chaniaayulestari@outlook.com" w:date="2021-11-13T21:06:00Z"/>
          <w:rFonts w:eastAsia="Calibri"/>
          <w:b/>
          <w:bCs/>
        </w:rPr>
      </w:pPr>
    </w:p>
    <w:p w14:paraId="16066F3B" w14:textId="0FE5E82E" w:rsidR="00CF3937" w:rsidRDefault="00CF3937" w:rsidP="00CF3937">
      <w:pPr>
        <w:pStyle w:val="ListParagraph"/>
        <w:shd w:val="clear" w:color="auto" w:fill="FFFFFF" w:themeFill="background1"/>
        <w:ind w:left="426"/>
        <w:rPr>
          <w:ins w:id="8110" w:author="chaniaayulestari@outlook.com" w:date="2021-11-13T21:06:00Z"/>
          <w:rFonts w:eastAsia="Calibri"/>
          <w:b/>
          <w:bCs/>
        </w:rPr>
      </w:pPr>
    </w:p>
    <w:p w14:paraId="0208D39A" w14:textId="27AA78D7" w:rsidR="00CF3937" w:rsidRDefault="00CF3937" w:rsidP="00CF3937">
      <w:pPr>
        <w:pStyle w:val="ListParagraph"/>
        <w:shd w:val="clear" w:color="auto" w:fill="FFFFFF" w:themeFill="background1"/>
        <w:ind w:left="426"/>
        <w:rPr>
          <w:ins w:id="8111" w:author="chaniaayulestari@outlook.com" w:date="2021-11-13T21:06:00Z"/>
          <w:rFonts w:eastAsia="Calibri"/>
          <w:b/>
          <w:bCs/>
        </w:rPr>
      </w:pPr>
    </w:p>
    <w:p w14:paraId="51EA84EE" w14:textId="2CFA917A" w:rsidR="00CF3937" w:rsidRDefault="00CF3937" w:rsidP="00CF3937">
      <w:pPr>
        <w:pStyle w:val="ListParagraph"/>
        <w:shd w:val="clear" w:color="auto" w:fill="FFFFFF" w:themeFill="background1"/>
        <w:ind w:left="426"/>
        <w:rPr>
          <w:ins w:id="8112" w:author="chaniaayulestari@outlook.com" w:date="2021-11-13T21:06:00Z"/>
          <w:rFonts w:eastAsia="Calibri"/>
          <w:b/>
          <w:bCs/>
        </w:rPr>
      </w:pPr>
    </w:p>
    <w:p w14:paraId="23ABC831" w14:textId="102BD599" w:rsidR="00CF3937" w:rsidRDefault="00CF3937" w:rsidP="00CF3937">
      <w:pPr>
        <w:pStyle w:val="ListParagraph"/>
        <w:shd w:val="clear" w:color="auto" w:fill="FFFFFF" w:themeFill="background1"/>
        <w:ind w:left="426"/>
        <w:rPr>
          <w:ins w:id="8113" w:author="chaniaayulestari@outlook.com" w:date="2021-11-13T21:06:00Z"/>
          <w:rFonts w:eastAsia="Calibri"/>
          <w:b/>
          <w:bCs/>
        </w:rPr>
      </w:pPr>
    </w:p>
    <w:p w14:paraId="7CAE013B" w14:textId="3A722C8B" w:rsidR="00CF3937" w:rsidRDefault="00CF3937" w:rsidP="00CF3937">
      <w:pPr>
        <w:pStyle w:val="ListParagraph"/>
        <w:shd w:val="clear" w:color="auto" w:fill="FFFFFF" w:themeFill="background1"/>
        <w:ind w:left="426"/>
        <w:rPr>
          <w:ins w:id="8114" w:author="chaniaayulestari@outlook.com" w:date="2021-11-13T21:06:00Z"/>
          <w:rFonts w:eastAsia="Calibri"/>
          <w:b/>
          <w:bCs/>
        </w:rPr>
      </w:pPr>
    </w:p>
    <w:p w14:paraId="4923B0EE" w14:textId="23D0E884" w:rsidR="00CF3937" w:rsidRDefault="00CF3937" w:rsidP="00CF3937">
      <w:pPr>
        <w:pStyle w:val="ListParagraph"/>
        <w:shd w:val="clear" w:color="auto" w:fill="FFFFFF" w:themeFill="background1"/>
        <w:ind w:left="426"/>
        <w:rPr>
          <w:ins w:id="8115" w:author="chaniaayulestari@outlook.com" w:date="2021-11-13T21:06:00Z"/>
          <w:rFonts w:eastAsia="Calibri"/>
          <w:b/>
          <w:bCs/>
        </w:rPr>
      </w:pPr>
    </w:p>
    <w:p w14:paraId="2074D8EF" w14:textId="77777777" w:rsidR="00CF3937" w:rsidRDefault="00CF3937" w:rsidP="00CF3937">
      <w:pPr>
        <w:pStyle w:val="ListParagraph"/>
        <w:shd w:val="clear" w:color="auto" w:fill="FFFFFF" w:themeFill="background1"/>
        <w:ind w:left="426"/>
        <w:rPr>
          <w:ins w:id="8116" w:author="chaniaayulestari@outlook.com" w:date="2021-11-13T21:05:00Z"/>
          <w:rFonts w:eastAsia="Calibri"/>
          <w:b/>
          <w:bCs/>
        </w:rPr>
        <w:pPrChange w:id="8117" w:author="chaniaayulestari@outlook.com" w:date="2021-11-13T21:05: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811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RDefault="008E6E4E" w:rsidP="00436415">
      <w:pPr>
        <w:pStyle w:val="ListParagraph"/>
        <w:ind w:left="0" w:firstLine="284"/>
        <w:rPr>
          <w:ins w:id="8119" w:author="chaniaayulestari@outlook.com" w:date="2021-11-13T21:06: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Default="00CF3937" w:rsidP="00436415">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lastRenderedPageBreak/>
        <w:drawing>
          <wp:anchor distT="0" distB="0" distL="114300" distR="114300" simplePos="0" relativeHeight="251339776" behindDoc="1" locked="0" layoutInCell="1" allowOverlap="1" wp14:anchorId="73D04513" wp14:editId="41989C57">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CF3937">
      <w:pPr>
        <w:rPr>
          <w:b/>
          <w:bCs/>
        </w:rPr>
        <w:pPrChange w:id="8120" w:author="chaniaayulestari@outlook.com" w:date="2021-11-13T15:12:00Z">
          <w:pPr>
            <w:jc w:val="center"/>
          </w:pPr>
        </w:pPrChange>
      </w:pPr>
      <w:ins w:id="8121" w:author="chaniaayulestari@outlook.com" w:date="2021-11-13T21:07:00Z">
        <w:r>
          <w:rPr>
            <w:noProof/>
          </w:rPr>
          <w:pict w14:anchorId="635788C0">
            <v:shape id="_x0000_s2254" type="#_x0000_t202" style="position:absolute;left:0;text-align:left;margin-left:35.5pt;margin-top:6.3pt;width:328.9pt;height:13.65pt;z-index:251788800;mso-position-horizontal-relative:text;mso-position-vertical-relative:text" stroked="f">
              <v:textbox inset="0,0,0,0">
                <w:txbxContent>
                  <w:p w14:paraId="30262BC8" w14:textId="78180FD6" w:rsidR="00CF3937" w:rsidRPr="006A69D6" w:rsidRDefault="00CF3937" w:rsidP="00CF3937">
                    <w:pPr>
                      <w:pStyle w:val="Caption"/>
                      <w:jc w:val="center"/>
                      <w:rPr>
                        <w:noProof/>
                        <w:sz w:val="24"/>
                        <w:szCs w:val="24"/>
                      </w:rPr>
                      <w:pPrChange w:id="8122" w:author="chaniaayulestari@outlook.com" w:date="2021-11-13T21:07:00Z">
                        <w:pPr>
                          <w:pStyle w:val="ListParagraph"/>
                          <w:ind w:firstLine="284"/>
                        </w:pPr>
                      </w:pPrChange>
                    </w:pPr>
                    <w:bookmarkStart w:id="8123" w:name="_Toc87731491"/>
                    <w:ins w:id="8124" w:author="chaniaayulestari@outlook.com" w:date="2021-11-13T21:07:00Z">
                      <w:r>
                        <w:t xml:space="preserve">Gambar 3. </w:t>
                      </w:r>
                      <w:r>
                        <w:fldChar w:fldCharType="begin"/>
                      </w:r>
                      <w:r>
                        <w:instrText xml:space="preserve"> SEQ Gambar___3. \* ARABIC </w:instrText>
                      </w:r>
                    </w:ins>
                    <w:r>
                      <w:fldChar w:fldCharType="separate"/>
                    </w:r>
                    <w:ins w:id="8125" w:author="chaniaayulestari@outlook.com" w:date="2021-11-13T21:25:00Z">
                      <w:r w:rsidR="00B46735">
                        <w:rPr>
                          <w:noProof/>
                        </w:rPr>
                        <w:t>56</w:t>
                      </w:r>
                    </w:ins>
                    <w:ins w:id="8126" w:author="chaniaayulestari@outlook.com" w:date="2021-11-13T21:07:00Z">
                      <w:r>
                        <w:fldChar w:fldCharType="end"/>
                      </w:r>
                      <w:r>
                        <w:t xml:space="preserve"> Perancangan Antarmuka Data Siswa</w:t>
                      </w:r>
                    </w:ins>
                    <w:bookmarkEnd w:id="8123"/>
                  </w:p>
                </w:txbxContent>
              </v:textbox>
            </v:shape>
          </w:pict>
        </w:r>
      </w:ins>
      <w:del w:id="8127" w:author="chaniaayulestari@outlook.com" w:date="2021-11-13T14:26:00Z">
        <w:r w:rsidR="00F658E0">
          <w:rPr>
            <w:noProof/>
          </w:rPr>
          <w:pict w14:anchorId="2492F3D2">
            <v:shape id="Text Box 99" o:spid="_x0000_s2128" type="#_x0000_t202" style="position:absolute;left:0;text-align:left;margin-left:0;margin-top:4.75pt;width:346.85pt;height:.05pt;z-index:-251650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E51900" w:rsidRPr="00245C9E" w:rsidRDefault="00E51900" w:rsidP="00436415">
                    <w:pPr>
                      <w:pStyle w:val="Caption"/>
                      <w:jc w:val="center"/>
                      <w:rPr>
                        <w:noProof/>
                        <w:sz w:val="24"/>
                        <w:szCs w:val="24"/>
                      </w:rPr>
                    </w:pPr>
                    <w:r>
                      <w:t xml:space="preserve">Gambar 3. </w:t>
                    </w:r>
                    <w:ins w:id="8128" w:author="chaniaayulestari@outlook.com" w:date="2021-11-13T13:45:00Z">
                      <w:r>
                        <w:fldChar w:fldCharType="begin"/>
                      </w:r>
                      <w:r>
                        <w:instrText xml:space="preserve"> SEQ Gambar_3. \* ARABIC </w:instrText>
                      </w:r>
                    </w:ins>
                    <w:r>
                      <w:fldChar w:fldCharType="separate"/>
                    </w:r>
                    <w:ins w:id="8129" w:author="chaniaayulestari@outlook.com" w:date="2021-11-13T13:45:00Z">
                      <w:r>
                        <w:rPr>
                          <w:noProof/>
                        </w:rPr>
                        <w:t>22</w:t>
                      </w:r>
                      <w:r>
                        <w:fldChar w:fldCharType="end"/>
                      </w:r>
                    </w:ins>
                    <w:del w:id="81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224DD9" w:rsidRDefault="00224DD9"/>
                  <w:p w14:paraId="1F06A23A" w14:textId="7EC819B0" w:rsidR="00E51900" w:rsidRPr="00245C9E" w:rsidRDefault="00E51900" w:rsidP="00436415">
                    <w:pPr>
                      <w:pStyle w:val="Caption"/>
                      <w:jc w:val="center"/>
                      <w:rPr>
                        <w:noProof/>
                        <w:sz w:val="24"/>
                        <w:szCs w:val="24"/>
                      </w:rPr>
                    </w:pPr>
                    <w:ins w:id="8131" w:author="chaniaayulestari@outlook.com" w:date="2021-11-13T15:12:00Z">
                      <w:r>
                        <w:t xml:space="preserve">Gambar 3. </w:t>
                      </w:r>
                      <w:r>
                        <w:fldChar w:fldCharType="begin"/>
                      </w:r>
                      <w:r>
                        <w:instrText xml:space="preserve"> SEQ Gambar__3. \* ARABIC </w:instrText>
                      </w:r>
                    </w:ins>
                    <w:r>
                      <w:fldChar w:fldCharType="separate"/>
                    </w:r>
                    <w:ins w:id="8132" w:author="chaniaayulestari@outlook.com" w:date="2021-11-13T19:48:00Z">
                      <w:r w:rsidR="00224DD9">
                        <w:rPr>
                          <w:noProof/>
                        </w:rPr>
                        <w:t>68</w:t>
                      </w:r>
                    </w:ins>
                    <w:ins w:id="8133" w:author="chaniaayulestari@outlook.com" w:date="2021-11-13T15:12:00Z">
                      <w:r>
                        <w:fldChar w:fldCharType="end"/>
                      </w:r>
                      <w:r>
                        <w:t xml:space="preserve"> </w:t>
                      </w:r>
                      <w:r w:rsidRPr="009F3A67">
                        <w:t xml:space="preserve">Perancangan Antarmuka </w:t>
                      </w:r>
                      <w:r>
                        <w:t>Profil Siswa</w:t>
                      </w:r>
                    </w:ins>
                    <w:r>
                      <w:t xml:space="preserve">Gambar 3. </w:t>
                    </w:r>
                    <w:ins w:id="8134" w:author="chaniaayulestari@outlook.com" w:date="2021-11-13T13:45:00Z">
                      <w:r>
                        <w:fldChar w:fldCharType="begin"/>
                      </w:r>
                      <w:r>
                        <w:instrText xml:space="preserve"> SEQ Gambar_3. \* ARABIC </w:instrText>
                      </w:r>
                    </w:ins>
                    <w:r>
                      <w:fldChar w:fldCharType="separate"/>
                    </w:r>
                    <w:ins w:id="8135" w:author="chaniaayulestari@outlook.com" w:date="2021-11-13T13:45:00Z">
                      <w:r>
                        <w:rPr>
                          <w:noProof/>
                        </w:rPr>
                        <w:t>22</w:t>
                      </w:r>
                      <w:r>
                        <w:fldChar w:fldCharType="end"/>
                      </w:r>
                    </w:ins>
                    <w:del w:id="81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8137"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CF3937" w:rsidP="009E085A">
      <w:pPr>
        <w:jc w:val="center"/>
        <w:rPr>
          <w:b/>
          <w:bCs/>
        </w:rPr>
      </w:pPr>
      <w:ins w:id="8138" w:author="chaniaayulestari@outlook.com" w:date="2021-11-13T21:07:00Z">
        <w:r>
          <w:rPr>
            <w:noProof/>
          </w:rPr>
          <w:pict w14:anchorId="7F31770C">
            <v:shape id="_x0000_s2255" type="#_x0000_t202" style="position:absolute;left:0;text-align:left;margin-left:31.6pt;margin-top:192.05pt;width:328.9pt;height:.05pt;z-index:251790848;mso-position-horizontal-relative:text;mso-position-vertical-relative:text" stroked="f">
              <v:textbox style="mso-fit-shape-to-text:t" inset="0,0,0,0">
                <w:txbxContent>
                  <w:p w14:paraId="27B10684" w14:textId="269BAC61" w:rsidR="00CF3937" w:rsidRPr="00AB0D42" w:rsidRDefault="00CF3937" w:rsidP="00CF3937">
                    <w:pPr>
                      <w:pStyle w:val="Caption"/>
                      <w:jc w:val="center"/>
                      <w:rPr>
                        <w:noProof/>
                        <w:sz w:val="24"/>
                        <w:szCs w:val="24"/>
                      </w:rPr>
                      <w:pPrChange w:id="8139" w:author="chaniaayulestari@outlook.com" w:date="2021-11-13T21:08:00Z">
                        <w:pPr>
                          <w:jc w:val="center"/>
                        </w:pPr>
                      </w:pPrChange>
                    </w:pPr>
                    <w:bookmarkStart w:id="8140" w:name="_Toc87731492"/>
                    <w:ins w:id="8141" w:author="chaniaayulestari@outlook.com" w:date="2021-11-13T21:07:00Z">
                      <w:r>
                        <w:t xml:space="preserve">Gambar 3. </w:t>
                      </w:r>
                      <w:r>
                        <w:fldChar w:fldCharType="begin"/>
                      </w:r>
                      <w:r>
                        <w:instrText xml:space="preserve"> SEQ Gambar___3. \* ARABIC </w:instrText>
                      </w:r>
                    </w:ins>
                    <w:r>
                      <w:fldChar w:fldCharType="separate"/>
                    </w:r>
                    <w:ins w:id="8142" w:author="chaniaayulestari@outlook.com" w:date="2021-11-13T21:25:00Z">
                      <w:r w:rsidR="00B46735">
                        <w:rPr>
                          <w:noProof/>
                        </w:rPr>
                        <w:t>57</w:t>
                      </w:r>
                    </w:ins>
                    <w:ins w:id="8143" w:author="chaniaayulestari@outlook.com" w:date="2021-11-13T21:07:00Z">
                      <w:r>
                        <w:fldChar w:fldCharType="end"/>
                      </w:r>
                      <w:r>
                        <w:t xml:space="preserve"> Perancangan Antarmuka </w:t>
                      </w:r>
                      <w:r>
                        <w:t>Profile</w:t>
                      </w:r>
                    </w:ins>
                    <w:ins w:id="8144" w:author="chaniaayulestari@outlook.com" w:date="2021-11-13T21:08:00Z">
                      <w:r>
                        <w:t xml:space="preserve"> Siswa</w:t>
                      </w:r>
                    </w:ins>
                    <w:bookmarkEnd w:id="8140"/>
                  </w:p>
                </w:txbxContent>
              </v:textbox>
            </v:shape>
          </w:pict>
        </w:r>
      </w:ins>
      <w:r w:rsidR="00436D78">
        <w:rPr>
          <w:noProof/>
        </w:rPr>
        <w:drawing>
          <wp:anchor distT="0" distB="0" distL="114300" distR="114300" simplePos="0" relativeHeight="251534336" behindDoc="1" locked="0" layoutInCell="1" allowOverlap="1" wp14:anchorId="7EE22A58" wp14:editId="16B27D64">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19DDBD85" w:rsidR="00FD6684" w:rsidRDefault="00F658E0">
      <w:pPr>
        <w:rPr>
          <w:b/>
          <w:bCs/>
        </w:rPr>
        <w:pPrChange w:id="8145" w:author="chaniaayulestari@outlook.com" w:date="2021-11-13T15:12:00Z">
          <w:pPr>
            <w:jc w:val="center"/>
          </w:pPr>
        </w:pPrChange>
      </w:pPr>
      <w:del w:id="8146" w:author="chaniaayulestari@outlook.com" w:date="2021-11-13T14:26:00Z">
        <w:r>
          <w:rPr>
            <w:noProof/>
          </w:rPr>
          <w:pict w14:anchorId="6721E1BB">
            <v:shape id="Text Box 118" o:spid="_x0000_s2126" type="#_x0000_t202" style="position:absolute;left:0;text-align:left;margin-left:0;margin-top:3.8pt;width:317.3pt;height:.05pt;z-index:-25163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E51900" w:rsidRPr="00FD6684" w:rsidRDefault="00E51900" w:rsidP="00FD6684">
                    <w:pPr>
                      <w:pStyle w:val="Caption"/>
                      <w:jc w:val="center"/>
                    </w:pPr>
                    <w:r>
                      <w:t xml:space="preserve">Gambar 3. </w:t>
                    </w:r>
                    <w:ins w:id="8147" w:author="chaniaayulestari@outlook.com" w:date="2021-11-13T13:45:00Z">
                      <w:r>
                        <w:fldChar w:fldCharType="begin"/>
                      </w:r>
                      <w:r>
                        <w:instrText xml:space="preserve"> SEQ Gambar_3. \* ARABIC </w:instrText>
                      </w:r>
                    </w:ins>
                    <w:r>
                      <w:fldChar w:fldCharType="separate"/>
                    </w:r>
                    <w:ins w:id="8148" w:author="chaniaayulestari@outlook.com" w:date="2021-11-13T13:45:00Z">
                      <w:r>
                        <w:rPr>
                          <w:noProof/>
                        </w:rPr>
                        <w:t>23</w:t>
                      </w:r>
                      <w:r>
                        <w:fldChar w:fldCharType="end"/>
                      </w:r>
                    </w:ins>
                    <w:del w:id="81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224DD9" w:rsidRDefault="00224DD9"/>
                  <w:p w14:paraId="020C56C8" w14:textId="0C36FB07" w:rsidR="00E51900" w:rsidRPr="00FD6684" w:rsidRDefault="00E51900" w:rsidP="00FD6684">
                    <w:pPr>
                      <w:pStyle w:val="Caption"/>
                      <w:jc w:val="center"/>
                    </w:pPr>
                    <w:ins w:id="8150" w:author="chaniaayulestari@outlook.com" w:date="2021-11-13T15:13:00Z">
                      <w:r>
                        <w:t xml:space="preserve">Gambar 3. </w:t>
                      </w:r>
                      <w:r>
                        <w:fldChar w:fldCharType="begin"/>
                      </w:r>
                      <w:r>
                        <w:instrText xml:space="preserve"> SEQ Gambar__3. \* ARABIC </w:instrText>
                      </w:r>
                    </w:ins>
                    <w:r>
                      <w:fldChar w:fldCharType="separate"/>
                    </w:r>
                    <w:ins w:id="8151" w:author="chaniaayulestari@outlook.com" w:date="2021-11-13T19:48:00Z">
                      <w:r w:rsidR="00224DD9">
                        <w:rPr>
                          <w:noProof/>
                        </w:rPr>
                        <w:t>69</w:t>
                      </w:r>
                    </w:ins>
                    <w:ins w:id="8152" w:author="chaniaayulestari@outlook.com" w:date="2021-11-13T15:13:00Z">
                      <w:r>
                        <w:fldChar w:fldCharType="end"/>
                      </w:r>
                      <w:r>
                        <w:t xml:space="preserve"> </w:t>
                      </w:r>
                      <w:r w:rsidRPr="00DA3F4C">
                        <w:t xml:space="preserve">Perancangan Antarmuka </w:t>
                      </w:r>
                      <w:r>
                        <w:t>Data Guru</w:t>
                      </w:r>
                    </w:ins>
                    <w:r>
                      <w:t xml:space="preserve">Gambar 3. </w:t>
                    </w:r>
                    <w:ins w:id="8153" w:author="chaniaayulestari@outlook.com" w:date="2021-11-13T13:45:00Z">
                      <w:r>
                        <w:fldChar w:fldCharType="begin"/>
                      </w:r>
                      <w:r>
                        <w:instrText xml:space="preserve"> SEQ Gambar_3. \* ARABIC </w:instrText>
                      </w:r>
                    </w:ins>
                    <w:r>
                      <w:fldChar w:fldCharType="separate"/>
                    </w:r>
                    <w:ins w:id="8154" w:author="chaniaayulestari@outlook.com" w:date="2021-11-13T13:45:00Z">
                      <w:r>
                        <w:rPr>
                          <w:noProof/>
                        </w:rPr>
                        <w:t>23</w:t>
                      </w:r>
                      <w:r>
                        <w:fldChar w:fldCharType="end"/>
                      </w:r>
                    </w:ins>
                    <w:del w:id="81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815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3DD639CA"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w:t>
      </w:r>
      <w:r w:rsidR="00485E6F">
        <w:rPr>
          <w:rFonts w:eastAsia="Calibri"/>
        </w:rPr>
        <w:lastRenderedPageBreak/>
        <w:t>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w:t>
      </w:r>
      <w:r w:rsidR="00CF3937">
        <w:rPr>
          <w:noProof/>
        </w:rPr>
        <w:drawing>
          <wp:anchor distT="0" distB="0" distL="114300" distR="114300" simplePos="0" relativeHeight="251341824" behindDoc="1" locked="0" layoutInCell="1" allowOverlap="1" wp14:anchorId="2B5BB5A2" wp14:editId="4EBA4E48">
            <wp:simplePos x="0" y="0"/>
            <wp:positionH relativeFrom="margin">
              <wp:posOffset>421640</wp:posOffset>
            </wp:positionH>
            <wp:positionV relativeFrom="paragraph">
              <wp:posOffset>516255</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4C8E">
        <w:rPr>
          <w:rFonts w:eastAsia="Calibri"/>
        </w:rPr>
        <w:t xml:space="preserve">mengkases kehalaman profil </w:t>
      </w:r>
      <w:r>
        <w:rPr>
          <w:rFonts w:eastAsia="Calibri"/>
        </w:rPr>
        <w:t>guru</w:t>
      </w:r>
      <w:r w:rsidRPr="00DE4C8E">
        <w:rPr>
          <w:rFonts w:eastAsia="Calibri"/>
        </w:rPr>
        <w:t xml:space="preserve">. </w:t>
      </w:r>
    </w:p>
    <w:p w14:paraId="49233968" w14:textId="4A38FE53" w:rsidR="00D3729B" w:rsidRDefault="00D3729B" w:rsidP="00DE4C8E">
      <w:pPr>
        <w:ind w:firstLine="426"/>
        <w:rPr>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7D38DFA9" w:rsidR="00A56BCA" w:rsidRDefault="00A56BCA" w:rsidP="009E085A"/>
    <w:p w14:paraId="6CBAB014" w14:textId="09E9490A" w:rsidR="00A56BCA" w:rsidRDefault="00CF3937" w:rsidP="009E085A">
      <w:pPr>
        <w:rPr>
          <w:ins w:id="8157" w:author="chaniaayulestari@outlook.com" w:date="2021-11-13T21:08:00Z"/>
        </w:rPr>
      </w:pPr>
      <w:ins w:id="8158" w:author="chaniaayulestari@outlook.com" w:date="2021-11-13T21:08:00Z">
        <w:r>
          <w:rPr>
            <w:noProof/>
          </w:rPr>
          <w:pict w14:anchorId="19F370D1">
            <v:shape id="_x0000_s2256" type="#_x0000_t202" style="position:absolute;left:0;text-align:left;margin-left:33.2pt;margin-top:.65pt;width:328.9pt;height:14.9pt;z-index:251792896;mso-position-horizontal-relative:text;mso-position-vertical-relative:text" stroked="f">
              <v:textbox inset="0,0,0,0">
                <w:txbxContent>
                  <w:p w14:paraId="2B3BBEFE" w14:textId="305C2AC5" w:rsidR="00CF3937" w:rsidRPr="00C92C75" w:rsidRDefault="00CF3937" w:rsidP="00CF3937">
                    <w:pPr>
                      <w:pStyle w:val="Caption"/>
                      <w:jc w:val="center"/>
                      <w:rPr>
                        <w:noProof/>
                        <w:sz w:val="24"/>
                        <w:szCs w:val="24"/>
                      </w:rPr>
                      <w:pPrChange w:id="8159" w:author="chaniaayulestari@outlook.com" w:date="2021-11-13T21:08:00Z">
                        <w:pPr>
                          <w:ind w:firstLine="426"/>
                        </w:pPr>
                      </w:pPrChange>
                    </w:pPr>
                    <w:bookmarkStart w:id="8160" w:name="_Toc87731493"/>
                    <w:ins w:id="8161" w:author="chaniaayulestari@outlook.com" w:date="2021-11-13T21:08:00Z">
                      <w:r>
                        <w:t xml:space="preserve">Gambar 3. </w:t>
                      </w:r>
                      <w:r>
                        <w:fldChar w:fldCharType="begin"/>
                      </w:r>
                      <w:r>
                        <w:instrText xml:space="preserve"> SEQ Gambar___3. \* ARABIC </w:instrText>
                      </w:r>
                    </w:ins>
                    <w:r>
                      <w:fldChar w:fldCharType="separate"/>
                    </w:r>
                    <w:ins w:id="8162" w:author="chaniaayulestari@outlook.com" w:date="2021-11-13T21:25:00Z">
                      <w:r w:rsidR="00B46735">
                        <w:rPr>
                          <w:noProof/>
                        </w:rPr>
                        <w:t>58</w:t>
                      </w:r>
                    </w:ins>
                    <w:ins w:id="8163" w:author="chaniaayulestari@outlook.com" w:date="2021-11-13T21:08:00Z">
                      <w:r>
                        <w:fldChar w:fldCharType="end"/>
                      </w:r>
                      <w:r>
                        <w:t xml:space="preserve"> Perancangan Antarmuka Data Guru</w:t>
                      </w:r>
                    </w:ins>
                    <w:bookmarkEnd w:id="8160"/>
                  </w:p>
                </w:txbxContent>
              </v:textbox>
            </v:shape>
          </w:pict>
        </w:r>
      </w:ins>
      <w:del w:id="8164" w:author="chaniaayulestari@outlook.com" w:date="2021-11-13T14:26:00Z">
        <w:r w:rsidR="00F658E0">
          <w:rPr>
            <w:noProof/>
          </w:rPr>
          <w:pict w14:anchorId="66BCC8AC">
            <v:shape id="Text Box 100" o:spid="_x0000_s2124" type="#_x0000_t202" style="position:absolute;left:0;text-align:left;margin-left:27.2pt;margin-top:.95pt;width:342.4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E51900" w:rsidRPr="005A6EFD" w:rsidRDefault="00E51900" w:rsidP="00A56BCA">
                    <w:pPr>
                      <w:pStyle w:val="Caption"/>
                      <w:jc w:val="center"/>
                      <w:rPr>
                        <w:noProof/>
                        <w:sz w:val="24"/>
                        <w:szCs w:val="24"/>
                      </w:rPr>
                    </w:pPr>
                    <w:r>
                      <w:t xml:space="preserve">Gambar 3. </w:t>
                    </w:r>
                    <w:ins w:id="8165" w:author="chaniaayulestari@outlook.com" w:date="2021-11-13T13:45:00Z">
                      <w:r>
                        <w:fldChar w:fldCharType="begin"/>
                      </w:r>
                      <w:r>
                        <w:instrText xml:space="preserve"> SEQ Gambar_3. \* ARABIC </w:instrText>
                      </w:r>
                    </w:ins>
                    <w:r>
                      <w:fldChar w:fldCharType="separate"/>
                    </w:r>
                    <w:ins w:id="8166" w:author="chaniaayulestari@outlook.com" w:date="2021-11-13T13:45:00Z">
                      <w:r>
                        <w:rPr>
                          <w:noProof/>
                        </w:rPr>
                        <w:t>24</w:t>
                      </w:r>
                      <w:r>
                        <w:fldChar w:fldCharType="end"/>
                      </w:r>
                    </w:ins>
                    <w:del w:id="81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224DD9" w:rsidRDefault="00224DD9"/>
                  <w:p w14:paraId="5BEE56FF" w14:textId="772DF7E2" w:rsidR="00E51900" w:rsidRPr="005A6EFD" w:rsidRDefault="00E51900" w:rsidP="00A56BCA">
                    <w:pPr>
                      <w:pStyle w:val="Caption"/>
                      <w:jc w:val="center"/>
                      <w:rPr>
                        <w:noProof/>
                        <w:sz w:val="24"/>
                        <w:szCs w:val="24"/>
                      </w:rPr>
                    </w:pPr>
                    <w:ins w:id="8168" w:author="chaniaayulestari@outlook.com" w:date="2021-11-13T15:13:00Z">
                      <w:r>
                        <w:t xml:space="preserve">Gambar 3. </w:t>
                      </w:r>
                      <w:r>
                        <w:fldChar w:fldCharType="begin"/>
                      </w:r>
                      <w:r>
                        <w:instrText xml:space="preserve"> SEQ Gambar__3. \* ARABIC </w:instrText>
                      </w:r>
                    </w:ins>
                    <w:r>
                      <w:fldChar w:fldCharType="separate"/>
                    </w:r>
                    <w:ins w:id="8169" w:author="chaniaayulestari@outlook.com" w:date="2021-11-13T19:48:00Z">
                      <w:r w:rsidR="00224DD9">
                        <w:rPr>
                          <w:noProof/>
                        </w:rPr>
                        <w:t>70</w:t>
                      </w:r>
                    </w:ins>
                    <w:ins w:id="8170" w:author="chaniaayulestari@outlook.com" w:date="2021-11-13T15:13:00Z">
                      <w:r>
                        <w:fldChar w:fldCharType="end"/>
                      </w:r>
                      <w:r>
                        <w:t xml:space="preserve"> </w:t>
                      </w:r>
                      <w:r w:rsidRPr="00097E10">
                        <w:t xml:space="preserve">Perancangan Antarmuka </w:t>
                      </w:r>
                      <w:r>
                        <w:t>Profile Guru</w:t>
                      </w:r>
                    </w:ins>
                    <w:r>
                      <w:t xml:space="preserve">Gambar 3. </w:t>
                    </w:r>
                    <w:ins w:id="8171" w:author="chaniaayulestari@outlook.com" w:date="2021-11-13T13:45:00Z">
                      <w:r>
                        <w:fldChar w:fldCharType="begin"/>
                      </w:r>
                      <w:r>
                        <w:instrText xml:space="preserve"> SEQ Gambar_3. \* ARABIC </w:instrText>
                      </w:r>
                    </w:ins>
                    <w:r>
                      <w:fldChar w:fldCharType="separate"/>
                    </w:r>
                    <w:ins w:id="8172" w:author="chaniaayulestari@outlook.com" w:date="2021-11-13T13:45:00Z">
                      <w:r>
                        <w:rPr>
                          <w:noProof/>
                        </w:rPr>
                        <w:t>24</w:t>
                      </w:r>
                      <w:r>
                        <w:fldChar w:fldCharType="end"/>
                      </w:r>
                    </w:ins>
                    <w:del w:id="81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8174"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817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CF3937" w:rsidP="00845F78">
      <w:pPr>
        <w:ind w:firstLine="426"/>
        <w:rPr>
          <w:rFonts w:eastAsia="Calibri"/>
        </w:rPr>
      </w:pPr>
      <w:ins w:id="8176" w:author="chaniaayulestari@outlook.com" w:date="2021-11-13T21:10:00Z">
        <w:r>
          <w:rPr>
            <w:noProof/>
          </w:rPr>
          <w:pict w14:anchorId="63CDC8F7">
            <v:shape id="_x0000_s2257" type="#_x0000_t202" style="position:absolute;left:0;text-align:left;margin-left:34pt;margin-top:195.5pt;width:328.9pt;height:.05pt;z-index:251794944;mso-position-horizontal-relative:text;mso-position-vertical-relative:text" stroked="f">
              <v:textbox style="mso-fit-shape-to-text:t" inset="0,0,0,0">
                <w:txbxContent>
                  <w:p w14:paraId="68A398AD" w14:textId="1C9A07E3" w:rsidR="00CF3937" w:rsidRPr="00610982" w:rsidRDefault="00CF3937" w:rsidP="00CF3937">
                    <w:pPr>
                      <w:pStyle w:val="Caption"/>
                      <w:jc w:val="center"/>
                      <w:rPr>
                        <w:noProof/>
                        <w:sz w:val="24"/>
                        <w:szCs w:val="24"/>
                      </w:rPr>
                      <w:pPrChange w:id="8177" w:author="chaniaayulestari@outlook.com" w:date="2021-11-13T21:10:00Z">
                        <w:pPr>
                          <w:ind w:firstLine="426"/>
                        </w:pPr>
                      </w:pPrChange>
                    </w:pPr>
                    <w:bookmarkStart w:id="8178" w:name="_Toc87731494"/>
                    <w:ins w:id="8179" w:author="chaniaayulestari@outlook.com" w:date="2021-11-13T21:10:00Z">
                      <w:r>
                        <w:t xml:space="preserve">Gambar 3. </w:t>
                      </w:r>
                      <w:r>
                        <w:fldChar w:fldCharType="begin"/>
                      </w:r>
                      <w:r>
                        <w:instrText xml:space="preserve"> SEQ Gambar___3. \* ARABIC </w:instrText>
                      </w:r>
                    </w:ins>
                    <w:r>
                      <w:fldChar w:fldCharType="separate"/>
                    </w:r>
                    <w:ins w:id="8180" w:author="chaniaayulestari@outlook.com" w:date="2021-11-13T21:25:00Z">
                      <w:r w:rsidR="00B46735">
                        <w:rPr>
                          <w:noProof/>
                        </w:rPr>
                        <w:t>59</w:t>
                      </w:r>
                    </w:ins>
                    <w:ins w:id="8181" w:author="chaniaayulestari@outlook.com" w:date="2021-11-13T21:10:00Z">
                      <w:r>
                        <w:fldChar w:fldCharType="end"/>
                      </w:r>
                      <w:r>
                        <w:t xml:space="preserve"> Perancangan Profile Guru</w:t>
                      </w:r>
                    </w:ins>
                    <w:bookmarkEnd w:id="8178"/>
                  </w:p>
                </w:txbxContent>
              </v:textbox>
            </v:shape>
          </w:pict>
        </w:r>
      </w:ins>
      <w:r>
        <w:rPr>
          <w:noProof/>
        </w:rPr>
        <w:drawing>
          <wp:anchor distT="0" distB="0" distL="114300" distR="114300" simplePos="0" relativeHeight="251344896" behindDoc="1" locked="0" layoutInCell="1" allowOverlap="1" wp14:anchorId="1C02A98B" wp14:editId="7155D80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F658E0" w:rsidP="009E085A">
      <w:pPr>
        <w:jc w:val="center"/>
      </w:pPr>
      <w:del w:id="8182" w:author="chaniaayulestari@outlook.com" w:date="2021-11-13T14:26:00Z">
        <w:r>
          <w:rPr>
            <w:noProof/>
          </w:rPr>
          <w:pict w14:anchorId="6C4ACD7E">
            <v:shape id="Text Box 101" o:spid="_x0000_s2122" type="#_x0000_t202" style="position:absolute;left:0;text-align:left;margin-left:0;margin-top:21.15pt;width:320.65pt;height:.0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E51900" w:rsidRPr="008F05DB" w:rsidRDefault="00E51900" w:rsidP="00A56BCA">
                    <w:pPr>
                      <w:pStyle w:val="Caption"/>
                      <w:jc w:val="center"/>
                      <w:rPr>
                        <w:noProof/>
                        <w:sz w:val="24"/>
                        <w:szCs w:val="24"/>
                      </w:rPr>
                    </w:pPr>
                    <w:r>
                      <w:t xml:space="preserve">Gambar 3. </w:t>
                    </w:r>
                    <w:ins w:id="8183" w:author="chaniaayulestari@outlook.com" w:date="2021-11-13T13:45:00Z">
                      <w:r>
                        <w:fldChar w:fldCharType="begin"/>
                      </w:r>
                      <w:r>
                        <w:instrText xml:space="preserve"> SEQ Gambar_3. \* ARABIC </w:instrText>
                      </w:r>
                    </w:ins>
                    <w:r>
                      <w:fldChar w:fldCharType="separate"/>
                    </w:r>
                    <w:ins w:id="8184" w:author="chaniaayulestari@outlook.com" w:date="2021-11-13T13:45:00Z">
                      <w:r>
                        <w:rPr>
                          <w:noProof/>
                        </w:rPr>
                        <w:t>25</w:t>
                      </w:r>
                      <w:r>
                        <w:fldChar w:fldCharType="end"/>
                      </w:r>
                    </w:ins>
                    <w:del w:id="81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224DD9" w:rsidRDefault="00224DD9"/>
                  <w:p w14:paraId="171BECD8" w14:textId="2C20B91B" w:rsidR="00E51900" w:rsidRPr="008F05DB" w:rsidRDefault="00E51900" w:rsidP="00A56BCA">
                    <w:pPr>
                      <w:pStyle w:val="Caption"/>
                      <w:jc w:val="center"/>
                      <w:rPr>
                        <w:noProof/>
                        <w:sz w:val="24"/>
                        <w:szCs w:val="24"/>
                      </w:rPr>
                    </w:pPr>
                    <w:ins w:id="8186" w:author="chaniaayulestari@outlook.com" w:date="2021-11-13T15:14:00Z">
                      <w:r>
                        <w:t xml:space="preserve">Gambar 3. </w:t>
                      </w:r>
                      <w:r>
                        <w:fldChar w:fldCharType="begin"/>
                      </w:r>
                      <w:r>
                        <w:instrText xml:space="preserve"> SEQ Gambar__3. \* ARABIC </w:instrText>
                      </w:r>
                    </w:ins>
                    <w:r>
                      <w:fldChar w:fldCharType="separate"/>
                    </w:r>
                    <w:ins w:id="8187" w:author="chaniaayulestari@outlook.com" w:date="2021-11-13T19:48:00Z">
                      <w:r w:rsidR="00224DD9">
                        <w:rPr>
                          <w:noProof/>
                        </w:rPr>
                        <w:t>71</w:t>
                      </w:r>
                    </w:ins>
                    <w:ins w:id="8188" w:author="chaniaayulestari@outlook.com" w:date="2021-11-13T15:14:00Z">
                      <w:r>
                        <w:fldChar w:fldCharType="end"/>
                      </w:r>
                      <w:r>
                        <w:t xml:space="preserve"> </w:t>
                      </w:r>
                      <w:r w:rsidRPr="007D3577">
                        <w:t xml:space="preserve">Perancangan Antarmuka </w:t>
                      </w:r>
                      <w:r>
                        <w:t>Data Admin</w:t>
                      </w:r>
                    </w:ins>
                    <w:r>
                      <w:t xml:space="preserve">Gambar 3. </w:t>
                    </w:r>
                    <w:ins w:id="8189" w:author="chaniaayulestari@outlook.com" w:date="2021-11-13T13:45:00Z">
                      <w:r>
                        <w:fldChar w:fldCharType="begin"/>
                      </w:r>
                      <w:r>
                        <w:instrText xml:space="preserve"> SEQ Gambar_3. \* ARABIC </w:instrText>
                      </w:r>
                    </w:ins>
                    <w:r>
                      <w:fldChar w:fldCharType="separate"/>
                    </w:r>
                    <w:ins w:id="8190" w:author="chaniaayulestari@outlook.com" w:date="2021-11-13T13:45:00Z">
                      <w:r>
                        <w:rPr>
                          <w:noProof/>
                        </w:rPr>
                        <w:t>25</w:t>
                      </w:r>
                      <w:r>
                        <w:fldChar w:fldCharType="end"/>
                      </w:r>
                    </w:ins>
                    <w:del w:id="81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8192"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8193"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8194"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8195"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 xml:space="preserve">sistem. Namun, halaman ini hanya akan ditampilkan apabila hak </w:t>
      </w:r>
      <w:r w:rsidR="000F7801">
        <w:rPr>
          <w:rFonts w:eastAsia="Calibri"/>
        </w:rPr>
        <w:lastRenderedPageBreak/>
        <w:t>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474784EF" w:rsidR="00A56BCA" w:rsidRDefault="00F658E0" w:rsidP="009E085A">
      <w:pPr>
        <w:jc w:val="center"/>
      </w:pPr>
      <w:ins w:id="8196" w:author="chaniaayulestari@outlook.com" w:date="2021-11-13T15:14:00Z">
        <w:r>
          <w:rPr>
            <w:noProof/>
          </w:rPr>
          <w:pict w14:anchorId="5F7FDCD3">
            <v:shape id="Text Box 337" o:spid="_x0000_s2121" type="#_x0000_t202" style="position:absolute;left:0;text-align:left;margin-left:34pt;margin-top:193.55pt;width:328.9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E51900" w:rsidRPr="00287617" w:rsidRDefault="00E51900">
                    <w:pPr>
                      <w:pStyle w:val="Caption"/>
                      <w:jc w:val="center"/>
                      <w:rPr>
                        <w:noProof/>
                      </w:rPr>
                      <w:pPrChange w:id="8197" w:author="chaniaayulestari@outlook.com" w:date="2021-11-13T15:14:00Z">
                        <w:pPr>
                          <w:jc w:val="center"/>
                        </w:pPr>
                      </w:pPrChange>
                    </w:pPr>
                    <w:bookmarkStart w:id="8198" w:name="_Toc87729232"/>
                    <w:ins w:id="8199" w:author="chaniaayulestari@outlook.com" w:date="2021-11-13T15:14:00Z">
                      <w:r>
                        <w:t xml:space="preserve">Gambar 3. </w:t>
                      </w:r>
                      <w:r>
                        <w:fldChar w:fldCharType="begin"/>
                      </w:r>
                      <w:r>
                        <w:instrText xml:space="preserve"> SEQ Gambar__3. \* ARABIC </w:instrText>
                      </w:r>
                    </w:ins>
                    <w:r>
                      <w:fldChar w:fldCharType="separate"/>
                    </w:r>
                    <w:ins w:id="8200" w:author="chaniaayulestari@outlook.com" w:date="2021-11-13T19:48:00Z">
                      <w:r w:rsidR="00224DD9">
                        <w:rPr>
                          <w:noProof/>
                        </w:rPr>
                        <w:t>71</w:t>
                      </w:r>
                    </w:ins>
                    <w:ins w:id="8201" w:author="chaniaayulestari@outlook.com" w:date="2021-11-13T15:14:00Z">
                      <w:r>
                        <w:fldChar w:fldCharType="end"/>
                      </w:r>
                      <w:r>
                        <w:t xml:space="preserve"> </w:t>
                      </w:r>
                      <w:r w:rsidRPr="007D3577">
                        <w:t xml:space="preserve">Perancangan Antarmuka </w:t>
                      </w:r>
                      <w:r>
                        <w:t>Data Admin</w:t>
                      </w:r>
                    </w:ins>
                  </w:p>
                  <w:p w14:paraId="733A3FEE" w14:textId="77777777" w:rsidR="00224DD9" w:rsidRDefault="00224DD9"/>
                  <w:p w14:paraId="0CE49BB3" w14:textId="1CB389EB" w:rsidR="00E51900" w:rsidRPr="00287617" w:rsidRDefault="00E51900">
                    <w:pPr>
                      <w:pStyle w:val="Caption"/>
                      <w:jc w:val="center"/>
                      <w:rPr>
                        <w:noProof/>
                      </w:rPr>
                      <w:pPrChange w:id="8202" w:author="chaniaayulestari@outlook.com" w:date="2021-11-13T15:14:00Z">
                        <w:pPr>
                          <w:jc w:val="center"/>
                        </w:pPr>
                      </w:pPrChange>
                    </w:pPr>
                    <w:ins w:id="8203" w:author="chaniaayulestari@outlook.com" w:date="2021-11-13T15:14:00Z">
                      <w:r>
                        <w:t xml:space="preserve">Gambar 3. </w:t>
                      </w:r>
                      <w:r>
                        <w:fldChar w:fldCharType="begin"/>
                      </w:r>
                      <w:r>
                        <w:instrText xml:space="preserve"> SEQ Gambar__3. \* ARABIC </w:instrText>
                      </w:r>
                    </w:ins>
                    <w:r>
                      <w:fldChar w:fldCharType="separate"/>
                    </w:r>
                    <w:ins w:id="8204" w:author="chaniaayulestari@outlook.com" w:date="2021-11-13T19:48:00Z">
                      <w:r w:rsidR="00224DD9">
                        <w:rPr>
                          <w:noProof/>
                        </w:rPr>
                        <w:t>71</w:t>
                      </w:r>
                    </w:ins>
                    <w:ins w:id="8205" w:author="chaniaayulestari@outlook.com" w:date="2021-11-13T15:14:00Z">
                      <w:r>
                        <w:fldChar w:fldCharType="end"/>
                      </w:r>
                      <w:r>
                        <w:t xml:space="preserve"> </w:t>
                      </w:r>
                      <w:r w:rsidRPr="007D3577">
                        <w:t xml:space="preserve">Perancangan Antarmuka </w:t>
                      </w:r>
                      <w:r>
                        <w:t>Data Admin</w:t>
                      </w:r>
                    </w:ins>
                    <w:bookmarkEnd w:id="8198"/>
                  </w:p>
                </w:txbxContent>
              </v:textbox>
            </v:shape>
          </w:pict>
        </w:r>
      </w:ins>
      <w:r w:rsidR="00436D78">
        <w:rPr>
          <w:noProof/>
        </w:rPr>
        <w:drawing>
          <wp:anchor distT="0" distB="0" distL="114300" distR="114300" simplePos="0" relativeHeight="251535360" behindDoc="1" locked="0" layoutInCell="1" allowOverlap="1" wp14:anchorId="7D1D9429" wp14:editId="3FD997F6">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3358625" w:rsidR="00A56BCA" w:rsidRDefault="00F658E0" w:rsidP="009E085A">
      <w:pPr>
        <w:jc w:val="center"/>
      </w:pPr>
      <w:del w:id="8206" w:author="chaniaayulestari@outlook.com" w:date="2021-11-13T14:26:00Z">
        <w:r>
          <w:rPr>
            <w:noProof/>
          </w:rPr>
          <w:pict w14:anchorId="7F14FCDC">
            <v:shape id="Text Box 102" o:spid="_x0000_s2120" type="#_x0000_t202" style="position:absolute;left:0;text-align:left;margin-left:0;margin-top:4.5pt;width:318.9pt;height:.0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fit-shape-to-text:t" inset="0,0,0,0">
                <w:txbxContent>
                  <w:p w14:paraId="49131FB9" w14:textId="655B14C8" w:rsidR="00E51900" w:rsidRPr="002828D8" w:rsidRDefault="00E51900" w:rsidP="00A56BCA">
                    <w:pPr>
                      <w:pStyle w:val="Caption"/>
                      <w:jc w:val="center"/>
                      <w:rPr>
                        <w:noProof/>
                        <w:sz w:val="24"/>
                        <w:szCs w:val="24"/>
                      </w:rPr>
                    </w:pPr>
                    <w:r>
                      <w:t xml:space="preserve">Gambar 3. </w:t>
                    </w:r>
                    <w:ins w:id="8207" w:author="chaniaayulestari@outlook.com" w:date="2021-11-13T13:45:00Z">
                      <w:r>
                        <w:fldChar w:fldCharType="begin"/>
                      </w:r>
                      <w:r>
                        <w:instrText xml:space="preserve"> SEQ Gambar_3. \* ARABIC </w:instrText>
                      </w:r>
                    </w:ins>
                    <w:r>
                      <w:fldChar w:fldCharType="separate"/>
                    </w:r>
                    <w:ins w:id="8208" w:author="chaniaayulestari@outlook.com" w:date="2021-11-13T13:45:00Z">
                      <w:r>
                        <w:rPr>
                          <w:noProof/>
                        </w:rPr>
                        <w:t>26</w:t>
                      </w:r>
                      <w:r>
                        <w:fldChar w:fldCharType="end"/>
                      </w:r>
                    </w:ins>
                    <w:del w:id="82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224DD9" w:rsidRDefault="00224DD9"/>
                  <w:p w14:paraId="529E7F98" w14:textId="1D0BA177" w:rsidR="00E51900" w:rsidRPr="002828D8" w:rsidRDefault="00E51900" w:rsidP="00A56BCA">
                    <w:pPr>
                      <w:pStyle w:val="Caption"/>
                      <w:jc w:val="center"/>
                      <w:rPr>
                        <w:noProof/>
                        <w:sz w:val="24"/>
                        <w:szCs w:val="24"/>
                      </w:rPr>
                    </w:pPr>
                    <w:r>
                      <w:t xml:space="preserve">Gambar 3. </w:t>
                    </w:r>
                    <w:ins w:id="8210" w:author="chaniaayulestari@outlook.com" w:date="2021-11-13T13:45:00Z">
                      <w:r>
                        <w:fldChar w:fldCharType="begin"/>
                      </w:r>
                      <w:r>
                        <w:instrText xml:space="preserve"> SEQ Gambar_3. \* ARABIC </w:instrText>
                      </w:r>
                    </w:ins>
                    <w:r>
                      <w:fldChar w:fldCharType="separate"/>
                    </w:r>
                    <w:ins w:id="8211" w:author="chaniaayulestari@outlook.com" w:date="2021-11-13T13:45:00Z">
                      <w:r>
                        <w:rPr>
                          <w:noProof/>
                        </w:rPr>
                        <w:t>26</w:t>
                      </w:r>
                      <w:r>
                        <w:fldChar w:fldCharType="end"/>
                      </w:r>
                    </w:ins>
                    <w:del w:id="82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F658E0" w:rsidP="00B937F2">
      <w:pPr>
        <w:pStyle w:val="ListParagraph"/>
        <w:ind w:left="426"/>
        <w:rPr>
          <w:del w:id="8213" w:author="chaniaayulestari@outlook.com" w:date="2021-11-13T14:26:00Z"/>
          <w:rFonts w:eastAsia="Calibri"/>
          <w:b/>
          <w:bCs/>
        </w:rPr>
      </w:pPr>
      <w:del w:id="8214" w:author="chaniaayulestari@outlook.com" w:date="2021-11-13T14:26:00Z">
        <w:r>
          <w:rPr>
            <w:noProof/>
          </w:rPr>
          <w:pict w14:anchorId="623F65CA">
            <v:shape id="Text Box 287" o:spid="_x0000_s2119" type="#_x0000_t202" style="position:absolute;left:0;text-align:left;margin-left:31.35pt;margin-top:196.9pt;width:337.8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E51900" w:rsidRPr="00F6449D" w:rsidRDefault="00E51900" w:rsidP="005516E7">
                    <w:pPr>
                      <w:pStyle w:val="Caption"/>
                      <w:jc w:val="center"/>
                      <w:rPr>
                        <w:noProof/>
                        <w:sz w:val="24"/>
                        <w:szCs w:val="24"/>
                      </w:rPr>
                    </w:pPr>
                    <w:r>
                      <w:t xml:space="preserve">Gambar 3. </w:t>
                    </w:r>
                    <w:ins w:id="8215" w:author="chaniaayulestari@outlook.com" w:date="2021-11-13T13:45:00Z">
                      <w:r>
                        <w:fldChar w:fldCharType="begin"/>
                      </w:r>
                      <w:r>
                        <w:instrText xml:space="preserve"> SEQ Gambar_3. \* ARABIC </w:instrText>
                      </w:r>
                    </w:ins>
                    <w:r>
                      <w:fldChar w:fldCharType="separate"/>
                    </w:r>
                    <w:ins w:id="8216" w:author="chaniaayulestari@outlook.com" w:date="2021-11-13T13:45:00Z">
                      <w:r>
                        <w:rPr>
                          <w:noProof/>
                        </w:rPr>
                        <w:t>27</w:t>
                      </w:r>
                      <w:r>
                        <w:fldChar w:fldCharType="end"/>
                      </w:r>
                    </w:ins>
                    <w:del w:id="82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224DD9" w:rsidRDefault="00224DD9"/>
                  <w:p w14:paraId="0B70B2F2" w14:textId="3B213B5B" w:rsidR="00E51900" w:rsidRPr="00F6449D" w:rsidRDefault="00E51900" w:rsidP="005516E7">
                    <w:pPr>
                      <w:pStyle w:val="Caption"/>
                      <w:jc w:val="center"/>
                      <w:rPr>
                        <w:noProof/>
                        <w:sz w:val="24"/>
                        <w:szCs w:val="24"/>
                      </w:rPr>
                    </w:pPr>
                    <w:r>
                      <w:t xml:space="preserve">Gambar 3. </w:t>
                    </w:r>
                    <w:ins w:id="8218" w:author="chaniaayulestari@outlook.com" w:date="2021-11-13T13:45:00Z">
                      <w:r>
                        <w:fldChar w:fldCharType="begin"/>
                      </w:r>
                      <w:r>
                        <w:instrText xml:space="preserve"> SEQ Gambar_3. \* ARABIC </w:instrText>
                      </w:r>
                    </w:ins>
                    <w:r>
                      <w:fldChar w:fldCharType="separate"/>
                    </w:r>
                    <w:ins w:id="8219" w:author="chaniaayulestari@outlook.com" w:date="2021-11-13T13:45:00Z">
                      <w:r>
                        <w:rPr>
                          <w:noProof/>
                        </w:rPr>
                        <w:t>27</w:t>
                      </w:r>
                      <w:r>
                        <w:fldChar w:fldCharType="end"/>
                      </w:r>
                    </w:ins>
                    <w:del w:id="82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8221" w:author="chaniaayulestari@outlook.com" w:date="2021-11-13T14:26:00Z"/>
          <w:rFonts w:eastAsia="Calibri"/>
          <w:b/>
          <w:bCs/>
        </w:rPr>
        <w:pPrChange w:id="8222" w:author="chaniaayulestari@outlook.com" w:date="2021-11-13T14:26:00Z">
          <w:pPr>
            <w:pStyle w:val="ListParagraph"/>
            <w:ind w:left="426"/>
          </w:pPr>
        </w:pPrChange>
      </w:pPr>
    </w:p>
    <w:p w14:paraId="66C00FC6" w14:textId="516179B4" w:rsidR="005516E7" w:rsidRDefault="00F658E0" w:rsidP="00B937F2">
      <w:pPr>
        <w:pStyle w:val="ListParagraph"/>
        <w:ind w:left="426"/>
        <w:rPr>
          <w:rFonts w:eastAsia="Calibri"/>
          <w:b/>
          <w:bCs/>
        </w:rPr>
      </w:pPr>
      <w:del w:id="8223" w:author="chaniaayulestari@outlook.com" w:date="2021-11-13T14:26:00Z">
        <w:r>
          <w:rPr>
            <w:noProof/>
          </w:rPr>
          <w:pict w14:anchorId="061D9FEF">
            <v:shape id="Text Box 302" o:spid="_x0000_s2118" type="#_x0000_t202" style="position:absolute;left:0;text-align:left;margin-left:33.2pt;margin-top:191.55pt;width:328.9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E51900" w:rsidRPr="00B03FA0" w:rsidRDefault="00E51900" w:rsidP="003748F7">
                    <w:pPr>
                      <w:pStyle w:val="Caption"/>
                      <w:jc w:val="center"/>
                      <w:rPr>
                        <w:noProof/>
                        <w:sz w:val="24"/>
                        <w:szCs w:val="24"/>
                      </w:rPr>
                    </w:pPr>
                    <w:r>
                      <w:t xml:space="preserve">Gambar 3. </w:t>
                    </w:r>
                    <w:ins w:id="8224" w:author="chaniaayulestari@outlook.com" w:date="2021-11-13T13:45:00Z">
                      <w:r>
                        <w:fldChar w:fldCharType="begin"/>
                      </w:r>
                      <w:r>
                        <w:instrText xml:space="preserve"> SEQ Gambar_3. \* ARABIC </w:instrText>
                      </w:r>
                    </w:ins>
                    <w:r>
                      <w:fldChar w:fldCharType="separate"/>
                    </w:r>
                    <w:ins w:id="8225" w:author="chaniaayulestari@outlook.com" w:date="2021-11-13T13:45:00Z">
                      <w:r>
                        <w:rPr>
                          <w:noProof/>
                        </w:rPr>
                        <w:t>28</w:t>
                      </w:r>
                      <w:r>
                        <w:fldChar w:fldCharType="end"/>
                      </w:r>
                    </w:ins>
                    <w:del w:id="82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224DD9" w:rsidRDefault="00224DD9"/>
                  <w:p w14:paraId="75C0D33A" w14:textId="686E9550" w:rsidR="00E51900" w:rsidRPr="00B03FA0" w:rsidRDefault="00E51900" w:rsidP="003748F7">
                    <w:pPr>
                      <w:pStyle w:val="Caption"/>
                      <w:jc w:val="center"/>
                      <w:rPr>
                        <w:noProof/>
                        <w:sz w:val="24"/>
                        <w:szCs w:val="24"/>
                      </w:rPr>
                    </w:pPr>
                    <w:ins w:id="8227" w:author="chaniaayulestari@outlook.com" w:date="2021-11-13T15:16:00Z">
                      <w:r>
                        <w:t xml:space="preserve">Gambar 3. </w:t>
                      </w:r>
                      <w:r>
                        <w:fldChar w:fldCharType="begin"/>
                      </w:r>
                      <w:r>
                        <w:instrText xml:space="preserve"> SEQ Gambar__3. \* ARABIC </w:instrText>
                      </w:r>
                    </w:ins>
                    <w:r>
                      <w:fldChar w:fldCharType="separate"/>
                    </w:r>
                    <w:ins w:id="8228" w:author="chaniaayulestari@outlook.com" w:date="2021-11-13T19:48:00Z">
                      <w:r w:rsidR="00224DD9">
                        <w:rPr>
                          <w:noProof/>
                        </w:rPr>
                        <w:t>72</w:t>
                      </w:r>
                    </w:ins>
                    <w:ins w:id="8229" w:author="chaniaayulestari@outlook.com" w:date="2021-11-13T15:16:00Z">
                      <w:r>
                        <w:fldChar w:fldCharType="end"/>
                      </w:r>
                      <w:r>
                        <w:t xml:space="preserve"> </w:t>
                      </w:r>
                      <w:r w:rsidRPr="002F4995">
                        <w:t xml:space="preserve">Perancangan Antarmuka </w:t>
                      </w:r>
                      <w:r>
                        <w:t>Kelola Semester</w:t>
                      </w:r>
                    </w:ins>
                    <w:r>
                      <w:t xml:space="preserve">Gambar 3. </w:t>
                    </w:r>
                    <w:ins w:id="8230" w:author="chaniaayulestari@outlook.com" w:date="2021-11-13T13:45:00Z">
                      <w:r>
                        <w:fldChar w:fldCharType="begin"/>
                      </w:r>
                      <w:r>
                        <w:instrText xml:space="preserve"> SEQ Gambar_3. \* ARABIC </w:instrText>
                      </w:r>
                    </w:ins>
                    <w:r>
                      <w:fldChar w:fldCharType="separate"/>
                    </w:r>
                    <w:ins w:id="8231" w:author="chaniaayulestari@outlook.com" w:date="2021-11-13T13:45:00Z">
                      <w:r>
                        <w:rPr>
                          <w:noProof/>
                        </w:rPr>
                        <w:t>28</w:t>
                      </w:r>
                      <w:r>
                        <w:fldChar w:fldCharType="end"/>
                      </w:r>
                    </w:ins>
                    <w:del w:id="82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anchor distT="0" distB="0" distL="114300" distR="114300" simplePos="0" relativeHeight="251346944" behindDoc="1" locked="0" layoutInCell="1" allowOverlap="1" wp14:anchorId="314F396E" wp14:editId="19A788EB">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2386BEB7" w:rsidR="003748F7" w:rsidRDefault="00CF3937" w:rsidP="00B937F2">
      <w:pPr>
        <w:pStyle w:val="ListParagraph"/>
        <w:ind w:left="426"/>
        <w:rPr>
          <w:rFonts w:eastAsia="Calibri"/>
          <w:b/>
          <w:bCs/>
        </w:rPr>
      </w:pPr>
      <w:ins w:id="8233" w:author="chaniaayulestari@outlook.com" w:date="2021-11-13T21:10:00Z">
        <w:r>
          <w:rPr>
            <w:noProof/>
          </w:rPr>
          <w:pict w14:anchorId="3BDE0773">
            <v:shape id="_x0000_s2258" type="#_x0000_t202" style="position:absolute;left:0;text-align:left;margin-left:33.2pt;margin-top:5.25pt;width:328.9pt;height:11.95pt;z-index:251796992;mso-position-horizontal-relative:text;mso-position-vertical-relative:text" stroked="f">
              <v:textbox inset="0,0,0,0">
                <w:txbxContent>
                  <w:p w14:paraId="4FD08BA3" w14:textId="4102B603" w:rsidR="00CF3937" w:rsidRPr="0053657E" w:rsidRDefault="00CF3937" w:rsidP="00CF3937">
                    <w:pPr>
                      <w:pStyle w:val="Caption"/>
                      <w:jc w:val="center"/>
                      <w:rPr>
                        <w:noProof/>
                        <w:sz w:val="24"/>
                        <w:szCs w:val="24"/>
                      </w:rPr>
                      <w:pPrChange w:id="8234" w:author="chaniaayulestari@outlook.com" w:date="2021-11-13T21:10:00Z">
                        <w:pPr>
                          <w:pStyle w:val="ListParagraph"/>
                          <w:ind w:left="426"/>
                        </w:pPr>
                      </w:pPrChange>
                    </w:pPr>
                    <w:bookmarkStart w:id="8235" w:name="_Toc87731495"/>
                    <w:ins w:id="8236" w:author="chaniaayulestari@outlook.com" w:date="2021-11-13T21:10:00Z">
                      <w:r>
                        <w:t xml:space="preserve">Gambar 3. </w:t>
                      </w:r>
                      <w:r>
                        <w:fldChar w:fldCharType="begin"/>
                      </w:r>
                      <w:r>
                        <w:instrText xml:space="preserve"> SEQ Gambar___3. \* ARABIC </w:instrText>
                      </w:r>
                    </w:ins>
                    <w:r>
                      <w:fldChar w:fldCharType="separate"/>
                    </w:r>
                    <w:ins w:id="8237" w:author="chaniaayulestari@outlook.com" w:date="2021-11-13T21:25:00Z">
                      <w:r w:rsidR="00B46735">
                        <w:rPr>
                          <w:noProof/>
                        </w:rPr>
                        <w:t>60</w:t>
                      </w:r>
                    </w:ins>
                    <w:ins w:id="8238" w:author="chaniaayulestari@outlook.com" w:date="2021-11-13T21:10:00Z">
                      <w:r>
                        <w:fldChar w:fldCharType="end"/>
                      </w:r>
                      <w:r>
                        <w:t xml:space="preserve"> Perancangan Antarmuka Kelola Semester</w:t>
                      </w:r>
                    </w:ins>
                    <w:bookmarkEnd w:id="8235"/>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RDefault="00971251" w:rsidP="00971251">
      <w:pPr>
        <w:pStyle w:val="ListParagraph"/>
        <w:ind w:left="0" w:firstLine="426"/>
        <w:rPr>
          <w:ins w:id="8239" w:author="chaniaayulestari@outlook.com" w:date="2021-11-13T21:10:00Z"/>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Default="00CF3937" w:rsidP="00971251">
      <w:pPr>
        <w:pStyle w:val="ListParagraph"/>
        <w:ind w:left="0" w:firstLine="426"/>
        <w:rPr>
          <w:rFonts w:eastAsia="Calibri"/>
        </w:rPr>
      </w:pPr>
    </w:p>
    <w:p w14:paraId="0DBC7E41" w14:textId="53EF8BE4" w:rsidR="00A56BCA" w:rsidRDefault="003748F7" w:rsidP="009E085A">
      <w:pPr>
        <w:jc w:val="center"/>
        <w:rPr>
          <w:b/>
          <w:bCs/>
        </w:rPr>
      </w:pPr>
      <w:r>
        <w:rPr>
          <w:noProof/>
        </w:rPr>
        <w:lastRenderedPageBreak/>
        <w:drawing>
          <wp:anchor distT="0" distB="0" distL="114300" distR="114300" simplePos="0" relativeHeight="251348992" behindDoc="1" locked="0" layoutInCell="1" allowOverlap="1" wp14:anchorId="7CBB5D02" wp14:editId="4B3C5CF6">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CF3937" w:rsidP="009E085A">
      <w:pPr>
        <w:jc w:val="center"/>
        <w:rPr>
          <w:b/>
          <w:bCs/>
        </w:rPr>
      </w:pPr>
      <w:ins w:id="8240" w:author="chaniaayulestari@outlook.com" w:date="2021-11-13T21:11:00Z">
        <w:r>
          <w:rPr>
            <w:noProof/>
          </w:rPr>
          <w:pict w14:anchorId="5FC4258C">
            <v:shape id="_x0000_s2259" type="#_x0000_t202" style="position:absolute;left:0;text-align:left;margin-left:34pt;margin-top:5.85pt;width:328.9pt;height:13.45pt;z-index:251799040;mso-position-horizontal-relative:text;mso-position-vertical-relative:text" stroked="f">
              <v:textbox inset="0,0,0,0">
                <w:txbxContent>
                  <w:p w14:paraId="02E14D1F" w14:textId="5585C165" w:rsidR="00CF3937" w:rsidRPr="001E7A63" w:rsidRDefault="00CF3937" w:rsidP="00CF3937">
                    <w:pPr>
                      <w:pStyle w:val="Caption"/>
                      <w:jc w:val="center"/>
                      <w:rPr>
                        <w:noProof/>
                        <w:sz w:val="24"/>
                        <w:szCs w:val="24"/>
                      </w:rPr>
                      <w:pPrChange w:id="8241" w:author="chaniaayulestari@outlook.com" w:date="2021-11-13T21:11:00Z">
                        <w:pPr>
                          <w:jc w:val="center"/>
                        </w:pPr>
                      </w:pPrChange>
                    </w:pPr>
                    <w:bookmarkStart w:id="8242" w:name="_Toc87731496"/>
                    <w:ins w:id="8243" w:author="chaniaayulestari@outlook.com" w:date="2021-11-13T21:11:00Z">
                      <w:r>
                        <w:t xml:space="preserve">Gambar 3. </w:t>
                      </w:r>
                      <w:r>
                        <w:fldChar w:fldCharType="begin"/>
                      </w:r>
                      <w:r>
                        <w:instrText xml:space="preserve"> SEQ Gambar___3. \* ARABIC </w:instrText>
                      </w:r>
                    </w:ins>
                    <w:r>
                      <w:fldChar w:fldCharType="separate"/>
                    </w:r>
                    <w:ins w:id="8244" w:author="chaniaayulestari@outlook.com" w:date="2021-11-13T21:25:00Z">
                      <w:r w:rsidR="00B46735">
                        <w:rPr>
                          <w:noProof/>
                        </w:rPr>
                        <w:t>61</w:t>
                      </w:r>
                    </w:ins>
                    <w:ins w:id="8245" w:author="chaniaayulestari@outlook.com" w:date="2021-11-13T21:11:00Z">
                      <w:r>
                        <w:fldChar w:fldCharType="end"/>
                      </w:r>
                      <w:r>
                        <w:t xml:space="preserve"> Perancangan Antarmuka</w:t>
                      </w:r>
                      <w:r>
                        <w:t xml:space="preserve"> Data Absensi</w:t>
                      </w:r>
                    </w:ins>
                    <w:bookmarkEnd w:id="8242"/>
                  </w:p>
                </w:txbxContent>
              </v:textbox>
            </v:shape>
          </w:pict>
        </w:r>
      </w:ins>
      <w:del w:id="8246" w:author="chaniaayulestari@outlook.com" w:date="2021-11-13T14:26:00Z">
        <w:r w:rsidR="00F658E0">
          <w:rPr>
            <w:noProof/>
          </w:rPr>
          <w:pict w14:anchorId="6F75AA4B">
            <v:shape id="Text Box 103" o:spid="_x0000_s2115" type="#_x0000_t202" style="position:absolute;left:0;text-align:left;margin-left:0;margin-top:3.65pt;width:319.65pt;height:.05pt;z-index:-251646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E51900" w:rsidRPr="00C60063" w:rsidRDefault="00E51900" w:rsidP="00C60063">
                    <w:pPr>
                      <w:pStyle w:val="Caption"/>
                      <w:jc w:val="center"/>
                    </w:pPr>
                    <w:r>
                      <w:t xml:space="preserve">Gambar 3. </w:t>
                    </w:r>
                    <w:ins w:id="8247" w:author="chaniaayulestari@outlook.com" w:date="2021-11-13T13:45:00Z">
                      <w:r>
                        <w:fldChar w:fldCharType="begin"/>
                      </w:r>
                      <w:r>
                        <w:instrText xml:space="preserve"> SEQ Gambar_3. \* ARABIC </w:instrText>
                      </w:r>
                    </w:ins>
                    <w:r>
                      <w:fldChar w:fldCharType="separate"/>
                    </w:r>
                    <w:ins w:id="8248" w:author="chaniaayulestari@outlook.com" w:date="2021-11-13T13:45:00Z">
                      <w:r>
                        <w:rPr>
                          <w:noProof/>
                        </w:rPr>
                        <w:t>29</w:t>
                      </w:r>
                      <w:r>
                        <w:fldChar w:fldCharType="end"/>
                      </w:r>
                    </w:ins>
                    <w:del w:id="82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224DD9" w:rsidRDefault="00224DD9"/>
                  <w:p w14:paraId="7A822503" w14:textId="78419DB6" w:rsidR="00E51900" w:rsidRPr="00C60063" w:rsidRDefault="00E51900" w:rsidP="00C60063">
                    <w:pPr>
                      <w:pStyle w:val="Caption"/>
                      <w:jc w:val="center"/>
                    </w:pPr>
                    <w:ins w:id="8250" w:author="chaniaayulestari@outlook.com" w:date="2021-11-13T15:17:00Z">
                      <w:r>
                        <w:t xml:space="preserve">Gambar 3. </w:t>
                      </w:r>
                      <w:r>
                        <w:fldChar w:fldCharType="begin"/>
                      </w:r>
                      <w:r>
                        <w:instrText xml:space="preserve"> SEQ Gambar__3. \* ARABIC </w:instrText>
                      </w:r>
                    </w:ins>
                    <w:r>
                      <w:fldChar w:fldCharType="separate"/>
                    </w:r>
                    <w:ins w:id="8251" w:author="chaniaayulestari@outlook.com" w:date="2021-11-13T19:48:00Z">
                      <w:r w:rsidR="00224DD9">
                        <w:rPr>
                          <w:noProof/>
                        </w:rPr>
                        <w:t>74</w:t>
                      </w:r>
                    </w:ins>
                    <w:ins w:id="8252" w:author="chaniaayulestari@outlook.com" w:date="2021-11-13T15:17:00Z">
                      <w:r>
                        <w:fldChar w:fldCharType="end"/>
                      </w:r>
                      <w:r>
                        <w:t xml:space="preserve"> </w:t>
                      </w:r>
                      <w:r w:rsidRPr="00B863D3">
                        <w:t xml:space="preserve">Perancangan Antarmuka </w:t>
                      </w:r>
                      <w:r>
                        <w:t>Data Laporan Absensi</w:t>
                      </w:r>
                    </w:ins>
                    <w:r>
                      <w:t xml:space="preserve">Gambar 3. </w:t>
                    </w:r>
                    <w:ins w:id="8253" w:author="chaniaayulestari@outlook.com" w:date="2021-11-13T13:45:00Z">
                      <w:r>
                        <w:fldChar w:fldCharType="begin"/>
                      </w:r>
                      <w:r>
                        <w:instrText xml:space="preserve"> SEQ Gambar_3. \* ARABIC </w:instrText>
                      </w:r>
                    </w:ins>
                    <w:r>
                      <w:fldChar w:fldCharType="separate"/>
                    </w:r>
                    <w:ins w:id="8254" w:author="chaniaayulestari@outlook.com" w:date="2021-11-13T13:45:00Z">
                      <w:r>
                        <w:rPr>
                          <w:noProof/>
                        </w:rPr>
                        <w:t>29</w:t>
                      </w:r>
                      <w:r>
                        <w:fldChar w:fldCharType="end"/>
                      </w:r>
                    </w:ins>
                    <w:del w:id="82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825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8257"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8258" w:author="chaniaayulestari@outlook.com" w:date="2021-11-13T14:26:00Z"/>
          <w:rFonts w:eastAsia="Calibri"/>
        </w:rPr>
      </w:pPr>
    </w:p>
    <w:p w14:paraId="335C3BB2" w14:textId="1CDE4C25" w:rsidR="0052212A" w:rsidDel="00C1342F" w:rsidRDefault="0052212A" w:rsidP="00FD5B17">
      <w:pPr>
        <w:pStyle w:val="ListParagraph"/>
        <w:ind w:left="0" w:firstLine="426"/>
        <w:rPr>
          <w:del w:id="8259"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351040" behindDoc="1" locked="0" layoutInCell="1" allowOverlap="1" wp14:anchorId="3ECACEA7" wp14:editId="65C72F0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CF3937" w:rsidP="009E085A">
      <w:ins w:id="8260" w:author="chaniaayulestari@outlook.com" w:date="2021-11-13T21:11:00Z">
        <w:r>
          <w:rPr>
            <w:noProof/>
          </w:rPr>
          <w:pict w14:anchorId="6FF5E713">
            <v:shape id="_x0000_s2260" type="#_x0000_t202" style="position:absolute;left:0;text-align:left;margin-left:35.7pt;margin-top:3.6pt;width:327.2pt;height:12.45pt;z-index:251801088;mso-position-horizontal-relative:text;mso-position-vertical-relative:text" stroked="f">
              <v:textbox inset="0,0,0,0">
                <w:txbxContent>
                  <w:p w14:paraId="47AEC408" w14:textId="026E6E7A" w:rsidR="00CF3937" w:rsidRPr="007B1FEA" w:rsidRDefault="00CF3937" w:rsidP="00CF3937">
                    <w:pPr>
                      <w:pStyle w:val="Caption"/>
                      <w:jc w:val="center"/>
                      <w:rPr>
                        <w:noProof/>
                        <w:sz w:val="24"/>
                        <w:szCs w:val="24"/>
                      </w:rPr>
                      <w:pPrChange w:id="8261" w:author="chaniaayulestari@outlook.com" w:date="2021-11-13T21:11:00Z">
                        <w:pPr>
                          <w:pStyle w:val="ListParagraph"/>
                          <w:ind w:firstLine="426"/>
                        </w:pPr>
                      </w:pPrChange>
                    </w:pPr>
                    <w:bookmarkStart w:id="8262" w:name="_Toc87731497"/>
                    <w:ins w:id="8263" w:author="chaniaayulestari@outlook.com" w:date="2021-11-13T21:11:00Z">
                      <w:r>
                        <w:t xml:space="preserve">Gambar 3. </w:t>
                      </w:r>
                      <w:r>
                        <w:fldChar w:fldCharType="begin"/>
                      </w:r>
                      <w:r>
                        <w:instrText xml:space="preserve"> SEQ Gambar___3. \* ARABIC </w:instrText>
                      </w:r>
                    </w:ins>
                    <w:r>
                      <w:fldChar w:fldCharType="separate"/>
                    </w:r>
                    <w:ins w:id="8264" w:author="chaniaayulestari@outlook.com" w:date="2021-11-13T21:25:00Z">
                      <w:r w:rsidR="00B46735">
                        <w:rPr>
                          <w:noProof/>
                        </w:rPr>
                        <w:t>62</w:t>
                      </w:r>
                    </w:ins>
                    <w:ins w:id="8265" w:author="chaniaayulestari@outlook.com" w:date="2021-11-13T21:11:00Z">
                      <w:r>
                        <w:fldChar w:fldCharType="end"/>
                      </w:r>
                      <w:r>
                        <w:t xml:space="preserve"> </w:t>
                      </w:r>
                      <w:r w:rsidRPr="00AB4A58">
                        <w:t>Perancangan Antarmuka</w:t>
                      </w:r>
                      <w:r>
                        <w:t>Laporan Absen</w:t>
                      </w:r>
                    </w:ins>
                    <w:bookmarkEnd w:id="8262"/>
                  </w:p>
                </w:txbxContent>
              </v:textbox>
            </v:shape>
          </w:pict>
        </w:r>
      </w:ins>
      <w:del w:id="8266" w:author="chaniaayulestari@outlook.com" w:date="2021-11-13T14:26:00Z">
        <w:r w:rsidR="00F658E0">
          <w:rPr>
            <w:noProof/>
          </w:rPr>
          <w:pict w14:anchorId="534F2F62">
            <v:shape id="Text Box 104" o:spid="_x0000_s2113" type="#_x0000_t202" style="position:absolute;left:0;text-align:left;margin-left:0;margin-top:2.65pt;width:345.4pt;height:.05pt;z-index:-25164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E51900" w:rsidRPr="006014A1" w:rsidRDefault="00E51900" w:rsidP="00A56BCA">
                    <w:pPr>
                      <w:pStyle w:val="Caption"/>
                      <w:jc w:val="center"/>
                      <w:rPr>
                        <w:noProof/>
                        <w:sz w:val="24"/>
                        <w:szCs w:val="24"/>
                      </w:rPr>
                    </w:pPr>
                    <w:r>
                      <w:t xml:space="preserve">Gambar 3. </w:t>
                    </w:r>
                    <w:ins w:id="8267" w:author="chaniaayulestari@outlook.com" w:date="2021-11-13T13:45:00Z">
                      <w:r>
                        <w:fldChar w:fldCharType="begin"/>
                      </w:r>
                      <w:r>
                        <w:instrText xml:space="preserve"> SEQ Gambar_3. \* ARABIC </w:instrText>
                      </w:r>
                    </w:ins>
                    <w:r>
                      <w:fldChar w:fldCharType="separate"/>
                    </w:r>
                    <w:ins w:id="8268" w:author="chaniaayulestari@outlook.com" w:date="2021-11-13T13:45:00Z">
                      <w:r>
                        <w:rPr>
                          <w:noProof/>
                        </w:rPr>
                        <w:t>30</w:t>
                      </w:r>
                      <w:r>
                        <w:fldChar w:fldCharType="end"/>
                      </w:r>
                    </w:ins>
                    <w:del w:id="82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224DD9" w:rsidRDefault="00224DD9"/>
                  <w:p w14:paraId="272D498E" w14:textId="0E070872" w:rsidR="00E51900" w:rsidRPr="006014A1" w:rsidRDefault="00E51900" w:rsidP="00A56BCA">
                    <w:pPr>
                      <w:pStyle w:val="Caption"/>
                      <w:jc w:val="center"/>
                      <w:rPr>
                        <w:noProof/>
                        <w:sz w:val="24"/>
                        <w:szCs w:val="24"/>
                      </w:rPr>
                    </w:pPr>
                    <w:r>
                      <w:t xml:space="preserve">Gambar 3. </w:t>
                    </w:r>
                    <w:ins w:id="8270" w:author="chaniaayulestari@outlook.com" w:date="2021-11-13T13:45:00Z">
                      <w:r>
                        <w:fldChar w:fldCharType="begin"/>
                      </w:r>
                      <w:r>
                        <w:instrText xml:space="preserve"> SEQ Gambar_3. \* ARABIC </w:instrText>
                      </w:r>
                    </w:ins>
                    <w:r>
                      <w:fldChar w:fldCharType="separate"/>
                    </w:r>
                    <w:ins w:id="8271" w:author="chaniaayulestari@outlook.com" w:date="2021-11-13T13:45:00Z">
                      <w:r>
                        <w:rPr>
                          <w:noProof/>
                        </w:rPr>
                        <w:t>30</w:t>
                      </w:r>
                      <w:r>
                        <w:fldChar w:fldCharType="end"/>
                      </w:r>
                    </w:ins>
                    <w:del w:id="827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827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w:t>
      </w:r>
      <w:r w:rsidR="00AC57A3">
        <w:rPr>
          <w:rFonts w:eastAsia="Calibri"/>
        </w:rPr>
        <w:lastRenderedPageBreak/>
        <w:t>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353088" behindDoc="1" locked="0" layoutInCell="1" allowOverlap="1" wp14:anchorId="2A9FD97E" wp14:editId="2564A57F">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CF3937" w:rsidP="009E085A">
      <w:pPr>
        <w:jc w:val="center"/>
      </w:pPr>
      <w:ins w:id="8274" w:author="chaniaayulestari@outlook.com" w:date="2021-11-13T21:12:00Z">
        <w:r>
          <w:rPr>
            <w:noProof/>
          </w:rPr>
          <w:pict w14:anchorId="3EB4EAB1">
            <v:shape id="_x0000_s2261" type="#_x0000_t202" style="position:absolute;left:0;text-align:left;margin-left:34pt;margin-top:6.35pt;width:328.9pt;height:12pt;z-index:251803136;mso-position-horizontal-relative:text;mso-position-vertical-relative:text" stroked="f">
              <v:textbox inset="0,0,0,0">
                <w:txbxContent>
                  <w:p w14:paraId="3D9C6763" w14:textId="0B3D2D05" w:rsidR="00CF3937" w:rsidRPr="00047AC0" w:rsidRDefault="00CF3937" w:rsidP="00CF3937">
                    <w:pPr>
                      <w:pStyle w:val="Caption"/>
                      <w:jc w:val="center"/>
                      <w:rPr>
                        <w:noProof/>
                        <w:sz w:val="24"/>
                        <w:szCs w:val="24"/>
                      </w:rPr>
                      <w:pPrChange w:id="8275" w:author="chaniaayulestari@outlook.com" w:date="2021-11-13T21:12:00Z">
                        <w:pPr>
                          <w:jc w:val="center"/>
                        </w:pPr>
                      </w:pPrChange>
                    </w:pPr>
                    <w:bookmarkStart w:id="8276" w:name="_Toc87731498"/>
                    <w:ins w:id="8277" w:author="chaniaayulestari@outlook.com" w:date="2021-11-13T21:12:00Z">
                      <w:r>
                        <w:t xml:space="preserve">Gambar 3. </w:t>
                      </w:r>
                      <w:r>
                        <w:fldChar w:fldCharType="begin"/>
                      </w:r>
                      <w:r>
                        <w:instrText xml:space="preserve"> SEQ Gambar___3. \* ARABIC </w:instrText>
                      </w:r>
                    </w:ins>
                    <w:r>
                      <w:fldChar w:fldCharType="separate"/>
                    </w:r>
                    <w:ins w:id="8278" w:author="chaniaayulestari@outlook.com" w:date="2021-11-13T21:25:00Z">
                      <w:r w:rsidR="00B46735">
                        <w:rPr>
                          <w:noProof/>
                        </w:rPr>
                        <w:t>63</w:t>
                      </w:r>
                    </w:ins>
                    <w:ins w:id="8279" w:author="chaniaayulestari@outlook.com" w:date="2021-11-13T21:12:00Z">
                      <w:r>
                        <w:fldChar w:fldCharType="end"/>
                      </w:r>
                      <w:r>
                        <w:t xml:space="preserve"> </w:t>
                      </w:r>
                      <w:r w:rsidRPr="00105BF9">
                        <w:t xml:space="preserve">Perancangan Antarmuka </w:t>
                      </w:r>
                      <w:r>
                        <w:t xml:space="preserve"> Data Siswa</w:t>
                      </w:r>
                    </w:ins>
                    <w:bookmarkEnd w:id="8276"/>
                  </w:p>
                </w:txbxContent>
              </v:textbox>
            </v:shape>
          </w:pict>
        </w:r>
      </w:ins>
      <w:del w:id="8280" w:author="chaniaayulestari@outlook.com" w:date="2021-11-13T14:26:00Z">
        <w:r w:rsidR="00F658E0">
          <w:rPr>
            <w:noProof/>
          </w:rPr>
          <w:pict w14:anchorId="545A6C13">
            <v:shape id="Text Box 105" o:spid="_x0000_s2112" type="#_x0000_t202" style="position:absolute;left:0;text-align:left;margin-left:27.25pt;margin-top:3.25pt;width:342.4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E51900" w:rsidRPr="00AF4D63" w:rsidRDefault="00E51900" w:rsidP="00327E19">
                    <w:pPr>
                      <w:pStyle w:val="Caption"/>
                      <w:jc w:val="center"/>
                      <w:rPr>
                        <w:noProof/>
                        <w:sz w:val="24"/>
                        <w:szCs w:val="24"/>
                      </w:rPr>
                    </w:pPr>
                    <w:r>
                      <w:t xml:space="preserve">Gambar 3. </w:t>
                    </w:r>
                    <w:ins w:id="8281" w:author="chaniaayulestari@outlook.com" w:date="2021-11-13T13:45:00Z">
                      <w:r>
                        <w:fldChar w:fldCharType="begin"/>
                      </w:r>
                      <w:r>
                        <w:instrText xml:space="preserve"> SEQ Gambar_3. \* ARABIC </w:instrText>
                      </w:r>
                    </w:ins>
                    <w:r>
                      <w:fldChar w:fldCharType="separate"/>
                    </w:r>
                    <w:ins w:id="8282" w:author="chaniaayulestari@outlook.com" w:date="2021-11-13T13:45:00Z">
                      <w:r>
                        <w:rPr>
                          <w:noProof/>
                        </w:rPr>
                        <w:t>31</w:t>
                      </w:r>
                      <w:r>
                        <w:fldChar w:fldCharType="end"/>
                      </w:r>
                    </w:ins>
                    <w:del w:id="82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224DD9" w:rsidRDefault="00224DD9"/>
                  <w:p w14:paraId="6F9E5839" w14:textId="586E4E2D" w:rsidR="00E51900" w:rsidRPr="00AF4D63" w:rsidRDefault="00E51900" w:rsidP="00327E19">
                    <w:pPr>
                      <w:pStyle w:val="Caption"/>
                      <w:jc w:val="center"/>
                      <w:rPr>
                        <w:noProof/>
                        <w:sz w:val="24"/>
                        <w:szCs w:val="24"/>
                      </w:rPr>
                    </w:pPr>
                    <w:r>
                      <w:t xml:space="preserve">Gambar 3. </w:t>
                    </w:r>
                    <w:ins w:id="8284" w:author="chaniaayulestari@outlook.com" w:date="2021-11-13T13:45:00Z">
                      <w:r>
                        <w:fldChar w:fldCharType="begin"/>
                      </w:r>
                      <w:r>
                        <w:instrText xml:space="preserve"> SEQ Gambar_3. \* ARABIC </w:instrText>
                      </w:r>
                    </w:ins>
                    <w:r>
                      <w:fldChar w:fldCharType="separate"/>
                    </w:r>
                    <w:ins w:id="8285" w:author="chaniaayulestari@outlook.com" w:date="2021-11-13T13:45:00Z">
                      <w:r>
                        <w:rPr>
                          <w:noProof/>
                        </w:rPr>
                        <w:t>31</w:t>
                      </w:r>
                      <w:r>
                        <w:fldChar w:fldCharType="end"/>
                      </w:r>
                    </w:ins>
                    <w:del w:id="82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8287"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356160" behindDoc="1" locked="0" layoutInCell="1" allowOverlap="1" wp14:anchorId="651825CE" wp14:editId="6283125C">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CF3937" w:rsidP="009B398A">
      <w:pPr>
        <w:pStyle w:val="ListParagraph"/>
        <w:ind w:left="0" w:firstLine="426"/>
        <w:rPr>
          <w:rFonts w:eastAsia="Calibri"/>
        </w:rPr>
      </w:pPr>
      <w:ins w:id="8288" w:author="chaniaayulestari@outlook.com" w:date="2021-11-13T21:13:00Z">
        <w:r>
          <w:rPr>
            <w:noProof/>
          </w:rPr>
          <w:pict w14:anchorId="2F612341">
            <v:shape id="_x0000_s2262" type="#_x0000_t202" style="position:absolute;left:0;text-align:left;margin-left:33.75pt;margin-top:10.75pt;width:327.55pt;height:12pt;z-index:251805184;mso-position-horizontal-relative:text;mso-position-vertical-relative:text" stroked="f">
              <v:textbox inset="0,0,0,0">
                <w:txbxContent>
                  <w:p w14:paraId="3C924B75" w14:textId="0EFB0369" w:rsidR="00CF3937" w:rsidRPr="003C6987" w:rsidDel="00CF3937" w:rsidRDefault="00CF3937" w:rsidP="00CF3937">
                    <w:pPr>
                      <w:pStyle w:val="Caption"/>
                      <w:jc w:val="center"/>
                      <w:rPr>
                        <w:del w:id="8289" w:author="chaniaayulestari@outlook.com" w:date="2021-11-13T21:13:00Z"/>
                        <w:noProof/>
                        <w:sz w:val="24"/>
                        <w:szCs w:val="24"/>
                      </w:rPr>
                      <w:pPrChange w:id="8290" w:author="chaniaayulestari@outlook.com" w:date="2021-11-13T21:13:00Z">
                        <w:pPr>
                          <w:pStyle w:val="ListParagraph"/>
                          <w:ind w:firstLine="426"/>
                        </w:pPr>
                      </w:pPrChange>
                    </w:pPr>
                    <w:bookmarkStart w:id="8291" w:name="_Toc87731499"/>
                    <w:ins w:id="8292" w:author="chaniaayulestari@outlook.com" w:date="2021-11-13T21:13:00Z">
                      <w:r>
                        <w:t xml:space="preserve">Gambar 3. </w:t>
                      </w:r>
                      <w:r>
                        <w:fldChar w:fldCharType="begin"/>
                      </w:r>
                      <w:r>
                        <w:instrText xml:space="preserve"> SEQ Gambar___3. \* ARABIC </w:instrText>
                      </w:r>
                    </w:ins>
                    <w:r>
                      <w:fldChar w:fldCharType="separate"/>
                    </w:r>
                    <w:ins w:id="8293" w:author="chaniaayulestari@outlook.com" w:date="2021-11-13T21:25:00Z">
                      <w:r w:rsidR="00B46735">
                        <w:rPr>
                          <w:noProof/>
                        </w:rPr>
                        <w:t>64</w:t>
                      </w:r>
                    </w:ins>
                    <w:ins w:id="8294" w:author="chaniaayulestari@outlook.com" w:date="2021-11-13T21:13:00Z">
                      <w:r>
                        <w:fldChar w:fldCharType="end"/>
                      </w:r>
                      <w:r>
                        <w:t xml:space="preserve"> </w:t>
                      </w:r>
                      <w:r>
                        <w:t>Perancangan Antarmuka</w:t>
                      </w:r>
                      <w:r>
                        <w:t xml:space="preserve"> Tambah Data Siswa</w:t>
                      </w:r>
                    </w:ins>
                    <w:bookmarkEnd w:id="8291"/>
                  </w:p>
                  <w:p w14:paraId="649132EA" w14:textId="77777777" w:rsidR="00224DD9" w:rsidRDefault="00224DD9" w:rsidP="00CF3937">
                    <w:pPr>
                      <w:pStyle w:val="Caption"/>
                      <w:jc w:val="center"/>
                      <w:pPrChange w:id="8295" w:author="chaniaayulestari@outlook.com" w:date="2021-11-13T21:13:00Z">
                        <w:pPr/>
                      </w:pPrChange>
                    </w:pPr>
                  </w:p>
                </w:txbxContent>
              </v:textbox>
            </v:shape>
          </w:pict>
        </w:r>
      </w:ins>
    </w:p>
    <w:p w14:paraId="38F751D0" w14:textId="6A9FCB55" w:rsidR="001F343A" w:rsidRDefault="00F658E0" w:rsidP="009B398A">
      <w:pPr>
        <w:pStyle w:val="ListParagraph"/>
        <w:ind w:left="0" w:firstLine="426"/>
        <w:rPr>
          <w:rFonts w:eastAsia="Calibri"/>
        </w:rPr>
      </w:pPr>
      <w:del w:id="8296" w:author="chaniaayulestari@outlook.com" w:date="2021-11-13T14:26:00Z">
        <w:r>
          <w:rPr>
            <w:noProof/>
          </w:rPr>
          <w:pict w14:anchorId="2313D6DA">
            <v:shape id="Text Box 107" o:spid="_x0000_s2111" type="#_x0000_t202" style="position:absolute;left:0;text-align:left;margin-left:0;margin-top:.8pt;width:343.25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E51900" w:rsidRPr="00CB63B9" w:rsidRDefault="00E51900" w:rsidP="001F343A">
                    <w:pPr>
                      <w:pStyle w:val="Caption"/>
                      <w:jc w:val="center"/>
                      <w:rPr>
                        <w:noProof/>
                        <w:sz w:val="24"/>
                        <w:szCs w:val="24"/>
                      </w:rPr>
                    </w:pPr>
                    <w:r>
                      <w:t xml:space="preserve">Gambar 3. </w:t>
                    </w:r>
                    <w:ins w:id="8297" w:author="chaniaayulestari@outlook.com" w:date="2021-11-13T13:45:00Z">
                      <w:r>
                        <w:fldChar w:fldCharType="begin"/>
                      </w:r>
                      <w:r>
                        <w:instrText xml:space="preserve"> SEQ Gambar_3. \* ARABIC </w:instrText>
                      </w:r>
                    </w:ins>
                    <w:r>
                      <w:fldChar w:fldCharType="separate"/>
                    </w:r>
                    <w:ins w:id="8298" w:author="chaniaayulestari@outlook.com" w:date="2021-11-13T13:45:00Z">
                      <w:r>
                        <w:rPr>
                          <w:noProof/>
                        </w:rPr>
                        <w:t>32</w:t>
                      </w:r>
                      <w:r>
                        <w:fldChar w:fldCharType="end"/>
                      </w:r>
                    </w:ins>
                    <w:del w:id="82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224DD9" w:rsidRDefault="00224DD9"/>
                  <w:p w14:paraId="49DB5A80" w14:textId="2305C45C" w:rsidR="00E51900" w:rsidRPr="00CB63B9" w:rsidRDefault="00E51900" w:rsidP="001F343A">
                    <w:pPr>
                      <w:pStyle w:val="Caption"/>
                      <w:jc w:val="center"/>
                      <w:rPr>
                        <w:noProof/>
                        <w:sz w:val="24"/>
                        <w:szCs w:val="24"/>
                      </w:rPr>
                    </w:pPr>
                    <w:r>
                      <w:t xml:space="preserve">Gambar 3. </w:t>
                    </w:r>
                    <w:ins w:id="8300" w:author="chaniaayulestari@outlook.com" w:date="2021-11-13T13:45:00Z">
                      <w:r>
                        <w:fldChar w:fldCharType="begin"/>
                      </w:r>
                      <w:r>
                        <w:instrText xml:space="preserve"> SEQ Gambar_3. \* ARABIC </w:instrText>
                      </w:r>
                    </w:ins>
                    <w:r>
                      <w:fldChar w:fldCharType="separate"/>
                    </w:r>
                    <w:ins w:id="8301" w:author="chaniaayulestari@outlook.com" w:date="2021-11-13T13:45:00Z">
                      <w:r>
                        <w:rPr>
                          <w:noProof/>
                        </w:rPr>
                        <w:t>32</w:t>
                      </w:r>
                      <w:r>
                        <w:fldChar w:fldCharType="end"/>
                      </w:r>
                    </w:ins>
                    <w:del w:id="83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830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RDefault="001F343A" w:rsidP="001F343A">
      <w:pPr>
        <w:ind w:firstLine="426"/>
        <w:rPr>
          <w:ins w:id="8304" w:author="chaniaayulestari@outlook.com" w:date="2021-11-13T21:12: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RDefault="00CF3937" w:rsidP="001F343A">
      <w:pPr>
        <w:ind w:firstLine="426"/>
        <w:rPr>
          <w:ins w:id="8305" w:author="chaniaayulestari@outlook.com" w:date="2021-11-13T21:12:00Z"/>
          <w:rFonts w:eastAsia="Calibri"/>
        </w:rPr>
      </w:pPr>
    </w:p>
    <w:p w14:paraId="4AA7BA88" w14:textId="77777777" w:rsidR="00CF3937" w:rsidRDefault="00CF3937" w:rsidP="001F343A">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358208" behindDoc="1" locked="0" layoutInCell="1" allowOverlap="1" wp14:anchorId="171A075B" wp14:editId="705AD3AB">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CF3937" w:rsidP="00C87493">
      <w:pPr>
        <w:pStyle w:val="ListParagraph"/>
        <w:ind w:left="426"/>
        <w:rPr>
          <w:rFonts w:eastAsia="Calibri"/>
        </w:rPr>
      </w:pPr>
      <w:ins w:id="8306" w:author="chaniaayulestari@outlook.com" w:date="2021-11-13T21:14:00Z">
        <w:r>
          <w:rPr>
            <w:noProof/>
          </w:rPr>
          <w:pict w14:anchorId="5A948BA5">
            <v:shape id="_x0000_s2263" type="#_x0000_t202" style="position:absolute;left:0;text-align:left;margin-left:34pt;margin-top:5.3pt;width:328.9pt;height:13.65pt;z-index:251807232;mso-position-horizontal-relative:text;mso-position-vertical-relative:text" stroked="f">
              <v:textbox inset="0,0,0,0">
                <w:txbxContent>
                  <w:p w14:paraId="0FBE2D29" w14:textId="7C436AA8" w:rsidR="00CF3937" w:rsidRPr="001E195F" w:rsidDel="00CF3937" w:rsidRDefault="00CF3937" w:rsidP="00CF3937">
                    <w:pPr>
                      <w:pStyle w:val="Caption"/>
                      <w:jc w:val="center"/>
                      <w:rPr>
                        <w:del w:id="8307" w:author="chaniaayulestari@outlook.com" w:date="2021-11-13T21:14:00Z"/>
                        <w:noProof/>
                        <w:sz w:val="24"/>
                        <w:szCs w:val="24"/>
                      </w:rPr>
                      <w:pPrChange w:id="8308" w:author="chaniaayulestari@outlook.com" w:date="2021-11-13T21:14:00Z">
                        <w:pPr>
                          <w:pStyle w:val="ListParagraph"/>
                          <w:ind w:left="426"/>
                        </w:pPr>
                      </w:pPrChange>
                    </w:pPr>
                    <w:bookmarkStart w:id="8309" w:name="_Toc87731500"/>
                    <w:ins w:id="8310" w:author="chaniaayulestari@outlook.com" w:date="2021-11-13T21:14:00Z">
                      <w:r>
                        <w:t xml:space="preserve">Gambar 3. </w:t>
                      </w:r>
                      <w:r>
                        <w:fldChar w:fldCharType="begin"/>
                      </w:r>
                      <w:r>
                        <w:instrText xml:space="preserve"> SEQ Gambar___3. \* ARABIC </w:instrText>
                      </w:r>
                    </w:ins>
                    <w:r>
                      <w:fldChar w:fldCharType="separate"/>
                    </w:r>
                    <w:ins w:id="8311" w:author="chaniaayulestari@outlook.com" w:date="2021-11-13T21:25:00Z">
                      <w:r w:rsidR="00B46735">
                        <w:rPr>
                          <w:noProof/>
                        </w:rPr>
                        <w:t>65</w:t>
                      </w:r>
                    </w:ins>
                    <w:ins w:id="8312" w:author="chaniaayulestari@outlook.com" w:date="2021-11-13T21:14:00Z">
                      <w:r>
                        <w:fldChar w:fldCharType="end"/>
                      </w:r>
                      <w:r>
                        <w:t xml:space="preserve"> </w:t>
                      </w:r>
                      <w:r w:rsidRPr="003B50D7">
                        <w:t>Perancangan Antarmuka</w:t>
                      </w:r>
                      <w:r>
                        <w:t xml:space="preserve"> Tambah Data Guru</w:t>
                      </w:r>
                    </w:ins>
                    <w:bookmarkEnd w:id="8309"/>
                  </w:p>
                  <w:p w14:paraId="526ED2CE" w14:textId="77777777" w:rsidR="00224DD9" w:rsidRDefault="00224DD9" w:rsidP="00CF3937">
                    <w:pPr>
                      <w:pStyle w:val="Caption"/>
                      <w:jc w:val="center"/>
                      <w:pPrChange w:id="8313" w:author="chaniaayulestari@outlook.com" w:date="2021-11-13T21:14:00Z">
                        <w:pPr/>
                      </w:pPrChange>
                    </w:pPr>
                  </w:p>
                </w:txbxContent>
              </v:textbox>
            </v:shape>
          </w:pict>
        </w:r>
      </w:ins>
      <w:del w:id="8314" w:author="chaniaayulestari@outlook.com" w:date="2021-11-13T14:26:00Z">
        <w:r w:rsidR="00F658E0">
          <w:rPr>
            <w:noProof/>
          </w:rPr>
          <w:pict w14:anchorId="0FB625F6">
            <v:shape id="Text Box 109" o:spid="_x0000_s2110" type="#_x0000_t202" style="position:absolute;left:0;text-align:left;margin-left:0;margin-top:2.95pt;width:339.9pt;height:.05pt;z-index:-25164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E51900" w:rsidRPr="00EB46ED" w:rsidRDefault="00E51900" w:rsidP="001F343A">
                    <w:pPr>
                      <w:pStyle w:val="Caption"/>
                      <w:jc w:val="center"/>
                      <w:rPr>
                        <w:noProof/>
                        <w:sz w:val="24"/>
                        <w:szCs w:val="24"/>
                      </w:rPr>
                    </w:pPr>
                    <w:r>
                      <w:t xml:space="preserve">Gambar 3. </w:t>
                    </w:r>
                    <w:ins w:id="8315" w:author="chaniaayulestari@outlook.com" w:date="2021-11-13T13:45:00Z">
                      <w:r>
                        <w:fldChar w:fldCharType="begin"/>
                      </w:r>
                      <w:r>
                        <w:instrText xml:space="preserve"> SEQ Gambar_3. \* ARABIC </w:instrText>
                      </w:r>
                    </w:ins>
                    <w:r>
                      <w:fldChar w:fldCharType="separate"/>
                    </w:r>
                    <w:ins w:id="8316" w:author="chaniaayulestari@outlook.com" w:date="2021-11-13T13:45:00Z">
                      <w:r>
                        <w:rPr>
                          <w:noProof/>
                        </w:rPr>
                        <w:t>33</w:t>
                      </w:r>
                      <w:r>
                        <w:fldChar w:fldCharType="end"/>
                      </w:r>
                    </w:ins>
                    <w:del w:id="83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224DD9" w:rsidRDefault="00224DD9"/>
                  <w:p w14:paraId="30CEC5FA" w14:textId="5A8A260B" w:rsidR="00E51900" w:rsidRPr="00EB46ED" w:rsidRDefault="00E51900" w:rsidP="001F343A">
                    <w:pPr>
                      <w:pStyle w:val="Caption"/>
                      <w:jc w:val="center"/>
                      <w:rPr>
                        <w:noProof/>
                        <w:sz w:val="24"/>
                        <w:szCs w:val="24"/>
                      </w:rPr>
                    </w:pPr>
                    <w:r>
                      <w:t xml:space="preserve">Gambar 3. </w:t>
                    </w:r>
                    <w:ins w:id="8318" w:author="chaniaayulestari@outlook.com" w:date="2021-11-13T13:45:00Z">
                      <w:r>
                        <w:fldChar w:fldCharType="begin"/>
                      </w:r>
                      <w:r>
                        <w:instrText xml:space="preserve"> SEQ Gambar_3. \* ARABIC </w:instrText>
                      </w:r>
                    </w:ins>
                    <w:r>
                      <w:fldChar w:fldCharType="separate"/>
                    </w:r>
                    <w:ins w:id="8319" w:author="chaniaayulestari@outlook.com" w:date="2021-11-13T13:45:00Z">
                      <w:r>
                        <w:rPr>
                          <w:noProof/>
                        </w:rPr>
                        <w:t>33</w:t>
                      </w:r>
                      <w:r>
                        <w:fldChar w:fldCharType="end"/>
                      </w:r>
                    </w:ins>
                    <w:del w:id="83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832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rPr>
          <w:del w:id="8322" w:author="Rafi Aziizi" w:date="2021-11-12T10:58:00Z"/>
          <w:rFonts w:eastAsia="Calibri"/>
        </w:rPr>
      </w:pPr>
      <w:r>
        <w:rPr>
          <w:noProof/>
        </w:rPr>
        <w:drawing>
          <wp:anchor distT="0" distB="0" distL="114300" distR="114300" simplePos="0" relativeHeight="251362304" behindDoc="1" locked="0" layoutInCell="1" allowOverlap="1" wp14:anchorId="50F8D6B2" wp14:editId="3A4BEB5F">
            <wp:simplePos x="0" y="0"/>
            <wp:positionH relativeFrom="margin">
              <wp:posOffset>431800</wp:posOffset>
            </wp:positionH>
            <wp:positionV relativeFrom="paragraph">
              <wp:posOffset>121491</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D9962" w14:textId="77777777" w:rsidR="00C87493" w:rsidDel="00331B6F" w:rsidRDefault="00C87493" w:rsidP="001F343A">
      <w:pPr>
        <w:pStyle w:val="ListParagraph"/>
        <w:ind w:left="0" w:firstLine="426"/>
        <w:rPr>
          <w:del w:id="8323" w:author="Rafi Aziizi" w:date="2021-11-12T10:58:00Z"/>
          <w:rFonts w:eastAsia="Calibri"/>
        </w:rPr>
      </w:pPr>
    </w:p>
    <w:p w14:paraId="00DF0585" w14:textId="2A294E15" w:rsidR="001F343A" w:rsidDel="00331B6F" w:rsidRDefault="001F343A" w:rsidP="001F343A">
      <w:pPr>
        <w:pStyle w:val="ListParagraph"/>
        <w:ind w:left="0" w:firstLine="426"/>
        <w:rPr>
          <w:del w:id="8324" w:author="Rafi Aziizi" w:date="2021-11-12T10:58:00Z"/>
          <w:rFonts w:eastAsia="Calibri"/>
        </w:rPr>
      </w:pPr>
    </w:p>
    <w:p w14:paraId="0DA53CD2" w14:textId="171AF8D1" w:rsidR="007262F1" w:rsidDel="00331B6F" w:rsidRDefault="007262F1" w:rsidP="001F343A">
      <w:pPr>
        <w:pStyle w:val="ListParagraph"/>
        <w:ind w:left="0" w:firstLine="426"/>
        <w:rPr>
          <w:del w:id="8325" w:author="Rafi Aziizi" w:date="2021-11-12T10:58:00Z"/>
          <w:rFonts w:eastAsia="Calibri"/>
        </w:rPr>
      </w:pPr>
    </w:p>
    <w:p w14:paraId="00C82A12" w14:textId="1A02943D" w:rsidR="007262F1" w:rsidRPr="00331B6F" w:rsidRDefault="007262F1">
      <w:pPr>
        <w:rPr>
          <w:rFonts w:eastAsia="Calibri"/>
        </w:rPr>
        <w:pPrChange w:id="8326" w:author="Rafi Aziizi" w:date="2021-11-12T10:58:00Z">
          <w:pPr>
            <w:pStyle w:val="ListParagraph"/>
            <w:ind w:left="0" w:firstLine="426"/>
          </w:pPr>
        </w:pPrChange>
      </w:pPr>
    </w:p>
    <w:p w14:paraId="6FFD9544" w14:textId="78234303" w:rsidR="007262F1" w:rsidRDefault="007262F1" w:rsidP="001F343A">
      <w:pPr>
        <w:pStyle w:val="ListParagraph"/>
        <w:ind w:left="0" w:firstLine="426"/>
        <w:rPr>
          <w:rFonts w:eastAsia="Calibri"/>
        </w:rPr>
      </w:pP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5DA854F2" w:rsidR="007262F1" w:rsidRDefault="00B46735" w:rsidP="001F343A">
      <w:pPr>
        <w:pStyle w:val="ListParagraph"/>
        <w:ind w:left="0" w:firstLine="426"/>
        <w:rPr>
          <w:rFonts w:eastAsia="Calibri"/>
        </w:rPr>
      </w:pPr>
      <w:ins w:id="8327" w:author="chaniaayulestari@outlook.com" w:date="2021-11-13T21:14:00Z">
        <w:r>
          <w:rPr>
            <w:noProof/>
          </w:rPr>
          <w:pict w14:anchorId="0055398D">
            <v:shape id="_x0000_s2264" type="#_x0000_t202" style="position:absolute;left:0;text-align:left;margin-left:34pt;margin-top:15.15pt;width:328.9pt;height:12.8pt;z-index:251809280;mso-position-horizontal-relative:text;mso-position-vertical-relative:text" stroked="f">
              <v:textbox inset="0,0,0,0">
                <w:txbxContent>
                  <w:p w14:paraId="608D8A26" w14:textId="7E92AFAE" w:rsidR="00CF3937" w:rsidRPr="00C10CB1" w:rsidDel="00CF3937" w:rsidRDefault="00CF3937" w:rsidP="00CF3937">
                    <w:pPr>
                      <w:pStyle w:val="Caption"/>
                      <w:jc w:val="center"/>
                      <w:rPr>
                        <w:del w:id="8328" w:author="chaniaayulestari@outlook.com" w:date="2021-11-13T21:14:00Z"/>
                        <w:noProof/>
                        <w:sz w:val="24"/>
                        <w:szCs w:val="24"/>
                      </w:rPr>
                      <w:pPrChange w:id="8329" w:author="chaniaayulestari@outlook.com" w:date="2021-11-13T21:14:00Z">
                        <w:pPr/>
                      </w:pPrChange>
                    </w:pPr>
                    <w:bookmarkStart w:id="8330" w:name="_Toc87731501"/>
                    <w:ins w:id="8331" w:author="chaniaayulestari@outlook.com" w:date="2021-11-13T21:14:00Z">
                      <w:r>
                        <w:t xml:space="preserve">Gambar 3. </w:t>
                      </w:r>
                      <w:r>
                        <w:fldChar w:fldCharType="begin"/>
                      </w:r>
                      <w:r>
                        <w:instrText xml:space="preserve"> SEQ Gambar___3. \* ARABIC </w:instrText>
                      </w:r>
                    </w:ins>
                    <w:r>
                      <w:fldChar w:fldCharType="separate"/>
                    </w:r>
                    <w:ins w:id="8332" w:author="chaniaayulestari@outlook.com" w:date="2021-11-13T21:25:00Z">
                      <w:r w:rsidR="00B46735">
                        <w:rPr>
                          <w:noProof/>
                        </w:rPr>
                        <w:t>66</w:t>
                      </w:r>
                    </w:ins>
                    <w:ins w:id="8333" w:author="chaniaayulestari@outlook.com" w:date="2021-11-13T21:14:00Z">
                      <w:r>
                        <w:fldChar w:fldCharType="end"/>
                      </w:r>
                      <w:r>
                        <w:t xml:space="preserve"> </w:t>
                      </w:r>
                      <w:r w:rsidRPr="00C87E5B">
                        <w:t xml:space="preserve">Perancangan Antarmuka </w:t>
                      </w:r>
                      <w:r>
                        <w:t>Tambah Data Walikelas</w:t>
                      </w:r>
                    </w:ins>
                    <w:bookmarkEnd w:id="8330"/>
                  </w:p>
                  <w:p w14:paraId="4EC650CB" w14:textId="77777777" w:rsidR="00224DD9" w:rsidRDefault="00224DD9" w:rsidP="00CF3937">
                    <w:pPr>
                      <w:pStyle w:val="Caption"/>
                      <w:jc w:val="center"/>
                      <w:pPrChange w:id="8334" w:author="chaniaayulestari@outlook.com" w:date="2021-11-13T21:14:00Z">
                        <w:pPr/>
                      </w:pPrChange>
                    </w:pPr>
                  </w:p>
                </w:txbxContent>
              </v:textbox>
            </v:shape>
          </w:pict>
        </w:r>
      </w:ins>
    </w:p>
    <w:p w14:paraId="3217179A" w14:textId="19570FE4" w:rsidR="007262F1" w:rsidRDefault="00F658E0" w:rsidP="001F343A">
      <w:pPr>
        <w:pStyle w:val="ListParagraph"/>
        <w:ind w:left="0" w:firstLine="426"/>
        <w:rPr>
          <w:rFonts w:eastAsia="Calibri"/>
        </w:rPr>
      </w:pPr>
      <w:del w:id="8335" w:author="chaniaayulestari@outlook.com" w:date="2021-11-13T14:26:00Z">
        <w:r>
          <w:rPr>
            <w:noProof/>
          </w:rPr>
          <w:pict w14:anchorId="7267F60C">
            <v:shape id="Text Box 111" o:spid="_x0000_s2109" type="#_x0000_t202" style="position:absolute;left:0;text-align:left;margin-left:28.15pt;margin-top:2.35pt;width:339.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E51900" w:rsidRPr="000317BE" w:rsidRDefault="00E51900" w:rsidP="001F343A">
                    <w:pPr>
                      <w:pStyle w:val="Caption"/>
                      <w:jc w:val="center"/>
                      <w:rPr>
                        <w:noProof/>
                        <w:sz w:val="24"/>
                        <w:szCs w:val="24"/>
                      </w:rPr>
                    </w:pPr>
                    <w:r>
                      <w:t xml:space="preserve">Gambar 3. </w:t>
                    </w:r>
                    <w:ins w:id="8336" w:author="chaniaayulestari@outlook.com" w:date="2021-11-13T13:45:00Z">
                      <w:r>
                        <w:fldChar w:fldCharType="begin"/>
                      </w:r>
                      <w:r>
                        <w:instrText xml:space="preserve"> SEQ Gambar_3. \* ARABIC </w:instrText>
                      </w:r>
                    </w:ins>
                    <w:r>
                      <w:fldChar w:fldCharType="separate"/>
                    </w:r>
                    <w:ins w:id="8337" w:author="chaniaayulestari@outlook.com" w:date="2021-11-13T13:45:00Z">
                      <w:r>
                        <w:rPr>
                          <w:noProof/>
                        </w:rPr>
                        <w:t>34</w:t>
                      </w:r>
                      <w:r>
                        <w:fldChar w:fldCharType="end"/>
                      </w:r>
                    </w:ins>
                    <w:del w:id="83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224DD9" w:rsidRDefault="00224DD9"/>
                  <w:p w14:paraId="3E061FB4" w14:textId="33158AEC" w:rsidR="00E51900" w:rsidRPr="000317BE" w:rsidRDefault="00E51900" w:rsidP="001F343A">
                    <w:pPr>
                      <w:pStyle w:val="Caption"/>
                      <w:jc w:val="center"/>
                      <w:rPr>
                        <w:noProof/>
                        <w:sz w:val="24"/>
                        <w:szCs w:val="24"/>
                      </w:rPr>
                    </w:pPr>
                    <w:r>
                      <w:t xml:space="preserve">Gambar 3. </w:t>
                    </w:r>
                    <w:ins w:id="8339" w:author="chaniaayulestari@outlook.com" w:date="2021-11-13T13:45:00Z">
                      <w:r>
                        <w:fldChar w:fldCharType="begin"/>
                      </w:r>
                      <w:r>
                        <w:instrText xml:space="preserve"> SEQ Gambar_3. \* ARABIC </w:instrText>
                      </w:r>
                    </w:ins>
                    <w:r>
                      <w:fldChar w:fldCharType="separate"/>
                    </w:r>
                    <w:ins w:id="8340" w:author="chaniaayulestari@outlook.com" w:date="2021-11-13T13:45:00Z">
                      <w:r>
                        <w:rPr>
                          <w:noProof/>
                        </w:rPr>
                        <w:t>34</w:t>
                      </w:r>
                      <w:r>
                        <w:fldChar w:fldCharType="end"/>
                      </w:r>
                    </w:ins>
                    <w:del w:id="83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8342"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RDefault="001F343A" w:rsidP="001F343A">
      <w:pPr>
        <w:ind w:firstLine="426"/>
        <w:rPr>
          <w:ins w:id="8343" w:author="chaniaayulestari@outlook.com" w:date="2021-11-13T21:15: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RDefault="00CF3937" w:rsidP="001F343A">
      <w:pPr>
        <w:ind w:firstLine="426"/>
        <w:rPr>
          <w:ins w:id="8344" w:author="chaniaayulestari@outlook.com" w:date="2021-11-13T21:15:00Z"/>
          <w:rFonts w:eastAsia="Calibri"/>
        </w:rPr>
      </w:pPr>
    </w:p>
    <w:p w14:paraId="1773506A" w14:textId="3DE0A3BC" w:rsidR="00CF3937" w:rsidRDefault="00CF3937" w:rsidP="001F343A">
      <w:pPr>
        <w:ind w:firstLine="426"/>
        <w:rPr>
          <w:ins w:id="8345" w:author="chaniaayulestari@outlook.com" w:date="2021-11-13T21:15:00Z"/>
          <w:rFonts w:eastAsia="Calibri"/>
        </w:rPr>
      </w:pPr>
    </w:p>
    <w:p w14:paraId="6DF64A19" w14:textId="1C858304" w:rsidR="00CF3937" w:rsidRDefault="00CF3937" w:rsidP="001F343A">
      <w:pPr>
        <w:ind w:firstLine="426"/>
        <w:rPr>
          <w:ins w:id="8346" w:author="chaniaayulestari@outlook.com" w:date="2021-11-13T21:15:00Z"/>
          <w:rFonts w:eastAsia="Calibri"/>
        </w:rPr>
      </w:pPr>
    </w:p>
    <w:p w14:paraId="48FFF384" w14:textId="77777777" w:rsidR="00CF3937" w:rsidRPr="001F343A" w:rsidRDefault="00CF3937" w:rsidP="001F343A">
      <w:pPr>
        <w:ind w:firstLine="426"/>
        <w:rPr>
          <w:rFonts w:eastAsia="Calibri"/>
        </w:rPr>
      </w:pPr>
    </w:p>
    <w:p w14:paraId="5D389412" w14:textId="1DF05A09" w:rsidR="00586A07" w:rsidRDefault="007262F1" w:rsidP="001F343A">
      <w:pPr>
        <w:pStyle w:val="ListParagraph"/>
        <w:ind w:left="426"/>
      </w:pPr>
      <w:r>
        <w:rPr>
          <w:noProof/>
        </w:rPr>
        <w:lastRenderedPageBreak/>
        <w:drawing>
          <wp:anchor distT="0" distB="0" distL="114300" distR="114300" simplePos="0" relativeHeight="251364352" behindDoc="1" locked="0" layoutInCell="1" allowOverlap="1" wp14:anchorId="6AD3A81B" wp14:editId="66B5C45D">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CF3937" w:rsidP="001F343A">
      <w:pPr>
        <w:pStyle w:val="ListParagraph"/>
        <w:ind w:left="426"/>
      </w:pPr>
      <w:ins w:id="8347" w:author="chaniaayulestari@outlook.com" w:date="2021-11-13T21:15:00Z">
        <w:r>
          <w:rPr>
            <w:noProof/>
          </w:rPr>
          <w:pict w14:anchorId="36428859">
            <v:shape id="_x0000_s2265" type="#_x0000_t202" style="position:absolute;left:0;text-align:left;margin-left:34pt;margin-top:5.95pt;width:328.9pt;height:13.65pt;z-index:251811328;mso-position-horizontal-relative:text;mso-position-vertical-relative:text" stroked="f">
              <v:textbox inset="0,0,0,0">
                <w:txbxContent>
                  <w:p w14:paraId="31758F08" w14:textId="0C046516" w:rsidR="00CF3937" w:rsidRPr="00C76DF1" w:rsidDel="00CF3937" w:rsidRDefault="00CF3937" w:rsidP="00CF3937">
                    <w:pPr>
                      <w:pStyle w:val="Caption"/>
                      <w:jc w:val="center"/>
                      <w:rPr>
                        <w:del w:id="8348" w:author="chaniaayulestari@outlook.com" w:date="2021-11-13T21:15:00Z"/>
                        <w:noProof/>
                        <w:sz w:val="24"/>
                        <w:szCs w:val="24"/>
                      </w:rPr>
                      <w:pPrChange w:id="8349" w:author="chaniaayulestari@outlook.com" w:date="2021-11-13T21:15:00Z">
                        <w:pPr>
                          <w:pStyle w:val="ListParagraph"/>
                          <w:ind w:left="426"/>
                        </w:pPr>
                      </w:pPrChange>
                    </w:pPr>
                    <w:bookmarkStart w:id="8350" w:name="_Toc87731502"/>
                    <w:ins w:id="8351" w:author="chaniaayulestari@outlook.com" w:date="2021-11-13T21:15:00Z">
                      <w:r>
                        <w:t xml:space="preserve">Gambar 3. </w:t>
                      </w:r>
                      <w:r>
                        <w:fldChar w:fldCharType="begin"/>
                      </w:r>
                      <w:r>
                        <w:instrText xml:space="preserve"> SEQ Gambar___3. \* ARABIC </w:instrText>
                      </w:r>
                    </w:ins>
                    <w:r>
                      <w:fldChar w:fldCharType="separate"/>
                    </w:r>
                    <w:ins w:id="8352" w:author="chaniaayulestari@outlook.com" w:date="2021-11-13T21:25:00Z">
                      <w:r w:rsidR="00B46735">
                        <w:rPr>
                          <w:noProof/>
                        </w:rPr>
                        <w:t>67</w:t>
                      </w:r>
                    </w:ins>
                    <w:ins w:id="8353" w:author="chaniaayulestari@outlook.com" w:date="2021-11-13T21:15:00Z">
                      <w:r>
                        <w:fldChar w:fldCharType="end"/>
                      </w:r>
                      <w:r>
                        <w:t xml:space="preserve"> </w:t>
                      </w:r>
                      <w:r w:rsidRPr="002D5FCC">
                        <w:t xml:space="preserve">Perancangan Antarmuka </w:t>
                      </w:r>
                      <w:r>
                        <w:t xml:space="preserve"> Tambah Data Kelas</w:t>
                      </w:r>
                    </w:ins>
                    <w:bookmarkEnd w:id="8350"/>
                  </w:p>
                  <w:p w14:paraId="0F7D3C09" w14:textId="77777777" w:rsidR="00224DD9" w:rsidRDefault="00224DD9" w:rsidP="00CF3937">
                    <w:pPr>
                      <w:pStyle w:val="Caption"/>
                      <w:jc w:val="center"/>
                      <w:pPrChange w:id="8354" w:author="chaniaayulestari@outlook.com" w:date="2021-11-13T21:15:00Z">
                        <w:pPr/>
                      </w:pPrChange>
                    </w:pPr>
                  </w:p>
                </w:txbxContent>
              </v:textbox>
            </v:shape>
          </w:pict>
        </w:r>
      </w:ins>
      <w:del w:id="8355" w:author="chaniaayulestari@outlook.com" w:date="2021-11-13T14:27:00Z">
        <w:r w:rsidR="00F658E0">
          <w:rPr>
            <w:noProof/>
          </w:rPr>
          <w:pict w14:anchorId="765DFE8C">
            <v:shape id="Text Box 113" o:spid="_x0000_s2108" type="#_x0000_t202" style="position:absolute;left:0;text-align:left;margin-left:28.8pt;margin-top:3.25pt;width:337.35pt;height:.05pt;z-index:-251640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E51900" w:rsidRPr="00CD66B2" w:rsidRDefault="00E51900" w:rsidP="00586A07">
                    <w:pPr>
                      <w:pStyle w:val="Caption"/>
                      <w:jc w:val="center"/>
                      <w:rPr>
                        <w:noProof/>
                        <w:sz w:val="24"/>
                        <w:szCs w:val="24"/>
                      </w:rPr>
                    </w:pPr>
                    <w:r>
                      <w:t xml:space="preserve">Gambar 3. </w:t>
                    </w:r>
                    <w:ins w:id="8356" w:author="chaniaayulestari@outlook.com" w:date="2021-11-13T13:45:00Z">
                      <w:r>
                        <w:fldChar w:fldCharType="begin"/>
                      </w:r>
                      <w:r>
                        <w:instrText xml:space="preserve"> SEQ Gambar_3. \* ARABIC </w:instrText>
                      </w:r>
                    </w:ins>
                    <w:r>
                      <w:fldChar w:fldCharType="separate"/>
                    </w:r>
                    <w:ins w:id="8357" w:author="chaniaayulestari@outlook.com" w:date="2021-11-13T13:45:00Z">
                      <w:r>
                        <w:rPr>
                          <w:noProof/>
                        </w:rPr>
                        <w:t>35</w:t>
                      </w:r>
                      <w:r>
                        <w:fldChar w:fldCharType="end"/>
                      </w:r>
                    </w:ins>
                    <w:del w:id="835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224DD9" w:rsidRDefault="00224DD9"/>
                  <w:p w14:paraId="698FB673" w14:textId="6BC49AA9" w:rsidR="00E51900" w:rsidRPr="00CD66B2" w:rsidRDefault="00E51900" w:rsidP="00586A07">
                    <w:pPr>
                      <w:pStyle w:val="Caption"/>
                      <w:jc w:val="center"/>
                      <w:rPr>
                        <w:noProof/>
                        <w:sz w:val="24"/>
                        <w:szCs w:val="24"/>
                      </w:rPr>
                    </w:pPr>
                    <w:r>
                      <w:t xml:space="preserve">Gambar 3. </w:t>
                    </w:r>
                    <w:ins w:id="8359" w:author="chaniaayulestari@outlook.com" w:date="2021-11-13T13:45:00Z">
                      <w:r>
                        <w:fldChar w:fldCharType="begin"/>
                      </w:r>
                      <w:r>
                        <w:instrText xml:space="preserve"> SEQ Gambar_3. \* ARABIC </w:instrText>
                      </w:r>
                    </w:ins>
                    <w:r>
                      <w:fldChar w:fldCharType="separate"/>
                    </w:r>
                    <w:ins w:id="8360" w:author="chaniaayulestari@outlook.com" w:date="2021-11-13T13:45:00Z">
                      <w:r>
                        <w:rPr>
                          <w:noProof/>
                        </w:rPr>
                        <w:t>35</w:t>
                      </w:r>
                      <w:r>
                        <w:fldChar w:fldCharType="end"/>
                      </w:r>
                    </w:ins>
                    <w:del w:id="83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8362"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8363"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8364" w:author="Rafi Aziizi" w:date="2021-11-12T10:58:00Z"/>
        </w:rPr>
      </w:pPr>
    </w:p>
    <w:p w14:paraId="6A6A2F22" w14:textId="069F0FD6" w:rsidR="007262F1" w:rsidDel="00331B6F" w:rsidRDefault="007262F1" w:rsidP="00383C6F">
      <w:pPr>
        <w:pStyle w:val="ListParagraph"/>
        <w:ind w:left="0" w:firstLine="426"/>
        <w:rPr>
          <w:del w:id="8365" w:author="Rafi Aziizi" w:date="2021-11-12T10:58:00Z"/>
        </w:rPr>
      </w:pPr>
    </w:p>
    <w:p w14:paraId="1F2F281C" w14:textId="77777777" w:rsidR="007262F1" w:rsidDel="00331B6F" w:rsidRDefault="007262F1" w:rsidP="00383C6F">
      <w:pPr>
        <w:pStyle w:val="ListParagraph"/>
        <w:ind w:left="0" w:firstLine="426"/>
        <w:rPr>
          <w:del w:id="8366" w:author="Rafi Aziizi" w:date="2021-11-12T10:58:00Z"/>
        </w:rPr>
      </w:pPr>
    </w:p>
    <w:p w14:paraId="43664272" w14:textId="2042AAE7" w:rsidR="00977902" w:rsidDel="00CF3937" w:rsidRDefault="00977902">
      <w:pPr>
        <w:rPr>
          <w:del w:id="8367" w:author="chaniaayulestari@outlook.com" w:date="2021-11-13T21:15:00Z"/>
        </w:rPr>
        <w:pPrChange w:id="8368"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366400" behindDoc="1" locked="0" layoutInCell="1" allowOverlap="1" wp14:anchorId="5FDC5F23" wp14:editId="663B00B2">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F658E0" w:rsidP="00E12981">
      <w:pPr>
        <w:pStyle w:val="ListParagraph"/>
        <w:ind w:left="426"/>
      </w:pPr>
      <w:del w:id="8369" w:author="chaniaayulestari@outlook.com" w:date="2021-11-13T14:27:00Z">
        <w:r>
          <w:rPr>
            <w:noProof/>
          </w:rPr>
          <w:pict w14:anchorId="3C9A5419">
            <v:shape id="Text Box 117" o:spid="_x0000_s2107" type="#_x0000_t202" style="position:absolute;left:0;text-align:left;margin-left:30.3pt;margin-top:21.15pt;width:336.2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E51900" w:rsidRPr="006002C3" w:rsidRDefault="00E51900" w:rsidP="00E12981">
                    <w:pPr>
                      <w:pStyle w:val="Caption"/>
                      <w:jc w:val="center"/>
                      <w:rPr>
                        <w:noProof/>
                        <w:sz w:val="24"/>
                        <w:szCs w:val="24"/>
                      </w:rPr>
                    </w:pPr>
                    <w:r>
                      <w:t xml:space="preserve">Gambar 3. </w:t>
                    </w:r>
                    <w:ins w:id="8370" w:author="chaniaayulestari@outlook.com" w:date="2021-11-13T13:45:00Z">
                      <w:r>
                        <w:fldChar w:fldCharType="begin"/>
                      </w:r>
                      <w:r>
                        <w:instrText xml:space="preserve"> SEQ Gambar_3. \* ARABIC </w:instrText>
                      </w:r>
                    </w:ins>
                    <w:r>
                      <w:fldChar w:fldCharType="separate"/>
                    </w:r>
                    <w:ins w:id="8371" w:author="chaniaayulestari@outlook.com" w:date="2021-11-13T13:45:00Z">
                      <w:r>
                        <w:rPr>
                          <w:noProof/>
                        </w:rPr>
                        <w:t>36</w:t>
                      </w:r>
                      <w:r>
                        <w:fldChar w:fldCharType="end"/>
                      </w:r>
                    </w:ins>
                    <w:del w:id="837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224DD9" w:rsidRDefault="00224DD9"/>
                  <w:p w14:paraId="1846E72D" w14:textId="5CE0795A" w:rsidR="00E51900" w:rsidRPr="006002C3" w:rsidRDefault="00E51900" w:rsidP="00E12981">
                    <w:pPr>
                      <w:pStyle w:val="Caption"/>
                      <w:jc w:val="center"/>
                      <w:rPr>
                        <w:noProof/>
                        <w:sz w:val="24"/>
                        <w:szCs w:val="24"/>
                      </w:rPr>
                    </w:pPr>
                    <w:r>
                      <w:t xml:space="preserve">Gambar 3. </w:t>
                    </w:r>
                    <w:ins w:id="8373" w:author="chaniaayulestari@outlook.com" w:date="2021-11-13T13:45:00Z">
                      <w:r>
                        <w:fldChar w:fldCharType="begin"/>
                      </w:r>
                      <w:r>
                        <w:instrText xml:space="preserve"> SEQ Gambar_3. \* ARABIC </w:instrText>
                      </w:r>
                    </w:ins>
                    <w:r>
                      <w:fldChar w:fldCharType="separate"/>
                    </w:r>
                    <w:ins w:id="8374" w:author="chaniaayulestari@outlook.com" w:date="2021-11-13T13:45:00Z">
                      <w:r>
                        <w:rPr>
                          <w:noProof/>
                        </w:rPr>
                        <w:t>36</w:t>
                      </w:r>
                      <w:r>
                        <w:fldChar w:fldCharType="end"/>
                      </w:r>
                    </w:ins>
                    <w:del w:id="83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CF3937" w:rsidP="00E12981">
      <w:pPr>
        <w:pStyle w:val="ListParagraph"/>
        <w:ind w:left="426"/>
      </w:pPr>
      <w:ins w:id="8376" w:author="chaniaayulestari@outlook.com" w:date="2021-11-13T21:15:00Z">
        <w:r>
          <w:rPr>
            <w:noProof/>
          </w:rPr>
          <w:pict w14:anchorId="7E0EF257">
            <v:shape id="_x0000_s2266" type="#_x0000_t202" style="position:absolute;left:0;text-align:left;margin-left:34pt;margin-top:5.3pt;width:328.9pt;height:12.55pt;z-index:251813376;mso-position-horizontal-relative:text;mso-position-vertical-relative:text" stroked="f">
              <v:textbox inset="0,0,0,0">
                <w:txbxContent>
                  <w:p w14:paraId="1E73F36F" w14:textId="58D83CBF" w:rsidR="00CF3937" w:rsidRPr="00C516FC" w:rsidRDefault="00CF3937" w:rsidP="00CF3937">
                    <w:pPr>
                      <w:pStyle w:val="Caption"/>
                      <w:jc w:val="center"/>
                      <w:rPr>
                        <w:noProof/>
                        <w:sz w:val="24"/>
                        <w:szCs w:val="24"/>
                      </w:rPr>
                      <w:pPrChange w:id="8377" w:author="chaniaayulestari@outlook.com" w:date="2021-11-13T21:15:00Z">
                        <w:pPr>
                          <w:pStyle w:val="ListParagraph"/>
                          <w:ind w:left="426"/>
                        </w:pPr>
                      </w:pPrChange>
                    </w:pPr>
                    <w:bookmarkStart w:id="8378" w:name="_Toc87731503"/>
                    <w:ins w:id="8379" w:author="chaniaayulestari@outlook.com" w:date="2021-11-13T21:15:00Z">
                      <w:r>
                        <w:t xml:space="preserve">Gambar 3. </w:t>
                      </w:r>
                      <w:r>
                        <w:fldChar w:fldCharType="begin"/>
                      </w:r>
                      <w:r>
                        <w:instrText xml:space="preserve"> SEQ Gambar___3. \* ARABIC </w:instrText>
                      </w:r>
                    </w:ins>
                    <w:r>
                      <w:fldChar w:fldCharType="separate"/>
                    </w:r>
                    <w:ins w:id="8380" w:author="chaniaayulestari@outlook.com" w:date="2021-11-13T21:25:00Z">
                      <w:r w:rsidR="00B46735">
                        <w:rPr>
                          <w:noProof/>
                        </w:rPr>
                        <w:t>68</w:t>
                      </w:r>
                    </w:ins>
                    <w:ins w:id="8381" w:author="chaniaayulestari@outlook.com" w:date="2021-11-13T21:15:00Z">
                      <w:r>
                        <w:fldChar w:fldCharType="end"/>
                      </w:r>
                      <w:r>
                        <w:t xml:space="preserve"> </w:t>
                      </w:r>
                      <w:r w:rsidRPr="00A26849">
                        <w:t xml:space="preserve">Perancangan Antarmuka </w:t>
                      </w:r>
                      <w:r>
                        <w:t xml:space="preserve"> Data Anggota Kelas</w:t>
                      </w:r>
                    </w:ins>
                    <w:bookmarkEnd w:id="8378"/>
                  </w:p>
                  <w:p w14:paraId="7D6BA9AB" w14:textId="77777777" w:rsidR="00224DD9" w:rsidRDefault="00224DD9" w:rsidP="00CF3937">
                    <w:pPr>
                      <w:jc w:val="center"/>
                      <w:pPrChange w:id="8382"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838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8384"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lastRenderedPageBreak/>
        <w:drawing>
          <wp:anchor distT="0" distB="0" distL="114300" distR="114300" simplePos="0" relativeHeight="251368448" behindDoc="1" locked="0" layoutInCell="1" allowOverlap="1" wp14:anchorId="46F78045" wp14:editId="00968F80">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CF3937" w:rsidP="001F343A">
      <w:pPr>
        <w:pStyle w:val="ListParagraph"/>
        <w:ind w:left="426"/>
      </w:pPr>
      <w:ins w:id="8385" w:author="chaniaayulestari@outlook.com" w:date="2021-11-13T21:16:00Z">
        <w:r>
          <w:rPr>
            <w:noProof/>
          </w:rPr>
          <w:pict w14:anchorId="125417F2">
            <v:shape id="_x0000_s2267" type="#_x0000_t202" style="position:absolute;left:0;text-align:left;margin-left:34pt;margin-top:6.55pt;width:328.9pt;height:12.8pt;z-index:251815424;mso-position-horizontal-relative:text;mso-position-vertical-relative:text" stroked="f">
              <v:textbox inset="0,0,0,0">
                <w:txbxContent>
                  <w:p w14:paraId="3F275E14" w14:textId="4E65AEC1" w:rsidR="00CF3937" w:rsidRPr="00427D88" w:rsidDel="00CF3937" w:rsidRDefault="00CF3937" w:rsidP="00CF3937">
                    <w:pPr>
                      <w:pStyle w:val="Caption"/>
                      <w:jc w:val="center"/>
                      <w:rPr>
                        <w:del w:id="8386" w:author="chaniaayulestari@outlook.com" w:date="2021-11-13T21:16:00Z"/>
                        <w:noProof/>
                        <w:sz w:val="24"/>
                        <w:szCs w:val="24"/>
                      </w:rPr>
                      <w:pPrChange w:id="8387" w:author="chaniaayulestari@outlook.com" w:date="2021-11-13T21:16:00Z">
                        <w:pPr>
                          <w:pStyle w:val="ListParagraph"/>
                          <w:ind w:left="426"/>
                        </w:pPr>
                      </w:pPrChange>
                    </w:pPr>
                    <w:bookmarkStart w:id="8388" w:name="_Toc87731504"/>
                    <w:ins w:id="8389" w:author="chaniaayulestari@outlook.com" w:date="2021-11-13T21:16:00Z">
                      <w:r>
                        <w:t xml:space="preserve">Gambar 3. </w:t>
                      </w:r>
                      <w:r>
                        <w:fldChar w:fldCharType="begin"/>
                      </w:r>
                      <w:r>
                        <w:instrText xml:space="preserve"> SEQ Gambar___3. \* ARABIC </w:instrText>
                      </w:r>
                    </w:ins>
                    <w:r>
                      <w:fldChar w:fldCharType="separate"/>
                    </w:r>
                    <w:ins w:id="8390" w:author="chaniaayulestari@outlook.com" w:date="2021-11-13T21:25:00Z">
                      <w:r w:rsidR="00B46735">
                        <w:rPr>
                          <w:noProof/>
                        </w:rPr>
                        <w:t>69</w:t>
                      </w:r>
                    </w:ins>
                    <w:ins w:id="8391" w:author="chaniaayulestari@outlook.com" w:date="2021-11-13T21:16:00Z">
                      <w:r>
                        <w:fldChar w:fldCharType="end"/>
                      </w:r>
                      <w:r>
                        <w:t xml:space="preserve"> </w:t>
                      </w:r>
                      <w:r w:rsidRPr="006F2462">
                        <w:t xml:space="preserve">Perancangan Antarmuka </w:t>
                      </w:r>
                      <w:r>
                        <w:t xml:space="preserve"> Data Kelas</w:t>
                      </w:r>
                    </w:ins>
                    <w:bookmarkEnd w:id="8388"/>
                  </w:p>
                  <w:p w14:paraId="4E5A3618" w14:textId="77777777" w:rsidR="00224DD9" w:rsidRDefault="00224DD9" w:rsidP="00CF3937">
                    <w:pPr>
                      <w:pStyle w:val="Caption"/>
                      <w:jc w:val="center"/>
                      <w:pPrChange w:id="8392" w:author="chaniaayulestari@outlook.com" w:date="2021-11-13T21:16:00Z">
                        <w:pPr/>
                      </w:pPrChange>
                    </w:pPr>
                  </w:p>
                </w:txbxContent>
              </v:textbox>
            </v:shape>
          </w:pict>
        </w:r>
      </w:ins>
      <w:del w:id="8393" w:author="chaniaayulestari@outlook.com" w:date="2021-11-13T14:27:00Z">
        <w:r w:rsidR="00F658E0">
          <w:rPr>
            <w:noProof/>
          </w:rPr>
          <w:pict w14:anchorId="71A62837">
            <v:shape id="Text Box 121" o:spid="_x0000_s2106" type="#_x0000_t202" style="position:absolute;left:0;text-align:left;margin-left:29.6pt;margin-top:2pt;width:337.65pt;height:.05pt;z-index:-25163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E51900" w:rsidRPr="00923E76" w:rsidRDefault="00E51900" w:rsidP="00383C6F">
                    <w:pPr>
                      <w:pStyle w:val="Caption"/>
                      <w:jc w:val="center"/>
                      <w:rPr>
                        <w:noProof/>
                        <w:sz w:val="24"/>
                        <w:szCs w:val="24"/>
                      </w:rPr>
                    </w:pPr>
                    <w:r>
                      <w:t xml:space="preserve">Gambar 3. </w:t>
                    </w:r>
                    <w:ins w:id="8394" w:author="chaniaayulestari@outlook.com" w:date="2021-11-13T13:45:00Z">
                      <w:r>
                        <w:fldChar w:fldCharType="begin"/>
                      </w:r>
                      <w:r>
                        <w:instrText xml:space="preserve"> SEQ Gambar_3. \* ARABIC </w:instrText>
                      </w:r>
                    </w:ins>
                    <w:r>
                      <w:fldChar w:fldCharType="separate"/>
                    </w:r>
                    <w:ins w:id="8395" w:author="chaniaayulestari@outlook.com" w:date="2021-11-13T13:45:00Z">
                      <w:r>
                        <w:rPr>
                          <w:noProof/>
                        </w:rPr>
                        <w:t>37</w:t>
                      </w:r>
                      <w:r>
                        <w:fldChar w:fldCharType="end"/>
                      </w:r>
                    </w:ins>
                    <w:del w:id="839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224DD9" w:rsidRDefault="00224DD9"/>
                  <w:p w14:paraId="6B1E90F8" w14:textId="618633AD" w:rsidR="00E51900" w:rsidRPr="00923E76" w:rsidRDefault="00E51900" w:rsidP="00383C6F">
                    <w:pPr>
                      <w:pStyle w:val="Caption"/>
                      <w:jc w:val="center"/>
                      <w:rPr>
                        <w:noProof/>
                        <w:sz w:val="24"/>
                        <w:szCs w:val="24"/>
                      </w:rPr>
                    </w:pPr>
                    <w:r>
                      <w:t xml:space="preserve">Gambar 3. </w:t>
                    </w:r>
                    <w:ins w:id="8397" w:author="chaniaayulestari@outlook.com" w:date="2021-11-13T13:45:00Z">
                      <w:r>
                        <w:fldChar w:fldCharType="begin"/>
                      </w:r>
                      <w:r>
                        <w:instrText xml:space="preserve"> SEQ Gambar_3. \* ARABIC </w:instrText>
                      </w:r>
                    </w:ins>
                    <w:r>
                      <w:fldChar w:fldCharType="separate"/>
                    </w:r>
                    <w:ins w:id="8398" w:author="chaniaayulestari@outlook.com" w:date="2021-11-13T13:45:00Z">
                      <w:r>
                        <w:rPr>
                          <w:noProof/>
                        </w:rPr>
                        <w:t>37</w:t>
                      </w:r>
                      <w:r>
                        <w:fldChar w:fldCharType="end"/>
                      </w:r>
                    </w:ins>
                    <w:del w:id="83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370496" behindDoc="1" locked="0" layoutInCell="1" allowOverlap="1" wp14:anchorId="25396A8C" wp14:editId="2B0BC505">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CF3937" w:rsidP="001F343A">
      <w:pPr>
        <w:pStyle w:val="ListParagraph"/>
        <w:ind w:left="426"/>
      </w:pPr>
      <w:ins w:id="8400" w:author="chaniaayulestari@outlook.com" w:date="2021-11-13T21:16:00Z">
        <w:r>
          <w:rPr>
            <w:noProof/>
          </w:rPr>
          <w:pict w14:anchorId="01FA3A9B">
            <v:shape id="_x0000_s2268" type="#_x0000_t202" style="position:absolute;left:0;text-align:left;margin-left:34pt;margin-top:6.15pt;width:328.9pt;height:11.95pt;z-index:251817472;mso-position-horizontal-relative:text;mso-position-vertical-relative:text" stroked="f">
              <v:textbox inset="0,0,0,0">
                <w:txbxContent>
                  <w:p w14:paraId="77A6EF39" w14:textId="1F6E7FBA" w:rsidR="00CF3937" w:rsidRPr="00107715" w:rsidDel="00CF3937" w:rsidRDefault="00CF3937" w:rsidP="00CF3937">
                    <w:pPr>
                      <w:pStyle w:val="Caption"/>
                      <w:jc w:val="center"/>
                      <w:rPr>
                        <w:del w:id="8401" w:author="chaniaayulestari@outlook.com" w:date="2021-11-13T21:16:00Z"/>
                        <w:noProof/>
                        <w:sz w:val="24"/>
                        <w:szCs w:val="24"/>
                      </w:rPr>
                      <w:pPrChange w:id="8402" w:author="chaniaayulestari@outlook.com" w:date="2021-11-13T21:16:00Z">
                        <w:pPr>
                          <w:pStyle w:val="ListParagraph"/>
                          <w:ind w:left="426"/>
                        </w:pPr>
                      </w:pPrChange>
                    </w:pPr>
                    <w:bookmarkStart w:id="8403" w:name="_Toc87731505"/>
                    <w:ins w:id="8404" w:author="chaniaayulestari@outlook.com" w:date="2021-11-13T21:16:00Z">
                      <w:r>
                        <w:t xml:space="preserve">Gambar 3. </w:t>
                      </w:r>
                      <w:r>
                        <w:fldChar w:fldCharType="begin"/>
                      </w:r>
                      <w:r>
                        <w:instrText xml:space="preserve"> SEQ Gambar___3. \* ARABIC </w:instrText>
                      </w:r>
                    </w:ins>
                    <w:r>
                      <w:fldChar w:fldCharType="separate"/>
                    </w:r>
                    <w:ins w:id="8405" w:author="chaniaayulestari@outlook.com" w:date="2021-11-13T21:25:00Z">
                      <w:r w:rsidR="00B46735">
                        <w:rPr>
                          <w:noProof/>
                        </w:rPr>
                        <w:t>70</w:t>
                      </w:r>
                    </w:ins>
                    <w:ins w:id="8406" w:author="chaniaayulestari@outlook.com" w:date="2021-11-13T21:16:00Z">
                      <w:r>
                        <w:fldChar w:fldCharType="end"/>
                      </w:r>
                      <w:r>
                        <w:t xml:space="preserve"> </w:t>
                      </w:r>
                      <w:r w:rsidRPr="00FF07F0">
                        <w:t>Perancangan Antarmuka</w:t>
                      </w:r>
                      <w:r>
                        <w:t xml:space="preserve"> Profile Kelas</w:t>
                      </w:r>
                    </w:ins>
                    <w:bookmarkEnd w:id="8403"/>
                  </w:p>
                  <w:p w14:paraId="40F4BBAA" w14:textId="77777777" w:rsidR="00224DD9" w:rsidRDefault="00224DD9" w:rsidP="00CF3937">
                    <w:pPr>
                      <w:pStyle w:val="Caption"/>
                      <w:jc w:val="center"/>
                      <w:pPrChange w:id="8407" w:author="chaniaayulestari@outlook.com" w:date="2021-11-13T21:16:00Z">
                        <w:pPr/>
                      </w:pPrChange>
                    </w:pPr>
                  </w:p>
                </w:txbxContent>
              </v:textbox>
            </v:shape>
          </w:pict>
        </w:r>
      </w:ins>
      <w:del w:id="8408" w:author="chaniaayulestari@outlook.com" w:date="2021-11-13T14:27:00Z">
        <w:r w:rsidR="00F658E0">
          <w:rPr>
            <w:noProof/>
          </w:rPr>
          <w:pict w14:anchorId="5C750DF1">
            <v:shape id="Text Box 122" o:spid="_x0000_s2105" type="#_x0000_t202" style="position:absolute;left:0;text-align:left;margin-left:28.9pt;margin-top:4.25pt;width:339.05pt;height:.05pt;z-index:-25163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E51900" w:rsidRPr="003F54A7" w:rsidRDefault="00E51900" w:rsidP="00383C6F">
                    <w:pPr>
                      <w:pStyle w:val="Caption"/>
                      <w:jc w:val="center"/>
                      <w:rPr>
                        <w:noProof/>
                        <w:sz w:val="24"/>
                        <w:szCs w:val="24"/>
                      </w:rPr>
                    </w:pPr>
                    <w:r>
                      <w:t xml:space="preserve">Gambar 3. </w:t>
                    </w:r>
                    <w:ins w:id="8409" w:author="chaniaayulestari@outlook.com" w:date="2021-11-13T13:45:00Z">
                      <w:r>
                        <w:fldChar w:fldCharType="begin"/>
                      </w:r>
                      <w:r>
                        <w:instrText xml:space="preserve"> SEQ Gambar_3. \* ARABIC </w:instrText>
                      </w:r>
                    </w:ins>
                    <w:r>
                      <w:fldChar w:fldCharType="separate"/>
                    </w:r>
                    <w:ins w:id="8410" w:author="chaniaayulestari@outlook.com" w:date="2021-11-13T13:45:00Z">
                      <w:r>
                        <w:rPr>
                          <w:noProof/>
                        </w:rPr>
                        <w:t>38</w:t>
                      </w:r>
                      <w:r>
                        <w:fldChar w:fldCharType="end"/>
                      </w:r>
                    </w:ins>
                    <w:del w:id="841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224DD9" w:rsidRDefault="00224DD9"/>
                  <w:p w14:paraId="1D0ACDAA" w14:textId="5CB0C272" w:rsidR="00E51900" w:rsidRPr="003F54A7" w:rsidRDefault="00E51900" w:rsidP="00383C6F">
                    <w:pPr>
                      <w:pStyle w:val="Caption"/>
                      <w:jc w:val="center"/>
                      <w:rPr>
                        <w:noProof/>
                        <w:sz w:val="24"/>
                        <w:szCs w:val="24"/>
                      </w:rPr>
                    </w:pPr>
                    <w:r>
                      <w:t xml:space="preserve">Gambar 3. </w:t>
                    </w:r>
                    <w:ins w:id="8412" w:author="chaniaayulestari@outlook.com" w:date="2021-11-13T13:45:00Z">
                      <w:r>
                        <w:fldChar w:fldCharType="begin"/>
                      </w:r>
                      <w:r>
                        <w:instrText xml:space="preserve"> SEQ Gambar_3. \* ARABIC </w:instrText>
                      </w:r>
                    </w:ins>
                    <w:r>
                      <w:fldChar w:fldCharType="separate"/>
                    </w:r>
                    <w:ins w:id="8413" w:author="chaniaayulestari@outlook.com" w:date="2021-11-13T13:45:00Z">
                      <w:r>
                        <w:rPr>
                          <w:noProof/>
                        </w:rPr>
                        <w:t>38</w:t>
                      </w:r>
                      <w:r>
                        <w:fldChar w:fldCharType="end"/>
                      </w:r>
                    </w:ins>
                    <w:del w:id="84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841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8416"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lastRenderedPageBreak/>
        <w:drawing>
          <wp:anchor distT="0" distB="0" distL="114300" distR="114300" simplePos="0" relativeHeight="251372544" behindDoc="1" locked="0" layoutInCell="1" allowOverlap="1" wp14:anchorId="705E847E" wp14:editId="7D920809">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CF3937" w:rsidP="001F343A">
      <w:pPr>
        <w:pStyle w:val="ListParagraph"/>
        <w:ind w:left="426"/>
      </w:pPr>
      <w:ins w:id="8417" w:author="chaniaayulestari@outlook.com" w:date="2021-11-13T21:17:00Z">
        <w:r>
          <w:rPr>
            <w:noProof/>
          </w:rPr>
          <w:pict w14:anchorId="7E4791AE">
            <v:shape id="_x0000_s2269" type="#_x0000_t202" style="position:absolute;left:0;text-align:left;margin-left:34pt;margin-top:5.75pt;width:328.9pt;height:12pt;z-index:251819520;mso-position-horizontal-relative:text;mso-position-vertical-relative:text" stroked="f">
              <v:textbox inset="0,0,0,0">
                <w:txbxContent>
                  <w:p w14:paraId="1AACBA32" w14:textId="035062F2" w:rsidR="00CF3937" w:rsidRPr="000268E1" w:rsidDel="00CF3937" w:rsidRDefault="00CF3937" w:rsidP="00CF3937">
                    <w:pPr>
                      <w:pStyle w:val="Caption"/>
                      <w:jc w:val="center"/>
                      <w:rPr>
                        <w:del w:id="8418" w:author="chaniaayulestari@outlook.com" w:date="2021-11-13T21:17:00Z"/>
                        <w:noProof/>
                        <w:sz w:val="24"/>
                        <w:szCs w:val="24"/>
                      </w:rPr>
                      <w:pPrChange w:id="8419" w:author="chaniaayulestari@outlook.com" w:date="2021-11-13T21:17:00Z">
                        <w:pPr>
                          <w:ind w:left="66" w:firstLine="360"/>
                        </w:pPr>
                      </w:pPrChange>
                    </w:pPr>
                    <w:bookmarkStart w:id="8420" w:name="_Toc87731506"/>
                    <w:ins w:id="8421" w:author="chaniaayulestari@outlook.com" w:date="2021-11-13T21:17:00Z">
                      <w:r>
                        <w:t xml:space="preserve">Gambar 3. </w:t>
                      </w:r>
                      <w:r>
                        <w:fldChar w:fldCharType="begin"/>
                      </w:r>
                      <w:r>
                        <w:instrText xml:space="preserve"> SEQ Gambar___3. \* ARABIC </w:instrText>
                      </w:r>
                    </w:ins>
                    <w:r>
                      <w:fldChar w:fldCharType="separate"/>
                    </w:r>
                    <w:ins w:id="8422" w:author="chaniaayulestari@outlook.com" w:date="2021-11-13T21:25:00Z">
                      <w:r w:rsidR="00B46735">
                        <w:rPr>
                          <w:noProof/>
                        </w:rPr>
                        <w:t>71</w:t>
                      </w:r>
                    </w:ins>
                    <w:ins w:id="8423" w:author="chaniaayulestari@outlook.com" w:date="2021-11-13T21:17:00Z">
                      <w:r>
                        <w:fldChar w:fldCharType="end"/>
                      </w:r>
                      <w:r>
                        <w:t xml:space="preserve"> </w:t>
                      </w:r>
                      <w:r w:rsidRPr="000B2DEF">
                        <w:t xml:space="preserve">Perancangan Antarmuka </w:t>
                      </w:r>
                      <w:r>
                        <w:t>Profile Walikelas</w:t>
                      </w:r>
                    </w:ins>
                    <w:bookmarkEnd w:id="8420"/>
                  </w:p>
                  <w:p w14:paraId="776683A5" w14:textId="77777777" w:rsidR="00224DD9" w:rsidRDefault="00224DD9" w:rsidP="00CF3937">
                    <w:pPr>
                      <w:pStyle w:val="Caption"/>
                      <w:jc w:val="center"/>
                      <w:pPrChange w:id="8424" w:author="chaniaayulestari@outlook.com" w:date="2021-11-13T21:17:00Z">
                        <w:pPr/>
                      </w:pPrChange>
                    </w:pPr>
                  </w:p>
                </w:txbxContent>
              </v:textbox>
            </v:shape>
          </w:pict>
        </w:r>
      </w:ins>
      <w:del w:id="8425" w:author="chaniaayulestari@outlook.com" w:date="2021-11-13T14:27:00Z">
        <w:r w:rsidR="00F658E0">
          <w:rPr>
            <w:noProof/>
          </w:rPr>
          <w:pict w14:anchorId="24D92785">
            <v:shape id="Text Box 257" o:spid="_x0000_s2104" type="#_x0000_t202" style="position:absolute;left:0;text-align:left;margin-left:28.9pt;margin-top:2.65pt;width:339.05pt;height:.05pt;z-index:-25163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E51900" w:rsidRPr="00645B38" w:rsidRDefault="00E51900" w:rsidP="00401C86">
                    <w:pPr>
                      <w:pStyle w:val="Caption"/>
                      <w:jc w:val="center"/>
                      <w:rPr>
                        <w:noProof/>
                        <w:sz w:val="24"/>
                        <w:szCs w:val="24"/>
                      </w:rPr>
                    </w:pPr>
                    <w:r>
                      <w:t xml:space="preserve">Gambar 3. </w:t>
                    </w:r>
                    <w:ins w:id="8426" w:author="chaniaayulestari@outlook.com" w:date="2021-11-13T13:45:00Z">
                      <w:r>
                        <w:fldChar w:fldCharType="begin"/>
                      </w:r>
                      <w:r>
                        <w:instrText xml:space="preserve"> SEQ Gambar_3. \* ARABIC </w:instrText>
                      </w:r>
                    </w:ins>
                    <w:r>
                      <w:fldChar w:fldCharType="separate"/>
                    </w:r>
                    <w:ins w:id="8427" w:author="chaniaayulestari@outlook.com" w:date="2021-11-13T13:45:00Z">
                      <w:r>
                        <w:rPr>
                          <w:noProof/>
                        </w:rPr>
                        <w:t>39</w:t>
                      </w:r>
                      <w:r>
                        <w:fldChar w:fldCharType="end"/>
                      </w:r>
                    </w:ins>
                    <w:del w:id="84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224DD9" w:rsidRDefault="00224DD9"/>
                  <w:p w14:paraId="6073B3F9" w14:textId="37A9C90D" w:rsidR="00E51900" w:rsidRPr="00645B38" w:rsidRDefault="00E51900" w:rsidP="00401C86">
                    <w:pPr>
                      <w:pStyle w:val="Caption"/>
                      <w:jc w:val="center"/>
                      <w:rPr>
                        <w:noProof/>
                        <w:sz w:val="24"/>
                        <w:szCs w:val="24"/>
                      </w:rPr>
                    </w:pPr>
                    <w:r>
                      <w:t xml:space="preserve">Gambar 3. </w:t>
                    </w:r>
                    <w:ins w:id="8429" w:author="chaniaayulestari@outlook.com" w:date="2021-11-13T13:45:00Z">
                      <w:r>
                        <w:fldChar w:fldCharType="begin"/>
                      </w:r>
                      <w:r>
                        <w:instrText xml:space="preserve"> SEQ Gambar_3. \* ARABIC </w:instrText>
                      </w:r>
                    </w:ins>
                    <w:r>
                      <w:fldChar w:fldCharType="separate"/>
                    </w:r>
                    <w:ins w:id="8430" w:author="chaniaayulestari@outlook.com" w:date="2021-11-13T13:45:00Z">
                      <w:r>
                        <w:rPr>
                          <w:noProof/>
                        </w:rPr>
                        <w:t>39</w:t>
                      </w:r>
                      <w:r>
                        <w:fldChar w:fldCharType="end"/>
                      </w:r>
                    </w:ins>
                    <w:del w:id="84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374592" behindDoc="1" locked="0" layoutInCell="1" allowOverlap="1" wp14:anchorId="36F30F57" wp14:editId="664B47F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CF3937" w:rsidP="001F343A">
      <w:pPr>
        <w:pStyle w:val="ListParagraph"/>
        <w:ind w:left="426"/>
      </w:pPr>
      <w:ins w:id="8432" w:author="chaniaayulestari@outlook.com" w:date="2021-11-13T21:17:00Z">
        <w:r>
          <w:rPr>
            <w:noProof/>
          </w:rPr>
          <w:pict w14:anchorId="3457FC9D">
            <v:shape id="_x0000_s2271" type="#_x0000_t202" style="position:absolute;left:0;text-align:left;margin-left:34pt;margin-top:5.3pt;width:328.9pt;height:11.85pt;z-index:251821568;mso-position-horizontal-relative:text;mso-position-vertical-relative:text" stroked="f">
              <v:textbox inset="0,0,0,0">
                <w:txbxContent>
                  <w:p w14:paraId="2E82E72E" w14:textId="272EC62E" w:rsidR="00CF3937" w:rsidRPr="00BE2719" w:rsidRDefault="00CF3937" w:rsidP="00CF3937">
                    <w:pPr>
                      <w:pStyle w:val="Caption"/>
                      <w:jc w:val="center"/>
                      <w:rPr>
                        <w:noProof/>
                        <w:sz w:val="24"/>
                        <w:szCs w:val="24"/>
                      </w:rPr>
                      <w:pPrChange w:id="8433" w:author="chaniaayulestari@outlook.com" w:date="2021-11-13T21:18:00Z">
                        <w:pPr>
                          <w:pStyle w:val="ListParagraph"/>
                          <w:ind w:left="426"/>
                        </w:pPr>
                      </w:pPrChange>
                    </w:pPr>
                    <w:bookmarkStart w:id="8434" w:name="_Toc87731507"/>
                    <w:ins w:id="8435" w:author="chaniaayulestari@outlook.com" w:date="2021-11-13T21:17:00Z">
                      <w:r>
                        <w:t xml:space="preserve">Gambar 3. </w:t>
                      </w:r>
                      <w:r>
                        <w:fldChar w:fldCharType="begin"/>
                      </w:r>
                      <w:r>
                        <w:instrText xml:space="preserve"> SEQ Gambar___3. \* ARABIC </w:instrText>
                      </w:r>
                    </w:ins>
                    <w:r>
                      <w:fldChar w:fldCharType="separate"/>
                    </w:r>
                    <w:ins w:id="8436" w:author="chaniaayulestari@outlook.com" w:date="2021-11-13T21:25:00Z">
                      <w:r w:rsidR="00B46735">
                        <w:rPr>
                          <w:noProof/>
                        </w:rPr>
                        <w:t>72</w:t>
                      </w:r>
                    </w:ins>
                    <w:ins w:id="8437" w:author="chaniaayulestari@outlook.com" w:date="2021-11-13T21:17:00Z">
                      <w:r>
                        <w:fldChar w:fldCharType="end"/>
                      </w:r>
                      <w:r>
                        <w:t xml:space="preserve"> </w:t>
                      </w:r>
                      <w:r w:rsidRPr="00784A66">
                        <w:t xml:space="preserve">Perancangan Antarmuka </w:t>
                      </w:r>
                      <w:r>
                        <w:t>Riwayat Absen</w:t>
                      </w:r>
                    </w:ins>
                    <w:bookmarkEnd w:id="8434"/>
                  </w:p>
                </w:txbxContent>
              </v:textbox>
            </v:shape>
          </w:pict>
        </w:r>
      </w:ins>
      <w:del w:id="8438" w:author="chaniaayulestari@outlook.com" w:date="2021-11-13T14:27:00Z">
        <w:r w:rsidR="00F658E0">
          <w:rPr>
            <w:noProof/>
          </w:rPr>
          <w:pict w14:anchorId="14BADCE5">
            <v:shape id="Text Box 259" o:spid="_x0000_s2103" type="#_x0000_t202" style="position:absolute;left:0;text-align:left;margin-left:0;margin-top:1.5pt;width:339.9pt;height:.05pt;z-index:-251634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E51900" w:rsidRPr="009F0D29" w:rsidRDefault="00E51900" w:rsidP="00C10E66">
                    <w:pPr>
                      <w:pStyle w:val="Caption"/>
                      <w:jc w:val="center"/>
                      <w:rPr>
                        <w:noProof/>
                        <w:sz w:val="24"/>
                        <w:szCs w:val="24"/>
                      </w:rPr>
                    </w:pPr>
                    <w:r>
                      <w:t xml:space="preserve">Gambar 3. </w:t>
                    </w:r>
                    <w:ins w:id="8439" w:author="chaniaayulestari@outlook.com" w:date="2021-11-13T13:45:00Z">
                      <w:r>
                        <w:fldChar w:fldCharType="begin"/>
                      </w:r>
                      <w:r>
                        <w:instrText xml:space="preserve"> SEQ Gambar_3. \* ARABIC </w:instrText>
                      </w:r>
                    </w:ins>
                    <w:r>
                      <w:fldChar w:fldCharType="separate"/>
                    </w:r>
                    <w:ins w:id="8440" w:author="chaniaayulestari@outlook.com" w:date="2021-11-13T13:45:00Z">
                      <w:r>
                        <w:rPr>
                          <w:noProof/>
                        </w:rPr>
                        <w:t>40</w:t>
                      </w:r>
                      <w:r>
                        <w:fldChar w:fldCharType="end"/>
                      </w:r>
                    </w:ins>
                    <w:del w:id="84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224DD9" w:rsidRDefault="00224DD9"/>
                  <w:p w14:paraId="320F7174" w14:textId="2C02A9D6" w:rsidR="00E51900" w:rsidRPr="009F0D29" w:rsidRDefault="00E51900" w:rsidP="00C10E66">
                    <w:pPr>
                      <w:pStyle w:val="Caption"/>
                      <w:jc w:val="center"/>
                      <w:rPr>
                        <w:noProof/>
                        <w:sz w:val="24"/>
                        <w:szCs w:val="24"/>
                      </w:rPr>
                    </w:pPr>
                    <w:r>
                      <w:t xml:space="preserve">Gambar 3. </w:t>
                    </w:r>
                    <w:ins w:id="8442" w:author="chaniaayulestari@outlook.com" w:date="2021-11-13T13:45:00Z">
                      <w:r>
                        <w:fldChar w:fldCharType="begin"/>
                      </w:r>
                      <w:r>
                        <w:instrText xml:space="preserve"> SEQ Gambar_3. \* ARABIC </w:instrText>
                      </w:r>
                    </w:ins>
                    <w:r>
                      <w:fldChar w:fldCharType="separate"/>
                    </w:r>
                    <w:ins w:id="8443" w:author="chaniaayulestari@outlook.com" w:date="2021-11-13T13:45:00Z">
                      <w:r>
                        <w:rPr>
                          <w:noProof/>
                        </w:rPr>
                        <w:t>40</w:t>
                      </w:r>
                      <w:r>
                        <w:fldChar w:fldCharType="end"/>
                      </w:r>
                    </w:ins>
                    <w:del w:id="84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844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w:t>
      </w:r>
      <w:r w:rsidRPr="00C10E66">
        <w:rPr>
          <w:rFonts w:eastAsia="Calibri"/>
        </w:rPr>
        <w:lastRenderedPageBreak/>
        <w:t xml:space="preserve">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CF3937" w:rsidP="001F343A">
      <w:pPr>
        <w:pStyle w:val="ListParagraph"/>
        <w:ind w:left="426"/>
      </w:pPr>
      <w:ins w:id="8446" w:author="chaniaayulestari@outlook.com" w:date="2021-11-13T21:18:00Z">
        <w:r>
          <w:rPr>
            <w:noProof/>
          </w:rPr>
          <w:pict w14:anchorId="66FA8243">
            <v:shape id="_x0000_s2272" type="#_x0000_t202" style="position:absolute;left:0;text-align:left;margin-left:34pt;margin-top:191.95pt;width:328.9pt;height:.05pt;z-index:251823616;mso-position-horizontal-relative:text;mso-position-vertical-relative:text" stroked="f">
              <v:textbox style="mso-fit-shape-to-text:t" inset="0,0,0,0">
                <w:txbxContent>
                  <w:p w14:paraId="33642872" w14:textId="51E0F12C" w:rsidR="00CF3937" w:rsidRPr="00C63BC2" w:rsidDel="00CF3937" w:rsidRDefault="00CF3937" w:rsidP="00CF3937">
                    <w:pPr>
                      <w:pStyle w:val="Caption"/>
                      <w:jc w:val="center"/>
                      <w:rPr>
                        <w:del w:id="8447" w:author="chaniaayulestari@outlook.com" w:date="2021-11-13T21:18:00Z"/>
                        <w:noProof/>
                        <w:sz w:val="24"/>
                        <w:szCs w:val="24"/>
                      </w:rPr>
                      <w:pPrChange w:id="8448" w:author="chaniaayulestari@outlook.com" w:date="2021-11-13T21:18:00Z">
                        <w:pPr>
                          <w:pStyle w:val="ListParagraph"/>
                          <w:ind w:left="426"/>
                        </w:pPr>
                      </w:pPrChange>
                    </w:pPr>
                    <w:bookmarkStart w:id="8449" w:name="_Toc87731508"/>
                    <w:ins w:id="8450" w:author="chaniaayulestari@outlook.com" w:date="2021-11-13T21:18:00Z">
                      <w:r>
                        <w:t xml:space="preserve">Gambar 3. </w:t>
                      </w:r>
                      <w:r>
                        <w:fldChar w:fldCharType="begin"/>
                      </w:r>
                      <w:r>
                        <w:instrText xml:space="preserve"> SEQ Gambar___3. \* ARABIC </w:instrText>
                      </w:r>
                    </w:ins>
                    <w:r>
                      <w:fldChar w:fldCharType="separate"/>
                    </w:r>
                    <w:ins w:id="8451" w:author="chaniaayulestari@outlook.com" w:date="2021-11-13T21:25:00Z">
                      <w:r w:rsidR="00B46735">
                        <w:rPr>
                          <w:noProof/>
                        </w:rPr>
                        <w:t>73</w:t>
                      </w:r>
                    </w:ins>
                    <w:ins w:id="8452" w:author="chaniaayulestari@outlook.com" w:date="2021-11-13T21:18:00Z">
                      <w:r>
                        <w:fldChar w:fldCharType="end"/>
                      </w:r>
                      <w:r>
                        <w:t xml:space="preserve"> </w:t>
                      </w:r>
                      <w:r w:rsidRPr="007363C6">
                        <w:t>Perancangan Antarmuka</w:t>
                      </w:r>
                    </w:ins>
                    <w:ins w:id="8453" w:author="chaniaayulestari@outlook.com" w:date="2021-11-13T21:19:00Z">
                      <w:r>
                        <w:t xml:space="preserve"> Data Walikelas</w:t>
                      </w:r>
                    </w:ins>
                    <w:bookmarkEnd w:id="8449"/>
                  </w:p>
                  <w:p w14:paraId="6A2E5A70" w14:textId="77777777" w:rsidR="00224DD9" w:rsidRDefault="00224DD9" w:rsidP="00CF3937">
                    <w:pPr>
                      <w:pStyle w:val="Caption"/>
                      <w:jc w:val="center"/>
                      <w:pPrChange w:id="8454" w:author="chaniaayulestari@outlook.com" w:date="2021-11-13T21:18:00Z">
                        <w:pPr/>
                      </w:pPrChange>
                    </w:pPr>
                  </w:p>
                </w:txbxContent>
              </v:textbox>
            </v:shape>
          </w:pict>
        </w:r>
      </w:ins>
      <w:r w:rsidR="005B5632">
        <w:rPr>
          <w:noProof/>
        </w:rPr>
        <w:drawing>
          <wp:anchor distT="0" distB="0" distL="114300" distR="114300" simplePos="0" relativeHeight="251560960" behindDoc="1" locked="0" layoutInCell="1" allowOverlap="1" wp14:anchorId="5B57DBC9" wp14:editId="7114357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8455" w:author="chaniaayulestari@outlook.com" w:date="2021-11-13T14:27:00Z"/>
        </w:rPr>
      </w:pPr>
    </w:p>
    <w:p w14:paraId="21D3D89C" w14:textId="72B1B739" w:rsidR="00C1342F" w:rsidRDefault="00C1342F" w:rsidP="001F343A">
      <w:pPr>
        <w:pStyle w:val="ListParagraph"/>
        <w:ind w:left="426"/>
        <w:rPr>
          <w:ins w:id="8456" w:author="chaniaayulestari@outlook.com" w:date="2021-11-13T14:27:00Z"/>
        </w:rPr>
      </w:pPr>
    </w:p>
    <w:p w14:paraId="26CEFCC5" w14:textId="6DC3DD2B" w:rsidR="00C1342F" w:rsidRDefault="00C1342F" w:rsidP="001F343A">
      <w:pPr>
        <w:pStyle w:val="ListParagraph"/>
        <w:ind w:left="426"/>
        <w:rPr>
          <w:ins w:id="8457"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8"/>
          <w:footerReference w:type="default" r:id="rId139"/>
          <w:type w:val="continuous"/>
          <w:pgSz w:w="11906" w:h="16838"/>
          <w:pgMar w:top="2268" w:right="1701" w:bottom="1560" w:left="2268" w:header="709" w:footer="709" w:gutter="0"/>
          <w:pgNumType w:start="11"/>
          <w:cols w:space="708"/>
          <w:docGrid w:linePitch="360"/>
        </w:sectPr>
      </w:pPr>
    </w:p>
    <w:p w14:paraId="0E5EDA39" w14:textId="79787310" w:rsidR="00926DA8" w:rsidRDefault="00F658E0" w:rsidP="00040376">
      <w:del w:id="8458" w:author="chaniaayulestari@outlook.com" w:date="2021-11-13T14:27:00Z">
        <w:r>
          <w:rPr>
            <w:noProof/>
          </w:rPr>
          <w:pict w14:anchorId="67105ACE">
            <v:shape id="Text Box 261" o:spid="_x0000_s2102" type="#_x0000_t202" style="position:absolute;left:0;text-align:left;margin-left:27.9pt;margin-top:23.75pt;width:341.0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E51900" w:rsidRPr="004E1599" w:rsidRDefault="00E51900" w:rsidP="00C10E66">
                    <w:pPr>
                      <w:pStyle w:val="Caption"/>
                      <w:jc w:val="center"/>
                      <w:rPr>
                        <w:noProof/>
                        <w:sz w:val="24"/>
                        <w:szCs w:val="24"/>
                      </w:rPr>
                    </w:pPr>
                    <w:r>
                      <w:t xml:space="preserve">Gambar 3. </w:t>
                    </w:r>
                    <w:ins w:id="8459" w:author="chaniaayulestari@outlook.com" w:date="2021-11-13T13:45:00Z">
                      <w:r>
                        <w:fldChar w:fldCharType="begin"/>
                      </w:r>
                      <w:r>
                        <w:instrText xml:space="preserve"> SEQ Gambar_3. \* ARABIC </w:instrText>
                      </w:r>
                    </w:ins>
                    <w:r>
                      <w:fldChar w:fldCharType="separate"/>
                    </w:r>
                    <w:ins w:id="8460" w:author="chaniaayulestari@outlook.com" w:date="2021-11-13T13:45:00Z">
                      <w:r>
                        <w:rPr>
                          <w:noProof/>
                        </w:rPr>
                        <w:t>41</w:t>
                      </w:r>
                      <w:r>
                        <w:fldChar w:fldCharType="end"/>
                      </w:r>
                    </w:ins>
                    <w:del w:id="84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224DD9" w:rsidRDefault="00224DD9"/>
                  <w:p w14:paraId="35055C03" w14:textId="472B07CD" w:rsidR="00E51900" w:rsidRPr="004E1599" w:rsidRDefault="00E51900" w:rsidP="00C10E66">
                    <w:pPr>
                      <w:pStyle w:val="Caption"/>
                      <w:jc w:val="center"/>
                      <w:rPr>
                        <w:noProof/>
                        <w:sz w:val="24"/>
                        <w:szCs w:val="24"/>
                      </w:rPr>
                    </w:pPr>
                    <w:r>
                      <w:t xml:space="preserve">Gambar 3. </w:t>
                    </w:r>
                    <w:ins w:id="8462" w:author="chaniaayulestari@outlook.com" w:date="2021-11-13T13:45:00Z">
                      <w:r>
                        <w:fldChar w:fldCharType="begin"/>
                      </w:r>
                      <w:r>
                        <w:instrText xml:space="preserve"> SEQ Gambar_3. \* ARABIC </w:instrText>
                      </w:r>
                    </w:ins>
                    <w:r>
                      <w:fldChar w:fldCharType="separate"/>
                    </w:r>
                    <w:ins w:id="8463" w:author="chaniaayulestari@outlook.com" w:date="2021-11-13T13:45:00Z">
                      <w:r>
                        <w:rPr>
                          <w:noProof/>
                        </w:rPr>
                        <w:t>41</w:t>
                      </w:r>
                      <w:r>
                        <w:fldChar w:fldCharType="end"/>
                      </w:r>
                    </w:ins>
                    <w:del w:id="846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8465" w:name="_Toc80034255"/>
      <w:bookmarkStart w:id="8466"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8465"/>
      <w:bookmarkEnd w:id="8466"/>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8467" w:name="_Toc80034256"/>
      <w:bookmarkStart w:id="8468" w:name="_Toc83115756"/>
      <w:r>
        <w:rPr>
          <w:lang w:val="en-US"/>
        </w:rPr>
        <w:t>Implementasi</w:t>
      </w:r>
      <w:bookmarkEnd w:id="8467"/>
      <w:bookmarkEnd w:id="8468"/>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8469" w:name="_Toc80034257"/>
      <w:bookmarkStart w:id="8470" w:name="_Toc83115757"/>
      <w:r>
        <w:rPr>
          <w:lang w:val="en-US"/>
        </w:rPr>
        <w:t>Implementasi Basis Data</w:t>
      </w:r>
      <w:bookmarkEnd w:id="8469"/>
      <w:bookmarkEnd w:id="8470"/>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F658E0" w:rsidP="005B5632">
      <w:pPr>
        <w:ind w:firstLine="426"/>
        <w:rPr>
          <w:szCs w:val="22"/>
        </w:rPr>
      </w:pPr>
      <w:r>
        <w:rPr>
          <w:noProof/>
        </w:rPr>
        <w:pict w14:anchorId="2639270C">
          <v:shape id="Text Box 322" o:spid="_x0000_s2101" type="#_x0000_t202" style="position:absolute;left:0;text-align:left;margin-left:1.35pt;margin-top:40.35pt;width:393.95pt;height:12.65pt;z-index:-25162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E51900" w:rsidRPr="00E42F16" w:rsidRDefault="00E51900" w:rsidP="00C94D36">
                  <w:pPr>
                    <w:pStyle w:val="Caption"/>
                    <w:jc w:val="center"/>
                    <w:rPr>
                      <w:noProof/>
                      <w:sz w:val="24"/>
                      <w:szCs w:val="24"/>
                    </w:rPr>
                  </w:pPr>
                  <w:bookmarkStart w:id="8471"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8471"/>
                </w:p>
                <w:p w14:paraId="19945DCD" w14:textId="77777777" w:rsidR="00224DD9" w:rsidRDefault="00224DD9"/>
                <w:p w14:paraId="1AF48C24" w14:textId="6BDF3C5D" w:rsidR="00E51900" w:rsidRPr="00E42F16" w:rsidRDefault="00E51900" w:rsidP="00C94D36">
                  <w:pPr>
                    <w:pStyle w:val="Caption"/>
                    <w:jc w:val="center"/>
                    <w:rPr>
                      <w:noProof/>
                      <w:sz w:val="24"/>
                      <w:szCs w:val="24"/>
                    </w:rPr>
                  </w:pPr>
                  <w:bookmarkStart w:id="8472"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8472"/>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497472" behindDoc="1" locked="0" layoutInCell="1" allowOverlap="1" wp14:anchorId="271DC5E9" wp14:editId="2F54815B">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3DD08422" w:rsidR="00A911C8" w:rsidRDefault="00F658E0" w:rsidP="00A911C8">
      <w:pPr>
        <w:pStyle w:val="ListParagraph"/>
        <w:ind w:left="426"/>
        <w:rPr>
          <w:lang w:val="en-ID"/>
        </w:rPr>
      </w:pPr>
      <w:r>
        <w:rPr>
          <w:noProof/>
        </w:rPr>
        <w:lastRenderedPageBreak/>
        <w:pict w14:anchorId="794A98B0">
          <v:shape id="Text Box 323" o:spid="_x0000_s2100" type="#_x0000_t202" style="position:absolute;left:0;text-align:left;margin-left:3.65pt;margin-top:-.25pt;width:391.75pt;height:18.6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E51900" w:rsidRPr="000D139D" w:rsidRDefault="00E51900" w:rsidP="00C94D36">
                  <w:pPr>
                    <w:pStyle w:val="Caption"/>
                    <w:jc w:val="center"/>
                    <w:rPr>
                      <w:noProof/>
                      <w:sz w:val="24"/>
                      <w:szCs w:val="24"/>
                    </w:rPr>
                  </w:pPr>
                  <w:bookmarkStart w:id="8473"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8473"/>
                </w:p>
                <w:p w14:paraId="0F2B0152" w14:textId="77777777" w:rsidR="00224DD9" w:rsidRDefault="00224DD9"/>
                <w:p w14:paraId="5945B67A" w14:textId="7FDE711D" w:rsidR="00E51900" w:rsidRPr="000D139D" w:rsidRDefault="00E51900" w:rsidP="00C94D36">
                  <w:pPr>
                    <w:pStyle w:val="Caption"/>
                    <w:jc w:val="center"/>
                    <w:rPr>
                      <w:noProof/>
                      <w:sz w:val="24"/>
                      <w:szCs w:val="24"/>
                    </w:rPr>
                  </w:pPr>
                  <w:bookmarkStart w:id="8474"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8474"/>
                </w:p>
              </w:txbxContent>
            </v:textbox>
          </v:shape>
        </w:pict>
      </w:r>
      <w:r w:rsidR="00C94D36" w:rsidRPr="00A911C8">
        <w:rPr>
          <w:noProof/>
          <w:lang w:val="en-ID"/>
        </w:rPr>
        <w:drawing>
          <wp:anchor distT="0" distB="0" distL="114300" distR="114300" simplePos="0" relativeHeight="251498496" behindDoc="1" locked="0" layoutInCell="1" allowOverlap="1" wp14:anchorId="5973AE57" wp14:editId="57F35999">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0EE8A267" w:rsidR="00A911C8" w:rsidRDefault="00C94D36" w:rsidP="00A911C8">
      <w:pPr>
        <w:pStyle w:val="ListParagraph"/>
        <w:ind w:left="426"/>
        <w:rPr>
          <w:lang w:val="en-ID"/>
        </w:rPr>
      </w:pPr>
      <w:r w:rsidRPr="00600F07">
        <w:rPr>
          <w:noProof/>
          <w:lang w:val="en-ID"/>
        </w:rPr>
        <w:drawing>
          <wp:anchor distT="0" distB="0" distL="114300" distR="114300" simplePos="0" relativeHeight="251520000" behindDoc="1" locked="0" layoutInCell="1" allowOverlap="1" wp14:anchorId="5060E96B" wp14:editId="2DC11EBF">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58E0">
        <w:rPr>
          <w:noProof/>
        </w:rPr>
        <w:pict w14:anchorId="116C9DA6">
          <v:shape id="Text Box 324" o:spid="_x0000_s2099" type="#_x0000_t202" style="position:absolute;left:0;text-align:left;margin-left:341.1pt;margin-top:.8pt;width:392.3pt;height:11.8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E51900" w:rsidRPr="00512572" w:rsidRDefault="00E51900" w:rsidP="00C94D36">
                  <w:pPr>
                    <w:pStyle w:val="Caption"/>
                    <w:jc w:val="center"/>
                    <w:rPr>
                      <w:noProof/>
                      <w:sz w:val="24"/>
                      <w:szCs w:val="24"/>
                    </w:rPr>
                  </w:pPr>
                  <w:bookmarkStart w:id="8475"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8475"/>
                </w:p>
                <w:p w14:paraId="1EA70B6F" w14:textId="77777777" w:rsidR="00224DD9" w:rsidRDefault="00224DD9"/>
                <w:p w14:paraId="79B3AEB2" w14:textId="096E5AF3" w:rsidR="00E51900" w:rsidRPr="00512572" w:rsidRDefault="00E51900" w:rsidP="00C94D36">
                  <w:pPr>
                    <w:pStyle w:val="Caption"/>
                    <w:jc w:val="center"/>
                    <w:rPr>
                      <w:noProof/>
                      <w:sz w:val="24"/>
                      <w:szCs w:val="24"/>
                    </w:rPr>
                  </w:pPr>
                  <w:bookmarkStart w:id="8476"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8476"/>
                </w:p>
              </w:txbxContent>
            </v:textbox>
            <w10:wrap anchorx="margin"/>
          </v:shape>
        </w:pic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F658E0" w:rsidP="00C94D36">
      <w:pPr>
        <w:ind w:left="66" w:firstLine="360"/>
        <w:rPr>
          <w:lang w:val="en-ID"/>
        </w:rPr>
      </w:pPr>
      <w:r>
        <w:rPr>
          <w:noProof/>
        </w:rPr>
        <w:pict w14:anchorId="6E477751">
          <v:shape id="Text Box 325" o:spid="_x0000_s2098" type="#_x0000_t202" style="position:absolute;left:0;text-align:left;margin-left:339.6pt;margin-top:41.2pt;width:390.8pt;height:15.05pt;z-index:-251625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E51900" w:rsidRPr="008F1A09" w:rsidRDefault="00E51900" w:rsidP="000A514C">
                  <w:pPr>
                    <w:pStyle w:val="Caption"/>
                    <w:jc w:val="center"/>
                    <w:rPr>
                      <w:noProof/>
                      <w:sz w:val="24"/>
                      <w:szCs w:val="24"/>
                    </w:rPr>
                  </w:pPr>
                  <w:bookmarkStart w:id="8477"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8477"/>
                </w:p>
                <w:p w14:paraId="39F3F099" w14:textId="77777777" w:rsidR="00224DD9" w:rsidRDefault="00224DD9"/>
                <w:p w14:paraId="543CCE13" w14:textId="5E61F82B" w:rsidR="00E51900" w:rsidRPr="008F1A09" w:rsidRDefault="00E51900" w:rsidP="000A514C">
                  <w:pPr>
                    <w:pStyle w:val="Caption"/>
                    <w:jc w:val="center"/>
                    <w:rPr>
                      <w:noProof/>
                      <w:sz w:val="24"/>
                      <w:szCs w:val="24"/>
                    </w:rPr>
                  </w:pPr>
                  <w:bookmarkStart w:id="8478"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8478"/>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99520" behindDoc="1" locked="0" layoutInCell="1" allowOverlap="1" wp14:anchorId="732DADAB" wp14:editId="64C548E5">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6AF28861" w:rsidR="000A514C" w:rsidRDefault="00F658E0" w:rsidP="000A514C">
      <w:pPr>
        <w:pStyle w:val="ListParagraph"/>
        <w:ind w:left="426"/>
        <w:rPr>
          <w:lang w:val="en-ID"/>
        </w:rPr>
      </w:pPr>
      <w:r>
        <w:rPr>
          <w:noProof/>
        </w:rPr>
        <w:lastRenderedPageBreak/>
        <w:pict w14:anchorId="64C4BF7A">
          <v:shape id="Text Box 326" o:spid="_x0000_s2097" type="#_x0000_t202" style="position:absolute;left:0;text-align:left;margin-left:339.6pt;margin-top:12.4pt;width:390.8pt;height:14.25pt;z-index:-251624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E51900" w:rsidRPr="00A960E3" w:rsidRDefault="00E51900" w:rsidP="000A514C">
                  <w:pPr>
                    <w:pStyle w:val="Caption"/>
                    <w:jc w:val="center"/>
                    <w:rPr>
                      <w:noProof/>
                      <w:sz w:val="24"/>
                      <w:szCs w:val="24"/>
                    </w:rPr>
                  </w:pPr>
                  <w:bookmarkStart w:id="8479"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8479"/>
                </w:p>
                <w:p w14:paraId="30161CD3" w14:textId="77777777" w:rsidR="00224DD9" w:rsidRDefault="00224DD9"/>
                <w:p w14:paraId="0DBB47C9" w14:textId="5B5C8672" w:rsidR="00E51900" w:rsidRPr="00A960E3" w:rsidRDefault="00E51900" w:rsidP="000A514C">
                  <w:pPr>
                    <w:pStyle w:val="Caption"/>
                    <w:jc w:val="center"/>
                    <w:rPr>
                      <w:noProof/>
                      <w:sz w:val="24"/>
                      <w:szCs w:val="24"/>
                    </w:rPr>
                  </w:pPr>
                  <w:bookmarkStart w:id="8480"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8480"/>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00544" behindDoc="1" locked="0" layoutInCell="1" allowOverlap="1" wp14:anchorId="5389948D" wp14:editId="7F8A6C4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F658E0" w:rsidP="000A514C">
      <w:pPr>
        <w:pStyle w:val="ListParagraph"/>
        <w:ind w:left="426"/>
        <w:rPr>
          <w:lang w:val="en-ID"/>
        </w:rPr>
      </w:pPr>
      <w:r>
        <w:rPr>
          <w:noProof/>
        </w:rPr>
        <w:pict w14:anchorId="5A90EFBE">
          <v:shape id="Text Box 327" o:spid="_x0000_s2096" type="#_x0000_t202" style="position:absolute;left:0;text-align:left;margin-left:3.65pt;margin-top:1.6pt;width:390.5pt;height:16.6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E51900" w:rsidRPr="00183161" w:rsidRDefault="00E51900" w:rsidP="000A514C">
                  <w:pPr>
                    <w:pStyle w:val="Caption"/>
                    <w:jc w:val="center"/>
                    <w:rPr>
                      <w:noProof/>
                      <w:sz w:val="24"/>
                      <w:szCs w:val="24"/>
                    </w:rPr>
                  </w:pPr>
                  <w:bookmarkStart w:id="8481"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8481"/>
                </w:p>
                <w:p w14:paraId="2E17707D" w14:textId="77777777" w:rsidR="00224DD9" w:rsidRDefault="00224DD9"/>
                <w:p w14:paraId="2BA2BFEE" w14:textId="54432DDF" w:rsidR="00E51900" w:rsidRPr="00183161" w:rsidRDefault="00E51900" w:rsidP="000A514C">
                  <w:pPr>
                    <w:pStyle w:val="Caption"/>
                    <w:jc w:val="center"/>
                    <w:rPr>
                      <w:noProof/>
                      <w:sz w:val="24"/>
                      <w:szCs w:val="24"/>
                    </w:rPr>
                  </w:pPr>
                  <w:bookmarkStart w:id="8482"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8482"/>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21024" behindDoc="1" locked="0" layoutInCell="1" allowOverlap="1" wp14:anchorId="4224F5A7" wp14:editId="7C68DFFE">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67954D94" w:rsidR="000A514C" w:rsidRPr="000A514C" w:rsidRDefault="00F658E0" w:rsidP="000A514C">
      <w:pPr>
        <w:ind w:left="66" w:firstLine="360"/>
        <w:rPr>
          <w:lang w:val="en-ID"/>
        </w:rPr>
      </w:pPr>
      <w:r>
        <w:rPr>
          <w:noProof/>
        </w:rPr>
        <w:pict w14:anchorId="455EF978">
          <v:shape id="Text Box 328" o:spid="_x0000_s2095" type="#_x0000_t202" style="position:absolute;left:0;text-align:left;margin-left:4.5pt;margin-top:37.45pt;width:390.8pt;height:13.4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E51900" w:rsidRPr="0084574F" w:rsidRDefault="00E51900" w:rsidP="00EF196A">
                  <w:pPr>
                    <w:pStyle w:val="Caption"/>
                    <w:jc w:val="center"/>
                    <w:rPr>
                      <w:noProof/>
                      <w:sz w:val="24"/>
                      <w:szCs w:val="24"/>
                    </w:rPr>
                  </w:pPr>
                  <w:bookmarkStart w:id="8483"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8483"/>
                </w:p>
                <w:p w14:paraId="4FD17770" w14:textId="77777777" w:rsidR="00224DD9" w:rsidRDefault="00224DD9"/>
                <w:p w14:paraId="7EA399ED" w14:textId="31DFF0C9" w:rsidR="00E51900" w:rsidRPr="0084574F" w:rsidRDefault="00E51900" w:rsidP="00EF196A">
                  <w:pPr>
                    <w:pStyle w:val="Caption"/>
                    <w:jc w:val="center"/>
                    <w:rPr>
                      <w:noProof/>
                      <w:sz w:val="24"/>
                      <w:szCs w:val="24"/>
                    </w:rPr>
                  </w:pPr>
                  <w:bookmarkStart w:id="8484"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8484"/>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01568" behindDoc="1" locked="0" layoutInCell="1" allowOverlap="1" wp14:anchorId="0AC02F40" wp14:editId="5E660B62">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45DC8FEE" w:rsidR="00EF196A" w:rsidRPr="00EF196A" w:rsidRDefault="00F658E0" w:rsidP="00EF196A">
      <w:pPr>
        <w:ind w:left="66" w:firstLine="360"/>
        <w:rPr>
          <w:lang w:val="en-ID"/>
        </w:rPr>
      </w:pPr>
      <w:r>
        <w:rPr>
          <w:noProof/>
        </w:rPr>
        <w:lastRenderedPageBreak/>
        <w:pict w14:anchorId="532176EF">
          <v:shape id="Text Box 329" o:spid="_x0000_s2094" type="#_x0000_t202" style="position:absolute;left:0;text-align:left;margin-left:5.3pt;margin-top:-.25pt;width:389.85pt;height:12.65pt;z-index:-25162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E51900" w:rsidRPr="00E8094C" w:rsidRDefault="00E51900" w:rsidP="00EF196A">
                  <w:pPr>
                    <w:pStyle w:val="Caption"/>
                    <w:jc w:val="center"/>
                    <w:rPr>
                      <w:noProof/>
                      <w:sz w:val="24"/>
                      <w:szCs w:val="24"/>
                    </w:rPr>
                  </w:pPr>
                  <w:bookmarkStart w:id="8485"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8485"/>
                </w:p>
                <w:p w14:paraId="4D2AA227" w14:textId="77777777" w:rsidR="00224DD9" w:rsidRDefault="00224DD9"/>
                <w:p w14:paraId="001C7600" w14:textId="779B9465" w:rsidR="00E51900" w:rsidRPr="00E8094C" w:rsidRDefault="00E51900" w:rsidP="00EF196A">
                  <w:pPr>
                    <w:pStyle w:val="Caption"/>
                    <w:jc w:val="center"/>
                    <w:rPr>
                      <w:noProof/>
                      <w:sz w:val="24"/>
                      <w:szCs w:val="24"/>
                    </w:rPr>
                  </w:pPr>
                  <w:bookmarkStart w:id="8486"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8486"/>
                </w:p>
              </w:txbxContent>
            </v:textbox>
            <w10:wrap anchorx="margin"/>
          </v:shape>
        </w:pict>
      </w:r>
      <w:r w:rsidR="00EF196A" w:rsidRPr="00D53D78">
        <w:rPr>
          <w:noProof/>
          <w:lang w:val="en-ID"/>
        </w:rPr>
        <w:drawing>
          <wp:anchor distT="0" distB="0" distL="114300" distR="114300" simplePos="0" relativeHeight="251514880" behindDoc="1" locked="0" layoutInCell="1" allowOverlap="1" wp14:anchorId="273994D1" wp14:editId="0BCF8F0A">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751B087" w:rsidR="00EF196A" w:rsidRPr="00EF196A" w:rsidRDefault="00F658E0" w:rsidP="00EF196A">
      <w:pPr>
        <w:ind w:left="66" w:firstLine="360"/>
        <w:rPr>
          <w:lang w:val="en-ID"/>
        </w:rPr>
      </w:pPr>
      <w:r>
        <w:rPr>
          <w:noProof/>
        </w:rPr>
        <w:pict w14:anchorId="33AE0DBC">
          <v:shape id="Text Box 330" o:spid="_x0000_s2093" type="#_x0000_t202" style="position:absolute;left:0;text-align:left;margin-left:2.1pt;margin-top:35.4pt;width:392.7pt;height:13.4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E51900" w:rsidRPr="004968C6" w:rsidRDefault="00E51900" w:rsidP="00EF196A">
                  <w:pPr>
                    <w:pStyle w:val="Caption"/>
                    <w:jc w:val="center"/>
                    <w:rPr>
                      <w:noProof/>
                      <w:sz w:val="24"/>
                      <w:szCs w:val="24"/>
                    </w:rPr>
                  </w:pPr>
                  <w:bookmarkStart w:id="8487"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8487"/>
                </w:p>
                <w:p w14:paraId="1CE431AE" w14:textId="77777777" w:rsidR="00224DD9" w:rsidRDefault="00224DD9"/>
                <w:p w14:paraId="2BB55C8A" w14:textId="79529B67" w:rsidR="00E51900" w:rsidRPr="004968C6" w:rsidRDefault="00E51900" w:rsidP="00EF196A">
                  <w:pPr>
                    <w:pStyle w:val="Caption"/>
                    <w:jc w:val="center"/>
                    <w:rPr>
                      <w:noProof/>
                      <w:sz w:val="24"/>
                      <w:szCs w:val="24"/>
                    </w:rPr>
                  </w:pPr>
                  <w:bookmarkStart w:id="8488"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8488"/>
                </w:p>
              </w:txbxContent>
            </v:textbox>
          </v:shape>
        </w:pict>
      </w:r>
      <w:r w:rsidR="00EF196A">
        <w:t>Implementasi yang dilakukan pada tabel kelas dalam basis data sistem absensi SMK Cendekia ditunjukkan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515904" behindDoc="1" locked="0" layoutInCell="1" allowOverlap="1" wp14:anchorId="37C984A6" wp14:editId="34AF1D58">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F658E0" w:rsidP="00D53D78">
      <w:pPr>
        <w:ind w:left="66"/>
        <w:rPr>
          <w:lang w:val="en-ID"/>
        </w:rPr>
      </w:pPr>
      <w:r>
        <w:rPr>
          <w:noProof/>
        </w:rPr>
        <w:pict w14:anchorId="11FF1619">
          <v:shape id="Text Box 331" o:spid="_x0000_s2092" type="#_x0000_t202" style="position:absolute;left:0;text-align:left;margin-left:2.1pt;margin-top:.65pt;width:393pt;height:13.4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E51900" w:rsidRPr="001A6CF3" w:rsidRDefault="00E51900" w:rsidP="00CE6828">
                  <w:pPr>
                    <w:pStyle w:val="Caption"/>
                    <w:jc w:val="center"/>
                    <w:rPr>
                      <w:noProof/>
                      <w:sz w:val="24"/>
                      <w:szCs w:val="24"/>
                    </w:rPr>
                  </w:pPr>
                  <w:bookmarkStart w:id="8489"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8489"/>
                </w:p>
                <w:p w14:paraId="46D5C460" w14:textId="77777777" w:rsidR="00224DD9" w:rsidRDefault="00224DD9"/>
                <w:p w14:paraId="7D0D87AC" w14:textId="11DB6986" w:rsidR="00E51900" w:rsidRPr="001A6CF3" w:rsidRDefault="00E51900" w:rsidP="00CE6828">
                  <w:pPr>
                    <w:pStyle w:val="Caption"/>
                    <w:jc w:val="center"/>
                    <w:rPr>
                      <w:noProof/>
                      <w:sz w:val="24"/>
                      <w:szCs w:val="24"/>
                    </w:rPr>
                  </w:pPr>
                  <w:bookmarkStart w:id="8490"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8490"/>
                </w:p>
              </w:txbxContent>
            </v:textbox>
          </v:shape>
        </w:pict>
      </w:r>
      <w:r w:rsidR="00D53D78" w:rsidRPr="00D53D78">
        <w:rPr>
          <w:noProof/>
          <w:lang w:val="en-ID"/>
        </w:rPr>
        <w:drawing>
          <wp:anchor distT="0" distB="0" distL="114300" distR="114300" simplePos="0" relativeHeight="251516928" behindDoc="1" locked="0" layoutInCell="1" allowOverlap="1" wp14:anchorId="1E183C20" wp14:editId="3D0580FA">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767051B2" w:rsidR="00CE6828" w:rsidRPr="00CE6828" w:rsidRDefault="00F658E0" w:rsidP="00CE6828">
      <w:pPr>
        <w:ind w:left="66" w:firstLine="360"/>
        <w:rPr>
          <w:lang w:val="en-ID"/>
        </w:rPr>
      </w:pPr>
      <w:r>
        <w:rPr>
          <w:noProof/>
        </w:rPr>
        <w:lastRenderedPageBreak/>
        <w:pict w14:anchorId="71C039A5">
          <v:shape id="Text Box 332" o:spid="_x0000_s2091" type="#_x0000_t202" style="position:absolute;left:0;text-align:left;margin-left:2.85pt;margin-top:3.6pt;width:393pt;height:20.5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E51900" w:rsidRPr="00C96E42" w:rsidRDefault="00E51900" w:rsidP="00CE6828">
                  <w:pPr>
                    <w:pStyle w:val="Caption"/>
                    <w:jc w:val="center"/>
                    <w:rPr>
                      <w:noProof/>
                      <w:sz w:val="24"/>
                      <w:szCs w:val="24"/>
                    </w:rPr>
                  </w:pPr>
                  <w:bookmarkStart w:id="8491"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8491"/>
                </w:p>
                <w:p w14:paraId="69F5F4A5" w14:textId="77777777" w:rsidR="00224DD9" w:rsidRDefault="00224DD9"/>
                <w:p w14:paraId="6ABC78C3" w14:textId="1BB756BA" w:rsidR="00E51900" w:rsidRPr="00C96E42" w:rsidRDefault="00E51900" w:rsidP="00CE6828">
                  <w:pPr>
                    <w:pStyle w:val="Caption"/>
                    <w:jc w:val="center"/>
                    <w:rPr>
                      <w:noProof/>
                      <w:sz w:val="24"/>
                      <w:szCs w:val="24"/>
                    </w:rPr>
                  </w:pPr>
                  <w:bookmarkStart w:id="8492"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8492"/>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17952" behindDoc="1" locked="0" layoutInCell="1" allowOverlap="1" wp14:anchorId="2364EF54" wp14:editId="1731BFA7">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5E118AB5" w:rsidR="00D53D78" w:rsidRDefault="00F658E0" w:rsidP="00D53D78">
      <w:pPr>
        <w:ind w:left="66"/>
        <w:rPr>
          <w:lang w:val="en-ID"/>
        </w:rPr>
      </w:pPr>
      <w:r>
        <w:rPr>
          <w:noProof/>
        </w:rPr>
        <w:pict w14:anchorId="580BF70D">
          <v:shape id="Text Box 333" o:spid="_x0000_s2090" type="#_x0000_t202" style="position:absolute;left:0;text-align:left;margin-left:341.05pt;margin-top:.8pt;width:392.25pt;height:19.35pt;z-index:-251617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E51900" w:rsidRPr="00FD463E" w:rsidRDefault="00E51900" w:rsidP="00CE6828">
                  <w:pPr>
                    <w:pStyle w:val="Caption"/>
                    <w:jc w:val="center"/>
                    <w:rPr>
                      <w:noProof/>
                      <w:sz w:val="24"/>
                      <w:szCs w:val="24"/>
                    </w:rPr>
                  </w:pPr>
                  <w:bookmarkStart w:id="8493"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8493"/>
                </w:p>
                <w:p w14:paraId="0B60A3C3" w14:textId="77777777" w:rsidR="00224DD9" w:rsidRDefault="00224DD9"/>
                <w:p w14:paraId="7F2E9AED" w14:textId="15773527" w:rsidR="00E51900" w:rsidRPr="00FD463E" w:rsidRDefault="00E51900" w:rsidP="00CE6828">
                  <w:pPr>
                    <w:pStyle w:val="Caption"/>
                    <w:jc w:val="center"/>
                    <w:rPr>
                      <w:noProof/>
                      <w:sz w:val="24"/>
                      <w:szCs w:val="24"/>
                    </w:rPr>
                  </w:pPr>
                  <w:bookmarkStart w:id="8494"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8494"/>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18976" behindDoc="1" locked="0" layoutInCell="1" allowOverlap="1" wp14:anchorId="0C01C371" wp14:editId="6A92326C">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8495" w:name="_Toc80034258"/>
      <w:bookmarkStart w:id="8496" w:name="_Toc83115758"/>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8495"/>
      <w:bookmarkEnd w:id="8496"/>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F658E0" w:rsidP="00DF7F79">
      <w:r>
        <w:rPr>
          <w:noProof/>
        </w:rPr>
        <w:lastRenderedPageBreak/>
        <w:pict w14:anchorId="248CD671">
          <v:shape id="Text Box 74" o:spid="_x0000_s2089" type="#_x0000_t202" style="position:absolute;left:0;text-align:left;margin-left:35.8pt;margin-top:193.35pt;width:323.6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224DD9" w:rsidRDefault="00224DD9"/>
                <w:p w14:paraId="2ED05396" w14:textId="3AC94473"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61984" behindDoc="1" locked="0" layoutInCell="1" allowOverlap="1" wp14:anchorId="5D044AFE" wp14:editId="05A54163">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63008" behindDoc="1" locked="0" layoutInCell="1" allowOverlap="1" wp14:anchorId="5340189B" wp14:editId="2FCA38E0">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F658E0" w:rsidP="00DF7F79">
      <w:r>
        <w:rPr>
          <w:noProof/>
        </w:rPr>
        <w:pict w14:anchorId="427A7BF3">
          <v:shape id="Text Box 79" o:spid="_x0000_s2088" type="#_x0000_t202" style="position:absolute;left:0;text-align:left;margin-left:36.35pt;margin-top:4.65pt;width:324.1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224DD9" w:rsidRDefault="00224DD9"/>
                <w:p w14:paraId="19095A6C" w14:textId="0936DE9C"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F658E0" w:rsidP="00803561">
      <w:pPr>
        <w:pStyle w:val="ListParagraph"/>
        <w:ind w:left="142" w:firstLine="284"/>
      </w:pPr>
      <w:r>
        <w:rPr>
          <w:noProof/>
        </w:rPr>
        <w:lastRenderedPageBreak/>
        <w:pict w14:anchorId="5C2026A8">
          <v:shape id="Text Box 357" o:spid="_x0000_s2087" type="#_x0000_t202" style="position:absolute;left:0;text-align:left;margin-left:36.4pt;margin-top:192.35pt;width:323.2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E51900" w:rsidRPr="001B4248" w:rsidDel="00CF3937" w:rsidRDefault="00E51900" w:rsidP="00CF3937">
                  <w:pPr>
                    <w:pStyle w:val="Caption"/>
                    <w:jc w:val="center"/>
                    <w:rPr>
                      <w:del w:id="8497" w:author="chaniaayulestari@outlook.com" w:date="2021-11-13T21:19:00Z"/>
                      <w:noProof/>
                      <w:sz w:val="24"/>
                      <w:szCs w:val="24"/>
                    </w:rPr>
                    <w:pPrChange w:id="8498" w:author="chaniaayulestari@outlook.com" w:date="2021-11-13T21:19:00Z">
                      <w:pPr>
                        <w:pStyle w:val="Caption"/>
                        <w:jc w:val="center"/>
                      </w:pPr>
                    </w:pPrChange>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p w14:paraId="1741F7C1" w14:textId="6718F7FB" w:rsidR="00CF3937" w:rsidDel="00CF3937" w:rsidRDefault="00CF3937" w:rsidP="00CF3937">
                  <w:pPr>
                    <w:pStyle w:val="Caption"/>
                    <w:jc w:val="center"/>
                    <w:rPr>
                      <w:del w:id="8499" w:author="chaniaayulestari@outlook.com" w:date="2021-11-13T21:19:00Z"/>
                    </w:rPr>
                    <w:pPrChange w:id="8500" w:author="chaniaayulestari@outlook.com" w:date="2021-11-13T21:19:00Z">
                      <w:pPr/>
                    </w:pPrChange>
                  </w:pPr>
                </w:p>
                <w:p w14:paraId="309772A8" w14:textId="046F37C8" w:rsidR="00E51900" w:rsidRPr="001B4248" w:rsidRDefault="00E51900" w:rsidP="00CF3937">
                  <w:pPr>
                    <w:pStyle w:val="Caption"/>
                    <w:jc w:val="center"/>
                    <w:rPr>
                      <w:noProof/>
                      <w:sz w:val="24"/>
                      <w:szCs w:val="24"/>
                    </w:rPr>
                    <w:pPrChange w:id="8501" w:author="chaniaayulestari@outlook.com" w:date="2021-11-13T21:19:00Z">
                      <w:pPr>
                        <w:pStyle w:val="Caption"/>
                        <w:jc w:val="center"/>
                      </w:pPr>
                    </w:pPrChange>
                  </w:pPr>
                  <w:del w:id="8502"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662336" behindDoc="1" locked="0" layoutInCell="1" allowOverlap="1" wp14:anchorId="69A9A780" wp14:editId="7BF4AEE8">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F658E0" w:rsidP="00803561">
      <w:pPr>
        <w:pStyle w:val="ListParagraph"/>
        <w:ind w:left="426" w:firstLine="283"/>
      </w:pPr>
      <w:r>
        <w:rPr>
          <w:noProof/>
        </w:rPr>
        <w:pict w14:anchorId="517EF504">
          <v:shape id="Text Box 358" o:spid="_x0000_s2086" type="#_x0000_t202" style="position:absolute;left:0;text-align:left;margin-left:37pt;margin-top:253.8pt;width:322.8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224DD9" w:rsidRDefault="00224DD9"/>
                <w:p w14:paraId="4DDCE1FD" w14:textId="070C4C57"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602944" behindDoc="1" locked="0" layoutInCell="1" allowOverlap="1" wp14:anchorId="2217C8B1" wp14:editId="74E6E9B2">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F658E0" w:rsidP="00E56C0A">
      <w:pPr>
        <w:ind w:left="349" w:firstLine="360"/>
      </w:pPr>
      <w:r>
        <w:rPr>
          <w:noProof/>
        </w:rPr>
        <w:lastRenderedPageBreak/>
        <w:pict w14:anchorId="398ABAD8">
          <v:shape id="Text Box 359" o:spid="_x0000_s2085" type="#_x0000_t202" style="position:absolute;left:0;text-align:left;margin-left:36.85pt;margin-top:193.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224DD9" w:rsidRDefault="00224DD9"/>
                <w:p w14:paraId="6ED9F120" w14:textId="2E591524"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76320" behindDoc="1" locked="0" layoutInCell="1" allowOverlap="1" wp14:anchorId="7F81CC7A" wp14:editId="59A055C3">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F658E0" w:rsidP="000A64FE">
      <w:pPr>
        <w:ind w:left="349" w:firstLine="360"/>
      </w:pPr>
      <w:r>
        <w:rPr>
          <w:noProof/>
        </w:rPr>
        <w:pict w14:anchorId="427AF8E4">
          <v:shape id="Text Box 360" o:spid="_x0000_s2084" type="#_x0000_t202" style="position:absolute;left:0;text-align:left;margin-left:36.2pt;margin-top:193.6pt;width:324.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224DD9" w:rsidRDefault="00224DD9"/>
                <w:p w14:paraId="50775F48" w14:textId="6AA697A5"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77344" behindDoc="1" locked="0" layoutInCell="1" allowOverlap="1" wp14:anchorId="5A37DB8B" wp14:editId="7706FCAB">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8503" w:author="chaniaayulestari@outlook.com" w:date="2021-11-13T22:08:00Z"/>
        </w:rPr>
      </w:pPr>
    </w:p>
    <w:p w14:paraId="5C38F10E" w14:textId="41772B6C" w:rsidR="00080A25" w:rsidRDefault="00F658E0" w:rsidP="00080A25">
      <w:pPr>
        <w:ind w:left="349" w:firstLine="360"/>
        <w:jc w:val="center"/>
      </w:pPr>
      <w:r>
        <w:rPr>
          <w:noProof/>
        </w:rPr>
        <w:pict w14:anchorId="2B10E03C">
          <v:shape id="Text Box 361" o:spid="_x0000_s2083" type="#_x0000_t202" style="position:absolute;left:0;text-align:left;margin-left:37.15pt;margin-top:192.55pt;width:322.3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224DD9" w:rsidRDefault="00224DD9"/>
                <w:p w14:paraId="23864546" w14:textId="3DC81BC7"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603968" behindDoc="1" locked="0" layoutInCell="1" allowOverlap="1" wp14:anchorId="5F6682C1" wp14:editId="62181C5D">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F658E0" w:rsidP="00803561">
      <w:pPr>
        <w:ind w:left="349"/>
      </w:pPr>
      <w:r>
        <w:rPr>
          <w:noProof/>
        </w:rPr>
        <w:pict w14:anchorId="186EB909">
          <v:shape id="Text Box 362" o:spid="_x0000_s2082" type="#_x0000_t202" style="position:absolute;left:0;text-align:left;margin-left:36.85pt;margin-top:193.3pt;width:323.1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224DD9" w:rsidRDefault="00224DD9"/>
                <w:p w14:paraId="7A8C18EA" w14:textId="4ED5FF63"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78368" behindDoc="1" locked="0" layoutInCell="1" allowOverlap="1" wp14:anchorId="10B3048C" wp14:editId="5204F985">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F658E0" w:rsidP="000A64FE">
      <w:pPr>
        <w:pStyle w:val="ListParagraph"/>
        <w:ind w:left="709"/>
      </w:pPr>
      <w:r>
        <w:rPr>
          <w:noProof/>
        </w:rPr>
        <w:lastRenderedPageBreak/>
        <w:pict w14:anchorId="79920AA3">
          <v:shape id="Text Box 363" o:spid="_x0000_s2081" type="#_x0000_t202" style="position:absolute;left:0;text-align:left;margin-left:37pt;margin-top:192.85pt;width:322.8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E51900" w:rsidRPr="005F76D7" w:rsidDel="009F23AF" w:rsidRDefault="00E51900" w:rsidP="0090312D">
                  <w:pPr>
                    <w:pStyle w:val="Caption"/>
                    <w:jc w:val="center"/>
                    <w:rPr>
                      <w:del w:id="8504"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p w14:paraId="3E0BC4B5" w14:textId="6F21F824" w:rsidR="00224DD9" w:rsidDel="009F23AF" w:rsidRDefault="00224DD9" w:rsidP="009F23AF">
                  <w:pPr>
                    <w:pStyle w:val="Caption"/>
                    <w:jc w:val="center"/>
                    <w:rPr>
                      <w:del w:id="8505" w:author="chaniaayulestari@outlook.com" w:date="2021-11-13T22:08:00Z"/>
                    </w:rPr>
                    <w:pPrChange w:id="8506" w:author="chaniaayulestari@outlook.com" w:date="2021-11-13T22:08:00Z">
                      <w:pPr/>
                    </w:pPrChange>
                  </w:pPr>
                </w:p>
                <w:p w14:paraId="2B02D0AB" w14:textId="4114FB70" w:rsidR="00E51900" w:rsidRPr="005F76D7" w:rsidRDefault="00E51900" w:rsidP="009F23AF">
                  <w:pPr>
                    <w:pStyle w:val="Caption"/>
                    <w:jc w:val="center"/>
                    <w:rPr>
                      <w:noProof/>
                      <w:sz w:val="24"/>
                      <w:szCs w:val="24"/>
                    </w:rPr>
                    <w:pPrChange w:id="8507" w:author="chaniaayulestari@outlook.com" w:date="2021-11-13T22:09:00Z">
                      <w:pPr>
                        <w:pStyle w:val="Caption"/>
                        <w:jc w:val="center"/>
                      </w:pPr>
                    </w:pPrChange>
                  </w:pPr>
                  <w:del w:id="850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79392" behindDoc="1" locked="0" layoutInCell="1" allowOverlap="1" wp14:anchorId="04B69597" wp14:editId="23E54613">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F658E0" w:rsidP="000A64FE">
      <w:pPr>
        <w:pStyle w:val="ListParagraph"/>
        <w:ind w:left="709"/>
      </w:pPr>
      <w:r>
        <w:rPr>
          <w:noProof/>
        </w:rPr>
        <w:pict w14:anchorId="35BC68BC">
          <v:shape id="Text Box 365" o:spid="_x0000_s2080" type="#_x0000_t202" style="position:absolute;left:0;text-align:left;margin-left:36.4pt;margin-top:193pt;width:323.7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E51900" w:rsidRPr="006466CA" w:rsidDel="009F23AF" w:rsidRDefault="00E51900" w:rsidP="009F23AF">
                  <w:pPr>
                    <w:pStyle w:val="Caption"/>
                    <w:jc w:val="center"/>
                    <w:rPr>
                      <w:del w:id="8509" w:author="chaniaayulestari@outlook.com" w:date="2021-11-13T22:09:00Z"/>
                      <w:noProof/>
                      <w:sz w:val="24"/>
                      <w:szCs w:val="24"/>
                    </w:rPr>
                    <w:pPrChange w:id="8510" w:author="chaniaayulestari@outlook.com" w:date="2021-11-13T22:09:00Z">
                      <w:pPr>
                        <w:pStyle w:val="Caption"/>
                        <w:jc w:val="center"/>
                      </w:pPr>
                    </w:pPrChange>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p w14:paraId="709C52B7" w14:textId="37D86CC8" w:rsidR="00224DD9" w:rsidDel="009F23AF" w:rsidRDefault="00224DD9" w:rsidP="009F23AF">
                  <w:pPr>
                    <w:pStyle w:val="Caption"/>
                    <w:jc w:val="center"/>
                    <w:rPr>
                      <w:del w:id="8511" w:author="chaniaayulestari@outlook.com" w:date="2021-11-13T22:09:00Z"/>
                    </w:rPr>
                    <w:pPrChange w:id="8512" w:author="chaniaayulestari@outlook.com" w:date="2021-11-13T22:09:00Z">
                      <w:pPr/>
                    </w:pPrChange>
                  </w:pPr>
                </w:p>
                <w:p w14:paraId="2D66C72A" w14:textId="204F361D" w:rsidR="00E51900" w:rsidRPr="006466CA" w:rsidRDefault="00E51900" w:rsidP="009F23AF">
                  <w:pPr>
                    <w:pStyle w:val="Caption"/>
                    <w:jc w:val="center"/>
                    <w:rPr>
                      <w:noProof/>
                      <w:sz w:val="24"/>
                      <w:szCs w:val="24"/>
                    </w:rPr>
                    <w:pPrChange w:id="8513" w:author="chaniaayulestari@outlook.com" w:date="2021-11-13T22:09:00Z">
                      <w:pPr>
                        <w:pStyle w:val="Caption"/>
                        <w:jc w:val="center"/>
                      </w:pPr>
                    </w:pPrChange>
                  </w:pPr>
                  <w:del w:id="8514"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663360" behindDoc="1" locked="0" layoutInCell="1" allowOverlap="1" wp14:anchorId="2AC080A0" wp14:editId="2DBE09D1">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8515" w:author="chaniaayulestari@outlook.com" w:date="2021-11-13T22:09:00Z"/>
        </w:rPr>
      </w:pPr>
    </w:p>
    <w:p w14:paraId="4D60AEEB" w14:textId="2ECBB17A" w:rsidR="00DC1FD1" w:rsidRDefault="00F658E0" w:rsidP="00803561">
      <w:pPr>
        <w:pStyle w:val="ListParagraph"/>
        <w:ind w:left="709"/>
      </w:pPr>
      <w:r>
        <w:rPr>
          <w:noProof/>
        </w:rPr>
        <w:pict w14:anchorId="71719E1D">
          <v:shape id="Text Box 366" o:spid="_x0000_s2079" type="#_x0000_t202" style="position:absolute;left:0;text-align:left;margin-left:36.4pt;margin-top:192.55pt;width:323.6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224DD9" w:rsidRDefault="00224DD9"/>
                <w:p w14:paraId="1C4AD4AC" w14:textId="1EFA34CB"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617280" behindDoc="1" locked="0" layoutInCell="1" allowOverlap="1" wp14:anchorId="56F46E06" wp14:editId="6E8B5244">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F658E0" w:rsidP="000A64FE">
      <w:pPr>
        <w:ind w:left="349"/>
      </w:pPr>
      <w:r>
        <w:rPr>
          <w:noProof/>
        </w:rPr>
        <w:pict w14:anchorId="72657078">
          <v:shape id="Text Box 367" o:spid="_x0000_s2078" type="#_x0000_t202" style="position:absolute;left:0;text-align:left;margin-left:36.4pt;margin-top:193.45pt;width:323.9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224DD9" w:rsidRDefault="00224DD9"/>
                <w:p w14:paraId="50EA0550" w14:textId="48DFEB2D"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80416" behindDoc="1" locked="0" layoutInCell="1" allowOverlap="1" wp14:anchorId="1E2577DB" wp14:editId="71DFF58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51F03076" w:rsidR="003C4EAE" w:rsidRDefault="00F658E0" w:rsidP="000A64FE">
      <w:pPr>
        <w:ind w:left="349"/>
      </w:pPr>
      <w:r>
        <w:rPr>
          <w:noProof/>
        </w:rPr>
        <w:lastRenderedPageBreak/>
        <w:pict w14:anchorId="6F6A0935">
          <v:shape id="Text Box 368" o:spid="_x0000_s2077" type="#_x0000_t202" style="position:absolute;left:0;text-align:left;margin-left:36.85pt;margin-top:192.6pt;width:323.1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224DD9" w:rsidRDefault="00224DD9"/>
                <w:p w14:paraId="7CF3E089" w14:textId="4C7B4E0C"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601920" behindDoc="1" locked="0" layoutInCell="1" allowOverlap="1" wp14:anchorId="29700F35" wp14:editId="37DA7157">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F658E0" w:rsidP="00EA62A7">
      <w:pPr>
        <w:ind w:left="349" w:firstLine="360"/>
      </w:pPr>
      <w:r>
        <w:rPr>
          <w:noProof/>
        </w:rPr>
        <w:pict w14:anchorId="7E622F4B">
          <v:shape id="Text Box 369" o:spid="_x0000_s2076" type="#_x0000_t202" style="position:absolute;left:0;text-align:left;margin-left:36.85pt;margin-top:192.65pt;width:323.1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224DD9" w:rsidRDefault="00224DD9"/>
                <w:p w14:paraId="54A1CB85" w14:textId="7F97FC49"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600896" behindDoc="1" locked="0" layoutInCell="1" allowOverlap="1" wp14:anchorId="665153F4" wp14:editId="523AECD9">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F658E0" w:rsidP="00E56C0A">
      <w:pPr>
        <w:pStyle w:val="ListParagraph"/>
        <w:ind w:left="709"/>
      </w:pPr>
      <w:r>
        <w:rPr>
          <w:noProof/>
        </w:rPr>
        <w:lastRenderedPageBreak/>
        <w:pict w14:anchorId="16AA90AA">
          <v:shape id="Text Box 370" o:spid="_x0000_s2075" type="#_x0000_t202" style="position:absolute;left:0;text-align:left;margin-left:36.4pt;margin-top:193.35pt;width:323.6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224DD9" w:rsidRDefault="00224DD9"/>
                <w:p w14:paraId="318AAE97" w14:textId="246DAAD8"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81440" behindDoc="1" locked="0" layoutInCell="1" allowOverlap="1" wp14:anchorId="40813DDC" wp14:editId="399D1D4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F658E0" w:rsidP="000A64FE">
      <w:pPr>
        <w:ind w:left="349"/>
      </w:pPr>
      <w:r>
        <w:rPr>
          <w:noProof/>
        </w:rPr>
        <w:pict w14:anchorId="3425789C">
          <v:shape id="Text Box 371" o:spid="_x0000_s2074" type="#_x0000_t202" style="position:absolute;left:0;text-align:left;margin-left:36.4pt;margin-top:194.5pt;width:323.9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224DD9" w:rsidRDefault="00224DD9"/>
                <w:p w14:paraId="67D959AE" w14:textId="7A60C6D9"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98848" behindDoc="1" locked="0" layoutInCell="1" allowOverlap="1" wp14:anchorId="0D6A5703" wp14:editId="5B79A5A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8516" w:author="chaniaayulestari@outlook.com" w:date="2021-11-13T22:09:00Z"/>
        </w:rPr>
      </w:pPr>
    </w:p>
    <w:p w14:paraId="7C4C08AC" w14:textId="4974B0CB" w:rsidR="00310122" w:rsidRDefault="00F658E0" w:rsidP="00310122">
      <w:pPr>
        <w:ind w:left="349"/>
      </w:pPr>
      <w:r>
        <w:rPr>
          <w:noProof/>
        </w:rPr>
        <w:pict w14:anchorId="40564A7F">
          <v:shape id="Text Box 372" o:spid="_x0000_s2073" type="#_x0000_t202" style="position:absolute;left:0;text-align:left;margin-left:37.15pt;margin-top:193.3pt;width:322.3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224DD9" w:rsidRDefault="00224DD9"/>
                <w:p w14:paraId="2AA29E11" w14:textId="3C12C8ED"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99872" behindDoc="1" locked="0" layoutInCell="1" allowOverlap="1" wp14:anchorId="50CDEDD3" wp14:editId="64D3F418">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F658E0" w:rsidP="00EA62A7">
      <w:pPr>
        <w:pStyle w:val="ListParagraph"/>
        <w:ind w:left="709"/>
      </w:pPr>
      <w:r>
        <w:rPr>
          <w:noProof/>
        </w:rPr>
        <w:pict w14:anchorId="2A2D19CC">
          <v:shape id="Text Box 373" o:spid="_x0000_s2072" type="#_x0000_t202" style="position:absolute;left:0;text-align:left;margin-left:37.9pt;margin-top:193.35pt;width:320.7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224DD9" w:rsidRDefault="00224DD9"/>
                <w:p w14:paraId="1466F015" w14:textId="1D25F7FC"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97824" behindDoc="1" locked="0" layoutInCell="1" allowOverlap="1" wp14:anchorId="118A0A3F" wp14:editId="3248180F">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F658E0" w:rsidP="00224D03">
      <w:pPr>
        <w:ind w:left="349" w:firstLine="360"/>
      </w:pPr>
      <w:r>
        <w:rPr>
          <w:noProof/>
        </w:rPr>
        <w:lastRenderedPageBreak/>
        <w:pict w14:anchorId="50D35613">
          <v:shape id="Text Box 374" o:spid="_x0000_s2071" type="#_x0000_t202" style="position:absolute;left:0;text-align:left;margin-left:37pt;margin-top:192pt;width:322.9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224DD9" w:rsidRDefault="00224DD9"/>
                <w:p w14:paraId="4ABC8127" w14:textId="4E6DA6AA"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619328" behindDoc="1" locked="0" layoutInCell="1" allowOverlap="1" wp14:anchorId="3A09B3DE" wp14:editId="12CFBB0A">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F658E0" w:rsidP="00E56C0A">
      <w:pPr>
        <w:ind w:left="349" w:firstLine="360"/>
      </w:pPr>
      <w:r>
        <w:rPr>
          <w:noProof/>
        </w:rPr>
        <w:pict w14:anchorId="6011A065">
          <v:shape id="Text Box 375" o:spid="_x0000_s2070" type="#_x0000_t202" style="position:absolute;left:0;text-align:left;margin-left:35.1pt;margin-top:192.55pt;width:322.3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224DD9" w:rsidRDefault="00224DD9"/>
                <w:p w14:paraId="6E53E47E" w14:textId="5E69895D"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96800" behindDoc="1" locked="0" layoutInCell="1" allowOverlap="1" wp14:anchorId="6FC79969" wp14:editId="46471BF7">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F658E0" w:rsidP="00310122">
      <w:pPr>
        <w:pStyle w:val="ListParagraph"/>
        <w:ind w:left="709"/>
      </w:pPr>
      <w:r>
        <w:rPr>
          <w:noProof/>
        </w:rPr>
        <w:lastRenderedPageBreak/>
        <w:pict w14:anchorId="4E11616B">
          <v:shape id="Text Box 376" o:spid="_x0000_s2069" type="#_x0000_t202" style="position:absolute;left:0;text-align:left;margin-left:36.85pt;margin-top:192.5pt;width:323.1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224DD9" w:rsidRDefault="00224DD9"/>
                <w:p w14:paraId="7AAEEA30" w14:textId="5C96E6B0"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618304" behindDoc="1" locked="0" layoutInCell="1" allowOverlap="1" wp14:anchorId="42A8EF82" wp14:editId="3108A873">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F658E0" w:rsidP="00EA62A7">
      <w:pPr>
        <w:ind w:left="349" w:firstLine="360"/>
      </w:pPr>
      <w:r>
        <w:rPr>
          <w:noProof/>
        </w:rPr>
        <w:pict w14:anchorId="108738D8">
          <v:shape id="Text Box 377" o:spid="_x0000_s2068" type="#_x0000_t202" style="position:absolute;left:0;text-align:left;margin-left:36.3pt;margin-top:192.55pt;width:324.2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224DD9" w:rsidRDefault="00224DD9"/>
                <w:p w14:paraId="47DAB97F" w14:textId="20146A8A"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82464" behindDoc="1" locked="0" layoutInCell="1" allowOverlap="1" wp14:anchorId="398793A0" wp14:editId="343315D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8517"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8518"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8519" w:author="chaniaayulestari@outlook.com" w:date="2021-11-13T22:06:00Z"/>
        </w:rPr>
      </w:pPr>
    </w:p>
    <w:p w14:paraId="389ED86F" w14:textId="2471F647" w:rsidR="006D380E" w:rsidDel="009F23AF" w:rsidRDefault="006D380E" w:rsidP="003643B4">
      <w:pPr>
        <w:ind w:left="349" w:firstLine="360"/>
        <w:rPr>
          <w:del w:id="8520" w:author="chaniaayulestari@outlook.com" w:date="2021-11-13T22:06:00Z"/>
        </w:rPr>
      </w:pPr>
    </w:p>
    <w:p w14:paraId="34C5DEEF" w14:textId="77777777" w:rsidR="006D380E" w:rsidRDefault="006D380E" w:rsidP="003643B4">
      <w:pPr>
        <w:ind w:left="349" w:firstLine="360"/>
      </w:pPr>
    </w:p>
    <w:p w14:paraId="1A24B143" w14:textId="08F084C7" w:rsidR="00EA62A7" w:rsidRDefault="00F658E0" w:rsidP="00EA62A7">
      <w:pPr>
        <w:pStyle w:val="ListParagraph"/>
        <w:ind w:left="709"/>
      </w:pPr>
      <w:r>
        <w:rPr>
          <w:noProof/>
        </w:rPr>
        <w:lastRenderedPageBreak/>
        <w:pict w14:anchorId="56A4BCEC">
          <v:shape id="Text Box 378" o:spid="_x0000_s2067" type="#_x0000_t202" style="position:absolute;left:0;text-align:left;margin-left:36.05pt;margin-top:193.75pt;width:324.7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224DD9" w:rsidRDefault="00224DD9"/>
                <w:p w14:paraId="6CC88C96" w14:textId="6B465837"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83488" behindDoc="1" locked="0" layoutInCell="1" allowOverlap="1" wp14:anchorId="7338F7A7" wp14:editId="26D91586">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F658E0" w:rsidP="003643B4">
      <w:pPr>
        <w:ind w:left="349"/>
      </w:pPr>
      <w:r>
        <w:rPr>
          <w:noProof/>
        </w:rPr>
        <w:pict w14:anchorId="1A846FD0">
          <v:shape id="Text Box 379" o:spid="_x0000_s2066" type="#_x0000_t202" style="position:absolute;left:0;text-align:left;margin-left:36.3pt;margin-top:193.35pt;width:324.2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E51900" w:rsidRPr="0057234C" w:rsidDel="009F23AF" w:rsidRDefault="00E51900" w:rsidP="002C40D7">
                  <w:pPr>
                    <w:pStyle w:val="Caption"/>
                    <w:jc w:val="center"/>
                    <w:rPr>
                      <w:del w:id="8521"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p w14:paraId="25F2AC00" w14:textId="31E61039" w:rsidR="00224DD9" w:rsidDel="009F23AF" w:rsidRDefault="00224DD9" w:rsidP="009F23AF">
                  <w:pPr>
                    <w:rPr>
                      <w:del w:id="8522" w:author="chaniaayulestari@outlook.com" w:date="2021-11-13T22:06:00Z"/>
                    </w:rPr>
                    <w:pPrChange w:id="8523" w:author="chaniaayulestari@outlook.com" w:date="2021-11-13T22:06:00Z">
                      <w:pPr/>
                    </w:pPrChange>
                  </w:pPr>
                </w:p>
                <w:p w14:paraId="71620497" w14:textId="394FD01F" w:rsidR="00E51900" w:rsidRPr="0057234C" w:rsidRDefault="00E51900" w:rsidP="009F23AF">
                  <w:pPr>
                    <w:pStyle w:val="Caption"/>
                    <w:jc w:val="center"/>
                    <w:rPr>
                      <w:noProof/>
                      <w:sz w:val="24"/>
                      <w:szCs w:val="24"/>
                    </w:rPr>
                    <w:pPrChange w:id="8524" w:author="chaniaayulestari@outlook.com" w:date="2021-11-13T22:06:00Z">
                      <w:pPr>
                        <w:pStyle w:val="Caption"/>
                        <w:jc w:val="center"/>
                      </w:pPr>
                    </w:pPrChange>
                  </w:pPr>
                  <w:del w:id="8525"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620352" behindDoc="1" locked="0" layoutInCell="1" allowOverlap="1" wp14:anchorId="5FB93597" wp14:editId="711B6F4C">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8526"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8527" w:author="chaniaayulestari@outlook.com" w:date="2021-11-13T22:07:00Z"/>
        </w:rPr>
      </w:pPr>
    </w:p>
    <w:p w14:paraId="1E1DEB7D" w14:textId="4CEA642A" w:rsidR="006D380E" w:rsidRDefault="00F658E0" w:rsidP="006D380E">
      <w:pPr>
        <w:pStyle w:val="ListParagraph"/>
        <w:ind w:left="426"/>
      </w:pPr>
      <w:r>
        <w:rPr>
          <w:noProof/>
        </w:rPr>
        <w:pict w14:anchorId="644BD9AB">
          <v:shape id="Text Box 380" o:spid="_x0000_s2065" type="#_x0000_t202" style="position:absolute;left:0;text-align:left;margin-left:34.8pt;margin-top:193.35pt;width:324.4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E51900" w:rsidRPr="00D84276" w:rsidDel="009F23AF" w:rsidRDefault="00E51900" w:rsidP="009F23AF">
                  <w:pPr>
                    <w:pStyle w:val="Caption"/>
                    <w:jc w:val="center"/>
                    <w:rPr>
                      <w:del w:id="8528" w:author="chaniaayulestari@outlook.com" w:date="2021-11-13T22:07:00Z"/>
                      <w:noProof/>
                      <w:sz w:val="24"/>
                      <w:szCs w:val="24"/>
                    </w:rPr>
                    <w:pPrChange w:id="8529" w:author="chaniaayulestari@outlook.com" w:date="2021-11-13T22:07:00Z">
                      <w:pPr>
                        <w:pStyle w:val="Caption"/>
                        <w:jc w:val="center"/>
                      </w:pPr>
                    </w:pPrChange>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p w14:paraId="68AEF036" w14:textId="5288F1C4" w:rsidR="00224DD9" w:rsidDel="009F23AF" w:rsidRDefault="00224DD9" w:rsidP="009F23AF">
                  <w:pPr>
                    <w:pStyle w:val="Caption"/>
                    <w:jc w:val="center"/>
                    <w:rPr>
                      <w:del w:id="8530" w:author="chaniaayulestari@outlook.com" w:date="2021-11-13T22:07:00Z"/>
                    </w:rPr>
                    <w:pPrChange w:id="8531" w:author="chaniaayulestari@outlook.com" w:date="2021-11-13T22:07:00Z">
                      <w:pPr/>
                    </w:pPrChange>
                  </w:pPr>
                </w:p>
                <w:p w14:paraId="4B36D5A0" w14:textId="332123FB" w:rsidR="00E51900" w:rsidRPr="00D84276" w:rsidRDefault="00E51900" w:rsidP="009F23AF">
                  <w:pPr>
                    <w:pStyle w:val="Caption"/>
                    <w:jc w:val="center"/>
                    <w:rPr>
                      <w:noProof/>
                      <w:sz w:val="24"/>
                      <w:szCs w:val="24"/>
                    </w:rPr>
                    <w:pPrChange w:id="8532" w:author="chaniaayulestari@outlook.com" w:date="2021-11-13T22:07:00Z">
                      <w:pPr>
                        <w:pStyle w:val="Caption"/>
                        <w:jc w:val="center"/>
                      </w:pPr>
                    </w:pPrChange>
                  </w:pPr>
                  <w:del w:id="8533"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621376" behindDoc="1" locked="0" layoutInCell="1" allowOverlap="1" wp14:anchorId="2A840139" wp14:editId="4489AA99">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F658E0" w:rsidP="008A6DB1">
      <w:pPr>
        <w:ind w:left="709"/>
      </w:pPr>
      <w:r>
        <w:rPr>
          <w:noProof/>
        </w:rPr>
        <w:pict w14:anchorId="69CC2D9A">
          <v:shape id="Text Box 381" o:spid="_x0000_s2064" type="#_x0000_t202" style="position:absolute;left:0;text-align:left;margin-left:35pt;margin-top:193pt;width:323.9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224DD9" w:rsidRDefault="00224DD9"/>
                <w:p w14:paraId="4E74007A" w14:textId="229F96C2"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622400" behindDoc="1" locked="0" layoutInCell="1" allowOverlap="1" wp14:anchorId="5BCDA8E4" wp14:editId="70629050">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F658E0" w:rsidP="00CE316E">
      <w:pPr>
        <w:pStyle w:val="ListParagraph"/>
        <w:numPr>
          <w:ilvl w:val="0"/>
          <w:numId w:val="59"/>
        </w:numPr>
        <w:ind w:left="709"/>
      </w:pPr>
      <w:r>
        <w:rPr>
          <w:noProof/>
        </w:rPr>
        <w:lastRenderedPageBreak/>
        <w:pict w14:anchorId="49306DD1">
          <v:shape id="Text Box 382" o:spid="_x0000_s2063" type="#_x0000_t202" style="position:absolute;left:0;text-align:left;margin-left:34.95pt;margin-top:192.7pt;width:323.9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E51900" w:rsidRPr="008132CF" w:rsidDel="009F23AF" w:rsidRDefault="00E51900" w:rsidP="002C40D7">
                  <w:pPr>
                    <w:pStyle w:val="Caption"/>
                    <w:jc w:val="center"/>
                    <w:rPr>
                      <w:del w:id="8534"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p w14:paraId="7155C0E5" w14:textId="50941B45" w:rsidR="00224DD9" w:rsidDel="009F23AF" w:rsidRDefault="00224DD9" w:rsidP="009F23AF">
                  <w:pPr>
                    <w:pStyle w:val="Caption"/>
                    <w:jc w:val="center"/>
                    <w:rPr>
                      <w:del w:id="8535" w:author="chaniaayulestari@outlook.com" w:date="2021-11-13T22:09:00Z"/>
                    </w:rPr>
                    <w:pPrChange w:id="8536" w:author="chaniaayulestari@outlook.com" w:date="2021-11-13T22:09:00Z">
                      <w:pPr/>
                    </w:pPrChange>
                  </w:pPr>
                </w:p>
                <w:p w14:paraId="5E329597" w14:textId="2F08F516" w:rsidR="00E51900" w:rsidRPr="008132CF" w:rsidRDefault="00E51900" w:rsidP="009F23AF">
                  <w:pPr>
                    <w:pStyle w:val="Caption"/>
                    <w:jc w:val="center"/>
                    <w:rPr>
                      <w:noProof/>
                      <w:sz w:val="24"/>
                      <w:szCs w:val="24"/>
                    </w:rPr>
                    <w:pPrChange w:id="8537" w:author="chaniaayulestari@outlook.com" w:date="2021-11-13T22:09:00Z">
                      <w:pPr>
                        <w:pStyle w:val="Caption"/>
                        <w:jc w:val="center"/>
                      </w:pPr>
                    </w:pPrChange>
                  </w:pPr>
                  <w:del w:id="853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623424" behindDoc="0" locked="0" layoutInCell="1" allowOverlap="1" wp14:anchorId="16774B2D" wp14:editId="10473A03">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F658E0" w:rsidP="008A6DB1">
      <w:pPr>
        <w:ind w:left="709" w:firstLine="360"/>
      </w:pPr>
      <w:r>
        <w:rPr>
          <w:noProof/>
        </w:rPr>
        <w:pict w14:anchorId="63B518E2">
          <v:shape id="Text Box 383" o:spid="_x0000_s2062" type="#_x0000_t202" style="position:absolute;left:0;text-align:left;margin-left:35.65pt;margin-top:192.75pt;width:32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E51900" w:rsidRPr="007F3444" w:rsidDel="009F23AF" w:rsidRDefault="00E51900" w:rsidP="009F23AF">
                  <w:pPr>
                    <w:pStyle w:val="Caption"/>
                    <w:jc w:val="center"/>
                    <w:rPr>
                      <w:del w:id="8539" w:author="chaniaayulestari@outlook.com" w:date="2021-11-13T22:10:00Z"/>
                      <w:noProof/>
                      <w:sz w:val="24"/>
                      <w:szCs w:val="24"/>
                    </w:rPr>
                    <w:pPrChange w:id="8540"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p w14:paraId="6840A1DC" w14:textId="27D114D3" w:rsidR="00224DD9" w:rsidDel="009F23AF" w:rsidRDefault="00224DD9" w:rsidP="009F23AF">
                  <w:pPr>
                    <w:pStyle w:val="Caption"/>
                    <w:jc w:val="center"/>
                    <w:rPr>
                      <w:del w:id="8541" w:author="chaniaayulestari@outlook.com" w:date="2021-11-13T22:10:00Z"/>
                    </w:rPr>
                    <w:pPrChange w:id="8542" w:author="chaniaayulestari@outlook.com" w:date="2021-11-13T22:10:00Z">
                      <w:pPr/>
                    </w:pPrChange>
                  </w:pPr>
                </w:p>
                <w:p w14:paraId="0D5D4524" w14:textId="6D46C51F" w:rsidR="00E51900" w:rsidRPr="007F3444" w:rsidRDefault="00E51900" w:rsidP="009F23AF">
                  <w:pPr>
                    <w:pStyle w:val="Caption"/>
                    <w:jc w:val="center"/>
                    <w:rPr>
                      <w:noProof/>
                      <w:sz w:val="24"/>
                      <w:szCs w:val="24"/>
                    </w:rPr>
                    <w:pPrChange w:id="8543" w:author="chaniaayulestari@outlook.com" w:date="2021-11-13T22:10:00Z">
                      <w:pPr>
                        <w:pStyle w:val="Caption"/>
                        <w:jc w:val="center"/>
                      </w:pPr>
                    </w:pPrChange>
                  </w:pPr>
                  <w:del w:id="854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624448" behindDoc="1" locked="0" layoutInCell="1" allowOverlap="1" wp14:anchorId="26AD93E3" wp14:editId="17893CC4">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F658E0" w:rsidP="00911364">
      <w:pPr>
        <w:pStyle w:val="ListParagraph"/>
      </w:pPr>
      <w:r>
        <w:rPr>
          <w:noProof/>
        </w:rPr>
        <w:lastRenderedPageBreak/>
        <w:pict w14:anchorId="7A9B0731">
          <v:shape id="Text Box 384" o:spid="_x0000_s2061" type="#_x0000_t202" style="position:absolute;left:0;text-align:left;margin-left:35.6pt;margin-top:192.35pt;width:325.1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224DD9" w:rsidRDefault="00224DD9"/>
                <w:p w14:paraId="47AF933A" w14:textId="2DBC1200"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637760" behindDoc="1" locked="0" layoutInCell="1" allowOverlap="1" wp14:anchorId="79892C5B" wp14:editId="06ECDD1C">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F658E0" w:rsidP="008A6DB1">
      <w:pPr>
        <w:pStyle w:val="ListParagraph"/>
        <w:ind w:left="709"/>
      </w:pPr>
      <w:r>
        <w:rPr>
          <w:noProof/>
        </w:rPr>
        <w:pict w14:anchorId="7EC9395D">
          <v:shape id="Text Box 385" o:spid="_x0000_s2060" type="#_x0000_t202" style="position:absolute;left:0;text-align:left;margin-left:35.65pt;margin-top:193.45pt;width:324.8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224DD9" w:rsidRDefault="00224DD9"/>
                <w:p w14:paraId="698CE1A0" w14:textId="5868E258"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638784" behindDoc="1" locked="0" layoutInCell="1" allowOverlap="1" wp14:anchorId="083E8355" wp14:editId="47EB2D99">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F658E0" w:rsidP="008A6DB1">
      <w:pPr>
        <w:ind w:left="360" w:firstLine="360"/>
      </w:pPr>
      <w:r>
        <w:rPr>
          <w:noProof/>
        </w:rPr>
        <w:lastRenderedPageBreak/>
        <w:pict w14:anchorId="6E2FB792">
          <v:shape id="Text Box 386" o:spid="_x0000_s2059" type="#_x0000_t202" style="position:absolute;left:0;text-align:left;margin-left:38.95pt;margin-top:192.4pt;width:325.3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E51900" w:rsidRPr="00A47695" w:rsidDel="009F23AF" w:rsidRDefault="00E51900" w:rsidP="009F23AF">
                  <w:pPr>
                    <w:pStyle w:val="Caption"/>
                    <w:jc w:val="center"/>
                    <w:rPr>
                      <w:del w:id="8545" w:author="chaniaayulestari@outlook.com" w:date="2021-11-13T22:10:00Z"/>
                      <w:noProof/>
                      <w:sz w:val="24"/>
                      <w:szCs w:val="24"/>
                    </w:rPr>
                    <w:pPrChange w:id="8546"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p w14:paraId="1D012162" w14:textId="11CB95D0" w:rsidR="00224DD9" w:rsidDel="009F23AF" w:rsidRDefault="00224DD9" w:rsidP="009F23AF">
                  <w:pPr>
                    <w:pStyle w:val="Caption"/>
                    <w:jc w:val="center"/>
                    <w:rPr>
                      <w:del w:id="8547" w:author="chaniaayulestari@outlook.com" w:date="2021-11-13T22:10:00Z"/>
                    </w:rPr>
                    <w:pPrChange w:id="8548" w:author="chaniaayulestari@outlook.com" w:date="2021-11-13T22:10:00Z">
                      <w:pPr/>
                    </w:pPrChange>
                  </w:pPr>
                </w:p>
                <w:p w14:paraId="39975BAC" w14:textId="6D674125" w:rsidR="00E51900" w:rsidRPr="00A47695" w:rsidRDefault="00E51900" w:rsidP="009F23AF">
                  <w:pPr>
                    <w:pStyle w:val="Caption"/>
                    <w:jc w:val="center"/>
                    <w:rPr>
                      <w:noProof/>
                      <w:sz w:val="24"/>
                      <w:szCs w:val="24"/>
                    </w:rPr>
                    <w:pPrChange w:id="8549" w:author="chaniaayulestari@outlook.com" w:date="2021-11-13T22:10:00Z">
                      <w:pPr>
                        <w:pStyle w:val="Caption"/>
                        <w:jc w:val="center"/>
                      </w:pPr>
                    </w:pPrChange>
                  </w:pPr>
                  <w:del w:id="855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639808" behindDoc="1" locked="0" layoutInCell="1" allowOverlap="1" wp14:anchorId="38DE75C4" wp14:editId="244129C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F658E0" w:rsidP="008F6DC3">
      <w:pPr>
        <w:pStyle w:val="ListParagraph"/>
        <w:ind w:left="709"/>
      </w:pPr>
      <w:r>
        <w:rPr>
          <w:noProof/>
        </w:rPr>
        <w:pict w14:anchorId="639B71BB">
          <v:shape id="Text Box 387" o:spid="_x0000_s2058" type="#_x0000_t202" style="position:absolute;left:0;text-align:left;margin-left:42pt;margin-top:194.15pt;width:323.5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E51900" w:rsidRPr="00C873B2" w:rsidDel="009F23AF" w:rsidRDefault="00E51900" w:rsidP="009F23AF">
                  <w:pPr>
                    <w:pStyle w:val="Caption"/>
                    <w:jc w:val="center"/>
                    <w:rPr>
                      <w:del w:id="8551" w:author="chaniaayulestari@outlook.com" w:date="2021-11-13T22:10:00Z"/>
                      <w:noProof/>
                      <w:sz w:val="24"/>
                      <w:szCs w:val="24"/>
                    </w:rPr>
                    <w:pPrChange w:id="8552"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p w14:paraId="72ACEB03" w14:textId="4FB8C91A" w:rsidR="00224DD9" w:rsidDel="009F23AF" w:rsidRDefault="00224DD9" w:rsidP="009F23AF">
                  <w:pPr>
                    <w:pStyle w:val="Caption"/>
                    <w:jc w:val="center"/>
                    <w:rPr>
                      <w:del w:id="8553" w:author="chaniaayulestari@outlook.com" w:date="2021-11-13T22:10:00Z"/>
                    </w:rPr>
                    <w:pPrChange w:id="8554" w:author="chaniaayulestari@outlook.com" w:date="2021-11-13T22:10:00Z">
                      <w:pPr/>
                    </w:pPrChange>
                  </w:pPr>
                </w:p>
                <w:p w14:paraId="3F27ABF8" w14:textId="01B46464" w:rsidR="00E51900" w:rsidRPr="00C873B2" w:rsidRDefault="00E51900" w:rsidP="009F23AF">
                  <w:pPr>
                    <w:pStyle w:val="Caption"/>
                    <w:jc w:val="center"/>
                    <w:rPr>
                      <w:noProof/>
                      <w:sz w:val="24"/>
                      <w:szCs w:val="24"/>
                    </w:rPr>
                    <w:pPrChange w:id="8555" w:author="chaniaayulestari@outlook.com" w:date="2021-11-13T22:10:00Z">
                      <w:pPr>
                        <w:pStyle w:val="Caption"/>
                        <w:jc w:val="center"/>
                      </w:pPr>
                    </w:pPrChange>
                  </w:pPr>
                  <w:del w:id="855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640832" behindDoc="1" locked="0" layoutInCell="1" allowOverlap="1" wp14:anchorId="0182CCDB" wp14:editId="72ECF0BD">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F658E0" w:rsidP="008F6DC3">
      <w:pPr>
        <w:ind w:left="349"/>
      </w:pPr>
      <w:r>
        <w:rPr>
          <w:noProof/>
        </w:rPr>
        <w:pict w14:anchorId="40B251AF">
          <v:shape id="Text Box 388" o:spid="_x0000_s2057" type="#_x0000_t202" style="position:absolute;left:0;text-align:left;margin-left:36.35pt;margin-top:192.3pt;width:323.9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E51900" w:rsidRPr="004E3731" w:rsidDel="009F23AF" w:rsidRDefault="00E51900" w:rsidP="009F23AF">
                  <w:pPr>
                    <w:pStyle w:val="Caption"/>
                    <w:jc w:val="center"/>
                    <w:rPr>
                      <w:del w:id="8557" w:author="chaniaayulestari@outlook.com" w:date="2021-11-13T22:10:00Z"/>
                      <w:noProof/>
                      <w:sz w:val="24"/>
                      <w:szCs w:val="24"/>
                    </w:rPr>
                    <w:pPrChange w:id="8558"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p w14:paraId="6D826737" w14:textId="2EED3B8F" w:rsidR="00224DD9" w:rsidDel="009F23AF" w:rsidRDefault="00224DD9" w:rsidP="009F23AF">
                  <w:pPr>
                    <w:pStyle w:val="Caption"/>
                    <w:jc w:val="center"/>
                    <w:rPr>
                      <w:del w:id="8559" w:author="chaniaayulestari@outlook.com" w:date="2021-11-13T22:10:00Z"/>
                    </w:rPr>
                    <w:pPrChange w:id="8560" w:author="chaniaayulestari@outlook.com" w:date="2021-11-13T22:10:00Z">
                      <w:pPr/>
                    </w:pPrChange>
                  </w:pPr>
                </w:p>
                <w:p w14:paraId="76AD6C8D" w14:textId="3AC985FB" w:rsidR="00E51900" w:rsidRPr="004E3731" w:rsidRDefault="00E51900" w:rsidP="009F23AF">
                  <w:pPr>
                    <w:pStyle w:val="Caption"/>
                    <w:jc w:val="center"/>
                    <w:rPr>
                      <w:noProof/>
                      <w:sz w:val="24"/>
                      <w:szCs w:val="24"/>
                    </w:rPr>
                    <w:pPrChange w:id="8561" w:author="chaniaayulestari@outlook.com" w:date="2021-11-13T22:10:00Z">
                      <w:pPr>
                        <w:pStyle w:val="Caption"/>
                        <w:jc w:val="center"/>
                      </w:pPr>
                    </w:pPrChange>
                  </w:pPr>
                  <w:del w:id="856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641856" behindDoc="1" locked="0" layoutInCell="1" allowOverlap="1" wp14:anchorId="49762561" wp14:editId="06DC7202">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F658E0" w:rsidP="008F6DC3">
      <w:pPr>
        <w:ind w:left="349"/>
      </w:pPr>
      <w:r>
        <w:rPr>
          <w:noProof/>
        </w:rPr>
        <w:pict w14:anchorId="5D2689B1">
          <v:shape id="Text Box 389" o:spid="_x0000_s2056" type="#_x0000_t202" style="position:absolute;left:0;text-align:left;margin-left:35.65pt;margin-top:193.8pt;width:324.8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E51900" w:rsidRPr="004E6893" w:rsidDel="009F23AF" w:rsidRDefault="00E51900" w:rsidP="009F23AF">
                  <w:pPr>
                    <w:pStyle w:val="Caption"/>
                    <w:jc w:val="center"/>
                    <w:rPr>
                      <w:del w:id="8563" w:author="chaniaayulestari@outlook.com" w:date="2021-11-13T22:10:00Z"/>
                      <w:noProof/>
                      <w:sz w:val="24"/>
                      <w:szCs w:val="24"/>
                    </w:rPr>
                    <w:pPrChange w:id="8564"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p w14:paraId="0AAE1B6B" w14:textId="2485BF35" w:rsidR="00224DD9" w:rsidDel="009F23AF" w:rsidRDefault="00224DD9" w:rsidP="009F23AF">
                  <w:pPr>
                    <w:pStyle w:val="Caption"/>
                    <w:jc w:val="center"/>
                    <w:rPr>
                      <w:del w:id="8565" w:author="chaniaayulestari@outlook.com" w:date="2021-11-13T22:10:00Z"/>
                    </w:rPr>
                    <w:pPrChange w:id="8566" w:author="chaniaayulestari@outlook.com" w:date="2021-11-13T22:10:00Z">
                      <w:pPr/>
                    </w:pPrChange>
                  </w:pPr>
                </w:p>
                <w:p w14:paraId="2BC10D1D" w14:textId="38D40648" w:rsidR="00E51900" w:rsidRPr="004E6893" w:rsidRDefault="00E51900" w:rsidP="009F23AF">
                  <w:pPr>
                    <w:pStyle w:val="Caption"/>
                    <w:jc w:val="center"/>
                    <w:rPr>
                      <w:noProof/>
                      <w:sz w:val="24"/>
                      <w:szCs w:val="24"/>
                    </w:rPr>
                    <w:pPrChange w:id="8567" w:author="chaniaayulestari@outlook.com" w:date="2021-11-13T22:10:00Z">
                      <w:pPr>
                        <w:pStyle w:val="Caption"/>
                        <w:jc w:val="center"/>
                      </w:pPr>
                    </w:pPrChange>
                  </w:pPr>
                  <w:del w:id="856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642880" behindDoc="1" locked="0" layoutInCell="1" allowOverlap="1" wp14:anchorId="5ED5D99F" wp14:editId="520E6734">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8569"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643904" behindDoc="0" locked="0" layoutInCell="1" allowOverlap="1" wp14:anchorId="447D4FC1" wp14:editId="0D9A23BD">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F658E0" w:rsidP="008F6DC3">
      <w:pPr>
        <w:ind w:left="360" w:firstLine="360"/>
      </w:pPr>
      <w:r>
        <w:rPr>
          <w:noProof/>
        </w:rPr>
        <w:pict w14:anchorId="7A1C8B51">
          <v:shape id="Text Box 390" o:spid="_x0000_s2055" type="#_x0000_t202" style="position:absolute;left:0;text-align:left;margin-left:34.75pt;margin-top:4.1pt;width:324.8pt;height:14.2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224DD9" w:rsidRDefault="00224DD9"/>
                <w:p w14:paraId="7F920A1C" w14:textId="5848F5D8"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F658E0" w:rsidP="008F6DC3">
      <w:pPr>
        <w:pStyle w:val="ListParagraph"/>
        <w:ind w:left="709"/>
      </w:pPr>
      <w:r>
        <w:rPr>
          <w:noProof/>
        </w:rPr>
        <w:pict w14:anchorId="1D24D792">
          <v:shape id="Text Box 391" o:spid="_x0000_s2054" type="#_x0000_t202" style="position:absolute;left:0;text-align:left;margin-left:36.4pt;margin-top:193.25pt;width:323.9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E51900" w:rsidRPr="0020201C" w:rsidDel="009F23AF" w:rsidRDefault="00E51900" w:rsidP="009F23AF">
                  <w:pPr>
                    <w:pStyle w:val="Caption"/>
                    <w:jc w:val="center"/>
                    <w:rPr>
                      <w:del w:id="8570" w:author="chaniaayulestari@outlook.com" w:date="2021-11-13T22:10:00Z"/>
                      <w:noProof/>
                      <w:sz w:val="24"/>
                      <w:szCs w:val="24"/>
                    </w:rPr>
                    <w:pPrChange w:id="8571" w:author="chaniaayulestari@outlook.com" w:date="2021-11-13T22:10:00Z">
                      <w:pPr>
                        <w:pStyle w:val="Caption"/>
                        <w:jc w:val="center"/>
                      </w:pPr>
                    </w:pPrChange>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p w14:paraId="08719970" w14:textId="05498E3D" w:rsidR="00224DD9" w:rsidDel="009F23AF" w:rsidRDefault="00224DD9" w:rsidP="009F23AF">
                  <w:pPr>
                    <w:pStyle w:val="Caption"/>
                    <w:jc w:val="center"/>
                    <w:rPr>
                      <w:del w:id="8572" w:author="chaniaayulestari@outlook.com" w:date="2021-11-13T22:10:00Z"/>
                    </w:rPr>
                    <w:pPrChange w:id="8573" w:author="chaniaayulestari@outlook.com" w:date="2021-11-13T22:10:00Z">
                      <w:pPr/>
                    </w:pPrChange>
                  </w:pPr>
                </w:p>
                <w:p w14:paraId="0E563915" w14:textId="6FAD0EAE" w:rsidR="00E51900" w:rsidRPr="0020201C" w:rsidRDefault="00E51900" w:rsidP="009F23AF">
                  <w:pPr>
                    <w:pStyle w:val="Caption"/>
                    <w:jc w:val="center"/>
                    <w:rPr>
                      <w:noProof/>
                      <w:sz w:val="24"/>
                      <w:szCs w:val="24"/>
                    </w:rPr>
                    <w:pPrChange w:id="8574" w:author="chaniaayulestari@outlook.com" w:date="2021-11-13T22:10:00Z">
                      <w:pPr>
                        <w:pStyle w:val="Caption"/>
                        <w:jc w:val="center"/>
                      </w:pPr>
                    </w:pPrChange>
                  </w:pPr>
                  <w:del w:id="857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644928" behindDoc="1" locked="0" layoutInCell="1" allowOverlap="1" wp14:anchorId="6B79A07E" wp14:editId="6D59C813">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658240" behindDoc="0" locked="0" layoutInCell="1" allowOverlap="1" wp14:anchorId="111CD022" wp14:editId="285D6682">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F658E0" w:rsidP="008F6DC3">
      <w:pPr>
        <w:ind w:left="349"/>
      </w:pPr>
      <w:r>
        <w:rPr>
          <w:noProof/>
        </w:rPr>
        <w:pict w14:anchorId="2E29F702">
          <v:shape id="Text Box 392" o:spid="_x0000_s2053" type="#_x0000_t202" style="position:absolute;left:0;text-align:left;margin-left:34.8pt;margin-top:3.35pt;width:323.9pt;height:18.4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224DD9" w:rsidRDefault="00224DD9"/>
                <w:p w14:paraId="2F2BFB12" w14:textId="71B3C91A"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F658E0" w:rsidP="008F6DC3">
      <w:pPr>
        <w:ind w:left="349"/>
      </w:pPr>
      <w:r>
        <w:rPr>
          <w:noProof/>
        </w:rPr>
        <w:pict w14:anchorId="01F85E32">
          <v:shape id="Text Box 393" o:spid="_x0000_s2052" type="#_x0000_t202" style="position:absolute;left:0;text-align:left;margin-left:35.45pt;margin-top:193pt;width:324.9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E51900" w:rsidRPr="00E0443D" w:rsidDel="009F23AF" w:rsidRDefault="00E51900" w:rsidP="009F23AF">
                  <w:pPr>
                    <w:pStyle w:val="Caption"/>
                    <w:jc w:val="center"/>
                    <w:rPr>
                      <w:del w:id="8576" w:author="chaniaayulestari@outlook.com" w:date="2021-11-13T22:11:00Z"/>
                      <w:noProof/>
                      <w:sz w:val="24"/>
                      <w:szCs w:val="24"/>
                    </w:rPr>
                    <w:pPrChange w:id="8577" w:author="chaniaayulestari@outlook.com" w:date="2021-11-13T22:11:00Z">
                      <w:pPr>
                        <w:pStyle w:val="Caption"/>
                        <w:jc w:val="center"/>
                      </w:pPr>
                    </w:pPrChange>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p w14:paraId="528FB841" w14:textId="2659FBA8" w:rsidR="00224DD9" w:rsidDel="009F23AF" w:rsidRDefault="00224DD9" w:rsidP="009F23AF">
                  <w:pPr>
                    <w:pStyle w:val="Caption"/>
                    <w:jc w:val="center"/>
                    <w:rPr>
                      <w:del w:id="8578" w:author="chaniaayulestari@outlook.com" w:date="2021-11-13T22:11:00Z"/>
                    </w:rPr>
                    <w:pPrChange w:id="8579" w:author="chaniaayulestari@outlook.com" w:date="2021-11-13T22:11:00Z">
                      <w:pPr/>
                    </w:pPrChange>
                  </w:pPr>
                </w:p>
                <w:p w14:paraId="60181AE6" w14:textId="68489B82" w:rsidR="00E51900" w:rsidRPr="00E0443D" w:rsidRDefault="00E51900" w:rsidP="009F23AF">
                  <w:pPr>
                    <w:pStyle w:val="Caption"/>
                    <w:jc w:val="center"/>
                    <w:rPr>
                      <w:noProof/>
                      <w:sz w:val="24"/>
                      <w:szCs w:val="24"/>
                    </w:rPr>
                    <w:pPrChange w:id="8580" w:author="chaniaayulestari@outlook.com" w:date="2021-11-13T22:11:00Z">
                      <w:pPr>
                        <w:pStyle w:val="Caption"/>
                        <w:jc w:val="center"/>
                      </w:pPr>
                    </w:pPrChange>
                  </w:pPr>
                  <w:del w:id="858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659264" behindDoc="1" locked="0" layoutInCell="1" allowOverlap="1" wp14:anchorId="57802917" wp14:editId="22324865">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660288" behindDoc="1" locked="0" layoutInCell="1" allowOverlap="1" wp14:anchorId="2D7B5E69" wp14:editId="7E1002E2">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F658E0" w:rsidP="008F6DC3">
      <w:pPr>
        <w:ind w:left="360" w:firstLine="360"/>
      </w:pPr>
      <w:r>
        <w:rPr>
          <w:noProof/>
        </w:rPr>
        <w:pict w14:anchorId="0E69D96E">
          <v:shape id="Text Box 394" o:spid="_x0000_s2051" type="#_x0000_t202" style="position:absolute;left:0;text-align:left;margin-left:34.55pt;margin-top:1.7pt;width:324.4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E51900" w:rsidRPr="00B173B0" w:rsidDel="009F23AF" w:rsidRDefault="00E51900" w:rsidP="009F23AF">
                  <w:pPr>
                    <w:pStyle w:val="Caption"/>
                    <w:jc w:val="center"/>
                    <w:rPr>
                      <w:del w:id="8582" w:author="chaniaayulestari@outlook.com" w:date="2021-11-13T22:11:00Z"/>
                      <w:noProof/>
                      <w:sz w:val="24"/>
                      <w:szCs w:val="24"/>
                    </w:rPr>
                    <w:pPrChange w:id="8583" w:author="chaniaayulestari@outlook.com" w:date="2021-11-13T22:11:00Z">
                      <w:pPr>
                        <w:pStyle w:val="Caption"/>
                        <w:jc w:val="center"/>
                      </w:pPr>
                    </w:pPrChange>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p w14:paraId="73C37B45" w14:textId="6674C876" w:rsidR="00224DD9" w:rsidDel="009F23AF" w:rsidRDefault="00224DD9" w:rsidP="009F23AF">
                  <w:pPr>
                    <w:pStyle w:val="Caption"/>
                    <w:jc w:val="center"/>
                    <w:rPr>
                      <w:del w:id="8584" w:author="chaniaayulestari@outlook.com" w:date="2021-11-13T22:11:00Z"/>
                    </w:rPr>
                    <w:pPrChange w:id="8585" w:author="chaniaayulestari@outlook.com" w:date="2021-11-13T22:11:00Z">
                      <w:pPr/>
                    </w:pPrChange>
                  </w:pPr>
                </w:p>
                <w:p w14:paraId="188B2399" w14:textId="093BFAC7" w:rsidR="00E51900" w:rsidRPr="00B173B0" w:rsidRDefault="00E51900" w:rsidP="009F23AF">
                  <w:pPr>
                    <w:pStyle w:val="Caption"/>
                    <w:jc w:val="center"/>
                    <w:rPr>
                      <w:noProof/>
                      <w:sz w:val="24"/>
                      <w:szCs w:val="24"/>
                    </w:rPr>
                    <w:pPrChange w:id="8586" w:author="chaniaayulestari@outlook.com" w:date="2021-11-13T22:11:00Z">
                      <w:pPr>
                        <w:pStyle w:val="Caption"/>
                        <w:jc w:val="center"/>
                      </w:pPr>
                    </w:pPrChange>
                  </w:pPr>
                  <w:del w:id="8587"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661312" behindDoc="1" locked="0" layoutInCell="1" allowOverlap="1" wp14:anchorId="16243BD1" wp14:editId="474BA125">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F658E0" w:rsidP="00AB7B78">
      <w:pPr>
        <w:ind w:left="360"/>
      </w:pPr>
      <w:r>
        <w:rPr>
          <w:noProof/>
        </w:rPr>
        <w:pict w14:anchorId="73D95E17">
          <v:shape id="Text Box 395" o:spid="_x0000_s2050" type="#_x0000_t202" style="position:absolute;left:0;text-align:left;margin-left:36.7pt;margin-top:2.2pt;width:325.1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224DD9" w:rsidRDefault="00224DD9"/>
                <w:p w14:paraId="46F9D477" w14:textId="4492928F"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3C36B7EF" w:rsidR="00917C5F" w:rsidRDefault="00917C5F" w:rsidP="00C93BF7">
      <w:pPr>
        <w:pStyle w:val="Heading2"/>
        <w:numPr>
          <w:ilvl w:val="0"/>
          <w:numId w:val="10"/>
        </w:numPr>
        <w:ind w:left="709" w:hanging="643"/>
        <w:rPr>
          <w:lang w:val="en-US"/>
        </w:rPr>
      </w:pPr>
      <w:bookmarkStart w:id="8588" w:name="_Toc80034259"/>
      <w:bookmarkStart w:id="8589" w:name="_Toc83115759"/>
      <w:r>
        <w:rPr>
          <w:lang w:val="en-US"/>
        </w:rPr>
        <w:t>Pengujin Perangkat Lunak</w:t>
      </w:r>
      <w:bookmarkEnd w:id="8588"/>
      <w:bookmarkEnd w:id="8589"/>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 xml:space="preserve">dalam implementasi </w:t>
      </w:r>
      <w:r w:rsidRPr="007646DA">
        <w:lastRenderedPageBreak/>
        <w:t>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8590" w:name="_Toc80034261"/>
      <w:bookmarkStart w:id="8591" w:name="_Toc83115761"/>
      <w:r>
        <w:rPr>
          <w:lang w:val="en-US"/>
        </w:rPr>
        <w:t>Tahap Pengujian</w:t>
      </w:r>
      <w:bookmarkEnd w:id="8590"/>
      <w:bookmarkEnd w:id="8591"/>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8592" w:name="_Toc80034262"/>
      <w:bookmarkStart w:id="8593" w:name="_Toc83115762"/>
      <w:del w:id="8594"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8592"/>
      <w:bookmarkEnd w:id="8593"/>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8595"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8596"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8597" w:author="chaniaayulestari@outlook.com" w:date="2021-11-12T07:18:00Z">
        <w:r w:rsidDel="00812B43">
          <w:delText xml:space="preserve">Data </w:delText>
        </w:r>
      </w:del>
      <w:r>
        <w:t xml:space="preserve">Siswa </w:t>
      </w:r>
    </w:p>
    <w:p w14:paraId="63E61D48" w14:textId="779B9DD0" w:rsidR="00E56C44" w:rsidRDefault="00404DC1" w:rsidP="00E56C44">
      <w:pPr>
        <w:pStyle w:val="ListParagraph"/>
        <w:numPr>
          <w:ilvl w:val="0"/>
          <w:numId w:val="63"/>
        </w:numPr>
        <w:ind w:left="709"/>
        <w:pPrChange w:id="8598" w:author="chaniaayulestari@outlook.com" w:date="2021-11-14T02:20:00Z">
          <w:pPr>
            <w:pStyle w:val="ListParagraph"/>
            <w:numPr>
              <w:numId w:val="63"/>
            </w:numPr>
            <w:ind w:left="709" w:hanging="360"/>
          </w:pPr>
        </w:pPrChange>
      </w:pPr>
      <w:r>
        <w:t xml:space="preserve">Lihat </w:t>
      </w:r>
      <w:del w:id="8599" w:author="chaniaayulestari@outlook.com" w:date="2021-11-12T07:18:00Z">
        <w:r w:rsidDel="00812B43">
          <w:delText xml:space="preserve">Data </w:delText>
        </w:r>
      </w:del>
      <w:r>
        <w:t>Siswa</w:t>
      </w:r>
    </w:p>
    <w:p w14:paraId="00642992" w14:textId="7AB46C5C" w:rsidR="00100E4F" w:rsidDel="00E7246E" w:rsidRDefault="00100E4F" w:rsidP="004470EB">
      <w:pPr>
        <w:pStyle w:val="ListParagraph"/>
        <w:numPr>
          <w:ilvl w:val="0"/>
          <w:numId w:val="62"/>
        </w:numPr>
        <w:ind w:left="426"/>
        <w:rPr>
          <w:del w:id="8600" w:author="chaniaayulestari@outlook.com" w:date="2021-11-13T22:21:00Z"/>
        </w:rPr>
      </w:pPr>
      <w:r>
        <w:t>Kelola Absen</w:t>
      </w:r>
    </w:p>
    <w:p w14:paraId="2743C511" w14:textId="6778EB2F" w:rsidR="00404DC1" w:rsidRDefault="00404DC1" w:rsidP="004470EB">
      <w:pPr>
        <w:pStyle w:val="ListParagraph"/>
        <w:numPr>
          <w:ilvl w:val="0"/>
          <w:numId w:val="62"/>
        </w:numPr>
        <w:ind w:left="426"/>
        <w:pPrChange w:id="8601" w:author="chaniaayulestari@outlook.com" w:date="2021-11-13T22:21:00Z">
          <w:pPr>
            <w:pStyle w:val="ListParagraph"/>
            <w:numPr>
              <w:numId w:val="64"/>
            </w:numPr>
            <w:ind w:left="709" w:hanging="360"/>
          </w:pPr>
        </w:pPrChange>
      </w:pPr>
      <w:del w:id="8602" w:author="chaniaayulestari@outlook.com" w:date="2021-11-13T22:21:00Z">
        <w:r w:rsidDel="00E7246E">
          <w:delText xml:space="preserve">Hapus </w:delText>
        </w:r>
      </w:del>
      <w:del w:id="8603" w:author="chaniaayulestari@outlook.com" w:date="2021-11-12T07:18:00Z">
        <w:r w:rsidDel="00812B43">
          <w:delText xml:space="preserve">Data </w:delText>
        </w:r>
      </w:del>
      <w:del w:id="8604"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8605"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8606"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8607"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8608" w:author="chaniaayulestari@outlook.com" w:date="2021-11-12T06:46:00Z"/>
        </w:rPr>
      </w:pPr>
      <w:ins w:id="8609" w:author="chaniaayulestari@outlook.com" w:date="2021-11-12T06:46:00Z">
        <w:r>
          <w:t>Kelola Guru</w:t>
        </w:r>
      </w:ins>
    </w:p>
    <w:p w14:paraId="49ED0B33" w14:textId="5BE17A72" w:rsidR="000C2558" w:rsidRDefault="000C2558">
      <w:pPr>
        <w:pStyle w:val="ListParagraph"/>
        <w:numPr>
          <w:ilvl w:val="0"/>
          <w:numId w:val="69"/>
        </w:numPr>
        <w:ind w:left="709"/>
        <w:rPr>
          <w:ins w:id="8610" w:author="chaniaayulestari@outlook.com" w:date="2021-11-12T06:47:00Z"/>
        </w:rPr>
        <w:pPrChange w:id="8611" w:author="chaniaayulestari@outlook.com" w:date="2021-11-12T06:47:00Z">
          <w:pPr>
            <w:pStyle w:val="ListParagraph"/>
            <w:numPr>
              <w:numId w:val="62"/>
            </w:numPr>
            <w:ind w:left="1080" w:hanging="360"/>
          </w:pPr>
        </w:pPrChange>
      </w:pPr>
      <w:ins w:id="8612" w:author="chaniaayulestari@outlook.com" w:date="2021-11-12T06:47:00Z">
        <w:r>
          <w:t>Hapus Guru</w:t>
        </w:r>
      </w:ins>
    </w:p>
    <w:p w14:paraId="25D36FCE" w14:textId="74234DD7" w:rsidR="000C2558" w:rsidRDefault="000C2558">
      <w:pPr>
        <w:pStyle w:val="ListParagraph"/>
        <w:numPr>
          <w:ilvl w:val="0"/>
          <w:numId w:val="69"/>
        </w:numPr>
        <w:ind w:left="709"/>
        <w:rPr>
          <w:ins w:id="8613" w:author="chaniaayulestari@outlook.com" w:date="2021-11-12T06:47:00Z"/>
        </w:rPr>
        <w:pPrChange w:id="8614" w:author="chaniaayulestari@outlook.com" w:date="2021-11-12T06:47:00Z">
          <w:pPr>
            <w:pStyle w:val="ListParagraph"/>
            <w:numPr>
              <w:numId w:val="62"/>
            </w:numPr>
            <w:ind w:left="1080" w:hanging="360"/>
          </w:pPr>
        </w:pPrChange>
      </w:pPr>
      <w:ins w:id="8615" w:author="chaniaayulestari@outlook.com" w:date="2021-11-12T06:47:00Z">
        <w:r>
          <w:t>Edit Guru</w:t>
        </w:r>
      </w:ins>
    </w:p>
    <w:p w14:paraId="3B75083B" w14:textId="096E1690" w:rsidR="000C2558" w:rsidRDefault="000C2558">
      <w:pPr>
        <w:pStyle w:val="ListParagraph"/>
        <w:numPr>
          <w:ilvl w:val="0"/>
          <w:numId w:val="69"/>
        </w:numPr>
        <w:ind w:left="709"/>
        <w:rPr>
          <w:ins w:id="8616" w:author="chaniaayulestari@outlook.com" w:date="2021-11-12T06:47:00Z"/>
        </w:rPr>
        <w:pPrChange w:id="8617" w:author="chaniaayulestari@outlook.com" w:date="2021-11-12T06:47:00Z">
          <w:pPr>
            <w:pStyle w:val="ListParagraph"/>
            <w:numPr>
              <w:numId w:val="62"/>
            </w:numPr>
            <w:ind w:left="1080" w:hanging="360"/>
          </w:pPr>
        </w:pPrChange>
      </w:pPr>
      <w:ins w:id="8618" w:author="chaniaayulestari@outlook.com" w:date="2021-11-12T06:47:00Z">
        <w:r>
          <w:lastRenderedPageBreak/>
          <w:t>Tambah Guru</w:t>
        </w:r>
      </w:ins>
    </w:p>
    <w:p w14:paraId="13C98379" w14:textId="5F6443B0" w:rsidR="000C2558" w:rsidRDefault="000C2558">
      <w:pPr>
        <w:pStyle w:val="ListParagraph"/>
        <w:numPr>
          <w:ilvl w:val="0"/>
          <w:numId w:val="69"/>
        </w:numPr>
        <w:ind w:left="709"/>
        <w:rPr>
          <w:ins w:id="8619" w:author="chaniaayulestari@outlook.com" w:date="2021-11-12T06:47:00Z"/>
        </w:rPr>
        <w:pPrChange w:id="8620" w:author="chaniaayulestari@outlook.com" w:date="2021-11-12T06:47:00Z">
          <w:pPr>
            <w:pStyle w:val="ListParagraph"/>
            <w:numPr>
              <w:numId w:val="62"/>
            </w:numPr>
            <w:ind w:left="1080" w:hanging="360"/>
          </w:pPr>
        </w:pPrChange>
      </w:pPr>
      <w:ins w:id="8621"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8622"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8623"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8624"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8625"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457F48E3" w:rsidR="00404DC1" w:rsidRDefault="00334B84" w:rsidP="00CE316E">
      <w:pPr>
        <w:pStyle w:val="ListParagraph"/>
        <w:numPr>
          <w:ilvl w:val="0"/>
          <w:numId w:val="66"/>
        </w:numPr>
        <w:ind w:left="709"/>
      </w:pPr>
      <w:commentRangeStart w:id="8626"/>
      <w:del w:id="8627" w:author="chaniaayulestari@outlook.com" w:date="2021-11-13T22:29:00Z">
        <w:r w:rsidDel="00C21FAB">
          <w:delText>Filter</w:delText>
        </w:r>
        <w:commentRangeEnd w:id="8626"/>
        <w:r w:rsidR="00C21FAB" w:rsidDel="00C21FAB">
          <w:rPr>
            <w:rStyle w:val="CommentReference"/>
          </w:rPr>
          <w:commentReference w:id="8626"/>
        </w:r>
        <w:r w:rsidDel="00C21FAB">
          <w:delText xml:space="preserve"> </w:delText>
        </w:r>
      </w:del>
      <w:ins w:id="8628" w:author="chaniaayulestari@outlook.com" w:date="2021-11-13T22:29:00Z">
        <w:r w:rsidR="00C21FAB">
          <w:t>Tambah</w:t>
        </w:r>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8629"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8630"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8631"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8632"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8633" w:author="chaniaayulestari@outlook.com" w:date="2021-11-12T06:59:00Z"/>
        </w:rPr>
      </w:pPr>
      <w:r>
        <w:t xml:space="preserve">Kelola </w:t>
      </w:r>
      <w:del w:id="8634" w:author="chaniaayulestari@outlook.com" w:date="2021-11-12T06:59:00Z">
        <w:r w:rsidDel="007817E4">
          <w:delText xml:space="preserve">Data </w:delText>
        </w:r>
      </w:del>
      <w:r>
        <w:t xml:space="preserve">Laporan </w:t>
      </w:r>
      <w:ins w:id="8635"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8636" w:author="chaniaayulestari@outlook.com" w:date="2021-11-12T07:24:00Z"/>
        </w:rPr>
      </w:pPr>
      <w:ins w:id="8637"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8638" w:author="chaniaayulestari@outlook.com" w:date="2021-11-12T06:59:00Z">
          <w:pPr>
            <w:pStyle w:val="ListParagraph"/>
            <w:numPr>
              <w:numId w:val="62"/>
            </w:numPr>
            <w:ind w:left="426" w:hanging="360"/>
          </w:pPr>
        </w:pPrChange>
      </w:pPr>
      <w:ins w:id="8639"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8640" w:author="chaniaayulestari@outlook.com" w:date="2021-11-12T16:39:00Z"/>
        </w:rPr>
      </w:pPr>
      <w:ins w:id="8641" w:author="chaniaayulestari@outlook.com" w:date="2021-11-12T16:38:00Z">
        <w:r>
          <w:t>Kelola Semester</w:t>
        </w:r>
      </w:ins>
    </w:p>
    <w:p w14:paraId="2AA909F3" w14:textId="71239A39" w:rsidR="0047663C" w:rsidRDefault="0047663C">
      <w:pPr>
        <w:pStyle w:val="ListParagraph"/>
        <w:numPr>
          <w:ilvl w:val="0"/>
          <w:numId w:val="104"/>
        </w:numPr>
        <w:ind w:left="709"/>
        <w:rPr>
          <w:ins w:id="8642" w:author="chaniaayulestari@outlook.com" w:date="2021-11-12T16:39:00Z"/>
        </w:rPr>
        <w:pPrChange w:id="8643" w:author="chaniaayulestari@outlook.com" w:date="2021-11-12T16:40:00Z">
          <w:pPr>
            <w:pStyle w:val="ListParagraph"/>
            <w:numPr>
              <w:numId w:val="62"/>
            </w:numPr>
            <w:ind w:left="1080" w:hanging="360"/>
          </w:pPr>
        </w:pPrChange>
      </w:pPr>
      <w:ins w:id="8644" w:author="chaniaayulestari@outlook.com" w:date="2021-11-12T16:39:00Z">
        <w:r>
          <w:t xml:space="preserve">Hapus </w:t>
        </w:r>
      </w:ins>
      <w:ins w:id="8645" w:author="chaniaayulestari@outlook.com" w:date="2021-11-12T16:40:00Z">
        <w:r>
          <w:t>Semester</w:t>
        </w:r>
      </w:ins>
    </w:p>
    <w:p w14:paraId="31EF6886" w14:textId="4987E0E8" w:rsidR="0047663C" w:rsidRDefault="0047663C">
      <w:pPr>
        <w:pStyle w:val="ListParagraph"/>
        <w:numPr>
          <w:ilvl w:val="0"/>
          <w:numId w:val="104"/>
        </w:numPr>
        <w:ind w:left="709"/>
        <w:rPr>
          <w:ins w:id="8646" w:author="chaniaayulestari@outlook.com" w:date="2021-11-12T16:39:00Z"/>
        </w:rPr>
        <w:pPrChange w:id="8647" w:author="chaniaayulestari@outlook.com" w:date="2021-11-12T16:40:00Z">
          <w:pPr>
            <w:pStyle w:val="ListParagraph"/>
            <w:numPr>
              <w:numId w:val="62"/>
            </w:numPr>
            <w:ind w:left="1080" w:hanging="360"/>
          </w:pPr>
        </w:pPrChange>
      </w:pPr>
      <w:ins w:id="8648" w:author="chaniaayulestari@outlook.com" w:date="2021-11-12T16:39:00Z">
        <w:r>
          <w:t xml:space="preserve">Edit </w:t>
        </w:r>
      </w:ins>
      <w:ins w:id="8649" w:author="chaniaayulestari@outlook.com" w:date="2021-11-12T16:40:00Z">
        <w:r>
          <w:t>Semester</w:t>
        </w:r>
      </w:ins>
    </w:p>
    <w:p w14:paraId="4889ADD4" w14:textId="748800E0" w:rsidR="0047663C" w:rsidRDefault="0047663C">
      <w:pPr>
        <w:pStyle w:val="ListParagraph"/>
        <w:numPr>
          <w:ilvl w:val="0"/>
          <w:numId w:val="104"/>
        </w:numPr>
        <w:ind w:left="709"/>
        <w:rPr>
          <w:ins w:id="8650" w:author="chaniaayulestari@outlook.com" w:date="2021-11-12T16:39:00Z"/>
        </w:rPr>
        <w:pPrChange w:id="8651" w:author="chaniaayulestari@outlook.com" w:date="2021-11-12T16:40:00Z">
          <w:pPr>
            <w:pStyle w:val="ListParagraph"/>
            <w:numPr>
              <w:numId w:val="62"/>
            </w:numPr>
            <w:ind w:left="1080" w:hanging="360"/>
          </w:pPr>
        </w:pPrChange>
      </w:pPr>
      <w:ins w:id="8652" w:author="chaniaayulestari@outlook.com" w:date="2021-11-12T16:39:00Z">
        <w:r>
          <w:t xml:space="preserve">Tambah </w:t>
        </w:r>
      </w:ins>
      <w:ins w:id="8653" w:author="chaniaayulestari@outlook.com" w:date="2021-11-12T16:40:00Z">
        <w:r>
          <w:t>Semester</w:t>
        </w:r>
      </w:ins>
    </w:p>
    <w:p w14:paraId="64DE6CFD" w14:textId="020CEE61" w:rsidR="0047663C" w:rsidRDefault="0047663C">
      <w:pPr>
        <w:pStyle w:val="ListParagraph"/>
        <w:numPr>
          <w:ilvl w:val="0"/>
          <w:numId w:val="104"/>
        </w:numPr>
        <w:ind w:left="709"/>
        <w:rPr>
          <w:ins w:id="8654" w:author="chaniaayulestari@outlook.com" w:date="2021-11-12T16:39:00Z"/>
        </w:rPr>
        <w:pPrChange w:id="8655" w:author="chaniaayulestari@outlook.com" w:date="2021-11-12T16:40:00Z">
          <w:pPr>
            <w:pStyle w:val="ListParagraph"/>
            <w:numPr>
              <w:numId w:val="62"/>
            </w:numPr>
            <w:ind w:left="1080" w:hanging="360"/>
          </w:pPr>
        </w:pPrChange>
      </w:pPr>
      <w:ins w:id="8656" w:author="chaniaayulestari@outlook.com" w:date="2021-11-12T16:39:00Z">
        <w:r>
          <w:t xml:space="preserve">Lihat </w:t>
        </w:r>
      </w:ins>
      <w:ins w:id="8657" w:author="chaniaayulestari@outlook.com"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8658" w:author="chaniaayulestari@outlook.com"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8659" w:author="chaniaayulestari@outlook.com"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8660" w:author="chaniaayulestari@outlook.com"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8661" w:author="chaniaayulestari@outlook.com" w:date="2021-11-12T07:19:00Z">
        <w:r w:rsidDel="00812B43">
          <w:delText xml:space="preserve">Data </w:delText>
        </w:r>
      </w:del>
      <w:r>
        <w:t>Kelas</w:t>
      </w:r>
    </w:p>
    <w:p w14:paraId="68899D6E" w14:textId="665D4CE7" w:rsidR="00334B84" w:rsidRDefault="00007BE9" w:rsidP="00334B84">
      <w:pPr>
        <w:pStyle w:val="Heading3"/>
        <w:numPr>
          <w:ilvl w:val="0"/>
          <w:numId w:val="12"/>
        </w:numPr>
        <w:ind w:left="426"/>
        <w:rPr>
          <w:lang w:val="en-US"/>
        </w:rPr>
      </w:pPr>
      <w:bookmarkStart w:id="8662" w:name="_Toc80034263"/>
      <w:bookmarkStart w:id="8663" w:name="_Toc83115763"/>
      <w:r>
        <w:rPr>
          <w:lang w:val="en-US"/>
        </w:rPr>
        <w:lastRenderedPageBreak/>
        <w:t>Tujuan Pengujian</w:t>
      </w:r>
      <w:bookmarkEnd w:id="8662"/>
      <w:bookmarkEnd w:id="8663"/>
    </w:p>
    <w:p w14:paraId="57554452" w14:textId="698378E5" w:rsidR="00334B84" w:rsidRDefault="00334B84" w:rsidP="00334B84">
      <w:pPr>
        <w:ind w:firstLine="720"/>
        <w:rPr>
          <w:ins w:id="8664"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rsidP="005C27F1">
      <w:pPr>
        <w:pStyle w:val="Caption"/>
        <w:keepNext/>
        <w:jc w:val="center"/>
        <w:rPr>
          <w:ins w:id="8665" w:author="chaniaayulestari@outlook.com" w:date="2021-11-14T02:24:00Z"/>
        </w:rPr>
        <w:pPrChange w:id="8666" w:author="chaniaayulestari@outlook.com" w:date="2021-11-14T02:24:00Z">
          <w:pPr/>
        </w:pPrChange>
      </w:pPr>
      <w:bookmarkStart w:id="8667" w:name="_Toc87762770"/>
      <w:ins w:id="8668" w:author="chaniaayulestari@outlook.com" w:date="2021-11-14T02:24:00Z">
        <w:r>
          <w:t xml:space="preserve">Tabel 4. </w:t>
        </w:r>
        <w:r>
          <w:fldChar w:fldCharType="begin"/>
        </w:r>
        <w:r>
          <w:instrText xml:space="preserve"> SEQ Tabel_4. \* ARABIC </w:instrText>
        </w:r>
      </w:ins>
      <w:r>
        <w:fldChar w:fldCharType="separate"/>
      </w:r>
      <w:ins w:id="8669" w:author=" " w:date="2021-11-14T06:43:00Z">
        <w:r w:rsidR="00E243FB">
          <w:rPr>
            <w:noProof/>
          </w:rPr>
          <w:t>1</w:t>
        </w:r>
      </w:ins>
      <w:ins w:id="8670" w:author="chaniaayulestari@outlook.com" w:date="2021-11-14T02:24:00Z">
        <w:r>
          <w:fldChar w:fldCharType="end"/>
        </w:r>
        <w:r>
          <w:t xml:space="preserve"> Tujuan Pengujian</w:t>
        </w:r>
        <w:bookmarkEnd w:id="8667"/>
      </w:ins>
    </w:p>
    <w:tbl>
      <w:tblPr>
        <w:tblStyle w:val="TableGrid"/>
        <w:tblW w:w="0" w:type="auto"/>
        <w:tblLook w:val="04A0" w:firstRow="1" w:lastRow="0" w:firstColumn="1" w:lastColumn="0" w:noHBand="0" w:noVBand="1"/>
        <w:tblPrChange w:id="8671"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8672">
          <w:tblGrid>
            <w:gridCol w:w="113"/>
            <w:gridCol w:w="591"/>
            <w:gridCol w:w="2051"/>
            <w:gridCol w:w="926"/>
            <w:gridCol w:w="1716"/>
            <w:gridCol w:w="2530"/>
            <w:gridCol w:w="113"/>
          </w:tblGrid>
        </w:tblGridChange>
      </w:tblGrid>
      <w:tr w:rsidR="00264B25" w14:paraId="7ECFEE6B" w14:textId="77777777" w:rsidTr="00264B25">
        <w:trPr>
          <w:ins w:id="8673" w:author="chaniaayulestari@outlook.com" w:date="2021-11-12T06:43:00Z"/>
          <w:trPrChange w:id="8674" w:author="chaniaayulestari@outlook.com" w:date="2021-11-12T06:43:00Z">
            <w:trPr>
              <w:gridBefore w:val="1"/>
            </w:trPr>
          </w:trPrChange>
        </w:trPr>
        <w:tc>
          <w:tcPr>
            <w:tcW w:w="704" w:type="dxa"/>
            <w:tcPrChange w:id="8675" w:author="chaniaayulestari@outlook.com" w:date="2021-11-12T06:43:00Z">
              <w:tcPr>
                <w:tcW w:w="2642" w:type="dxa"/>
                <w:gridSpan w:val="2"/>
              </w:tcPr>
            </w:tcPrChange>
          </w:tcPr>
          <w:p w14:paraId="4FCE672D" w14:textId="36C2DC10" w:rsidR="00264B25" w:rsidRDefault="000C2558">
            <w:pPr>
              <w:jc w:val="center"/>
              <w:rPr>
                <w:ins w:id="8676" w:author="chaniaayulestari@outlook.com" w:date="2021-11-12T06:43:00Z"/>
              </w:rPr>
              <w:pPrChange w:id="8677" w:author="Unknown" w:date="2021-11-12T06:44:00Z">
                <w:pPr/>
              </w:pPrChange>
            </w:pPr>
            <w:ins w:id="8678" w:author="chaniaayulestari@outlook.com" w:date="2021-11-12T06:43:00Z">
              <w:r>
                <w:t>No</w:t>
              </w:r>
            </w:ins>
          </w:p>
        </w:tc>
        <w:tc>
          <w:tcPr>
            <w:tcW w:w="2977" w:type="dxa"/>
            <w:tcPrChange w:id="8679" w:author="chaniaayulestari@outlook.com" w:date="2021-11-12T06:43:00Z">
              <w:tcPr>
                <w:tcW w:w="2642" w:type="dxa"/>
                <w:gridSpan w:val="2"/>
              </w:tcPr>
            </w:tcPrChange>
          </w:tcPr>
          <w:p w14:paraId="3C5906B5" w14:textId="2A279020" w:rsidR="00264B25" w:rsidRDefault="000C2558">
            <w:pPr>
              <w:jc w:val="center"/>
              <w:rPr>
                <w:ins w:id="8680" w:author="chaniaayulestari@outlook.com" w:date="2021-11-12T06:43:00Z"/>
              </w:rPr>
              <w:pPrChange w:id="8681" w:author="Unknown" w:date="2021-11-12T06:44:00Z">
                <w:pPr/>
              </w:pPrChange>
            </w:pPr>
            <w:ins w:id="8682" w:author="chaniaayulestari@outlook.com" w:date="2021-11-12T06:43:00Z">
              <w:r>
                <w:t>Proses</w:t>
              </w:r>
            </w:ins>
          </w:p>
        </w:tc>
        <w:tc>
          <w:tcPr>
            <w:tcW w:w="4246" w:type="dxa"/>
            <w:tcPrChange w:id="8683" w:author="chaniaayulestari@outlook.com" w:date="2021-11-12T06:43:00Z">
              <w:tcPr>
                <w:tcW w:w="2643" w:type="dxa"/>
                <w:gridSpan w:val="2"/>
              </w:tcPr>
            </w:tcPrChange>
          </w:tcPr>
          <w:p w14:paraId="3E633408" w14:textId="1AE04E46" w:rsidR="00264B25" w:rsidRDefault="000C2558">
            <w:pPr>
              <w:jc w:val="center"/>
              <w:rPr>
                <w:ins w:id="8684" w:author="chaniaayulestari@outlook.com" w:date="2021-11-12T06:43:00Z"/>
              </w:rPr>
              <w:pPrChange w:id="8685" w:author="Unknown" w:date="2021-11-12T06:44:00Z">
                <w:pPr/>
              </w:pPrChange>
            </w:pPr>
            <w:ins w:id="8686" w:author="chaniaayulestari@outlook.com" w:date="2021-11-12T06:44:00Z">
              <w:r>
                <w:t>Tujuan</w:t>
              </w:r>
            </w:ins>
          </w:p>
        </w:tc>
      </w:tr>
      <w:tr w:rsidR="00264B25" w14:paraId="5221093B" w14:textId="77777777" w:rsidTr="00264B25">
        <w:trPr>
          <w:ins w:id="8687" w:author="chaniaayulestari@outlook.com" w:date="2021-11-12T06:43:00Z"/>
          <w:trPrChange w:id="8688" w:author="chaniaayulestari@outlook.com" w:date="2021-11-12T06:43:00Z">
            <w:trPr>
              <w:gridBefore w:val="1"/>
            </w:trPr>
          </w:trPrChange>
        </w:trPr>
        <w:tc>
          <w:tcPr>
            <w:tcW w:w="704" w:type="dxa"/>
            <w:tcPrChange w:id="8689" w:author="chaniaayulestari@outlook.com" w:date="2021-11-12T06:43:00Z">
              <w:tcPr>
                <w:tcW w:w="2642" w:type="dxa"/>
                <w:gridSpan w:val="2"/>
              </w:tcPr>
            </w:tcPrChange>
          </w:tcPr>
          <w:p w14:paraId="09FA8512" w14:textId="4AD0D40C" w:rsidR="00264B25" w:rsidRDefault="000C2558" w:rsidP="00264B25">
            <w:pPr>
              <w:rPr>
                <w:ins w:id="8690" w:author="chaniaayulestari@outlook.com" w:date="2021-11-12T06:43:00Z"/>
              </w:rPr>
            </w:pPr>
            <w:ins w:id="8691" w:author="chaniaayulestari@outlook.com" w:date="2021-11-12T06:44:00Z">
              <w:r>
                <w:t>1</w:t>
              </w:r>
            </w:ins>
          </w:p>
        </w:tc>
        <w:tc>
          <w:tcPr>
            <w:tcW w:w="2977" w:type="dxa"/>
            <w:tcPrChange w:id="8692" w:author="chaniaayulestari@outlook.com" w:date="2021-11-12T06:43:00Z">
              <w:tcPr>
                <w:tcW w:w="2642" w:type="dxa"/>
                <w:gridSpan w:val="2"/>
              </w:tcPr>
            </w:tcPrChange>
          </w:tcPr>
          <w:p w14:paraId="6ACFC34D" w14:textId="5844F327" w:rsidR="00264B25" w:rsidRDefault="000C2558" w:rsidP="00264B25">
            <w:pPr>
              <w:rPr>
                <w:ins w:id="8693" w:author="chaniaayulestari@outlook.com" w:date="2021-11-12T06:43:00Z"/>
              </w:rPr>
            </w:pPr>
            <w:ins w:id="8694" w:author="chaniaayulestari@outlook.com" w:date="2021-11-12T06:44:00Z">
              <w:r>
                <w:t>Kelola Siswa</w:t>
              </w:r>
            </w:ins>
          </w:p>
        </w:tc>
        <w:tc>
          <w:tcPr>
            <w:tcW w:w="4246" w:type="dxa"/>
            <w:tcPrChange w:id="8695" w:author="chaniaayulestari@outlook.com" w:date="2021-11-12T06:43:00Z">
              <w:tcPr>
                <w:tcW w:w="2643" w:type="dxa"/>
                <w:gridSpan w:val="2"/>
              </w:tcPr>
            </w:tcPrChange>
          </w:tcPr>
          <w:p w14:paraId="3F8450EA" w14:textId="5C970B51" w:rsidR="0086345F" w:rsidRDefault="0086345F">
            <w:pPr>
              <w:rPr>
                <w:ins w:id="8696" w:author="chaniaayulestari@outlook.com" w:date="2021-11-12T06:43:00Z"/>
              </w:rPr>
            </w:pPr>
            <w:ins w:id="8697" w:author="chaniaayulestari@outlook.com" w:date="2021-11-12T06:50:00Z">
              <w:r>
                <w:t xml:space="preserve">Melakukan pengujian terhadap kelola data siswa di antaranya </w:t>
              </w:r>
            </w:ins>
            <w:ins w:id="8698" w:author="chaniaayulestari@outlook.com" w:date="2021-11-12T06:52:00Z">
              <w:r>
                <w:t>hapus</w:t>
              </w:r>
            </w:ins>
            <w:ins w:id="8699" w:author="chaniaayulestari@outlook.com" w:date="2021-11-12T06:50:00Z">
              <w:r>
                <w:t xml:space="preserve"> data </w:t>
              </w:r>
            </w:ins>
            <w:ins w:id="8700" w:author="chaniaayulestari@outlook.com" w:date="2021-11-12T06:51:00Z">
              <w:r>
                <w:t>siswa</w:t>
              </w:r>
            </w:ins>
            <w:ins w:id="8701" w:author="chaniaayulestari@outlook.com" w:date="2021-11-12T06:50:00Z">
              <w:r>
                <w:t xml:space="preserve">, </w:t>
              </w:r>
            </w:ins>
            <w:ins w:id="8702" w:author="chaniaayulestari@outlook.com" w:date="2021-11-12T06:51:00Z">
              <w:r>
                <w:t xml:space="preserve">edit data siswa, </w:t>
              </w:r>
            </w:ins>
            <w:ins w:id="8703" w:author="chaniaayulestari@outlook.com" w:date="2021-11-12T06:52:00Z">
              <w:r>
                <w:t>tambah data siswa dan lihat data siswa.</w:t>
              </w:r>
            </w:ins>
          </w:p>
        </w:tc>
      </w:tr>
      <w:tr w:rsidR="00264B25" w14:paraId="0A6FEFB5" w14:textId="77777777" w:rsidTr="00264B25">
        <w:trPr>
          <w:ins w:id="8704" w:author="chaniaayulestari@outlook.com" w:date="2021-11-12T06:43:00Z"/>
          <w:trPrChange w:id="8705" w:author="chaniaayulestari@outlook.com" w:date="2021-11-12T06:43:00Z">
            <w:trPr>
              <w:gridBefore w:val="1"/>
            </w:trPr>
          </w:trPrChange>
        </w:trPr>
        <w:tc>
          <w:tcPr>
            <w:tcW w:w="704" w:type="dxa"/>
            <w:tcPrChange w:id="8706" w:author="chaniaayulestari@outlook.com" w:date="2021-11-12T06:43:00Z">
              <w:tcPr>
                <w:tcW w:w="2642" w:type="dxa"/>
                <w:gridSpan w:val="2"/>
              </w:tcPr>
            </w:tcPrChange>
          </w:tcPr>
          <w:p w14:paraId="586C0FAC" w14:textId="4863A195" w:rsidR="00264B25" w:rsidRDefault="000C2558" w:rsidP="00264B25">
            <w:pPr>
              <w:rPr>
                <w:ins w:id="8707" w:author="chaniaayulestari@outlook.com" w:date="2021-11-12T06:43:00Z"/>
              </w:rPr>
            </w:pPr>
            <w:ins w:id="8708" w:author="chaniaayulestari@outlook.com" w:date="2021-11-12T06:44:00Z">
              <w:r>
                <w:t>2</w:t>
              </w:r>
            </w:ins>
          </w:p>
        </w:tc>
        <w:tc>
          <w:tcPr>
            <w:tcW w:w="2977" w:type="dxa"/>
            <w:tcPrChange w:id="8709" w:author="chaniaayulestari@outlook.com" w:date="2021-11-12T06:43:00Z">
              <w:tcPr>
                <w:tcW w:w="2642" w:type="dxa"/>
                <w:gridSpan w:val="2"/>
              </w:tcPr>
            </w:tcPrChange>
          </w:tcPr>
          <w:p w14:paraId="44A22143" w14:textId="683105BE" w:rsidR="00264B25" w:rsidRDefault="000C2558" w:rsidP="00264B25">
            <w:pPr>
              <w:rPr>
                <w:ins w:id="8710" w:author="chaniaayulestari@outlook.com" w:date="2021-11-12T06:43:00Z"/>
              </w:rPr>
            </w:pPr>
            <w:ins w:id="8711" w:author="chaniaayulestari@outlook.com" w:date="2021-11-12T06:44:00Z">
              <w:r>
                <w:t>Kelola Absen</w:t>
              </w:r>
            </w:ins>
          </w:p>
        </w:tc>
        <w:tc>
          <w:tcPr>
            <w:tcW w:w="4246" w:type="dxa"/>
            <w:tcPrChange w:id="8712" w:author="chaniaayulestari@outlook.com" w:date="2021-11-12T06:43:00Z">
              <w:tcPr>
                <w:tcW w:w="2643" w:type="dxa"/>
                <w:gridSpan w:val="2"/>
              </w:tcPr>
            </w:tcPrChange>
          </w:tcPr>
          <w:p w14:paraId="1AE2D0C6" w14:textId="5DD66D5B" w:rsidR="00264B25" w:rsidRDefault="0086345F" w:rsidP="00264B25">
            <w:pPr>
              <w:rPr>
                <w:ins w:id="8713" w:author="chaniaayulestari@outlook.com" w:date="2021-11-12T06:43:00Z"/>
              </w:rPr>
            </w:pPr>
            <w:ins w:id="8714" w:author="chaniaayulestari@outlook.com" w:date="2021-11-12T06:53:00Z">
              <w:r>
                <w:t>Melakukan pengujian terhadap kelola data absen di antaranya</w:t>
              </w:r>
            </w:ins>
            <w:ins w:id="8715" w:author="chaniaayulestari@outlook.com" w:date="2021-11-13T22:21:00Z">
              <w:r w:rsidR="00E7246E">
                <w:t xml:space="preserve"> </w:t>
              </w:r>
            </w:ins>
            <w:ins w:id="8716" w:author="chaniaayulestari@outlook.com" w:date="2021-11-12T06:53:00Z">
              <w:r>
                <w:t xml:space="preserve">edit data </w:t>
              </w:r>
            </w:ins>
            <w:ins w:id="8717" w:author="chaniaayulestari@outlook.com" w:date="2021-11-12T06:54:00Z">
              <w:r>
                <w:t>absen</w:t>
              </w:r>
            </w:ins>
            <w:ins w:id="8718" w:author="chaniaayulestari@outlook.com" w:date="2021-11-12T06:53:00Z">
              <w:r>
                <w:t xml:space="preserve">, tambah data </w:t>
              </w:r>
            </w:ins>
            <w:ins w:id="8719" w:author="chaniaayulestari@outlook.com" w:date="2021-11-12T06:54:00Z">
              <w:r>
                <w:t>absen</w:t>
              </w:r>
            </w:ins>
            <w:ins w:id="8720" w:author="chaniaayulestari@outlook.com" w:date="2021-11-12T06:53:00Z">
              <w:r>
                <w:t xml:space="preserve"> dan lihat data </w:t>
              </w:r>
            </w:ins>
            <w:ins w:id="8721" w:author="chaniaayulestari@outlook.com" w:date="2021-11-12T06:54:00Z">
              <w:r>
                <w:t>absen</w:t>
              </w:r>
            </w:ins>
            <w:ins w:id="8722" w:author="chaniaayulestari@outlook.com" w:date="2021-11-12T06:53:00Z">
              <w:r>
                <w:t>.</w:t>
              </w:r>
            </w:ins>
          </w:p>
        </w:tc>
      </w:tr>
      <w:tr w:rsidR="00264B25" w14:paraId="2A8D0F13" w14:textId="77777777" w:rsidTr="00264B25">
        <w:trPr>
          <w:ins w:id="8723" w:author="chaniaayulestari@outlook.com" w:date="2021-11-12T06:43:00Z"/>
          <w:trPrChange w:id="8724" w:author="chaniaayulestari@outlook.com" w:date="2021-11-12T06:43:00Z">
            <w:trPr>
              <w:gridBefore w:val="1"/>
            </w:trPr>
          </w:trPrChange>
        </w:trPr>
        <w:tc>
          <w:tcPr>
            <w:tcW w:w="704" w:type="dxa"/>
            <w:tcPrChange w:id="8725" w:author="chaniaayulestari@outlook.com" w:date="2021-11-12T06:43:00Z">
              <w:tcPr>
                <w:tcW w:w="2642" w:type="dxa"/>
                <w:gridSpan w:val="2"/>
              </w:tcPr>
            </w:tcPrChange>
          </w:tcPr>
          <w:p w14:paraId="034BB9F1" w14:textId="313AA713" w:rsidR="00264B25" w:rsidRDefault="000C2558" w:rsidP="00264B25">
            <w:pPr>
              <w:rPr>
                <w:ins w:id="8726" w:author="chaniaayulestari@outlook.com" w:date="2021-11-12T06:43:00Z"/>
              </w:rPr>
            </w:pPr>
            <w:ins w:id="8727" w:author="chaniaayulestari@outlook.com" w:date="2021-11-12T06:44:00Z">
              <w:r>
                <w:t>3</w:t>
              </w:r>
            </w:ins>
          </w:p>
        </w:tc>
        <w:tc>
          <w:tcPr>
            <w:tcW w:w="2977" w:type="dxa"/>
            <w:tcPrChange w:id="8728" w:author="chaniaayulestari@outlook.com" w:date="2021-11-12T06:43:00Z">
              <w:tcPr>
                <w:tcW w:w="2642" w:type="dxa"/>
                <w:gridSpan w:val="2"/>
              </w:tcPr>
            </w:tcPrChange>
          </w:tcPr>
          <w:p w14:paraId="0B28F519" w14:textId="3BB63D6A" w:rsidR="00264B25" w:rsidRDefault="000C2558" w:rsidP="00264B25">
            <w:pPr>
              <w:rPr>
                <w:ins w:id="8729" w:author="chaniaayulestari@outlook.com" w:date="2021-11-12T06:43:00Z"/>
              </w:rPr>
            </w:pPr>
            <w:ins w:id="8730" w:author="chaniaayulestari@outlook.com" w:date="2021-11-12T06:44:00Z">
              <w:r>
                <w:t xml:space="preserve">Kelola </w:t>
              </w:r>
              <w:del w:id="8731" w:author="chaniaayulestari@outlook.com" w:date="2021-11-12T06:48:00Z">
                <w:r w:rsidDel="000C2558">
                  <w:delText>Walikela</w:delText>
                </w:r>
              </w:del>
            </w:ins>
            <w:ins w:id="8732" w:author="chaniaayulestari@outlook.com" w:date="2021-11-12T06:45:00Z">
              <w:del w:id="8733" w:author="chaniaayulestari@outlook.com" w:date="2021-11-12T06:48:00Z">
                <w:r w:rsidDel="000C2558">
                  <w:delText>s</w:delText>
                </w:r>
              </w:del>
            </w:ins>
            <w:ins w:id="8734" w:author="chaniaayulestari@outlook.com" w:date="2021-11-12T06:48:00Z">
              <w:r>
                <w:t>Guru</w:t>
              </w:r>
            </w:ins>
          </w:p>
        </w:tc>
        <w:tc>
          <w:tcPr>
            <w:tcW w:w="4246" w:type="dxa"/>
            <w:tcPrChange w:id="8735" w:author="chaniaayulestari@outlook.com" w:date="2021-11-12T06:43:00Z">
              <w:tcPr>
                <w:tcW w:w="2643" w:type="dxa"/>
                <w:gridSpan w:val="2"/>
              </w:tcPr>
            </w:tcPrChange>
          </w:tcPr>
          <w:p w14:paraId="3D4F6972" w14:textId="42D78672" w:rsidR="00264B25" w:rsidRDefault="007817E4" w:rsidP="00264B25">
            <w:pPr>
              <w:rPr>
                <w:ins w:id="8736" w:author="chaniaayulestari@outlook.com" w:date="2021-11-12T06:43:00Z"/>
              </w:rPr>
            </w:pPr>
            <w:ins w:id="8737" w:author="chaniaayulestari@outlook.com" w:date="2021-11-12T06:54:00Z">
              <w:r>
                <w:t xml:space="preserve">Melakukan pengujian terhadap kelola data guru di antaranya hapus data </w:t>
              </w:r>
            </w:ins>
            <w:ins w:id="8738" w:author="chaniaayulestari@outlook.com" w:date="2021-11-12T06:55:00Z">
              <w:r>
                <w:t>guru</w:t>
              </w:r>
            </w:ins>
            <w:ins w:id="8739" w:author="chaniaayulestari@outlook.com" w:date="2021-11-12T06:54:00Z">
              <w:r>
                <w:t xml:space="preserve">, edit data </w:t>
              </w:r>
            </w:ins>
            <w:ins w:id="8740" w:author="chaniaayulestari@outlook.com" w:date="2021-11-12T06:55:00Z">
              <w:r>
                <w:t>guru</w:t>
              </w:r>
            </w:ins>
            <w:ins w:id="8741" w:author="chaniaayulestari@outlook.com" w:date="2021-11-12T06:54:00Z">
              <w:r>
                <w:t xml:space="preserve">, tambah data </w:t>
              </w:r>
            </w:ins>
            <w:ins w:id="8742" w:author="chaniaayulestari@outlook.com" w:date="2021-11-12T06:55:00Z">
              <w:r>
                <w:t xml:space="preserve">guru </w:t>
              </w:r>
            </w:ins>
            <w:ins w:id="8743" w:author="chaniaayulestari@outlook.com" w:date="2021-11-12T06:54:00Z">
              <w:r>
                <w:t xml:space="preserve">dan lihat data </w:t>
              </w:r>
            </w:ins>
            <w:ins w:id="8744" w:author="chaniaayulestari@outlook.com" w:date="2021-11-12T06:55:00Z">
              <w:r>
                <w:t>guru</w:t>
              </w:r>
            </w:ins>
            <w:ins w:id="8745" w:author="chaniaayulestari@outlook.com" w:date="2021-11-12T06:54:00Z">
              <w:r>
                <w:t>.</w:t>
              </w:r>
            </w:ins>
          </w:p>
        </w:tc>
      </w:tr>
      <w:tr w:rsidR="00264B25" w14:paraId="45DD44CE" w14:textId="77777777" w:rsidTr="00264B25">
        <w:trPr>
          <w:ins w:id="8746" w:author="chaniaayulestari@outlook.com" w:date="2021-11-12T06:43:00Z"/>
          <w:trPrChange w:id="8747" w:author="chaniaayulestari@outlook.com" w:date="2021-11-12T06:43:00Z">
            <w:trPr>
              <w:gridBefore w:val="1"/>
            </w:trPr>
          </w:trPrChange>
        </w:trPr>
        <w:tc>
          <w:tcPr>
            <w:tcW w:w="704" w:type="dxa"/>
            <w:tcPrChange w:id="8748" w:author="chaniaayulestari@outlook.com" w:date="2021-11-12T06:43:00Z">
              <w:tcPr>
                <w:tcW w:w="2642" w:type="dxa"/>
                <w:gridSpan w:val="2"/>
              </w:tcPr>
            </w:tcPrChange>
          </w:tcPr>
          <w:p w14:paraId="00882033" w14:textId="3228447E" w:rsidR="00264B25" w:rsidRDefault="000C2558" w:rsidP="00264B25">
            <w:pPr>
              <w:rPr>
                <w:ins w:id="8749" w:author="chaniaayulestari@outlook.com" w:date="2021-11-12T06:43:00Z"/>
              </w:rPr>
            </w:pPr>
            <w:ins w:id="8750" w:author="chaniaayulestari@outlook.com" w:date="2021-11-12T06:44:00Z">
              <w:r>
                <w:t>4</w:t>
              </w:r>
            </w:ins>
          </w:p>
        </w:tc>
        <w:tc>
          <w:tcPr>
            <w:tcW w:w="2977" w:type="dxa"/>
            <w:tcPrChange w:id="8751" w:author="chaniaayulestari@outlook.com" w:date="2021-11-12T06:43:00Z">
              <w:tcPr>
                <w:tcW w:w="2642" w:type="dxa"/>
                <w:gridSpan w:val="2"/>
              </w:tcPr>
            </w:tcPrChange>
          </w:tcPr>
          <w:p w14:paraId="01480545" w14:textId="595EDADB" w:rsidR="00264B25" w:rsidRDefault="000C2558" w:rsidP="00264B25">
            <w:pPr>
              <w:rPr>
                <w:ins w:id="8752" w:author="chaniaayulestari@outlook.com" w:date="2021-11-12T06:43:00Z"/>
              </w:rPr>
            </w:pPr>
            <w:ins w:id="8753" w:author="chaniaayulestari@outlook.com" w:date="2021-11-12T06:48:00Z">
              <w:r>
                <w:t>Kelola Walikelas</w:t>
              </w:r>
            </w:ins>
          </w:p>
        </w:tc>
        <w:tc>
          <w:tcPr>
            <w:tcW w:w="4246" w:type="dxa"/>
            <w:tcPrChange w:id="8754" w:author="chaniaayulestari@outlook.com" w:date="2021-11-12T06:43:00Z">
              <w:tcPr>
                <w:tcW w:w="2643" w:type="dxa"/>
                <w:gridSpan w:val="2"/>
              </w:tcPr>
            </w:tcPrChange>
          </w:tcPr>
          <w:p w14:paraId="42FED925" w14:textId="1EB6A4B8" w:rsidR="00264B25" w:rsidRDefault="007817E4" w:rsidP="00264B25">
            <w:pPr>
              <w:rPr>
                <w:ins w:id="8755" w:author="chaniaayulestari@outlook.com" w:date="2021-11-12T06:43:00Z"/>
              </w:rPr>
            </w:pPr>
            <w:ins w:id="8756" w:author="chaniaayulestari@outlook.com" w:date="2021-11-12T06:55:00Z">
              <w:r>
                <w:t xml:space="preserve">Melakukan pengujian terhadap kelola data walikelas di antaranya hapus data </w:t>
              </w:r>
            </w:ins>
            <w:ins w:id="8757" w:author="chaniaayulestari@outlook.com" w:date="2021-11-12T06:56:00Z">
              <w:r>
                <w:t>walikelas</w:t>
              </w:r>
            </w:ins>
            <w:ins w:id="8758" w:author="chaniaayulestari@outlook.com" w:date="2021-11-12T06:55:00Z">
              <w:r>
                <w:t xml:space="preserve">, edit data </w:t>
              </w:r>
            </w:ins>
            <w:ins w:id="8759" w:author="chaniaayulestari@outlook.com" w:date="2021-11-12T06:56:00Z">
              <w:r>
                <w:t>walikelas</w:t>
              </w:r>
            </w:ins>
            <w:ins w:id="8760" w:author="chaniaayulestari@outlook.com" w:date="2021-11-12T06:55:00Z">
              <w:r>
                <w:t xml:space="preserve">, tambah data </w:t>
              </w:r>
            </w:ins>
            <w:ins w:id="8761" w:author="chaniaayulestari@outlook.com" w:date="2021-11-12T06:56:00Z">
              <w:r>
                <w:t>walikelas</w:t>
              </w:r>
            </w:ins>
            <w:ins w:id="8762" w:author="chaniaayulestari@outlook.com" w:date="2021-11-12T06:55:00Z">
              <w:r>
                <w:t xml:space="preserve"> dan lihat data </w:t>
              </w:r>
            </w:ins>
            <w:ins w:id="8763" w:author="chaniaayulestari@outlook.com" w:date="2021-11-12T06:56:00Z">
              <w:r>
                <w:t>walikelas</w:t>
              </w:r>
            </w:ins>
            <w:ins w:id="8764" w:author="chaniaayulestari@outlook.com" w:date="2021-11-12T06:55:00Z">
              <w:r>
                <w:t>.</w:t>
              </w:r>
            </w:ins>
          </w:p>
        </w:tc>
      </w:tr>
      <w:tr w:rsidR="00264B25" w14:paraId="49CC08AD" w14:textId="77777777" w:rsidTr="00264B25">
        <w:trPr>
          <w:ins w:id="8765" w:author="chaniaayulestari@outlook.com" w:date="2021-11-12T06:43:00Z"/>
          <w:trPrChange w:id="8766" w:author="chaniaayulestari@outlook.com" w:date="2021-11-12T06:43:00Z">
            <w:trPr>
              <w:gridBefore w:val="1"/>
            </w:trPr>
          </w:trPrChange>
        </w:trPr>
        <w:tc>
          <w:tcPr>
            <w:tcW w:w="704" w:type="dxa"/>
            <w:tcPrChange w:id="8767" w:author="chaniaayulestari@outlook.com" w:date="2021-11-12T06:43:00Z">
              <w:tcPr>
                <w:tcW w:w="2642" w:type="dxa"/>
                <w:gridSpan w:val="2"/>
              </w:tcPr>
            </w:tcPrChange>
          </w:tcPr>
          <w:p w14:paraId="54A574B1" w14:textId="4DD85F47" w:rsidR="00264B25" w:rsidRDefault="000C2558" w:rsidP="00264B25">
            <w:pPr>
              <w:rPr>
                <w:ins w:id="8768" w:author="chaniaayulestari@outlook.com" w:date="2021-11-12T06:43:00Z"/>
              </w:rPr>
            </w:pPr>
            <w:ins w:id="8769" w:author="chaniaayulestari@outlook.com" w:date="2021-11-12T06:44:00Z">
              <w:r>
                <w:t>5</w:t>
              </w:r>
            </w:ins>
          </w:p>
        </w:tc>
        <w:tc>
          <w:tcPr>
            <w:tcW w:w="2977" w:type="dxa"/>
            <w:tcPrChange w:id="8770" w:author="chaniaayulestari@outlook.com" w:date="2021-11-12T06:43:00Z">
              <w:tcPr>
                <w:tcW w:w="2642" w:type="dxa"/>
                <w:gridSpan w:val="2"/>
              </w:tcPr>
            </w:tcPrChange>
          </w:tcPr>
          <w:p w14:paraId="6A7A8CAE" w14:textId="7E32C79A" w:rsidR="00264B25" w:rsidRDefault="000C2558" w:rsidP="00264B25">
            <w:pPr>
              <w:rPr>
                <w:ins w:id="8771" w:author="chaniaayulestari@outlook.com" w:date="2021-11-12T06:43:00Z"/>
              </w:rPr>
            </w:pPr>
            <w:ins w:id="8772" w:author="chaniaayulestari@outlook.com" w:date="2021-11-12T06:48:00Z">
              <w:r>
                <w:t>Kelola Laporan Absensi</w:t>
              </w:r>
            </w:ins>
          </w:p>
        </w:tc>
        <w:tc>
          <w:tcPr>
            <w:tcW w:w="4246" w:type="dxa"/>
            <w:tcPrChange w:id="8773" w:author="chaniaayulestari@outlook.com" w:date="2021-11-12T06:43:00Z">
              <w:tcPr>
                <w:tcW w:w="2643" w:type="dxa"/>
                <w:gridSpan w:val="2"/>
              </w:tcPr>
            </w:tcPrChange>
          </w:tcPr>
          <w:p w14:paraId="7A73DC01" w14:textId="6E1ECCBC" w:rsidR="00264B25" w:rsidRDefault="007817E4" w:rsidP="00264B25">
            <w:pPr>
              <w:rPr>
                <w:ins w:id="8774" w:author="chaniaayulestari@outlook.com" w:date="2021-11-12T06:43:00Z"/>
              </w:rPr>
            </w:pPr>
            <w:ins w:id="8775" w:author="chaniaayulestari@outlook.com" w:date="2021-11-12T06:56:00Z">
              <w:r>
                <w:t xml:space="preserve">Melakukan pengujian terhadap kelola laporan </w:t>
              </w:r>
            </w:ins>
            <w:ins w:id="8776" w:author="chaniaayulestari@outlook.com" w:date="2021-11-12T06:57:00Z">
              <w:r>
                <w:t>absensi</w:t>
              </w:r>
            </w:ins>
            <w:ins w:id="8777" w:author="chaniaayulestari@outlook.com" w:date="2021-11-12T06:56:00Z">
              <w:r>
                <w:t xml:space="preserve"> di antaranya lihat </w:t>
              </w:r>
            </w:ins>
            <w:ins w:id="8778" w:author="chaniaayulestari@outlook.com" w:date="2021-11-12T06:57:00Z">
              <w:r>
                <w:t>laporan absen</w:t>
              </w:r>
            </w:ins>
            <w:ins w:id="8779" w:author="chaniaayulestari@outlook.com" w:date="2021-11-12T06:56:00Z">
              <w:r>
                <w:t xml:space="preserve">, </w:t>
              </w:r>
            </w:ins>
            <w:ins w:id="8780" w:author="chaniaayulestari@outlook.com" w:date="2021-11-12T06:58:00Z">
              <w:r>
                <w:t>cetak</w:t>
              </w:r>
            </w:ins>
            <w:ins w:id="8781" w:author="chaniaayulestari@outlook.com" w:date="2021-11-12T06:57:00Z">
              <w:r>
                <w:t xml:space="preserve"> laporan absen</w:t>
              </w:r>
            </w:ins>
            <w:ins w:id="8782" w:author="chaniaayulestari@outlook.com" w:date="2021-11-12T06:58:00Z">
              <w:r>
                <w:t xml:space="preserve"> dan </w:t>
              </w:r>
              <w:del w:id="8783" w:author="chaniaayulestari@outlook.com" w:date="2021-11-13T22:29:00Z">
                <w:r w:rsidDel="00C21FAB">
                  <w:delText>filter</w:delText>
                </w:r>
              </w:del>
            </w:ins>
            <w:ins w:id="8784" w:author="chaniaayulestari@outlook.com" w:date="2021-11-13T22:29:00Z">
              <w:r w:rsidR="00C21FAB">
                <w:t>tambah</w:t>
              </w:r>
            </w:ins>
            <w:ins w:id="8785" w:author="chaniaayulestari@outlook.com" w:date="2021-11-12T06:58:00Z">
              <w:r>
                <w:t xml:space="preserve"> laporan absen</w:t>
              </w:r>
            </w:ins>
          </w:p>
        </w:tc>
      </w:tr>
      <w:tr w:rsidR="00264B25" w14:paraId="46651192" w14:textId="77777777" w:rsidTr="00264B25">
        <w:trPr>
          <w:ins w:id="8786" w:author="chaniaayulestari@outlook.com" w:date="2021-11-12T06:43:00Z"/>
          <w:trPrChange w:id="8787" w:author="chaniaayulestari@outlook.com" w:date="2021-11-12T06:43:00Z">
            <w:trPr>
              <w:gridBefore w:val="1"/>
            </w:trPr>
          </w:trPrChange>
        </w:trPr>
        <w:tc>
          <w:tcPr>
            <w:tcW w:w="704" w:type="dxa"/>
            <w:tcPrChange w:id="8788" w:author="chaniaayulestari@outlook.com" w:date="2021-11-12T06:43:00Z">
              <w:tcPr>
                <w:tcW w:w="2642" w:type="dxa"/>
                <w:gridSpan w:val="2"/>
              </w:tcPr>
            </w:tcPrChange>
          </w:tcPr>
          <w:p w14:paraId="3375A77F" w14:textId="7E04C576" w:rsidR="00264B25" w:rsidRDefault="000C2558" w:rsidP="00264B25">
            <w:pPr>
              <w:rPr>
                <w:ins w:id="8789" w:author="chaniaayulestari@outlook.com" w:date="2021-11-12T06:43:00Z"/>
              </w:rPr>
            </w:pPr>
            <w:ins w:id="8790" w:author="chaniaayulestari@outlook.com" w:date="2021-11-12T06:44:00Z">
              <w:r>
                <w:t>6</w:t>
              </w:r>
            </w:ins>
          </w:p>
        </w:tc>
        <w:tc>
          <w:tcPr>
            <w:tcW w:w="2977" w:type="dxa"/>
            <w:tcPrChange w:id="8791" w:author="chaniaayulestari@outlook.com" w:date="2021-11-12T06:43:00Z">
              <w:tcPr>
                <w:tcW w:w="2642" w:type="dxa"/>
                <w:gridSpan w:val="2"/>
              </w:tcPr>
            </w:tcPrChange>
          </w:tcPr>
          <w:p w14:paraId="43A77406" w14:textId="26FEEB1D" w:rsidR="00264B25" w:rsidRDefault="000C2558" w:rsidP="00264B25">
            <w:pPr>
              <w:rPr>
                <w:ins w:id="8792" w:author="chaniaayulestari@outlook.com" w:date="2021-11-12T06:43:00Z"/>
              </w:rPr>
            </w:pPr>
            <w:ins w:id="8793" w:author="chaniaayulestari@outlook.com" w:date="2021-11-12T06:48:00Z">
              <w:r>
                <w:t xml:space="preserve">Kelola </w:t>
              </w:r>
            </w:ins>
            <w:ins w:id="8794" w:author="chaniaayulestari@outlook.com" w:date="2021-11-12T06:49:00Z">
              <w:r>
                <w:t>A</w:t>
              </w:r>
            </w:ins>
            <w:ins w:id="8795" w:author="chaniaayulestari@outlook.com" w:date="2021-11-12T06:48:00Z">
              <w:r>
                <w:t>dmin</w:t>
              </w:r>
            </w:ins>
          </w:p>
        </w:tc>
        <w:tc>
          <w:tcPr>
            <w:tcW w:w="4246" w:type="dxa"/>
            <w:tcPrChange w:id="8796" w:author="chaniaayulestari@outlook.com" w:date="2021-11-12T06:43:00Z">
              <w:tcPr>
                <w:tcW w:w="2643" w:type="dxa"/>
                <w:gridSpan w:val="2"/>
              </w:tcPr>
            </w:tcPrChange>
          </w:tcPr>
          <w:p w14:paraId="0A1AEF90" w14:textId="61184B5C" w:rsidR="00264B25" w:rsidRDefault="007817E4" w:rsidP="00264B25">
            <w:pPr>
              <w:rPr>
                <w:ins w:id="8797" w:author="chaniaayulestari@outlook.com" w:date="2021-11-12T06:43:00Z"/>
              </w:rPr>
            </w:pPr>
            <w:ins w:id="8798"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8799" w:author="chaniaayulestari@outlook.com" w:date="2021-11-12T06:43:00Z"/>
          <w:trPrChange w:id="8800" w:author="chaniaayulestari@outlook.com" w:date="2021-11-12T06:43:00Z">
            <w:trPr>
              <w:gridBefore w:val="1"/>
            </w:trPr>
          </w:trPrChange>
        </w:trPr>
        <w:tc>
          <w:tcPr>
            <w:tcW w:w="704" w:type="dxa"/>
            <w:tcPrChange w:id="8801" w:author="chaniaayulestari@outlook.com" w:date="2021-11-12T06:43:00Z">
              <w:tcPr>
                <w:tcW w:w="2642" w:type="dxa"/>
                <w:gridSpan w:val="2"/>
              </w:tcPr>
            </w:tcPrChange>
          </w:tcPr>
          <w:p w14:paraId="2E5FF8F7" w14:textId="18183DF0" w:rsidR="00264B25" w:rsidRDefault="000C2558" w:rsidP="00264B25">
            <w:pPr>
              <w:rPr>
                <w:ins w:id="8802" w:author="chaniaayulestari@outlook.com" w:date="2021-11-12T06:43:00Z"/>
              </w:rPr>
            </w:pPr>
            <w:ins w:id="8803" w:author="chaniaayulestari@outlook.com" w:date="2021-11-12T06:44:00Z">
              <w:r>
                <w:t>7</w:t>
              </w:r>
            </w:ins>
          </w:p>
        </w:tc>
        <w:tc>
          <w:tcPr>
            <w:tcW w:w="2977" w:type="dxa"/>
            <w:tcPrChange w:id="8804" w:author="chaniaayulestari@outlook.com" w:date="2021-11-12T06:43:00Z">
              <w:tcPr>
                <w:tcW w:w="2642" w:type="dxa"/>
                <w:gridSpan w:val="2"/>
              </w:tcPr>
            </w:tcPrChange>
          </w:tcPr>
          <w:p w14:paraId="32DED6ED" w14:textId="5D1FBD02" w:rsidR="00264B25" w:rsidRDefault="000C2558" w:rsidP="00264B25">
            <w:pPr>
              <w:rPr>
                <w:ins w:id="8805" w:author="chaniaayulestari@outlook.com" w:date="2021-11-12T06:43:00Z"/>
              </w:rPr>
            </w:pPr>
            <w:ins w:id="8806" w:author="chaniaayulestari@outlook.com" w:date="2021-11-12T06:49:00Z">
              <w:r>
                <w:t>Kelola Laporan Bermasalah</w:t>
              </w:r>
            </w:ins>
          </w:p>
        </w:tc>
        <w:tc>
          <w:tcPr>
            <w:tcW w:w="4246" w:type="dxa"/>
            <w:tcPrChange w:id="8807" w:author="chaniaayulestari@outlook.com" w:date="2021-11-12T06:43:00Z">
              <w:tcPr>
                <w:tcW w:w="2643" w:type="dxa"/>
                <w:gridSpan w:val="2"/>
              </w:tcPr>
            </w:tcPrChange>
          </w:tcPr>
          <w:p w14:paraId="29E8089B" w14:textId="063B3154" w:rsidR="00264B25" w:rsidRDefault="00F430F8" w:rsidP="00264B25">
            <w:pPr>
              <w:rPr>
                <w:ins w:id="8808" w:author="chaniaayulestari@outlook.com" w:date="2021-11-12T06:43:00Z"/>
              </w:rPr>
            </w:pPr>
            <w:ins w:id="8809" w:author="chaniaayulestari@outlook.com" w:date="2021-11-12T07:00:00Z">
              <w:r>
                <w:t>Melakukan pengujian terhadap kelola laporan</w:t>
              </w:r>
            </w:ins>
            <w:ins w:id="8810" w:author="chaniaayulestari@outlook.com" w:date="2021-11-12T07:01:00Z">
              <w:r>
                <w:t xml:space="preserve"> bermasah dengan cara </w:t>
              </w:r>
            </w:ins>
            <w:ins w:id="8811" w:author="chaniaayulestari@outlook.com" w:date="2021-11-12T07:23:00Z">
              <w:r w:rsidR="00CA3FEE">
                <w:t>mengedit</w:t>
              </w:r>
            </w:ins>
            <w:ins w:id="8812" w:author="chaniaayulestari@outlook.com" w:date="2021-11-12T07:24:00Z">
              <w:r w:rsidR="00CA3FEE">
                <w:t xml:space="preserve"> dan melihat</w:t>
              </w:r>
            </w:ins>
            <w:ins w:id="8813" w:author="chaniaayulestari@outlook.com" w:date="2021-11-12T07:23:00Z">
              <w:r w:rsidR="00CA3FEE">
                <w:t xml:space="preserve"> </w:t>
              </w:r>
            </w:ins>
            <w:ins w:id="8814" w:author="chaniaayulestari@outlook.com" w:date="2021-11-12T07:01:00Z">
              <w:r>
                <w:t>laporan ini apakah sesuai atau tidak</w:t>
              </w:r>
            </w:ins>
          </w:p>
        </w:tc>
      </w:tr>
      <w:tr w:rsidR="001753DF" w14:paraId="78873D6C" w14:textId="77777777" w:rsidTr="00264B25">
        <w:trPr>
          <w:ins w:id="8815" w:author="chaniaayulestari@outlook.com" w:date="2021-11-12T16:40:00Z"/>
        </w:trPr>
        <w:tc>
          <w:tcPr>
            <w:tcW w:w="704" w:type="dxa"/>
          </w:tcPr>
          <w:p w14:paraId="622B61BA" w14:textId="1B7E4777" w:rsidR="001753DF" w:rsidRDefault="001753DF" w:rsidP="00264B25">
            <w:pPr>
              <w:rPr>
                <w:ins w:id="8816" w:author="chaniaayulestari@outlook.com" w:date="2021-11-12T16:40:00Z"/>
              </w:rPr>
            </w:pPr>
            <w:ins w:id="8817" w:author="chaniaayulestari@outlook.com" w:date="2021-11-12T16:40:00Z">
              <w:r>
                <w:t>8</w:t>
              </w:r>
            </w:ins>
          </w:p>
        </w:tc>
        <w:tc>
          <w:tcPr>
            <w:tcW w:w="2977" w:type="dxa"/>
          </w:tcPr>
          <w:p w14:paraId="3551126F" w14:textId="39DF2D28" w:rsidR="001753DF" w:rsidRDefault="001753DF" w:rsidP="00264B25">
            <w:pPr>
              <w:rPr>
                <w:ins w:id="8818" w:author="chaniaayulestari@outlook.com" w:date="2021-11-12T16:40:00Z"/>
              </w:rPr>
            </w:pPr>
            <w:ins w:id="8819" w:author="chaniaayulestari@outlook.com" w:date="2021-11-12T16:40:00Z">
              <w:r>
                <w:t>Kelola Se</w:t>
              </w:r>
            </w:ins>
            <w:ins w:id="8820" w:author="chaniaayulestari@outlook.com" w:date="2021-11-12T16:41:00Z">
              <w:r>
                <w:t>mester</w:t>
              </w:r>
            </w:ins>
          </w:p>
        </w:tc>
        <w:tc>
          <w:tcPr>
            <w:tcW w:w="4246" w:type="dxa"/>
          </w:tcPr>
          <w:p w14:paraId="023CFB74" w14:textId="225515B4" w:rsidR="001753DF" w:rsidRDefault="001753DF" w:rsidP="00264B25">
            <w:pPr>
              <w:rPr>
                <w:ins w:id="8821" w:author="chaniaayulestari@outlook.com" w:date="2021-11-12T16:40:00Z"/>
              </w:rPr>
            </w:pPr>
            <w:ins w:id="8822" w:author="chaniaayulestari@outlook.com" w:date="2021-11-12T16:41:00Z">
              <w:r>
                <w:t xml:space="preserve">Melakukan pengujian terhadap kelola data semester di antaranya hapus data semester, edit data semester, tambah data semester dan </w:t>
              </w:r>
              <w:r>
                <w:lastRenderedPageBreak/>
                <w:t>lihat data semester.</w:t>
              </w:r>
            </w:ins>
          </w:p>
        </w:tc>
      </w:tr>
      <w:tr w:rsidR="0086345F" w14:paraId="0A911D48" w14:textId="77777777" w:rsidTr="00264B25">
        <w:trPr>
          <w:ins w:id="8823" w:author="chaniaayulestari@outlook.com" w:date="2021-11-12T06:49:00Z"/>
        </w:trPr>
        <w:tc>
          <w:tcPr>
            <w:tcW w:w="704" w:type="dxa"/>
          </w:tcPr>
          <w:p w14:paraId="1F17288A" w14:textId="432C7481" w:rsidR="0086345F" w:rsidRDefault="001753DF" w:rsidP="00264B25">
            <w:pPr>
              <w:rPr>
                <w:ins w:id="8824" w:author="chaniaayulestari@outlook.com" w:date="2021-11-12T06:49:00Z"/>
              </w:rPr>
            </w:pPr>
            <w:ins w:id="8825" w:author="chaniaayulestari@outlook.com" w:date="2021-11-12T16:40:00Z">
              <w:r>
                <w:lastRenderedPageBreak/>
                <w:t>9</w:t>
              </w:r>
            </w:ins>
          </w:p>
        </w:tc>
        <w:tc>
          <w:tcPr>
            <w:tcW w:w="2977" w:type="dxa"/>
          </w:tcPr>
          <w:p w14:paraId="567B0721" w14:textId="1C8E6C10" w:rsidR="0086345F" w:rsidRDefault="0086345F" w:rsidP="00264B25">
            <w:pPr>
              <w:rPr>
                <w:ins w:id="8826" w:author="chaniaayulestari@outlook.com" w:date="2021-11-12T06:49:00Z"/>
              </w:rPr>
            </w:pPr>
            <w:ins w:id="8827" w:author="chaniaayulestari@outlook.com" w:date="2021-11-12T06:50:00Z">
              <w:r>
                <w:t>Kelola Kelas</w:t>
              </w:r>
            </w:ins>
          </w:p>
        </w:tc>
        <w:tc>
          <w:tcPr>
            <w:tcW w:w="4246" w:type="dxa"/>
          </w:tcPr>
          <w:p w14:paraId="48CD6464" w14:textId="59A397FB" w:rsidR="0086345F" w:rsidRDefault="00F430F8" w:rsidP="00264B25">
            <w:pPr>
              <w:rPr>
                <w:ins w:id="8828" w:author="chaniaayulestari@outlook.com" w:date="2021-11-12T06:49:00Z"/>
              </w:rPr>
            </w:pPr>
            <w:ins w:id="8829" w:author="chaniaayulestari@outlook.com" w:date="2021-11-12T07:01:00Z">
              <w:r>
                <w:t>Melakukan pengujian terhadap kelola data kelas di antaranya hapus data kelas, edit data kelas, tambah data kelas dan lihat data kel</w:t>
              </w:r>
            </w:ins>
            <w:ins w:id="8830" w:author="chaniaayulestari@outlook.com" w:date="2021-11-12T07:02:00Z">
              <w:r>
                <w:t>as</w:t>
              </w:r>
            </w:ins>
            <w:ins w:id="8831" w:author="chaniaayulestari@outlook.com" w:date="2021-11-12T07:01:00Z">
              <w:r>
                <w:t>.</w:t>
              </w:r>
            </w:ins>
          </w:p>
        </w:tc>
      </w:tr>
    </w:tbl>
    <w:p w14:paraId="73C1DCE1" w14:textId="77777777" w:rsidR="00264B25" w:rsidRPr="00334B84" w:rsidRDefault="00264B25">
      <w:pPr>
        <w:pPrChange w:id="8832"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8833" w:author="chaniaayulestari@outlook.com" w:date="2021-11-12T07:03:00Z"/>
          <w:lang w:val="en-US"/>
        </w:rPr>
      </w:pPr>
      <w:bookmarkStart w:id="8834" w:name="_Toc80034264"/>
      <w:bookmarkStart w:id="8835" w:name="_Toc83115764"/>
      <w:del w:id="8836" w:author="chaniaayulestari@outlook.com" w:date="2021-11-14T02:46:00Z">
        <w:r w:rsidDel="003254C0">
          <w:rPr>
            <w:lang w:val="en-US"/>
          </w:rPr>
          <w:delText>Kategori Hasil Pengujian</w:delText>
        </w:r>
      </w:del>
      <w:bookmarkEnd w:id="8834"/>
      <w:bookmarkEnd w:id="8835"/>
      <w:ins w:id="8837"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8838" w:author="chaniaayulestari@outlook.com" w:date="2021-11-12T07:03:00Z"/>
        </w:rPr>
      </w:pPr>
      <w:ins w:id="8839"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rsidP="005C27F1">
      <w:pPr>
        <w:pStyle w:val="Caption"/>
        <w:keepNext/>
        <w:jc w:val="center"/>
        <w:rPr>
          <w:ins w:id="8840" w:author="chaniaayulestari@outlook.com" w:date="2021-11-14T02:25:00Z"/>
        </w:rPr>
        <w:pPrChange w:id="8841" w:author="chaniaayulestari@outlook.com" w:date="2021-11-14T02:25:00Z">
          <w:pPr>
            <w:pStyle w:val="Caption"/>
            <w:keepNext/>
          </w:pPr>
        </w:pPrChange>
      </w:pPr>
      <w:bookmarkStart w:id="8842" w:name="_Toc87762771"/>
      <w:ins w:id="8843" w:author="chaniaayulestari@outlook.com" w:date="2021-11-14T02:25:00Z">
        <w:r>
          <w:t xml:space="preserve">Tabel 4. </w:t>
        </w:r>
        <w:r>
          <w:fldChar w:fldCharType="begin"/>
        </w:r>
        <w:r>
          <w:instrText xml:space="preserve"> SEQ Tabel_4. \* ARABIC </w:instrText>
        </w:r>
      </w:ins>
      <w:r>
        <w:fldChar w:fldCharType="separate"/>
      </w:r>
      <w:ins w:id="8844" w:author=" " w:date="2021-11-14T06:43:00Z">
        <w:r w:rsidR="00E243FB">
          <w:rPr>
            <w:noProof/>
          </w:rPr>
          <w:t>2</w:t>
        </w:r>
      </w:ins>
      <w:ins w:id="8845" w:author="chaniaayulestari@outlook.com" w:date="2021-11-14T02:25:00Z">
        <w:r>
          <w:fldChar w:fldCharType="end"/>
        </w:r>
      </w:ins>
      <w:ins w:id="8846" w:author="chaniaayulestari@outlook.com" w:date="2021-11-14T02:45:00Z">
        <w:r w:rsidR="003254C0">
          <w:t xml:space="preserve"> </w:t>
        </w:r>
      </w:ins>
      <w:ins w:id="8847" w:author="chaniaayulestari@outlook.com" w:date="2021-11-14T02:46:00Z">
        <w:r w:rsidR="003254C0">
          <w:t>Skenario Pengujian</w:t>
        </w:r>
      </w:ins>
      <w:bookmarkEnd w:id="8842"/>
    </w:p>
    <w:tbl>
      <w:tblPr>
        <w:tblStyle w:val="TableGrid"/>
        <w:tblW w:w="0" w:type="auto"/>
        <w:tblLook w:val="04A0" w:firstRow="1" w:lastRow="0" w:firstColumn="1" w:lastColumn="0" w:noHBand="0" w:noVBand="1"/>
        <w:tblPrChange w:id="8848"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8849">
          <w:tblGrid>
            <w:gridCol w:w="113"/>
            <w:gridCol w:w="1868"/>
            <w:gridCol w:w="113"/>
            <w:gridCol w:w="1869"/>
            <w:gridCol w:w="113"/>
            <w:gridCol w:w="1869"/>
            <w:gridCol w:w="113"/>
            <w:gridCol w:w="1869"/>
            <w:gridCol w:w="113"/>
          </w:tblGrid>
        </w:tblGridChange>
      </w:tblGrid>
      <w:tr w:rsidR="00E401F9" w14:paraId="2A72C966" w14:textId="77777777" w:rsidTr="005A4C8B">
        <w:trPr>
          <w:ins w:id="8850" w:author="chaniaayulestari@outlook.com" w:date="2021-11-12T07:03:00Z"/>
          <w:trPrChange w:id="8851" w:author="chaniaayulestari@outlook.com" w:date="2021-11-14T03:28:00Z">
            <w:trPr>
              <w:gridAfter w:val="0"/>
            </w:trPr>
          </w:trPrChange>
        </w:trPr>
        <w:tc>
          <w:tcPr>
            <w:tcW w:w="1981" w:type="dxa"/>
            <w:tcPrChange w:id="8852" w:author="chaniaayulestari@outlook.com" w:date="2021-11-14T03:28:00Z">
              <w:tcPr>
                <w:tcW w:w="1981" w:type="dxa"/>
                <w:gridSpan w:val="2"/>
              </w:tcPr>
            </w:tcPrChange>
          </w:tcPr>
          <w:p w14:paraId="479DCEC8" w14:textId="0280FC12" w:rsidR="00E401F9" w:rsidRDefault="00E401F9">
            <w:pPr>
              <w:jc w:val="center"/>
              <w:rPr>
                <w:ins w:id="8853" w:author="chaniaayulestari@outlook.com" w:date="2021-11-12T07:03:00Z"/>
              </w:rPr>
              <w:pPrChange w:id="8854" w:author="chaniaayulestari@outlook.com" w:date="2021-11-12T07:04:00Z">
                <w:pPr/>
              </w:pPrChange>
            </w:pPr>
            <w:ins w:id="8855" w:author="chaniaayulestari@outlook.com" w:date="2021-11-12T07:03:00Z">
              <w:r>
                <w:t>Nama Fungsi</w:t>
              </w:r>
            </w:ins>
          </w:p>
        </w:tc>
        <w:tc>
          <w:tcPr>
            <w:tcW w:w="1982" w:type="dxa"/>
            <w:vAlign w:val="center"/>
            <w:tcPrChange w:id="8856" w:author="chaniaayulestari@outlook.com" w:date="2021-11-14T03:28:00Z">
              <w:tcPr>
                <w:tcW w:w="1982" w:type="dxa"/>
                <w:gridSpan w:val="2"/>
              </w:tcPr>
            </w:tcPrChange>
          </w:tcPr>
          <w:p w14:paraId="0C12A0DB" w14:textId="6DFAAD76" w:rsidR="00E401F9" w:rsidRDefault="00E401F9" w:rsidP="005A4C8B">
            <w:pPr>
              <w:jc w:val="center"/>
              <w:rPr>
                <w:ins w:id="8857" w:author="chaniaayulestari@outlook.com" w:date="2021-11-12T07:03:00Z"/>
              </w:rPr>
              <w:pPrChange w:id="8858" w:author="chaniaayulestari@outlook.com" w:date="2021-11-14T03:28:00Z">
                <w:pPr/>
              </w:pPrChange>
            </w:pPr>
            <w:ins w:id="8859" w:author="chaniaayulestari@outlook.com" w:date="2021-11-12T07:03:00Z">
              <w:r>
                <w:t>Nama Fitur</w:t>
              </w:r>
            </w:ins>
          </w:p>
        </w:tc>
        <w:tc>
          <w:tcPr>
            <w:tcW w:w="1982" w:type="dxa"/>
            <w:vAlign w:val="center"/>
            <w:tcPrChange w:id="8860" w:author="chaniaayulestari@outlook.com" w:date="2021-11-14T03:28:00Z">
              <w:tcPr>
                <w:tcW w:w="1982" w:type="dxa"/>
                <w:gridSpan w:val="2"/>
              </w:tcPr>
            </w:tcPrChange>
          </w:tcPr>
          <w:p w14:paraId="41B1AF00" w14:textId="0D11BD59" w:rsidR="00E401F9" w:rsidRDefault="00E401F9" w:rsidP="005A4C8B">
            <w:pPr>
              <w:jc w:val="center"/>
              <w:rPr>
                <w:ins w:id="8861" w:author="chaniaayulestari@outlook.com" w:date="2021-11-12T07:03:00Z"/>
              </w:rPr>
              <w:pPrChange w:id="8862" w:author="chaniaayulestari@outlook.com" w:date="2021-11-14T03:28:00Z">
                <w:pPr/>
              </w:pPrChange>
            </w:pPr>
            <w:ins w:id="8863" w:author="chaniaayulestari@outlook.com" w:date="2021-11-12T07:03:00Z">
              <w:r>
                <w:t>Kode Uji</w:t>
              </w:r>
            </w:ins>
          </w:p>
        </w:tc>
        <w:tc>
          <w:tcPr>
            <w:tcW w:w="1982" w:type="dxa"/>
            <w:tcPrChange w:id="8864" w:author="chaniaayulestari@outlook.com" w:date="2021-11-14T03:28:00Z">
              <w:tcPr>
                <w:tcW w:w="1982" w:type="dxa"/>
                <w:gridSpan w:val="2"/>
              </w:tcPr>
            </w:tcPrChange>
          </w:tcPr>
          <w:p w14:paraId="58936ABD" w14:textId="3E678CE8" w:rsidR="00E401F9" w:rsidRDefault="00E401F9">
            <w:pPr>
              <w:jc w:val="center"/>
              <w:rPr>
                <w:ins w:id="8865" w:author="chaniaayulestari@outlook.com" w:date="2021-11-12T07:03:00Z"/>
              </w:rPr>
              <w:pPrChange w:id="8866" w:author="chaniaayulestari@outlook.com" w:date="2021-11-12T07:04:00Z">
                <w:pPr/>
              </w:pPrChange>
            </w:pPr>
            <w:ins w:id="8867" w:author="chaniaayulestari@outlook.com" w:date="2021-11-12T07:03:00Z">
              <w:r>
                <w:t>Kasus U</w:t>
              </w:r>
            </w:ins>
            <w:ins w:id="8868" w:author="chaniaayulestari@outlook.com" w:date="2021-11-12T07:04:00Z">
              <w:r>
                <w:t>ji</w:t>
              </w:r>
            </w:ins>
          </w:p>
        </w:tc>
      </w:tr>
      <w:tr w:rsidR="005C27F1" w14:paraId="0AD2380D" w14:textId="77777777" w:rsidTr="00546D1E">
        <w:trPr>
          <w:ins w:id="8869" w:author="chaniaayulestari@outlook.com" w:date="2021-11-14T02:26:00Z"/>
          <w:trPrChange w:id="8870" w:author=" " w:date="2021-11-14T06:18:00Z">
            <w:trPr>
              <w:gridAfter w:val="0"/>
            </w:trPr>
          </w:trPrChange>
        </w:trPr>
        <w:tc>
          <w:tcPr>
            <w:tcW w:w="1981" w:type="dxa"/>
            <w:vAlign w:val="center"/>
            <w:tcPrChange w:id="8871" w:author=" " w:date="2021-11-14T06:18:00Z">
              <w:tcPr>
                <w:tcW w:w="1981" w:type="dxa"/>
                <w:gridSpan w:val="2"/>
              </w:tcPr>
            </w:tcPrChange>
          </w:tcPr>
          <w:p w14:paraId="698EBAA7" w14:textId="4A8547FC" w:rsidR="005C27F1" w:rsidRDefault="005C27F1" w:rsidP="00546D1E">
            <w:pPr>
              <w:jc w:val="center"/>
              <w:rPr>
                <w:ins w:id="8872" w:author="chaniaayulestari@outlook.com" w:date="2021-11-14T02:26:00Z"/>
              </w:rPr>
              <w:pPrChange w:id="8873" w:author=" " w:date="2021-11-14T06:18:00Z">
                <w:pPr>
                  <w:jc w:val="center"/>
                </w:pPr>
              </w:pPrChange>
            </w:pPr>
            <w:commentRangeStart w:id="8874"/>
            <w:ins w:id="8875" w:author="chaniaayulestari@outlook.com" w:date="2021-11-14T02:26:00Z">
              <w:r>
                <w:t>Dashboard</w:t>
              </w:r>
            </w:ins>
            <w:commentRangeEnd w:id="8874"/>
            <w:r w:rsidR="005A4C8B">
              <w:rPr>
                <w:rStyle w:val="CommentReference"/>
              </w:rPr>
              <w:commentReference w:id="8874"/>
            </w:r>
          </w:p>
        </w:tc>
        <w:tc>
          <w:tcPr>
            <w:tcW w:w="1982" w:type="dxa"/>
            <w:vAlign w:val="center"/>
            <w:tcPrChange w:id="8876" w:author=" " w:date="2021-11-14T06:18:00Z">
              <w:tcPr>
                <w:tcW w:w="1982" w:type="dxa"/>
                <w:gridSpan w:val="2"/>
              </w:tcPr>
            </w:tcPrChange>
          </w:tcPr>
          <w:p w14:paraId="239B95F3" w14:textId="438139C2" w:rsidR="005C27F1" w:rsidRDefault="005C27F1" w:rsidP="005A4C8B">
            <w:pPr>
              <w:jc w:val="center"/>
              <w:rPr>
                <w:ins w:id="8877" w:author="chaniaayulestari@outlook.com" w:date="2021-11-14T02:26:00Z"/>
              </w:rPr>
              <w:pPrChange w:id="8878" w:author="chaniaayulestari@outlook.com" w:date="2021-11-14T03:28:00Z">
                <w:pPr>
                  <w:jc w:val="center"/>
                </w:pPr>
              </w:pPrChange>
            </w:pPr>
            <w:ins w:id="8879" w:author="chaniaayulestari@outlook.com" w:date="2021-11-14T02:26:00Z">
              <w:r>
                <w:t>Lihat Dashboard</w:t>
              </w:r>
            </w:ins>
          </w:p>
        </w:tc>
        <w:tc>
          <w:tcPr>
            <w:tcW w:w="1982" w:type="dxa"/>
            <w:vAlign w:val="center"/>
            <w:tcPrChange w:id="8880" w:author=" " w:date="2021-11-14T06:18:00Z">
              <w:tcPr>
                <w:tcW w:w="1982" w:type="dxa"/>
                <w:gridSpan w:val="2"/>
              </w:tcPr>
            </w:tcPrChange>
          </w:tcPr>
          <w:p w14:paraId="22D459BB" w14:textId="76288191" w:rsidR="005C27F1" w:rsidRDefault="003254C0" w:rsidP="005A4C8B">
            <w:pPr>
              <w:jc w:val="center"/>
              <w:rPr>
                <w:ins w:id="8881" w:author="chaniaayulestari@outlook.com" w:date="2021-11-14T02:26:00Z"/>
              </w:rPr>
              <w:pPrChange w:id="8882" w:author="chaniaayulestari@outlook.com" w:date="2021-11-14T03:28:00Z">
                <w:pPr>
                  <w:jc w:val="center"/>
                </w:pPr>
              </w:pPrChange>
            </w:pPr>
            <w:ins w:id="8883" w:author="chaniaayulestari@outlook.com" w:date="2021-11-14T02:45:00Z">
              <w:r>
                <w:t>SP</w:t>
              </w:r>
            </w:ins>
            <w:ins w:id="8884" w:author="chaniaayulestari@outlook.com" w:date="2021-11-14T02:46:00Z">
              <w:r>
                <w:t>-RC0</w:t>
              </w:r>
            </w:ins>
            <w:ins w:id="8885" w:author="chaniaayulestari@outlook.com" w:date="2021-11-14T03:17:00Z">
              <w:r w:rsidR="004D4159">
                <w:t>2</w:t>
              </w:r>
            </w:ins>
            <w:ins w:id="8886" w:author="chaniaayulestari@outlook.com" w:date="2021-11-14T02:46:00Z">
              <w:del w:id="8887" w:author="chaniaayulestari@outlook.com" w:date="2021-11-14T03:17:00Z">
                <w:r w:rsidDel="004D4159">
                  <w:delText>1</w:delText>
                </w:r>
              </w:del>
            </w:ins>
          </w:p>
        </w:tc>
        <w:tc>
          <w:tcPr>
            <w:tcW w:w="1982" w:type="dxa"/>
            <w:tcPrChange w:id="8888" w:author=" " w:date="2021-11-14T06:18:00Z">
              <w:tcPr>
                <w:tcW w:w="1982" w:type="dxa"/>
                <w:gridSpan w:val="2"/>
              </w:tcPr>
            </w:tcPrChange>
          </w:tcPr>
          <w:p w14:paraId="4783153A" w14:textId="6F7B0B37" w:rsidR="005C27F1" w:rsidRDefault="005C27F1" w:rsidP="005C27F1">
            <w:pPr>
              <w:rPr>
                <w:ins w:id="8889" w:author="chaniaayulestari@outlook.com" w:date="2021-11-14T02:26:00Z"/>
              </w:rPr>
              <w:pPrChange w:id="8890" w:author="chaniaayulestari@outlook.com" w:date="2021-11-14T02:27:00Z">
                <w:pPr>
                  <w:jc w:val="center"/>
                </w:pPr>
              </w:pPrChange>
            </w:pPr>
            <w:ins w:id="8891" w:author="chaniaayulestari@outlook.com" w:date="2021-11-14T02:27:00Z">
              <w:r>
                <w:t>Fitur ini dapat memberikan informasi mengenai jumlah absen siswa secara realtime</w:t>
              </w:r>
            </w:ins>
          </w:p>
        </w:tc>
      </w:tr>
      <w:tr w:rsidR="006552A4" w14:paraId="041554EC" w14:textId="77777777" w:rsidTr="005A4C8B">
        <w:trPr>
          <w:ins w:id="8892" w:author="chaniaayulestari@outlook.com" w:date="2021-11-12T07:03:00Z"/>
          <w:trPrChange w:id="8893" w:author="chaniaayulestari@outlook.com" w:date="2021-11-14T03:28:00Z">
            <w:trPr>
              <w:gridAfter w:val="0"/>
            </w:trPr>
          </w:trPrChange>
        </w:trPr>
        <w:tc>
          <w:tcPr>
            <w:tcW w:w="1981" w:type="dxa"/>
            <w:vMerge w:val="restart"/>
            <w:vAlign w:val="center"/>
            <w:tcPrChange w:id="8894" w:author="chaniaayulestari@outlook.com" w:date="2021-11-14T03:28:00Z">
              <w:tcPr>
                <w:tcW w:w="1981" w:type="dxa"/>
                <w:gridSpan w:val="2"/>
                <w:vMerge w:val="restart"/>
                <w:vAlign w:val="center"/>
              </w:tcPr>
            </w:tcPrChange>
          </w:tcPr>
          <w:p w14:paraId="10A527BF" w14:textId="1ED461F4" w:rsidR="006552A4" w:rsidRDefault="006552A4">
            <w:pPr>
              <w:jc w:val="center"/>
              <w:rPr>
                <w:ins w:id="8895" w:author="chaniaayulestari@outlook.com" w:date="2021-11-12T07:03:00Z"/>
              </w:rPr>
              <w:pPrChange w:id="8896" w:author="chaniaayulestari@outlook.com" w:date="2021-11-12T07:09:00Z">
                <w:pPr/>
              </w:pPrChange>
            </w:pPr>
            <w:ins w:id="8897" w:author="chaniaayulestari@outlook.com" w:date="2021-11-12T07:04:00Z">
              <w:r>
                <w:t>Kelola Siswa</w:t>
              </w:r>
            </w:ins>
          </w:p>
        </w:tc>
        <w:tc>
          <w:tcPr>
            <w:tcW w:w="1982" w:type="dxa"/>
            <w:vAlign w:val="center"/>
            <w:tcPrChange w:id="8898" w:author="chaniaayulestari@outlook.com" w:date="2021-11-14T03:28:00Z">
              <w:tcPr>
                <w:tcW w:w="1982" w:type="dxa"/>
                <w:gridSpan w:val="2"/>
              </w:tcPr>
            </w:tcPrChange>
          </w:tcPr>
          <w:p w14:paraId="2AF28E20" w14:textId="794B0C41" w:rsidR="006552A4" w:rsidRDefault="006552A4" w:rsidP="005A4C8B">
            <w:pPr>
              <w:jc w:val="center"/>
              <w:rPr>
                <w:ins w:id="8899" w:author="chaniaayulestari@outlook.com" w:date="2021-11-12T07:03:00Z"/>
              </w:rPr>
              <w:pPrChange w:id="8900" w:author="chaniaayulestari@outlook.com" w:date="2021-11-14T03:28:00Z">
                <w:pPr/>
              </w:pPrChange>
            </w:pPr>
            <w:ins w:id="8901" w:author="chaniaayulestari@outlook.com" w:date="2021-11-12T07:07:00Z">
              <w:del w:id="8902" w:author="chaniaayulestari@outlook.com" w:date="2021-11-14T02:52:00Z">
                <w:r w:rsidDel="001C07F1">
                  <w:delText>Hapus</w:delText>
                </w:r>
              </w:del>
            </w:ins>
            <w:ins w:id="8903" w:author="chaniaayulestari@outlook.com" w:date="2021-11-14T02:52:00Z">
              <w:r w:rsidR="001C07F1">
                <w:t>Tambah</w:t>
              </w:r>
            </w:ins>
            <w:ins w:id="8904" w:author="chaniaayulestari@outlook.com" w:date="2021-11-12T07:07:00Z">
              <w:r>
                <w:t xml:space="preserve"> Siswa</w:t>
              </w:r>
            </w:ins>
          </w:p>
        </w:tc>
        <w:tc>
          <w:tcPr>
            <w:tcW w:w="1982" w:type="dxa"/>
            <w:vAlign w:val="center"/>
            <w:tcPrChange w:id="8905" w:author="chaniaayulestari@outlook.com" w:date="2021-11-14T03:28:00Z">
              <w:tcPr>
                <w:tcW w:w="1982" w:type="dxa"/>
                <w:gridSpan w:val="2"/>
              </w:tcPr>
            </w:tcPrChange>
          </w:tcPr>
          <w:p w14:paraId="36431CE5" w14:textId="20ECA8D1" w:rsidR="006552A4" w:rsidRDefault="003254C0" w:rsidP="005A4C8B">
            <w:pPr>
              <w:jc w:val="center"/>
              <w:rPr>
                <w:ins w:id="8906" w:author="chaniaayulestari@outlook.com" w:date="2021-11-12T07:03:00Z"/>
              </w:rPr>
              <w:pPrChange w:id="8907" w:author="chaniaayulestari@outlook.com" w:date="2021-11-14T03:28:00Z">
                <w:pPr/>
              </w:pPrChange>
            </w:pPr>
            <w:ins w:id="8908" w:author="chaniaayulestari@outlook.com" w:date="2021-11-14T02:47:00Z">
              <w:r>
                <w:t>SP-RC</w:t>
              </w:r>
            </w:ins>
            <w:ins w:id="8909" w:author="chaniaayulestari@outlook.com" w:date="2021-11-14T02:52:00Z">
              <w:r w:rsidR="001C07F1">
                <w:t>12.1</w:t>
              </w:r>
            </w:ins>
          </w:p>
        </w:tc>
        <w:tc>
          <w:tcPr>
            <w:tcW w:w="1982" w:type="dxa"/>
            <w:tcPrChange w:id="8910" w:author="chaniaayulestari@outlook.com" w:date="2021-11-14T03:28:00Z">
              <w:tcPr>
                <w:tcW w:w="1982" w:type="dxa"/>
                <w:gridSpan w:val="2"/>
              </w:tcPr>
            </w:tcPrChange>
          </w:tcPr>
          <w:p w14:paraId="47B84AAB" w14:textId="7273AD5A" w:rsidR="006552A4" w:rsidRDefault="004D4159" w:rsidP="00E401F9">
            <w:pPr>
              <w:rPr>
                <w:ins w:id="8911" w:author="chaniaayulestari@outlook.com" w:date="2021-11-12T07:03:00Z"/>
              </w:rPr>
            </w:pPr>
            <w:ins w:id="8912" w:author="chaniaayulestari@outlook.com" w:date="2021-11-14T03:19:00Z">
              <w:r>
                <w:rPr>
                  <w:iCs/>
                  <w:szCs w:val="24"/>
                </w:rPr>
                <w:t xml:space="preserve">Fitur ini dapat </w:t>
              </w:r>
              <w:r>
                <w:rPr>
                  <w:iCs/>
                  <w:szCs w:val="24"/>
                </w:rPr>
                <w:t>menambahkan</w:t>
              </w:r>
              <w:r>
                <w:rPr>
                  <w:iCs/>
                  <w:szCs w:val="24"/>
                </w:rPr>
                <w:t xml:space="preserve"> data seluruh siswa</w:t>
              </w:r>
              <w:r w:rsidDel="004D4159">
                <w:rPr>
                  <w:iCs/>
                  <w:szCs w:val="24"/>
                </w:rPr>
                <w:t xml:space="preserve"> </w:t>
              </w:r>
            </w:ins>
            <w:ins w:id="8913" w:author="chaniaayulestari@outlook.com" w:date="2021-11-13T22:19:00Z">
              <w:del w:id="8914" w:author="chaniaayulestari@outlook.com" w:date="2021-11-14T03:14:00Z">
                <w:r w:rsidR="006552A4" w:rsidDel="004D4159">
                  <w:rPr>
                    <w:iCs/>
                    <w:szCs w:val="24"/>
                  </w:rPr>
                  <w:delText xml:space="preserve">Fitur ini dapat </w:delText>
                </w:r>
                <w:r w:rsidR="006552A4" w:rsidDel="004D4159">
                  <w:rPr>
                    <w:iCs/>
                    <w:szCs w:val="24"/>
                  </w:rPr>
                  <w:delText>menghapus</w:delText>
                </w:r>
                <w:r w:rsidR="006552A4" w:rsidDel="004D4159">
                  <w:rPr>
                    <w:iCs/>
                    <w:szCs w:val="24"/>
                  </w:rPr>
                  <w:delText xml:space="preserve"> data seluruh </w:delText>
                </w:r>
                <w:r w:rsidR="006552A4" w:rsidDel="004D4159">
                  <w:rPr>
                    <w:iCs/>
                    <w:szCs w:val="24"/>
                  </w:rPr>
                  <w:delText>siswa</w:delText>
                </w:r>
              </w:del>
            </w:ins>
          </w:p>
        </w:tc>
      </w:tr>
      <w:tr w:rsidR="006552A4" w14:paraId="24B831D1" w14:textId="77777777" w:rsidTr="005A4C8B">
        <w:trPr>
          <w:ins w:id="8915" w:author="chaniaayulestari@outlook.com" w:date="2021-11-12T07:07:00Z"/>
          <w:trPrChange w:id="8916" w:author="chaniaayulestari@outlook.com" w:date="2021-11-14T03:28:00Z">
            <w:trPr>
              <w:gridAfter w:val="0"/>
            </w:trPr>
          </w:trPrChange>
        </w:trPr>
        <w:tc>
          <w:tcPr>
            <w:tcW w:w="1981" w:type="dxa"/>
            <w:vMerge/>
            <w:tcPrChange w:id="8917" w:author="chaniaayulestari@outlook.com" w:date="2021-11-14T03:28:00Z">
              <w:tcPr>
                <w:tcW w:w="1981" w:type="dxa"/>
                <w:gridSpan w:val="2"/>
                <w:vMerge/>
              </w:tcPr>
            </w:tcPrChange>
          </w:tcPr>
          <w:p w14:paraId="7DD128B5" w14:textId="77777777" w:rsidR="006552A4" w:rsidRDefault="006552A4" w:rsidP="009127AA">
            <w:pPr>
              <w:rPr>
                <w:ins w:id="8918" w:author="chaniaayulestari@outlook.com" w:date="2021-11-12T07:07:00Z"/>
              </w:rPr>
            </w:pPr>
          </w:p>
        </w:tc>
        <w:tc>
          <w:tcPr>
            <w:tcW w:w="1982" w:type="dxa"/>
            <w:vAlign w:val="center"/>
            <w:tcPrChange w:id="8919" w:author="chaniaayulestari@outlook.com" w:date="2021-11-14T03:28:00Z">
              <w:tcPr>
                <w:tcW w:w="1982" w:type="dxa"/>
                <w:gridSpan w:val="2"/>
              </w:tcPr>
            </w:tcPrChange>
          </w:tcPr>
          <w:p w14:paraId="5C13B272" w14:textId="6E810FD9" w:rsidR="006552A4" w:rsidRDefault="006552A4" w:rsidP="005A4C8B">
            <w:pPr>
              <w:jc w:val="center"/>
              <w:rPr>
                <w:ins w:id="8920" w:author="chaniaayulestari@outlook.com" w:date="2021-11-12T07:07:00Z"/>
              </w:rPr>
              <w:pPrChange w:id="8921" w:author="chaniaayulestari@outlook.com" w:date="2021-11-14T03:28:00Z">
                <w:pPr/>
              </w:pPrChange>
            </w:pPr>
            <w:ins w:id="8922" w:author="chaniaayulestari@outlook.com" w:date="2021-11-12T07:07:00Z">
              <w:del w:id="8923" w:author="chaniaayulestari@outlook.com" w:date="2021-11-14T02:52:00Z">
                <w:r w:rsidDel="001C07F1">
                  <w:delText>Edit</w:delText>
                </w:r>
              </w:del>
            </w:ins>
            <w:ins w:id="8924" w:author="chaniaayulestari@outlook.com" w:date="2021-11-14T02:52:00Z">
              <w:r w:rsidR="001C07F1">
                <w:t>Hapus</w:t>
              </w:r>
            </w:ins>
            <w:ins w:id="8925" w:author="chaniaayulestari@outlook.com" w:date="2021-11-12T07:07:00Z">
              <w:r>
                <w:t xml:space="preserve"> Siswa</w:t>
              </w:r>
            </w:ins>
          </w:p>
        </w:tc>
        <w:tc>
          <w:tcPr>
            <w:tcW w:w="1982" w:type="dxa"/>
            <w:vAlign w:val="center"/>
            <w:tcPrChange w:id="8926" w:author="chaniaayulestari@outlook.com" w:date="2021-11-14T03:28:00Z">
              <w:tcPr>
                <w:tcW w:w="1982" w:type="dxa"/>
                <w:gridSpan w:val="2"/>
              </w:tcPr>
            </w:tcPrChange>
          </w:tcPr>
          <w:p w14:paraId="7AB1A1A4" w14:textId="2875BAE9" w:rsidR="006552A4" w:rsidRDefault="001C07F1" w:rsidP="005A4C8B">
            <w:pPr>
              <w:jc w:val="center"/>
              <w:rPr>
                <w:ins w:id="8927" w:author="chaniaayulestari@outlook.com" w:date="2021-11-12T07:07:00Z"/>
              </w:rPr>
              <w:pPrChange w:id="8928" w:author="chaniaayulestari@outlook.com" w:date="2021-11-14T03:28:00Z">
                <w:pPr/>
              </w:pPrChange>
            </w:pPr>
            <w:ins w:id="8929" w:author="chaniaayulestari@outlook.com" w:date="2021-11-14T02:52:00Z">
              <w:r>
                <w:t>SP-RC12.2</w:t>
              </w:r>
            </w:ins>
          </w:p>
        </w:tc>
        <w:tc>
          <w:tcPr>
            <w:tcW w:w="1982" w:type="dxa"/>
            <w:tcPrChange w:id="8930" w:author="chaniaayulestari@outlook.com" w:date="2021-11-14T03:28:00Z">
              <w:tcPr>
                <w:tcW w:w="1982" w:type="dxa"/>
                <w:gridSpan w:val="2"/>
              </w:tcPr>
            </w:tcPrChange>
          </w:tcPr>
          <w:p w14:paraId="0B9315CE" w14:textId="02843C8C" w:rsidR="006552A4" w:rsidRDefault="004D4159" w:rsidP="009127AA">
            <w:pPr>
              <w:rPr>
                <w:ins w:id="8931" w:author="chaniaayulestari@outlook.com" w:date="2021-11-12T07:07:00Z"/>
              </w:rPr>
            </w:pPr>
            <w:ins w:id="8932" w:author="chaniaayulestari@outlook.com" w:date="2021-11-14T03:14:00Z">
              <w:r>
                <w:rPr>
                  <w:iCs/>
                  <w:szCs w:val="24"/>
                </w:rPr>
                <w:t>Fitur ini dapat menghapus data seluruh siswa</w:t>
              </w:r>
            </w:ins>
          </w:p>
        </w:tc>
      </w:tr>
      <w:tr w:rsidR="006552A4" w14:paraId="7A70021F" w14:textId="77777777" w:rsidTr="005A4C8B">
        <w:trPr>
          <w:ins w:id="8933" w:author="chaniaayulestari@outlook.com" w:date="2021-11-12T07:07:00Z"/>
          <w:trPrChange w:id="8934" w:author="chaniaayulestari@outlook.com" w:date="2021-11-14T03:28:00Z">
            <w:trPr>
              <w:gridAfter w:val="0"/>
            </w:trPr>
          </w:trPrChange>
        </w:trPr>
        <w:tc>
          <w:tcPr>
            <w:tcW w:w="1981" w:type="dxa"/>
            <w:vMerge/>
            <w:tcPrChange w:id="8935" w:author="chaniaayulestari@outlook.com" w:date="2021-11-14T03:28:00Z">
              <w:tcPr>
                <w:tcW w:w="1981" w:type="dxa"/>
                <w:gridSpan w:val="2"/>
                <w:vMerge/>
              </w:tcPr>
            </w:tcPrChange>
          </w:tcPr>
          <w:p w14:paraId="2E1D0DD6" w14:textId="77777777" w:rsidR="006552A4" w:rsidRDefault="006552A4" w:rsidP="009127AA">
            <w:pPr>
              <w:rPr>
                <w:ins w:id="8936" w:author="chaniaayulestari@outlook.com" w:date="2021-11-12T07:07:00Z"/>
              </w:rPr>
            </w:pPr>
          </w:p>
        </w:tc>
        <w:tc>
          <w:tcPr>
            <w:tcW w:w="1982" w:type="dxa"/>
            <w:vAlign w:val="center"/>
            <w:tcPrChange w:id="8937" w:author="chaniaayulestari@outlook.com" w:date="2021-11-14T03:28:00Z">
              <w:tcPr>
                <w:tcW w:w="1982" w:type="dxa"/>
                <w:gridSpan w:val="2"/>
              </w:tcPr>
            </w:tcPrChange>
          </w:tcPr>
          <w:p w14:paraId="2BA889D5" w14:textId="1C901AF6" w:rsidR="006552A4" w:rsidRDefault="006552A4" w:rsidP="005A4C8B">
            <w:pPr>
              <w:jc w:val="center"/>
              <w:rPr>
                <w:ins w:id="8938" w:author="chaniaayulestari@outlook.com" w:date="2021-11-12T07:07:00Z"/>
              </w:rPr>
              <w:pPrChange w:id="8939" w:author="chaniaayulestari@outlook.com" w:date="2021-11-14T03:28:00Z">
                <w:pPr/>
              </w:pPrChange>
            </w:pPr>
            <w:ins w:id="8940" w:author="chaniaayulestari@outlook.com" w:date="2021-11-12T07:08:00Z">
              <w:del w:id="8941" w:author="chaniaayulestari@outlook.com" w:date="2021-11-14T02:52:00Z">
                <w:r w:rsidDel="001C07F1">
                  <w:delText>Tambah</w:delText>
                </w:r>
              </w:del>
            </w:ins>
            <w:ins w:id="8942" w:author="chaniaayulestari@outlook.com" w:date="2021-11-14T02:52:00Z">
              <w:r w:rsidR="001C07F1">
                <w:t>E</w:t>
              </w:r>
            </w:ins>
            <w:ins w:id="8943" w:author="chaniaayulestari@outlook.com" w:date="2021-11-14T02:53:00Z">
              <w:r w:rsidR="001C07F1">
                <w:t>dit</w:t>
              </w:r>
            </w:ins>
            <w:ins w:id="8944" w:author="chaniaayulestari@outlook.com" w:date="2021-11-12T07:07:00Z">
              <w:r>
                <w:t xml:space="preserve"> Siswa</w:t>
              </w:r>
            </w:ins>
          </w:p>
        </w:tc>
        <w:tc>
          <w:tcPr>
            <w:tcW w:w="1982" w:type="dxa"/>
            <w:vAlign w:val="center"/>
            <w:tcPrChange w:id="8945" w:author="chaniaayulestari@outlook.com" w:date="2021-11-14T03:28:00Z">
              <w:tcPr>
                <w:tcW w:w="1982" w:type="dxa"/>
                <w:gridSpan w:val="2"/>
              </w:tcPr>
            </w:tcPrChange>
          </w:tcPr>
          <w:p w14:paraId="7BBC87F7" w14:textId="60A91F00" w:rsidR="006552A4" w:rsidRDefault="001C07F1" w:rsidP="005A4C8B">
            <w:pPr>
              <w:jc w:val="center"/>
              <w:rPr>
                <w:ins w:id="8946" w:author="chaniaayulestari@outlook.com" w:date="2021-11-12T07:07:00Z"/>
              </w:rPr>
              <w:pPrChange w:id="8947" w:author="chaniaayulestari@outlook.com" w:date="2021-11-14T03:28:00Z">
                <w:pPr/>
              </w:pPrChange>
            </w:pPr>
            <w:ins w:id="8948" w:author="chaniaayulestari@outlook.com" w:date="2021-11-14T02:53:00Z">
              <w:r>
                <w:t>SP-RC12.3</w:t>
              </w:r>
            </w:ins>
          </w:p>
        </w:tc>
        <w:tc>
          <w:tcPr>
            <w:tcW w:w="1982" w:type="dxa"/>
            <w:tcPrChange w:id="8949" w:author="chaniaayulestari@outlook.com" w:date="2021-11-14T03:28:00Z">
              <w:tcPr>
                <w:tcW w:w="1982" w:type="dxa"/>
                <w:gridSpan w:val="2"/>
              </w:tcPr>
            </w:tcPrChange>
          </w:tcPr>
          <w:p w14:paraId="0AB91BE6" w14:textId="6519874F" w:rsidR="006552A4" w:rsidRDefault="00986178" w:rsidP="009127AA">
            <w:pPr>
              <w:rPr>
                <w:ins w:id="8950" w:author="chaniaayulestari@outlook.com" w:date="2021-11-12T07:07:00Z"/>
              </w:rPr>
            </w:pPr>
            <w:ins w:id="8951" w:author="chaniaayulestari@outlook.com" w:date="2021-11-14T03:21:00Z">
              <w:r>
                <w:rPr>
                  <w:iCs/>
                  <w:szCs w:val="24"/>
                </w:rPr>
                <w:t xml:space="preserve">Fitur ini dapat </w:t>
              </w:r>
              <w:r>
                <w:rPr>
                  <w:iCs/>
                  <w:szCs w:val="24"/>
                </w:rPr>
                <w:t>mengubah</w:t>
              </w:r>
              <w:r>
                <w:rPr>
                  <w:iCs/>
                  <w:szCs w:val="24"/>
                </w:rPr>
                <w:t xml:space="preserve"> data seluruh siswa</w:t>
              </w:r>
            </w:ins>
          </w:p>
        </w:tc>
      </w:tr>
      <w:tr w:rsidR="001C07F1" w14:paraId="4BA7C8C9" w14:textId="77777777" w:rsidTr="005A4C8B">
        <w:trPr>
          <w:ins w:id="8952" w:author="chaniaayulestari@outlook.com" w:date="2021-11-12T07:07:00Z"/>
          <w:trPrChange w:id="8953" w:author="chaniaayulestari@outlook.com" w:date="2021-11-14T03:28:00Z">
            <w:trPr>
              <w:gridAfter w:val="0"/>
            </w:trPr>
          </w:trPrChange>
        </w:trPr>
        <w:tc>
          <w:tcPr>
            <w:tcW w:w="1981" w:type="dxa"/>
            <w:vMerge/>
            <w:tcPrChange w:id="8954" w:author="chaniaayulestari@outlook.com" w:date="2021-11-14T03:28:00Z">
              <w:tcPr>
                <w:tcW w:w="1981" w:type="dxa"/>
                <w:gridSpan w:val="2"/>
                <w:vMerge/>
              </w:tcPr>
            </w:tcPrChange>
          </w:tcPr>
          <w:p w14:paraId="77E60922" w14:textId="77777777" w:rsidR="001C07F1" w:rsidRDefault="001C07F1" w:rsidP="001C07F1">
            <w:pPr>
              <w:rPr>
                <w:ins w:id="8955" w:author="chaniaayulestari@outlook.com" w:date="2021-11-12T07:07:00Z"/>
              </w:rPr>
            </w:pPr>
          </w:p>
        </w:tc>
        <w:tc>
          <w:tcPr>
            <w:tcW w:w="1982" w:type="dxa"/>
            <w:vAlign w:val="center"/>
            <w:tcPrChange w:id="8956" w:author="chaniaayulestari@outlook.com" w:date="2021-11-14T03:28:00Z">
              <w:tcPr>
                <w:tcW w:w="1982" w:type="dxa"/>
                <w:gridSpan w:val="2"/>
              </w:tcPr>
            </w:tcPrChange>
          </w:tcPr>
          <w:p w14:paraId="4EF945BA" w14:textId="5718A571" w:rsidR="001C07F1" w:rsidRDefault="001C07F1" w:rsidP="005A4C8B">
            <w:pPr>
              <w:jc w:val="center"/>
              <w:rPr>
                <w:ins w:id="8957" w:author="chaniaayulestari@outlook.com" w:date="2021-11-12T07:07:00Z"/>
              </w:rPr>
              <w:pPrChange w:id="8958" w:author="chaniaayulestari@outlook.com" w:date="2021-11-14T03:28:00Z">
                <w:pPr/>
              </w:pPrChange>
            </w:pPr>
            <w:ins w:id="8959" w:author="chaniaayulestari@outlook.com" w:date="2021-11-12T07:08:00Z">
              <w:r>
                <w:t>Lihat</w:t>
              </w:r>
            </w:ins>
            <w:ins w:id="8960" w:author="chaniaayulestari@outlook.com" w:date="2021-11-12T07:07:00Z">
              <w:r>
                <w:t xml:space="preserve"> Data Siswa</w:t>
              </w:r>
            </w:ins>
          </w:p>
        </w:tc>
        <w:tc>
          <w:tcPr>
            <w:tcW w:w="1982" w:type="dxa"/>
            <w:vAlign w:val="center"/>
            <w:tcPrChange w:id="8961" w:author="chaniaayulestari@outlook.com" w:date="2021-11-14T03:28:00Z">
              <w:tcPr>
                <w:tcW w:w="1982" w:type="dxa"/>
                <w:gridSpan w:val="2"/>
              </w:tcPr>
            </w:tcPrChange>
          </w:tcPr>
          <w:p w14:paraId="4BF4CB75" w14:textId="1937D505" w:rsidR="001C07F1" w:rsidRDefault="001C07F1" w:rsidP="005A4C8B">
            <w:pPr>
              <w:jc w:val="center"/>
              <w:rPr>
                <w:ins w:id="8962" w:author="chaniaayulestari@outlook.com" w:date="2021-11-12T07:07:00Z"/>
              </w:rPr>
              <w:pPrChange w:id="8963" w:author="chaniaayulestari@outlook.com" w:date="2021-11-14T03:28:00Z">
                <w:pPr/>
              </w:pPrChange>
            </w:pPr>
            <w:ins w:id="8964" w:author="chaniaayulestari@outlook.com" w:date="2021-11-14T02:53:00Z">
              <w:r>
                <w:t>SP-RC12.</w:t>
              </w:r>
              <w:r>
                <w:t>4</w:t>
              </w:r>
            </w:ins>
          </w:p>
        </w:tc>
        <w:tc>
          <w:tcPr>
            <w:tcW w:w="1982" w:type="dxa"/>
            <w:tcPrChange w:id="8965" w:author="chaniaayulestari@outlook.com" w:date="2021-11-14T03:28:00Z">
              <w:tcPr>
                <w:tcW w:w="1982" w:type="dxa"/>
                <w:gridSpan w:val="2"/>
              </w:tcPr>
            </w:tcPrChange>
          </w:tcPr>
          <w:p w14:paraId="092E2E02" w14:textId="5FE03BAF" w:rsidR="001C07F1" w:rsidRDefault="00986178" w:rsidP="001C07F1">
            <w:pPr>
              <w:rPr>
                <w:ins w:id="8966" w:author="chaniaayulestari@outlook.com" w:date="2021-11-12T07:07:00Z"/>
              </w:rPr>
            </w:pPr>
            <w:ins w:id="8967" w:author="chaniaayulestari@outlook.com" w:date="2021-11-14T03:23:00Z">
              <w:r>
                <w:rPr>
                  <w:iCs/>
                  <w:szCs w:val="24"/>
                </w:rPr>
                <w:t xml:space="preserve">Fitur ini dapat </w:t>
              </w:r>
              <w:r>
                <w:rPr>
                  <w:iCs/>
                  <w:szCs w:val="24"/>
                </w:rPr>
                <w:t>melihat</w:t>
              </w:r>
              <w:r>
                <w:rPr>
                  <w:iCs/>
                  <w:szCs w:val="24"/>
                </w:rPr>
                <w:t xml:space="preserve"> data seluruh siswa</w:t>
              </w:r>
            </w:ins>
          </w:p>
        </w:tc>
      </w:tr>
      <w:tr w:rsidR="001C07F1" w14:paraId="3A8FD7B8" w14:textId="77777777" w:rsidTr="005A4C8B">
        <w:trPr>
          <w:ins w:id="8968" w:author="chaniaayulestari@outlook.com" w:date="2021-11-14T02:30:00Z"/>
          <w:trPrChange w:id="8969" w:author="chaniaayulestari@outlook.com" w:date="2021-11-14T03:28:00Z">
            <w:trPr>
              <w:gridAfter w:val="0"/>
            </w:trPr>
          </w:trPrChange>
        </w:trPr>
        <w:tc>
          <w:tcPr>
            <w:tcW w:w="1981" w:type="dxa"/>
            <w:vMerge/>
            <w:tcPrChange w:id="8970" w:author="chaniaayulestari@outlook.com" w:date="2021-11-14T03:28:00Z">
              <w:tcPr>
                <w:tcW w:w="1981" w:type="dxa"/>
                <w:gridSpan w:val="2"/>
                <w:vMerge/>
              </w:tcPr>
            </w:tcPrChange>
          </w:tcPr>
          <w:p w14:paraId="30576B27" w14:textId="77777777" w:rsidR="001C07F1" w:rsidRDefault="001C07F1" w:rsidP="001C07F1">
            <w:pPr>
              <w:rPr>
                <w:ins w:id="8971" w:author="chaniaayulestari@outlook.com" w:date="2021-11-14T02:30:00Z"/>
              </w:rPr>
            </w:pPr>
          </w:p>
        </w:tc>
        <w:tc>
          <w:tcPr>
            <w:tcW w:w="1982" w:type="dxa"/>
            <w:vAlign w:val="center"/>
            <w:tcPrChange w:id="8972" w:author="chaniaayulestari@outlook.com" w:date="2021-11-14T03:28:00Z">
              <w:tcPr>
                <w:tcW w:w="1982" w:type="dxa"/>
                <w:gridSpan w:val="2"/>
              </w:tcPr>
            </w:tcPrChange>
          </w:tcPr>
          <w:p w14:paraId="24B68DB6" w14:textId="69931242" w:rsidR="001C07F1" w:rsidRDefault="001C07F1" w:rsidP="005A4C8B">
            <w:pPr>
              <w:jc w:val="center"/>
              <w:rPr>
                <w:ins w:id="8973" w:author="chaniaayulestari@outlook.com" w:date="2021-11-14T02:30:00Z"/>
              </w:rPr>
              <w:pPrChange w:id="8974" w:author="chaniaayulestari@outlook.com" w:date="2021-11-14T03:28:00Z">
                <w:pPr/>
              </w:pPrChange>
            </w:pPr>
            <w:ins w:id="8975" w:author="chaniaayulestari@outlook.com" w:date="2021-11-14T02:30:00Z">
              <w:r>
                <w:t>Lihat Profile Siswa</w:t>
              </w:r>
            </w:ins>
          </w:p>
        </w:tc>
        <w:tc>
          <w:tcPr>
            <w:tcW w:w="1982" w:type="dxa"/>
            <w:vAlign w:val="center"/>
            <w:tcPrChange w:id="8976" w:author="chaniaayulestari@outlook.com" w:date="2021-11-14T03:28:00Z">
              <w:tcPr>
                <w:tcW w:w="1982" w:type="dxa"/>
                <w:gridSpan w:val="2"/>
              </w:tcPr>
            </w:tcPrChange>
          </w:tcPr>
          <w:p w14:paraId="0A675118" w14:textId="286379C2" w:rsidR="001C07F1" w:rsidRDefault="002E2EFB" w:rsidP="005A4C8B">
            <w:pPr>
              <w:jc w:val="center"/>
              <w:rPr>
                <w:ins w:id="8977" w:author="chaniaayulestari@outlook.com" w:date="2021-11-14T02:30:00Z"/>
              </w:rPr>
              <w:pPrChange w:id="8978" w:author="chaniaayulestari@outlook.com" w:date="2021-11-14T03:28:00Z">
                <w:pPr/>
              </w:pPrChange>
            </w:pPr>
            <w:ins w:id="8979" w:author="chaniaayulestari@outlook.com" w:date="2021-11-14T02:53:00Z">
              <w:r>
                <w:t>SP-RC04</w:t>
              </w:r>
            </w:ins>
          </w:p>
        </w:tc>
        <w:tc>
          <w:tcPr>
            <w:tcW w:w="1982" w:type="dxa"/>
            <w:tcPrChange w:id="8980" w:author="chaniaayulestari@outlook.com" w:date="2021-11-14T03:28:00Z">
              <w:tcPr>
                <w:tcW w:w="1982" w:type="dxa"/>
                <w:gridSpan w:val="2"/>
              </w:tcPr>
            </w:tcPrChange>
          </w:tcPr>
          <w:p w14:paraId="389EAE41" w14:textId="56A3222A" w:rsidR="001C07F1" w:rsidRDefault="009A41CF" w:rsidP="001C07F1">
            <w:pPr>
              <w:rPr>
                <w:ins w:id="8981" w:author="chaniaayulestari@outlook.com" w:date="2021-11-14T02:30:00Z"/>
              </w:rPr>
            </w:pPr>
            <w:ins w:id="8982" w:author="chaniaayulestari@outlook.com" w:date="2021-11-14T03:26:00Z">
              <w:r>
                <w:rPr>
                  <w:iCs/>
                  <w:szCs w:val="24"/>
                </w:rPr>
                <w:t xml:space="preserve">Fitur ini dapat melihat informasi detail mengenai </w:t>
              </w:r>
              <w:r>
                <w:rPr>
                  <w:iCs/>
                  <w:szCs w:val="24"/>
                </w:rPr>
                <w:t>siswa</w:t>
              </w:r>
            </w:ins>
          </w:p>
        </w:tc>
      </w:tr>
      <w:tr w:rsidR="001C07F1" w14:paraId="20C0BD7E" w14:textId="77777777" w:rsidTr="005A4C8B">
        <w:trPr>
          <w:ins w:id="8983" w:author="chaniaayulestari@outlook.com" w:date="2021-11-14T02:31:00Z"/>
          <w:trPrChange w:id="8984" w:author="chaniaayulestari@outlook.com" w:date="2021-11-14T03:28:00Z">
            <w:trPr>
              <w:gridAfter w:val="0"/>
            </w:trPr>
          </w:trPrChange>
        </w:trPr>
        <w:tc>
          <w:tcPr>
            <w:tcW w:w="1981" w:type="dxa"/>
            <w:vMerge/>
            <w:tcPrChange w:id="8985" w:author="chaniaayulestari@outlook.com" w:date="2021-11-14T03:28:00Z">
              <w:tcPr>
                <w:tcW w:w="1981" w:type="dxa"/>
                <w:gridSpan w:val="2"/>
                <w:vMerge/>
              </w:tcPr>
            </w:tcPrChange>
          </w:tcPr>
          <w:p w14:paraId="555A9E95" w14:textId="77777777" w:rsidR="001C07F1" w:rsidRDefault="001C07F1" w:rsidP="001C07F1">
            <w:pPr>
              <w:rPr>
                <w:ins w:id="8986" w:author="chaniaayulestari@outlook.com" w:date="2021-11-14T02:31:00Z"/>
              </w:rPr>
            </w:pPr>
          </w:p>
        </w:tc>
        <w:tc>
          <w:tcPr>
            <w:tcW w:w="1982" w:type="dxa"/>
            <w:vAlign w:val="center"/>
            <w:tcPrChange w:id="8987" w:author="chaniaayulestari@outlook.com" w:date="2021-11-14T03:28:00Z">
              <w:tcPr>
                <w:tcW w:w="1982" w:type="dxa"/>
                <w:gridSpan w:val="2"/>
              </w:tcPr>
            </w:tcPrChange>
          </w:tcPr>
          <w:p w14:paraId="10829339" w14:textId="3B01266C" w:rsidR="001C07F1" w:rsidRDefault="001C07F1" w:rsidP="005A4C8B">
            <w:pPr>
              <w:jc w:val="center"/>
              <w:rPr>
                <w:ins w:id="8988" w:author="chaniaayulestari@outlook.com" w:date="2021-11-14T02:31:00Z"/>
              </w:rPr>
              <w:pPrChange w:id="8989" w:author="chaniaayulestari@outlook.com" w:date="2021-11-14T03:28:00Z">
                <w:pPr/>
              </w:pPrChange>
            </w:pPr>
            <w:commentRangeStart w:id="8990"/>
            <w:ins w:id="8991" w:author="chaniaayulestari@outlook.com" w:date="2021-11-14T02:31:00Z">
              <w:r>
                <w:t xml:space="preserve">Cetak </w:t>
              </w:r>
              <w:del w:id="8992" w:author="chaniaayulestari@outlook.com" w:date="2021-11-14T03:23:00Z">
                <w:r w:rsidDel="00986178">
                  <w:delText xml:space="preserve"> </w:delText>
                </w:r>
              </w:del>
              <w:r>
                <w:t xml:space="preserve">Riwayat </w:t>
              </w:r>
              <w:r>
                <w:lastRenderedPageBreak/>
                <w:t>Absen</w:t>
              </w:r>
            </w:ins>
            <w:commentRangeEnd w:id="8990"/>
            <w:r w:rsidR="004F0DF9">
              <w:rPr>
                <w:rStyle w:val="CommentReference"/>
              </w:rPr>
              <w:commentReference w:id="8990"/>
            </w:r>
          </w:p>
        </w:tc>
        <w:tc>
          <w:tcPr>
            <w:tcW w:w="1982" w:type="dxa"/>
            <w:vAlign w:val="center"/>
            <w:tcPrChange w:id="8993" w:author="chaniaayulestari@outlook.com" w:date="2021-11-14T03:28:00Z">
              <w:tcPr>
                <w:tcW w:w="1982" w:type="dxa"/>
                <w:gridSpan w:val="2"/>
              </w:tcPr>
            </w:tcPrChange>
          </w:tcPr>
          <w:p w14:paraId="7C56A40E" w14:textId="77777777" w:rsidR="001C07F1" w:rsidRDefault="001C07F1" w:rsidP="005A4C8B">
            <w:pPr>
              <w:jc w:val="center"/>
              <w:rPr>
                <w:ins w:id="8994" w:author="chaniaayulestari@outlook.com" w:date="2021-11-14T02:31:00Z"/>
              </w:rPr>
              <w:pPrChange w:id="8995" w:author="chaniaayulestari@outlook.com" w:date="2021-11-14T03:28:00Z">
                <w:pPr/>
              </w:pPrChange>
            </w:pPr>
          </w:p>
        </w:tc>
        <w:tc>
          <w:tcPr>
            <w:tcW w:w="1982" w:type="dxa"/>
            <w:tcPrChange w:id="8996" w:author="chaniaayulestari@outlook.com" w:date="2021-11-14T03:28:00Z">
              <w:tcPr>
                <w:tcW w:w="1982" w:type="dxa"/>
                <w:gridSpan w:val="2"/>
              </w:tcPr>
            </w:tcPrChange>
          </w:tcPr>
          <w:p w14:paraId="22E0AFB0" w14:textId="77777777" w:rsidR="001C07F1" w:rsidRDefault="001C07F1" w:rsidP="001C07F1">
            <w:pPr>
              <w:rPr>
                <w:ins w:id="8997" w:author="chaniaayulestari@outlook.com" w:date="2021-11-14T02:31:00Z"/>
              </w:rPr>
            </w:pPr>
          </w:p>
        </w:tc>
      </w:tr>
      <w:tr w:rsidR="001C07F1" w14:paraId="39439169" w14:textId="77777777" w:rsidTr="005A4C8B">
        <w:trPr>
          <w:ins w:id="8998" w:author="chaniaayulestari@outlook.com" w:date="2021-11-13T22:22:00Z"/>
          <w:trPrChange w:id="8999" w:author="chaniaayulestari@outlook.com" w:date="2021-11-14T03:28:00Z">
            <w:trPr>
              <w:gridAfter w:val="0"/>
            </w:trPr>
          </w:trPrChange>
        </w:trPr>
        <w:tc>
          <w:tcPr>
            <w:tcW w:w="1981" w:type="dxa"/>
            <w:vMerge w:val="restart"/>
            <w:vAlign w:val="center"/>
            <w:tcPrChange w:id="9000" w:author="chaniaayulestari@outlook.com" w:date="2021-11-14T03:28:00Z">
              <w:tcPr>
                <w:tcW w:w="1981" w:type="dxa"/>
                <w:gridSpan w:val="2"/>
                <w:vMerge w:val="restart"/>
              </w:tcPr>
            </w:tcPrChange>
          </w:tcPr>
          <w:p w14:paraId="7EF1AFCE" w14:textId="7A0EBFB2" w:rsidR="001C07F1" w:rsidRDefault="001C07F1" w:rsidP="001C07F1">
            <w:pPr>
              <w:jc w:val="center"/>
              <w:rPr>
                <w:ins w:id="9001" w:author="chaniaayulestari@outlook.com" w:date="2021-11-13T22:22:00Z"/>
              </w:rPr>
              <w:pPrChange w:id="9002" w:author="chaniaayulestari@outlook.com" w:date="2021-11-13T22:23:00Z">
                <w:pPr/>
              </w:pPrChange>
            </w:pPr>
            <w:ins w:id="9003" w:author="chaniaayulestari@outlook.com" w:date="2021-11-13T22:23:00Z">
              <w:r>
                <w:t>Kelola Absen</w:t>
              </w:r>
            </w:ins>
          </w:p>
        </w:tc>
        <w:tc>
          <w:tcPr>
            <w:tcW w:w="1982" w:type="dxa"/>
            <w:vAlign w:val="center"/>
            <w:tcPrChange w:id="9004" w:author="chaniaayulestari@outlook.com" w:date="2021-11-14T03:28:00Z">
              <w:tcPr>
                <w:tcW w:w="1982" w:type="dxa"/>
                <w:gridSpan w:val="2"/>
              </w:tcPr>
            </w:tcPrChange>
          </w:tcPr>
          <w:p w14:paraId="18F279E9" w14:textId="02AD0379" w:rsidR="001C07F1" w:rsidRDefault="001C07F1" w:rsidP="005A4C8B">
            <w:pPr>
              <w:jc w:val="center"/>
              <w:rPr>
                <w:ins w:id="9005" w:author="chaniaayulestari@outlook.com" w:date="2021-11-13T22:22:00Z"/>
              </w:rPr>
              <w:pPrChange w:id="9006" w:author="chaniaayulestari@outlook.com" w:date="2021-11-14T03:28:00Z">
                <w:pPr/>
              </w:pPrChange>
            </w:pPr>
            <w:ins w:id="9007" w:author="chaniaayulestari@outlook.com" w:date="2021-11-13T22:22:00Z">
              <w:r>
                <w:t>Lihat Absen</w:t>
              </w:r>
            </w:ins>
          </w:p>
        </w:tc>
        <w:tc>
          <w:tcPr>
            <w:tcW w:w="1982" w:type="dxa"/>
            <w:vAlign w:val="center"/>
            <w:tcPrChange w:id="9008" w:author="chaniaayulestari@outlook.com" w:date="2021-11-14T03:28:00Z">
              <w:tcPr>
                <w:tcW w:w="1982" w:type="dxa"/>
                <w:gridSpan w:val="2"/>
              </w:tcPr>
            </w:tcPrChange>
          </w:tcPr>
          <w:p w14:paraId="293BA4CE" w14:textId="3AA6764A" w:rsidR="001C07F1" w:rsidRDefault="002E2EFB" w:rsidP="005A4C8B">
            <w:pPr>
              <w:jc w:val="center"/>
              <w:rPr>
                <w:ins w:id="9009" w:author="chaniaayulestari@outlook.com" w:date="2021-11-13T22:22:00Z"/>
              </w:rPr>
              <w:pPrChange w:id="9010" w:author="chaniaayulestari@outlook.com" w:date="2021-11-14T03:28:00Z">
                <w:pPr/>
              </w:pPrChange>
            </w:pPr>
            <w:ins w:id="9011" w:author="chaniaayulestari@outlook.com" w:date="2021-11-14T02:58:00Z">
              <w:r>
                <w:t>SP-RC19.1</w:t>
              </w:r>
            </w:ins>
          </w:p>
        </w:tc>
        <w:tc>
          <w:tcPr>
            <w:tcW w:w="1982" w:type="dxa"/>
            <w:tcPrChange w:id="9012" w:author="chaniaayulestari@outlook.com" w:date="2021-11-14T03:28:00Z">
              <w:tcPr>
                <w:tcW w:w="1982" w:type="dxa"/>
                <w:gridSpan w:val="2"/>
              </w:tcPr>
            </w:tcPrChange>
          </w:tcPr>
          <w:p w14:paraId="702E3F69" w14:textId="7EADE47F" w:rsidR="001C07F1" w:rsidRDefault="005A4C8B" w:rsidP="001C07F1">
            <w:pPr>
              <w:rPr>
                <w:ins w:id="9013" w:author="chaniaayulestari@outlook.com" w:date="2021-11-13T22:22:00Z"/>
              </w:rPr>
            </w:pPr>
            <w:ins w:id="9014" w:author="chaniaayulestari@outlook.com" w:date="2021-11-14T03:29:00Z">
              <w:r>
                <w:rPr>
                  <w:iCs/>
                  <w:szCs w:val="24"/>
                </w:rPr>
                <w:t xml:space="preserve">Fitur ini dapat melihat data seluruh </w:t>
              </w:r>
              <w:r>
                <w:rPr>
                  <w:iCs/>
                  <w:szCs w:val="24"/>
                </w:rPr>
                <w:t>absen</w:t>
              </w:r>
            </w:ins>
          </w:p>
        </w:tc>
      </w:tr>
      <w:tr w:rsidR="001C07F1" w14:paraId="1EE26055" w14:textId="77777777" w:rsidTr="005A4C8B">
        <w:trPr>
          <w:ins w:id="9015" w:author="chaniaayulestari@outlook.com" w:date="2021-11-13T22:22:00Z"/>
          <w:trPrChange w:id="9016" w:author="chaniaayulestari@outlook.com" w:date="2021-11-14T03:28:00Z">
            <w:trPr>
              <w:gridAfter w:val="0"/>
            </w:trPr>
          </w:trPrChange>
        </w:trPr>
        <w:tc>
          <w:tcPr>
            <w:tcW w:w="1981" w:type="dxa"/>
            <w:vMerge/>
            <w:tcPrChange w:id="9017" w:author="chaniaayulestari@outlook.com" w:date="2021-11-14T03:28:00Z">
              <w:tcPr>
                <w:tcW w:w="1981" w:type="dxa"/>
                <w:gridSpan w:val="2"/>
                <w:vMerge/>
              </w:tcPr>
            </w:tcPrChange>
          </w:tcPr>
          <w:p w14:paraId="6D56226F" w14:textId="77777777" w:rsidR="001C07F1" w:rsidRDefault="001C07F1" w:rsidP="001C07F1">
            <w:pPr>
              <w:rPr>
                <w:ins w:id="9018" w:author="chaniaayulestari@outlook.com" w:date="2021-11-13T22:22:00Z"/>
              </w:rPr>
            </w:pPr>
          </w:p>
        </w:tc>
        <w:tc>
          <w:tcPr>
            <w:tcW w:w="1982" w:type="dxa"/>
            <w:vAlign w:val="center"/>
            <w:tcPrChange w:id="9019" w:author="chaniaayulestari@outlook.com" w:date="2021-11-14T03:28:00Z">
              <w:tcPr>
                <w:tcW w:w="1982" w:type="dxa"/>
                <w:gridSpan w:val="2"/>
              </w:tcPr>
            </w:tcPrChange>
          </w:tcPr>
          <w:p w14:paraId="1C73EC58" w14:textId="720E5C13" w:rsidR="001C07F1" w:rsidRDefault="001C07F1" w:rsidP="005A4C8B">
            <w:pPr>
              <w:jc w:val="center"/>
              <w:rPr>
                <w:ins w:id="9020" w:author="chaniaayulestari@outlook.com" w:date="2021-11-13T22:22:00Z"/>
              </w:rPr>
              <w:pPrChange w:id="9021" w:author="chaniaayulestari@outlook.com" w:date="2021-11-14T03:28:00Z">
                <w:pPr/>
              </w:pPrChange>
            </w:pPr>
            <w:ins w:id="9022" w:author="chaniaayulestari@outlook.com" w:date="2021-11-13T22:22:00Z">
              <w:r>
                <w:t>Edit Absen</w:t>
              </w:r>
            </w:ins>
          </w:p>
        </w:tc>
        <w:tc>
          <w:tcPr>
            <w:tcW w:w="1982" w:type="dxa"/>
            <w:vAlign w:val="center"/>
            <w:tcPrChange w:id="9023" w:author="chaniaayulestari@outlook.com" w:date="2021-11-14T03:28:00Z">
              <w:tcPr>
                <w:tcW w:w="1982" w:type="dxa"/>
                <w:gridSpan w:val="2"/>
              </w:tcPr>
            </w:tcPrChange>
          </w:tcPr>
          <w:p w14:paraId="263EB4BA" w14:textId="76797E02" w:rsidR="001C07F1" w:rsidRDefault="002E2EFB" w:rsidP="005A4C8B">
            <w:pPr>
              <w:jc w:val="center"/>
              <w:rPr>
                <w:ins w:id="9024" w:author="chaniaayulestari@outlook.com" w:date="2021-11-13T22:22:00Z"/>
              </w:rPr>
              <w:pPrChange w:id="9025" w:author="chaniaayulestari@outlook.com" w:date="2021-11-14T03:28:00Z">
                <w:pPr/>
              </w:pPrChange>
            </w:pPr>
            <w:ins w:id="9026" w:author="chaniaayulestari@outlook.com" w:date="2021-11-14T02:58:00Z">
              <w:r>
                <w:t>SP</w:t>
              </w:r>
              <w:r>
                <w:t>-RC19.</w:t>
              </w:r>
            </w:ins>
            <w:ins w:id="9027" w:author="chaniaayulestari@outlook.com" w:date="2021-11-14T02:59:00Z">
              <w:r>
                <w:t>2</w:t>
              </w:r>
            </w:ins>
          </w:p>
        </w:tc>
        <w:tc>
          <w:tcPr>
            <w:tcW w:w="1982" w:type="dxa"/>
            <w:tcPrChange w:id="9028" w:author="chaniaayulestari@outlook.com" w:date="2021-11-14T03:28:00Z">
              <w:tcPr>
                <w:tcW w:w="1982" w:type="dxa"/>
                <w:gridSpan w:val="2"/>
              </w:tcPr>
            </w:tcPrChange>
          </w:tcPr>
          <w:p w14:paraId="4EA8055B" w14:textId="4CC33998" w:rsidR="001C07F1" w:rsidRDefault="005A4C8B" w:rsidP="001C07F1">
            <w:pPr>
              <w:rPr>
                <w:ins w:id="9029" w:author="chaniaayulestari@outlook.com" w:date="2021-11-13T22:22:00Z"/>
              </w:rPr>
            </w:pPr>
            <w:ins w:id="9030" w:author="chaniaayulestari@outlook.com" w:date="2021-11-14T03:29:00Z">
              <w:r>
                <w:rPr>
                  <w:iCs/>
                  <w:szCs w:val="24"/>
                </w:rPr>
                <w:t xml:space="preserve">Fitur ini dapat </w:t>
              </w:r>
              <w:r>
                <w:rPr>
                  <w:iCs/>
                  <w:szCs w:val="24"/>
                </w:rPr>
                <w:t>mengubah</w:t>
              </w:r>
              <w:r>
                <w:rPr>
                  <w:iCs/>
                  <w:szCs w:val="24"/>
                </w:rPr>
                <w:t xml:space="preserve"> data seluruh absen</w:t>
              </w:r>
            </w:ins>
          </w:p>
        </w:tc>
      </w:tr>
      <w:tr w:rsidR="001C07F1" w14:paraId="09246606" w14:textId="77777777" w:rsidTr="005A4C8B">
        <w:trPr>
          <w:ins w:id="9031" w:author="chaniaayulestari@outlook.com" w:date="2021-11-13T22:22:00Z"/>
          <w:trPrChange w:id="9032" w:author="chaniaayulestari@outlook.com" w:date="2021-11-14T03:28:00Z">
            <w:trPr>
              <w:gridAfter w:val="0"/>
            </w:trPr>
          </w:trPrChange>
        </w:trPr>
        <w:tc>
          <w:tcPr>
            <w:tcW w:w="1981" w:type="dxa"/>
            <w:vMerge/>
            <w:tcPrChange w:id="9033" w:author="chaniaayulestari@outlook.com" w:date="2021-11-14T03:28:00Z">
              <w:tcPr>
                <w:tcW w:w="1981" w:type="dxa"/>
                <w:gridSpan w:val="2"/>
                <w:vMerge/>
              </w:tcPr>
            </w:tcPrChange>
          </w:tcPr>
          <w:p w14:paraId="3FE9AE07" w14:textId="77777777" w:rsidR="001C07F1" w:rsidRDefault="001C07F1" w:rsidP="001C07F1">
            <w:pPr>
              <w:rPr>
                <w:ins w:id="9034" w:author="chaniaayulestari@outlook.com" w:date="2021-11-13T22:22:00Z"/>
              </w:rPr>
            </w:pPr>
          </w:p>
        </w:tc>
        <w:tc>
          <w:tcPr>
            <w:tcW w:w="1982" w:type="dxa"/>
            <w:vAlign w:val="center"/>
            <w:tcPrChange w:id="9035" w:author="chaniaayulestari@outlook.com" w:date="2021-11-14T03:28:00Z">
              <w:tcPr>
                <w:tcW w:w="1982" w:type="dxa"/>
                <w:gridSpan w:val="2"/>
              </w:tcPr>
            </w:tcPrChange>
          </w:tcPr>
          <w:p w14:paraId="02C62A3F" w14:textId="2C29514B" w:rsidR="001C07F1" w:rsidRDefault="001C07F1" w:rsidP="005A4C8B">
            <w:pPr>
              <w:jc w:val="center"/>
              <w:rPr>
                <w:ins w:id="9036" w:author="chaniaayulestari@outlook.com" w:date="2021-11-13T22:22:00Z"/>
              </w:rPr>
              <w:pPrChange w:id="9037" w:author="chaniaayulestari@outlook.com" w:date="2021-11-14T03:28:00Z">
                <w:pPr/>
              </w:pPrChange>
            </w:pPr>
            <w:commentRangeStart w:id="9038"/>
            <w:ins w:id="9039" w:author="chaniaayulestari@outlook.com" w:date="2021-11-13T22:22:00Z">
              <w:r>
                <w:t>Tambah Absen</w:t>
              </w:r>
            </w:ins>
            <w:commentRangeEnd w:id="9038"/>
            <w:r w:rsidR="005A4C8B">
              <w:rPr>
                <w:rStyle w:val="CommentReference"/>
              </w:rPr>
              <w:commentReference w:id="9038"/>
            </w:r>
          </w:p>
        </w:tc>
        <w:tc>
          <w:tcPr>
            <w:tcW w:w="1982" w:type="dxa"/>
            <w:vAlign w:val="center"/>
            <w:tcPrChange w:id="9040" w:author="chaniaayulestari@outlook.com" w:date="2021-11-14T03:28:00Z">
              <w:tcPr>
                <w:tcW w:w="1982" w:type="dxa"/>
                <w:gridSpan w:val="2"/>
              </w:tcPr>
            </w:tcPrChange>
          </w:tcPr>
          <w:p w14:paraId="074F755A" w14:textId="206F54F4" w:rsidR="001C07F1" w:rsidRDefault="002E2EFB" w:rsidP="005A4C8B">
            <w:pPr>
              <w:jc w:val="center"/>
              <w:rPr>
                <w:ins w:id="9041" w:author="chaniaayulestari@outlook.com" w:date="2021-11-13T22:22:00Z"/>
              </w:rPr>
              <w:pPrChange w:id="9042" w:author="chaniaayulestari@outlook.com" w:date="2021-11-14T03:28:00Z">
                <w:pPr/>
              </w:pPrChange>
            </w:pPr>
            <w:ins w:id="9043" w:author="chaniaayulestari@outlook.com" w:date="2021-11-14T02:59:00Z">
              <w:r>
                <w:t>SP</w:t>
              </w:r>
            </w:ins>
            <w:ins w:id="9044" w:author="chaniaayulestari@outlook.com" w:date="2021-11-14T02:58:00Z">
              <w:r>
                <w:t>-RC19.</w:t>
              </w:r>
            </w:ins>
            <w:ins w:id="9045" w:author="chaniaayulestari@outlook.com" w:date="2021-11-14T02:59:00Z">
              <w:r>
                <w:t>3</w:t>
              </w:r>
            </w:ins>
          </w:p>
        </w:tc>
        <w:tc>
          <w:tcPr>
            <w:tcW w:w="1982" w:type="dxa"/>
            <w:tcPrChange w:id="9046" w:author="chaniaayulestari@outlook.com" w:date="2021-11-14T03:28:00Z">
              <w:tcPr>
                <w:tcW w:w="1982" w:type="dxa"/>
                <w:gridSpan w:val="2"/>
              </w:tcPr>
            </w:tcPrChange>
          </w:tcPr>
          <w:p w14:paraId="0E55B599" w14:textId="653D9C6C" w:rsidR="001C07F1" w:rsidRDefault="001B5BCE" w:rsidP="001C07F1">
            <w:pPr>
              <w:rPr>
                <w:ins w:id="9047" w:author="chaniaayulestari@outlook.com" w:date="2021-11-13T22:22:00Z"/>
              </w:rPr>
            </w:pPr>
            <w:ins w:id="9048" w:author="chaniaayulestari@outlook.com" w:date="2021-11-14T06:12:00Z">
              <w:r>
                <w:rPr>
                  <w:iCs/>
                  <w:szCs w:val="24"/>
                </w:rPr>
                <w:t xml:space="preserve">Fitur ini dapat </w:t>
              </w:r>
              <w:r>
                <w:rPr>
                  <w:iCs/>
                  <w:szCs w:val="24"/>
                </w:rPr>
                <w:t>menambah</w:t>
              </w:r>
            </w:ins>
            <w:ins w:id="9049" w:author="chaniaayulestari@outlook.com" w:date="2021-11-14T06:13:00Z">
              <w:r>
                <w:rPr>
                  <w:iCs/>
                  <w:szCs w:val="24"/>
                </w:rPr>
                <w:t>kan</w:t>
              </w:r>
            </w:ins>
            <w:ins w:id="9050" w:author="chaniaayulestari@outlook.com" w:date="2021-11-14T06:12:00Z">
              <w:r>
                <w:rPr>
                  <w:iCs/>
                  <w:szCs w:val="24"/>
                </w:rPr>
                <w:t xml:space="preserve"> data seluruh absen</w:t>
              </w:r>
            </w:ins>
            <w:ins w:id="9051" w:author="chaniaayulestari@outlook.com" w:date="2021-11-14T06:13:00Z">
              <w:r>
                <w:rPr>
                  <w:iCs/>
                  <w:szCs w:val="24"/>
                </w:rPr>
                <w:t xml:space="preserve"> secara otomatis pada saat scanning</w:t>
              </w:r>
            </w:ins>
          </w:p>
        </w:tc>
      </w:tr>
      <w:tr w:rsidR="001C07F1" w14:paraId="5EE5D628" w14:textId="77777777" w:rsidTr="005A4C8B">
        <w:trPr>
          <w:ins w:id="9052" w:author="chaniaayulestari@outlook.com" w:date="2021-11-12T07:03:00Z"/>
          <w:trPrChange w:id="9053" w:author="chaniaayulestari@outlook.com" w:date="2021-11-14T03:28:00Z">
            <w:trPr>
              <w:gridAfter w:val="0"/>
            </w:trPr>
          </w:trPrChange>
        </w:trPr>
        <w:tc>
          <w:tcPr>
            <w:tcW w:w="1981" w:type="dxa"/>
            <w:vMerge w:val="restart"/>
            <w:vAlign w:val="center"/>
            <w:tcPrChange w:id="9054" w:author="chaniaayulestari@outlook.com" w:date="2021-11-14T03:28:00Z">
              <w:tcPr>
                <w:tcW w:w="1981" w:type="dxa"/>
                <w:gridSpan w:val="2"/>
                <w:vMerge w:val="restart"/>
                <w:vAlign w:val="center"/>
              </w:tcPr>
            </w:tcPrChange>
          </w:tcPr>
          <w:p w14:paraId="09D054C1" w14:textId="2E350D80" w:rsidR="001C07F1" w:rsidRDefault="001C07F1" w:rsidP="001C07F1">
            <w:pPr>
              <w:jc w:val="center"/>
              <w:rPr>
                <w:ins w:id="9055" w:author="chaniaayulestari@outlook.com" w:date="2021-11-12T07:03:00Z"/>
              </w:rPr>
              <w:pPrChange w:id="9056" w:author="chaniaayulestari@outlook.com" w:date="2021-11-12T07:10:00Z">
                <w:pPr/>
              </w:pPrChange>
            </w:pPr>
            <w:ins w:id="9057" w:author="chaniaayulestari@outlook.com" w:date="2021-11-12T07:04:00Z">
              <w:r>
                <w:t>Kelola Guru</w:t>
              </w:r>
            </w:ins>
          </w:p>
        </w:tc>
        <w:tc>
          <w:tcPr>
            <w:tcW w:w="1982" w:type="dxa"/>
            <w:vAlign w:val="center"/>
            <w:tcPrChange w:id="9058" w:author="chaniaayulestari@outlook.com" w:date="2021-11-14T03:28:00Z">
              <w:tcPr>
                <w:tcW w:w="1982" w:type="dxa"/>
                <w:gridSpan w:val="2"/>
              </w:tcPr>
            </w:tcPrChange>
          </w:tcPr>
          <w:p w14:paraId="185023D1" w14:textId="406AB049" w:rsidR="001C07F1" w:rsidRDefault="001C07F1" w:rsidP="005A4C8B">
            <w:pPr>
              <w:jc w:val="center"/>
              <w:rPr>
                <w:ins w:id="9059" w:author="chaniaayulestari@outlook.com" w:date="2021-11-12T07:03:00Z"/>
              </w:rPr>
              <w:pPrChange w:id="9060" w:author="chaniaayulestari@outlook.com" w:date="2021-11-14T03:28:00Z">
                <w:pPr/>
              </w:pPrChange>
            </w:pPr>
            <w:ins w:id="9061" w:author="chaniaayulestari@outlook.com" w:date="2021-11-12T07:25:00Z">
              <w:del w:id="9062" w:author="chaniaayulestari@outlook.com" w:date="2021-11-14T02:59:00Z">
                <w:r w:rsidDel="00482296">
                  <w:delText>Hapus</w:delText>
                </w:r>
              </w:del>
            </w:ins>
            <w:ins w:id="9063" w:author="chaniaayulestari@outlook.com" w:date="2021-11-14T02:59:00Z">
              <w:r w:rsidR="00482296">
                <w:t>Tambah</w:t>
              </w:r>
            </w:ins>
            <w:ins w:id="9064" w:author="chaniaayulestari@outlook.com" w:date="2021-11-12T07:25:00Z">
              <w:r>
                <w:t xml:space="preserve"> Guru</w:t>
              </w:r>
            </w:ins>
          </w:p>
        </w:tc>
        <w:tc>
          <w:tcPr>
            <w:tcW w:w="1982" w:type="dxa"/>
            <w:vAlign w:val="center"/>
            <w:tcPrChange w:id="9065" w:author="chaniaayulestari@outlook.com" w:date="2021-11-14T03:28:00Z">
              <w:tcPr>
                <w:tcW w:w="1982" w:type="dxa"/>
                <w:gridSpan w:val="2"/>
              </w:tcPr>
            </w:tcPrChange>
          </w:tcPr>
          <w:p w14:paraId="557AC923" w14:textId="68FBB607" w:rsidR="001C07F1" w:rsidRDefault="00482296" w:rsidP="005A4C8B">
            <w:pPr>
              <w:jc w:val="center"/>
              <w:rPr>
                <w:ins w:id="9066" w:author="chaniaayulestari@outlook.com" w:date="2021-11-12T07:03:00Z"/>
              </w:rPr>
              <w:pPrChange w:id="9067" w:author="chaniaayulestari@outlook.com" w:date="2021-11-14T03:28:00Z">
                <w:pPr/>
              </w:pPrChange>
            </w:pPr>
            <w:ins w:id="9068" w:author="chaniaayulestari@outlook.com" w:date="2021-11-14T02:59:00Z">
              <w:r>
                <w:t>SP</w:t>
              </w:r>
              <w:r>
                <w:t>-RC1</w:t>
              </w:r>
              <w:r>
                <w:t>3</w:t>
              </w:r>
              <w:r>
                <w:t>.1</w:t>
              </w:r>
            </w:ins>
          </w:p>
        </w:tc>
        <w:tc>
          <w:tcPr>
            <w:tcW w:w="1982" w:type="dxa"/>
            <w:tcPrChange w:id="9069" w:author="chaniaayulestari@outlook.com" w:date="2021-11-14T03:28:00Z">
              <w:tcPr>
                <w:tcW w:w="1982" w:type="dxa"/>
                <w:gridSpan w:val="2"/>
              </w:tcPr>
            </w:tcPrChange>
          </w:tcPr>
          <w:p w14:paraId="6283371A" w14:textId="18DB8410" w:rsidR="001C07F1" w:rsidRDefault="004D4159" w:rsidP="001C07F1">
            <w:pPr>
              <w:rPr>
                <w:ins w:id="9070" w:author="chaniaayulestari@outlook.com" w:date="2021-11-12T07:03:00Z"/>
              </w:rPr>
            </w:pPr>
            <w:ins w:id="9071" w:author="chaniaayulestari@outlook.com" w:date="2021-11-14T03:19:00Z">
              <w:r>
                <w:rPr>
                  <w:iCs/>
                  <w:szCs w:val="24"/>
                </w:rPr>
                <w:t>Fitur ini dapat menambahkan data seluruh</w:t>
              </w:r>
              <w:r>
                <w:rPr>
                  <w:iCs/>
                  <w:szCs w:val="24"/>
                </w:rPr>
                <w:t xml:space="preserve"> guru.</w:t>
              </w:r>
            </w:ins>
            <w:ins w:id="9072" w:author="chaniaayulestari@outlook.com" w:date="2021-11-13T22:23:00Z">
              <w:del w:id="9073" w:author="chaniaayulestari@outlook.com" w:date="2021-11-14T03:14:00Z">
                <w:r w:rsidR="001C07F1" w:rsidDel="004D4159">
                  <w:rPr>
                    <w:iCs/>
                    <w:szCs w:val="24"/>
                  </w:rPr>
                  <w:delText xml:space="preserve">Fitur ini dapat menghapus data seluruh </w:delText>
                </w:r>
              </w:del>
            </w:ins>
            <w:ins w:id="9074" w:author="chaniaayulestari@outlook.com" w:date="2021-11-13T22:24:00Z">
              <w:del w:id="9075" w:author="chaniaayulestari@outlook.com" w:date="2021-11-14T03:14:00Z">
                <w:r w:rsidR="001C07F1" w:rsidDel="004D4159">
                  <w:rPr>
                    <w:iCs/>
                    <w:szCs w:val="24"/>
                  </w:rPr>
                  <w:delText>guru</w:delText>
                </w:r>
              </w:del>
            </w:ins>
          </w:p>
        </w:tc>
      </w:tr>
      <w:tr w:rsidR="001C07F1" w14:paraId="69D4FF90" w14:textId="77777777" w:rsidTr="005A4C8B">
        <w:trPr>
          <w:ins w:id="9076" w:author="chaniaayulestari@outlook.com" w:date="2021-11-12T07:10:00Z"/>
          <w:trPrChange w:id="9077" w:author="chaniaayulestari@outlook.com" w:date="2021-11-14T03:28:00Z">
            <w:trPr>
              <w:gridAfter w:val="0"/>
            </w:trPr>
          </w:trPrChange>
        </w:trPr>
        <w:tc>
          <w:tcPr>
            <w:tcW w:w="1981" w:type="dxa"/>
            <w:vMerge/>
            <w:tcPrChange w:id="9078" w:author="chaniaayulestari@outlook.com" w:date="2021-11-14T03:28:00Z">
              <w:tcPr>
                <w:tcW w:w="1981" w:type="dxa"/>
                <w:gridSpan w:val="2"/>
                <w:vMerge/>
              </w:tcPr>
            </w:tcPrChange>
          </w:tcPr>
          <w:p w14:paraId="230FCB55" w14:textId="77777777" w:rsidR="001C07F1" w:rsidRDefault="001C07F1" w:rsidP="001C07F1">
            <w:pPr>
              <w:rPr>
                <w:ins w:id="9079" w:author="chaniaayulestari@outlook.com" w:date="2021-11-12T07:10:00Z"/>
              </w:rPr>
            </w:pPr>
          </w:p>
        </w:tc>
        <w:tc>
          <w:tcPr>
            <w:tcW w:w="1982" w:type="dxa"/>
            <w:vAlign w:val="center"/>
            <w:tcPrChange w:id="9080" w:author="chaniaayulestari@outlook.com" w:date="2021-11-14T03:28:00Z">
              <w:tcPr>
                <w:tcW w:w="1982" w:type="dxa"/>
                <w:gridSpan w:val="2"/>
              </w:tcPr>
            </w:tcPrChange>
          </w:tcPr>
          <w:p w14:paraId="2FF82F0E" w14:textId="7DD8F780" w:rsidR="001C07F1" w:rsidRDefault="001C07F1" w:rsidP="005A4C8B">
            <w:pPr>
              <w:jc w:val="center"/>
              <w:rPr>
                <w:ins w:id="9081" w:author="chaniaayulestari@outlook.com" w:date="2021-11-12T07:10:00Z"/>
              </w:rPr>
              <w:pPrChange w:id="9082" w:author="chaniaayulestari@outlook.com" w:date="2021-11-14T03:28:00Z">
                <w:pPr/>
              </w:pPrChange>
            </w:pPr>
            <w:ins w:id="9083" w:author="chaniaayulestari@outlook.com" w:date="2021-11-12T07:25:00Z">
              <w:del w:id="9084" w:author="chaniaayulestari@outlook.com" w:date="2021-11-14T03:00:00Z">
                <w:r w:rsidDel="00482296">
                  <w:delText>Edit</w:delText>
                </w:r>
              </w:del>
            </w:ins>
            <w:ins w:id="9085" w:author="chaniaayulestari@outlook.com" w:date="2021-11-14T03:00:00Z">
              <w:r w:rsidR="00482296">
                <w:t>Hapus</w:t>
              </w:r>
            </w:ins>
            <w:ins w:id="9086" w:author="chaniaayulestari@outlook.com" w:date="2021-11-12T07:25:00Z">
              <w:r>
                <w:t xml:space="preserve"> Guru</w:t>
              </w:r>
            </w:ins>
          </w:p>
        </w:tc>
        <w:tc>
          <w:tcPr>
            <w:tcW w:w="1982" w:type="dxa"/>
            <w:vAlign w:val="center"/>
            <w:tcPrChange w:id="9087" w:author="chaniaayulestari@outlook.com" w:date="2021-11-14T03:28:00Z">
              <w:tcPr>
                <w:tcW w:w="1982" w:type="dxa"/>
                <w:gridSpan w:val="2"/>
              </w:tcPr>
            </w:tcPrChange>
          </w:tcPr>
          <w:p w14:paraId="5F32083F" w14:textId="0D2B13CE" w:rsidR="001C07F1" w:rsidRDefault="00482296" w:rsidP="005A4C8B">
            <w:pPr>
              <w:jc w:val="center"/>
              <w:rPr>
                <w:ins w:id="9088" w:author="chaniaayulestari@outlook.com" w:date="2021-11-12T07:10:00Z"/>
              </w:rPr>
              <w:pPrChange w:id="9089" w:author="chaniaayulestari@outlook.com" w:date="2021-11-14T03:28:00Z">
                <w:pPr/>
              </w:pPrChange>
            </w:pPr>
            <w:ins w:id="9090" w:author="chaniaayulestari@outlook.com" w:date="2021-11-14T03:00:00Z">
              <w:r>
                <w:t>SP-RC13.</w:t>
              </w:r>
              <w:r>
                <w:t>2</w:t>
              </w:r>
            </w:ins>
          </w:p>
        </w:tc>
        <w:tc>
          <w:tcPr>
            <w:tcW w:w="1982" w:type="dxa"/>
            <w:tcPrChange w:id="9091" w:author="chaniaayulestari@outlook.com" w:date="2021-11-14T03:28:00Z">
              <w:tcPr>
                <w:tcW w:w="1982" w:type="dxa"/>
                <w:gridSpan w:val="2"/>
              </w:tcPr>
            </w:tcPrChange>
          </w:tcPr>
          <w:p w14:paraId="1D7342C3" w14:textId="61376258" w:rsidR="001C07F1" w:rsidRDefault="004D4159" w:rsidP="001C07F1">
            <w:pPr>
              <w:rPr>
                <w:ins w:id="9092" w:author="chaniaayulestari@outlook.com" w:date="2021-11-12T07:10:00Z"/>
              </w:rPr>
            </w:pPr>
            <w:ins w:id="9093" w:author="chaniaayulestari@outlook.com" w:date="2021-11-14T03:14:00Z">
              <w:r>
                <w:rPr>
                  <w:iCs/>
                  <w:szCs w:val="24"/>
                </w:rPr>
                <w:t>Fitur ini dapat menghapus data seluruh guru</w:t>
              </w:r>
            </w:ins>
          </w:p>
        </w:tc>
      </w:tr>
      <w:tr w:rsidR="001C07F1" w14:paraId="1A897314" w14:textId="77777777" w:rsidTr="005A4C8B">
        <w:trPr>
          <w:ins w:id="9094" w:author="chaniaayulestari@outlook.com" w:date="2021-11-12T07:10:00Z"/>
          <w:trPrChange w:id="9095" w:author="chaniaayulestari@outlook.com" w:date="2021-11-14T03:28:00Z">
            <w:trPr>
              <w:gridAfter w:val="0"/>
            </w:trPr>
          </w:trPrChange>
        </w:trPr>
        <w:tc>
          <w:tcPr>
            <w:tcW w:w="1981" w:type="dxa"/>
            <w:vMerge/>
            <w:tcPrChange w:id="9096" w:author="chaniaayulestari@outlook.com" w:date="2021-11-14T03:28:00Z">
              <w:tcPr>
                <w:tcW w:w="1981" w:type="dxa"/>
                <w:gridSpan w:val="2"/>
                <w:vMerge/>
              </w:tcPr>
            </w:tcPrChange>
          </w:tcPr>
          <w:p w14:paraId="2B206311" w14:textId="77777777" w:rsidR="001C07F1" w:rsidRDefault="001C07F1" w:rsidP="001C07F1">
            <w:pPr>
              <w:rPr>
                <w:ins w:id="9097" w:author="chaniaayulestari@outlook.com" w:date="2021-11-12T07:10:00Z"/>
              </w:rPr>
            </w:pPr>
          </w:p>
        </w:tc>
        <w:tc>
          <w:tcPr>
            <w:tcW w:w="1982" w:type="dxa"/>
            <w:vAlign w:val="center"/>
            <w:tcPrChange w:id="9098" w:author="chaniaayulestari@outlook.com" w:date="2021-11-14T03:28:00Z">
              <w:tcPr>
                <w:tcW w:w="1982" w:type="dxa"/>
                <w:gridSpan w:val="2"/>
              </w:tcPr>
            </w:tcPrChange>
          </w:tcPr>
          <w:p w14:paraId="148541D2" w14:textId="41957C6D" w:rsidR="001C07F1" w:rsidRDefault="001C07F1" w:rsidP="005A4C8B">
            <w:pPr>
              <w:jc w:val="center"/>
              <w:rPr>
                <w:ins w:id="9099" w:author="chaniaayulestari@outlook.com" w:date="2021-11-12T07:10:00Z"/>
              </w:rPr>
              <w:pPrChange w:id="9100" w:author="chaniaayulestari@outlook.com" w:date="2021-11-14T03:28:00Z">
                <w:pPr/>
              </w:pPrChange>
            </w:pPr>
            <w:ins w:id="9101" w:author="chaniaayulestari@outlook.com" w:date="2021-11-12T07:24:00Z">
              <w:del w:id="9102" w:author="chaniaayulestari@outlook.com" w:date="2021-11-14T03:00:00Z">
                <w:r w:rsidDel="00482296">
                  <w:delText>Tambah</w:delText>
                </w:r>
              </w:del>
            </w:ins>
            <w:ins w:id="9103" w:author="chaniaayulestari@outlook.com" w:date="2021-11-14T03:00:00Z">
              <w:r w:rsidR="00482296">
                <w:t>Edit</w:t>
              </w:r>
            </w:ins>
            <w:ins w:id="9104" w:author="chaniaayulestari@outlook.com" w:date="2021-11-12T07:24:00Z">
              <w:r>
                <w:t xml:space="preserve"> Guru</w:t>
              </w:r>
            </w:ins>
          </w:p>
        </w:tc>
        <w:tc>
          <w:tcPr>
            <w:tcW w:w="1982" w:type="dxa"/>
            <w:vAlign w:val="center"/>
            <w:tcPrChange w:id="9105" w:author="chaniaayulestari@outlook.com" w:date="2021-11-14T03:28:00Z">
              <w:tcPr>
                <w:tcW w:w="1982" w:type="dxa"/>
                <w:gridSpan w:val="2"/>
              </w:tcPr>
            </w:tcPrChange>
          </w:tcPr>
          <w:p w14:paraId="573AC312" w14:textId="003EE7D6" w:rsidR="001C07F1" w:rsidRDefault="00482296" w:rsidP="005A4C8B">
            <w:pPr>
              <w:jc w:val="center"/>
              <w:rPr>
                <w:ins w:id="9106" w:author="chaniaayulestari@outlook.com" w:date="2021-11-12T07:10:00Z"/>
              </w:rPr>
              <w:pPrChange w:id="9107" w:author="chaniaayulestari@outlook.com" w:date="2021-11-14T03:28:00Z">
                <w:pPr/>
              </w:pPrChange>
            </w:pPr>
            <w:ins w:id="9108" w:author="chaniaayulestari@outlook.com" w:date="2021-11-14T03:00:00Z">
              <w:r>
                <w:t>SP-RC13.</w:t>
              </w:r>
              <w:r>
                <w:t>3</w:t>
              </w:r>
            </w:ins>
          </w:p>
        </w:tc>
        <w:tc>
          <w:tcPr>
            <w:tcW w:w="1982" w:type="dxa"/>
            <w:tcPrChange w:id="9109" w:author="chaniaayulestari@outlook.com" w:date="2021-11-14T03:28:00Z">
              <w:tcPr>
                <w:tcW w:w="1982" w:type="dxa"/>
                <w:gridSpan w:val="2"/>
              </w:tcPr>
            </w:tcPrChange>
          </w:tcPr>
          <w:p w14:paraId="045A62B5" w14:textId="7982CE41" w:rsidR="001C07F1" w:rsidRDefault="00986178" w:rsidP="001C07F1">
            <w:pPr>
              <w:rPr>
                <w:ins w:id="9110" w:author="chaniaayulestari@outlook.com" w:date="2021-11-12T07:10:00Z"/>
              </w:rPr>
            </w:pPr>
            <w:ins w:id="9111" w:author="chaniaayulestari@outlook.com" w:date="2021-11-14T03:21:00Z">
              <w:r>
                <w:rPr>
                  <w:iCs/>
                  <w:szCs w:val="24"/>
                </w:rPr>
                <w:t xml:space="preserve">Fitur ini dapat mengubah data seluruh </w:t>
              </w:r>
              <w:r>
                <w:rPr>
                  <w:iCs/>
                  <w:szCs w:val="24"/>
                </w:rPr>
                <w:t>guru.</w:t>
              </w:r>
            </w:ins>
          </w:p>
        </w:tc>
      </w:tr>
      <w:tr w:rsidR="001C07F1" w14:paraId="7C85AC0A" w14:textId="77777777" w:rsidTr="005A4C8B">
        <w:trPr>
          <w:ins w:id="9112" w:author="chaniaayulestari@outlook.com" w:date="2021-11-12T07:10:00Z"/>
          <w:trPrChange w:id="9113" w:author="chaniaayulestari@outlook.com" w:date="2021-11-14T03:28:00Z">
            <w:trPr>
              <w:gridAfter w:val="0"/>
            </w:trPr>
          </w:trPrChange>
        </w:trPr>
        <w:tc>
          <w:tcPr>
            <w:tcW w:w="1981" w:type="dxa"/>
            <w:vMerge/>
            <w:tcPrChange w:id="9114" w:author="chaniaayulestari@outlook.com" w:date="2021-11-14T03:28:00Z">
              <w:tcPr>
                <w:tcW w:w="1981" w:type="dxa"/>
                <w:gridSpan w:val="2"/>
                <w:vMerge/>
              </w:tcPr>
            </w:tcPrChange>
          </w:tcPr>
          <w:p w14:paraId="4DFABB9C" w14:textId="77777777" w:rsidR="001C07F1" w:rsidRDefault="001C07F1" w:rsidP="001C07F1">
            <w:pPr>
              <w:rPr>
                <w:ins w:id="9115" w:author="chaniaayulestari@outlook.com" w:date="2021-11-12T07:10:00Z"/>
              </w:rPr>
            </w:pPr>
          </w:p>
        </w:tc>
        <w:tc>
          <w:tcPr>
            <w:tcW w:w="1982" w:type="dxa"/>
            <w:vAlign w:val="center"/>
            <w:tcPrChange w:id="9116" w:author="chaniaayulestari@outlook.com" w:date="2021-11-14T03:28:00Z">
              <w:tcPr>
                <w:tcW w:w="1982" w:type="dxa"/>
                <w:gridSpan w:val="2"/>
              </w:tcPr>
            </w:tcPrChange>
          </w:tcPr>
          <w:p w14:paraId="26FC20F9" w14:textId="1D8A2D5D" w:rsidR="001C07F1" w:rsidRDefault="001C07F1" w:rsidP="005A4C8B">
            <w:pPr>
              <w:jc w:val="center"/>
              <w:rPr>
                <w:ins w:id="9117" w:author="chaniaayulestari@outlook.com" w:date="2021-11-12T07:10:00Z"/>
              </w:rPr>
              <w:pPrChange w:id="9118" w:author="chaniaayulestari@outlook.com" w:date="2021-11-14T03:28:00Z">
                <w:pPr/>
              </w:pPrChange>
            </w:pPr>
            <w:ins w:id="9119" w:author="chaniaayulestari@outlook.com" w:date="2021-11-12T07:25:00Z">
              <w:r>
                <w:t>Lihat Guru</w:t>
              </w:r>
            </w:ins>
          </w:p>
        </w:tc>
        <w:tc>
          <w:tcPr>
            <w:tcW w:w="1982" w:type="dxa"/>
            <w:vAlign w:val="center"/>
            <w:tcPrChange w:id="9120" w:author="chaniaayulestari@outlook.com" w:date="2021-11-14T03:28:00Z">
              <w:tcPr>
                <w:tcW w:w="1982" w:type="dxa"/>
                <w:gridSpan w:val="2"/>
              </w:tcPr>
            </w:tcPrChange>
          </w:tcPr>
          <w:p w14:paraId="3189A702" w14:textId="73A8BB82" w:rsidR="001C07F1" w:rsidRDefault="00482296" w:rsidP="005A4C8B">
            <w:pPr>
              <w:jc w:val="center"/>
              <w:rPr>
                <w:ins w:id="9121" w:author="chaniaayulestari@outlook.com" w:date="2021-11-12T07:10:00Z"/>
              </w:rPr>
              <w:pPrChange w:id="9122" w:author="chaniaayulestari@outlook.com" w:date="2021-11-14T03:28:00Z">
                <w:pPr/>
              </w:pPrChange>
            </w:pPr>
            <w:ins w:id="9123" w:author="chaniaayulestari@outlook.com" w:date="2021-11-14T03:00:00Z">
              <w:r>
                <w:t>SP-RC13.</w:t>
              </w:r>
              <w:r>
                <w:t>4</w:t>
              </w:r>
            </w:ins>
          </w:p>
        </w:tc>
        <w:tc>
          <w:tcPr>
            <w:tcW w:w="1982" w:type="dxa"/>
            <w:tcPrChange w:id="9124" w:author="chaniaayulestari@outlook.com" w:date="2021-11-14T03:28:00Z">
              <w:tcPr>
                <w:tcW w:w="1982" w:type="dxa"/>
                <w:gridSpan w:val="2"/>
              </w:tcPr>
            </w:tcPrChange>
          </w:tcPr>
          <w:p w14:paraId="08D8B433" w14:textId="2B3C648F" w:rsidR="001C07F1" w:rsidRDefault="00986178" w:rsidP="001C07F1">
            <w:pPr>
              <w:rPr>
                <w:ins w:id="9125" w:author="chaniaayulestari@outlook.com" w:date="2021-11-12T07:10:00Z"/>
              </w:rPr>
            </w:pPr>
            <w:ins w:id="9126" w:author="chaniaayulestari@outlook.com" w:date="2021-11-14T03:23:00Z">
              <w:r>
                <w:rPr>
                  <w:iCs/>
                  <w:szCs w:val="24"/>
                </w:rPr>
                <w:t xml:space="preserve">Fitur ini dapat melihat data seluruh </w:t>
              </w:r>
              <w:r>
                <w:rPr>
                  <w:iCs/>
                  <w:szCs w:val="24"/>
                </w:rPr>
                <w:t>guru</w:t>
              </w:r>
            </w:ins>
          </w:p>
        </w:tc>
      </w:tr>
      <w:tr w:rsidR="001C07F1" w14:paraId="1A7AD69A" w14:textId="77777777" w:rsidTr="005A4C8B">
        <w:trPr>
          <w:ins w:id="9127" w:author="chaniaayulestari@outlook.com" w:date="2021-11-14T02:29:00Z"/>
          <w:trPrChange w:id="9128" w:author="chaniaayulestari@outlook.com" w:date="2021-11-14T03:28:00Z">
            <w:trPr>
              <w:gridAfter w:val="0"/>
            </w:trPr>
          </w:trPrChange>
        </w:trPr>
        <w:tc>
          <w:tcPr>
            <w:tcW w:w="1981" w:type="dxa"/>
            <w:vMerge/>
            <w:tcPrChange w:id="9129" w:author="chaniaayulestari@outlook.com" w:date="2021-11-14T03:28:00Z">
              <w:tcPr>
                <w:tcW w:w="1981" w:type="dxa"/>
                <w:gridSpan w:val="2"/>
                <w:vMerge/>
              </w:tcPr>
            </w:tcPrChange>
          </w:tcPr>
          <w:p w14:paraId="1C123731" w14:textId="77777777" w:rsidR="001C07F1" w:rsidRDefault="001C07F1" w:rsidP="001C07F1">
            <w:pPr>
              <w:rPr>
                <w:ins w:id="9130" w:author="chaniaayulestari@outlook.com" w:date="2021-11-14T02:29:00Z"/>
              </w:rPr>
            </w:pPr>
          </w:p>
        </w:tc>
        <w:tc>
          <w:tcPr>
            <w:tcW w:w="1982" w:type="dxa"/>
            <w:vAlign w:val="center"/>
            <w:tcPrChange w:id="9131" w:author="chaniaayulestari@outlook.com" w:date="2021-11-14T03:28:00Z">
              <w:tcPr>
                <w:tcW w:w="1982" w:type="dxa"/>
                <w:gridSpan w:val="2"/>
              </w:tcPr>
            </w:tcPrChange>
          </w:tcPr>
          <w:p w14:paraId="01DC16C4" w14:textId="6CBFE4E1" w:rsidR="001C07F1" w:rsidRDefault="001C07F1" w:rsidP="005A4C8B">
            <w:pPr>
              <w:jc w:val="center"/>
              <w:rPr>
                <w:ins w:id="9132" w:author="chaniaayulestari@outlook.com" w:date="2021-11-14T02:29:00Z"/>
              </w:rPr>
              <w:pPrChange w:id="9133" w:author="chaniaayulestari@outlook.com" w:date="2021-11-14T03:28:00Z">
                <w:pPr/>
              </w:pPrChange>
            </w:pPr>
            <w:ins w:id="9134" w:author="chaniaayulestari@outlook.com" w:date="2021-11-14T02:29:00Z">
              <w:r>
                <w:t>Lihat Profile Guru</w:t>
              </w:r>
            </w:ins>
          </w:p>
        </w:tc>
        <w:tc>
          <w:tcPr>
            <w:tcW w:w="1982" w:type="dxa"/>
            <w:vAlign w:val="center"/>
            <w:tcPrChange w:id="9135" w:author="chaniaayulestari@outlook.com" w:date="2021-11-14T03:28:00Z">
              <w:tcPr>
                <w:tcW w:w="1982" w:type="dxa"/>
                <w:gridSpan w:val="2"/>
              </w:tcPr>
            </w:tcPrChange>
          </w:tcPr>
          <w:p w14:paraId="73620703" w14:textId="4A5BE407" w:rsidR="001C07F1" w:rsidRDefault="00482296" w:rsidP="005A4C8B">
            <w:pPr>
              <w:jc w:val="center"/>
              <w:rPr>
                <w:ins w:id="9136" w:author="chaniaayulestari@outlook.com" w:date="2021-11-14T02:29:00Z"/>
              </w:rPr>
              <w:pPrChange w:id="9137" w:author="chaniaayulestari@outlook.com" w:date="2021-11-14T03:28:00Z">
                <w:pPr/>
              </w:pPrChange>
            </w:pPr>
            <w:ins w:id="9138" w:author="chaniaayulestari@outlook.com" w:date="2021-11-14T03:01:00Z">
              <w:r>
                <w:t>SP-RC06</w:t>
              </w:r>
            </w:ins>
          </w:p>
        </w:tc>
        <w:tc>
          <w:tcPr>
            <w:tcW w:w="1982" w:type="dxa"/>
            <w:tcPrChange w:id="9139" w:author="chaniaayulestari@outlook.com" w:date="2021-11-14T03:28:00Z">
              <w:tcPr>
                <w:tcW w:w="1982" w:type="dxa"/>
                <w:gridSpan w:val="2"/>
              </w:tcPr>
            </w:tcPrChange>
          </w:tcPr>
          <w:p w14:paraId="12B3E592" w14:textId="32148D1B" w:rsidR="001C07F1" w:rsidRDefault="009A41CF" w:rsidP="001C07F1">
            <w:pPr>
              <w:rPr>
                <w:ins w:id="9140" w:author="chaniaayulestari@outlook.com" w:date="2021-11-14T02:29:00Z"/>
              </w:rPr>
            </w:pPr>
            <w:ins w:id="9141" w:author="chaniaayulestari@outlook.com" w:date="2021-11-14T03:26:00Z">
              <w:r>
                <w:rPr>
                  <w:iCs/>
                  <w:szCs w:val="24"/>
                </w:rPr>
                <w:t xml:space="preserve">Fitur ini dapat melihat informasi detail mengenai </w:t>
              </w:r>
              <w:r>
                <w:rPr>
                  <w:iCs/>
                  <w:szCs w:val="24"/>
                </w:rPr>
                <w:t>guru</w:t>
              </w:r>
            </w:ins>
          </w:p>
        </w:tc>
      </w:tr>
      <w:tr w:rsidR="00D45F38" w14:paraId="480E3FDB" w14:textId="77777777" w:rsidTr="005A4C8B">
        <w:trPr>
          <w:ins w:id="9142" w:author="chaniaayulestari@outlook.com" w:date="2021-11-12T07:03:00Z"/>
          <w:trPrChange w:id="9143" w:author="chaniaayulestari@outlook.com" w:date="2021-11-14T03:28:00Z">
            <w:trPr>
              <w:gridAfter w:val="0"/>
            </w:trPr>
          </w:trPrChange>
        </w:trPr>
        <w:tc>
          <w:tcPr>
            <w:tcW w:w="1981" w:type="dxa"/>
            <w:vMerge w:val="restart"/>
            <w:vAlign w:val="center"/>
            <w:tcPrChange w:id="9144" w:author="chaniaayulestari@outlook.com" w:date="2021-11-14T03:28:00Z">
              <w:tcPr>
                <w:tcW w:w="1981" w:type="dxa"/>
                <w:gridSpan w:val="2"/>
                <w:vMerge w:val="restart"/>
                <w:vAlign w:val="center"/>
              </w:tcPr>
            </w:tcPrChange>
          </w:tcPr>
          <w:p w14:paraId="3255A415" w14:textId="4453A850" w:rsidR="00D45F38" w:rsidRDefault="00D45F38" w:rsidP="001C07F1">
            <w:pPr>
              <w:jc w:val="center"/>
              <w:rPr>
                <w:ins w:id="9145" w:author="chaniaayulestari@outlook.com" w:date="2021-11-12T07:03:00Z"/>
              </w:rPr>
              <w:pPrChange w:id="9146" w:author="chaniaayulestari@outlook.com" w:date="2021-11-12T07:11:00Z">
                <w:pPr/>
              </w:pPrChange>
            </w:pPr>
            <w:ins w:id="9147" w:author="chaniaayulestari@outlook.com" w:date="2021-11-12T07:04:00Z">
              <w:r>
                <w:t>Kelola Walikelas</w:t>
              </w:r>
            </w:ins>
          </w:p>
        </w:tc>
        <w:tc>
          <w:tcPr>
            <w:tcW w:w="1982" w:type="dxa"/>
            <w:vAlign w:val="center"/>
            <w:tcPrChange w:id="9148" w:author="chaniaayulestari@outlook.com" w:date="2021-11-14T03:28:00Z">
              <w:tcPr>
                <w:tcW w:w="1982" w:type="dxa"/>
                <w:gridSpan w:val="2"/>
              </w:tcPr>
            </w:tcPrChange>
          </w:tcPr>
          <w:p w14:paraId="1A849485" w14:textId="3BDDE3CD" w:rsidR="00D45F38" w:rsidRDefault="00D45F38" w:rsidP="005A4C8B">
            <w:pPr>
              <w:jc w:val="center"/>
              <w:rPr>
                <w:ins w:id="9149" w:author="chaniaayulestari@outlook.com" w:date="2021-11-12T07:03:00Z"/>
              </w:rPr>
              <w:pPrChange w:id="9150" w:author="chaniaayulestari@outlook.com" w:date="2021-11-14T03:28:00Z">
                <w:pPr/>
              </w:pPrChange>
            </w:pPr>
            <w:ins w:id="9151" w:author="chaniaayulestari@outlook.com" w:date="2021-11-12T07:25:00Z">
              <w:del w:id="9152" w:author="chaniaayulestari@outlook.com" w:date="2021-11-14T03:02:00Z">
                <w:r w:rsidDel="00482296">
                  <w:delText xml:space="preserve">Hapus </w:delText>
                </w:r>
              </w:del>
            </w:ins>
            <w:ins w:id="9153" w:author="chaniaayulestari@outlook.com" w:date="2021-11-14T03:02:00Z">
              <w:r>
                <w:t xml:space="preserve">Tambah </w:t>
              </w:r>
            </w:ins>
            <w:ins w:id="9154" w:author="chaniaayulestari@outlook.com" w:date="2021-11-12T07:26:00Z">
              <w:r>
                <w:t>Walikelas</w:t>
              </w:r>
            </w:ins>
          </w:p>
        </w:tc>
        <w:tc>
          <w:tcPr>
            <w:tcW w:w="1982" w:type="dxa"/>
            <w:vAlign w:val="center"/>
            <w:tcPrChange w:id="9155" w:author="chaniaayulestari@outlook.com" w:date="2021-11-14T03:28:00Z">
              <w:tcPr>
                <w:tcW w:w="1982" w:type="dxa"/>
                <w:gridSpan w:val="2"/>
              </w:tcPr>
            </w:tcPrChange>
          </w:tcPr>
          <w:p w14:paraId="6B427274" w14:textId="51016B61" w:rsidR="00D45F38" w:rsidRDefault="00D45F38" w:rsidP="005A4C8B">
            <w:pPr>
              <w:jc w:val="center"/>
              <w:rPr>
                <w:ins w:id="9156" w:author="chaniaayulestari@outlook.com" w:date="2021-11-12T07:03:00Z"/>
              </w:rPr>
              <w:pPrChange w:id="9157" w:author="chaniaayulestari@outlook.com" w:date="2021-11-14T03:28:00Z">
                <w:pPr/>
              </w:pPrChange>
            </w:pPr>
            <w:ins w:id="9158" w:author="chaniaayulestari@outlook.com" w:date="2021-11-14T03:01:00Z">
              <w:r>
                <w:t>SP-RC14.</w:t>
              </w:r>
            </w:ins>
            <w:ins w:id="9159" w:author="chaniaayulestari@outlook.com" w:date="2021-11-14T03:02:00Z">
              <w:r>
                <w:t>1</w:t>
              </w:r>
            </w:ins>
          </w:p>
        </w:tc>
        <w:tc>
          <w:tcPr>
            <w:tcW w:w="1982" w:type="dxa"/>
            <w:tcPrChange w:id="9160" w:author="chaniaayulestari@outlook.com" w:date="2021-11-14T03:28:00Z">
              <w:tcPr>
                <w:tcW w:w="1982" w:type="dxa"/>
                <w:gridSpan w:val="2"/>
              </w:tcPr>
            </w:tcPrChange>
          </w:tcPr>
          <w:p w14:paraId="6F2DB88F" w14:textId="25AF6D57" w:rsidR="00D45F38" w:rsidRDefault="004D4159" w:rsidP="001C07F1">
            <w:pPr>
              <w:rPr>
                <w:ins w:id="9161" w:author="chaniaayulestari@outlook.com" w:date="2021-11-12T07:03:00Z"/>
              </w:rPr>
            </w:pPr>
            <w:ins w:id="9162" w:author="chaniaayulestari@outlook.com" w:date="2021-11-14T03:19:00Z">
              <w:r>
                <w:rPr>
                  <w:iCs/>
                  <w:szCs w:val="24"/>
                </w:rPr>
                <w:t xml:space="preserve">Fitur ini dapat menambahkan data seluruh </w:t>
              </w:r>
            </w:ins>
            <w:ins w:id="9163" w:author="chaniaayulestari@outlook.com" w:date="2021-11-14T03:20:00Z">
              <w:r>
                <w:rPr>
                  <w:iCs/>
                  <w:szCs w:val="24"/>
                </w:rPr>
                <w:t>walikelas.</w:t>
              </w:r>
            </w:ins>
            <w:ins w:id="9164" w:author="chaniaayulestari@outlook.com" w:date="2021-11-14T03:19:00Z">
              <w:r w:rsidDel="004D4159">
                <w:rPr>
                  <w:iCs/>
                  <w:szCs w:val="24"/>
                </w:rPr>
                <w:t xml:space="preserve"> </w:t>
              </w:r>
            </w:ins>
            <w:ins w:id="9165" w:author="chaniaayulestari@outlook.com" w:date="2021-11-13T22:27:00Z">
              <w:del w:id="9166" w:author="chaniaayulestari@outlook.com" w:date="2021-11-14T03:15:00Z">
                <w:r w:rsidR="00D45F38" w:rsidDel="004D4159">
                  <w:rPr>
                    <w:iCs/>
                    <w:szCs w:val="24"/>
                  </w:rPr>
                  <w:delText xml:space="preserve">Fitur ini dapat menghapus data seluruh </w:delText>
                </w:r>
                <w:r w:rsidR="00D45F38" w:rsidDel="004D4159">
                  <w:rPr>
                    <w:iCs/>
                    <w:szCs w:val="24"/>
                  </w:rPr>
                  <w:delText>walikelas.</w:delText>
                </w:r>
              </w:del>
            </w:ins>
          </w:p>
        </w:tc>
      </w:tr>
      <w:tr w:rsidR="00D45F38" w14:paraId="5439AE73" w14:textId="77777777" w:rsidTr="005A4C8B">
        <w:trPr>
          <w:ins w:id="9167" w:author="chaniaayulestari@outlook.com" w:date="2021-11-12T07:10:00Z"/>
          <w:trPrChange w:id="9168" w:author="chaniaayulestari@outlook.com" w:date="2021-11-14T03:28:00Z">
            <w:trPr>
              <w:gridAfter w:val="0"/>
            </w:trPr>
          </w:trPrChange>
        </w:trPr>
        <w:tc>
          <w:tcPr>
            <w:tcW w:w="1981" w:type="dxa"/>
            <w:vMerge/>
            <w:tcPrChange w:id="9169" w:author="chaniaayulestari@outlook.com" w:date="2021-11-14T03:28:00Z">
              <w:tcPr>
                <w:tcW w:w="1981" w:type="dxa"/>
                <w:gridSpan w:val="2"/>
                <w:vMerge/>
              </w:tcPr>
            </w:tcPrChange>
          </w:tcPr>
          <w:p w14:paraId="66CE61E9" w14:textId="77777777" w:rsidR="00D45F38" w:rsidRDefault="00D45F38" w:rsidP="001C07F1">
            <w:pPr>
              <w:rPr>
                <w:ins w:id="9170" w:author="chaniaayulestari@outlook.com" w:date="2021-11-12T07:10:00Z"/>
              </w:rPr>
            </w:pPr>
          </w:p>
        </w:tc>
        <w:tc>
          <w:tcPr>
            <w:tcW w:w="1982" w:type="dxa"/>
            <w:vAlign w:val="center"/>
            <w:tcPrChange w:id="9171" w:author="chaniaayulestari@outlook.com" w:date="2021-11-14T03:28:00Z">
              <w:tcPr>
                <w:tcW w:w="1982" w:type="dxa"/>
                <w:gridSpan w:val="2"/>
              </w:tcPr>
            </w:tcPrChange>
          </w:tcPr>
          <w:p w14:paraId="168F1D5C" w14:textId="26AD75E3" w:rsidR="00D45F38" w:rsidRDefault="00D45F38" w:rsidP="005A4C8B">
            <w:pPr>
              <w:jc w:val="center"/>
              <w:rPr>
                <w:ins w:id="9172" w:author="chaniaayulestari@outlook.com" w:date="2021-11-12T07:10:00Z"/>
              </w:rPr>
              <w:pPrChange w:id="9173" w:author="chaniaayulestari@outlook.com" w:date="2021-11-14T03:28:00Z">
                <w:pPr/>
              </w:pPrChange>
            </w:pPr>
            <w:ins w:id="9174" w:author="chaniaayulestari@outlook.com" w:date="2021-11-12T07:27:00Z">
              <w:del w:id="9175" w:author="chaniaayulestari@outlook.com" w:date="2021-11-14T03:02:00Z">
                <w:r w:rsidDel="00482296">
                  <w:delText>Edit</w:delText>
                </w:r>
              </w:del>
            </w:ins>
            <w:ins w:id="9176" w:author="chaniaayulestari@outlook.com" w:date="2021-11-14T03:02:00Z">
              <w:r>
                <w:t>Hapus</w:t>
              </w:r>
            </w:ins>
            <w:ins w:id="9177" w:author="chaniaayulestari@outlook.com" w:date="2021-11-12T07:27:00Z">
              <w:r>
                <w:t xml:space="preserve"> Walikelas</w:t>
              </w:r>
            </w:ins>
          </w:p>
        </w:tc>
        <w:tc>
          <w:tcPr>
            <w:tcW w:w="1982" w:type="dxa"/>
            <w:vAlign w:val="center"/>
            <w:tcPrChange w:id="9178" w:author="chaniaayulestari@outlook.com" w:date="2021-11-14T03:28:00Z">
              <w:tcPr>
                <w:tcW w:w="1982" w:type="dxa"/>
                <w:gridSpan w:val="2"/>
              </w:tcPr>
            </w:tcPrChange>
          </w:tcPr>
          <w:p w14:paraId="0B66139D" w14:textId="4E00E098" w:rsidR="00D45F38" w:rsidRDefault="00D45F38" w:rsidP="005A4C8B">
            <w:pPr>
              <w:jc w:val="center"/>
              <w:rPr>
                <w:ins w:id="9179" w:author="chaniaayulestari@outlook.com" w:date="2021-11-12T07:10:00Z"/>
              </w:rPr>
              <w:pPrChange w:id="9180" w:author="chaniaayulestari@outlook.com" w:date="2021-11-14T03:28:00Z">
                <w:pPr/>
              </w:pPrChange>
            </w:pPr>
            <w:ins w:id="9181" w:author="chaniaayulestari@outlook.com" w:date="2021-11-14T03:02:00Z">
              <w:r>
                <w:t>SP-RC14.2</w:t>
              </w:r>
            </w:ins>
          </w:p>
        </w:tc>
        <w:tc>
          <w:tcPr>
            <w:tcW w:w="1982" w:type="dxa"/>
            <w:tcPrChange w:id="9182" w:author="chaniaayulestari@outlook.com" w:date="2021-11-14T03:28:00Z">
              <w:tcPr>
                <w:tcW w:w="1982" w:type="dxa"/>
                <w:gridSpan w:val="2"/>
              </w:tcPr>
            </w:tcPrChange>
          </w:tcPr>
          <w:p w14:paraId="660B228F" w14:textId="75CF1477" w:rsidR="00D45F38" w:rsidRDefault="004D4159" w:rsidP="001C07F1">
            <w:pPr>
              <w:rPr>
                <w:ins w:id="9183" w:author="chaniaayulestari@outlook.com" w:date="2021-11-12T07:10:00Z"/>
              </w:rPr>
            </w:pPr>
            <w:ins w:id="9184" w:author="chaniaayulestari@outlook.com" w:date="2021-11-14T03:15:00Z">
              <w:r>
                <w:rPr>
                  <w:iCs/>
                  <w:szCs w:val="24"/>
                </w:rPr>
                <w:t xml:space="preserve">Fitur ini dapat menghapus data </w:t>
              </w:r>
              <w:r>
                <w:rPr>
                  <w:iCs/>
                  <w:szCs w:val="24"/>
                </w:rPr>
                <w:lastRenderedPageBreak/>
                <w:t>seluruh walikelas</w:t>
              </w:r>
              <w:r>
                <w:rPr>
                  <w:iCs/>
                  <w:szCs w:val="24"/>
                </w:rPr>
                <w:t>.</w:t>
              </w:r>
            </w:ins>
          </w:p>
        </w:tc>
      </w:tr>
      <w:tr w:rsidR="00D45F38" w14:paraId="1F5001C0" w14:textId="77777777" w:rsidTr="005A4C8B">
        <w:trPr>
          <w:ins w:id="9185" w:author="chaniaayulestari@outlook.com" w:date="2021-11-12T07:10:00Z"/>
          <w:trPrChange w:id="9186" w:author="chaniaayulestari@outlook.com" w:date="2021-11-14T03:28:00Z">
            <w:trPr>
              <w:gridAfter w:val="0"/>
            </w:trPr>
          </w:trPrChange>
        </w:trPr>
        <w:tc>
          <w:tcPr>
            <w:tcW w:w="1981" w:type="dxa"/>
            <w:vMerge/>
            <w:tcPrChange w:id="9187" w:author="chaniaayulestari@outlook.com" w:date="2021-11-14T03:28:00Z">
              <w:tcPr>
                <w:tcW w:w="1981" w:type="dxa"/>
                <w:gridSpan w:val="2"/>
                <w:vMerge/>
              </w:tcPr>
            </w:tcPrChange>
          </w:tcPr>
          <w:p w14:paraId="55A7F5E3" w14:textId="77777777" w:rsidR="00D45F38" w:rsidRDefault="00D45F38" w:rsidP="001C07F1">
            <w:pPr>
              <w:rPr>
                <w:ins w:id="9188" w:author="chaniaayulestari@outlook.com" w:date="2021-11-12T07:10:00Z"/>
              </w:rPr>
            </w:pPr>
          </w:p>
        </w:tc>
        <w:tc>
          <w:tcPr>
            <w:tcW w:w="1982" w:type="dxa"/>
            <w:vAlign w:val="center"/>
            <w:tcPrChange w:id="9189" w:author="chaniaayulestari@outlook.com" w:date="2021-11-14T03:28:00Z">
              <w:tcPr>
                <w:tcW w:w="1982" w:type="dxa"/>
                <w:gridSpan w:val="2"/>
              </w:tcPr>
            </w:tcPrChange>
          </w:tcPr>
          <w:p w14:paraId="2790E8BF" w14:textId="0CE2C841" w:rsidR="00D45F38" w:rsidRDefault="00D45F38" w:rsidP="005A4C8B">
            <w:pPr>
              <w:jc w:val="center"/>
              <w:rPr>
                <w:ins w:id="9190" w:author="chaniaayulestari@outlook.com" w:date="2021-11-12T07:10:00Z"/>
              </w:rPr>
              <w:pPrChange w:id="9191" w:author="chaniaayulestari@outlook.com" w:date="2021-11-14T03:28:00Z">
                <w:pPr/>
              </w:pPrChange>
            </w:pPr>
            <w:ins w:id="9192" w:author="chaniaayulestari@outlook.com" w:date="2021-11-12T07:25:00Z">
              <w:del w:id="9193" w:author="chaniaayulestari@outlook.com" w:date="2021-11-14T03:02:00Z">
                <w:r w:rsidDel="00482296">
                  <w:delText>Tambah</w:delText>
                </w:r>
              </w:del>
            </w:ins>
            <w:ins w:id="9194" w:author="chaniaayulestari@outlook.com" w:date="2021-11-14T03:02:00Z">
              <w:r>
                <w:t>Edit</w:t>
              </w:r>
            </w:ins>
            <w:ins w:id="9195" w:author="chaniaayulestari@outlook.com" w:date="2021-11-12T07:25:00Z">
              <w:r>
                <w:t xml:space="preserve"> </w:t>
              </w:r>
            </w:ins>
            <w:ins w:id="9196" w:author="chaniaayulestari@outlook.com" w:date="2021-11-12T07:26:00Z">
              <w:r>
                <w:t>Walikelas</w:t>
              </w:r>
            </w:ins>
          </w:p>
        </w:tc>
        <w:tc>
          <w:tcPr>
            <w:tcW w:w="1982" w:type="dxa"/>
            <w:vAlign w:val="center"/>
            <w:tcPrChange w:id="9197" w:author="chaniaayulestari@outlook.com" w:date="2021-11-14T03:28:00Z">
              <w:tcPr>
                <w:tcW w:w="1982" w:type="dxa"/>
                <w:gridSpan w:val="2"/>
              </w:tcPr>
            </w:tcPrChange>
          </w:tcPr>
          <w:p w14:paraId="7D3DB4B6" w14:textId="60AB0596" w:rsidR="00D45F38" w:rsidRDefault="00D45F38" w:rsidP="005A4C8B">
            <w:pPr>
              <w:jc w:val="center"/>
              <w:rPr>
                <w:ins w:id="9198" w:author="chaniaayulestari@outlook.com" w:date="2021-11-12T07:10:00Z"/>
              </w:rPr>
              <w:pPrChange w:id="9199" w:author="chaniaayulestari@outlook.com" w:date="2021-11-14T03:28:00Z">
                <w:pPr/>
              </w:pPrChange>
            </w:pPr>
            <w:ins w:id="9200" w:author="chaniaayulestari@outlook.com" w:date="2021-11-14T03:02:00Z">
              <w:r>
                <w:t>SP-RC14.3</w:t>
              </w:r>
            </w:ins>
          </w:p>
        </w:tc>
        <w:tc>
          <w:tcPr>
            <w:tcW w:w="1982" w:type="dxa"/>
            <w:tcPrChange w:id="9201" w:author="chaniaayulestari@outlook.com" w:date="2021-11-14T03:28:00Z">
              <w:tcPr>
                <w:tcW w:w="1982" w:type="dxa"/>
                <w:gridSpan w:val="2"/>
              </w:tcPr>
            </w:tcPrChange>
          </w:tcPr>
          <w:p w14:paraId="434A9557" w14:textId="7297D660" w:rsidR="00D45F38" w:rsidRDefault="00986178" w:rsidP="001C07F1">
            <w:pPr>
              <w:rPr>
                <w:ins w:id="9202" w:author="chaniaayulestari@outlook.com" w:date="2021-11-12T07:10:00Z"/>
              </w:rPr>
            </w:pPr>
            <w:ins w:id="9203" w:author="chaniaayulestari@outlook.com" w:date="2021-11-14T03:22:00Z">
              <w:r>
                <w:rPr>
                  <w:iCs/>
                  <w:szCs w:val="24"/>
                </w:rPr>
                <w:t>Fitur ini dapat mengubah data seluruh</w:t>
              </w:r>
              <w:r>
                <w:rPr>
                  <w:iCs/>
                  <w:szCs w:val="24"/>
                </w:rPr>
                <w:t xml:space="preserve"> walikelas.</w:t>
              </w:r>
            </w:ins>
          </w:p>
        </w:tc>
      </w:tr>
      <w:tr w:rsidR="00D45F38" w14:paraId="7D222948" w14:textId="77777777" w:rsidTr="005A4C8B">
        <w:trPr>
          <w:ins w:id="9204" w:author="chaniaayulestari@outlook.com" w:date="2021-11-12T07:10:00Z"/>
          <w:trPrChange w:id="9205" w:author="chaniaayulestari@outlook.com" w:date="2021-11-14T03:28:00Z">
            <w:trPr>
              <w:gridAfter w:val="0"/>
            </w:trPr>
          </w:trPrChange>
        </w:trPr>
        <w:tc>
          <w:tcPr>
            <w:tcW w:w="1981" w:type="dxa"/>
            <w:vMerge/>
            <w:tcPrChange w:id="9206" w:author="chaniaayulestari@outlook.com" w:date="2021-11-14T03:28:00Z">
              <w:tcPr>
                <w:tcW w:w="1981" w:type="dxa"/>
                <w:gridSpan w:val="2"/>
                <w:vMerge/>
              </w:tcPr>
            </w:tcPrChange>
          </w:tcPr>
          <w:p w14:paraId="26B25EA5" w14:textId="77777777" w:rsidR="00D45F38" w:rsidRDefault="00D45F38" w:rsidP="001C07F1">
            <w:pPr>
              <w:rPr>
                <w:ins w:id="9207" w:author="chaniaayulestari@outlook.com" w:date="2021-11-12T07:10:00Z"/>
              </w:rPr>
            </w:pPr>
          </w:p>
        </w:tc>
        <w:tc>
          <w:tcPr>
            <w:tcW w:w="1982" w:type="dxa"/>
            <w:vAlign w:val="center"/>
            <w:tcPrChange w:id="9208" w:author="chaniaayulestari@outlook.com" w:date="2021-11-14T03:28:00Z">
              <w:tcPr>
                <w:tcW w:w="1982" w:type="dxa"/>
                <w:gridSpan w:val="2"/>
              </w:tcPr>
            </w:tcPrChange>
          </w:tcPr>
          <w:p w14:paraId="23E5A780" w14:textId="0174F780" w:rsidR="00D45F38" w:rsidRDefault="00D45F38" w:rsidP="005A4C8B">
            <w:pPr>
              <w:jc w:val="center"/>
              <w:rPr>
                <w:ins w:id="9209" w:author="chaniaayulestari@outlook.com" w:date="2021-11-12T07:10:00Z"/>
              </w:rPr>
              <w:pPrChange w:id="9210" w:author="chaniaayulestari@outlook.com" w:date="2021-11-14T03:28:00Z">
                <w:pPr/>
              </w:pPrChange>
            </w:pPr>
            <w:ins w:id="9211" w:author="chaniaayulestari@outlook.com" w:date="2021-11-12T07:25:00Z">
              <w:r>
                <w:t xml:space="preserve">Lihat </w:t>
              </w:r>
            </w:ins>
            <w:ins w:id="9212" w:author="chaniaayulestari@outlook.com" w:date="2021-11-12T07:26:00Z">
              <w:r>
                <w:t>Walikelas</w:t>
              </w:r>
            </w:ins>
          </w:p>
        </w:tc>
        <w:tc>
          <w:tcPr>
            <w:tcW w:w="1982" w:type="dxa"/>
            <w:vAlign w:val="center"/>
            <w:tcPrChange w:id="9213" w:author="chaniaayulestari@outlook.com" w:date="2021-11-14T03:28:00Z">
              <w:tcPr>
                <w:tcW w:w="1982" w:type="dxa"/>
                <w:gridSpan w:val="2"/>
              </w:tcPr>
            </w:tcPrChange>
          </w:tcPr>
          <w:p w14:paraId="3C57AA63" w14:textId="4D24C231" w:rsidR="00D45F38" w:rsidRDefault="00D45F38" w:rsidP="005A4C8B">
            <w:pPr>
              <w:jc w:val="center"/>
              <w:rPr>
                <w:ins w:id="9214" w:author="chaniaayulestari@outlook.com" w:date="2021-11-12T07:10:00Z"/>
              </w:rPr>
              <w:pPrChange w:id="9215" w:author="chaniaayulestari@outlook.com" w:date="2021-11-14T03:28:00Z">
                <w:pPr/>
              </w:pPrChange>
            </w:pPr>
            <w:ins w:id="9216" w:author="chaniaayulestari@outlook.com" w:date="2021-11-14T03:03:00Z">
              <w:r>
                <w:t>SP-RC14.</w:t>
              </w:r>
              <w:r>
                <w:t>4</w:t>
              </w:r>
            </w:ins>
          </w:p>
        </w:tc>
        <w:tc>
          <w:tcPr>
            <w:tcW w:w="1982" w:type="dxa"/>
            <w:tcPrChange w:id="9217" w:author="chaniaayulestari@outlook.com" w:date="2021-11-14T03:28:00Z">
              <w:tcPr>
                <w:tcW w:w="1982" w:type="dxa"/>
                <w:gridSpan w:val="2"/>
              </w:tcPr>
            </w:tcPrChange>
          </w:tcPr>
          <w:p w14:paraId="0A3061BC" w14:textId="39C51FE1" w:rsidR="00D45F38" w:rsidRDefault="00986178" w:rsidP="001C07F1">
            <w:pPr>
              <w:rPr>
                <w:ins w:id="9218" w:author="chaniaayulestari@outlook.com" w:date="2021-11-12T07:10:00Z"/>
              </w:rPr>
            </w:pPr>
            <w:ins w:id="9219" w:author="chaniaayulestari@outlook.com" w:date="2021-11-14T03:23:00Z">
              <w:r>
                <w:rPr>
                  <w:iCs/>
                  <w:szCs w:val="24"/>
                </w:rPr>
                <w:t xml:space="preserve">Fitur ini dapat melihat data seluruh </w:t>
              </w:r>
              <w:r>
                <w:rPr>
                  <w:iCs/>
                  <w:szCs w:val="24"/>
                </w:rPr>
                <w:t>walikelas</w:t>
              </w:r>
            </w:ins>
          </w:p>
        </w:tc>
      </w:tr>
      <w:tr w:rsidR="00D45F38" w14:paraId="1EDE3156" w14:textId="77777777" w:rsidTr="005A4C8B">
        <w:trPr>
          <w:ins w:id="9220" w:author="chaniaayulestari@outlook.com" w:date="2021-11-14T02:32:00Z"/>
          <w:trPrChange w:id="9221" w:author="chaniaayulestari@outlook.com" w:date="2021-11-14T03:28:00Z">
            <w:trPr>
              <w:gridAfter w:val="0"/>
            </w:trPr>
          </w:trPrChange>
        </w:trPr>
        <w:tc>
          <w:tcPr>
            <w:tcW w:w="1981" w:type="dxa"/>
            <w:vMerge/>
            <w:tcPrChange w:id="9222" w:author="chaniaayulestari@outlook.com" w:date="2021-11-14T03:28:00Z">
              <w:tcPr>
                <w:tcW w:w="1981" w:type="dxa"/>
                <w:gridSpan w:val="2"/>
                <w:vMerge/>
              </w:tcPr>
            </w:tcPrChange>
          </w:tcPr>
          <w:p w14:paraId="30223769" w14:textId="77777777" w:rsidR="00D45F38" w:rsidRDefault="00D45F38" w:rsidP="00482296">
            <w:pPr>
              <w:rPr>
                <w:ins w:id="9223" w:author="chaniaayulestari@outlook.com" w:date="2021-11-14T02:32:00Z"/>
              </w:rPr>
            </w:pPr>
          </w:p>
        </w:tc>
        <w:tc>
          <w:tcPr>
            <w:tcW w:w="1982" w:type="dxa"/>
            <w:vAlign w:val="center"/>
            <w:tcPrChange w:id="9224" w:author="chaniaayulestari@outlook.com" w:date="2021-11-14T03:28:00Z">
              <w:tcPr>
                <w:tcW w:w="1982" w:type="dxa"/>
                <w:gridSpan w:val="2"/>
              </w:tcPr>
            </w:tcPrChange>
          </w:tcPr>
          <w:p w14:paraId="2BB49149" w14:textId="2F186FD4" w:rsidR="00D45F38" w:rsidRDefault="00D45F38" w:rsidP="005A4C8B">
            <w:pPr>
              <w:jc w:val="center"/>
              <w:rPr>
                <w:ins w:id="9225" w:author="chaniaayulestari@outlook.com" w:date="2021-11-14T02:32:00Z"/>
              </w:rPr>
              <w:pPrChange w:id="9226" w:author="chaniaayulestari@outlook.com" w:date="2021-11-14T03:28:00Z">
                <w:pPr/>
              </w:pPrChange>
            </w:pPr>
            <w:ins w:id="9227" w:author="chaniaayulestari@outlook.com" w:date="2021-11-14T02:32:00Z">
              <w:r>
                <w:t>Lihat Profile Kelas</w:t>
              </w:r>
            </w:ins>
          </w:p>
        </w:tc>
        <w:tc>
          <w:tcPr>
            <w:tcW w:w="1982" w:type="dxa"/>
            <w:vAlign w:val="center"/>
            <w:tcPrChange w:id="9228" w:author="chaniaayulestari@outlook.com" w:date="2021-11-14T03:28:00Z">
              <w:tcPr>
                <w:tcW w:w="1982" w:type="dxa"/>
                <w:gridSpan w:val="2"/>
              </w:tcPr>
            </w:tcPrChange>
          </w:tcPr>
          <w:p w14:paraId="493664B4" w14:textId="0E859F21" w:rsidR="00D45F38" w:rsidRDefault="00D45F38" w:rsidP="005A4C8B">
            <w:pPr>
              <w:jc w:val="center"/>
              <w:rPr>
                <w:ins w:id="9229" w:author="chaniaayulestari@outlook.com" w:date="2021-11-14T02:32:00Z"/>
              </w:rPr>
              <w:pPrChange w:id="9230" w:author="chaniaayulestari@outlook.com" w:date="2021-11-14T03:28:00Z">
                <w:pPr/>
              </w:pPrChange>
            </w:pPr>
            <w:ins w:id="9231" w:author="chaniaayulestari@outlook.com" w:date="2021-11-14T03:01:00Z">
              <w:r>
                <w:t>SP-RC07</w:t>
              </w:r>
            </w:ins>
          </w:p>
        </w:tc>
        <w:tc>
          <w:tcPr>
            <w:tcW w:w="1982" w:type="dxa"/>
            <w:tcPrChange w:id="9232" w:author="chaniaayulestari@outlook.com" w:date="2021-11-14T03:28:00Z">
              <w:tcPr>
                <w:tcW w:w="1982" w:type="dxa"/>
                <w:gridSpan w:val="2"/>
              </w:tcPr>
            </w:tcPrChange>
          </w:tcPr>
          <w:p w14:paraId="46C2164C" w14:textId="6899F705" w:rsidR="00D45F38" w:rsidRDefault="00986178" w:rsidP="00482296">
            <w:pPr>
              <w:rPr>
                <w:ins w:id="9233" w:author="chaniaayulestari@outlook.com" w:date="2021-11-14T02:32:00Z"/>
              </w:rPr>
            </w:pPr>
            <w:ins w:id="9234" w:author="chaniaayulestari@outlook.com" w:date="2021-11-14T03:23:00Z">
              <w:r>
                <w:rPr>
                  <w:iCs/>
                  <w:szCs w:val="24"/>
                </w:rPr>
                <w:t>Fitur ini dapat melihat</w:t>
              </w:r>
              <w:r>
                <w:rPr>
                  <w:iCs/>
                  <w:szCs w:val="24"/>
                </w:rPr>
                <w:t xml:space="preserve"> informasi detail mengenai kelas</w:t>
              </w:r>
            </w:ins>
          </w:p>
        </w:tc>
      </w:tr>
      <w:tr w:rsidR="00D45F38" w14:paraId="5D98636C" w14:textId="77777777" w:rsidTr="005A4C8B">
        <w:trPr>
          <w:ins w:id="9235" w:author="chaniaayulestari@outlook.com" w:date="2021-11-14T02:32:00Z"/>
          <w:trPrChange w:id="9236" w:author="chaniaayulestari@outlook.com" w:date="2021-11-14T03:28:00Z">
            <w:trPr>
              <w:gridAfter w:val="0"/>
            </w:trPr>
          </w:trPrChange>
        </w:trPr>
        <w:tc>
          <w:tcPr>
            <w:tcW w:w="1981" w:type="dxa"/>
            <w:vMerge/>
            <w:tcPrChange w:id="9237" w:author="chaniaayulestari@outlook.com" w:date="2021-11-14T03:28:00Z">
              <w:tcPr>
                <w:tcW w:w="1981" w:type="dxa"/>
                <w:gridSpan w:val="2"/>
                <w:vMerge/>
              </w:tcPr>
            </w:tcPrChange>
          </w:tcPr>
          <w:p w14:paraId="6BD8C21D" w14:textId="77777777" w:rsidR="00D45F38" w:rsidRDefault="00D45F38" w:rsidP="00482296">
            <w:pPr>
              <w:rPr>
                <w:ins w:id="9238" w:author="chaniaayulestari@outlook.com" w:date="2021-11-14T02:32:00Z"/>
              </w:rPr>
            </w:pPr>
          </w:p>
        </w:tc>
        <w:tc>
          <w:tcPr>
            <w:tcW w:w="1982" w:type="dxa"/>
            <w:vAlign w:val="center"/>
            <w:tcPrChange w:id="9239" w:author="chaniaayulestari@outlook.com" w:date="2021-11-14T03:28:00Z">
              <w:tcPr>
                <w:tcW w:w="1982" w:type="dxa"/>
                <w:gridSpan w:val="2"/>
              </w:tcPr>
            </w:tcPrChange>
          </w:tcPr>
          <w:p w14:paraId="759BCFE3" w14:textId="2E6DD9D2" w:rsidR="00D45F38" w:rsidRDefault="00D45F38" w:rsidP="005A4C8B">
            <w:pPr>
              <w:jc w:val="center"/>
              <w:rPr>
                <w:ins w:id="9240" w:author="chaniaayulestari@outlook.com" w:date="2021-11-14T02:32:00Z"/>
              </w:rPr>
              <w:pPrChange w:id="9241" w:author="chaniaayulestari@outlook.com" w:date="2021-11-14T03:28:00Z">
                <w:pPr/>
              </w:pPrChange>
            </w:pPr>
            <w:ins w:id="9242" w:author="chaniaayulestari@outlook.com" w:date="2021-11-14T02:32:00Z">
              <w:r>
                <w:t>Lihat Anggota Kelas</w:t>
              </w:r>
            </w:ins>
          </w:p>
        </w:tc>
        <w:tc>
          <w:tcPr>
            <w:tcW w:w="1982" w:type="dxa"/>
            <w:vAlign w:val="center"/>
            <w:tcPrChange w:id="9243" w:author="chaniaayulestari@outlook.com" w:date="2021-11-14T03:28:00Z">
              <w:tcPr>
                <w:tcW w:w="1982" w:type="dxa"/>
                <w:gridSpan w:val="2"/>
              </w:tcPr>
            </w:tcPrChange>
          </w:tcPr>
          <w:p w14:paraId="75833352" w14:textId="4735FC68" w:rsidR="00D45F38" w:rsidRDefault="00D45F38" w:rsidP="005A4C8B">
            <w:pPr>
              <w:jc w:val="center"/>
              <w:rPr>
                <w:ins w:id="9244" w:author="chaniaayulestari@outlook.com" w:date="2021-11-14T02:32:00Z"/>
              </w:rPr>
              <w:pPrChange w:id="9245" w:author="chaniaayulestari@outlook.com" w:date="2021-11-14T03:28:00Z">
                <w:pPr/>
              </w:pPrChange>
            </w:pPr>
            <w:ins w:id="9246" w:author="chaniaayulestari@outlook.com" w:date="2021-11-14T03:04:00Z">
              <w:r>
                <w:t>SP-RC10</w:t>
              </w:r>
            </w:ins>
          </w:p>
        </w:tc>
        <w:tc>
          <w:tcPr>
            <w:tcW w:w="1982" w:type="dxa"/>
            <w:tcPrChange w:id="9247" w:author="chaniaayulestari@outlook.com" w:date="2021-11-14T03:28:00Z">
              <w:tcPr>
                <w:tcW w:w="1982" w:type="dxa"/>
                <w:gridSpan w:val="2"/>
              </w:tcPr>
            </w:tcPrChange>
          </w:tcPr>
          <w:p w14:paraId="4554B45E" w14:textId="1726364C" w:rsidR="00D45F38" w:rsidRDefault="00986178" w:rsidP="00482296">
            <w:pPr>
              <w:rPr>
                <w:ins w:id="9248" w:author="chaniaayulestari@outlook.com" w:date="2021-11-14T02:32:00Z"/>
              </w:rPr>
            </w:pPr>
            <w:ins w:id="9249" w:author="chaniaayulestari@outlook.com" w:date="2021-11-14T03:23:00Z">
              <w:r>
                <w:rPr>
                  <w:iCs/>
                  <w:szCs w:val="24"/>
                </w:rPr>
                <w:t xml:space="preserve">Fitur ini dapat melihat data seluruh </w:t>
              </w:r>
            </w:ins>
            <w:ins w:id="9250" w:author="chaniaayulestari@outlook.com" w:date="2021-11-14T03:24:00Z">
              <w:r>
                <w:rPr>
                  <w:iCs/>
                  <w:szCs w:val="24"/>
                </w:rPr>
                <w:t>anggota siswa yang memiliki nama walikela yang sama</w:t>
              </w:r>
            </w:ins>
          </w:p>
        </w:tc>
      </w:tr>
      <w:tr w:rsidR="00482296" w14:paraId="4BCCB1A7" w14:textId="77777777" w:rsidTr="005A4C8B">
        <w:trPr>
          <w:ins w:id="9251" w:author="chaniaayulestari@outlook.com" w:date="2021-11-13T22:30:00Z"/>
          <w:trPrChange w:id="9252" w:author="chaniaayulestari@outlook.com" w:date="2021-11-14T03:28:00Z">
            <w:trPr>
              <w:gridAfter w:val="0"/>
            </w:trPr>
          </w:trPrChange>
        </w:trPr>
        <w:tc>
          <w:tcPr>
            <w:tcW w:w="1981" w:type="dxa"/>
            <w:vMerge w:val="restart"/>
            <w:vAlign w:val="center"/>
            <w:tcPrChange w:id="9253" w:author="chaniaayulestari@outlook.com" w:date="2021-11-14T03:28:00Z">
              <w:tcPr>
                <w:tcW w:w="1981" w:type="dxa"/>
                <w:gridSpan w:val="2"/>
                <w:vMerge w:val="restart"/>
                <w:vAlign w:val="center"/>
              </w:tcPr>
            </w:tcPrChange>
          </w:tcPr>
          <w:p w14:paraId="5F372805" w14:textId="2F1319E9" w:rsidR="00482296" w:rsidRDefault="00482296" w:rsidP="00482296">
            <w:pPr>
              <w:jc w:val="center"/>
              <w:rPr>
                <w:ins w:id="9254" w:author="chaniaayulestari@outlook.com" w:date="2021-11-13T22:30:00Z"/>
              </w:rPr>
              <w:pPrChange w:id="9255" w:author="chaniaayulestari@outlook.com" w:date="2021-11-13T22:30:00Z">
                <w:pPr/>
              </w:pPrChange>
            </w:pPr>
            <w:commentRangeStart w:id="9256"/>
            <w:ins w:id="9257" w:author="chaniaayulestari@outlook.com" w:date="2021-11-13T22:31:00Z">
              <w:r>
                <w:t>Kelola Laporan Absen</w:t>
              </w:r>
            </w:ins>
            <w:commentRangeEnd w:id="9256"/>
            <w:r w:rsidR="00D45F38">
              <w:rPr>
                <w:rStyle w:val="CommentReference"/>
              </w:rPr>
              <w:commentReference w:id="9256"/>
            </w:r>
          </w:p>
        </w:tc>
        <w:tc>
          <w:tcPr>
            <w:tcW w:w="1982" w:type="dxa"/>
            <w:vAlign w:val="center"/>
            <w:tcPrChange w:id="9258" w:author="chaniaayulestari@outlook.com" w:date="2021-11-14T03:28:00Z">
              <w:tcPr>
                <w:tcW w:w="1982" w:type="dxa"/>
                <w:gridSpan w:val="2"/>
              </w:tcPr>
            </w:tcPrChange>
          </w:tcPr>
          <w:p w14:paraId="620720D4" w14:textId="299AC22D" w:rsidR="00482296" w:rsidRDefault="00482296" w:rsidP="005A4C8B">
            <w:pPr>
              <w:jc w:val="center"/>
              <w:rPr>
                <w:ins w:id="9259" w:author="chaniaayulestari@outlook.com" w:date="2021-11-13T22:30:00Z"/>
              </w:rPr>
              <w:pPrChange w:id="9260" w:author="chaniaayulestari@outlook.com" w:date="2021-11-14T03:28:00Z">
                <w:pPr/>
              </w:pPrChange>
            </w:pPr>
            <w:ins w:id="9261" w:author="chaniaayulestari@outlook.com" w:date="2021-11-13T22:30:00Z">
              <w:r>
                <w:t>Lihat</w:t>
              </w:r>
            </w:ins>
            <w:ins w:id="9262" w:author="chaniaayulestari@outlook.com" w:date="2021-11-13T22:31:00Z">
              <w:r>
                <w:t xml:space="preserve"> Laporan absen</w:t>
              </w:r>
            </w:ins>
          </w:p>
        </w:tc>
        <w:tc>
          <w:tcPr>
            <w:tcW w:w="1982" w:type="dxa"/>
            <w:vAlign w:val="center"/>
            <w:tcPrChange w:id="9263" w:author="chaniaayulestari@outlook.com" w:date="2021-11-14T03:28:00Z">
              <w:tcPr>
                <w:tcW w:w="1982" w:type="dxa"/>
                <w:gridSpan w:val="2"/>
              </w:tcPr>
            </w:tcPrChange>
          </w:tcPr>
          <w:p w14:paraId="46835D20" w14:textId="77777777" w:rsidR="00482296" w:rsidRDefault="00482296" w:rsidP="005A4C8B">
            <w:pPr>
              <w:jc w:val="center"/>
              <w:rPr>
                <w:ins w:id="9264" w:author="chaniaayulestari@outlook.com" w:date="2021-11-13T22:30:00Z"/>
              </w:rPr>
              <w:pPrChange w:id="9265" w:author="chaniaayulestari@outlook.com" w:date="2021-11-14T03:28:00Z">
                <w:pPr/>
              </w:pPrChange>
            </w:pPr>
          </w:p>
        </w:tc>
        <w:tc>
          <w:tcPr>
            <w:tcW w:w="1982" w:type="dxa"/>
            <w:tcPrChange w:id="9266" w:author="chaniaayulestari@outlook.com" w:date="2021-11-14T03:28:00Z">
              <w:tcPr>
                <w:tcW w:w="1982" w:type="dxa"/>
                <w:gridSpan w:val="2"/>
              </w:tcPr>
            </w:tcPrChange>
          </w:tcPr>
          <w:p w14:paraId="389874FC" w14:textId="3277DA91" w:rsidR="00482296" w:rsidRDefault="005A4C8B" w:rsidP="00482296">
            <w:pPr>
              <w:rPr>
                <w:ins w:id="9267" w:author="chaniaayulestari@outlook.com" w:date="2021-11-13T22:30:00Z"/>
              </w:rPr>
            </w:pPr>
            <w:ins w:id="9268" w:author="chaniaayulestari@outlook.com" w:date="2021-11-14T03:27:00Z">
              <w:r>
                <w:t>Fitur ini dapat digunakan untuk melihat seluruh laporan absen</w:t>
              </w:r>
            </w:ins>
          </w:p>
        </w:tc>
      </w:tr>
      <w:tr w:rsidR="00482296" w14:paraId="7866BE1E" w14:textId="77777777" w:rsidTr="005A4C8B">
        <w:trPr>
          <w:ins w:id="9269" w:author="chaniaayulestari@outlook.com" w:date="2021-11-13T22:30:00Z"/>
          <w:trPrChange w:id="9270" w:author="chaniaayulestari@outlook.com" w:date="2021-11-14T03:28:00Z">
            <w:trPr>
              <w:gridAfter w:val="0"/>
            </w:trPr>
          </w:trPrChange>
        </w:trPr>
        <w:tc>
          <w:tcPr>
            <w:tcW w:w="1981" w:type="dxa"/>
            <w:vMerge/>
            <w:vAlign w:val="center"/>
            <w:tcPrChange w:id="9271" w:author="chaniaayulestari@outlook.com" w:date="2021-11-14T03:28:00Z">
              <w:tcPr>
                <w:tcW w:w="1981" w:type="dxa"/>
                <w:gridSpan w:val="2"/>
                <w:vMerge/>
                <w:vAlign w:val="center"/>
              </w:tcPr>
            </w:tcPrChange>
          </w:tcPr>
          <w:p w14:paraId="655ED6E8" w14:textId="77777777" w:rsidR="00482296" w:rsidRDefault="00482296" w:rsidP="00482296">
            <w:pPr>
              <w:jc w:val="center"/>
              <w:rPr>
                <w:ins w:id="9272" w:author="chaniaayulestari@outlook.com" w:date="2021-11-13T22:30:00Z"/>
              </w:rPr>
              <w:pPrChange w:id="9273" w:author="chaniaayulestari@outlook.com" w:date="2021-11-13T22:30:00Z">
                <w:pPr/>
              </w:pPrChange>
            </w:pPr>
          </w:p>
        </w:tc>
        <w:tc>
          <w:tcPr>
            <w:tcW w:w="1982" w:type="dxa"/>
            <w:vAlign w:val="center"/>
            <w:tcPrChange w:id="9274" w:author="chaniaayulestari@outlook.com" w:date="2021-11-14T03:28:00Z">
              <w:tcPr>
                <w:tcW w:w="1982" w:type="dxa"/>
                <w:gridSpan w:val="2"/>
              </w:tcPr>
            </w:tcPrChange>
          </w:tcPr>
          <w:p w14:paraId="02676497" w14:textId="7FC028B9" w:rsidR="00482296" w:rsidRDefault="00482296" w:rsidP="005A4C8B">
            <w:pPr>
              <w:jc w:val="center"/>
              <w:rPr>
                <w:ins w:id="9275" w:author="chaniaayulestari@outlook.com" w:date="2021-11-13T22:30:00Z"/>
              </w:rPr>
              <w:pPrChange w:id="9276" w:author="chaniaayulestari@outlook.com" w:date="2021-11-14T03:28:00Z">
                <w:pPr/>
              </w:pPrChange>
            </w:pPr>
            <w:ins w:id="9277" w:author="chaniaayulestari@outlook.com" w:date="2021-11-14T02:33:00Z">
              <w:r>
                <w:t>Cetak</w:t>
              </w:r>
            </w:ins>
            <w:ins w:id="9278" w:author="chaniaayulestari@outlook.com" w:date="2021-11-13T22:31:00Z">
              <w:r>
                <w:t xml:space="preserve"> Laporan Absen</w:t>
              </w:r>
            </w:ins>
          </w:p>
        </w:tc>
        <w:tc>
          <w:tcPr>
            <w:tcW w:w="1982" w:type="dxa"/>
            <w:vAlign w:val="center"/>
            <w:tcPrChange w:id="9279" w:author="chaniaayulestari@outlook.com" w:date="2021-11-14T03:28:00Z">
              <w:tcPr>
                <w:tcW w:w="1982" w:type="dxa"/>
                <w:gridSpan w:val="2"/>
              </w:tcPr>
            </w:tcPrChange>
          </w:tcPr>
          <w:p w14:paraId="538AB452" w14:textId="77777777" w:rsidR="00482296" w:rsidRDefault="00482296" w:rsidP="005A4C8B">
            <w:pPr>
              <w:jc w:val="center"/>
              <w:rPr>
                <w:ins w:id="9280" w:author="chaniaayulestari@outlook.com" w:date="2021-11-13T22:30:00Z"/>
              </w:rPr>
              <w:pPrChange w:id="9281" w:author="chaniaayulestari@outlook.com" w:date="2021-11-14T03:28:00Z">
                <w:pPr/>
              </w:pPrChange>
            </w:pPr>
          </w:p>
        </w:tc>
        <w:tc>
          <w:tcPr>
            <w:tcW w:w="1982" w:type="dxa"/>
            <w:tcPrChange w:id="9282" w:author="chaniaayulestari@outlook.com" w:date="2021-11-14T03:28:00Z">
              <w:tcPr>
                <w:tcW w:w="1982" w:type="dxa"/>
                <w:gridSpan w:val="2"/>
              </w:tcPr>
            </w:tcPrChange>
          </w:tcPr>
          <w:p w14:paraId="0B3481DD" w14:textId="0BBEB42C" w:rsidR="00482296" w:rsidRDefault="009A41CF" w:rsidP="00482296">
            <w:pPr>
              <w:rPr>
                <w:ins w:id="9283" w:author="chaniaayulestari@outlook.com" w:date="2021-11-13T22:30:00Z"/>
              </w:rPr>
            </w:pPr>
            <w:ins w:id="9284" w:author="chaniaayulestari@outlook.com" w:date="2021-11-14T03:26:00Z">
              <w:r>
                <w:t xml:space="preserve">fitur ini dapat mencetak </w:t>
              </w:r>
              <w:r w:rsidR="005A4C8B">
                <w:t>lapora</w:t>
              </w:r>
            </w:ins>
            <w:ins w:id="9285" w:author="chaniaayulestari@outlook.com" w:date="2021-11-14T03:27:00Z">
              <w:r w:rsidR="005A4C8B">
                <w:t>n absen</w:t>
              </w:r>
            </w:ins>
          </w:p>
        </w:tc>
      </w:tr>
      <w:tr w:rsidR="00482296" w14:paraId="7ADDC893" w14:textId="77777777" w:rsidTr="005A4C8B">
        <w:trPr>
          <w:ins w:id="9286" w:author="chaniaayulestari@outlook.com" w:date="2021-11-13T22:30:00Z"/>
          <w:trPrChange w:id="9287" w:author="chaniaayulestari@outlook.com" w:date="2021-11-14T03:28:00Z">
            <w:trPr>
              <w:gridAfter w:val="0"/>
            </w:trPr>
          </w:trPrChange>
        </w:trPr>
        <w:tc>
          <w:tcPr>
            <w:tcW w:w="1981" w:type="dxa"/>
            <w:vMerge/>
            <w:vAlign w:val="center"/>
            <w:tcPrChange w:id="9288" w:author="chaniaayulestari@outlook.com" w:date="2021-11-14T03:28:00Z">
              <w:tcPr>
                <w:tcW w:w="1981" w:type="dxa"/>
                <w:gridSpan w:val="2"/>
                <w:vMerge/>
                <w:vAlign w:val="center"/>
              </w:tcPr>
            </w:tcPrChange>
          </w:tcPr>
          <w:p w14:paraId="5116426F" w14:textId="77777777" w:rsidR="00482296" w:rsidRDefault="00482296" w:rsidP="00482296">
            <w:pPr>
              <w:jc w:val="center"/>
              <w:rPr>
                <w:ins w:id="9289" w:author="chaniaayulestari@outlook.com" w:date="2021-11-13T22:30:00Z"/>
              </w:rPr>
              <w:pPrChange w:id="9290" w:author="chaniaayulestari@outlook.com" w:date="2021-11-13T22:30:00Z">
                <w:pPr/>
              </w:pPrChange>
            </w:pPr>
          </w:p>
        </w:tc>
        <w:tc>
          <w:tcPr>
            <w:tcW w:w="1982" w:type="dxa"/>
            <w:vAlign w:val="center"/>
            <w:tcPrChange w:id="9291" w:author="chaniaayulestari@outlook.com" w:date="2021-11-14T03:28:00Z">
              <w:tcPr>
                <w:tcW w:w="1982" w:type="dxa"/>
                <w:gridSpan w:val="2"/>
              </w:tcPr>
            </w:tcPrChange>
          </w:tcPr>
          <w:p w14:paraId="5DFF6F91" w14:textId="0C2BF112" w:rsidR="00482296" w:rsidRDefault="00482296" w:rsidP="005A4C8B">
            <w:pPr>
              <w:jc w:val="center"/>
              <w:rPr>
                <w:ins w:id="9292" w:author="chaniaayulestari@outlook.com" w:date="2021-11-13T22:30:00Z"/>
              </w:rPr>
              <w:pPrChange w:id="9293" w:author="chaniaayulestari@outlook.com" w:date="2021-11-14T03:28:00Z">
                <w:pPr/>
              </w:pPrChange>
            </w:pPr>
            <w:ins w:id="9294" w:author="chaniaayulestari@outlook.com" w:date="2021-11-13T22:30:00Z">
              <w:r>
                <w:t>Tambah</w:t>
              </w:r>
            </w:ins>
            <w:ins w:id="9295" w:author="chaniaayulestari@outlook.com" w:date="2021-11-13T22:31:00Z">
              <w:r>
                <w:t xml:space="preserve"> Laporan Absen</w:t>
              </w:r>
            </w:ins>
          </w:p>
        </w:tc>
        <w:tc>
          <w:tcPr>
            <w:tcW w:w="1982" w:type="dxa"/>
            <w:vAlign w:val="center"/>
            <w:tcPrChange w:id="9296" w:author="chaniaayulestari@outlook.com" w:date="2021-11-14T03:28:00Z">
              <w:tcPr>
                <w:tcW w:w="1982" w:type="dxa"/>
                <w:gridSpan w:val="2"/>
              </w:tcPr>
            </w:tcPrChange>
          </w:tcPr>
          <w:p w14:paraId="2B680650" w14:textId="77777777" w:rsidR="00482296" w:rsidRDefault="00482296" w:rsidP="005A4C8B">
            <w:pPr>
              <w:jc w:val="center"/>
              <w:rPr>
                <w:ins w:id="9297" w:author="chaniaayulestari@outlook.com" w:date="2021-11-13T22:30:00Z"/>
              </w:rPr>
              <w:pPrChange w:id="9298" w:author="chaniaayulestari@outlook.com" w:date="2021-11-14T03:28:00Z">
                <w:pPr/>
              </w:pPrChange>
            </w:pPr>
          </w:p>
        </w:tc>
        <w:tc>
          <w:tcPr>
            <w:tcW w:w="1982" w:type="dxa"/>
            <w:tcPrChange w:id="9299" w:author="chaniaayulestari@outlook.com" w:date="2021-11-14T03:28:00Z">
              <w:tcPr>
                <w:tcW w:w="1982" w:type="dxa"/>
                <w:gridSpan w:val="2"/>
              </w:tcPr>
            </w:tcPrChange>
          </w:tcPr>
          <w:p w14:paraId="50C6EF79" w14:textId="39ADBE7F" w:rsidR="00482296" w:rsidRDefault="004D4159" w:rsidP="00482296">
            <w:pPr>
              <w:rPr>
                <w:ins w:id="9300" w:author="chaniaayulestari@outlook.com" w:date="2021-11-13T22:30:00Z"/>
              </w:rPr>
            </w:pPr>
            <w:ins w:id="9301" w:author="chaniaayulestari@outlook.com" w:date="2021-11-14T03:20:00Z">
              <w:r>
                <w:rPr>
                  <w:iCs/>
                  <w:szCs w:val="24"/>
                </w:rPr>
                <w:t xml:space="preserve">Fitur ini dapat menambahkan data </w:t>
              </w:r>
              <w:r>
                <w:rPr>
                  <w:iCs/>
                  <w:szCs w:val="24"/>
                </w:rPr>
                <w:t>laporan absen.</w:t>
              </w:r>
            </w:ins>
          </w:p>
        </w:tc>
      </w:tr>
      <w:tr w:rsidR="00482296" w14:paraId="463FADCB" w14:textId="77777777" w:rsidTr="005A4C8B">
        <w:trPr>
          <w:ins w:id="9302" w:author="chaniaayulestari@outlook.com" w:date="2021-11-12T07:03:00Z"/>
          <w:trPrChange w:id="9303" w:author="chaniaayulestari@outlook.com" w:date="2021-11-14T03:28:00Z">
            <w:trPr>
              <w:gridBefore w:val="1"/>
            </w:trPr>
          </w:trPrChange>
        </w:trPr>
        <w:tc>
          <w:tcPr>
            <w:tcW w:w="1981" w:type="dxa"/>
            <w:vMerge w:val="restart"/>
            <w:vAlign w:val="center"/>
            <w:tcPrChange w:id="9304" w:author="chaniaayulestari@outlook.com" w:date="2021-11-14T03:28:00Z">
              <w:tcPr>
                <w:tcW w:w="1981" w:type="dxa"/>
                <w:gridSpan w:val="2"/>
                <w:vMerge w:val="restart"/>
                <w:vAlign w:val="center"/>
              </w:tcPr>
            </w:tcPrChange>
          </w:tcPr>
          <w:p w14:paraId="3A11C7FD" w14:textId="54AC3511" w:rsidR="00482296" w:rsidRDefault="00482296" w:rsidP="00482296">
            <w:pPr>
              <w:jc w:val="center"/>
              <w:rPr>
                <w:ins w:id="9305" w:author="chaniaayulestari@outlook.com" w:date="2021-11-12T07:03:00Z"/>
              </w:rPr>
              <w:pPrChange w:id="9306" w:author="chaniaayulestari@outlook.com" w:date="2021-11-12T07:11:00Z">
                <w:pPr/>
              </w:pPrChange>
            </w:pPr>
            <w:ins w:id="9307" w:author="chaniaayulestari@outlook.com" w:date="2021-11-12T07:05:00Z">
              <w:r>
                <w:t>Kelola Admin</w:t>
              </w:r>
            </w:ins>
          </w:p>
        </w:tc>
        <w:tc>
          <w:tcPr>
            <w:tcW w:w="1982" w:type="dxa"/>
            <w:vAlign w:val="center"/>
            <w:tcPrChange w:id="9308" w:author="chaniaayulestari@outlook.com" w:date="2021-11-14T03:28:00Z">
              <w:tcPr>
                <w:tcW w:w="1982" w:type="dxa"/>
                <w:gridSpan w:val="2"/>
              </w:tcPr>
            </w:tcPrChange>
          </w:tcPr>
          <w:p w14:paraId="5731FA38" w14:textId="1AFE739E" w:rsidR="00482296" w:rsidRDefault="00482296" w:rsidP="005A4C8B">
            <w:pPr>
              <w:jc w:val="center"/>
              <w:rPr>
                <w:ins w:id="9309" w:author="chaniaayulestari@outlook.com" w:date="2021-11-12T07:03:00Z"/>
              </w:rPr>
              <w:pPrChange w:id="9310" w:author="chaniaayulestari@outlook.com" w:date="2021-11-14T03:28:00Z">
                <w:pPr/>
              </w:pPrChange>
            </w:pPr>
            <w:ins w:id="9311" w:author="chaniaayulestari@outlook.com" w:date="2021-11-12T07:28:00Z">
              <w:del w:id="9312" w:author="chaniaayulestari@outlook.com" w:date="2021-11-14T03:07:00Z">
                <w:r w:rsidDel="00D45F38">
                  <w:delText>Hapus</w:delText>
                </w:r>
              </w:del>
            </w:ins>
            <w:ins w:id="9313" w:author="chaniaayulestari@outlook.com" w:date="2021-11-14T03:07:00Z">
              <w:r w:rsidR="00D45F38">
                <w:t>Tambah</w:t>
              </w:r>
            </w:ins>
            <w:ins w:id="9314" w:author="chaniaayulestari@outlook.com" w:date="2021-11-12T07:28:00Z">
              <w:r>
                <w:t xml:space="preserve"> Admin</w:t>
              </w:r>
            </w:ins>
          </w:p>
        </w:tc>
        <w:tc>
          <w:tcPr>
            <w:tcW w:w="1982" w:type="dxa"/>
            <w:vAlign w:val="center"/>
            <w:tcPrChange w:id="9315" w:author="chaniaayulestari@outlook.com" w:date="2021-11-14T03:28:00Z">
              <w:tcPr>
                <w:tcW w:w="1982" w:type="dxa"/>
                <w:gridSpan w:val="2"/>
              </w:tcPr>
            </w:tcPrChange>
          </w:tcPr>
          <w:p w14:paraId="335910DC" w14:textId="53C6C470" w:rsidR="00482296" w:rsidRDefault="00D45F38" w:rsidP="005A4C8B">
            <w:pPr>
              <w:jc w:val="center"/>
              <w:rPr>
                <w:ins w:id="9316" w:author="chaniaayulestari@outlook.com" w:date="2021-11-12T07:03:00Z"/>
              </w:rPr>
              <w:pPrChange w:id="9317" w:author="chaniaayulestari@outlook.com" w:date="2021-11-14T03:28:00Z">
                <w:pPr/>
              </w:pPrChange>
            </w:pPr>
            <w:ins w:id="9318" w:author="chaniaayulestari@outlook.com" w:date="2021-11-14T03:06:00Z">
              <w:r>
                <w:t>SP-RC16.1</w:t>
              </w:r>
            </w:ins>
          </w:p>
        </w:tc>
        <w:tc>
          <w:tcPr>
            <w:tcW w:w="1982" w:type="dxa"/>
            <w:tcPrChange w:id="9319" w:author="chaniaayulestari@outlook.com" w:date="2021-11-14T03:28:00Z">
              <w:tcPr>
                <w:tcW w:w="1982" w:type="dxa"/>
                <w:gridSpan w:val="2"/>
              </w:tcPr>
            </w:tcPrChange>
          </w:tcPr>
          <w:p w14:paraId="7AE88B94" w14:textId="10C6D9D2" w:rsidR="00482296" w:rsidRDefault="004D4159" w:rsidP="00482296">
            <w:pPr>
              <w:rPr>
                <w:ins w:id="9320" w:author="chaniaayulestari@outlook.com" w:date="2021-11-12T07:03:00Z"/>
              </w:rPr>
            </w:pPr>
            <w:ins w:id="9321" w:author="chaniaayulestari@outlook.com" w:date="2021-11-14T03:20:00Z">
              <w:r>
                <w:rPr>
                  <w:iCs/>
                  <w:szCs w:val="24"/>
                </w:rPr>
                <w:t xml:space="preserve">Fitur ini dapat menambahkan data seluruh </w:t>
              </w:r>
              <w:r>
                <w:rPr>
                  <w:iCs/>
                  <w:szCs w:val="24"/>
                </w:rPr>
                <w:t>admin.</w:t>
              </w:r>
            </w:ins>
          </w:p>
        </w:tc>
      </w:tr>
      <w:tr w:rsidR="00482296" w14:paraId="13AA29EA" w14:textId="77777777" w:rsidTr="005A4C8B">
        <w:trPr>
          <w:ins w:id="9322" w:author="chaniaayulestari@outlook.com" w:date="2021-11-12T07:11:00Z"/>
          <w:trPrChange w:id="9323" w:author="chaniaayulestari@outlook.com" w:date="2021-11-14T03:28:00Z">
            <w:trPr>
              <w:gridAfter w:val="0"/>
            </w:trPr>
          </w:trPrChange>
        </w:trPr>
        <w:tc>
          <w:tcPr>
            <w:tcW w:w="1981" w:type="dxa"/>
            <w:vMerge/>
            <w:vAlign w:val="center"/>
            <w:tcPrChange w:id="9324" w:author="chaniaayulestari@outlook.com" w:date="2021-11-14T03:28:00Z">
              <w:tcPr>
                <w:tcW w:w="1981" w:type="dxa"/>
                <w:gridSpan w:val="2"/>
                <w:vMerge/>
                <w:vAlign w:val="center"/>
              </w:tcPr>
            </w:tcPrChange>
          </w:tcPr>
          <w:p w14:paraId="6EB080A7" w14:textId="77777777" w:rsidR="00482296" w:rsidRDefault="00482296" w:rsidP="00482296">
            <w:pPr>
              <w:jc w:val="center"/>
              <w:rPr>
                <w:ins w:id="9325" w:author="chaniaayulestari@outlook.com" w:date="2021-11-12T07:11:00Z"/>
              </w:rPr>
              <w:pPrChange w:id="9326" w:author="chaniaayulestari@outlook.com" w:date="2021-11-12T07:11:00Z">
                <w:pPr/>
              </w:pPrChange>
            </w:pPr>
          </w:p>
        </w:tc>
        <w:tc>
          <w:tcPr>
            <w:tcW w:w="1982" w:type="dxa"/>
            <w:vAlign w:val="center"/>
            <w:tcPrChange w:id="9327" w:author="chaniaayulestari@outlook.com" w:date="2021-11-14T03:28:00Z">
              <w:tcPr>
                <w:tcW w:w="1982" w:type="dxa"/>
                <w:gridSpan w:val="2"/>
              </w:tcPr>
            </w:tcPrChange>
          </w:tcPr>
          <w:p w14:paraId="044472F1" w14:textId="2434F7A0" w:rsidR="00482296" w:rsidRDefault="00482296" w:rsidP="005A4C8B">
            <w:pPr>
              <w:jc w:val="center"/>
              <w:rPr>
                <w:ins w:id="9328" w:author="chaniaayulestari@outlook.com" w:date="2021-11-12T07:11:00Z"/>
              </w:rPr>
              <w:pPrChange w:id="9329" w:author="chaniaayulestari@outlook.com" w:date="2021-11-14T03:28:00Z">
                <w:pPr/>
              </w:pPrChange>
            </w:pPr>
            <w:ins w:id="9330" w:author="chaniaayulestari@outlook.com" w:date="2021-11-12T07:28:00Z">
              <w:del w:id="9331" w:author="chaniaayulestari@outlook.com" w:date="2021-11-14T03:07:00Z">
                <w:r w:rsidDel="00D45F38">
                  <w:delText>Edit</w:delText>
                </w:r>
              </w:del>
            </w:ins>
            <w:ins w:id="9332" w:author="chaniaayulestari@outlook.com" w:date="2021-11-14T03:07:00Z">
              <w:r w:rsidR="00D45F38">
                <w:t>Hapus</w:t>
              </w:r>
            </w:ins>
            <w:ins w:id="9333" w:author="chaniaayulestari@outlook.com" w:date="2021-11-12T07:28:00Z">
              <w:r>
                <w:t xml:space="preserve"> Admin</w:t>
              </w:r>
            </w:ins>
          </w:p>
        </w:tc>
        <w:tc>
          <w:tcPr>
            <w:tcW w:w="1982" w:type="dxa"/>
            <w:vAlign w:val="center"/>
            <w:tcPrChange w:id="9334" w:author="chaniaayulestari@outlook.com" w:date="2021-11-14T03:28:00Z">
              <w:tcPr>
                <w:tcW w:w="1982" w:type="dxa"/>
                <w:gridSpan w:val="2"/>
              </w:tcPr>
            </w:tcPrChange>
          </w:tcPr>
          <w:p w14:paraId="50FA4D29" w14:textId="43ABA272" w:rsidR="00482296" w:rsidRDefault="00D45F38" w:rsidP="005A4C8B">
            <w:pPr>
              <w:jc w:val="center"/>
              <w:rPr>
                <w:ins w:id="9335" w:author="chaniaayulestari@outlook.com" w:date="2021-11-12T07:11:00Z"/>
              </w:rPr>
              <w:pPrChange w:id="9336" w:author="chaniaayulestari@outlook.com" w:date="2021-11-14T03:28:00Z">
                <w:pPr/>
              </w:pPrChange>
            </w:pPr>
            <w:ins w:id="9337" w:author="chaniaayulestari@outlook.com" w:date="2021-11-14T03:07:00Z">
              <w:r>
                <w:t>SP-RC16</w:t>
              </w:r>
              <w:r>
                <w:t>.2</w:t>
              </w:r>
            </w:ins>
          </w:p>
        </w:tc>
        <w:tc>
          <w:tcPr>
            <w:tcW w:w="1982" w:type="dxa"/>
            <w:tcPrChange w:id="9338" w:author="chaniaayulestari@outlook.com" w:date="2021-11-14T03:28:00Z">
              <w:tcPr>
                <w:tcW w:w="1982" w:type="dxa"/>
                <w:gridSpan w:val="2"/>
              </w:tcPr>
            </w:tcPrChange>
          </w:tcPr>
          <w:p w14:paraId="2D6EEDEB" w14:textId="041ACF44" w:rsidR="00482296" w:rsidRDefault="004D4159" w:rsidP="00482296">
            <w:pPr>
              <w:rPr>
                <w:ins w:id="9339" w:author="chaniaayulestari@outlook.com" w:date="2021-11-12T07:11:00Z"/>
              </w:rPr>
            </w:pPr>
            <w:ins w:id="9340" w:author="chaniaayulestari@outlook.com" w:date="2021-11-14T03:15:00Z">
              <w:r>
                <w:rPr>
                  <w:iCs/>
                  <w:szCs w:val="24"/>
                </w:rPr>
                <w:t xml:space="preserve">Fitur ini dapat menghapus data seluruh </w:t>
              </w:r>
              <w:r>
                <w:rPr>
                  <w:iCs/>
                  <w:szCs w:val="24"/>
                </w:rPr>
                <w:t>admin</w:t>
              </w:r>
            </w:ins>
          </w:p>
        </w:tc>
      </w:tr>
      <w:tr w:rsidR="00482296" w14:paraId="1CBFB0D6" w14:textId="77777777" w:rsidTr="005A4C8B">
        <w:trPr>
          <w:ins w:id="9341" w:author="chaniaayulestari@outlook.com" w:date="2021-11-12T07:11:00Z"/>
          <w:trPrChange w:id="9342" w:author="chaniaayulestari@outlook.com" w:date="2021-11-14T03:28:00Z">
            <w:trPr>
              <w:gridAfter w:val="0"/>
            </w:trPr>
          </w:trPrChange>
        </w:trPr>
        <w:tc>
          <w:tcPr>
            <w:tcW w:w="1981" w:type="dxa"/>
            <w:vMerge/>
            <w:vAlign w:val="center"/>
            <w:tcPrChange w:id="9343" w:author="chaniaayulestari@outlook.com" w:date="2021-11-14T03:28:00Z">
              <w:tcPr>
                <w:tcW w:w="1981" w:type="dxa"/>
                <w:gridSpan w:val="2"/>
                <w:vMerge/>
                <w:vAlign w:val="center"/>
              </w:tcPr>
            </w:tcPrChange>
          </w:tcPr>
          <w:p w14:paraId="2018B55C" w14:textId="77777777" w:rsidR="00482296" w:rsidRDefault="00482296" w:rsidP="00482296">
            <w:pPr>
              <w:jc w:val="center"/>
              <w:rPr>
                <w:ins w:id="9344" w:author="chaniaayulestari@outlook.com" w:date="2021-11-12T07:11:00Z"/>
              </w:rPr>
              <w:pPrChange w:id="9345" w:author="chaniaayulestari@outlook.com" w:date="2021-11-12T07:11:00Z">
                <w:pPr/>
              </w:pPrChange>
            </w:pPr>
          </w:p>
        </w:tc>
        <w:tc>
          <w:tcPr>
            <w:tcW w:w="1982" w:type="dxa"/>
            <w:vAlign w:val="center"/>
            <w:tcPrChange w:id="9346" w:author="chaniaayulestari@outlook.com" w:date="2021-11-14T03:28:00Z">
              <w:tcPr>
                <w:tcW w:w="1982" w:type="dxa"/>
                <w:gridSpan w:val="2"/>
              </w:tcPr>
            </w:tcPrChange>
          </w:tcPr>
          <w:p w14:paraId="6EF2557F" w14:textId="1ED32FAD" w:rsidR="00482296" w:rsidRDefault="00482296" w:rsidP="005A4C8B">
            <w:pPr>
              <w:jc w:val="center"/>
              <w:rPr>
                <w:ins w:id="9347" w:author="chaniaayulestari@outlook.com" w:date="2021-11-12T07:11:00Z"/>
              </w:rPr>
              <w:pPrChange w:id="9348" w:author="chaniaayulestari@outlook.com" w:date="2021-11-14T03:28:00Z">
                <w:pPr/>
              </w:pPrChange>
            </w:pPr>
            <w:ins w:id="9349" w:author="chaniaayulestari@outlook.com" w:date="2021-11-12T07:28:00Z">
              <w:del w:id="9350" w:author="chaniaayulestari@outlook.com" w:date="2021-11-14T03:07:00Z">
                <w:r w:rsidDel="00D45F38">
                  <w:delText>Tambah</w:delText>
                </w:r>
              </w:del>
            </w:ins>
            <w:ins w:id="9351" w:author="chaniaayulestari@outlook.com" w:date="2021-11-14T03:07:00Z">
              <w:r w:rsidR="00D45F38">
                <w:t>Edit Admin</w:t>
              </w:r>
            </w:ins>
            <w:ins w:id="9352" w:author="chaniaayulestari@outlook.com" w:date="2021-11-12T07:28:00Z">
              <w:del w:id="9353" w:author="chaniaayulestari@outlook.com" w:date="2021-11-14T03:07:00Z">
                <w:r w:rsidDel="00D45F38">
                  <w:delText xml:space="preserve"> Admin</w:delText>
                </w:r>
              </w:del>
            </w:ins>
          </w:p>
        </w:tc>
        <w:tc>
          <w:tcPr>
            <w:tcW w:w="1982" w:type="dxa"/>
            <w:vAlign w:val="center"/>
            <w:tcPrChange w:id="9354" w:author="chaniaayulestari@outlook.com" w:date="2021-11-14T03:28:00Z">
              <w:tcPr>
                <w:tcW w:w="1982" w:type="dxa"/>
                <w:gridSpan w:val="2"/>
              </w:tcPr>
            </w:tcPrChange>
          </w:tcPr>
          <w:p w14:paraId="61C6E97D" w14:textId="77235590" w:rsidR="00482296" w:rsidRDefault="00D45F38" w:rsidP="005A4C8B">
            <w:pPr>
              <w:jc w:val="center"/>
              <w:rPr>
                <w:ins w:id="9355" w:author="chaniaayulestari@outlook.com" w:date="2021-11-12T07:11:00Z"/>
              </w:rPr>
              <w:pPrChange w:id="9356" w:author="chaniaayulestari@outlook.com" w:date="2021-11-14T03:28:00Z">
                <w:pPr/>
              </w:pPrChange>
            </w:pPr>
            <w:ins w:id="9357" w:author="chaniaayulestari@outlook.com" w:date="2021-11-14T03:07:00Z">
              <w:r>
                <w:t>SP-RC16</w:t>
              </w:r>
              <w:r>
                <w:t>.3</w:t>
              </w:r>
            </w:ins>
          </w:p>
        </w:tc>
        <w:tc>
          <w:tcPr>
            <w:tcW w:w="1982" w:type="dxa"/>
            <w:tcPrChange w:id="9358" w:author="chaniaayulestari@outlook.com" w:date="2021-11-14T03:28:00Z">
              <w:tcPr>
                <w:tcW w:w="1982" w:type="dxa"/>
                <w:gridSpan w:val="2"/>
              </w:tcPr>
            </w:tcPrChange>
          </w:tcPr>
          <w:p w14:paraId="26F84018" w14:textId="54BFC74B" w:rsidR="00482296" w:rsidRDefault="00986178" w:rsidP="00482296">
            <w:pPr>
              <w:rPr>
                <w:ins w:id="9359" w:author="chaniaayulestari@outlook.com" w:date="2021-11-12T07:11:00Z"/>
              </w:rPr>
            </w:pPr>
            <w:ins w:id="9360" w:author="chaniaayulestari@outlook.com" w:date="2021-11-14T03:22:00Z">
              <w:r>
                <w:rPr>
                  <w:iCs/>
                  <w:szCs w:val="24"/>
                </w:rPr>
                <w:t xml:space="preserve">Fitur ini dapat mengubah data seluruh </w:t>
              </w:r>
              <w:r>
                <w:rPr>
                  <w:iCs/>
                  <w:szCs w:val="24"/>
                </w:rPr>
                <w:t>admin</w:t>
              </w:r>
            </w:ins>
          </w:p>
        </w:tc>
      </w:tr>
      <w:tr w:rsidR="00482296" w14:paraId="4800C165" w14:textId="77777777" w:rsidTr="005A4C8B">
        <w:trPr>
          <w:ins w:id="9361" w:author="chaniaayulestari@outlook.com" w:date="2021-11-12T07:11:00Z"/>
          <w:trPrChange w:id="9362" w:author="chaniaayulestari@outlook.com" w:date="2021-11-14T03:28:00Z">
            <w:trPr>
              <w:gridAfter w:val="0"/>
            </w:trPr>
          </w:trPrChange>
        </w:trPr>
        <w:tc>
          <w:tcPr>
            <w:tcW w:w="1981" w:type="dxa"/>
            <w:vMerge/>
            <w:vAlign w:val="center"/>
            <w:tcPrChange w:id="9363" w:author="chaniaayulestari@outlook.com" w:date="2021-11-14T03:28:00Z">
              <w:tcPr>
                <w:tcW w:w="1981" w:type="dxa"/>
                <w:gridSpan w:val="2"/>
                <w:vMerge/>
                <w:vAlign w:val="center"/>
              </w:tcPr>
            </w:tcPrChange>
          </w:tcPr>
          <w:p w14:paraId="0C7F82A7" w14:textId="77777777" w:rsidR="00482296" w:rsidRDefault="00482296" w:rsidP="00482296">
            <w:pPr>
              <w:jc w:val="center"/>
              <w:rPr>
                <w:ins w:id="9364" w:author="chaniaayulestari@outlook.com" w:date="2021-11-12T07:11:00Z"/>
              </w:rPr>
              <w:pPrChange w:id="9365" w:author="chaniaayulestari@outlook.com" w:date="2021-11-12T07:11:00Z">
                <w:pPr/>
              </w:pPrChange>
            </w:pPr>
          </w:p>
        </w:tc>
        <w:tc>
          <w:tcPr>
            <w:tcW w:w="1982" w:type="dxa"/>
            <w:vAlign w:val="center"/>
            <w:tcPrChange w:id="9366" w:author="chaniaayulestari@outlook.com" w:date="2021-11-14T03:28:00Z">
              <w:tcPr>
                <w:tcW w:w="1982" w:type="dxa"/>
                <w:gridSpan w:val="2"/>
              </w:tcPr>
            </w:tcPrChange>
          </w:tcPr>
          <w:p w14:paraId="12C3E5C3" w14:textId="19085FF0" w:rsidR="00482296" w:rsidRDefault="00482296" w:rsidP="005A4C8B">
            <w:pPr>
              <w:jc w:val="center"/>
              <w:rPr>
                <w:ins w:id="9367" w:author="chaniaayulestari@outlook.com" w:date="2021-11-12T07:11:00Z"/>
              </w:rPr>
              <w:pPrChange w:id="9368" w:author="chaniaayulestari@outlook.com" w:date="2021-11-14T03:28:00Z">
                <w:pPr/>
              </w:pPrChange>
            </w:pPr>
            <w:ins w:id="9369" w:author="chaniaayulestari@outlook.com" w:date="2021-11-12T07:28:00Z">
              <w:r>
                <w:t>Lihat Admin</w:t>
              </w:r>
            </w:ins>
          </w:p>
        </w:tc>
        <w:tc>
          <w:tcPr>
            <w:tcW w:w="1982" w:type="dxa"/>
            <w:vAlign w:val="center"/>
            <w:tcPrChange w:id="9370" w:author="chaniaayulestari@outlook.com" w:date="2021-11-14T03:28:00Z">
              <w:tcPr>
                <w:tcW w:w="1982" w:type="dxa"/>
                <w:gridSpan w:val="2"/>
              </w:tcPr>
            </w:tcPrChange>
          </w:tcPr>
          <w:p w14:paraId="005219F3" w14:textId="77CC1E4D" w:rsidR="00482296" w:rsidRDefault="00D45F38" w:rsidP="005A4C8B">
            <w:pPr>
              <w:jc w:val="center"/>
              <w:rPr>
                <w:ins w:id="9371" w:author="chaniaayulestari@outlook.com" w:date="2021-11-12T07:11:00Z"/>
              </w:rPr>
              <w:pPrChange w:id="9372" w:author="chaniaayulestari@outlook.com" w:date="2021-11-14T03:28:00Z">
                <w:pPr/>
              </w:pPrChange>
            </w:pPr>
            <w:ins w:id="9373" w:author="chaniaayulestari@outlook.com" w:date="2021-11-14T03:07:00Z">
              <w:r>
                <w:t>SP-RC16</w:t>
              </w:r>
              <w:r>
                <w:t>.4</w:t>
              </w:r>
            </w:ins>
          </w:p>
        </w:tc>
        <w:tc>
          <w:tcPr>
            <w:tcW w:w="1982" w:type="dxa"/>
            <w:tcPrChange w:id="9374" w:author="chaniaayulestari@outlook.com" w:date="2021-11-14T03:28:00Z">
              <w:tcPr>
                <w:tcW w:w="1982" w:type="dxa"/>
                <w:gridSpan w:val="2"/>
              </w:tcPr>
            </w:tcPrChange>
          </w:tcPr>
          <w:p w14:paraId="68BA23EA" w14:textId="3BB609A0" w:rsidR="00482296" w:rsidRDefault="00986178" w:rsidP="00482296">
            <w:pPr>
              <w:rPr>
                <w:ins w:id="9375" w:author="chaniaayulestari@outlook.com" w:date="2021-11-12T07:11:00Z"/>
              </w:rPr>
            </w:pPr>
            <w:ins w:id="9376" w:author="chaniaayulestari@outlook.com" w:date="2021-11-14T03:24:00Z">
              <w:r>
                <w:rPr>
                  <w:iCs/>
                  <w:szCs w:val="24"/>
                </w:rPr>
                <w:t>Fitur ini dapat melihat data seluruh</w:t>
              </w:r>
              <w:r>
                <w:rPr>
                  <w:iCs/>
                  <w:szCs w:val="24"/>
                </w:rPr>
                <w:t xml:space="preserve"> admin.</w:t>
              </w:r>
            </w:ins>
          </w:p>
        </w:tc>
      </w:tr>
      <w:tr w:rsidR="00482296" w14:paraId="32279B37" w14:textId="77777777" w:rsidTr="005A4C8B">
        <w:trPr>
          <w:ins w:id="9377" w:author="chaniaayulestari@outlook.com" w:date="2021-11-14T02:33:00Z"/>
          <w:trPrChange w:id="9378" w:author="chaniaayulestari@outlook.com" w:date="2021-11-14T03:28:00Z">
            <w:trPr>
              <w:gridAfter w:val="0"/>
            </w:trPr>
          </w:trPrChange>
        </w:trPr>
        <w:tc>
          <w:tcPr>
            <w:tcW w:w="1981" w:type="dxa"/>
            <w:vAlign w:val="center"/>
            <w:tcPrChange w:id="9379" w:author="chaniaayulestari@outlook.com" w:date="2021-11-14T03:28:00Z">
              <w:tcPr>
                <w:tcW w:w="1981" w:type="dxa"/>
                <w:gridSpan w:val="2"/>
                <w:vAlign w:val="center"/>
              </w:tcPr>
            </w:tcPrChange>
          </w:tcPr>
          <w:p w14:paraId="21927D76" w14:textId="77777777" w:rsidR="00482296" w:rsidRDefault="00482296" w:rsidP="00482296">
            <w:pPr>
              <w:jc w:val="center"/>
              <w:rPr>
                <w:ins w:id="9380" w:author="chaniaayulestari@outlook.com" w:date="2021-11-14T02:33:00Z"/>
              </w:rPr>
            </w:pPr>
          </w:p>
        </w:tc>
        <w:tc>
          <w:tcPr>
            <w:tcW w:w="1982" w:type="dxa"/>
            <w:vAlign w:val="center"/>
            <w:tcPrChange w:id="9381" w:author="chaniaayulestari@outlook.com" w:date="2021-11-14T03:28:00Z">
              <w:tcPr>
                <w:tcW w:w="1982" w:type="dxa"/>
                <w:gridSpan w:val="2"/>
              </w:tcPr>
            </w:tcPrChange>
          </w:tcPr>
          <w:p w14:paraId="0BE3CDE5" w14:textId="4FEA57BE" w:rsidR="00482296" w:rsidRDefault="00482296" w:rsidP="005A4C8B">
            <w:pPr>
              <w:jc w:val="center"/>
              <w:rPr>
                <w:ins w:id="9382" w:author="chaniaayulestari@outlook.com" w:date="2021-11-14T02:33:00Z"/>
              </w:rPr>
              <w:pPrChange w:id="9383" w:author="chaniaayulestari@outlook.com" w:date="2021-11-14T03:28:00Z">
                <w:pPr/>
              </w:pPrChange>
            </w:pPr>
            <w:ins w:id="9384" w:author="chaniaayulestari@outlook.com" w:date="2021-11-14T02:33:00Z">
              <w:r>
                <w:t>Lihat Profile Admin</w:t>
              </w:r>
            </w:ins>
          </w:p>
        </w:tc>
        <w:tc>
          <w:tcPr>
            <w:tcW w:w="1982" w:type="dxa"/>
            <w:vAlign w:val="center"/>
            <w:tcPrChange w:id="9385" w:author="chaniaayulestari@outlook.com" w:date="2021-11-14T03:28:00Z">
              <w:tcPr>
                <w:tcW w:w="1982" w:type="dxa"/>
                <w:gridSpan w:val="2"/>
              </w:tcPr>
            </w:tcPrChange>
          </w:tcPr>
          <w:p w14:paraId="3D5E7C3E" w14:textId="4B408A7F" w:rsidR="00482296" w:rsidRDefault="00D45F38" w:rsidP="005A4C8B">
            <w:pPr>
              <w:jc w:val="center"/>
              <w:rPr>
                <w:ins w:id="9386" w:author="chaniaayulestari@outlook.com" w:date="2021-11-14T02:33:00Z"/>
              </w:rPr>
              <w:pPrChange w:id="9387" w:author="chaniaayulestari@outlook.com" w:date="2021-11-14T03:28:00Z">
                <w:pPr/>
              </w:pPrChange>
            </w:pPr>
            <w:ins w:id="9388" w:author="chaniaayulestari@outlook.com" w:date="2021-11-14T03:08:00Z">
              <w:r>
                <w:t>SP-RC11</w:t>
              </w:r>
            </w:ins>
          </w:p>
        </w:tc>
        <w:tc>
          <w:tcPr>
            <w:tcW w:w="1982" w:type="dxa"/>
            <w:tcPrChange w:id="9389" w:author="chaniaayulestari@outlook.com" w:date="2021-11-14T03:28:00Z">
              <w:tcPr>
                <w:tcW w:w="1982" w:type="dxa"/>
                <w:gridSpan w:val="2"/>
              </w:tcPr>
            </w:tcPrChange>
          </w:tcPr>
          <w:p w14:paraId="6CD13D3F" w14:textId="43C8547D" w:rsidR="00482296" w:rsidRDefault="005A4C8B" w:rsidP="00482296">
            <w:pPr>
              <w:rPr>
                <w:ins w:id="9390" w:author="chaniaayulestari@outlook.com" w:date="2021-11-14T02:33:00Z"/>
              </w:rPr>
            </w:pPr>
            <w:ins w:id="9391" w:author="chaniaayulestari@outlook.com" w:date="2021-11-14T03:27:00Z">
              <w:r>
                <w:rPr>
                  <w:iCs/>
                  <w:szCs w:val="24"/>
                </w:rPr>
                <w:t xml:space="preserve">itur ini dapat melihat informasi detail mengenai </w:t>
              </w:r>
            </w:ins>
            <w:ins w:id="9392" w:author="chaniaayulestari@outlook.com" w:date="2021-11-14T03:28:00Z">
              <w:r>
                <w:rPr>
                  <w:iCs/>
                  <w:szCs w:val="24"/>
                </w:rPr>
                <w:t>admin</w:t>
              </w:r>
            </w:ins>
          </w:p>
        </w:tc>
      </w:tr>
      <w:tr w:rsidR="00482296" w14:paraId="4754EF77" w14:textId="77777777" w:rsidTr="005A4C8B">
        <w:trPr>
          <w:ins w:id="9393" w:author="chaniaayulestari@outlook.com" w:date="2021-11-13T22:14:00Z"/>
          <w:trPrChange w:id="9394" w:author="chaniaayulestari@outlook.com" w:date="2021-11-14T03:28:00Z">
            <w:trPr>
              <w:gridAfter w:val="0"/>
            </w:trPr>
          </w:trPrChange>
        </w:trPr>
        <w:tc>
          <w:tcPr>
            <w:tcW w:w="1981" w:type="dxa"/>
            <w:vMerge w:val="restart"/>
            <w:vAlign w:val="center"/>
            <w:tcPrChange w:id="9395" w:author="chaniaayulestari@outlook.com" w:date="2021-11-14T03:28:00Z">
              <w:tcPr>
                <w:tcW w:w="1981" w:type="dxa"/>
                <w:gridSpan w:val="2"/>
                <w:vMerge w:val="restart"/>
                <w:vAlign w:val="center"/>
              </w:tcPr>
            </w:tcPrChange>
          </w:tcPr>
          <w:p w14:paraId="6B5C088A" w14:textId="21D86AE9" w:rsidR="00482296" w:rsidRDefault="00482296" w:rsidP="00482296">
            <w:pPr>
              <w:jc w:val="center"/>
              <w:rPr>
                <w:ins w:id="9396" w:author="chaniaayulestari@outlook.com" w:date="2021-11-13T22:14:00Z"/>
              </w:rPr>
            </w:pPr>
            <w:commentRangeStart w:id="9397"/>
            <w:ins w:id="9398" w:author="chaniaayulestari@outlook.com" w:date="2021-11-13T22:14:00Z">
              <w:r>
                <w:t>Laporan Sisw</w:t>
              </w:r>
            </w:ins>
            <w:ins w:id="9399" w:author="chaniaayulestari@outlook.com" w:date="2021-11-13T22:15:00Z">
              <w:r>
                <w:t>a Bermasalah</w:t>
              </w:r>
            </w:ins>
            <w:commentRangeEnd w:id="9397"/>
            <w:r w:rsidR="00D45F38">
              <w:rPr>
                <w:rStyle w:val="CommentReference"/>
              </w:rPr>
              <w:commentReference w:id="9397"/>
            </w:r>
          </w:p>
        </w:tc>
        <w:tc>
          <w:tcPr>
            <w:tcW w:w="1982" w:type="dxa"/>
            <w:vAlign w:val="center"/>
            <w:tcPrChange w:id="9400" w:author="chaniaayulestari@outlook.com" w:date="2021-11-14T03:28:00Z">
              <w:tcPr>
                <w:tcW w:w="1982" w:type="dxa"/>
                <w:gridSpan w:val="2"/>
              </w:tcPr>
            </w:tcPrChange>
          </w:tcPr>
          <w:p w14:paraId="44C0803B" w14:textId="78387E11" w:rsidR="00482296" w:rsidRDefault="00482296" w:rsidP="005A4C8B">
            <w:pPr>
              <w:jc w:val="center"/>
              <w:rPr>
                <w:ins w:id="9401" w:author="chaniaayulestari@outlook.com" w:date="2021-11-13T22:14:00Z"/>
              </w:rPr>
              <w:pPrChange w:id="9402" w:author="chaniaayulestari@outlook.com" w:date="2021-11-14T03:28:00Z">
                <w:pPr/>
              </w:pPrChange>
            </w:pPr>
            <w:ins w:id="9403" w:author="chaniaayulestari@outlook.com" w:date="2021-11-13T22:14:00Z">
              <w:r>
                <w:t>Lihat Laporan Bermasalah</w:t>
              </w:r>
            </w:ins>
          </w:p>
        </w:tc>
        <w:tc>
          <w:tcPr>
            <w:tcW w:w="1982" w:type="dxa"/>
            <w:vAlign w:val="center"/>
            <w:tcPrChange w:id="9404" w:author="chaniaayulestari@outlook.com" w:date="2021-11-14T03:28:00Z">
              <w:tcPr>
                <w:tcW w:w="1982" w:type="dxa"/>
                <w:gridSpan w:val="2"/>
              </w:tcPr>
            </w:tcPrChange>
          </w:tcPr>
          <w:p w14:paraId="28043911" w14:textId="15BD8BD0" w:rsidR="00482296" w:rsidRDefault="008C0CCB" w:rsidP="005A4C8B">
            <w:pPr>
              <w:jc w:val="center"/>
              <w:rPr>
                <w:ins w:id="9405" w:author="chaniaayulestari@outlook.com" w:date="2021-11-13T22:14:00Z"/>
              </w:rPr>
              <w:pPrChange w:id="9406" w:author="chaniaayulestari@outlook.com" w:date="2021-11-14T03:28:00Z">
                <w:pPr/>
              </w:pPrChange>
            </w:pPr>
            <w:ins w:id="9407" w:author=" " w:date="2021-11-14T06:32:00Z">
              <w:r>
                <w:t>SP-RC23.1</w:t>
              </w:r>
            </w:ins>
            <w:ins w:id="9408" w:author="chaniaayulestari@outlook.com" w:date="2021-11-14T03:08:00Z">
              <w:del w:id="9409" w:author=" " w:date="2021-11-14T06:32:00Z">
                <w:r w:rsidR="00D45F38" w:rsidDel="008C0CCB">
                  <w:delText>SP-RC23</w:delText>
                </w:r>
              </w:del>
            </w:ins>
          </w:p>
        </w:tc>
        <w:tc>
          <w:tcPr>
            <w:tcW w:w="1982" w:type="dxa"/>
            <w:tcPrChange w:id="9410" w:author="chaniaayulestari@outlook.com" w:date="2021-11-14T03:28:00Z">
              <w:tcPr>
                <w:tcW w:w="1982" w:type="dxa"/>
                <w:gridSpan w:val="2"/>
              </w:tcPr>
            </w:tcPrChange>
          </w:tcPr>
          <w:p w14:paraId="450E0EA7" w14:textId="77777777" w:rsidR="00482296" w:rsidRDefault="00482296" w:rsidP="00482296">
            <w:pPr>
              <w:rPr>
                <w:ins w:id="9411" w:author="chaniaayulestari@outlook.com" w:date="2021-11-13T22:14:00Z"/>
              </w:rPr>
            </w:pPr>
          </w:p>
        </w:tc>
      </w:tr>
      <w:tr w:rsidR="00482296" w14:paraId="5029CA57" w14:textId="77777777" w:rsidTr="005A4C8B">
        <w:trPr>
          <w:ins w:id="9412" w:author="chaniaayulestari@outlook.com" w:date="2021-11-13T22:14:00Z"/>
          <w:trPrChange w:id="9413" w:author="chaniaayulestari@outlook.com" w:date="2021-11-14T03:28:00Z">
            <w:trPr>
              <w:gridAfter w:val="0"/>
            </w:trPr>
          </w:trPrChange>
        </w:trPr>
        <w:tc>
          <w:tcPr>
            <w:tcW w:w="1981" w:type="dxa"/>
            <w:vMerge/>
            <w:vAlign w:val="center"/>
            <w:tcPrChange w:id="9414" w:author="chaniaayulestari@outlook.com" w:date="2021-11-14T03:28:00Z">
              <w:tcPr>
                <w:tcW w:w="1981" w:type="dxa"/>
                <w:gridSpan w:val="2"/>
                <w:vMerge/>
                <w:vAlign w:val="center"/>
              </w:tcPr>
            </w:tcPrChange>
          </w:tcPr>
          <w:p w14:paraId="0F19548E" w14:textId="77777777" w:rsidR="00482296" w:rsidRDefault="00482296" w:rsidP="00482296">
            <w:pPr>
              <w:jc w:val="center"/>
              <w:rPr>
                <w:ins w:id="9415" w:author="chaniaayulestari@outlook.com" w:date="2021-11-13T22:14:00Z"/>
              </w:rPr>
            </w:pPr>
          </w:p>
        </w:tc>
        <w:tc>
          <w:tcPr>
            <w:tcW w:w="1982" w:type="dxa"/>
            <w:vAlign w:val="center"/>
            <w:tcPrChange w:id="9416" w:author="chaniaayulestari@outlook.com" w:date="2021-11-14T03:28:00Z">
              <w:tcPr>
                <w:tcW w:w="1982" w:type="dxa"/>
                <w:gridSpan w:val="2"/>
              </w:tcPr>
            </w:tcPrChange>
          </w:tcPr>
          <w:p w14:paraId="59CD7A6A" w14:textId="7D50DE64" w:rsidR="00482296" w:rsidRDefault="00482296" w:rsidP="005A4C8B">
            <w:pPr>
              <w:jc w:val="center"/>
              <w:rPr>
                <w:ins w:id="9417" w:author="chaniaayulestari@outlook.com" w:date="2021-11-13T22:14:00Z"/>
              </w:rPr>
              <w:pPrChange w:id="9418" w:author="chaniaayulestari@outlook.com" w:date="2021-11-14T03:28:00Z">
                <w:pPr/>
              </w:pPrChange>
            </w:pPr>
            <w:ins w:id="9419" w:author="chaniaayulestari@outlook.com" w:date="2021-11-13T22:14:00Z">
              <w:r>
                <w:t>Edit</w:t>
              </w:r>
              <w:r>
                <w:t xml:space="preserve"> Laporan Bermasalah</w:t>
              </w:r>
            </w:ins>
          </w:p>
        </w:tc>
        <w:tc>
          <w:tcPr>
            <w:tcW w:w="1982" w:type="dxa"/>
            <w:vAlign w:val="center"/>
            <w:tcPrChange w:id="9420" w:author="chaniaayulestari@outlook.com" w:date="2021-11-14T03:28:00Z">
              <w:tcPr>
                <w:tcW w:w="1982" w:type="dxa"/>
                <w:gridSpan w:val="2"/>
              </w:tcPr>
            </w:tcPrChange>
          </w:tcPr>
          <w:p w14:paraId="3ADE2281" w14:textId="60890CDF" w:rsidR="00482296" w:rsidRDefault="008C0CCB" w:rsidP="005A4C8B">
            <w:pPr>
              <w:jc w:val="center"/>
              <w:rPr>
                <w:ins w:id="9421" w:author="chaniaayulestari@outlook.com" w:date="2021-11-13T22:14:00Z"/>
              </w:rPr>
              <w:pPrChange w:id="9422" w:author="chaniaayulestari@outlook.com" w:date="2021-11-14T03:28:00Z">
                <w:pPr/>
              </w:pPrChange>
            </w:pPr>
            <w:ins w:id="9423" w:author=" " w:date="2021-11-14T06:32:00Z">
              <w:r>
                <w:t>SP-RC23.</w:t>
              </w:r>
              <w:r>
                <w:t>2</w:t>
              </w:r>
            </w:ins>
          </w:p>
        </w:tc>
        <w:tc>
          <w:tcPr>
            <w:tcW w:w="1982" w:type="dxa"/>
            <w:tcPrChange w:id="9424" w:author="chaniaayulestari@outlook.com" w:date="2021-11-14T03:28:00Z">
              <w:tcPr>
                <w:tcW w:w="1982" w:type="dxa"/>
                <w:gridSpan w:val="2"/>
              </w:tcPr>
            </w:tcPrChange>
          </w:tcPr>
          <w:p w14:paraId="76DE7B36" w14:textId="77777777" w:rsidR="00482296" w:rsidRDefault="00482296" w:rsidP="00482296">
            <w:pPr>
              <w:rPr>
                <w:ins w:id="9425" w:author="chaniaayulestari@outlook.com" w:date="2021-11-13T22:14:00Z"/>
              </w:rPr>
            </w:pPr>
          </w:p>
        </w:tc>
      </w:tr>
      <w:tr w:rsidR="00482296" w14:paraId="7972C554" w14:textId="77777777" w:rsidTr="005A4C8B">
        <w:trPr>
          <w:ins w:id="9426" w:author="chaniaayulestari@outlook.com" w:date="2021-11-12T16:42:00Z"/>
          <w:trPrChange w:id="9427" w:author="chaniaayulestari@outlook.com" w:date="2021-11-14T03:28:00Z">
            <w:trPr>
              <w:gridBefore w:val="1"/>
            </w:trPr>
          </w:trPrChange>
        </w:trPr>
        <w:tc>
          <w:tcPr>
            <w:tcW w:w="1981" w:type="dxa"/>
            <w:vMerge w:val="restart"/>
            <w:vAlign w:val="center"/>
            <w:tcPrChange w:id="9428" w:author="chaniaayulestari@outlook.com" w:date="2021-11-14T03:28:00Z">
              <w:tcPr>
                <w:tcW w:w="1981" w:type="dxa"/>
                <w:gridSpan w:val="2"/>
                <w:vMerge w:val="restart"/>
              </w:tcPr>
            </w:tcPrChange>
          </w:tcPr>
          <w:p w14:paraId="752BD8D9" w14:textId="5599834E" w:rsidR="00482296" w:rsidRDefault="00482296" w:rsidP="00482296">
            <w:pPr>
              <w:jc w:val="center"/>
              <w:rPr>
                <w:ins w:id="9429" w:author="chaniaayulestari@outlook.com" w:date="2021-11-12T16:42:00Z"/>
              </w:rPr>
              <w:pPrChange w:id="9430" w:author="chaniaayulestari@outlook.com" w:date="2021-11-12T16:42:00Z">
                <w:pPr/>
              </w:pPrChange>
            </w:pPr>
            <w:ins w:id="9431" w:author="chaniaayulestari@outlook.com" w:date="2021-11-12T16:42:00Z">
              <w:r>
                <w:t>Kelola Semester</w:t>
              </w:r>
            </w:ins>
          </w:p>
        </w:tc>
        <w:tc>
          <w:tcPr>
            <w:tcW w:w="1982" w:type="dxa"/>
            <w:vAlign w:val="center"/>
            <w:tcPrChange w:id="9432" w:author="chaniaayulestari@outlook.com" w:date="2021-11-14T03:28:00Z">
              <w:tcPr>
                <w:tcW w:w="1982" w:type="dxa"/>
                <w:gridSpan w:val="2"/>
              </w:tcPr>
            </w:tcPrChange>
          </w:tcPr>
          <w:p w14:paraId="2E2B01C2" w14:textId="2ADBADA8" w:rsidR="00482296" w:rsidRDefault="00482296" w:rsidP="005A4C8B">
            <w:pPr>
              <w:jc w:val="center"/>
              <w:rPr>
                <w:ins w:id="9433" w:author="chaniaayulestari@outlook.com" w:date="2021-11-12T16:42:00Z"/>
              </w:rPr>
              <w:pPrChange w:id="9434" w:author="chaniaayulestari@outlook.com" w:date="2021-11-14T03:28:00Z">
                <w:pPr/>
              </w:pPrChange>
            </w:pPr>
            <w:ins w:id="9435" w:author="chaniaayulestari@outlook.com" w:date="2021-11-12T16:42:00Z">
              <w:del w:id="9436" w:author="chaniaayulestari@outlook.com" w:date="2021-11-14T03:09:00Z">
                <w:r w:rsidDel="004F0DF9">
                  <w:delText>Hapus</w:delText>
                </w:r>
              </w:del>
            </w:ins>
            <w:ins w:id="9437" w:author="chaniaayulestari@outlook.com" w:date="2021-11-14T03:09:00Z">
              <w:r w:rsidR="004F0DF9">
                <w:t>Tambah</w:t>
              </w:r>
            </w:ins>
            <w:ins w:id="9438" w:author="chaniaayulestari@outlook.com" w:date="2021-11-12T16:42:00Z">
              <w:r>
                <w:t xml:space="preserve"> semester</w:t>
              </w:r>
            </w:ins>
          </w:p>
        </w:tc>
        <w:tc>
          <w:tcPr>
            <w:tcW w:w="1982" w:type="dxa"/>
            <w:vAlign w:val="center"/>
            <w:tcPrChange w:id="9439" w:author="chaniaayulestari@outlook.com" w:date="2021-11-14T03:28:00Z">
              <w:tcPr>
                <w:tcW w:w="1982" w:type="dxa"/>
                <w:gridSpan w:val="2"/>
              </w:tcPr>
            </w:tcPrChange>
          </w:tcPr>
          <w:p w14:paraId="42EF2BF2" w14:textId="5943FD70" w:rsidR="00482296" w:rsidRDefault="004F0DF9" w:rsidP="005A4C8B">
            <w:pPr>
              <w:jc w:val="center"/>
              <w:rPr>
                <w:ins w:id="9440" w:author="chaniaayulestari@outlook.com" w:date="2021-11-12T16:42:00Z"/>
              </w:rPr>
              <w:pPrChange w:id="9441" w:author="chaniaayulestari@outlook.com" w:date="2021-11-14T03:28:00Z">
                <w:pPr/>
              </w:pPrChange>
            </w:pPr>
            <w:ins w:id="9442" w:author="chaniaayulestari@outlook.com" w:date="2021-11-14T03:09:00Z">
              <w:r>
                <w:t>SP-RC17.1</w:t>
              </w:r>
            </w:ins>
          </w:p>
        </w:tc>
        <w:tc>
          <w:tcPr>
            <w:tcW w:w="1982" w:type="dxa"/>
            <w:tcPrChange w:id="9443" w:author="chaniaayulestari@outlook.com" w:date="2021-11-14T03:28:00Z">
              <w:tcPr>
                <w:tcW w:w="1982" w:type="dxa"/>
                <w:gridSpan w:val="2"/>
              </w:tcPr>
            </w:tcPrChange>
          </w:tcPr>
          <w:p w14:paraId="6C75ACCA" w14:textId="7ABFE61E" w:rsidR="00482296" w:rsidRDefault="004D4159" w:rsidP="00482296">
            <w:pPr>
              <w:rPr>
                <w:ins w:id="9444" w:author="chaniaayulestari@outlook.com" w:date="2021-11-12T16:42:00Z"/>
              </w:rPr>
            </w:pPr>
            <w:ins w:id="9445" w:author="chaniaayulestari@outlook.com" w:date="2021-11-14T03:20:00Z">
              <w:r>
                <w:rPr>
                  <w:iCs/>
                  <w:szCs w:val="24"/>
                </w:rPr>
                <w:t>Fitur ini dapat menambahkan data seluruh</w:t>
              </w:r>
              <w:r>
                <w:rPr>
                  <w:iCs/>
                  <w:szCs w:val="24"/>
                </w:rPr>
                <w:t xml:space="preserve"> semester</w:t>
              </w:r>
            </w:ins>
          </w:p>
        </w:tc>
      </w:tr>
      <w:tr w:rsidR="00482296" w14:paraId="04DA0905" w14:textId="77777777" w:rsidTr="005A4C8B">
        <w:trPr>
          <w:ins w:id="9446" w:author="chaniaayulestari@outlook.com" w:date="2021-11-12T16:42:00Z"/>
          <w:trPrChange w:id="9447" w:author="chaniaayulestari@outlook.com" w:date="2021-11-14T03:28:00Z">
            <w:trPr>
              <w:gridAfter w:val="0"/>
            </w:trPr>
          </w:trPrChange>
        </w:trPr>
        <w:tc>
          <w:tcPr>
            <w:tcW w:w="1981" w:type="dxa"/>
            <w:vMerge/>
            <w:tcPrChange w:id="9448" w:author="chaniaayulestari@outlook.com" w:date="2021-11-14T03:28:00Z">
              <w:tcPr>
                <w:tcW w:w="1981" w:type="dxa"/>
                <w:gridSpan w:val="2"/>
                <w:vMerge/>
              </w:tcPr>
            </w:tcPrChange>
          </w:tcPr>
          <w:p w14:paraId="5B49BE50" w14:textId="77777777" w:rsidR="00482296" w:rsidRDefault="00482296" w:rsidP="00482296">
            <w:pPr>
              <w:rPr>
                <w:ins w:id="9449" w:author="chaniaayulestari@outlook.com" w:date="2021-11-12T16:42:00Z"/>
              </w:rPr>
            </w:pPr>
          </w:p>
        </w:tc>
        <w:tc>
          <w:tcPr>
            <w:tcW w:w="1982" w:type="dxa"/>
            <w:vAlign w:val="center"/>
            <w:tcPrChange w:id="9450" w:author="chaniaayulestari@outlook.com" w:date="2021-11-14T03:28:00Z">
              <w:tcPr>
                <w:tcW w:w="1982" w:type="dxa"/>
                <w:gridSpan w:val="2"/>
              </w:tcPr>
            </w:tcPrChange>
          </w:tcPr>
          <w:p w14:paraId="3716EA8A" w14:textId="759B8EA7" w:rsidR="00482296" w:rsidRDefault="00482296" w:rsidP="005A4C8B">
            <w:pPr>
              <w:jc w:val="center"/>
              <w:rPr>
                <w:ins w:id="9451" w:author="chaniaayulestari@outlook.com" w:date="2021-11-12T16:42:00Z"/>
              </w:rPr>
              <w:pPrChange w:id="9452" w:author="chaniaayulestari@outlook.com" w:date="2021-11-14T03:28:00Z">
                <w:pPr/>
              </w:pPrChange>
            </w:pPr>
            <w:ins w:id="9453" w:author="chaniaayulestari@outlook.com" w:date="2021-11-12T16:42:00Z">
              <w:del w:id="9454" w:author="chaniaayulestari@outlook.com" w:date="2021-11-14T03:10:00Z">
                <w:r w:rsidDel="004F0DF9">
                  <w:delText>Edit</w:delText>
                </w:r>
              </w:del>
            </w:ins>
            <w:ins w:id="9455" w:author="chaniaayulestari@outlook.com" w:date="2021-11-14T03:10:00Z">
              <w:r w:rsidR="004F0DF9">
                <w:t>Hapus</w:t>
              </w:r>
            </w:ins>
            <w:ins w:id="9456" w:author="chaniaayulestari@outlook.com" w:date="2021-11-12T16:42:00Z">
              <w:r>
                <w:t xml:space="preserve"> </w:t>
              </w:r>
            </w:ins>
            <w:ins w:id="9457" w:author="chaniaayulestari@outlook.com" w:date="2021-11-12T16:43:00Z">
              <w:r>
                <w:t>semester</w:t>
              </w:r>
            </w:ins>
          </w:p>
        </w:tc>
        <w:tc>
          <w:tcPr>
            <w:tcW w:w="1982" w:type="dxa"/>
            <w:vAlign w:val="center"/>
            <w:tcPrChange w:id="9458" w:author="chaniaayulestari@outlook.com" w:date="2021-11-14T03:28:00Z">
              <w:tcPr>
                <w:tcW w:w="1982" w:type="dxa"/>
                <w:gridSpan w:val="2"/>
              </w:tcPr>
            </w:tcPrChange>
          </w:tcPr>
          <w:p w14:paraId="0530840E" w14:textId="4FDA036D" w:rsidR="00482296" w:rsidRDefault="004F0DF9" w:rsidP="005A4C8B">
            <w:pPr>
              <w:jc w:val="center"/>
              <w:rPr>
                <w:ins w:id="9459" w:author="chaniaayulestari@outlook.com" w:date="2021-11-12T16:42:00Z"/>
              </w:rPr>
              <w:pPrChange w:id="9460" w:author="chaniaayulestari@outlook.com" w:date="2021-11-14T03:28:00Z">
                <w:pPr/>
              </w:pPrChange>
            </w:pPr>
            <w:ins w:id="9461" w:author="chaniaayulestari@outlook.com" w:date="2021-11-14T03:10:00Z">
              <w:r>
                <w:t>SP-RC17.</w:t>
              </w:r>
              <w:r>
                <w:t>2</w:t>
              </w:r>
            </w:ins>
          </w:p>
        </w:tc>
        <w:tc>
          <w:tcPr>
            <w:tcW w:w="1982" w:type="dxa"/>
            <w:tcPrChange w:id="9462" w:author="chaniaayulestari@outlook.com" w:date="2021-11-14T03:28:00Z">
              <w:tcPr>
                <w:tcW w:w="1982" w:type="dxa"/>
                <w:gridSpan w:val="2"/>
              </w:tcPr>
            </w:tcPrChange>
          </w:tcPr>
          <w:p w14:paraId="3146D159" w14:textId="60679A2D" w:rsidR="00482296" w:rsidRDefault="004D4159" w:rsidP="00482296">
            <w:pPr>
              <w:rPr>
                <w:ins w:id="9463" w:author="chaniaayulestari@outlook.com" w:date="2021-11-12T16:42:00Z"/>
              </w:rPr>
            </w:pPr>
            <w:ins w:id="9464" w:author="chaniaayulestari@outlook.com" w:date="2021-11-14T03:15:00Z">
              <w:r>
                <w:rPr>
                  <w:iCs/>
                  <w:szCs w:val="24"/>
                </w:rPr>
                <w:t xml:space="preserve">Fitur ini dapat menghapus data seluruh </w:t>
              </w:r>
              <w:r>
                <w:rPr>
                  <w:iCs/>
                  <w:szCs w:val="24"/>
                </w:rPr>
                <w:t>semester.</w:t>
              </w:r>
            </w:ins>
          </w:p>
        </w:tc>
      </w:tr>
      <w:tr w:rsidR="00482296" w14:paraId="7133C00F" w14:textId="77777777" w:rsidTr="005A4C8B">
        <w:trPr>
          <w:ins w:id="9465" w:author="chaniaayulestari@outlook.com" w:date="2021-11-12T16:42:00Z"/>
          <w:trPrChange w:id="9466" w:author="chaniaayulestari@outlook.com" w:date="2021-11-14T03:28:00Z">
            <w:trPr>
              <w:gridAfter w:val="0"/>
            </w:trPr>
          </w:trPrChange>
        </w:trPr>
        <w:tc>
          <w:tcPr>
            <w:tcW w:w="1981" w:type="dxa"/>
            <w:vMerge/>
            <w:tcPrChange w:id="9467" w:author="chaniaayulestari@outlook.com" w:date="2021-11-14T03:28:00Z">
              <w:tcPr>
                <w:tcW w:w="1981" w:type="dxa"/>
                <w:gridSpan w:val="2"/>
                <w:vMerge/>
              </w:tcPr>
            </w:tcPrChange>
          </w:tcPr>
          <w:p w14:paraId="078A83E6" w14:textId="77777777" w:rsidR="00482296" w:rsidRDefault="00482296" w:rsidP="00482296">
            <w:pPr>
              <w:rPr>
                <w:ins w:id="9468" w:author="chaniaayulestari@outlook.com" w:date="2021-11-12T16:42:00Z"/>
              </w:rPr>
            </w:pPr>
          </w:p>
        </w:tc>
        <w:tc>
          <w:tcPr>
            <w:tcW w:w="1982" w:type="dxa"/>
            <w:vAlign w:val="center"/>
            <w:tcPrChange w:id="9469" w:author="chaniaayulestari@outlook.com" w:date="2021-11-14T03:28:00Z">
              <w:tcPr>
                <w:tcW w:w="1982" w:type="dxa"/>
                <w:gridSpan w:val="2"/>
              </w:tcPr>
            </w:tcPrChange>
          </w:tcPr>
          <w:p w14:paraId="67F2BA03" w14:textId="5B82877D" w:rsidR="00482296" w:rsidRDefault="00482296" w:rsidP="005A4C8B">
            <w:pPr>
              <w:jc w:val="center"/>
              <w:rPr>
                <w:ins w:id="9470" w:author="chaniaayulestari@outlook.com" w:date="2021-11-12T16:42:00Z"/>
              </w:rPr>
              <w:pPrChange w:id="9471" w:author="chaniaayulestari@outlook.com" w:date="2021-11-14T03:28:00Z">
                <w:pPr/>
              </w:pPrChange>
            </w:pPr>
            <w:ins w:id="9472" w:author="chaniaayulestari@outlook.com" w:date="2021-11-12T16:42:00Z">
              <w:del w:id="9473" w:author="chaniaayulestari@outlook.com" w:date="2021-11-14T03:10:00Z">
                <w:r w:rsidDel="004F0DF9">
                  <w:delText xml:space="preserve">Tambah </w:delText>
                </w:r>
              </w:del>
            </w:ins>
            <w:ins w:id="9474" w:author="chaniaayulestari@outlook.com" w:date="2021-11-14T03:10:00Z">
              <w:r w:rsidR="004F0DF9">
                <w:t xml:space="preserve">Edit </w:t>
              </w:r>
            </w:ins>
            <w:ins w:id="9475" w:author="chaniaayulestari@outlook.com" w:date="2021-11-12T16:43:00Z">
              <w:r>
                <w:t>semester</w:t>
              </w:r>
            </w:ins>
          </w:p>
        </w:tc>
        <w:tc>
          <w:tcPr>
            <w:tcW w:w="1982" w:type="dxa"/>
            <w:vAlign w:val="center"/>
            <w:tcPrChange w:id="9476" w:author="chaniaayulestari@outlook.com" w:date="2021-11-14T03:28:00Z">
              <w:tcPr>
                <w:tcW w:w="1982" w:type="dxa"/>
                <w:gridSpan w:val="2"/>
              </w:tcPr>
            </w:tcPrChange>
          </w:tcPr>
          <w:p w14:paraId="65D6EC6A" w14:textId="74617583" w:rsidR="00482296" w:rsidRDefault="004F0DF9" w:rsidP="005A4C8B">
            <w:pPr>
              <w:jc w:val="center"/>
              <w:rPr>
                <w:ins w:id="9477" w:author="chaniaayulestari@outlook.com" w:date="2021-11-12T16:42:00Z"/>
              </w:rPr>
              <w:pPrChange w:id="9478" w:author="chaniaayulestari@outlook.com" w:date="2021-11-14T03:28:00Z">
                <w:pPr/>
              </w:pPrChange>
            </w:pPr>
            <w:ins w:id="9479" w:author="chaniaayulestari@outlook.com" w:date="2021-11-14T03:10:00Z">
              <w:r>
                <w:t>SP-RC17.</w:t>
              </w:r>
              <w:r>
                <w:t>3</w:t>
              </w:r>
            </w:ins>
          </w:p>
        </w:tc>
        <w:tc>
          <w:tcPr>
            <w:tcW w:w="1982" w:type="dxa"/>
            <w:tcPrChange w:id="9480" w:author="chaniaayulestari@outlook.com" w:date="2021-11-14T03:28:00Z">
              <w:tcPr>
                <w:tcW w:w="1982" w:type="dxa"/>
                <w:gridSpan w:val="2"/>
              </w:tcPr>
            </w:tcPrChange>
          </w:tcPr>
          <w:p w14:paraId="01388ADC" w14:textId="10C0C9AB" w:rsidR="00482296" w:rsidRDefault="00986178" w:rsidP="00482296">
            <w:pPr>
              <w:rPr>
                <w:ins w:id="9481" w:author="chaniaayulestari@outlook.com" w:date="2021-11-12T16:42:00Z"/>
              </w:rPr>
            </w:pPr>
            <w:ins w:id="9482" w:author="chaniaayulestari@outlook.com" w:date="2021-11-14T03:22:00Z">
              <w:r>
                <w:rPr>
                  <w:iCs/>
                  <w:szCs w:val="24"/>
                </w:rPr>
                <w:t xml:space="preserve">Fitur ini dapat mengubah data seluruh </w:t>
              </w:r>
              <w:r>
                <w:rPr>
                  <w:iCs/>
                  <w:szCs w:val="24"/>
                </w:rPr>
                <w:t>semester.</w:t>
              </w:r>
            </w:ins>
          </w:p>
        </w:tc>
      </w:tr>
      <w:tr w:rsidR="00482296" w14:paraId="38DE731A" w14:textId="77777777" w:rsidTr="005A4C8B">
        <w:trPr>
          <w:ins w:id="9483" w:author="chaniaayulestari@outlook.com" w:date="2021-11-12T16:42:00Z"/>
          <w:trPrChange w:id="9484" w:author="chaniaayulestari@outlook.com" w:date="2021-11-14T03:28:00Z">
            <w:trPr>
              <w:gridAfter w:val="0"/>
            </w:trPr>
          </w:trPrChange>
        </w:trPr>
        <w:tc>
          <w:tcPr>
            <w:tcW w:w="1981" w:type="dxa"/>
            <w:vMerge/>
            <w:tcPrChange w:id="9485" w:author="chaniaayulestari@outlook.com" w:date="2021-11-14T03:28:00Z">
              <w:tcPr>
                <w:tcW w:w="1981" w:type="dxa"/>
                <w:gridSpan w:val="2"/>
                <w:vMerge/>
              </w:tcPr>
            </w:tcPrChange>
          </w:tcPr>
          <w:p w14:paraId="0FEAE15B" w14:textId="77777777" w:rsidR="00482296" w:rsidRDefault="00482296" w:rsidP="00482296">
            <w:pPr>
              <w:rPr>
                <w:ins w:id="9486" w:author="chaniaayulestari@outlook.com" w:date="2021-11-12T16:42:00Z"/>
              </w:rPr>
            </w:pPr>
          </w:p>
        </w:tc>
        <w:tc>
          <w:tcPr>
            <w:tcW w:w="1982" w:type="dxa"/>
            <w:vAlign w:val="center"/>
            <w:tcPrChange w:id="9487" w:author="chaniaayulestari@outlook.com" w:date="2021-11-14T03:28:00Z">
              <w:tcPr>
                <w:tcW w:w="1982" w:type="dxa"/>
                <w:gridSpan w:val="2"/>
              </w:tcPr>
            </w:tcPrChange>
          </w:tcPr>
          <w:p w14:paraId="40D42478" w14:textId="5EE541DE" w:rsidR="00482296" w:rsidRDefault="00482296" w:rsidP="005A4C8B">
            <w:pPr>
              <w:jc w:val="center"/>
              <w:rPr>
                <w:ins w:id="9488" w:author="chaniaayulestari@outlook.com" w:date="2021-11-12T16:42:00Z"/>
              </w:rPr>
              <w:pPrChange w:id="9489" w:author="chaniaayulestari@outlook.com" w:date="2021-11-14T03:28:00Z">
                <w:pPr/>
              </w:pPrChange>
            </w:pPr>
            <w:ins w:id="9490" w:author="chaniaayulestari@outlook.com" w:date="2021-11-12T16:42:00Z">
              <w:r>
                <w:t xml:space="preserve">Lihat </w:t>
              </w:r>
            </w:ins>
            <w:ins w:id="9491" w:author="chaniaayulestari@outlook.com" w:date="2021-11-12T16:43:00Z">
              <w:r>
                <w:t>semester</w:t>
              </w:r>
            </w:ins>
          </w:p>
        </w:tc>
        <w:tc>
          <w:tcPr>
            <w:tcW w:w="1982" w:type="dxa"/>
            <w:vAlign w:val="center"/>
            <w:tcPrChange w:id="9492" w:author="chaniaayulestari@outlook.com" w:date="2021-11-14T03:28:00Z">
              <w:tcPr>
                <w:tcW w:w="1982" w:type="dxa"/>
                <w:gridSpan w:val="2"/>
              </w:tcPr>
            </w:tcPrChange>
          </w:tcPr>
          <w:p w14:paraId="2587E337" w14:textId="7A067660" w:rsidR="00482296" w:rsidRDefault="004F0DF9" w:rsidP="005A4C8B">
            <w:pPr>
              <w:jc w:val="center"/>
              <w:rPr>
                <w:ins w:id="9493" w:author="chaniaayulestari@outlook.com" w:date="2021-11-12T16:42:00Z"/>
              </w:rPr>
              <w:pPrChange w:id="9494" w:author="chaniaayulestari@outlook.com" w:date="2021-11-14T03:28:00Z">
                <w:pPr/>
              </w:pPrChange>
            </w:pPr>
            <w:ins w:id="9495" w:author="chaniaayulestari@outlook.com" w:date="2021-11-14T03:10:00Z">
              <w:r>
                <w:t>SP-RC17.</w:t>
              </w:r>
              <w:r>
                <w:t>4</w:t>
              </w:r>
            </w:ins>
          </w:p>
        </w:tc>
        <w:tc>
          <w:tcPr>
            <w:tcW w:w="1982" w:type="dxa"/>
            <w:tcPrChange w:id="9496" w:author="chaniaayulestari@outlook.com" w:date="2021-11-14T03:28:00Z">
              <w:tcPr>
                <w:tcW w:w="1982" w:type="dxa"/>
                <w:gridSpan w:val="2"/>
              </w:tcPr>
            </w:tcPrChange>
          </w:tcPr>
          <w:p w14:paraId="692483BA" w14:textId="4DD4033D" w:rsidR="00482296" w:rsidRDefault="00986178" w:rsidP="00482296">
            <w:pPr>
              <w:rPr>
                <w:ins w:id="9497" w:author="chaniaayulestari@outlook.com" w:date="2021-11-12T16:42:00Z"/>
              </w:rPr>
            </w:pPr>
            <w:ins w:id="9498" w:author="chaniaayulestari@outlook.com" w:date="2021-11-14T03:24:00Z">
              <w:r>
                <w:rPr>
                  <w:iCs/>
                  <w:szCs w:val="24"/>
                </w:rPr>
                <w:t xml:space="preserve">Fitur ini dapat melihat data seluruh </w:t>
              </w:r>
              <w:r>
                <w:rPr>
                  <w:iCs/>
                  <w:szCs w:val="24"/>
                </w:rPr>
                <w:t>semester</w:t>
              </w:r>
            </w:ins>
          </w:p>
        </w:tc>
      </w:tr>
      <w:tr w:rsidR="00482296" w14:paraId="4663CA68" w14:textId="77777777" w:rsidTr="005A4C8B">
        <w:trPr>
          <w:ins w:id="9499" w:author="chaniaayulestari@outlook.com" w:date="2021-11-12T07:06:00Z"/>
          <w:trPrChange w:id="9500" w:author="chaniaayulestari@outlook.com" w:date="2021-11-14T03:28:00Z">
            <w:trPr>
              <w:gridBefore w:val="1"/>
            </w:trPr>
          </w:trPrChange>
        </w:trPr>
        <w:tc>
          <w:tcPr>
            <w:tcW w:w="1981" w:type="dxa"/>
            <w:vMerge w:val="restart"/>
            <w:vAlign w:val="center"/>
            <w:tcPrChange w:id="9501" w:author="chaniaayulestari@outlook.com" w:date="2021-11-14T03:28:00Z">
              <w:tcPr>
                <w:tcW w:w="1981" w:type="dxa"/>
                <w:gridSpan w:val="2"/>
                <w:vMerge w:val="restart"/>
              </w:tcPr>
            </w:tcPrChange>
          </w:tcPr>
          <w:p w14:paraId="497CCD93" w14:textId="645F6DB3" w:rsidR="00482296" w:rsidRDefault="00482296" w:rsidP="00482296">
            <w:pPr>
              <w:jc w:val="center"/>
              <w:rPr>
                <w:ins w:id="9502" w:author="chaniaayulestari@outlook.com" w:date="2021-11-12T07:06:00Z"/>
              </w:rPr>
              <w:pPrChange w:id="9503" w:author="chaniaayulestari@outlook.com" w:date="2021-11-12T07:11:00Z">
                <w:pPr/>
              </w:pPrChange>
            </w:pPr>
            <w:ins w:id="9504" w:author="chaniaayulestari@outlook.com" w:date="2021-11-12T07:06:00Z">
              <w:r>
                <w:t>Kelola Kelas</w:t>
              </w:r>
            </w:ins>
          </w:p>
        </w:tc>
        <w:tc>
          <w:tcPr>
            <w:tcW w:w="1982" w:type="dxa"/>
            <w:vAlign w:val="center"/>
            <w:tcPrChange w:id="9505" w:author="chaniaayulestari@outlook.com" w:date="2021-11-14T03:28:00Z">
              <w:tcPr>
                <w:tcW w:w="1982" w:type="dxa"/>
                <w:gridSpan w:val="2"/>
              </w:tcPr>
            </w:tcPrChange>
          </w:tcPr>
          <w:p w14:paraId="53E76A5A" w14:textId="02A078D1" w:rsidR="00482296" w:rsidRDefault="00482296" w:rsidP="005A4C8B">
            <w:pPr>
              <w:jc w:val="center"/>
              <w:rPr>
                <w:ins w:id="9506" w:author="chaniaayulestari@outlook.com" w:date="2021-11-12T07:06:00Z"/>
              </w:rPr>
              <w:pPrChange w:id="9507" w:author="chaniaayulestari@outlook.com" w:date="2021-11-14T03:28:00Z">
                <w:pPr/>
              </w:pPrChange>
            </w:pPr>
            <w:ins w:id="9508" w:author="chaniaayulestari@outlook.com" w:date="2021-11-12T16:43:00Z">
              <w:del w:id="9509" w:author="chaniaayulestari@outlook.com" w:date="2021-11-14T03:11:00Z">
                <w:r w:rsidDel="004F0DF9">
                  <w:delText>Hapus</w:delText>
                </w:r>
              </w:del>
            </w:ins>
            <w:ins w:id="9510" w:author="chaniaayulestari@outlook.com" w:date="2021-11-14T03:11:00Z">
              <w:r w:rsidR="004F0DF9">
                <w:t>Tambah</w:t>
              </w:r>
            </w:ins>
            <w:ins w:id="9511" w:author="chaniaayulestari@outlook.com" w:date="2021-11-12T16:43:00Z">
              <w:r>
                <w:t xml:space="preserve"> kelas</w:t>
              </w:r>
            </w:ins>
          </w:p>
        </w:tc>
        <w:tc>
          <w:tcPr>
            <w:tcW w:w="1982" w:type="dxa"/>
            <w:vAlign w:val="center"/>
            <w:tcPrChange w:id="9512" w:author="chaniaayulestari@outlook.com" w:date="2021-11-14T03:28:00Z">
              <w:tcPr>
                <w:tcW w:w="1982" w:type="dxa"/>
                <w:gridSpan w:val="2"/>
              </w:tcPr>
            </w:tcPrChange>
          </w:tcPr>
          <w:p w14:paraId="6FE7D263" w14:textId="23A54C41" w:rsidR="00482296" w:rsidRDefault="004F0DF9" w:rsidP="005A4C8B">
            <w:pPr>
              <w:jc w:val="center"/>
              <w:rPr>
                <w:ins w:id="9513" w:author="chaniaayulestari@outlook.com" w:date="2021-11-12T07:06:00Z"/>
              </w:rPr>
              <w:pPrChange w:id="9514" w:author="chaniaayulestari@outlook.com" w:date="2021-11-14T03:28:00Z">
                <w:pPr/>
              </w:pPrChange>
            </w:pPr>
            <w:ins w:id="9515" w:author="chaniaayulestari@outlook.com" w:date="2021-11-14T03:10:00Z">
              <w:r>
                <w:t>SP-RC</w:t>
              </w:r>
              <w:r>
                <w:t>15.</w:t>
              </w:r>
            </w:ins>
            <w:ins w:id="9516" w:author="chaniaayulestari@outlook.com" w:date="2021-11-14T03:11:00Z">
              <w:r>
                <w:t>1</w:t>
              </w:r>
            </w:ins>
          </w:p>
        </w:tc>
        <w:tc>
          <w:tcPr>
            <w:tcW w:w="1982" w:type="dxa"/>
            <w:tcPrChange w:id="9517" w:author="chaniaayulestari@outlook.com" w:date="2021-11-14T03:28:00Z">
              <w:tcPr>
                <w:tcW w:w="1982" w:type="dxa"/>
                <w:gridSpan w:val="2"/>
              </w:tcPr>
            </w:tcPrChange>
          </w:tcPr>
          <w:p w14:paraId="2B7F1C0C" w14:textId="1DC68714" w:rsidR="00482296" w:rsidRDefault="004D4159" w:rsidP="00482296">
            <w:pPr>
              <w:rPr>
                <w:ins w:id="9518" w:author="chaniaayulestari@outlook.com" w:date="2021-11-12T07:06:00Z"/>
              </w:rPr>
            </w:pPr>
            <w:ins w:id="9519" w:author="chaniaayulestari@outlook.com" w:date="2021-11-14T03:20:00Z">
              <w:r>
                <w:rPr>
                  <w:iCs/>
                  <w:szCs w:val="24"/>
                </w:rPr>
                <w:t>Fitur ini dapat menambahkan data seluruh</w:t>
              </w:r>
            </w:ins>
            <w:ins w:id="9520" w:author="chaniaayulestari@outlook.com" w:date="2021-11-14T03:21:00Z">
              <w:r>
                <w:rPr>
                  <w:iCs/>
                  <w:szCs w:val="24"/>
                </w:rPr>
                <w:t xml:space="preserve"> kelas</w:t>
              </w:r>
            </w:ins>
          </w:p>
        </w:tc>
      </w:tr>
      <w:tr w:rsidR="00482296" w14:paraId="65053FC4" w14:textId="77777777" w:rsidTr="005A4C8B">
        <w:trPr>
          <w:ins w:id="9521" w:author="chaniaayulestari@outlook.com" w:date="2021-11-12T07:11:00Z"/>
          <w:trPrChange w:id="9522" w:author="chaniaayulestari@outlook.com" w:date="2021-11-14T03:28:00Z">
            <w:trPr>
              <w:gridAfter w:val="0"/>
            </w:trPr>
          </w:trPrChange>
        </w:trPr>
        <w:tc>
          <w:tcPr>
            <w:tcW w:w="1981" w:type="dxa"/>
            <w:vMerge/>
            <w:tcPrChange w:id="9523" w:author="chaniaayulestari@outlook.com" w:date="2021-11-14T03:28:00Z">
              <w:tcPr>
                <w:tcW w:w="1981" w:type="dxa"/>
                <w:gridSpan w:val="2"/>
                <w:vMerge/>
              </w:tcPr>
            </w:tcPrChange>
          </w:tcPr>
          <w:p w14:paraId="6856A58E" w14:textId="77777777" w:rsidR="00482296" w:rsidRDefault="00482296" w:rsidP="00482296">
            <w:pPr>
              <w:rPr>
                <w:ins w:id="9524" w:author="chaniaayulestari@outlook.com" w:date="2021-11-12T07:11:00Z"/>
              </w:rPr>
            </w:pPr>
          </w:p>
        </w:tc>
        <w:tc>
          <w:tcPr>
            <w:tcW w:w="1982" w:type="dxa"/>
            <w:vAlign w:val="center"/>
            <w:tcPrChange w:id="9525" w:author="chaniaayulestari@outlook.com" w:date="2021-11-14T03:28:00Z">
              <w:tcPr>
                <w:tcW w:w="1982" w:type="dxa"/>
                <w:gridSpan w:val="2"/>
              </w:tcPr>
            </w:tcPrChange>
          </w:tcPr>
          <w:p w14:paraId="5F1A1E43" w14:textId="7DD87B83" w:rsidR="00482296" w:rsidRDefault="00482296" w:rsidP="005A4C8B">
            <w:pPr>
              <w:jc w:val="center"/>
              <w:rPr>
                <w:ins w:id="9526" w:author="chaniaayulestari@outlook.com" w:date="2021-11-12T07:11:00Z"/>
              </w:rPr>
              <w:pPrChange w:id="9527" w:author="chaniaayulestari@outlook.com" w:date="2021-11-14T03:28:00Z">
                <w:pPr/>
              </w:pPrChange>
            </w:pPr>
            <w:ins w:id="9528" w:author="chaniaayulestari@outlook.com" w:date="2021-11-12T16:43:00Z">
              <w:del w:id="9529" w:author="chaniaayulestari@outlook.com" w:date="2021-11-14T03:11:00Z">
                <w:r w:rsidDel="004F0DF9">
                  <w:delText>Edit</w:delText>
                </w:r>
              </w:del>
            </w:ins>
            <w:ins w:id="9530" w:author="chaniaayulestari@outlook.com" w:date="2021-11-14T03:11:00Z">
              <w:r w:rsidR="004F0DF9">
                <w:t>Hapus</w:t>
              </w:r>
            </w:ins>
            <w:ins w:id="9531" w:author="chaniaayulestari@outlook.com" w:date="2021-11-12T16:43:00Z">
              <w:r>
                <w:t xml:space="preserve"> kelas</w:t>
              </w:r>
            </w:ins>
          </w:p>
        </w:tc>
        <w:tc>
          <w:tcPr>
            <w:tcW w:w="1982" w:type="dxa"/>
            <w:vAlign w:val="center"/>
            <w:tcPrChange w:id="9532" w:author="chaniaayulestari@outlook.com" w:date="2021-11-14T03:28:00Z">
              <w:tcPr>
                <w:tcW w:w="1982" w:type="dxa"/>
                <w:gridSpan w:val="2"/>
              </w:tcPr>
            </w:tcPrChange>
          </w:tcPr>
          <w:p w14:paraId="0807DCD7" w14:textId="5A57BAFC" w:rsidR="00482296" w:rsidRDefault="004F0DF9" w:rsidP="005A4C8B">
            <w:pPr>
              <w:jc w:val="center"/>
              <w:rPr>
                <w:ins w:id="9533" w:author="chaniaayulestari@outlook.com" w:date="2021-11-12T07:11:00Z"/>
              </w:rPr>
              <w:pPrChange w:id="9534" w:author="chaniaayulestari@outlook.com" w:date="2021-11-14T03:28:00Z">
                <w:pPr/>
              </w:pPrChange>
            </w:pPr>
            <w:ins w:id="9535" w:author="chaniaayulestari@outlook.com" w:date="2021-11-14T03:11:00Z">
              <w:r>
                <w:t>SP-RC15.</w:t>
              </w:r>
              <w:r>
                <w:t>2</w:t>
              </w:r>
            </w:ins>
          </w:p>
        </w:tc>
        <w:tc>
          <w:tcPr>
            <w:tcW w:w="1982" w:type="dxa"/>
            <w:tcPrChange w:id="9536" w:author="chaniaayulestari@outlook.com" w:date="2021-11-14T03:28:00Z">
              <w:tcPr>
                <w:tcW w:w="1982" w:type="dxa"/>
                <w:gridSpan w:val="2"/>
              </w:tcPr>
            </w:tcPrChange>
          </w:tcPr>
          <w:p w14:paraId="30AFD82F" w14:textId="6B85724F" w:rsidR="00482296" w:rsidRDefault="004D4159" w:rsidP="00482296">
            <w:pPr>
              <w:rPr>
                <w:ins w:id="9537" w:author="chaniaayulestari@outlook.com" w:date="2021-11-12T07:11:00Z"/>
              </w:rPr>
            </w:pPr>
            <w:ins w:id="9538" w:author="chaniaayulestari@outlook.com" w:date="2021-11-14T03:15:00Z">
              <w:r>
                <w:rPr>
                  <w:iCs/>
                  <w:szCs w:val="24"/>
                </w:rPr>
                <w:t>Fitur ini dapat menghapus data seluruh kelas</w:t>
              </w:r>
              <w:r>
                <w:rPr>
                  <w:iCs/>
                  <w:szCs w:val="24"/>
                </w:rPr>
                <w:t>.</w:t>
              </w:r>
            </w:ins>
          </w:p>
        </w:tc>
      </w:tr>
      <w:tr w:rsidR="00482296" w14:paraId="74719D4E" w14:textId="77777777" w:rsidTr="005A4C8B">
        <w:trPr>
          <w:ins w:id="9539" w:author="chaniaayulestari@outlook.com" w:date="2021-11-12T07:11:00Z"/>
          <w:trPrChange w:id="9540" w:author="chaniaayulestari@outlook.com" w:date="2021-11-14T03:28:00Z">
            <w:trPr>
              <w:gridAfter w:val="0"/>
            </w:trPr>
          </w:trPrChange>
        </w:trPr>
        <w:tc>
          <w:tcPr>
            <w:tcW w:w="1981" w:type="dxa"/>
            <w:vMerge/>
            <w:tcPrChange w:id="9541" w:author="chaniaayulestari@outlook.com" w:date="2021-11-14T03:28:00Z">
              <w:tcPr>
                <w:tcW w:w="1981" w:type="dxa"/>
                <w:gridSpan w:val="2"/>
                <w:vMerge/>
              </w:tcPr>
            </w:tcPrChange>
          </w:tcPr>
          <w:p w14:paraId="35D31EC9" w14:textId="77777777" w:rsidR="00482296" w:rsidRDefault="00482296" w:rsidP="00482296">
            <w:pPr>
              <w:rPr>
                <w:ins w:id="9542" w:author="chaniaayulestari@outlook.com" w:date="2021-11-12T07:11:00Z"/>
              </w:rPr>
            </w:pPr>
          </w:p>
        </w:tc>
        <w:tc>
          <w:tcPr>
            <w:tcW w:w="1982" w:type="dxa"/>
            <w:vAlign w:val="center"/>
            <w:tcPrChange w:id="9543" w:author="chaniaayulestari@outlook.com" w:date="2021-11-14T03:28:00Z">
              <w:tcPr>
                <w:tcW w:w="1982" w:type="dxa"/>
                <w:gridSpan w:val="2"/>
              </w:tcPr>
            </w:tcPrChange>
          </w:tcPr>
          <w:p w14:paraId="7F50D5DD" w14:textId="26D8BDAA" w:rsidR="00482296" w:rsidRDefault="00482296" w:rsidP="005A4C8B">
            <w:pPr>
              <w:jc w:val="center"/>
              <w:rPr>
                <w:ins w:id="9544" w:author="chaniaayulestari@outlook.com" w:date="2021-11-12T07:11:00Z"/>
              </w:rPr>
              <w:pPrChange w:id="9545" w:author="chaniaayulestari@outlook.com" w:date="2021-11-14T03:28:00Z">
                <w:pPr/>
              </w:pPrChange>
            </w:pPr>
            <w:ins w:id="9546" w:author="chaniaayulestari@outlook.com" w:date="2021-11-12T16:43:00Z">
              <w:del w:id="9547" w:author="chaniaayulestari@outlook.com" w:date="2021-11-14T03:11:00Z">
                <w:r w:rsidDel="004F0DF9">
                  <w:delText>Tambah</w:delText>
                </w:r>
              </w:del>
            </w:ins>
            <w:ins w:id="9548" w:author="chaniaayulestari@outlook.com" w:date="2021-11-14T03:11:00Z">
              <w:r w:rsidR="004F0DF9">
                <w:t>Edit</w:t>
              </w:r>
            </w:ins>
            <w:ins w:id="9549" w:author="chaniaayulestari@outlook.com" w:date="2021-11-12T16:43:00Z">
              <w:r>
                <w:t xml:space="preserve"> </w:t>
              </w:r>
            </w:ins>
            <w:ins w:id="9550" w:author="chaniaayulestari@outlook.com" w:date="2021-11-12T16:44:00Z">
              <w:r>
                <w:t>kelas</w:t>
              </w:r>
            </w:ins>
          </w:p>
        </w:tc>
        <w:tc>
          <w:tcPr>
            <w:tcW w:w="1982" w:type="dxa"/>
            <w:vAlign w:val="center"/>
            <w:tcPrChange w:id="9551" w:author="chaniaayulestari@outlook.com" w:date="2021-11-14T03:28:00Z">
              <w:tcPr>
                <w:tcW w:w="1982" w:type="dxa"/>
                <w:gridSpan w:val="2"/>
              </w:tcPr>
            </w:tcPrChange>
          </w:tcPr>
          <w:p w14:paraId="5B297F1D" w14:textId="30F18E35" w:rsidR="00482296" w:rsidRDefault="004F0DF9" w:rsidP="005A4C8B">
            <w:pPr>
              <w:jc w:val="center"/>
              <w:rPr>
                <w:ins w:id="9552" w:author="chaniaayulestari@outlook.com" w:date="2021-11-12T07:11:00Z"/>
              </w:rPr>
              <w:pPrChange w:id="9553" w:author="chaniaayulestari@outlook.com" w:date="2021-11-14T03:28:00Z">
                <w:pPr/>
              </w:pPrChange>
            </w:pPr>
            <w:ins w:id="9554" w:author="chaniaayulestari@outlook.com" w:date="2021-11-14T03:11:00Z">
              <w:r>
                <w:t>SP-RC15.</w:t>
              </w:r>
              <w:r>
                <w:t>3</w:t>
              </w:r>
            </w:ins>
          </w:p>
        </w:tc>
        <w:tc>
          <w:tcPr>
            <w:tcW w:w="1982" w:type="dxa"/>
            <w:tcPrChange w:id="9555" w:author="chaniaayulestari@outlook.com" w:date="2021-11-14T03:28:00Z">
              <w:tcPr>
                <w:tcW w:w="1982" w:type="dxa"/>
                <w:gridSpan w:val="2"/>
              </w:tcPr>
            </w:tcPrChange>
          </w:tcPr>
          <w:p w14:paraId="61FE50E0" w14:textId="33393D7B" w:rsidR="00482296" w:rsidRDefault="00986178" w:rsidP="00482296">
            <w:pPr>
              <w:rPr>
                <w:ins w:id="9556" w:author="chaniaayulestari@outlook.com" w:date="2021-11-12T07:11:00Z"/>
              </w:rPr>
            </w:pPr>
            <w:ins w:id="9557" w:author="chaniaayulestari@outlook.com" w:date="2021-11-14T03:22:00Z">
              <w:r>
                <w:rPr>
                  <w:iCs/>
                  <w:szCs w:val="24"/>
                </w:rPr>
                <w:t xml:space="preserve">Fitur ini dapat </w:t>
              </w:r>
              <w:r>
                <w:rPr>
                  <w:iCs/>
                  <w:szCs w:val="24"/>
                </w:rPr>
                <w:lastRenderedPageBreak/>
                <w:t xml:space="preserve">mengubah data seluruh </w:t>
              </w:r>
              <w:r>
                <w:rPr>
                  <w:iCs/>
                  <w:szCs w:val="24"/>
                </w:rPr>
                <w:t>kelas.</w:t>
              </w:r>
            </w:ins>
          </w:p>
        </w:tc>
      </w:tr>
      <w:tr w:rsidR="00482296" w14:paraId="7B56E798" w14:textId="77777777" w:rsidTr="005A4C8B">
        <w:trPr>
          <w:ins w:id="9558" w:author="chaniaayulestari@outlook.com" w:date="2021-11-12T07:11:00Z"/>
          <w:trPrChange w:id="9559" w:author="chaniaayulestari@outlook.com" w:date="2021-11-14T03:28:00Z">
            <w:trPr>
              <w:gridAfter w:val="0"/>
            </w:trPr>
          </w:trPrChange>
        </w:trPr>
        <w:tc>
          <w:tcPr>
            <w:tcW w:w="1981" w:type="dxa"/>
            <w:vMerge/>
            <w:tcPrChange w:id="9560" w:author="chaniaayulestari@outlook.com" w:date="2021-11-14T03:28:00Z">
              <w:tcPr>
                <w:tcW w:w="1981" w:type="dxa"/>
                <w:gridSpan w:val="2"/>
                <w:vMerge/>
              </w:tcPr>
            </w:tcPrChange>
          </w:tcPr>
          <w:p w14:paraId="43078AD0" w14:textId="77777777" w:rsidR="00482296" w:rsidRDefault="00482296" w:rsidP="00482296">
            <w:pPr>
              <w:rPr>
                <w:ins w:id="9561" w:author="chaniaayulestari@outlook.com" w:date="2021-11-12T07:11:00Z"/>
              </w:rPr>
            </w:pPr>
          </w:p>
        </w:tc>
        <w:tc>
          <w:tcPr>
            <w:tcW w:w="1982" w:type="dxa"/>
            <w:vAlign w:val="center"/>
            <w:tcPrChange w:id="9562" w:author="chaniaayulestari@outlook.com" w:date="2021-11-14T03:28:00Z">
              <w:tcPr>
                <w:tcW w:w="1982" w:type="dxa"/>
                <w:gridSpan w:val="2"/>
              </w:tcPr>
            </w:tcPrChange>
          </w:tcPr>
          <w:p w14:paraId="13652708" w14:textId="15136387" w:rsidR="00482296" w:rsidRDefault="00482296" w:rsidP="005A4C8B">
            <w:pPr>
              <w:jc w:val="center"/>
              <w:rPr>
                <w:ins w:id="9563" w:author="chaniaayulestari@outlook.com" w:date="2021-11-12T07:11:00Z"/>
              </w:rPr>
              <w:pPrChange w:id="9564" w:author="chaniaayulestari@outlook.com" w:date="2021-11-14T03:28:00Z">
                <w:pPr/>
              </w:pPrChange>
            </w:pPr>
            <w:ins w:id="9565" w:author="chaniaayulestari@outlook.com" w:date="2021-11-12T16:43:00Z">
              <w:r>
                <w:t xml:space="preserve">Lihat </w:t>
              </w:r>
            </w:ins>
            <w:ins w:id="9566" w:author="chaniaayulestari@outlook.com" w:date="2021-11-12T16:44:00Z">
              <w:r>
                <w:t>kelas</w:t>
              </w:r>
            </w:ins>
          </w:p>
        </w:tc>
        <w:tc>
          <w:tcPr>
            <w:tcW w:w="1982" w:type="dxa"/>
            <w:vAlign w:val="center"/>
            <w:tcPrChange w:id="9567" w:author="chaniaayulestari@outlook.com" w:date="2021-11-14T03:28:00Z">
              <w:tcPr>
                <w:tcW w:w="1982" w:type="dxa"/>
                <w:gridSpan w:val="2"/>
              </w:tcPr>
            </w:tcPrChange>
          </w:tcPr>
          <w:p w14:paraId="2A970CBD" w14:textId="528757B5" w:rsidR="00482296" w:rsidRDefault="004F0DF9" w:rsidP="005A4C8B">
            <w:pPr>
              <w:jc w:val="center"/>
              <w:rPr>
                <w:ins w:id="9568" w:author="chaniaayulestari@outlook.com" w:date="2021-11-12T07:11:00Z"/>
              </w:rPr>
              <w:pPrChange w:id="9569" w:author="chaniaayulestari@outlook.com" w:date="2021-11-14T03:28:00Z">
                <w:pPr/>
              </w:pPrChange>
            </w:pPr>
            <w:ins w:id="9570" w:author="chaniaayulestari@outlook.com" w:date="2021-11-14T03:12:00Z">
              <w:r>
                <w:t>SP-RC15.</w:t>
              </w:r>
              <w:r>
                <w:t>4</w:t>
              </w:r>
            </w:ins>
          </w:p>
        </w:tc>
        <w:tc>
          <w:tcPr>
            <w:tcW w:w="1982" w:type="dxa"/>
            <w:tcPrChange w:id="9571" w:author="chaniaayulestari@outlook.com" w:date="2021-11-14T03:28:00Z">
              <w:tcPr>
                <w:tcW w:w="1982" w:type="dxa"/>
                <w:gridSpan w:val="2"/>
              </w:tcPr>
            </w:tcPrChange>
          </w:tcPr>
          <w:p w14:paraId="7FD0764A" w14:textId="65220DAF" w:rsidR="00482296" w:rsidRDefault="00986178" w:rsidP="00482296">
            <w:pPr>
              <w:rPr>
                <w:ins w:id="9572" w:author="chaniaayulestari@outlook.com" w:date="2021-11-12T07:11:00Z"/>
              </w:rPr>
            </w:pPr>
            <w:ins w:id="9573" w:author="chaniaayulestari@outlook.com" w:date="2021-11-14T03:25:00Z">
              <w:r>
                <w:rPr>
                  <w:iCs/>
                  <w:szCs w:val="24"/>
                </w:rPr>
                <w:t xml:space="preserve">Fitur ini dapat melihat data seluruh </w:t>
              </w:r>
              <w:r>
                <w:rPr>
                  <w:iCs/>
                  <w:szCs w:val="24"/>
                </w:rPr>
                <w:t>kelas</w:t>
              </w:r>
            </w:ins>
          </w:p>
        </w:tc>
      </w:tr>
      <w:tr w:rsidR="00482296" w14:paraId="2E12692A" w14:textId="77777777" w:rsidTr="005A4C8B">
        <w:trPr>
          <w:ins w:id="9574" w:author="chaniaayulestari@outlook.com" w:date="2021-11-14T02:34:00Z"/>
          <w:trPrChange w:id="9575" w:author="chaniaayulestari@outlook.com" w:date="2021-11-14T03:28:00Z">
            <w:trPr>
              <w:gridAfter w:val="0"/>
            </w:trPr>
          </w:trPrChange>
        </w:trPr>
        <w:tc>
          <w:tcPr>
            <w:tcW w:w="1981" w:type="dxa"/>
            <w:tcPrChange w:id="9576" w:author="chaniaayulestari@outlook.com" w:date="2021-11-14T03:28:00Z">
              <w:tcPr>
                <w:tcW w:w="1981" w:type="dxa"/>
                <w:gridSpan w:val="2"/>
              </w:tcPr>
            </w:tcPrChange>
          </w:tcPr>
          <w:p w14:paraId="73962158" w14:textId="77777777" w:rsidR="00482296" w:rsidRDefault="00482296" w:rsidP="00482296">
            <w:pPr>
              <w:rPr>
                <w:ins w:id="9577" w:author="chaniaayulestari@outlook.com" w:date="2021-11-14T02:34:00Z"/>
              </w:rPr>
            </w:pPr>
          </w:p>
        </w:tc>
        <w:tc>
          <w:tcPr>
            <w:tcW w:w="1982" w:type="dxa"/>
            <w:vAlign w:val="center"/>
            <w:tcPrChange w:id="9578" w:author="chaniaayulestari@outlook.com" w:date="2021-11-14T03:28:00Z">
              <w:tcPr>
                <w:tcW w:w="1982" w:type="dxa"/>
                <w:gridSpan w:val="2"/>
              </w:tcPr>
            </w:tcPrChange>
          </w:tcPr>
          <w:p w14:paraId="618A1FC2" w14:textId="6F595804" w:rsidR="00482296" w:rsidRDefault="00482296" w:rsidP="005A4C8B">
            <w:pPr>
              <w:jc w:val="center"/>
              <w:rPr>
                <w:ins w:id="9579" w:author="chaniaayulestari@outlook.com" w:date="2021-11-14T02:34:00Z"/>
              </w:rPr>
              <w:pPrChange w:id="9580" w:author="chaniaayulestari@outlook.com" w:date="2021-11-14T03:28:00Z">
                <w:pPr/>
              </w:pPrChange>
            </w:pPr>
            <w:commentRangeStart w:id="9581"/>
            <w:ins w:id="9582" w:author="chaniaayulestari@outlook.com" w:date="2021-11-14T02:34:00Z">
              <w:r>
                <w:t>Lihat Profile Anggot Kelas</w:t>
              </w:r>
            </w:ins>
            <w:commentRangeEnd w:id="9581"/>
            <w:r w:rsidR="004F0DF9">
              <w:rPr>
                <w:rStyle w:val="CommentReference"/>
              </w:rPr>
              <w:commentReference w:id="9581"/>
            </w:r>
          </w:p>
        </w:tc>
        <w:tc>
          <w:tcPr>
            <w:tcW w:w="1982" w:type="dxa"/>
            <w:vAlign w:val="center"/>
            <w:tcPrChange w:id="9583" w:author="chaniaayulestari@outlook.com" w:date="2021-11-14T03:28:00Z">
              <w:tcPr>
                <w:tcW w:w="1982" w:type="dxa"/>
                <w:gridSpan w:val="2"/>
              </w:tcPr>
            </w:tcPrChange>
          </w:tcPr>
          <w:p w14:paraId="0AF139CF" w14:textId="77777777" w:rsidR="00482296" w:rsidRDefault="00482296" w:rsidP="005A4C8B">
            <w:pPr>
              <w:jc w:val="center"/>
              <w:rPr>
                <w:ins w:id="9584" w:author="chaniaayulestari@outlook.com" w:date="2021-11-14T02:34:00Z"/>
              </w:rPr>
              <w:pPrChange w:id="9585" w:author="chaniaayulestari@outlook.com" w:date="2021-11-14T03:28:00Z">
                <w:pPr/>
              </w:pPrChange>
            </w:pPr>
          </w:p>
        </w:tc>
        <w:tc>
          <w:tcPr>
            <w:tcW w:w="1982" w:type="dxa"/>
            <w:tcPrChange w:id="9586" w:author="chaniaayulestari@outlook.com" w:date="2021-11-14T03:28:00Z">
              <w:tcPr>
                <w:tcW w:w="1982" w:type="dxa"/>
                <w:gridSpan w:val="2"/>
              </w:tcPr>
            </w:tcPrChange>
          </w:tcPr>
          <w:p w14:paraId="634375FD" w14:textId="77777777" w:rsidR="00482296" w:rsidRDefault="00482296" w:rsidP="00482296">
            <w:pPr>
              <w:rPr>
                <w:ins w:id="9587" w:author="chaniaayulestari@outlook.com" w:date="2021-11-14T02:34:00Z"/>
              </w:rPr>
            </w:pPr>
          </w:p>
        </w:tc>
      </w:tr>
      <w:tr w:rsidR="00482296" w14:paraId="1BED0234" w14:textId="77777777" w:rsidTr="005A4C8B">
        <w:trPr>
          <w:ins w:id="9588" w:author="chaniaayulestari@outlook.com" w:date="2021-11-14T02:34:00Z"/>
          <w:trPrChange w:id="9589" w:author="chaniaayulestari@outlook.com" w:date="2021-11-14T03:28:00Z">
            <w:trPr>
              <w:gridAfter w:val="0"/>
            </w:trPr>
          </w:trPrChange>
        </w:trPr>
        <w:tc>
          <w:tcPr>
            <w:tcW w:w="1981" w:type="dxa"/>
            <w:tcPrChange w:id="9590" w:author="chaniaayulestari@outlook.com" w:date="2021-11-14T03:28:00Z">
              <w:tcPr>
                <w:tcW w:w="1981" w:type="dxa"/>
                <w:gridSpan w:val="2"/>
              </w:tcPr>
            </w:tcPrChange>
          </w:tcPr>
          <w:p w14:paraId="295869D9" w14:textId="77777777" w:rsidR="00482296" w:rsidRDefault="00482296" w:rsidP="00482296">
            <w:pPr>
              <w:rPr>
                <w:ins w:id="9591" w:author="chaniaayulestari@outlook.com" w:date="2021-11-14T02:34:00Z"/>
              </w:rPr>
            </w:pPr>
          </w:p>
        </w:tc>
        <w:tc>
          <w:tcPr>
            <w:tcW w:w="1982" w:type="dxa"/>
            <w:vAlign w:val="center"/>
            <w:tcPrChange w:id="9592" w:author="chaniaayulestari@outlook.com" w:date="2021-11-14T03:28:00Z">
              <w:tcPr>
                <w:tcW w:w="1982" w:type="dxa"/>
                <w:gridSpan w:val="2"/>
              </w:tcPr>
            </w:tcPrChange>
          </w:tcPr>
          <w:p w14:paraId="3FE17F53" w14:textId="5B6CA8E7" w:rsidR="00482296" w:rsidRDefault="00482296" w:rsidP="005A4C8B">
            <w:pPr>
              <w:jc w:val="center"/>
              <w:rPr>
                <w:ins w:id="9593" w:author="chaniaayulestari@outlook.com" w:date="2021-11-14T02:34:00Z"/>
              </w:rPr>
              <w:pPrChange w:id="9594" w:author="chaniaayulestari@outlook.com" w:date="2021-11-14T03:28:00Z">
                <w:pPr/>
              </w:pPrChange>
            </w:pPr>
            <w:commentRangeStart w:id="9595"/>
            <w:ins w:id="9596" w:author="chaniaayulestari@outlook.com" w:date="2021-11-14T02:34:00Z">
              <w:r>
                <w:t>Cetak Riwayat Absensi Anggota Kelas</w:t>
              </w:r>
            </w:ins>
            <w:commentRangeEnd w:id="9595"/>
            <w:r w:rsidR="004F0DF9">
              <w:rPr>
                <w:rStyle w:val="CommentReference"/>
              </w:rPr>
              <w:commentReference w:id="9595"/>
            </w:r>
          </w:p>
        </w:tc>
        <w:tc>
          <w:tcPr>
            <w:tcW w:w="1982" w:type="dxa"/>
            <w:vAlign w:val="center"/>
            <w:tcPrChange w:id="9597" w:author="chaniaayulestari@outlook.com" w:date="2021-11-14T03:28:00Z">
              <w:tcPr>
                <w:tcW w:w="1982" w:type="dxa"/>
                <w:gridSpan w:val="2"/>
              </w:tcPr>
            </w:tcPrChange>
          </w:tcPr>
          <w:p w14:paraId="48DE76A8" w14:textId="77777777" w:rsidR="00482296" w:rsidRDefault="00482296" w:rsidP="005A4C8B">
            <w:pPr>
              <w:jc w:val="center"/>
              <w:rPr>
                <w:ins w:id="9598" w:author="chaniaayulestari@outlook.com" w:date="2021-11-14T02:34:00Z"/>
              </w:rPr>
              <w:pPrChange w:id="9599" w:author="chaniaayulestari@outlook.com" w:date="2021-11-14T03:28:00Z">
                <w:pPr/>
              </w:pPrChange>
            </w:pPr>
          </w:p>
        </w:tc>
        <w:tc>
          <w:tcPr>
            <w:tcW w:w="1982" w:type="dxa"/>
            <w:tcPrChange w:id="9600" w:author="chaniaayulestari@outlook.com" w:date="2021-11-14T03:28:00Z">
              <w:tcPr>
                <w:tcW w:w="1982" w:type="dxa"/>
                <w:gridSpan w:val="2"/>
              </w:tcPr>
            </w:tcPrChange>
          </w:tcPr>
          <w:p w14:paraId="197AED44" w14:textId="77777777" w:rsidR="00482296" w:rsidRDefault="00482296" w:rsidP="00482296">
            <w:pPr>
              <w:rPr>
                <w:ins w:id="9601" w:author="chaniaayulestari@outlook.com" w:date="2021-11-14T02:34:00Z"/>
              </w:rPr>
            </w:pPr>
          </w:p>
        </w:tc>
      </w:tr>
    </w:tbl>
    <w:p w14:paraId="7FDA2F8E" w14:textId="5FBFFE4B" w:rsidR="00E401F9" w:rsidRPr="00C53A83" w:rsidDel="001753DF" w:rsidRDefault="00E401F9" w:rsidP="009F1587">
      <w:pPr>
        <w:ind w:left="2520"/>
        <w:rPr>
          <w:del w:id="9602" w:author="chaniaayulestari@outlook.com" w:date="2021-11-12T16:44:00Z"/>
        </w:rPr>
        <w:pPrChange w:id="9603" w:author=" "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9604" w:author="chaniaayulestari@outlook.com" w:date="2021-11-14T02:46:00Z"/>
          <w:lang w:val="en-US"/>
        </w:rPr>
      </w:pPr>
      <w:bookmarkStart w:id="9605" w:name="_Toc80034265"/>
      <w:bookmarkStart w:id="9606" w:name="_Toc83115765"/>
      <w:del w:id="9607" w:author="chaniaayulestari@outlook.com" w:date="2021-11-14T02:46:00Z">
        <w:r w:rsidDel="003254C0">
          <w:rPr>
            <w:lang w:val="en-US"/>
          </w:rPr>
          <w:delText>Skenario Pengujian</w:delText>
        </w:r>
        <w:bookmarkEnd w:id="9605"/>
        <w:bookmarkEnd w:id="9606"/>
      </w:del>
    </w:p>
    <w:p w14:paraId="41179907" w14:textId="13E68DF3" w:rsidR="00695EE2" w:rsidDel="009F1587" w:rsidRDefault="00007BE9" w:rsidP="005A4C8B">
      <w:pPr>
        <w:rPr>
          <w:del w:id="9608" w:author=" " w:date="2021-11-14T06:21:00Z"/>
        </w:rPr>
      </w:pPr>
      <w:bookmarkStart w:id="9609" w:name="_Toc80034266"/>
      <w:bookmarkStart w:id="9610" w:name="_Toc83115766"/>
      <w:del w:id="9611" w:author=" " w:date="2021-11-14T06:21:00Z">
        <w:r w:rsidDel="009F1587">
          <w:delText>Pelaksanaan Pengujian</w:delText>
        </w:r>
        <w:bookmarkEnd w:id="9609"/>
        <w:bookmarkEnd w:id="9610"/>
      </w:del>
    </w:p>
    <w:p w14:paraId="0EE0619F" w14:textId="510DC908" w:rsidR="009F1587" w:rsidRDefault="009F1587" w:rsidP="00695EE2">
      <w:pPr>
        <w:rPr>
          <w:ins w:id="9612" w:author=" " w:date="2021-11-14T06:21:00Z"/>
        </w:rPr>
      </w:pPr>
    </w:p>
    <w:p w14:paraId="18E6218F" w14:textId="4FA222C5" w:rsidR="009F1587" w:rsidRDefault="009F1587" w:rsidP="00695EE2">
      <w:pPr>
        <w:rPr>
          <w:ins w:id="9613" w:author=" " w:date="2021-11-14T06:21:00Z"/>
        </w:rPr>
      </w:pPr>
    </w:p>
    <w:p w14:paraId="1A1CC5C5" w14:textId="5CDBE71D" w:rsidR="009F1587" w:rsidRDefault="009F1587" w:rsidP="00695EE2">
      <w:pPr>
        <w:rPr>
          <w:ins w:id="9614" w:author=" " w:date="2021-11-14T06:21:00Z"/>
        </w:rPr>
      </w:pPr>
    </w:p>
    <w:p w14:paraId="670B5490" w14:textId="38B7F9B8" w:rsidR="009F1587" w:rsidRDefault="009F1587" w:rsidP="00695EE2">
      <w:pPr>
        <w:rPr>
          <w:ins w:id="9615" w:author=" " w:date="2021-11-14T06:21:00Z"/>
        </w:rPr>
      </w:pPr>
    </w:p>
    <w:p w14:paraId="782FD141" w14:textId="254C9FC6" w:rsidR="009F1587" w:rsidRDefault="009F1587" w:rsidP="00695EE2">
      <w:pPr>
        <w:rPr>
          <w:ins w:id="9616" w:author=" " w:date="2021-11-14T06:22:00Z"/>
        </w:rPr>
      </w:pPr>
    </w:p>
    <w:p w14:paraId="1B16BA1D" w14:textId="77777777" w:rsidR="00FA5402" w:rsidRDefault="00FA5402" w:rsidP="00C93BF7">
      <w:pPr>
        <w:pStyle w:val="Heading3"/>
        <w:numPr>
          <w:ilvl w:val="0"/>
          <w:numId w:val="12"/>
        </w:numPr>
        <w:ind w:left="426"/>
        <w:rPr>
          <w:ins w:id="9617" w:author=" " w:date="2021-11-14T06:27:00Z"/>
        </w:rPr>
        <w:sectPr w:rsidR="00FA5402" w:rsidSect="00CD3427">
          <w:headerReference w:type="default" r:id="rId192"/>
          <w:footerReference w:type="default" r:id="rId193"/>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rsidP="005A4C8B">
      <w:pPr>
        <w:rPr>
          <w:del w:id="9618" w:author=" " w:date="2021-11-14T06:22:00Z"/>
          <w:rPrChange w:id="9619" w:author="chaniaayulestari@outlook.com" w:date="2021-11-14T03:31:00Z">
            <w:rPr>
              <w:del w:id="9620" w:author=" " w:date="2021-11-14T06:22:00Z"/>
              <w:lang w:val="en-US"/>
            </w:rPr>
          </w:rPrChange>
        </w:rPr>
        <w:pPrChange w:id="9621"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9622" w:author=" " w:date="2021-11-14T06:22:00Z"/>
          <w:lang w:val="en-US"/>
        </w:rPr>
      </w:pPr>
      <w:bookmarkStart w:id="9623" w:name="_Toc80034267"/>
      <w:bookmarkStart w:id="9624" w:name="_Toc83115767"/>
      <w:ins w:id="9625" w:author=" " w:date="2021-11-14T06:21:00Z">
        <w:r>
          <w:rPr>
            <w:lang w:val="en-US"/>
          </w:rPr>
          <w:t>Pel</w:t>
        </w:r>
      </w:ins>
      <w:ins w:id="9626" w:author=" " w:date="2021-11-14T06:22:00Z">
        <w:r>
          <w:rPr>
            <w:lang w:val="en-US"/>
          </w:rPr>
          <w:t>a</w:t>
        </w:r>
      </w:ins>
      <w:ins w:id="9627" w:author=" " w:date="2021-11-14T06:21:00Z">
        <w:r>
          <w:rPr>
            <w:lang w:val="en-US"/>
          </w:rPr>
          <w:t>ksanaan Pengujian</w:t>
        </w:r>
      </w:ins>
    </w:p>
    <w:p w14:paraId="1C54DD52" w14:textId="75CF9119" w:rsidR="009F1587" w:rsidRDefault="00FA5402" w:rsidP="00FA5402">
      <w:pPr>
        <w:ind w:firstLine="720"/>
        <w:rPr>
          <w:ins w:id="9628" w:author=" " w:date="2021-11-14T06:29:00Z"/>
        </w:rPr>
      </w:pPr>
      <w:ins w:id="9629" w:author=" " w:date="2021-11-14T06:29:00Z">
        <w:r w:rsidRPr="00826DEF">
          <w:t xml:space="preserve">Tahapan ini dilakukan pengujian terhadap </w:t>
        </w:r>
        <w:r>
          <w:t xml:space="preserve">perangkat lunak </w:t>
        </w:r>
        <w:r>
          <w:t>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w:t>
        </w:r>
        <w:r>
          <w:t>3</w:t>
        </w:r>
      </w:ins>
    </w:p>
    <w:p w14:paraId="3B28B539" w14:textId="23BD0F12" w:rsidR="009F1587" w:rsidRDefault="009F1587" w:rsidP="009F1587">
      <w:pPr>
        <w:rPr>
          <w:ins w:id="9630" w:author=" " w:date="2021-11-14T06:22:00Z"/>
        </w:rPr>
      </w:pPr>
    </w:p>
    <w:p w14:paraId="2C75F1C0" w14:textId="4EBF7B65" w:rsidR="00E243FB" w:rsidRDefault="00E243FB" w:rsidP="00E243FB">
      <w:pPr>
        <w:pStyle w:val="Caption"/>
        <w:keepNext/>
        <w:jc w:val="center"/>
        <w:rPr>
          <w:ins w:id="9631" w:author=" " w:date="2021-11-14T06:43:00Z"/>
        </w:rPr>
        <w:pPrChange w:id="9632" w:author=" " w:date="2021-11-14T06:43:00Z">
          <w:pPr/>
        </w:pPrChange>
      </w:pPr>
      <w:ins w:id="9633" w:author=" " w:date="2021-11-14T06:43:00Z">
        <w:r>
          <w:t xml:space="preserve">Tabel 4. </w:t>
        </w:r>
        <w:r>
          <w:fldChar w:fldCharType="begin"/>
        </w:r>
        <w:r>
          <w:instrText xml:space="preserve"> SEQ Tabel_4. \* ARABIC </w:instrText>
        </w:r>
      </w:ins>
      <w:r>
        <w:fldChar w:fldCharType="separate"/>
      </w:r>
      <w:ins w:id="9634" w:author=" "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68"/>
        <w:gridCol w:w="1985"/>
        <w:gridCol w:w="2268"/>
        <w:gridCol w:w="1984"/>
        <w:gridCol w:w="2977"/>
        <w:gridCol w:w="3402"/>
        <w:gridCol w:w="1417"/>
        <w:tblGridChange w:id="9635">
          <w:tblGrid>
            <w:gridCol w:w="568"/>
            <w:gridCol w:w="1985"/>
            <w:gridCol w:w="2268"/>
            <w:gridCol w:w="1984"/>
            <w:gridCol w:w="2977"/>
            <w:gridCol w:w="3402"/>
            <w:gridCol w:w="1417"/>
          </w:tblGrid>
        </w:tblGridChange>
      </w:tblGrid>
      <w:tr w:rsidR="00E243FB" w14:paraId="0B2A1338" w14:textId="77777777" w:rsidTr="00E243FB">
        <w:trPr>
          <w:ins w:id="9636" w:author=" " w:date="2021-11-14T06:42:00Z"/>
        </w:trPr>
        <w:tc>
          <w:tcPr>
            <w:tcW w:w="568" w:type="dxa"/>
          </w:tcPr>
          <w:p w14:paraId="679BF8AE" w14:textId="52C57A91" w:rsidR="00E243FB" w:rsidRDefault="00E243FB" w:rsidP="00E243FB">
            <w:pPr>
              <w:jc w:val="center"/>
              <w:rPr>
                <w:ins w:id="9637" w:author=" " w:date="2021-11-14T06:42:00Z"/>
              </w:rPr>
              <w:pPrChange w:id="9638" w:author=" " w:date="2021-11-14T06:44:00Z">
                <w:pPr/>
              </w:pPrChange>
            </w:pPr>
            <w:ins w:id="9639" w:author=" " w:date="2021-11-14T06:43:00Z">
              <w:r>
                <w:t>No</w:t>
              </w:r>
            </w:ins>
          </w:p>
        </w:tc>
        <w:tc>
          <w:tcPr>
            <w:tcW w:w="1985" w:type="dxa"/>
          </w:tcPr>
          <w:p w14:paraId="65A0227F" w14:textId="19742E46" w:rsidR="00E243FB" w:rsidRDefault="00E243FB" w:rsidP="00E243FB">
            <w:pPr>
              <w:jc w:val="center"/>
              <w:rPr>
                <w:ins w:id="9640" w:author=" " w:date="2021-11-14T06:42:00Z"/>
              </w:rPr>
              <w:pPrChange w:id="9641" w:author=" " w:date="2021-11-14T06:44:00Z">
                <w:pPr/>
              </w:pPrChange>
            </w:pPr>
            <w:ins w:id="9642" w:author=" " w:date="2021-11-14T06:43:00Z">
              <w:r>
                <w:t>Kode Uji</w:t>
              </w:r>
            </w:ins>
          </w:p>
        </w:tc>
        <w:tc>
          <w:tcPr>
            <w:tcW w:w="2268" w:type="dxa"/>
          </w:tcPr>
          <w:p w14:paraId="4B584292" w14:textId="4293065C" w:rsidR="00E243FB" w:rsidRDefault="00E243FB" w:rsidP="00E243FB">
            <w:pPr>
              <w:jc w:val="center"/>
              <w:rPr>
                <w:ins w:id="9643" w:author=" " w:date="2021-11-14T06:42:00Z"/>
              </w:rPr>
              <w:pPrChange w:id="9644" w:author=" " w:date="2021-11-14T06:44:00Z">
                <w:pPr/>
              </w:pPrChange>
            </w:pPr>
            <w:ins w:id="9645" w:author=" " w:date="2021-11-14T06:43:00Z">
              <w:r>
                <w:t>Nama Fitur</w:t>
              </w:r>
            </w:ins>
          </w:p>
        </w:tc>
        <w:tc>
          <w:tcPr>
            <w:tcW w:w="1984" w:type="dxa"/>
          </w:tcPr>
          <w:p w14:paraId="13FEAC1D" w14:textId="49E7C360" w:rsidR="00E243FB" w:rsidRDefault="00E243FB" w:rsidP="00E243FB">
            <w:pPr>
              <w:jc w:val="center"/>
              <w:rPr>
                <w:ins w:id="9646" w:author=" " w:date="2021-11-14T06:42:00Z"/>
              </w:rPr>
              <w:pPrChange w:id="9647" w:author=" " w:date="2021-11-14T06:44:00Z">
                <w:pPr/>
              </w:pPrChange>
            </w:pPr>
            <w:ins w:id="9648" w:author=" " w:date="2021-11-14T06:43:00Z">
              <w:r>
                <w:t>Data Masukan</w:t>
              </w:r>
            </w:ins>
          </w:p>
        </w:tc>
        <w:tc>
          <w:tcPr>
            <w:tcW w:w="2977" w:type="dxa"/>
          </w:tcPr>
          <w:p w14:paraId="2C1D9C8B" w14:textId="7EF71E91" w:rsidR="00E243FB" w:rsidRDefault="00E243FB" w:rsidP="00E243FB">
            <w:pPr>
              <w:jc w:val="center"/>
              <w:rPr>
                <w:ins w:id="9649" w:author=" " w:date="2021-11-14T06:42:00Z"/>
              </w:rPr>
              <w:pPrChange w:id="9650" w:author=" " w:date="2021-11-14T06:44:00Z">
                <w:pPr/>
              </w:pPrChange>
            </w:pPr>
            <w:ins w:id="9651" w:author=" " w:date="2021-11-14T06:43:00Z">
              <w:r>
                <w:t xml:space="preserve">Hasil </w:t>
              </w:r>
            </w:ins>
            <w:ins w:id="9652" w:author=" " w:date="2021-11-14T06:44:00Z">
              <w:r>
                <w:t>y</w:t>
              </w:r>
            </w:ins>
            <w:ins w:id="9653" w:author=" " w:date="2021-11-14T06:43:00Z">
              <w:r>
                <w:t xml:space="preserve">ang </w:t>
              </w:r>
            </w:ins>
            <w:ins w:id="9654" w:author=" " w:date="2021-11-14T06:55:00Z">
              <w:r w:rsidR="006E04E6">
                <w:t>d</w:t>
              </w:r>
            </w:ins>
            <w:ins w:id="9655" w:author=" " w:date="2021-11-14T06:43:00Z">
              <w:r>
                <w:t>i</w:t>
              </w:r>
            </w:ins>
            <w:ins w:id="9656" w:author=" " w:date="2021-11-14T06:55:00Z">
              <w:r w:rsidR="006E04E6">
                <w:t>harapkan</w:t>
              </w:r>
            </w:ins>
          </w:p>
        </w:tc>
        <w:tc>
          <w:tcPr>
            <w:tcW w:w="3402" w:type="dxa"/>
          </w:tcPr>
          <w:p w14:paraId="070B4955" w14:textId="01C725DB" w:rsidR="00E243FB" w:rsidRDefault="00E243FB" w:rsidP="00E243FB">
            <w:pPr>
              <w:jc w:val="center"/>
              <w:rPr>
                <w:ins w:id="9657" w:author=" " w:date="2021-11-14T06:42:00Z"/>
              </w:rPr>
              <w:pPrChange w:id="9658" w:author=" " w:date="2021-11-14T06:44:00Z">
                <w:pPr/>
              </w:pPrChange>
            </w:pPr>
            <w:ins w:id="9659" w:author=" " w:date="2021-11-14T06:43:00Z">
              <w:r>
                <w:t>Hasil</w:t>
              </w:r>
            </w:ins>
            <w:ins w:id="9660" w:author=" " w:date="2021-11-14T06:44:00Z">
              <w:r>
                <w:t>yang Didapat</w:t>
              </w:r>
            </w:ins>
          </w:p>
        </w:tc>
        <w:tc>
          <w:tcPr>
            <w:tcW w:w="1417" w:type="dxa"/>
          </w:tcPr>
          <w:p w14:paraId="5708E445" w14:textId="06F44B99" w:rsidR="00E243FB" w:rsidRDefault="00E243FB" w:rsidP="00E243FB">
            <w:pPr>
              <w:jc w:val="center"/>
              <w:rPr>
                <w:ins w:id="9661" w:author=" " w:date="2021-11-14T06:42:00Z"/>
              </w:rPr>
              <w:pPrChange w:id="9662" w:author=" " w:date="2021-11-14T06:44:00Z">
                <w:pPr/>
              </w:pPrChange>
            </w:pPr>
            <w:ins w:id="9663" w:author=" " w:date="2021-11-14T06:44:00Z">
              <w:r>
                <w:t>Hasil</w:t>
              </w:r>
            </w:ins>
          </w:p>
        </w:tc>
      </w:tr>
      <w:tr w:rsidR="00E243FB" w14:paraId="61930DB7" w14:textId="77777777" w:rsidTr="00E243FB">
        <w:trPr>
          <w:ins w:id="9664" w:author=" " w:date="2021-11-14T06:42:00Z"/>
        </w:trPr>
        <w:tc>
          <w:tcPr>
            <w:tcW w:w="568" w:type="dxa"/>
          </w:tcPr>
          <w:p w14:paraId="68301140" w14:textId="4F347BAC" w:rsidR="00E243FB" w:rsidRDefault="00E243FB" w:rsidP="009F1587">
            <w:pPr>
              <w:rPr>
                <w:ins w:id="9665" w:author=" " w:date="2021-11-14T06:42:00Z"/>
              </w:rPr>
            </w:pPr>
            <w:ins w:id="9666" w:author=" " w:date="2021-11-14T06:45:00Z">
              <w:r>
                <w:t>1</w:t>
              </w:r>
            </w:ins>
          </w:p>
        </w:tc>
        <w:tc>
          <w:tcPr>
            <w:tcW w:w="1985" w:type="dxa"/>
          </w:tcPr>
          <w:p w14:paraId="1712B026" w14:textId="6B37CF4E" w:rsidR="00E243FB" w:rsidRDefault="006E04E6" w:rsidP="009F1587">
            <w:pPr>
              <w:rPr>
                <w:ins w:id="9667" w:author=" " w:date="2021-11-14T06:42:00Z"/>
              </w:rPr>
            </w:pPr>
            <w:ins w:id="9668" w:author=" " w:date="2021-11-14T06:54:00Z">
              <w:r>
                <w:t>SP-RC02</w:t>
              </w:r>
            </w:ins>
          </w:p>
        </w:tc>
        <w:tc>
          <w:tcPr>
            <w:tcW w:w="2268" w:type="dxa"/>
          </w:tcPr>
          <w:p w14:paraId="42FC6ADC" w14:textId="64C184D5" w:rsidR="00E243FB" w:rsidRDefault="006E04E6" w:rsidP="009F1587">
            <w:pPr>
              <w:rPr>
                <w:ins w:id="9669" w:author=" " w:date="2021-11-14T06:42:00Z"/>
              </w:rPr>
            </w:pPr>
            <w:ins w:id="9670" w:author=" " w:date="2021-11-14T06:54:00Z">
              <w:r>
                <w:t xml:space="preserve">Dashboard </w:t>
              </w:r>
            </w:ins>
          </w:p>
        </w:tc>
        <w:tc>
          <w:tcPr>
            <w:tcW w:w="1984" w:type="dxa"/>
          </w:tcPr>
          <w:p w14:paraId="689C5795" w14:textId="6F11C594" w:rsidR="00E243FB" w:rsidRDefault="006E04E6" w:rsidP="009F1587">
            <w:pPr>
              <w:rPr>
                <w:ins w:id="9671" w:author=" " w:date="2021-11-14T06:42:00Z"/>
              </w:rPr>
            </w:pPr>
            <w:ins w:id="9672" w:author=" " w:date="2021-11-14T06:54:00Z">
              <w:r>
                <w:t>-</w:t>
              </w:r>
            </w:ins>
          </w:p>
        </w:tc>
        <w:tc>
          <w:tcPr>
            <w:tcW w:w="2977" w:type="dxa"/>
          </w:tcPr>
          <w:p w14:paraId="50D8CAEA" w14:textId="7CA791E0" w:rsidR="00E243FB" w:rsidRDefault="00E243FB" w:rsidP="009F1587">
            <w:pPr>
              <w:rPr>
                <w:ins w:id="9673" w:author=" " w:date="2021-11-14T06:42:00Z"/>
              </w:rPr>
            </w:pPr>
          </w:p>
        </w:tc>
        <w:tc>
          <w:tcPr>
            <w:tcW w:w="3402" w:type="dxa"/>
          </w:tcPr>
          <w:p w14:paraId="27ED6068" w14:textId="77777777" w:rsidR="00E243FB" w:rsidRDefault="00E243FB" w:rsidP="009F1587">
            <w:pPr>
              <w:rPr>
                <w:ins w:id="9674" w:author=" " w:date="2021-11-14T06:42:00Z"/>
              </w:rPr>
            </w:pPr>
          </w:p>
        </w:tc>
        <w:tc>
          <w:tcPr>
            <w:tcW w:w="1417" w:type="dxa"/>
          </w:tcPr>
          <w:p w14:paraId="589830C0" w14:textId="77777777" w:rsidR="00E243FB" w:rsidRDefault="00E243FB" w:rsidP="009F1587">
            <w:pPr>
              <w:rPr>
                <w:ins w:id="9675" w:author=" " w:date="2021-11-14T06:42:00Z"/>
              </w:rPr>
            </w:pPr>
          </w:p>
        </w:tc>
      </w:tr>
      <w:tr w:rsidR="00E243FB" w14:paraId="341B8972" w14:textId="77777777" w:rsidTr="00E243FB">
        <w:trPr>
          <w:ins w:id="9676" w:author=" " w:date="2021-11-14T06:42:00Z"/>
        </w:trPr>
        <w:tc>
          <w:tcPr>
            <w:tcW w:w="568" w:type="dxa"/>
          </w:tcPr>
          <w:p w14:paraId="618208C2" w14:textId="2B7961C2" w:rsidR="00E243FB" w:rsidRDefault="00E243FB" w:rsidP="009F1587">
            <w:pPr>
              <w:rPr>
                <w:ins w:id="9677" w:author=" " w:date="2021-11-14T06:42:00Z"/>
              </w:rPr>
            </w:pPr>
            <w:ins w:id="9678" w:author=" " w:date="2021-11-14T06:45:00Z">
              <w:r>
                <w:t>2</w:t>
              </w:r>
            </w:ins>
          </w:p>
        </w:tc>
        <w:tc>
          <w:tcPr>
            <w:tcW w:w="1985" w:type="dxa"/>
          </w:tcPr>
          <w:p w14:paraId="5496EE2A" w14:textId="77777777" w:rsidR="00E243FB" w:rsidRDefault="00E243FB" w:rsidP="009F1587">
            <w:pPr>
              <w:rPr>
                <w:ins w:id="9679" w:author=" " w:date="2021-11-14T06:42:00Z"/>
              </w:rPr>
            </w:pPr>
          </w:p>
        </w:tc>
        <w:tc>
          <w:tcPr>
            <w:tcW w:w="2268" w:type="dxa"/>
          </w:tcPr>
          <w:p w14:paraId="3D3BAC7B" w14:textId="77777777" w:rsidR="00E243FB" w:rsidRDefault="00E243FB" w:rsidP="009F1587">
            <w:pPr>
              <w:rPr>
                <w:ins w:id="9680" w:author=" " w:date="2021-11-14T06:42:00Z"/>
              </w:rPr>
            </w:pPr>
          </w:p>
        </w:tc>
        <w:tc>
          <w:tcPr>
            <w:tcW w:w="1984" w:type="dxa"/>
          </w:tcPr>
          <w:p w14:paraId="3554C1C0" w14:textId="77777777" w:rsidR="00E243FB" w:rsidRDefault="00E243FB" w:rsidP="009F1587">
            <w:pPr>
              <w:rPr>
                <w:ins w:id="9681" w:author=" " w:date="2021-11-14T06:42:00Z"/>
              </w:rPr>
            </w:pPr>
          </w:p>
        </w:tc>
        <w:tc>
          <w:tcPr>
            <w:tcW w:w="2977" w:type="dxa"/>
          </w:tcPr>
          <w:p w14:paraId="0F99BF24" w14:textId="77777777" w:rsidR="00E243FB" w:rsidRDefault="00E243FB" w:rsidP="009F1587">
            <w:pPr>
              <w:rPr>
                <w:ins w:id="9682" w:author=" " w:date="2021-11-14T06:42:00Z"/>
              </w:rPr>
            </w:pPr>
          </w:p>
        </w:tc>
        <w:tc>
          <w:tcPr>
            <w:tcW w:w="3402" w:type="dxa"/>
          </w:tcPr>
          <w:p w14:paraId="18467A22" w14:textId="77777777" w:rsidR="00E243FB" w:rsidRDefault="00E243FB" w:rsidP="009F1587">
            <w:pPr>
              <w:rPr>
                <w:ins w:id="9683" w:author=" " w:date="2021-11-14T06:42:00Z"/>
              </w:rPr>
            </w:pPr>
          </w:p>
        </w:tc>
        <w:tc>
          <w:tcPr>
            <w:tcW w:w="1417" w:type="dxa"/>
          </w:tcPr>
          <w:p w14:paraId="62C82AB7" w14:textId="77777777" w:rsidR="00E243FB" w:rsidRDefault="00E243FB" w:rsidP="009F1587">
            <w:pPr>
              <w:rPr>
                <w:ins w:id="9684" w:author=" " w:date="2021-11-14T06:42:00Z"/>
              </w:rPr>
            </w:pPr>
          </w:p>
        </w:tc>
      </w:tr>
      <w:tr w:rsidR="00E243FB" w14:paraId="2E5426F7" w14:textId="77777777" w:rsidTr="00E243FB">
        <w:trPr>
          <w:ins w:id="9685" w:author=" " w:date="2021-11-14T06:42:00Z"/>
        </w:trPr>
        <w:tc>
          <w:tcPr>
            <w:tcW w:w="568" w:type="dxa"/>
          </w:tcPr>
          <w:p w14:paraId="1F74A186" w14:textId="6AA81502" w:rsidR="00E243FB" w:rsidRDefault="00E243FB" w:rsidP="009F1587">
            <w:pPr>
              <w:rPr>
                <w:ins w:id="9686" w:author=" " w:date="2021-11-14T06:42:00Z"/>
              </w:rPr>
            </w:pPr>
            <w:ins w:id="9687" w:author=" " w:date="2021-11-14T06:45:00Z">
              <w:r>
                <w:t>3</w:t>
              </w:r>
            </w:ins>
          </w:p>
        </w:tc>
        <w:tc>
          <w:tcPr>
            <w:tcW w:w="1985" w:type="dxa"/>
          </w:tcPr>
          <w:p w14:paraId="5865539E" w14:textId="77777777" w:rsidR="00E243FB" w:rsidRDefault="00E243FB" w:rsidP="009F1587">
            <w:pPr>
              <w:rPr>
                <w:ins w:id="9688" w:author=" " w:date="2021-11-14T06:42:00Z"/>
              </w:rPr>
            </w:pPr>
          </w:p>
        </w:tc>
        <w:tc>
          <w:tcPr>
            <w:tcW w:w="2268" w:type="dxa"/>
          </w:tcPr>
          <w:p w14:paraId="4245A83E" w14:textId="77777777" w:rsidR="00E243FB" w:rsidRDefault="00E243FB" w:rsidP="009F1587">
            <w:pPr>
              <w:rPr>
                <w:ins w:id="9689" w:author=" " w:date="2021-11-14T06:42:00Z"/>
              </w:rPr>
            </w:pPr>
          </w:p>
        </w:tc>
        <w:tc>
          <w:tcPr>
            <w:tcW w:w="1984" w:type="dxa"/>
          </w:tcPr>
          <w:p w14:paraId="0554362F" w14:textId="77777777" w:rsidR="00E243FB" w:rsidRDefault="00E243FB" w:rsidP="009F1587">
            <w:pPr>
              <w:rPr>
                <w:ins w:id="9690" w:author=" " w:date="2021-11-14T06:42:00Z"/>
              </w:rPr>
            </w:pPr>
          </w:p>
        </w:tc>
        <w:tc>
          <w:tcPr>
            <w:tcW w:w="2977" w:type="dxa"/>
          </w:tcPr>
          <w:p w14:paraId="0AAF4C85" w14:textId="77777777" w:rsidR="00E243FB" w:rsidRDefault="00E243FB" w:rsidP="009F1587">
            <w:pPr>
              <w:rPr>
                <w:ins w:id="9691" w:author=" " w:date="2021-11-14T06:42:00Z"/>
              </w:rPr>
            </w:pPr>
          </w:p>
        </w:tc>
        <w:tc>
          <w:tcPr>
            <w:tcW w:w="3402" w:type="dxa"/>
          </w:tcPr>
          <w:p w14:paraId="02173A93" w14:textId="77777777" w:rsidR="00E243FB" w:rsidRDefault="00E243FB" w:rsidP="009F1587">
            <w:pPr>
              <w:rPr>
                <w:ins w:id="9692" w:author=" " w:date="2021-11-14T06:42:00Z"/>
              </w:rPr>
            </w:pPr>
          </w:p>
        </w:tc>
        <w:tc>
          <w:tcPr>
            <w:tcW w:w="1417" w:type="dxa"/>
          </w:tcPr>
          <w:p w14:paraId="502ECBFA" w14:textId="77777777" w:rsidR="00E243FB" w:rsidRDefault="00E243FB" w:rsidP="009F1587">
            <w:pPr>
              <w:rPr>
                <w:ins w:id="9693" w:author=" " w:date="2021-11-14T06:42:00Z"/>
              </w:rPr>
            </w:pPr>
          </w:p>
        </w:tc>
      </w:tr>
      <w:tr w:rsidR="00E243FB" w14:paraId="5286A38A" w14:textId="77777777" w:rsidTr="00E243FB">
        <w:trPr>
          <w:ins w:id="9694" w:author=" " w:date="2021-11-14T06:42:00Z"/>
        </w:trPr>
        <w:tc>
          <w:tcPr>
            <w:tcW w:w="568" w:type="dxa"/>
          </w:tcPr>
          <w:p w14:paraId="6D67A6D9" w14:textId="4D3ADD25" w:rsidR="00E243FB" w:rsidRDefault="00E243FB" w:rsidP="009F1587">
            <w:pPr>
              <w:rPr>
                <w:ins w:id="9695" w:author=" " w:date="2021-11-14T06:42:00Z"/>
              </w:rPr>
            </w:pPr>
            <w:ins w:id="9696" w:author=" " w:date="2021-11-14T06:45:00Z">
              <w:r>
                <w:t>4</w:t>
              </w:r>
            </w:ins>
          </w:p>
        </w:tc>
        <w:tc>
          <w:tcPr>
            <w:tcW w:w="1985" w:type="dxa"/>
          </w:tcPr>
          <w:p w14:paraId="3C78B9DC" w14:textId="77777777" w:rsidR="00E243FB" w:rsidRDefault="00E243FB" w:rsidP="009F1587">
            <w:pPr>
              <w:rPr>
                <w:ins w:id="9697" w:author=" " w:date="2021-11-14T06:42:00Z"/>
              </w:rPr>
            </w:pPr>
          </w:p>
        </w:tc>
        <w:tc>
          <w:tcPr>
            <w:tcW w:w="2268" w:type="dxa"/>
          </w:tcPr>
          <w:p w14:paraId="7E7EFD77" w14:textId="77777777" w:rsidR="00E243FB" w:rsidRDefault="00E243FB" w:rsidP="009F1587">
            <w:pPr>
              <w:rPr>
                <w:ins w:id="9698" w:author=" " w:date="2021-11-14T06:42:00Z"/>
              </w:rPr>
            </w:pPr>
          </w:p>
        </w:tc>
        <w:tc>
          <w:tcPr>
            <w:tcW w:w="1984" w:type="dxa"/>
          </w:tcPr>
          <w:p w14:paraId="68CEC88C" w14:textId="77777777" w:rsidR="00E243FB" w:rsidRDefault="00E243FB" w:rsidP="009F1587">
            <w:pPr>
              <w:rPr>
                <w:ins w:id="9699" w:author=" " w:date="2021-11-14T06:42:00Z"/>
              </w:rPr>
            </w:pPr>
          </w:p>
        </w:tc>
        <w:tc>
          <w:tcPr>
            <w:tcW w:w="2977" w:type="dxa"/>
          </w:tcPr>
          <w:p w14:paraId="5FF088AF" w14:textId="77777777" w:rsidR="00E243FB" w:rsidRDefault="00E243FB" w:rsidP="009F1587">
            <w:pPr>
              <w:rPr>
                <w:ins w:id="9700" w:author=" " w:date="2021-11-14T06:42:00Z"/>
              </w:rPr>
            </w:pPr>
          </w:p>
        </w:tc>
        <w:tc>
          <w:tcPr>
            <w:tcW w:w="3402" w:type="dxa"/>
          </w:tcPr>
          <w:p w14:paraId="29B89C02" w14:textId="77777777" w:rsidR="00E243FB" w:rsidRDefault="00E243FB" w:rsidP="009F1587">
            <w:pPr>
              <w:rPr>
                <w:ins w:id="9701" w:author=" " w:date="2021-11-14T06:42:00Z"/>
              </w:rPr>
            </w:pPr>
          </w:p>
        </w:tc>
        <w:tc>
          <w:tcPr>
            <w:tcW w:w="1417" w:type="dxa"/>
          </w:tcPr>
          <w:p w14:paraId="2A45CAED" w14:textId="77777777" w:rsidR="00E243FB" w:rsidRDefault="00E243FB" w:rsidP="009F1587">
            <w:pPr>
              <w:rPr>
                <w:ins w:id="9702" w:author=" " w:date="2021-11-14T06:42:00Z"/>
              </w:rPr>
            </w:pPr>
          </w:p>
        </w:tc>
      </w:tr>
      <w:tr w:rsidR="00E243FB" w14:paraId="3FA984CD" w14:textId="77777777" w:rsidTr="00E243FB">
        <w:trPr>
          <w:ins w:id="9703" w:author=" " w:date="2021-11-14T06:42:00Z"/>
        </w:trPr>
        <w:tc>
          <w:tcPr>
            <w:tcW w:w="568" w:type="dxa"/>
          </w:tcPr>
          <w:p w14:paraId="123CBCE1" w14:textId="6642B21A" w:rsidR="00E243FB" w:rsidRDefault="00E243FB" w:rsidP="009F1587">
            <w:pPr>
              <w:rPr>
                <w:ins w:id="9704" w:author=" " w:date="2021-11-14T06:42:00Z"/>
              </w:rPr>
            </w:pPr>
            <w:ins w:id="9705" w:author=" " w:date="2021-11-14T06:45:00Z">
              <w:r>
                <w:t>5</w:t>
              </w:r>
            </w:ins>
          </w:p>
        </w:tc>
        <w:tc>
          <w:tcPr>
            <w:tcW w:w="1985" w:type="dxa"/>
          </w:tcPr>
          <w:p w14:paraId="3F26ABC0" w14:textId="77777777" w:rsidR="00E243FB" w:rsidRDefault="00E243FB" w:rsidP="009F1587">
            <w:pPr>
              <w:rPr>
                <w:ins w:id="9706" w:author=" " w:date="2021-11-14T06:42:00Z"/>
              </w:rPr>
            </w:pPr>
          </w:p>
        </w:tc>
        <w:tc>
          <w:tcPr>
            <w:tcW w:w="2268" w:type="dxa"/>
          </w:tcPr>
          <w:p w14:paraId="4997BE70" w14:textId="77777777" w:rsidR="00E243FB" w:rsidRDefault="00E243FB" w:rsidP="009F1587">
            <w:pPr>
              <w:rPr>
                <w:ins w:id="9707" w:author=" " w:date="2021-11-14T06:42:00Z"/>
              </w:rPr>
            </w:pPr>
          </w:p>
        </w:tc>
        <w:tc>
          <w:tcPr>
            <w:tcW w:w="1984" w:type="dxa"/>
          </w:tcPr>
          <w:p w14:paraId="5D71B8C9" w14:textId="77777777" w:rsidR="00E243FB" w:rsidRDefault="00E243FB" w:rsidP="009F1587">
            <w:pPr>
              <w:rPr>
                <w:ins w:id="9708" w:author=" " w:date="2021-11-14T06:42:00Z"/>
              </w:rPr>
            </w:pPr>
          </w:p>
        </w:tc>
        <w:tc>
          <w:tcPr>
            <w:tcW w:w="2977" w:type="dxa"/>
          </w:tcPr>
          <w:p w14:paraId="6ECAD8A6" w14:textId="77777777" w:rsidR="00E243FB" w:rsidRDefault="00E243FB" w:rsidP="009F1587">
            <w:pPr>
              <w:rPr>
                <w:ins w:id="9709" w:author=" " w:date="2021-11-14T06:42:00Z"/>
              </w:rPr>
            </w:pPr>
          </w:p>
        </w:tc>
        <w:tc>
          <w:tcPr>
            <w:tcW w:w="3402" w:type="dxa"/>
          </w:tcPr>
          <w:p w14:paraId="76E64C24" w14:textId="77777777" w:rsidR="00E243FB" w:rsidRDefault="00E243FB" w:rsidP="009F1587">
            <w:pPr>
              <w:rPr>
                <w:ins w:id="9710" w:author=" " w:date="2021-11-14T06:42:00Z"/>
              </w:rPr>
            </w:pPr>
          </w:p>
        </w:tc>
        <w:tc>
          <w:tcPr>
            <w:tcW w:w="1417" w:type="dxa"/>
          </w:tcPr>
          <w:p w14:paraId="7C03FA62" w14:textId="77777777" w:rsidR="00E243FB" w:rsidRDefault="00E243FB" w:rsidP="009F1587">
            <w:pPr>
              <w:rPr>
                <w:ins w:id="9711" w:author=" " w:date="2021-11-14T06:42:00Z"/>
              </w:rPr>
            </w:pPr>
          </w:p>
        </w:tc>
      </w:tr>
      <w:tr w:rsidR="00E243FB" w14:paraId="7C96B235" w14:textId="77777777" w:rsidTr="00E243FB">
        <w:trPr>
          <w:ins w:id="9712" w:author=" " w:date="2021-11-14T06:45:00Z"/>
        </w:trPr>
        <w:tc>
          <w:tcPr>
            <w:tcW w:w="568" w:type="dxa"/>
          </w:tcPr>
          <w:p w14:paraId="3F416D44" w14:textId="7588D349" w:rsidR="00E243FB" w:rsidRDefault="00B73853" w:rsidP="009F1587">
            <w:pPr>
              <w:rPr>
                <w:ins w:id="9713" w:author=" " w:date="2021-11-14T06:45:00Z"/>
              </w:rPr>
            </w:pPr>
            <w:ins w:id="9714" w:author=" " w:date="2021-11-14T06:47:00Z">
              <w:r>
                <w:t>6</w:t>
              </w:r>
            </w:ins>
          </w:p>
        </w:tc>
        <w:tc>
          <w:tcPr>
            <w:tcW w:w="1985" w:type="dxa"/>
          </w:tcPr>
          <w:p w14:paraId="4C09A437" w14:textId="77777777" w:rsidR="00E243FB" w:rsidRDefault="00E243FB" w:rsidP="009F1587">
            <w:pPr>
              <w:rPr>
                <w:ins w:id="9715" w:author=" " w:date="2021-11-14T06:45:00Z"/>
              </w:rPr>
            </w:pPr>
          </w:p>
        </w:tc>
        <w:tc>
          <w:tcPr>
            <w:tcW w:w="2268" w:type="dxa"/>
          </w:tcPr>
          <w:p w14:paraId="28EDBC01" w14:textId="77777777" w:rsidR="00E243FB" w:rsidRDefault="00E243FB" w:rsidP="009F1587">
            <w:pPr>
              <w:rPr>
                <w:ins w:id="9716" w:author=" " w:date="2021-11-14T06:45:00Z"/>
              </w:rPr>
            </w:pPr>
          </w:p>
        </w:tc>
        <w:tc>
          <w:tcPr>
            <w:tcW w:w="1984" w:type="dxa"/>
          </w:tcPr>
          <w:p w14:paraId="43524D07" w14:textId="77777777" w:rsidR="00E243FB" w:rsidRDefault="00E243FB" w:rsidP="009F1587">
            <w:pPr>
              <w:rPr>
                <w:ins w:id="9717" w:author=" " w:date="2021-11-14T06:45:00Z"/>
              </w:rPr>
            </w:pPr>
          </w:p>
        </w:tc>
        <w:tc>
          <w:tcPr>
            <w:tcW w:w="2977" w:type="dxa"/>
          </w:tcPr>
          <w:p w14:paraId="4761D724" w14:textId="77777777" w:rsidR="00E243FB" w:rsidRDefault="00E243FB" w:rsidP="009F1587">
            <w:pPr>
              <w:rPr>
                <w:ins w:id="9718" w:author=" " w:date="2021-11-14T06:45:00Z"/>
              </w:rPr>
            </w:pPr>
          </w:p>
        </w:tc>
        <w:tc>
          <w:tcPr>
            <w:tcW w:w="3402" w:type="dxa"/>
          </w:tcPr>
          <w:p w14:paraId="0F875281" w14:textId="77777777" w:rsidR="00E243FB" w:rsidRDefault="00E243FB" w:rsidP="009F1587">
            <w:pPr>
              <w:rPr>
                <w:ins w:id="9719" w:author=" " w:date="2021-11-14T06:45:00Z"/>
              </w:rPr>
            </w:pPr>
          </w:p>
        </w:tc>
        <w:tc>
          <w:tcPr>
            <w:tcW w:w="1417" w:type="dxa"/>
          </w:tcPr>
          <w:p w14:paraId="5574CAD8" w14:textId="77777777" w:rsidR="00E243FB" w:rsidRDefault="00E243FB" w:rsidP="009F1587">
            <w:pPr>
              <w:rPr>
                <w:ins w:id="9720" w:author=" " w:date="2021-11-14T06:45:00Z"/>
              </w:rPr>
            </w:pPr>
          </w:p>
        </w:tc>
      </w:tr>
      <w:tr w:rsidR="00E243FB" w14:paraId="7F6FD5E4" w14:textId="77777777" w:rsidTr="00E243FB">
        <w:trPr>
          <w:ins w:id="9721" w:author=" " w:date="2021-11-14T06:45:00Z"/>
        </w:trPr>
        <w:tc>
          <w:tcPr>
            <w:tcW w:w="568" w:type="dxa"/>
          </w:tcPr>
          <w:p w14:paraId="483F0BFB" w14:textId="1D1E9181" w:rsidR="00E243FB" w:rsidRDefault="00B73853" w:rsidP="009F1587">
            <w:pPr>
              <w:rPr>
                <w:ins w:id="9722" w:author=" " w:date="2021-11-14T06:45:00Z"/>
              </w:rPr>
            </w:pPr>
            <w:ins w:id="9723" w:author=" " w:date="2021-11-14T06:47:00Z">
              <w:r>
                <w:t>7</w:t>
              </w:r>
            </w:ins>
          </w:p>
        </w:tc>
        <w:tc>
          <w:tcPr>
            <w:tcW w:w="1985" w:type="dxa"/>
          </w:tcPr>
          <w:p w14:paraId="35BB811D" w14:textId="77777777" w:rsidR="00E243FB" w:rsidRDefault="00E243FB" w:rsidP="009F1587">
            <w:pPr>
              <w:rPr>
                <w:ins w:id="9724" w:author=" " w:date="2021-11-14T06:45:00Z"/>
              </w:rPr>
            </w:pPr>
          </w:p>
        </w:tc>
        <w:tc>
          <w:tcPr>
            <w:tcW w:w="2268" w:type="dxa"/>
          </w:tcPr>
          <w:p w14:paraId="755502B5" w14:textId="77777777" w:rsidR="00E243FB" w:rsidRDefault="00E243FB" w:rsidP="009F1587">
            <w:pPr>
              <w:rPr>
                <w:ins w:id="9725" w:author=" " w:date="2021-11-14T06:45:00Z"/>
              </w:rPr>
            </w:pPr>
          </w:p>
        </w:tc>
        <w:tc>
          <w:tcPr>
            <w:tcW w:w="1984" w:type="dxa"/>
          </w:tcPr>
          <w:p w14:paraId="5955DD67" w14:textId="77777777" w:rsidR="00E243FB" w:rsidRDefault="00E243FB" w:rsidP="009F1587">
            <w:pPr>
              <w:rPr>
                <w:ins w:id="9726" w:author=" " w:date="2021-11-14T06:45:00Z"/>
              </w:rPr>
            </w:pPr>
          </w:p>
        </w:tc>
        <w:tc>
          <w:tcPr>
            <w:tcW w:w="2977" w:type="dxa"/>
          </w:tcPr>
          <w:p w14:paraId="4E1B97CD" w14:textId="77777777" w:rsidR="00E243FB" w:rsidRDefault="00E243FB" w:rsidP="009F1587">
            <w:pPr>
              <w:rPr>
                <w:ins w:id="9727" w:author=" " w:date="2021-11-14T06:45:00Z"/>
              </w:rPr>
            </w:pPr>
          </w:p>
        </w:tc>
        <w:tc>
          <w:tcPr>
            <w:tcW w:w="3402" w:type="dxa"/>
          </w:tcPr>
          <w:p w14:paraId="139B7615" w14:textId="77777777" w:rsidR="00E243FB" w:rsidRDefault="00E243FB" w:rsidP="009F1587">
            <w:pPr>
              <w:rPr>
                <w:ins w:id="9728" w:author=" " w:date="2021-11-14T06:45:00Z"/>
              </w:rPr>
            </w:pPr>
          </w:p>
        </w:tc>
        <w:tc>
          <w:tcPr>
            <w:tcW w:w="1417" w:type="dxa"/>
          </w:tcPr>
          <w:p w14:paraId="4E0DB89A" w14:textId="77777777" w:rsidR="00E243FB" w:rsidRDefault="00E243FB" w:rsidP="009F1587">
            <w:pPr>
              <w:rPr>
                <w:ins w:id="9729" w:author=" " w:date="2021-11-14T06:45:00Z"/>
              </w:rPr>
            </w:pPr>
          </w:p>
        </w:tc>
      </w:tr>
      <w:tr w:rsidR="00E243FB" w14:paraId="77FB0E7B" w14:textId="77777777" w:rsidTr="00E243FB">
        <w:trPr>
          <w:ins w:id="9730" w:author=" " w:date="2021-11-14T06:45:00Z"/>
        </w:trPr>
        <w:tc>
          <w:tcPr>
            <w:tcW w:w="568" w:type="dxa"/>
          </w:tcPr>
          <w:p w14:paraId="0092F85A" w14:textId="38C0D09D" w:rsidR="00E243FB" w:rsidRDefault="00B73853" w:rsidP="009F1587">
            <w:pPr>
              <w:rPr>
                <w:ins w:id="9731" w:author=" " w:date="2021-11-14T06:45:00Z"/>
              </w:rPr>
            </w:pPr>
            <w:ins w:id="9732" w:author=" " w:date="2021-11-14T06:47:00Z">
              <w:r>
                <w:t>8</w:t>
              </w:r>
            </w:ins>
          </w:p>
        </w:tc>
        <w:tc>
          <w:tcPr>
            <w:tcW w:w="1985" w:type="dxa"/>
          </w:tcPr>
          <w:p w14:paraId="214E3FC8" w14:textId="77777777" w:rsidR="00E243FB" w:rsidRDefault="00E243FB" w:rsidP="009F1587">
            <w:pPr>
              <w:rPr>
                <w:ins w:id="9733" w:author=" " w:date="2021-11-14T06:45:00Z"/>
              </w:rPr>
            </w:pPr>
          </w:p>
        </w:tc>
        <w:tc>
          <w:tcPr>
            <w:tcW w:w="2268" w:type="dxa"/>
          </w:tcPr>
          <w:p w14:paraId="51F1A024" w14:textId="77777777" w:rsidR="00E243FB" w:rsidRDefault="00E243FB" w:rsidP="009F1587">
            <w:pPr>
              <w:rPr>
                <w:ins w:id="9734" w:author=" " w:date="2021-11-14T06:45:00Z"/>
              </w:rPr>
            </w:pPr>
          </w:p>
        </w:tc>
        <w:tc>
          <w:tcPr>
            <w:tcW w:w="1984" w:type="dxa"/>
          </w:tcPr>
          <w:p w14:paraId="3D996B2B" w14:textId="77777777" w:rsidR="00E243FB" w:rsidRDefault="00E243FB" w:rsidP="009F1587">
            <w:pPr>
              <w:rPr>
                <w:ins w:id="9735" w:author=" " w:date="2021-11-14T06:45:00Z"/>
              </w:rPr>
            </w:pPr>
          </w:p>
        </w:tc>
        <w:tc>
          <w:tcPr>
            <w:tcW w:w="2977" w:type="dxa"/>
          </w:tcPr>
          <w:p w14:paraId="41B129F0" w14:textId="77777777" w:rsidR="00E243FB" w:rsidRDefault="00E243FB" w:rsidP="009F1587">
            <w:pPr>
              <w:rPr>
                <w:ins w:id="9736" w:author=" " w:date="2021-11-14T06:45:00Z"/>
              </w:rPr>
            </w:pPr>
          </w:p>
        </w:tc>
        <w:tc>
          <w:tcPr>
            <w:tcW w:w="3402" w:type="dxa"/>
          </w:tcPr>
          <w:p w14:paraId="44A2A372" w14:textId="77777777" w:rsidR="00E243FB" w:rsidRDefault="00E243FB" w:rsidP="009F1587">
            <w:pPr>
              <w:rPr>
                <w:ins w:id="9737" w:author=" " w:date="2021-11-14T06:45:00Z"/>
              </w:rPr>
            </w:pPr>
          </w:p>
        </w:tc>
        <w:tc>
          <w:tcPr>
            <w:tcW w:w="1417" w:type="dxa"/>
          </w:tcPr>
          <w:p w14:paraId="2E651C4A" w14:textId="77777777" w:rsidR="00E243FB" w:rsidRDefault="00E243FB" w:rsidP="009F1587">
            <w:pPr>
              <w:rPr>
                <w:ins w:id="9738" w:author=" " w:date="2021-11-14T06:45:00Z"/>
              </w:rPr>
            </w:pPr>
          </w:p>
        </w:tc>
      </w:tr>
      <w:tr w:rsidR="00E243FB" w14:paraId="0B6673DA" w14:textId="77777777" w:rsidTr="00E243FB">
        <w:trPr>
          <w:ins w:id="9739" w:author=" " w:date="2021-11-14T06:45:00Z"/>
        </w:trPr>
        <w:tc>
          <w:tcPr>
            <w:tcW w:w="568" w:type="dxa"/>
          </w:tcPr>
          <w:p w14:paraId="6673719C" w14:textId="580FED34" w:rsidR="00E243FB" w:rsidRDefault="00B73853" w:rsidP="009F1587">
            <w:pPr>
              <w:rPr>
                <w:ins w:id="9740" w:author=" " w:date="2021-11-14T06:45:00Z"/>
              </w:rPr>
            </w:pPr>
            <w:ins w:id="9741" w:author=" " w:date="2021-11-14T06:47:00Z">
              <w:r>
                <w:t>9</w:t>
              </w:r>
            </w:ins>
          </w:p>
        </w:tc>
        <w:tc>
          <w:tcPr>
            <w:tcW w:w="1985" w:type="dxa"/>
          </w:tcPr>
          <w:p w14:paraId="75DA4BA1" w14:textId="77777777" w:rsidR="00E243FB" w:rsidRDefault="00E243FB" w:rsidP="009F1587">
            <w:pPr>
              <w:rPr>
                <w:ins w:id="9742" w:author=" " w:date="2021-11-14T06:45:00Z"/>
              </w:rPr>
            </w:pPr>
          </w:p>
        </w:tc>
        <w:tc>
          <w:tcPr>
            <w:tcW w:w="2268" w:type="dxa"/>
          </w:tcPr>
          <w:p w14:paraId="52945726" w14:textId="77777777" w:rsidR="00E243FB" w:rsidRDefault="00E243FB" w:rsidP="009F1587">
            <w:pPr>
              <w:rPr>
                <w:ins w:id="9743" w:author=" " w:date="2021-11-14T06:45:00Z"/>
              </w:rPr>
            </w:pPr>
          </w:p>
        </w:tc>
        <w:tc>
          <w:tcPr>
            <w:tcW w:w="1984" w:type="dxa"/>
          </w:tcPr>
          <w:p w14:paraId="1FE029CB" w14:textId="77777777" w:rsidR="00E243FB" w:rsidRDefault="00E243FB" w:rsidP="009F1587">
            <w:pPr>
              <w:rPr>
                <w:ins w:id="9744" w:author=" " w:date="2021-11-14T06:45:00Z"/>
              </w:rPr>
            </w:pPr>
          </w:p>
        </w:tc>
        <w:tc>
          <w:tcPr>
            <w:tcW w:w="2977" w:type="dxa"/>
          </w:tcPr>
          <w:p w14:paraId="75B0142E" w14:textId="77777777" w:rsidR="00E243FB" w:rsidRDefault="00E243FB" w:rsidP="009F1587">
            <w:pPr>
              <w:rPr>
                <w:ins w:id="9745" w:author=" " w:date="2021-11-14T06:45:00Z"/>
              </w:rPr>
            </w:pPr>
          </w:p>
        </w:tc>
        <w:tc>
          <w:tcPr>
            <w:tcW w:w="3402" w:type="dxa"/>
          </w:tcPr>
          <w:p w14:paraId="7F0314D4" w14:textId="77777777" w:rsidR="00E243FB" w:rsidRDefault="00E243FB" w:rsidP="009F1587">
            <w:pPr>
              <w:rPr>
                <w:ins w:id="9746" w:author=" " w:date="2021-11-14T06:45:00Z"/>
              </w:rPr>
            </w:pPr>
          </w:p>
        </w:tc>
        <w:tc>
          <w:tcPr>
            <w:tcW w:w="1417" w:type="dxa"/>
          </w:tcPr>
          <w:p w14:paraId="34430D6A" w14:textId="77777777" w:rsidR="00E243FB" w:rsidRDefault="00E243FB" w:rsidP="009F1587">
            <w:pPr>
              <w:rPr>
                <w:ins w:id="9747" w:author=" " w:date="2021-11-14T06:45:00Z"/>
              </w:rPr>
            </w:pPr>
          </w:p>
        </w:tc>
      </w:tr>
      <w:tr w:rsidR="00E243FB" w14:paraId="6A13BC86" w14:textId="77777777" w:rsidTr="00E243FB">
        <w:trPr>
          <w:ins w:id="9748" w:author=" " w:date="2021-11-14T06:45:00Z"/>
        </w:trPr>
        <w:tc>
          <w:tcPr>
            <w:tcW w:w="568" w:type="dxa"/>
          </w:tcPr>
          <w:p w14:paraId="674A4358" w14:textId="3AD3C81B" w:rsidR="00E243FB" w:rsidRDefault="00B73853" w:rsidP="009F1587">
            <w:pPr>
              <w:rPr>
                <w:ins w:id="9749" w:author=" " w:date="2021-11-14T06:45:00Z"/>
              </w:rPr>
            </w:pPr>
            <w:ins w:id="9750" w:author=" " w:date="2021-11-14T06:47:00Z">
              <w:r>
                <w:t>10</w:t>
              </w:r>
            </w:ins>
          </w:p>
        </w:tc>
        <w:tc>
          <w:tcPr>
            <w:tcW w:w="1985" w:type="dxa"/>
          </w:tcPr>
          <w:p w14:paraId="2706689A" w14:textId="77777777" w:rsidR="00E243FB" w:rsidRDefault="00E243FB" w:rsidP="009F1587">
            <w:pPr>
              <w:rPr>
                <w:ins w:id="9751" w:author=" " w:date="2021-11-14T06:45:00Z"/>
              </w:rPr>
            </w:pPr>
          </w:p>
        </w:tc>
        <w:tc>
          <w:tcPr>
            <w:tcW w:w="2268" w:type="dxa"/>
          </w:tcPr>
          <w:p w14:paraId="3BE7A96C" w14:textId="77777777" w:rsidR="00E243FB" w:rsidRDefault="00E243FB" w:rsidP="009F1587">
            <w:pPr>
              <w:rPr>
                <w:ins w:id="9752" w:author=" " w:date="2021-11-14T06:45:00Z"/>
              </w:rPr>
            </w:pPr>
          </w:p>
        </w:tc>
        <w:tc>
          <w:tcPr>
            <w:tcW w:w="1984" w:type="dxa"/>
          </w:tcPr>
          <w:p w14:paraId="415B6708" w14:textId="77777777" w:rsidR="00E243FB" w:rsidRDefault="00E243FB" w:rsidP="009F1587">
            <w:pPr>
              <w:rPr>
                <w:ins w:id="9753" w:author=" " w:date="2021-11-14T06:45:00Z"/>
              </w:rPr>
            </w:pPr>
          </w:p>
        </w:tc>
        <w:tc>
          <w:tcPr>
            <w:tcW w:w="2977" w:type="dxa"/>
          </w:tcPr>
          <w:p w14:paraId="6A8C6CBB" w14:textId="77777777" w:rsidR="00E243FB" w:rsidRDefault="00E243FB" w:rsidP="009F1587">
            <w:pPr>
              <w:rPr>
                <w:ins w:id="9754" w:author=" " w:date="2021-11-14T06:45:00Z"/>
              </w:rPr>
            </w:pPr>
          </w:p>
        </w:tc>
        <w:tc>
          <w:tcPr>
            <w:tcW w:w="3402" w:type="dxa"/>
          </w:tcPr>
          <w:p w14:paraId="28341F12" w14:textId="77777777" w:rsidR="00E243FB" w:rsidRDefault="00E243FB" w:rsidP="009F1587">
            <w:pPr>
              <w:rPr>
                <w:ins w:id="9755" w:author=" " w:date="2021-11-14T06:45:00Z"/>
              </w:rPr>
            </w:pPr>
          </w:p>
        </w:tc>
        <w:tc>
          <w:tcPr>
            <w:tcW w:w="1417" w:type="dxa"/>
          </w:tcPr>
          <w:p w14:paraId="7298C6E9" w14:textId="77777777" w:rsidR="00E243FB" w:rsidRDefault="00E243FB" w:rsidP="009F1587">
            <w:pPr>
              <w:rPr>
                <w:ins w:id="9756" w:author=" " w:date="2021-11-14T06:45:00Z"/>
              </w:rPr>
            </w:pPr>
          </w:p>
        </w:tc>
      </w:tr>
      <w:tr w:rsidR="00E243FB" w14:paraId="70BBEF55" w14:textId="77777777" w:rsidTr="00E243FB">
        <w:trPr>
          <w:ins w:id="9757" w:author=" " w:date="2021-11-14T06:45:00Z"/>
        </w:trPr>
        <w:tc>
          <w:tcPr>
            <w:tcW w:w="568" w:type="dxa"/>
          </w:tcPr>
          <w:p w14:paraId="53EC6BEA" w14:textId="3678DC7E" w:rsidR="00E243FB" w:rsidRDefault="00B73853" w:rsidP="009F1587">
            <w:pPr>
              <w:rPr>
                <w:ins w:id="9758" w:author=" " w:date="2021-11-14T06:45:00Z"/>
              </w:rPr>
            </w:pPr>
            <w:ins w:id="9759" w:author=" " w:date="2021-11-14T06:47:00Z">
              <w:r>
                <w:t>11</w:t>
              </w:r>
            </w:ins>
          </w:p>
        </w:tc>
        <w:tc>
          <w:tcPr>
            <w:tcW w:w="1985" w:type="dxa"/>
          </w:tcPr>
          <w:p w14:paraId="2FF4D9CF" w14:textId="77777777" w:rsidR="00E243FB" w:rsidRDefault="00E243FB" w:rsidP="009F1587">
            <w:pPr>
              <w:rPr>
                <w:ins w:id="9760" w:author=" " w:date="2021-11-14T06:45:00Z"/>
              </w:rPr>
            </w:pPr>
          </w:p>
        </w:tc>
        <w:tc>
          <w:tcPr>
            <w:tcW w:w="2268" w:type="dxa"/>
          </w:tcPr>
          <w:p w14:paraId="5F549FF5" w14:textId="77777777" w:rsidR="00E243FB" w:rsidRDefault="00E243FB" w:rsidP="009F1587">
            <w:pPr>
              <w:rPr>
                <w:ins w:id="9761" w:author=" " w:date="2021-11-14T06:45:00Z"/>
              </w:rPr>
            </w:pPr>
          </w:p>
        </w:tc>
        <w:tc>
          <w:tcPr>
            <w:tcW w:w="1984" w:type="dxa"/>
          </w:tcPr>
          <w:p w14:paraId="4C8957F7" w14:textId="77777777" w:rsidR="00E243FB" w:rsidRDefault="00E243FB" w:rsidP="009F1587">
            <w:pPr>
              <w:rPr>
                <w:ins w:id="9762" w:author=" " w:date="2021-11-14T06:45:00Z"/>
              </w:rPr>
            </w:pPr>
          </w:p>
        </w:tc>
        <w:tc>
          <w:tcPr>
            <w:tcW w:w="2977" w:type="dxa"/>
          </w:tcPr>
          <w:p w14:paraId="4C007007" w14:textId="77777777" w:rsidR="00E243FB" w:rsidRDefault="00E243FB" w:rsidP="009F1587">
            <w:pPr>
              <w:rPr>
                <w:ins w:id="9763" w:author=" " w:date="2021-11-14T06:45:00Z"/>
              </w:rPr>
            </w:pPr>
          </w:p>
        </w:tc>
        <w:tc>
          <w:tcPr>
            <w:tcW w:w="3402" w:type="dxa"/>
          </w:tcPr>
          <w:p w14:paraId="47D69974" w14:textId="77777777" w:rsidR="00E243FB" w:rsidRDefault="00E243FB" w:rsidP="009F1587">
            <w:pPr>
              <w:rPr>
                <w:ins w:id="9764" w:author=" " w:date="2021-11-14T06:45:00Z"/>
              </w:rPr>
            </w:pPr>
          </w:p>
        </w:tc>
        <w:tc>
          <w:tcPr>
            <w:tcW w:w="1417" w:type="dxa"/>
          </w:tcPr>
          <w:p w14:paraId="0EC9D9F9" w14:textId="77777777" w:rsidR="00E243FB" w:rsidRDefault="00E243FB" w:rsidP="009F1587">
            <w:pPr>
              <w:rPr>
                <w:ins w:id="9765" w:author=" " w:date="2021-11-14T06:45:00Z"/>
              </w:rPr>
            </w:pPr>
          </w:p>
        </w:tc>
      </w:tr>
      <w:tr w:rsidR="00E243FB" w14:paraId="63330C79" w14:textId="77777777" w:rsidTr="00E243FB">
        <w:trPr>
          <w:ins w:id="9766" w:author=" " w:date="2021-11-14T06:45:00Z"/>
        </w:trPr>
        <w:tc>
          <w:tcPr>
            <w:tcW w:w="568" w:type="dxa"/>
          </w:tcPr>
          <w:p w14:paraId="47F4348D" w14:textId="4E7EC68D" w:rsidR="00E243FB" w:rsidRDefault="00B73853" w:rsidP="009F1587">
            <w:pPr>
              <w:rPr>
                <w:ins w:id="9767" w:author=" " w:date="2021-11-14T06:45:00Z"/>
              </w:rPr>
            </w:pPr>
            <w:ins w:id="9768" w:author=" " w:date="2021-11-14T06:47:00Z">
              <w:r>
                <w:t>12</w:t>
              </w:r>
            </w:ins>
          </w:p>
        </w:tc>
        <w:tc>
          <w:tcPr>
            <w:tcW w:w="1985" w:type="dxa"/>
          </w:tcPr>
          <w:p w14:paraId="7E90F0AB" w14:textId="77777777" w:rsidR="00E243FB" w:rsidRDefault="00E243FB" w:rsidP="009F1587">
            <w:pPr>
              <w:rPr>
                <w:ins w:id="9769" w:author=" " w:date="2021-11-14T06:45:00Z"/>
              </w:rPr>
            </w:pPr>
          </w:p>
        </w:tc>
        <w:tc>
          <w:tcPr>
            <w:tcW w:w="2268" w:type="dxa"/>
          </w:tcPr>
          <w:p w14:paraId="196DBC18" w14:textId="77777777" w:rsidR="00E243FB" w:rsidRDefault="00E243FB" w:rsidP="009F1587">
            <w:pPr>
              <w:rPr>
                <w:ins w:id="9770" w:author=" " w:date="2021-11-14T06:45:00Z"/>
              </w:rPr>
            </w:pPr>
          </w:p>
        </w:tc>
        <w:tc>
          <w:tcPr>
            <w:tcW w:w="1984" w:type="dxa"/>
          </w:tcPr>
          <w:p w14:paraId="21D5B4D2" w14:textId="77777777" w:rsidR="00E243FB" w:rsidRDefault="00E243FB" w:rsidP="009F1587">
            <w:pPr>
              <w:rPr>
                <w:ins w:id="9771" w:author=" " w:date="2021-11-14T06:45:00Z"/>
              </w:rPr>
            </w:pPr>
          </w:p>
        </w:tc>
        <w:tc>
          <w:tcPr>
            <w:tcW w:w="2977" w:type="dxa"/>
          </w:tcPr>
          <w:p w14:paraId="1E869670" w14:textId="77777777" w:rsidR="00E243FB" w:rsidRDefault="00E243FB" w:rsidP="009F1587">
            <w:pPr>
              <w:rPr>
                <w:ins w:id="9772" w:author=" " w:date="2021-11-14T06:45:00Z"/>
              </w:rPr>
            </w:pPr>
          </w:p>
        </w:tc>
        <w:tc>
          <w:tcPr>
            <w:tcW w:w="3402" w:type="dxa"/>
          </w:tcPr>
          <w:p w14:paraId="2C45F85E" w14:textId="77777777" w:rsidR="00E243FB" w:rsidRDefault="00E243FB" w:rsidP="009F1587">
            <w:pPr>
              <w:rPr>
                <w:ins w:id="9773" w:author=" " w:date="2021-11-14T06:45:00Z"/>
              </w:rPr>
            </w:pPr>
          </w:p>
        </w:tc>
        <w:tc>
          <w:tcPr>
            <w:tcW w:w="1417" w:type="dxa"/>
          </w:tcPr>
          <w:p w14:paraId="1355F209" w14:textId="77777777" w:rsidR="00E243FB" w:rsidRDefault="00E243FB" w:rsidP="009F1587">
            <w:pPr>
              <w:rPr>
                <w:ins w:id="9774" w:author=" " w:date="2021-11-14T06:45:00Z"/>
              </w:rPr>
            </w:pPr>
          </w:p>
        </w:tc>
      </w:tr>
      <w:tr w:rsidR="00E243FB" w14:paraId="1176F5BA" w14:textId="77777777" w:rsidTr="00E243FB">
        <w:trPr>
          <w:ins w:id="9775" w:author=" " w:date="2021-11-14T06:45:00Z"/>
        </w:trPr>
        <w:tc>
          <w:tcPr>
            <w:tcW w:w="568" w:type="dxa"/>
          </w:tcPr>
          <w:p w14:paraId="2EC8F5B0" w14:textId="77664534" w:rsidR="00E243FB" w:rsidRDefault="00B73853" w:rsidP="009F1587">
            <w:pPr>
              <w:rPr>
                <w:ins w:id="9776" w:author=" " w:date="2021-11-14T06:45:00Z"/>
              </w:rPr>
            </w:pPr>
            <w:ins w:id="9777" w:author=" " w:date="2021-11-14T06:47:00Z">
              <w:r>
                <w:lastRenderedPageBreak/>
                <w:t>13</w:t>
              </w:r>
            </w:ins>
          </w:p>
        </w:tc>
        <w:tc>
          <w:tcPr>
            <w:tcW w:w="1985" w:type="dxa"/>
          </w:tcPr>
          <w:p w14:paraId="6E862F76" w14:textId="77777777" w:rsidR="00E243FB" w:rsidRDefault="00E243FB" w:rsidP="009F1587">
            <w:pPr>
              <w:rPr>
                <w:ins w:id="9778" w:author=" " w:date="2021-11-14T06:45:00Z"/>
              </w:rPr>
            </w:pPr>
          </w:p>
        </w:tc>
        <w:tc>
          <w:tcPr>
            <w:tcW w:w="2268" w:type="dxa"/>
          </w:tcPr>
          <w:p w14:paraId="2CD7A97F" w14:textId="77777777" w:rsidR="00E243FB" w:rsidRDefault="00E243FB" w:rsidP="009F1587">
            <w:pPr>
              <w:rPr>
                <w:ins w:id="9779" w:author=" " w:date="2021-11-14T06:45:00Z"/>
              </w:rPr>
            </w:pPr>
          </w:p>
        </w:tc>
        <w:tc>
          <w:tcPr>
            <w:tcW w:w="1984" w:type="dxa"/>
          </w:tcPr>
          <w:p w14:paraId="688E28B4" w14:textId="77777777" w:rsidR="00E243FB" w:rsidRDefault="00E243FB" w:rsidP="009F1587">
            <w:pPr>
              <w:rPr>
                <w:ins w:id="9780" w:author=" " w:date="2021-11-14T06:45:00Z"/>
              </w:rPr>
            </w:pPr>
          </w:p>
        </w:tc>
        <w:tc>
          <w:tcPr>
            <w:tcW w:w="2977" w:type="dxa"/>
          </w:tcPr>
          <w:p w14:paraId="30BC6ABE" w14:textId="77777777" w:rsidR="00E243FB" w:rsidRDefault="00E243FB" w:rsidP="009F1587">
            <w:pPr>
              <w:rPr>
                <w:ins w:id="9781" w:author=" " w:date="2021-11-14T06:45:00Z"/>
              </w:rPr>
            </w:pPr>
          </w:p>
        </w:tc>
        <w:tc>
          <w:tcPr>
            <w:tcW w:w="3402" w:type="dxa"/>
          </w:tcPr>
          <w:p w14:paraId="4757BD56" w14:textId="77777777" w:rsidR="00E243FB" w:rsidRDefault="00E243FB" w:rsidP="009F1587">
            <w:pPr>
              <w:rPr>
                <w:ins w:id="9782" w:author=" " w:date="2021-11-14T06:45:00Z"/>
              </w:rPr>
            </w:pPr>
          </w:p>
        </w:tc>
        <w:tc>
          <w:tcPr>
            <w:tcW w:w="1417" w:type="dxa"/>
          </w:tcPr>
          <w:p w14:paraId="0C075C92" w14:textId="77777777" w:rsidR="00E243FB" w:rsidRDefault="00E243FB" w:rsidP="009F1587">
            <w:pPr>
              <w:rPr>
                <w:ins w:id="9783" w:author=" " w:date="2021-11-14T06:45:00Z"/>
              </w:rPr>
            </w:pPr>
          </w:p>
        </w:tc>
      </w:tr>
      <w:tr w:rsidR="00E243FB" w14:paraId="4E433668" w14:textId="77777777" w:rsidTr="00E243FB">
        <w:trPr>
          <w:ins w:id="9784" w:author=" " w:date="2021-11-14T06:45:00Z"/>
        </w:trPr>
        <w:tc>
          <w:tcPr>
            <w:tcW w:w="568" w:type="dxa"/>
          </w:tcPr>
          <w:p w14:paraId="18D7514A" w14:textId="41036D3A" w:rsidR="00E243FB" w:rsidRDefault="00B73853" w:rsidP="009F1587">
            <w:pPr>
              <w:rPr>
                <w:ins w:id="9785" w:author=" " w:date="2021-11-14T06:45:00Z"/>
              </w:rPr>
            </w:pPr>
            <w:ins w:id="9786" w:author=" " w:date="2021-11-14T06:47:00Z">
              <w:r>
                <w:t>14</w:t>
              </w:r>
            </w:ins>
          </w:p>
        </w:tc>
        <w:tc>
          <w:tcPr>
            <w:tcW w:w="1985" w:type="dxa"/>
          </w:tcPr>
          <w:p w14:paraId="17563A5C" w14:textId="77777777" w:rsidR="00E243FB" w:rsidRDefault="00E243FB" w:rsidP="009F1587">
            <w:pPr>
              <w:rPr>
                <w:ins w:id="9787" w:author=" " w:date="2021-11-14T06:45:00Z"/>
              </w:rPr>
            </w:pPr>
          </w:p>
        </w:tc>
        <w:tc>
          <w:tcPr>
            <w:tcW w:w="2268" w:type="dxa"/>
          </w:tcPr>
          <w:p w14:paraId="620990EB" w14:textId="77777777" w:rsidR="00E243FB" w:rsidRDefault="00E243FB" w:rsidP="009F1587">
            <w:pPr>
              <w:rPr>
                <w:ins w:id="9788" w:author=" " w:date="2021-11-14T06:45:00Z"/>
              </w:rPr>
            </w:pPr>
          </w:p>
        </w:tc>
        <w:tc>
          <w:tcPr>
            <w:tcW w:w="1984" w:type="dxa"/>
          </w:tcPr>
          <w:p w14:paraId="24097BBD" w14:textId="77777777" w:rsidR="00E243FB" w:rsidRDefault="00E243FB" w:rsidP="009F1587">
            <w:pPr>
              <w:rPr>
                <w:ins w:id="9789" w:author=" " w:date="2021-11-14T06:45:00Z"/>
              </w:rPr>
            </w:pPr>
          </w:p>
        </w:tc>
        <w:tc>
          <w:tcPr>
            <w:tcW w:w="2977" w:type="dxa"/>
          </w:tcPr>
          <w:p w14:paraId="1ADCB883" w14:textId="77777777" w:rsidR="00E243FB" w:rsidRDefault="00E243FB" w:rsidP="009F1587">
            <w:pPr>
              <w:rPr>
                <w:ins w:id="9790" w:author=" " w:date="2021-11-14T06:45:00Z"/>
              </w:rPr>
            </w:pPr>
          </w:p>
        </w:tc>
        <w:tc>
          <w:tcPr>
            <w:tcW w:w="3402" w:type="dxa"/>
          </w:tcPr>
          <w:p w14:paraId="209F2B92" w14:textId="77777777" w:rsidR="00E243FB" w:rsidRDefault="00E243FB" w:rsidP="009F1587">
            <w:pPr>
              <w:rPr>
                <w:ins w:id="9791" w:author=" " w:date="2021-11-14T06:45:00Z"/>
              </w:rPr>
            </w:pPr>
          </w:p>
        </w:tc>
        <w:tc>
          <w:tcPr>
            <w:tcW w:w="1417" w:type="dxa"/>
          </w:tcPr>
          <w:p w14:paraId="15573970" w14:textId="77777777" w:rsidR="00E243FB" w:rsidRDefault="00E243FB" w:rsidP="009F1587">
            <w:pPr>
              <w:rPr>
                <w:ins w:id="9792" w:author=" " w:date="2021-11-14T06:45:00Z"/>
              </w:rPr>
            </w:pPr>
          </w:p>
        </w:tc>
      </w:tr>
    </w:tbl>
    <w:p w14:paraId="26F7E455" w14:textId="0EFF4C9A" w:rsidR="009F1587" w:rsidRDefault="009F1587" w:rsidP="009F1587">
      <w:pPr>
        <w:rPr>
          <w:ins w:id="9793" w:author=" " w:date="2021-11-14T06:22:00Z"/>
        </w:rPr>
      </w:pPr>
    </w:p>
    <w:p w14:paraId="732A5A80" w14:textId="3ADEE74C" w:rsidR="009F1587" w:rsidRDefault="009F1587" w:rsidP="009F1587">
      <w:pPr>
        <w:rPr>
          <w:ins w:id="9794" w:author=" " w:date="2021-11-14T06:22:00Z"/>
        </w:rPr>
      </w:pPr>
    </w:p>
    <w:p w14:paraId="145C1FC2" w14:textId="2D3B2474" w:rsidR="009F1587" w:rsidRDefault="009F1587" w:rsidP="009F1587">
      <w:pPr>
        <w:rPr>
          <w:ins w:id="9795" w:author=" " w:date="2021-11-14T06:22:00Z"/>
        </w:rPr>
      </w:pPr>
    </w:p>
    <w:p w14:paraId="50F23AD9" w14:textId="77C88652" w:rsidR="009F1587" w:rsidRDefault="009F1587" w:rsidP="009F1587">
      <w:pPr>
        <w:rPr>
          <w:ins w:id="9796" w:author=" " w:date="2021-11-14T06:22:00Z"/>
        </w:rPr>
      </w:pPr>
    </w:p>
    <w:p w14:paraId="62D602C7" w14:textId="47358A66" w:rsidR="009F1587" w:rsidRDefault="009F1587" w:rsidP="009F1587">
      <w:pPr>
        <w:rPr>
          <w:ins w:id="9797" w:author=" " w:date="2021-11-14T06:22:00Z"/>
        </w:rPr>
      </w:pPr>
    </w:p>
    <w:p w14:paraId="6C0B396D" w14:textId="05A70AA7" w:rsidR="009F1587" w:rsidRDefault="009F1587" w:rsidP="009F1587">
      <w:pPr>
        <w:rPr>
          <w:ins w:id="9798" w:author=" " w:date="2021-11-14T06:22:00Z"/>
        </w:rPr>
      </w:pPr>
    </w:p>
    <w:p w14:paraId="74506C7A" w14:textId="4C5E6CEB" w:rsidR="009F1587" w:rsidRDefault="009F1587" w:rsidP="009F1587">
      <w:pPr>
        <w:rPr>
          <w:ins w:id="9799" w:author=" " w:date="2021-11-14T06:22:00Z"/>
        </w:rPr>
      </w:pPr>
    </w:p>
    <w:p w14:paraId="1F19D259" w14:textId="5899A856" w:rsidR="009F1587" w:rsidRDefault="009F1587" w:rsidP="009F1587">
      <w:pPr>
        <w:rPr>
          <w:ins w:id="9800" w:author=" " w:date="2021-11-14T06:22:00Z"/>
        </w:rPr>
      </w:pPr>
    </w:p>
    <w:p w14:paraId="1BD068AE" w14:textId="77777777" w:rsidR="009F1587" w:rsidRPr="009F1587" w:rsidRDefault="009F1587" w:rsidP="009F1587">
      <w:pPr>
        <w:rPr>
          <w:ins w:id="9801" w:author=" " w:date="2021-11-14T06:21:00Z"/>
          <w:rPrChange w:id="9802" w:author=" " w:date="2021-11-14T06:22:00Z">
            <w:rPr>
              <w:ins w:id="9803" w:author=" " w:date="2021-11-14T06:21:00Z"/>
              <w:lang w:val="en-US"/>
            </w:rPr>
          </w:rPrChange>
        </w:rPr>
        <w:pPrChange w:id="9804" w:author=" "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9805" w:author=" "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9623"/>
      <w:bookmarkEnd w:id="9624"/>
    </w:p>
    <w:p w14:paraId="5AEF998F" w14:textId="77777777" w:rsidR="005A4C8B" w:rsidRDefault="005A4C8B" w:rsidP="005A4C8B">
      <w:pPr>
        <w:ind w:left="142" w:firstLine="425"/>
        <w:rPr>
          <w:ins w:id="9806" w:author="chaniaayulestari@outlook.com" w:date="2021-11-14T03:31:00Z"/>
        </w:rPr>
        <w:pPrChange w:id="9807" w:author="chaniaayulestari@outlook.com" w:date="2021-11-14T03:31:00Z">
          <w:pPr>
            <w:pStyle w:val="ListParagraph"/>
            <w:numPr>
              <w:numId w:val="12"/>
            </w:numPr>
            <w:ind w:left="2880" w:hanging="360"/>
          </w:pPr>
        </w:pPrChange>
      </w:pPr>
      <w:ins w:id="9808" w:author="chaniaayulestari@outlook.com" w:date="2021-11-14T03:31:00Z">
        <w:r>
          <w:t>Dari hasil pengujian yang telah dilakukan pada tabel pelaksanaan pengujian, maka dapat dihitung persentase kesesuaian perangkat lunak dengan perhitungan sebagai berikut:</w:t>
        </w:r>
      </w:ins>
    </w:p>
    <w:p w14:paraId="34E2D7FE" w14:textId="401C8FC7" w:rsidR="005A4C8B" w:rsidRPr="009B7EC0" w:rsidRDefault="005A4C8B" w:rsidP="005A4C8B">
      <w:pPr>
        <w:tabs>
          <w:tab w:val="left" w:pos="3969"/>
        </w:tabs>
        <w:ind w:left="142"/>
        <w:rPr>
          <w:ins w:id="9809" w:author="chaniaayulestari@outlook.com" w:date="2021-11-14T03:31:00Z"/>
        </w:rPr>
        <w:pPrChange w:id="9810" w:author="chaniaayulestari@outlook.com" w:date="2021-11-14T03:31:00Z">
          <w:pPr>
            <w:pStyle w:val="ListParagraph"/>
            <w:numPr>
              <w:numId w:val="12"/>
            </w:numPr>
            <w:tabs>
              <w:tab w:val="left" w:pos="3969"/>
            </w:tabs>
            <w:ind w:left="2880" w:hanging="360"/>
          </w:pPr>
        </w:pPrChange>
      </w:pPr>
      <w:ins w:id="9811" w:author="chaniaayulestari@outlook.com" w:date="2021-11-14T03:31:00Z">
        <w:r w:rsidRPr="009B7EC0">
          <w:t>Jumlah Kode Uji</w:t>
        </w:r>
        <w:r w:rsidRPr="009B7EC0">
          <w:tab/>
          <w:t xml:space="preserve">= </w:t>
        </w:r>
      </w:ins>
    </w:p>
    <w:p w14:paraId="7D850B54" w14:textId="6C19AD05" w:rsidR="005A4C8B" w:rsidRPr="009B7EC0" w:rsidRDefault="005A4C8B" w:rsidP="005A4C8B">
      <w:pPr>
        <w:tabs>
          <w:tab w:val="left" w:pos="3969"/>
        </w:tabs>
        <w:ind w:left="142"/>
        <w:rPr>
          <w:ins w:id="9812" w:author="chaniaayulestari@outlook.com" w:date="2021-11-14T03:31:00Z"/>
        </w:rPr>
        <w:pPrChange w:id="9813" w:author="chaniaayulestari@outlook.com" w:date="2021-11-14T03:31:00Z">
          <w:pPr>
            <w:pStyle w:val="ListParagraph"/>
            <w:numPr>
              <w:numId w:val="12"/>
            </w:numPr>
            <w:tabs>
              <w:tab w:val="left" w:pos="3969"/>
            </w:tabs>
            <w:ind w:left="2880" w:hanging="360"/>
          </w:pPr>
        </w:pPrChange>
      </w:pPr>
      <w:ins w:id="9814" w:author="chaniaayulestari@outlook.com" w:date="2021-11-14T03:31:00Z">
        <w:r w:rsidRPr="009B7EC0">
          <w:t>Kode Uji dengan Hasil Sesuai</w:t>
        </w:r>
        <w:r w:rsidRPr="009B7EC0">
          <w:tab/>
          <w:t xml:space="preserve">= </w:t>
        </w:r>
      </w:ins>
    </w:p>
    <w:p w14:paraId="74109078" w14:textId="77777777" w:rsidR="005A4C8B" w:rsidRPr="009B7EC0" w:rsidRDefault="005A4C8B" w:rsidP="005A4C8B">
      <w:pPr>
        <w:tabs>
          <w:tab w:val="left" w:pos="3969"/>
        </w:tabs>
        <w:ind w:left="142"/>
        <w:rPr>
          <w:ins w:id="9815" w:author="chaniaayulestari@outlook.com" w:date="2021-11-14T03:31:00Z"/>
        </w:rPr>
        <w:pPrChange w:id="9816" w:author="chaniaayulestari@outlook.com" w:date="2021-11-14T03:31:00Z">
          <w:pPr>
            <w:pStyle w:val="ListParagraph"/>
            <w:numPr>
              <w:numId w:val="12"/>
            </w:numPr>
            <w:tabs>
              <w:tab w:val="left" w:pos="3969"/>
            </w:tabs>
            <w:ind w:left="2880" w:hanging="360"/>
          </w:pPr>
        </w:pPrChange>
      </w:pPr>
      <w:ins w:id="9817" w:author="chaniaayulestari@outlook.com" w:date="2021-11-14T03:31:00Z">
        <w:r w:rsidRPr="009B7EC0">
          <w:t>Kode Uji dengan Hasil Tidak Sesuai</w:t>
        </w:r>
        <w:r w:rsidRPr="009B7EC0">
          <w:tab/>
          <w:t>= 0</w:t>
        </w:r>
      </w:ins>
    </w:p>
    <w:p w14:paraId="3A834EA5" w14:textId="77777777" w:rsidR="005A4C8B" w:rsidRPr="005A4C8B" w:rsidRDefault="005A4C8B" w:rsidP="005A4C8B">
      <w:pPr>
        <w:ind w:left="142"/>
        <w:rPr>
          <w:ins w:id="9818" w:author="chaniaayulestari@outlook.com" w:date="2021-11-14T03:31:00Z"/>
          <w:rFonts w:eastAsiaTheme="minorEastAsia"/>
          <w:rPrChange w:id="9819" w:author="chaniaayulestari@outlook.com" w:date="2021-11-14T03:31:00Z">
            <w:rPr>
              <w:ins w:id="9820" w:author="chaniaayulestari@outlook.com" w:date="2021-11-14T03:31:00Z"/>
              <w:rFonts w:eastAsiaTheme="minorEastAsia"/>
            </w:rPr>
          </w:rPrChange>
        </w:rPr>
        <w:pPrChange w:id="9821" w:author="chaniaayulestari@outlook.com" w:date="2021-11-14T03:31:00Z">
          <w:pPr>
            <w:pStyle w:val="ListParagraph"/>
            <w:numPr>
              <w:numId w:val="12"/>
            </w:numPr>
            <w:ind w:left="2880" w:hanging="360"/>
          </w:pPr>
        </w:pPrChange>
      </w:pPr>
      <m:oMathPara>
        <m:oMathParaPr>
          <m:jc m:val="left"/>
        </m:oMathParaPr>
        <m:oMath>
          <m:r>
            <w:ins w:id="9822" w:author="chaniaayulestari@outlook.com" w:date="2021-11-14T03:31:00Z">
              <w:rPr>
                <w:rFonts w:ascii="Cambria Math" w:hAnsi="Cambria Math"/>
                <w:rPrChange w:id="9823" w:author="chaniaayulestari@outlook.com" w:date="2021-11-14T03:31:00Z">
                  <w:rPr/>
                </w:rPrChange>
              </w:rPr>
              <m:t xml:space="preserve">Persentase= </m:t>
            </w:ins>
          </m:r>
          <m:f>
            <m:fPr>
              <m:ctrlPr>
                <w:ins w:id="9824" w:author="chaniaayulestari@outlook.com" w:date="2021-11-14T03:31:00Z">
                  <w:rPr>
                    <w:rFonts w:ascii="Cambria Math" w:hAnsi="Cambria Math"/>
                    <w:i/>
                    <w:rPrChange w:id="9825" w:author="chaniaayulestari@outlook.com" w:date="2021-11-14T03:31:00Z">
                      <w:rPr/>
                    </w:rPrChange>
                  </w:rPr>
                </w:ins>
              </m:ctrlPr>
            </m:fPr>
            <m:num>
              <m:d>
                <m:dPr>
                  <m:ctrlPr>
                    <w:ins w:id="9826" w:author="chaniaayulestari@outlook.com" w:date="2021-11-14T03:31:00Z">
                      <w:rPr>
                        <w:rFonts w:ascii="Cambria Math" w:hAnsi="Cambria Math"/>
                        <w:i/>
                        <w:rPrChange w:id="9827" w:author="chaniaayulestari@outlook.com" w:date="2021-11-14T03:31:00Z">
                          <w:rPr/>
                        </w:rPrChange>
                      </w:rPr>
                    </w:ins>
                  </m:ctrlPr>
                </m:dPr>
                <m:e>
                  <m:r>
                    <w:ins w:id="9828" w:author="chaniaayulestari@outlook.com" w:date="2021-11-14T03:31:00Z">
                      <w:rPr>
                        <w:rFonts w:ascii="Cambria Math" w:hAnsi="Cambria Math"/>
                        <w:rPrChange w:id="9829" w:author="chaniaayulestari@outlook.com" w:date="2021-11-14T03:31:00Z">
                          <w:rPr/>
                        </w:rPrChange>
                      </w:rPr>
                      <m:t>jumlah kode uji-kode uji tidak sesuai</m:t>
                    </w:ins>
                  </m:r>
                </m:e>
              </m:d>
            </m:num>
            <m:den>
              <m:d>
                <m:dPr>
                  <m:ctrlPr>
                    <w:ins w:id="9830" w:author="chaniaayulestari@outlook.com" w:date="2021-11-14T03:31:00Z">
                      <w:rPr>
                        <w:rFonts w:ascii="Cambria Math" w:hAnsi="Cambria Math"/>
                        <w:i/>
                        <w:rPrChange w:id="9831" w:author="chaniaayulestari@outlook.com" w:date="2021-11-14T03:31:00Z">
                          <w:rPr/>
                        </w:rPrChange>
                      </w:rPr>
                    </w:ins>
                  </m:ctrlPr>
                </m:dPr>
                <m:e>
                  <m:r>
                    <w:ins w:id="9832" w:author="chaniaayulestari@outlook.com" w:date="2021-11-14T03:31:00Z">
                      <w:rPr>
                        <w:rFonts w:ascii="Cambria Math" w:hAnsi="Cambria Math"/>
                        <w:rPrChange w:id="9833" w:author="chaniaayulestari@outlook.com" w:date="2021-11-14T03:31:00Z">
                          <w:rPr/>
                        </w:rPrChange>
                      </w:rPr>
                      <m:t>jumlah kode uji</m:t>
                    </w:ins>
                  </m:r>
                </m:e>
              </m:d>
            </m:den>
          </m:f>
          <m:r>
            <w:ins w:id="9834" w:author="chaniaayulestari@outlook.com" w:date="2021-11-14T03:31:00Z">
              <w:rPr>
                <w:rFonts w:ascii="Cambria Math" w:hAnsi="Cambria Math"/>
                <w:rPrChange w:id="9835" w:author="chaniaayulestari@outlook.com" w:date="2021-11-14T03:31:00Z">
                  <w:rPr/>
                </w:rPrChange>
              </w:rPr>
              <m:t>×100%</m:t>
            </w:ins>
          </m:r>
        </m:oMath>
      </m:oMathPara>
    </w:p>
    <w:p w14:paraId="5A6CDDF1" w14:textId="537237E9" w:rsidR="005A4C8B" w:rsidRPr="005A4C8B" w:rsidRDefault="005A4C8B" w:rsidP="005A4C8B">
      <w:pPr>
        <w:ind w:left="142"/>
        <w:rPr>
          <w:ins w:id="9836" w:author="chaniaayulestari@outlook.com" w:date="2021-11-14T03:31:00Z"/>
          <w:rFonts w:eastAsiaTheme="minorEastAsia"/>
          <w:rPrChange w:id="9837" w:author="chaniaayulestari@outlook.com" w:date="2021-11-14T03:31:00Z">
            <w:rPr>
              <w:ins w:id="9838" w:author="chaniaayulestari@outlook.com" w:date="2021-11-14T03:31:00Z"/>
              <w:rFonts w:eastAsiaTheme="minorEastAsia"/>
            </w:rPr>
          </w:rPrChange>
        </w:rPr>
        <w:pPrChange w:id="9839" w:author="chaniaayulestari@outlook.com" w:date="2021-11-14T03:31:00Z">
          <w:pPr>
            <w:pStyle w:val="ListParagraph"/>
            <w:numPr>
              <w:numId w:val="12"/>
            </w:numPr>
            <w:ind w:left="2880" w:hanging="360"/>
          </w:pPr>
        </w:pPrChange>
      </w:pPr>
      <m:oMathPara>
        <m:oMathParaPr>
          <m:jc m:val="left"/>
        </m:oMathParaPr>
        <m:oMath>
          <m:r>
            <w:ins w:id="9840" w:author="chaniaayulestari@outlook.com" w:date="2021-11-14T03:31:00Z">
              <w:rPr>
                <w:rFonts w:ascii="Cambria Math" w:eastAsiaTheme="minorEastAsia" w:hAnsi="Cambria Math"/>
                <w:rPrChange w:id="9841" w:author="chaniaayulestari@outlook.com" w:date="2021-11-14T03:31:00Z">
                  <w:rPr>
                    <w:rFonts w:eastAsiaTheme="minorEastAsia"/>
                  </w:rPr>
                </w:rPrChange>
              </w:rPr>
              <m:t>=</m:t>
            </w:ins>
          </m:r>
          <m:f>
            <m:fPr>
              <m:ctrlPr>
                <w:ins w:id="9842" w:author="chaniaayulestari@outlook.com" w:date="2021-11-14T03:31:00Z">
                  <w:rPr>
                    <w:rFonts w:ascii="Cambria Math" w:eastAsiaTheme="minorEastAsia" w:hAnsi="Cambria Math"/>
                    <w:i/>
                    <w:rPrChange w:id="9843" w:author="chaniaayulestari@outlook.com" w:date="2021-11-14T03:31:00Z">
                      <w:rPr>
                        <w:rFonts w:eastAsiaTheme="minorEastAsia"/>
                      </w:rPr>
                    </w:rPrChange>
                  </w:rPr>
                </w:ins>
              </m:ctrlPr>
            </m:fPr>
            <m:num>
              <m:d>
                <m:dPr>
                  <m:ctrlPr>
                    <w:ins w:id="9844" w:author="chaniaayulestari@outlook.com" w:date="2021-11-14T03:31:00Z">
                      <w:rPr>
                        <w:rFonts w:ascii="Cambria Math" w:eastAsiaTheme="minorEastAsia" w:hAnsi="Cambria Math"/>
                        <w:i/>
                        <w:rPrChange w:id="9845" w:author="chaniaayulestari@outlook.com" w:date="2021-11-14T03:31:00Z">
                          <w:rPr>
                            <w:rFonts w:eastAsiaTheme="minorEastAsia"/>
                          </w:rPr>
                        </w:rPrChange>
                      </w:rPr>
                    </w:ins>
                  </m:ctrlPr>
                </m:dPr>
                <m:e>
                  <m:r>
                    <w:ins w:id="9846" w:author="chaniaayulestari@outlook.com" w:date="2021-11-14T03:31:00Z">
                      <w:rPr>
                        <w:rFonts w:ascii="Cambria Math" w:eastAsiaTheme="minorEastAsia" w:hAnsi="Cambria Math"/>
                        <w:rPrChange w:id="9847" w:author="chaniaayulestari@outlook.com" w:date="2021-11-14T03:31:00Z">
                          <w:rPr>
                            <w:rFonts w:eastAsiaTheme="minorEastAsia"/>
                          </w:rPr>
                        </w:rPrChange>
                      </w:rPr>
                      <m:t>-</m:t>
                    </w:ins>
                  </m:r>
                </m:e>
              </m:d>
            </m:num>
            <m:den>
              <m:d>
                <m:dPr>
                  <m:ctrlPr>
                    <w:ins w:id="9848" w:author="chaniaayulestari@outlook.com" w:date="2021-11-14T03:31:00Z">
                      <w:rPr>
                        <w:rFonts w:ascii="Cambria Math" w:eastAsiaTheme="minorEastAsia" w:hAnsi="Cambria Math"/>
                        <w:i/>
                        <w:rPrChange w:id="9849" w:author="chaniaayulestari@outlook.com" w:date="2021-11-14T03:31:00Z">
                          <w:rPr>
                            <w:rFonts w:eastAsiaTheme="minorEastAsia"/>
                          </w:rPr>
                        </w:rPrChange>
                      </w:rPr>
                    </w:ins>
                  </m:ctrlPr>
                </m:dPr>
                <m:e/>
              </m:d>
            </m:den>
          </m:f>
          <m:r>
            <w:ins w:id="9850" w:author="chaniaayulestari@outlook.com" w:date="2021-11-14T03:31:00Z">
              <w:rPr>
                <w:rFonts w:ascii="Cambria Math" w:eastAsiaTheme="minorEastAsia" w:hAnsi="Cambria Math"/>
                <w:rPrChange w:id="9851" w:author="chaniaayulestari@outlook.com" w:date="2021-11-14T03:31:00Z">
                  <w:rPr>
                    <w:rFonts w:eastAsiaTheme="minorEastAsia"/>
                  </w:rPr>
                </w:rPrChange>
              </w:rPr>
              <m:t xml:space="preserve"> ×100%</m:t>
            </w:ins>
          </m:r>
        </m:oMath>
      </m:oMathPara>
    </w:p>
    <w:p w14:paraId="1D8B43C4" w14:textId="77777777" w:rsidR="005A4C8B" w:rsidRPr="005A4C8B" w:rsidRDefault="005A4C8B" w:rsidP="005A4C8B">
      <w:pPr>
        <w:ind w:left="142"/>
        <w:rPr>
          <w:ins w:id="9852" w:author="chaniaayulestari@outlook.com" w:date="2021-11-14T03:31:00Z"/>
          <w:rFonts w:eastAsiaTheme="minorEastAsia"/>
          <w:rPrChange w:id="9853" w:author="chaniaayulestari@outlook.com" w:date="2021-11-14T03:31:00Z">
            <w:rPr>
              <w:ins w:id="9854" w:author="chaniaayulestari@outlook.com" w:date="2021-11-14T03:31:00Z"/>
              <w:rFonts w:eastAsiaTheme="minorEastAsia"/>
            </w:rPr>
          </w:rPrChange>
        </w:rPr>
        <w:pPrChange w:id="9855" w:author="chaniaayulestari@outlook.com" w:date="2021-11-14T03:31:00Z">
          <w:pPr>
            <w:pStyle w:val="ListParagraph"/>
            <w:numPr>
              <w:numId w:val="12"/>
            </w:numPr>
            <w:ind w:left="2880" w:hanging="360"/>
          </w:pPr>
        </w:pPrChange>
      </w:pPr>
      <m:oMathPara>
        <m:oMathParaPr>
          <m:jc m:val="left"/>
        </m:oMathParaPr>
        <m:oMath>
          <m:r>
            <w:ins w:id="9856" w:author="chaniaayulestari@outlook.com" w:date="2021-11-14T03:31:00Z">
              <w:rPr>
                <w:rFonts w:ascii="Cambria Math" w:eastAsiaTheme="minorEastAsia" w:hAnsi="Cambria Math"/>
                <w:rPrChange w:id="9857" w:author="chaniaayulestari@outlook.com" w:date="2021-11-14T03:31:00Z">
                  <w:rPr>
                    <w:rFonts w:eastAsiaTheme="minorEastAsia"/>
                  </w:rPr>
                </w:rPrChange>
              </w:rPr>
              <m:t>=100%</m:t>
            </w:ins>
          </m:r>
        </m:oMath>
      </m:oMathPara>
    </w:p>
    <w:p w14:paraId="02B3682F" w14:textId="77777777" w:rsidR="005A4C8B" w:rsidRDefault="005A4C8B" w:rsidP="005A4C8B">
      <w:pPr>
        <w:ind w:left="142"/>
        <w:rPr>
          <w:ins w:id="9858" w:author="chaniaayulestari@outlook.com" w:date="2021-11-14T03:31:00Z"/>
        </w:rPr>
        <w:pPrChange w:id="9859" w:author="chaniaayulestari@outlook.com" w:date="2021-11-14T03:31:00Z">
          <w:pPr>
            <w:pStyle w:val="ListParagraph"/>
            <w:numPr>
              <w:numId w:val="12"/>
            </w:numPr>
            <w:ind w:left="2880" w:hanging="360"/>
          </w:pPr>
        </w:pPrChange>
      </w:pPr>
    </w:p>
    <w:p w14:paraId="0240FA41" w14:textId="37B08C78" w:rsidR="00007BE9" w:rsidRPr="00007BE9" w:rsidRDefault="005A4C8B" w:rsidP="005A4C8B">
      <w:pPr>
        <w:ind w:left="142"/>
        <w:pPrChange w:id="9860" w:author="chaniaayulestari@outlook.com" w:date="2021-11-14T03:31:00Z">
          <w:pPr>
            <w:pStyle w:val="ListParagraph"/>
            <w:numPr>
              <w:numId w:val="12"/>
            </w:numPr>
            <w:ind w:left="2880" w:hanging="360"/>
          </w:pPr>
        </w:pPrChange>
      </w:pPr>
      <w:ins w:id="9861" w:author="chaniaayulestari@outlook.com" w:date="2021-11-14T03:31:00Z">
        <w:r>
          <w:tab/>
          <w:t xml:space="preserve">Hasil perhitungan fungsi kesesuaian perangkat lunak dapat disimpulkan bahwa pengujian terhadap perangkat lunak Manajemen Kinerja Pegawai menggunakan </w:t>
        </w:r>
        <w:r w:rsidRPr="005A4C8B">
          <w:rPr>
            <w:i/>
            <w:iCs/>
            <w:rPrChange w:id="9862" w:author="chaniaayulestari@outlook.com" w:date="2021-11-14T03:31:00Z">
              <w:rPr>
                <w:i/>
                <w:iCs/>
              </w:rPr>
            </w:rPrChange>
          </w:rPr>
          <w:t xml:space="preserve">black box testing </w:t>
        </w:r>
        <w:r>
          <w:t xml:space="preserve">dengan metode </w:t>
        </w:r>
        <w:r w:rsidRPr="005A4C8B">
          <w:rPr>
            <w:i/>
            <w:iCs/>
            <w:rPrChange w:id="9863" w:author="chaniaayulestari@outlook.com" w:date="2021-11-14T03:31:00Z">
              <w:rPr>
                <w:i/>
                <w:iCs/>
              </w:rPr>
            </w:rPrChange>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9864" w:author=" "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9865" w:name="_Toc80034268"/>
      <w:bookmarkStart w:id="9866"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9865"/>
      <w:bookmarkEnd w:id="9866"/>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9867" w:author=" " w:date="2021-11-14T06:48:00Z"/>
          <w:lang w:val="en-US"/>
        </w:rPr>
      </w:pPr>
      <w:bookmarkStart w:id="9868" w:name="_Toc80034269"/>
      <w:bookmarkStart w:id="9869" w:name="_Toc83115769"/>
      <w:r>
        <w:rPr>
          <w:lang w:val="en-US"/>
        </w:rPr>
        <w:t>Kesimpulan</w:t>
      </w:r>
      <w:bookmarkEnd w:id="9868"/>
      <w:bookmarkEnd w:id="9869"/>
    </w:p>
    <w:p w14:paraId="1CCCBDD0" w14:textId="4A2B6CDC" w:rsidR="007B50DB" w:rsidRPr="007B50DB" w:rsidRDefault="007B50DB" w:rsidP="007B50DB">
      <w:pPr>
        <w:ind w:left="426"/>
        <w:rPr>
          <w:rPrChange w:id="9870" w:author=" " w:date="2021-11-14T06:48:00Z">
            <w:rPr>
              <w:lang w:val="en-US"/>
            </w:rPr>
          </w:rPrChange>
        </w:rPr>
        <w:pPrChange w:id="9871" w:author=" " w:date="2021-11-14T06:48:00Z">
          <w:pPr>
            <w:pStyle w:val="Heading2"/>
            <w:numPr>
              <w:numId w:val="13"/>
            </w:numPr>
            <w:ind w:left="426" w:hanging="426"/>
          </w:pPr>
        </w:pPrChange>
      </w:pPr>
      <w:ins w:id="9872" w:author=" " w:date="2021-11-14T06:48:00Z">
        <w:r>
          <w:t xml:space="preserve">Berdasarkan </w:t>
        </w:r>
      </w:ins>
      <w:ins w:id="9873" w:author=" " w:date="2021-11-14T06:49:00Z">
        <w:r>
          <w:t>pengujian hasil kerja praktik maka</w:t>
        </w:r>
      </w:ins>
      <w:ins w:id="9874" w:author=" "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9875" w:name="_Toc80034270"/>
      <w:bookmarkStart w:id="9876" w:name="_Toc83115770"/>
      <w:r>
        <w:rPr>
          <w:lang w:val="en-US"/>
        </w:rPr>
        <w:t>Saran</w:t>
      </w:r>
      <w:bookmarkEnd w:id="9875"/>
      <w:bookmarkEnd w:id="9876"/>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194"/>
          <w:footerReference w:type="default" r:id="rId195"/>
          <w:type w:val="continuous"/>
          <w:pgSz w:w="11906" w:h="16838"/>
          <w:pgMar w:top="2268" w:right="1701" w:bottom="1701" w:left="2268" w:header="709" w:footer="709" w:gutter="0"/>
          <w:pgNumType w:start="35"/>
          <w:cols w:space="708"/>
          <w:docGrid w:linePitch="360"/>
          <w:sectPrChange w:id="9877" w:author=" " w:date="2021-11-14T06:28:00Z">
            <w:sectPr w:rsidR="00B01AB5" w:rsidSect="00FA5402">
              <w:pgMar w:top="2268" w:right="1701" w:bottom="1701" w:left="2268" w:header="709" w:footer="709" w:gutter="0"/>
            </w:sectPr>
          </w:sectPrChange>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9878" w:name="_Toc80034271"/>
      <w:bookmarkStart w:id="9879" w:name="_Toc83115771"/>
      <w:r>
        <w:rPr>
          <w:szCs w:val="22"/>
          <w:lang w:val="en-US"/>
        </w:rPr>
        <w:lastRenderedPageBreak/>
        <w:t>DAFTAR PUSTAKA</w:t>
      </w:r>
      <w:bookmarkEnd w:id="9878"/>
      <w:bookmarkEnd w:id="9879"/>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196"/>
      <w:footerReference w:type="default" r:id="rId197"/>
      <w:type w:val="continuous"/>
      <w:pgSz w:w="11906" w:h="16838"/>
      <w:pgMar w:top="2268" w:right="1701" w:bottom="1701" w:left="2268" w:header="709" w:footer="709" w:gutter="0"/>
      <w:pgNumType w:start="36"/>
      <w:cols w:space="708"/>
      <w:docGrid w:linePitch="360"/>
      <w:sectPrChange w:id="9880" w:author=" "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6" w:author="Rafi Aziizi" w:date="2021-11-12T11:04:00Z" w:initials="RA">
    <w:p w14:paraId="3B880C94" w14:textId="7C788FE8" w:rsidR="00E51900" w:rsidRDefault="00E51900">
      <w:pPr>
        <w:pStyle w:val="CommentText"/>
      </w:pPr>
      <w:r>
        <w:rPr>
          <w:rStyle w:val="CommentReference"/>
        </w:rPr>
        <w:annotationRef/>
      </w:r>
      <w:r>
        <w:t>Citation</w:t>
      </w:r>
    </w:p>
  </w:comment>
  <w:comment w:id="1042" w:author="Rafi Aziizi" w:date="2021-11-12T11:09:00Z" w:initials="RA">
    <w:p w14:paraId="7715E8AD" w14:textId="77777777" w:rsidR="00E51900" w:rsidRDefault="00E51900">
      <w:pPr>
        <w:pStyle w:val="CommentText"/>
      </w:pPr>
      <w:r>
        <w:rPr>
          <w:rStyle w:val="CommentReference"/>
        </w:rPr>
        <w:annotationRef/>
      </w:r>
      <w:r>
        <w:t>Tidak menggunakan flowchart</w:t>
      </w:r>
    </w:p>
    <w:p w14:paraId="6589DD08" w14:textId="348BED28" w:rsidR="00E51900" w:rsidRDefault="00E51900">
      <w:pPr>
        <w:pStyle w:val="CommentText"/>
      </w:pPr>
    </w:p>
  </w:comment>
  <w:comment w:id="1056" w:author="Rafi Aziizi" w:date="2021-11-12T11:09:00Z" w:initials="RA">
    <w:p w14:paraId="1E8C2A30" w14:textId="59FFE61C" w:rsidR="00E51900" w:rsidRDefault="00E51900">
      <w:pPr>
        <w:pStyle w:val="CommentText"/>
      </w:pPr>
      <w:r>
        <w:rPr>
          <w:rStyle w:val="CommentReference"/>
        </w:rPr>
        <w:annotationRef/>
      </w:r>
      <w:r>
        <w:t>Menambahkan penjelasan dan fitur dari referensi lain</w:t>
      </w:r>
    </w:p>
  </w:comment>
  <w:comment w:id="1116" w:author="Rafi Aziizi" w:date="2021-11-12T11:11:00Z" w:initials="RA">
    <w:p w14:paraId="7EC3662C" w14:textId="77777777" w:rsidR="00E51900" w:rsidRDefault="00E51900">
      <w:pPr>
        <w:pStyle w:val="CommentText"/>
      </w:pPr>
      <w:r>
        <w:rPr>
          <w:rStyle w:val="CommentReference"/>
        </w:rPr>
        <w:annotationRef/>
      </w:r>
      <w:r>
        <w:t>Dimasukan kedalam analisis sistem berjalan</w:t>
      </w:r>
    </w:p>
    <w:p w14:paraId="492B9B22" w14:textId="6B74E6B4" w:rsidR="00E51900" w:rsidRDefault="00E51900">
      <w:pPr>
        <w:pStyle w:val="CommentText"/>
      </w:pPr>
    </w:p>
  </w:comment>
  <w:comment w:id="1141" w:author="Rafi Aziizi" w:date="2021-11-12T11:12:00Z" w:initials="RA">
    <w:p w14:paraId="1BA29CBF" w14:textId="7C11D401" w:rsidR="00E51900" w:rsidRDefault="00E51900">
      <w:pPr>
        <w:pStyle w:val="CommentText"/>
      </w:pPr>
      <w:r>
        <w:rPr>
          <w:rStyle w:val="CommentReference"/>
        </w:rPr>
        <w:annotationRef/>
      </w:r>
      <w:r>
        <w:t>Dibuatkan modul setiap bagian sesuai probis</w:t>
      </w:r>
    </w:p>
  </w:comment>
  <w:comment w:id="1162" w:author="Rafi Aziizi" w:date="2021-11-12T18:02:00Z" w:initials="RA">
    <w:p w14:paraId="1ECFE0AE" w14:textId="77777777" w:rsidR="00E51900" w:rsidRDefault="00E51900" w:rsidP="007162C2">
      <w:pPr>
        <w:pStyle w:val="CommentText"/>
      </w:pPr>
      <w:r>
        <w:rPr>
          <w:rStyle w:val="CommentReference"/>
        </w:rPr>
        <w:annotationRef/>
      </w:r>
      <w:r>
        <w:t>Sub probis</w:t>
      </w:r>
    </w:p>
  </w:comment>
  <w:comment w:id="1227" w:author="Rafi Aziizi" w:date="2021-11-12T18:02:00Z" w:initials="RA">
    <w:p w14:paraId="1134DA28" w14:textId="7131CE83" w:rsidR="00E51900" w:rsidRDefault="00E51900">
      <w:pPr>
        <w:pStyle w:val="CommentText"/>
      </w:pPr>
      <w:r>
        <w:rPr>
          <w:rStyle w:val="CommentReference"/>
        </w:rPr>
        <w:annotationRef/>
      </w:r>
      <w:r>
        <w:t>Sub probis</w:t>
      </w:r>
    </w:p>
  </w:comment>
  <w:comment w:id="1299" w:author="Rafi Aziizi" w:date="2021-11-12T18:06:00Z" w:initials="RA">
    <w:p w14:paraId="02B7939B" w14:textId="204A58C5" w:rsidR="00E51900" w:rsidRDefault="00E51900">
      <w:pPr>
        <w:pStyle w:val="CommentText"/>
      </w:pPr>
      <w:r>
        <w:rPr>
          <w:rStyle w:val="CommentReference"/>
        </w:rPr>
        <w:annotationRef/>
      </w:r>
      <w:r>
        <w:t>Perluas berdasarkan modul probis</w:t>
      </w:r>
    </w:p>
  </w:comment>
  <w:comment w:id="1342" w:author="Rafi Aziizi" w:date="2021-11-12T11:14:00Z" w:initials="RA">
    <w:p w14:paraId="52FF2CAA" w14:textId="1212DBA6" w:rsidR="00E51900" w:rsidRDefault="00E51900">
      <w:pPr>
        <w:pStyle w:val="CommentText"/>
      </w:pPr>
      <w:r>
        <w:rPr>
          <w:rStyle w:val="CommentReference"/>
        </w:rPr>
        <w:annotationRef/>
      </w:r>
      <w:r>
        <w:t>Seperti bisnis aktor</w:t>
      </w:r>
    </w:p>
  </w:comment>
  <w:comment w:id="1584" w:author="Rafi Aziizi" w:date="2021-11-12T11:16:00Z" w:initials="RA">
    <w:p w14:paraId="42687E1E" w14:textId="31151307" w:rsidR="00E51900" w:rsidRDefault="00E51900">
      <w:pPr>
        <w:pStyle w:val="CommentText"/>
      </w:pPr>
      <w:r>
        <w:rPr>
          <w:rStyle w:val="CommentReference"/>
        </w:rPr>
        <w:annotationRef/>
      </w:r>
      <w:r>
        <w:t xml:space="preserve">Change sub </w:t>
      </w:r>
    </w:p>
  </w:comment>
  <w:comment w:id="1795" w:author="chaniaayulestari@outlook.com" w:date="2021-11-14T06:14:00Z" w:initials="c">
    <w:p w14:paraId="19B2B5BC" w14:textId="77777777" w:rsidR="00546D1E" w:rsidRDefault="00546D1E">
      <w:pPr>
        <w:pStyle w:val="CommentText"/>
      </w:pPr>
      <w:r>
        <w:rPr>
          <w:rStyle w:val="CommentReference"/>
        </w:rPr>
        <w:annotationRef/>
      </w:r>
      <w:r>
        <w:t>Note ini</w:t>
      </w:r>
    </w:p>
    <w:p w14:paraId="6569335B" w14:textId="1B2C9DE9" w:rsidR="00546D1E" w:rsidRDefault="00546D1E">
      <w:pPr>
        <w:pStyle w:val="CommentText"/>
      </w:pPr>
    </w:p>
  </w:comment>
  <w:comment w:id="2161" w:author="Rafi Aziizi" w:date="2021-11-12T11:20:00Z" w:initials="RA">
    <w:p w14:paraId="15FDBDBA" w14:textId="768C535D" w:rsidR="00E51900" w:rsidRDefault="00E51900">
      <w:pPr>
        <w:pStyle w:val="CommentText"/>
      </w:pPr>
      <w:r>
        <w:rPr>
          <w:rStyle w:val="CommentReference"/>
        </w:rPr>
        <w:annotationRef/>
      </w:r>
      <w:r>
        <w:t>Split all crud</w:t>
      </w:r>
    </w:p>
  </w:comment>
  <w:comment w:id="4742" w:author="chaniaayulestari@outlook.com" w:date="2021-11-14T02:57:00Z" w:initials="c">
    <w:p w14:paraId="0B42DE79" w14:textId="14779BE3" w:rsidR="002E2EFB" w:rsidRDefault="002E2EFB">
      <w:pPr>
        <w:pStyle w:val="CommentText"/>
      </w:pPr>
      <w:r>
        <w:rPr>
          <w:rStyle w:val="CommentReference"/>
        </w:rPr>
        <w:annotationRef/>
      </w:r>
      <w:r>
        <w:t xml:space="preserve">Perluassss Lagi </w:t>
      </w:r>
    </w:p>
  </w:comment>
  <w:comment w:id="4753" w:author="Rafi Aziizi" w:date="2021-11-12T11:26:00Z" w:initials="RA">
    <w:p w14:paraId="3E9283E6" w14:textId="3161506E" w:rsidR="00E51900" w:rsidRDefault="00E51900">
      <w:pPr>
        <w:pStyle w:val="CommentText"/>
      </w:pPr>
      <w:r>
        <w:rPr>
          <w:rStyle w:val="CommentReference"/>
        </w:rPr>
        <w:annotationRef/>
      </w:r>
      <w:r>
        <w:t>Diperluas dari proses awal absensi</w:t>
      </w:r>
    </w:p>
  </w:comment>
  <w:comment w:id="7778" w:author="Rafi Aziizi" w:date="2021-11-12T18:07:00Z" w:initials="RA">
    <w:p w14:paraId="5F3C2F2B" w14:textId="6E602144" w:rsidR="00E51900" w:rsidRDefault="00E51900">
      <w:pPr>
        <w:pStyle w:val="CommentText"/>
      </w:pPr>
      <w:r>
        <w:rPr>
          <w:rStyle w:val="CommentReference"/>
        </w:rPr>
        <w:annotationRef/>
      </w:r>
      <w:r>
        <w:t>Menambahkan semua class diagram berdasarkan isi database</w:t>
      </w:r>
    </w:p>
  </w:comment>
  <w:comment w:id="8626" w:author="chaniaayulestari@outlook.com" w:date="2021-11-13T22:27:00Z" w:initials="c">
    <w:p w14:paraId="771B5AF9" w14:textId="77777777" w:rsidR="00C21FAB" w:rsidRDefault="00C21FAB">
      <w:pPr>
        <w:pStyle w:val="CommentText"/>
      </w:pPr>
      <w:r>
        <w:rPr>
          <w:rStyle w:val="CommentReference"/>
        </w:rPr>
        <w:annotationRef/>
      </w:r>
      <w:r>
        <w:t>Ini filter atau tambah</w:t>
      </w:r>
    </w:p>
    <w:p w14:paraId="0EE63D25" w14:textId="54DE8183" w:rsidR="00C21FAB" w:rsidRDefault="00C21FAB">
      <w:pPr>
        <w:pStyle w:val="CommentText"/>
      </w:pPr>
    </w:p>
  </w:comment>
  <w:comment w:id="8874" w:author="chaniaayulestari@outlook.com" w:date="2021-11-14T03:28:00Z" w:initials="c">
    <w:p w14:paraId="33C11B78" w14:textId="4517EABF" w:rsidR="005A4C8B" w:rsidRDefault="005A4C8B">
      <w:pPr>
        <w:pStyle w:val="CommentText"/>
      </w:pPr>
      <w:r>
        <w:rPr>
          <w:rStyle w:val="CommentReference"/>
        </w:rPr>
        <w:annotationRef/>
      </w:r>
      <w:r>
        <w:t>Gada di usecase diaggram</w:t>
      </w:r>
    </w:p>
  </w:comment>
  <w:comment w:id="8990" w:author="chaniaayulestari@outlook.com" w:date="2021-11-14T03:14:00Z" w:initials="c">
    <w:p w14:paraId="393C1BB8" w14:textId="0EDBD038" w:rsidR="004F0DF9" w:rsidRDefault="004F0DF9">
      <w:pPr>
        <w:pStyle w:val="CommentText"/>
      </w:pPr>
      <w:r>
        <w:rPr>
          <w:rStyle w:val="CommentReference"/>
        </w:rPr>
        <w:annotationRef/>
      </w:r>
      <w:r>
        <w:t>Gada di usecease scenario dan keb.fung</w:t>
      </w:r>
    </w:p>
  </w:comment>
  <w:comment w:id="9038" w:author="chaniaayulestari@outlook.com" w:date="2021-11-14T03:29:00Z" w:initials="c">
    <w:p w14:paraId="6D61E2A1" w14:textId="3C1BA104" w:rsidR="005A4C8B" w:rsidRDefault="005A4C8B">
      <w:pPr>
        <w:pStyle w:val="CommentText"/>
      </w:pPr>
      <w:r>
        <w:rPr>
          <w:rStyle w:val="CommentReference"/>
        </w:rPr>
        <w:annotationRef/>
      </w:r>
      <w:r>
        <w:t>Isi</w:t>
      </w:r>
    </w:p>
    <w:p w14:paraId="76C29079" w14:textId="683FA9CC" w:rsidR="005A4C8B" w:rsidRDefault="005A4C8B">
      <w:pPr>
        <w:pStyle w:val="CommentText"/>
      </w:pPr>
    </w:p>
  </w:comment>
  <w:comment w:id="9256" w:author="chaniaayulestari@outlook.com" w:date="2021-11-14T03:05:00Z" w:initials="c">
    <w:p w14:paraId="07562BA2" w14:textId="3D766789" w:rsidR="00D45F38" w:rsidRDefault="00D45F38">
      <w:pPr>
        <w:pStyle w:val="CommentText"/>
      </w:pPr>
      <w:r>
        <w:rPr>
          <w:rStyle w:val="CommentReference"/>
        </w:rPr>
        <w:annotationRef/>
      </w:r>
      <w:r>
        <w:t xml:space="preserve">Gada di kebutuhan fungsional dan  </w:t>
      </w:r>
      <w:r w:rsidR="005A4C8B">
        <w:t xml:space="preserve">scenario tapia da di sequence </w:t>
      </w:r>
    </w:p>
  </w:comment>
  <w:comment w:id="9397" w:author="chaniaayulestari@outlook.com" w:date="2021-11-14T03:08:00Z" w:initials="c">
    <w:p w14:paraId="3F4ECED4" w14:textId="76141CC5" w:rsidR="00D45F38" w:rsidRDefault="00D45F38">
      <w:pPr>
        <w:pStyle w:val="CommentText"/>
      </w:pPr>
      <w:r>
        <w:rPr>
          <w:rStyle w:val="CommentReference"/>
        </w:rPr>
        <w:annotationRef/>
      </w:r>
      <w:r>
        <w:t>Gada di use case Skenario</w:t>
      </w:r>
      <w:r w:rsidR="00FA5402">
        <w:t xml:space="preserve"> ddi sequence ada</w:t>
      </w:r>
      <w:r w:rsidR="008C0CCB">
        <w:t>, di kebutuhan ada</w:t>
      </w:r>
    </w:p>
  </w:comment>
  <w:comment w:id="9581" w:author="chaniaayulestari@outlook.com" w:date="2021-11-14T03:13:00Z" w:initials="c">
    <w:p w14:paraId="09AEC297" w14:textId="6EDEB471" w:rsidR="004F0DF9" w:rsidRDefault="004F0DF9">
      <w:pPr>
        <w:pStyle w:val="CommentText"/>
      </w:pPr>
      <w:r>
        <w:rPr>
          <w:rStyle w:val="CommentReference"/>
        </w:rPr>
        <w:annotationRef/>
      </w:r>
      <w:r>
        <w:t>Gada di kebutuhan fungsional dan usecase skenario</w:t>
      </w:r>
    </w:p>
  </w:comment>
  <w:comment w:id="9595" w:author="chaniaayulestari@outlook.com" w:date="2021-11-14T03:13:00Z" w:initials="c">
    <w:p w14:paraId="2D3CA3E1" w14:textId="63FF9333" w:rsidR="004F0DF9" w:rsidRDefault="004F0DF9">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8CF35" w14:textId="77777777" w:rsidR="00A9041C" w:rsidRDefault="00A9041C" w:rsidP="00505F11">
      <w:pPr>
        <w:spacing w:line="240" w:lineRule="auto"/>
      </w:pPr>
      <w:r>
        <w:separator/>
      </w:r>
    </w:p>
  </w:endnote>
  <w:endnote w:type="continuationSeparator" w:id="0">
    <w:p w14:paraId="0F0C1A3A" w14:textId="77777777" w:rsidR="00A9041C" w:rsidRDefault="00A9041C"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51900" w:rsidRDefault="00E519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51900" w:rsidRDefault="00E519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51900" w:rsidRDefault="00E519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E51900" w:rsidRDefault="00E519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E51900" w:rsidRDefault="00E519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51900" w:rsidRDefault="00E519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51900" w:rsidRDefault="00E51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08AFE" w14:textId="77777777" w:rsidR="00A9041C" w:rsidRDefault="00A9041C" w:rsidP="00505F11">
      <w:pPr>
        <w:spacing w:line="240" w:lineRule="auto"/>
      </w:pPr>
      <w:r>
        <w:separator/>
      </w:r>
    </w:p>
  </w:footnote>
  <w:footnote w:type="continuationSeparator" w:id="0">
    <w:p w14:paraId="21456835" w14:textId="77777777" w:rsidR="00A9041C" w:rsidRDefault="00A9041C"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51900" w:rsidRDefault="00E519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51900" w:rsidRDefault="00E519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51900" w:rsidRDefault="00E519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51900" w:rsidRDefault="00E519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51900" w:rsidRDefault="00E519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51900" w:rsidRDefault="00E519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51900" w:rsidRDefault="00E5190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51900" w:rsidRDefault="00E51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1"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9"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9"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0"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5"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7"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0"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0"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2"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5"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8"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55"/>
  </w:num>
  <w:num w:numId="3">
    <w:abstractNumId w:val="56"/>
  </w:num>
  <w:num w:numId="4">
    <w:abstractNumId w:val="59"/>
  </w:num>
  <w:num w:numId="5">
    <w:abstractNumId w:val="24"/>
  </w:num>
  <w:num w:numId="6">
    <w:abstractNumId w:val="78"/>
  </w:num>
  <w:num w:numId="7">
    <w:abstractNumId w:val="15"/>
  </w:num>
  <w:num w:numId="8">
    <w:abstractNumId w:val="48"/>
  </w:num>
  <w:num w:numId="9">
    <w:abstractNumId w:val="26"/>
  </w:num>
  <w:num w:numId="10">
    <w:abstractNumId w:val="108"/>
  </w:num>
  <w:num w:numId="11">
    <w:abstractNumId w:val="16"/>
  </w:num>
  <w:num w:numId="12">
    <w:abstractNumId w:val="19"/>
  </w:num>
  <w:num w:numId="13">
    <w:abstractNumId w:val="5"/>
  </w:num>
  <w:num w:numId="14">
    <w:abstractNumId w:val="17"/>
  </w:num>
  <w:num w:numId="15">
    <w:abstractNumId w:val="65"/>
  </w:num>
  <w:num w:numId="16">
    <w:abstractNumId w:val="86"/>
  </w:num>
  <w:num w:numId="17">
    <w:abstractNumId w:val="50"/>
  </w:num>
  <w:num w:numId="18">
    <w:abstractNumId w:val="75"/>
  </w:num>
  <w:num w:numId="19">
    <w:abstractNumId w:val="87"/>
  </w:num>
  <w:num w:numId="20">
    <w:abstractNumId w:val="54"/>
  </w:num>
  <w:num w:numId="21">
    <w:abstractNumId w:val="111"/>
  </w:num>
  <w:num w:numId="22">
    <w:abstractNumId w:val="11"/>
  </w:num>
  <w:num w:numId="23">
    <w:abstractNumId w:val="102"/>
  </w:num>
  <w:num w:numId="24">
    <w:abstractNumId w:val="38"/>
  </w:num>
  <w:num w:numId="25">
    <w:abstractNumId w:val="1"/>
  </w:num>
  <w:num w:numId="26">
    <w:abstractNumId w:val="79"/>
  </w:num>
  <w:num w:numId="27">
    <w:abstractNumId w:val="20"/>
  </w:num>
  <w:num w:numId="28">
    <w:abstractNumId w:val="67"/>
  </w:num>
  <w:num w:numId="29">
    <w:abstractNumId w:val="44"/>
  </w:num>
  <w:num w:numId="30">
    <w:abstractNumId w:val="115"/>
  </w:num>
  <w:num w:numId="31">
    <w:abstractNumId w:val="92"/>
  </w:num>
  <w:num w:numId="32">
    <w:abstractNumId w:val="71"/>
  </w:num>
  <w:num w:numId="33">
    <w:abstractNumId w:val="83"/>
  </w:num>
  <w:num w:numId="34">
    <w:abstractNumId w:val="70"/>
  </w:num>
  <w:num w:numId="35">
    <w:abstractNumId w:val="77"/>
  </w:num>
  <w:num w:numId="36">
    <w:abstractNumId w:val="112"/>
  </w:num>
  <w:num w:numId="37">
    <w:abstractNumId w:val="100"/>
  </w:num>
  <w:num w:numId="38">
    <w:abstractNumId w:val="116"/>
  </w:num>
  <w:num w:numId="39">
    <w:abstractNumId w:val="84"/>
  </w:num>
  <w:num w:numId="40">
    <w:abstractNumId w:val="94"/>
  </w:num>
  <w:num w:numId="41">
    <w:abstractNumId w:val="46"/>
  </w:num>
  <w:num w:numId="42">
    <w:abstractNumId w:val="18"/>
  </w:num>
  <w:num w:numId="43">
    <w:abstractNumId w:val="93"/>
  </w:num>
  <w:num w:numId="44">
    <w:abstractNumId w:val="34"/>
  </w:num>
  <w:num w:numId="45">
    <w:abstractNumId w:val="103"/>
  </w:num>
  <w:num w:numId="46">
    <w:abstractNumId w:val="98"/>
  </w:num>
  <w:num w:numId="47">
    <w:abstractNumId w:val="96"/>
  </w:num>
  <w:num w:numId="48">
    <w:abstractNumId w:val="101"/>
  </w:num>
  <w:num w:numId="49">
    <w:abstractNumId w:val="85"/>
  </w:num>
  <w:num w:numId="50">
    <w:abstractNumId w:val="88"/>
  </w:num>
  <w:num w:numId="51">
    <w:abstractNumId w:val="109"/>
  </w:num>
  <w:num w:numId="52">
    <w:abstractNumId w:val="21"/>
  </w:num>
  <w:num w:numId="53">
    <w:abstractNumId w:val="80"/>
  </w:num>
  <w:num w:numId="54">
    <w:abstractNumId w:val="60"/>
  </w:num>
  <w:num w:numId="55">
    <w:abstractNumId w:val="31"/>
  </w:num>
  <w:num w:numId="56">
    <w:abstractNumId w:val="12"/>
  </w:num>
  <w:num w:numId="57">
    <w:abstractNumId w:val="68"/>
  </w:num>
  <w:num w:numId="58">
    <w:abstractNumId w:val="95"/>
  </w:num>
  <w:num w:numId="59">
    <w:abstractNumId w:val="51"/>
  </w:num>
  <w:num w:numId="60">
    <w:abstractNumId w:val="118"/>
  </w:num>
  <w:num w:numId="61">
    <w:abstractNumId w:val="37"/>
  </w:num>
  <w:num w:numId="62">
    <w:abstractNumId w:val="57"/>
  </w:num>
  <w:num w:numId="63">
    <w:abstractNumId w:val="81"/>
  </w:num>
  <w:num w:numId="64">
    <w:abstractNumId w:val="117"/>
  </w:num>
  <w:num w:numId="65">
    <w:abstractNumId w:val="97"/>
  </w:num>
  <w:num w:numId="66">
    <w:abstractNumId w:val="52"/>
  </w:num>
  <w:num w:numId="67">
    <w:abstractNumId w:val="91"/>
  </w:num>
  <w:num w:numId="68">
    <w:abstractNumId w:val="3"/>
  </w:num>
  <w:num w:numId="69">
    <w:abstractNumId w:val="36"/>
  </w:num>
  <w:num w:numId="70">
    <w:abstractNumId w:val="8"/>
  </w:num>
  <w:num w:numId="71">
    <w:abstractNumId w:val="99"/>
  </w:num>
  <w:num w:numId="72">
    <w:abstractNumId w:val="58"/>
  </w:num>
  <w:num w:numId="73">
    <w:abstractNumId w:val="53"/>
  </w:num>
  <w:num w:numId="74">
    <w:abstractNumId w:val="47"/>
  </w:num>
  <w:num w:numId="75">
    <w:abstractNumId w:val="66"/>
  </w:num>
  <w:num w:numId="76">
    <w:abstractNumId w:val="23"/>
  </w:num>
  <w:num w:numId="77">
    <w:abstractNumId w:val="62"/>
  </w:num>
  <w:num w:numId="78">
    <w:abstractNumId w:val="61"/>
  </w:num>
  <w:num w:numId="79">
    <w:abstractNumId w:val="13"/>
  </w:num>
  <w:num w:numId="80">
    <w:abstractNumId w:val="22"/>
  </w:num>
  <w:num w:numId="81">
    <w:abstractNumId w:val="25"/>
  </w:num>
  <w:num w:numId="82">
    <w:abstractNumId w:val="40"/>
  </w:num>
  <w:num w:numId="83">
    <w:abstractNumId w:val="41"/>
  </w:num>
  <w:num w:numId="84">
    <w:abstractNumId w:val="0"/>
  </w:num>
  <w:num w:numId="85">
    <w:abstractNumId w:val="110"/>
  </w:num>
  <w:num w:numId="86">
    <w:abstractNumId w:val="42"/>
  </w:num>
  <w:num w:numId="87">
    <w:abstractNumId w:val="72"/>
  </w:num>
  <w:num w:numId="88">
    <w:abstractNumId w:val="6"/>
  </w:num>
  <w:num w:numId="89">
    <w:abstractNumId w:val="14"/>
  </w:num>
  <w:num w:numId="90">
    <w:abstractNumId w:val="73"/>
  </w:num>
  <w:num w:numId="91">
    <w:abstractNumId w:val="74"/>
  </w:num>
  <w:num w:numId="92">
    <w:abstractNumId w:val="2"/>
  </w:num>
  <w:num w:numId="93">
    <w:abstractNumId w:val="9"/>
  </w:num>
  <w:num w:numId="94">
    <w:abstractNumId w:val="69"/>
  </w:num>
  <w:num w:numId="95">
    <w:abstractNumId w:val="114"/>
  </w:num>
  <w:num w:numId="96">
    <w:abstractNumId w:val="29"/>
  </w:num>
  <w:num w:numId="97">
    <w:abstractNumId w:val="35"/>
  </w:num>
  <w:num w:numId="98">
    <w:abstractNumId w:val="105"/>
  </w:num>
  <w:num w:numId="99">
    <w:abstractNumId w:val="76"/>
  </w:num>
  <w:num w:numId="100">
    <w:abstractNumId w:val="82"/>
  </w:num>
  <w:num w:numId="101">
    <w:abstractNumId w:val="32"/>
  </w:num>
  <w:num w:numId="102">
    <w:abstractNumId w:val="4"/>
  </w:num>
  <w:num w:numId="103">
    <w:abstractNumId w:val="64"/>
  </w:num>
  <w:num w:numId="104">
    <w:abstractNumId w:val="49"/>
  </w:num>
  <w:num w:numId="105">
    <w:abstractNumId w:val="89"/>
  </w:num>
  <w:num w:numId="106">
    <w:abstractNumId w:val="104"/>
  </w:num>
  <w:num w:numId="107">
    <w:abstractNumId w:val="7"/>
  </w:num>
  <w:num w:numId="108">
    <w:abstractNumId w:val="30"/>
  </w:num>
  <w:num w:numId="109">
    <w:abstractNumId w:val="33"/>
  </w:num>
  <w:num w:numId="110">
    <w:abstractNumId w:val="90"/>
  </w:num>
  <w:num w:numId="111">
    <w:abstractNumId w:val="43"/>
  </w:num>
  <w:num w:numId="112">
    <w:abstractNumId w:val="27"/>
  </w:num>
  <w:num w:numId="113">
    <w:abstractNumId w:val="28"/>
  </w:num>
  <w:num w:numId="114">
    <w:abstractNumId w:val="106"/>
  </w:num>
  <w:num w:numId="115">
    <w:abstractNumId w:val="113"/>
  </w:num>
  <w:num w:numId="116">
    <w:abstractNumId w:val="63"/>
  </w:num>
  <w:num w:numId="117">
    <w:abstractNumId w:val="45"/>
  </w:num>
  <w:num w:numId="118">
    <w:abstractNumId w:val="39"/>
  </w:num>
  <w:num w:numId="119">
    <w:abstractNumId w:val="107"/>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i Aziizi">
    <w15:presenceInfo w15:providerId="Windows Live" w15:userId="9a50856e77ff66a0"/>
  </w15:person>
  <w15:person w15:author="chaniaayulestari@outlook.com">
    <w15:presenceInfo w15:providerId="Windows Live" w15:userId="c02687ebff0b2f9e"/>
  </w15:person>
  <w15:person w15:author=" ">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hdrShapeDefaults>
    <o:shapedefaults v:ext="edit" spidmax="227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A514C"/>
    <w:rsid w:val="000A64FE"/>
    <w:rsid w:val="000B2B6A"/>
    <w:rsid w:val="000B5DA5"/>
    <w:rsid w:val="000C2558"/>
    <w:rsid w:val="000C4633"/>
    <w:rsid w:val="000C5C1D"/>
    <w:rsid w:val="000C638F"/>
    <w:rsid w:val="000D36D4"/>
    <w:rsid w:val="000D3BCE"/>
    <w:rsid w:val="000D5CB9"/>
    <w:rsid w:val="000D70CD"/>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33A99"/>
    <w:rsid w:val="001403C1"/>
    <w:rsid w:val="00140F20"/>
    <w:rsid w:val="00144BD6"/>
    <w:rsid w:val="0015026C"/>
    <w:rsid w:val="00152F2C"/>
    <w:rsid w:val="00154B3D"/>
    <w:rsid w:val="00156F99"/>
    <w:rsid w:val="001753DF"/>
    <w:rsid w:val="001777A7"/>
    <w:rsid w:val="00177B0A"/>
    <w:rsid w:val="001807FF"/>
    <w:rsid w:val="00190ECE"/>
    <w:rsid w:val="00194DFD"/>
    <w:rsid w:val="001A0CAC"/>
    <w:rsid w:val="001A4EEC"/>
    <w:rsid w:val="001A5C47"/>
    <w:rsid w:val="001A73FB"/>
    <w:rsid w:val="001A7B0B"/>
    <w:rsid w:val="001B1AF9"/>
    <w:rsid w:val="001B1ED9"/>
    <w:rsid w:val="001B2E1A"/>
    <w:rsid w:val="001B5BCE"/>
    <w:rsid w:val="001B7A44"/>
    <w:rsid w:val="001C07F1"/>
    <w:rsid w:val="001C1F40"/>
    <w:rsid w:val="001C352C"/>
    <w:rsid w:val="001C4025"/>
    <w:rsid w:val="001C54CE"/>
    <w:rsid w:val="001C5C64"/>
    <w:rsid w:val="001D04A6"/>
    <w:rsid w:val="001D69DE"/>
    <w:rsid w:val="001E05E1"/>
    <w:rsid w:val="001F2641"/>
    <w:rsid w:val="001F343A"/>
    <w:rsid w:val="002040D9"/>
    <w:rsid w:val="002052BC"/>
    <w:rsid w:val="00214366"/>
    <w:rsid w:val="00224D03"/>
    <w:rsid w:val="00224DD9"/>
    <w:rsid w:val="002334FF"/>
    <w:rsid w:val="002367EC"/>
    <w:rsid w:val="0025138C"/>
    <w:rsid w:val="00252056"/>
    <w:rsid w:val="002529AC"/>
    <w:rsid w:val="002560EE"/>
    <w:rsid w:val="00256E20"/>
    <w:rsid w:val="00263F6B"/>
    <w:rsid w:val="00264B25"/>
    <w:rsid w:val="00270503"/>
    <w:rsid w:val="0027128A"/>
    <w:rsid w:val="0027153E"/>
    <w:rsid w:val="00273DAD"/>
    <w:rsid w:val="002778AA"/>
    <w:rsid w:val="00280291"/>
    <w:rsid w:val="00284E63"/>
    <w:rsid w:val="00296A17"/>
    <w:rsid w:val="002B24A0"/>
    <w:rsid w:val="002B2CFD"/>
    <w:rsid w:val="002B33F4"/>
    <w:rsid w:val="002C40D7"/>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3B4"/>
    <w:rsid w:val="00366ABD"/>
    <w:rsid w:val="00370520"/>
    <w:rsid w:val="003748F7"/>
    <w:rsid w:val="00375190"/>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B566F"/>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7752"/>
    <w:rsid w:val="00567E33"/>
    <w:rsid w:val="005700E8"/>
    <w:rsid w:val="00575898"/>
    <w:rsid w:val="00582712"/>
    <w:rsid w:val="00584C30"/>
    <w:rsid w:val="00586A07"/>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5FEA"/>
    <w:rsid w:val="006D1D4A"/>
    <w:rsid w:val="006D26FE"/>
    <w:rsid w:val="006D2E87"/>
    <w:rsid w:val="006D380E"/>
    <w:rsid w:val="006D745D"/>
    <w:rsid w:val="006E04E6"/>
    <w:rsid w:val="006E062D"/>
    <w:rsid w:val="006E5616"/>
    <w:rsid w:val="006E5F66"/>
    <w:rsid w:val="006F3B9D"/>
    <w:rsid w:val="006F4D0B"/>
    <w:rsid w:val="006F518B"/>
    <w:rsid w:val="00704A8F"/>
    <w:rsid w:val="00705737"/>
    <w:rsid w:val="00714F8D"/>
    <w:rsid w:val="007162C2"/>
    <w:rsid w:val="00717822"/>
    <w:rsid w:val="0072208B"/>
    <w:rsid w:val="00722680"/>
    <w:rsid w:val="00723DD6"/>
    <w:rsid w:val="007262F1"/>
    <w:rsid w:val="00746D78"/>
    <w:rsid w:val="007472DC"/>
    <w:rsid w:val="00753699"/>
    <w:rsid w:val="00754ADD"/>
    <w:rsid w:val="00760C77"/>
    <w:rsid w:val="007646DA"/>
    <w:rsid w:val="00764905"/>
    <w:rsid w:val="00767FB7"/>
    <w:rsid w:val="007741D3"/>
    <w:rsid w:val="00781264"/>
    <w:rsid w:val="007817E4"/>
    <w:rsid w:val="007870C9"/>
    <w:rsid w:val="0078780A"/>
    <w:rsid w:val="00791945"/>
    <w:rsid w:val="00793D9E"/>
    <w:rsid w:val="007A06D1"/>
    <w:rsid w:val="007A67CC"/>
    <w:rsid w:val="007A78A5"/>
    <w:rsid w:val="007A7C5E"/>
    <w:rsid w:val="007A7DAE"/>
    <w:rsid w:val="007B50DB"/>
    <w:rsid w:val="007B6A3E"/>
    <w:rsid w:val="007B7AB3"/>
    <w:rsid w:val="007B7FEC"/>
    <w:rsid w:val="007C5FA9"/>
    <w:rsid w:val="007C70F6"/>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0CCB"/>
    <w:rsid w:val="008C17C3"/>
    <w:rsid w:val="008C6098"/>
    <w:rsid w:val="008C621C"/>
    <w:rsid w:val="008D256E"/>
    <w:rsid w:val="008E6D73"/>
    <w:rsid w:val="008E6E4E"/>
    <w:rsid w:val="008F6DC3"/>
    <w:rsid w:val="0090312D"/>
    <w:rsid w:val="009072F4"/>
    <w:rsid w:val="00911364"/>
    <w:rsid w:val="009127AA"/>
    <w:rsid w:val="00914784"/>
    <w:rsid w:val="00915759"/>
    <w:rsid w:val="00917C5F"/>
    <w:rsid w:val="0092185C"/>
    <w:rsid w:val="00926DA8"/>
    <w:rsid w:val="0092786F"/>
    <w:rsid w:val="0093375E"/>
    <w:rsid w:val="00936E48"/>
    <w:rsid w:val="009377DC"/>
    <w:rsid w:val="00941066"/>
    <w:rsid w:val="00943F17"/>
    <w:rsid w:val="00947816"/>
    <w:rsid w:val="00950F78"/>
    <w:rsid w:val="00957EEB"/>
    <w:rsid w:val="009612A8"/>
    <w:rsid w:val="00962D29"/>
    <w:rsid w:val="00971251"/>
    <w:rsid w:val="00977902"/>
    <w:rsid w:val="00982ABA"/>
    <w:rsid w:val="00986178"/>
    <w:rsid w:val="00990B5A"/>
    <w:rsid w:val="00991BD7"/>
    <w:rsid w:val="009931A1"/>
    <w:rsid w:val="0099574E"/>
    <w:rsid w:val="009A41CF"/>
    <w:rsid w:val="009A50AD"/>
    <w:rsid w:val="009A7AF1"/>
    <w:rsid w:val="009B398A"/>
    <w:rsid w:val="009B575D"/>
    <w:rsid w:val="009B6B0A"/>
    <w:rsid w:val="009C13CB"/>
    <w:rsid w:val="009C56D2"/>
    <w:rsid w:val="009D7EEE"/>
    <w:rsid w:val="009E085A"/>
    <w:rsid w:val="009E6E1E"/>
    <w:rsid w:val="009F1587"/>
    <w:rsid w:val="009F23AF"/>
    <w:rsid w:val="009F3AD9"/>
    <w:rsid w:val="009F3FF3"/>
    <w:rsid w:val="009F78F1"/>
    <w:rsid w:val="00A02712"/>
    <w:rsid w:val="00A02A29"/>
    <w:rsid w:val="00A14A3B"/>
    <w:rsid w:val="00A23657"/>
    <w:rsid w:val="00A25E3C"/>
    <w:rsid w:val="00A27226"/>
    <w:rsid w:val="00A2766B"/>
    <w:rsid w:val="00A3316B"/>
    <w:rsid w:val="00A340C7"/>
    <w:rsid w:val="00A362FD"/>
    <w:rsid w:val="00A3699F"/>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F0DB5"/>
    <w:rsid w:val="00B0071F"/>
    <w:rsid w:val="00B00B9A"/>
    <w:rsid w:val="00B01799"/>
    <w:rsid w:val="00B01AB5"/>
    <w:rsid w:val="00B04AFE"/>
    <w:rsid w:val="00B057CA"/>
    <w:rsid w:val="00B066BC"/>
    <w:rsid w:val="00B26A76"/>
    <w:rsid w:val="00B326A7"/>
    <w:rsid w:val="00B35B8C"/>
    <w:rsid w:val="00B41CD5"/>
    <w:rsid w:val="00B449BC"/>
    <w:rsid w:val="00B46735"/>
    <w:rsid w:val="00B51CB3"/>
    <w:rsid w:val="00B67D3D"/>
    <w:rsid w:val="00B73853"/>
    <w:rsid w:val="00B74DD3"/>
    <w:rsid w:val="00B758BD"/>
    <w:rsid w:val="00B77C11"/>
    <w:rsid w:val="00B81365"/>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584E"/>
    <w:rsid w:val="00BF3011"/>
    <w:rsid w:val="00BF6268"/>
    <w:rsid w:val="00C026D3"/>
    <w:rsid w:val="00C050A6"/>
    <w:rsid w:val="00C10E66"/>
    <w:rsid w:val="00C113C3"/>
    <w:rsid w:val="00C1342F"/>
    <w:rsid w:val="00C16573"/>
    <w:rsid w:val="00C2066A"/>
    <w:rsid w:val="00C21FAB"/>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7C61"/>
    <w:rsid w:val="00CD3427"/>
    <w:rsid w:val="00CE316E"/>
    <w:rsid w:val="00CE6828"/>
    <w:rsid w:val="00CF3937"/>
    <w:rsid w:val="00CF4318"/>
    <w:rsid w:val="00D04EA5"/>
    <w:rsid w:val="00D05A0C"/>
    <w:rsid w:val="00D05B9F"/>
    <w:rsid w:val="00D0720D"/>
    <w:rsid w:val="00D079EF"/>
    <w:rsid w:val="00D13158"/>
    <w:rsid w:val="00D16D5F"/>
    <w:rsid w:val="00D21903"/>
    <w:rsid w:val="00D2448E"/>
    <w:rsid w:val="00D26F74"/>
    <w:rsid w:val="00D3729B"/>
    <w:rsid w:val="00D438FB"/>
    <w:rsid w:val="00D45F38"/>
    <w:rsid w:val="00D53D78"/>
    <w:rsid w:val="00D5666C"/>
    <w:rsid w:val="00D57D23"/>
    <w:rsid w:val="00D70114"/>
    <w:rsid w:val="00D77591"/>
    <w:rsid w:val="00D85E5B"/>
    <w:rsid w:val="00D85F50"/>
    <w:rsid w:val="00D86B24"/>
    <w:rsid w:val="00D87377"/>
    <w:rsid w:val="00D97E3D"/>
    <w:rsid w:val="00DA48B8"/>
    <w:rsid w:val="00DB399E"/>
    <w:rsid w:val="00DB757C"/>
    <w:rsid w:val="00DC163D"/>
    <w:rsid w:val="00DC1FD1"/>
    <w:rsid w:val="00DC2EBA"/>
    <w:rsid w:val="00DC316F"/>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51900"/>
    <w:rsid w:val="00E560BE"/>
    <w:rsid w:val="00E56C0A"/>
    <w:rsid w:val="00E56C44"/>
    <w:rsid w:val="00E60BA1"/>
    <w:rsid w:val="00E64A49"/>
    <w:rsid w:val="00E7246E"/>
    <w:rsid w:val="00E728BE"/>
    <w:rsid w:val="00E8612D"/>
    <w:rsid w:val="00EA413A"/>
    <w:rsid w:val="00EA62A7"/>
    <w:rsid w:val="00EB3866"/>
    <w:rsid w:val="00EB3EE8"/>
    <w:rsid w:val="00EB476B"/>
    <w:rsid w:val="00EB521B"/>
    <w:rsid w:val="00EB6AD3"/>
    <w:rsid w:val="00EC162F"/>
    <w:rsid w:val="00EC4B61"/>
    <w:rsid w:val="00EC722E"/>
    <w:rsid w:val="00EE0964"/>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658E0"/>
    <w:rsid w:val="00F73148"/>
    <w:rsid w:val="00F74386"/>
    <w:rsid w:val="00F80DA4"/>
    <w:rsid w:val="00F84B7B"/>
    <w:rsid w:val="00F8758C"/>
    <w:rsid w:val="00F90E48"/>
    <w:rsid w:val="00F93308"/>
    <w:rsid w:val="00F9458C"/>
    <w:rsid w:val="00F95FEC"/>
    <w:rsid w:val="00F96C5E"/>
    <w:rsid w:val="00F97775"/>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274"/>
    <o:shapelayout v:ext="edit">
      <o:idmap v:ext="edit" data="2"/>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4.xm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footer" Target="footer4.xml"/><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eader" Target="header5.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oter" Target="footer5.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eader" Target="header6.xml"/><Relationship Id="rId199"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footer" Target="footer6.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eader" Target="header7.xml"/><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footer" Target="footer7.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21B505-1EB4-45B2-8085-BE52FCAB1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170</Pages>
  <Words>30374</Words>
  <Characters>173133</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27</cp:revision>
  <dcterms:created xsi:type="dcterms:W3CDTF">2021-11-13T05:17:00Z</dcterms:created>
  <dcterms:modified xsi:type="dcterms:W3CDTF">2021-11-14T00:19:00Z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