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3115701"/>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43040" behindDoc="1" locked="0" layoutInCell="1" allowOverlap="1" wp14:anchorId="2A994AA6" wp14:editId="2CB6399B">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0992" behindDoc="1" locked="0" layoutInCell="1" allowOverlap="1" wp14:anchorId="24974F18" wp14:editId="65CCC600">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4C9EE942" w:rsidR="00C16573" w:rsidRDefault="007A54E1" w:rsidP="00C16573">
      <w:r>
        <w:rPr>
          <w:noProof/>
        </w:rPr>
        <w:pict w14:anchorId="694D1155">
          <v:rect id="Rectangle 285" o:spid="_x0000_s2225" style="position:absolute;left:0;text-align:left;margin-left:401.2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4A4F76" w:rsidRDefault="004A4F76" w:rsidP="00C16573">
                  <w:pPr>
                    <w:jc w:val="center"/>
                  </w:pPr>
                  <w:r>
                    <w:rPr>
                      <w:b/>
                      <w:color w:val="000000"/>
                    </w:rPr>
                    <w:t>Rafi Aziizi Muchtar</w:t>
                  </w:r>
                </w:p>
                <w:p w14:paraId="40C8DA39" w14:textId="5B9C5ADD" w:rsidR="004A4F76" w:rsidRDefault="004A4F76" w:rsidP="00C16573">
                  <w:pPr>
                    <w:jc w:val="center"/>
                  </w:pPr>
                  <w:r>
                    <w:rPr>
                      <w:color w:val="000000"/>
                    </w:rPr>
                    <w:t>NIM: 3411.18.1123</w:t>
                  </w:r>
                </w:p>
              </w:txbxContent>
            </v:textbox>
            <w10:wrap type="square" anchorx="margin"/>
          </v:rect>
        </w:pict>
      </w:r>
      <w:r>
        <w:rPr>
          <w:noProof/>
        </w:rPr>
        <w:pict w14:anchorId="67E88E87">
          <v:rect id="Rectangle 289" o:spid="_x0000_s2224"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4A4F76" w:rsidRDefault="004A4F76" w:rsidP="00C16573">
                  <w:pPr>
                    <w:jc w:val="center"/>
                  </w:pPr>
                  <w:r>
                    <w:rPr>
                      <w:b/>
                      <w:color w:val="000000"/>
                    </w:rPr>
                    <w:t>Chania Ayu Lestari</w:t>
                  </w:r>
                </w:p>
                <w:p w14:paraId="4FD05FDC" w14:textId="2499AD6C" w:rsidR="004A4F76" w:rsidRDefault="004A4F76" w:rsidP="00C16573">
                  <w:pPr>
                    <w:jc w:val="center"/>
                  </w:pPr>
                  <w:r>
                    <w:rPr>
                      <w:color w:val="000000"/>
                    </w:rPr>
                    <w:t>NIM: 3411.18.1108</w:t>
                  </w:r>
                </w:p>
              </w:txbxContent>
            </v:textbox>
            <w10:wrap type="square"/>
          </v:rect>
        </w:pic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7208C825" w:rsidR="00C16573" w:rsidRDefault="007A54E1" w:rsidP="00C16573">
      <w:pPr>
        <w:jc w:val="center"/>
      </w:pPr>
      <w:r>
        <w:rPr>
          <w:noProof/>
        </w:rPr>
        <w:pict w14:anchorId="51C79E17">
          <v:rect id="Rectangle 283" o:spid="_x0000_s2223"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4A4F76" w:rsidRDefault="004A4F76" w:rsidP="00C16573">
                  <w:pPr>
                    <w:spacing w:line="240" w:lineRule="auto"/>
                    <w:jc w:val="center"/>
                  </w:pPr>
                  <w:r>
                    <w:rPr>
                      <w:color w:val="000000"/>
                    </w:rPr>
                    <w:t>Dosen Pembimbing</w:t>
                  </w:r>
                </w:p>
                <w:p w14:paraId="498FB1B1" w14:textId="77777777" w:rsidR="004A4F76" w:rsidRDefault="004A4F76" w:rsidP="00C16573">
                  <w:pPr>
                    <w:spacing w:line="240" w:lineRule="auto"/>
                    <w:jc w:val="center"/>
                  </w:pPr>
                  <w:r>
                    <w:rPr>
                      <w:color w:val="000000"/>
                    </w:rPr>
                    <w:t>Penelitian Kerja Praktik</w:t>
                  </w:r>
                </w:p>
                <w:p w14:paraId="28A0AF9D" w14:textId="77777777" w:rsidR="004A4F76" w:rsidRDefault="004A4F76" w:rsidP="00C16573">
                  <w:pPr>
                    <w:spacing w:line="240" w:lineRule="auto"/>
                    <w:jc w:val="center"/>
                  </w:pPr>
                </w:p>
                <w:p w14:paraId="74BFB887" w14:textId="23A19CFD" w:rsidR="004A4F76" w:rsidRDefault="004A4F76" w:rsidP="00C16573">
                  <w:pPr>
                    <w:spacing w:line="240" w:lineRule="auto"/>
                    <w:jc w:val="center"/>
                  </w:pPr>
                </w:p>
                <w:p w14:paraId="0A1064D0" w14:textId="77777777" w:rsidR="004A4F76" w:rsidRDefault="004A4F76" w:rsidP="00C16573">
                  <w:pPr>
                    <w:spacing w:line="240" w:lineRule="auto"/>
                    <w:jc w:val="center"/>
                  </w:pPr>
                </w:p>
                <w:p w14:paraId="7A1713FE" w14:textId="13F6DCAA" w:rsidR="004A4F76" w:rsidRDefault="004A4F76"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4A4F76" w:rsidRDefault="004A4F76" w:rsidP="00C16573">
                  <w:pPr>
                    <w:spacing w:line="240" w:lineRule="auto"/>
                    <w:jc w:val="center"/>
                  </w:pPr>
                  <w:r>
                    <w:rPr>
                      <w:color w:val="000000"/>
                    </w:rPr>
                    <w:t>NID. 4121.905.85</w:t>
                  </w:r>
                </w:p>
                <w:p w14:paraId="20EC2F31" w14:textId="77777777" w:rsidR="004A4F76" w:rsidRDefault="004A4F76" w:rsidP="00C16573">
                  <w:pPr>
                    <w:spacing w:line="240" w:lineRule="auto"/>
                    <w:jc w:val="center"/>
                  </w:pPr>
                </w:p>
              </w:txbxContent>
            </v:textbox>
          </v:rect>
        </w:pict>
      </w:r>
      <w:r>
        <w:rPr>
          <w:noProof/>
        </w:rPr>
        <w:pict w14:anchorId="45504A9B">
          <v:rect id="Rectangle 282" o:spid="_x0000_s2222"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4A4F76" w:rsidRDefault="004A4F76" w:rsidP="00C16573">
                  <w:pPr>
                    <w:spacing w:line="240" w:lineRule="auto"/>
                    <w:jc w:val="center"/>
                  </w:pPr>
                  <w:r>
                    <w:rPr>
                      <w:color w:val="000000"/>
                    </w:rPr>
                    <w:t>Pembimbing Lapangan</w:t>
                  </w:r>
                </w:p>
                <w:p w14:paraId="4898CEF7" w14:textId="77777777" w:rsidR="004A4F76" w:rsidRDefault="004A4F76" w:rsidP="00C16573">
                  <w:pPr>
                    <w:spacing w:line="240" w:lineRule="auto"/>
                    <w:jc w:val="center"/>
                  </w:pPr>
                </w:p>
                <w:p w14:paraId="2948B538" w14:textId="77777777" w:rsidR="004A4F76" w:rsidRDefault="004A4F76" w:rsidP="00C16573">
                  <w:pPr>
                    <w:spacing w:line="240" w:lineRule="auto"/>
                    <w:jc w:val="center"/>
                  </w:pPr>
                </w:p>
                <w:p w14:paraId="655CF6DD" w14:textId="77777777" w:rsidR="004A4F76" w:rsidRDefault="004A4F76"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4A4F76" w:rsidRDefault="004A4F76" w:rsidP="00C16573">
                  <w:pPr>
                    <w:spacing w:line="240" w:lineRule="auto"/>
                  </w:pPr>
                </w:p>
                <w:p w14:paraId="12C7B1EA" w14:textId="34370A25" w:rsidR="004A4F76" w:rsidRDefault="004A4F76" w:rsidP="00C16573">
                  <w:pPr>
                    <w:spacing w:line="240" w:lineRule="auto"/>
                    <w:jc w:val="center"/>
                  </w:pPr>
                  <w:r>
                    <w:rPr>
                      <w:color w:val="000000"/>
                      <w:u w:val="single"/>
                    </w:rPr>
                    <w:t xml:space="preserve">Dandi Rusdani, S.Pd.     </w:t>
                  </w:r>
                </w:p>
              </w:txbxContent>
            </v:textbox>
          </v:rect>
        </w:pict>
      </w:r>
      <w:r w:rsidR="00C16573">
        <w:t>Pada Tanggal ___</w:t>
      </w:r>
      <w:ins w:id="11" w:author="Rafi Aziizi" w:date="2021-11-12T12:41:00Z">
        <w:r w:rsidR="00F14C4A">
          <w:t xml:space="preserve"> November</w:t>
        </w:r>
      </w:ins>
      <w:del w:id="12" w:author="Rafi Aziizi" w:date="2021-11-12T12:41:00Z">
        <w:r w:rsidR="00C16573" w:rsidDel="00F14C4A">
          <w:delText xml:space="preserve"> ________</w:delText>
        </w:r>
      </w:del>
      <w:r w:rsidR="00C16573">
        <w:t xml:space="preserve"> 2021</w:t>
      </w:r>
    </w:p>
    <w:p w14:paraId="6B4289CB" w14:textId="3AB0AB8D"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46112" behindDoc="1" locked="0" layoutInCell="1" allowOverlap="1" wp14:anchorId="4783E882" wp14:editId="112829A4">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7A54E1">
        <w:rPr>
          <w:noProof/>
        </w:rPr>
        <w:pict w14:anchorId="1214954F">
          <v:rect id="Rectangle 288" o:spid="_x0000_s2221"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4A4F76" w:rsidRDefault="004A4F76" w:rsidP="00C16573">
                  <w:pPr>
                    <w:spacing w:line="480" w:lineRule="auto"/>
                    <w:jc w:val="center"/>
                  </w:pPr>
                  <w:r>
                    <w:rPr>
                      <w:b/>
                      <w:color w:val="000000"/>
                    </w:rPr>
                    <w:t>Diketahui,</w:t>
                  </w:r>
                </w:p>
                <w:p w14:paraId="16F45E14" w14:textId="77777777" w:rsidR="004A4F76" w:rsidRDefault="004A4F76" w:rsidP="00C16573">
                  <w:pPr>
                    <w:spacing w:line="480" w:lineRule="auto"/>
                    <w:jc w:val="center"/>
                  </w:pPr>
                  <w:r>
                    <w:rPr>
                      <w:color w:val="000000"/>
                    </w:rPr>
                    <w:t>Ka. Program Studi Informatika</w:t>
                  </w:r>
                </w:p>
                <w:p w14:paraId="37C9E7BA" w14:textId="77777777" w:rsidR="004A4F76" w:rsidRDefault="004A4F76">
                  <w:pPr>
                    <w:spacing w:line="240" w:lineRule="auto"/>
                    <w:pPrChange w:id="13" w:author="Rafi Aziizi" w:date="2021-11-13T10:07:00Z">
                      <w:pPr>
                        <w:spacing w:line="240" w:lineRule="auto"/>
                        <w:jc w:val="center"/>
                      </w:pPr>
                    </w:pPrChange>
                  </w:pPr>
                  <w:del w:id="14" w:author="Rafi Aziizi" w:date="2021-11-13T10:07:00Z">
                    <w:r w:rsidDel="00362007">
                      <w:rPr>
                        <w:i/>
                        <w:color w:val="D9D9D9"/>
                        <w:sz w:val="20"/>
                      </w:rPr>
                      <w:delText>tanda tangan</w:delText>
                    </w:r>
                  </w:del>
                </w:p>
                <w:p w14:paraId="57CBA8D4" w14:textId="77777777" w:rsidR="004A4F76" w:rsidRDefault="004A4F76" w:rsidP="00C16573">
                  <w:pPr>
                    <w:spacing w:line="240" w:lineRule="auto"/>
                    <w:jc w:val="center"/>
                  </w:pPr>
                </w:p>
                <w:p w14:paraId="3B18BA30" w14:textId="418CC9F5" w:rsidR="004A4F76" w:rsidRDefault="004A4F76" w:rsidP="00C16573">
                  <w:pPr>
                    <w:spacing w:line="240" w:lineRule="auto"/>
                    <w:jc w:val="center"/>
                  </w:pPr>
                  <w:r>
                    <w:rPr>
                      <w:color w:val="000000"/>
                      <w:u w:val="single"/>
                    </w:rPr>
                    <w:t>Agus Komarudin, S.Kom., M.T.</w:t>
                  </w:r>
                </w:p>
                <w:p w14:paraId="3EAB8FDD" w14:textId="74217115" w:rsidR="004A4F76" w:rsidRDefault="004A4F76" w:rsidP="00C16573">
                  <w:pPr>
                    <w:spacing w:line="240" w:lineRule="auto"/>
                    <w:jc w:val="center"/>
                  </w:pPr>
                  <w:r>
                    <w:rPr>
                      <w:color w:val="000000"/>
                    </w:rPr>
                    <w:t>NID. 4121.758.78</w:t>
                  </w:r>
                </w:p>
              </w:txbxContent>
            </v:textbox>
            <w10:wrap anchorx="margin" anchory="page"/>
          </v:rect>
        </w:pict>
      </w:r>
    </w:p>
    <w:p w14:paraId="5F35C34D" w14:textId="35FE1D15" w:rsidR="00505F11" w:rsidRDefault="00FA382F" w:rsidP="00BB0B15">
      <w:pPr>
        <w:rPr>
          <w:b/>
        </w:rPr>
      </w:pPr>
      <w:del w:id="15" w:author="Rafi Aziizi" w:date="2021-11-12T11:02:00Z">
        <w:r w:rsidDel="00C9617C">
          <w:rPr>
            <w:noProof/>
          </w:rPr>
          <w:drawing>
            <wp:anchor distT="0" distB="0" distL="114300" distR="114300" simplePos="0" relativeHeight="251550208" behindDoc="1" locked="0" layoutInCell="1" allowOverlap="1" wp14:anchorId="68815943" wp14:editId="4CD2235D">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4A375C3">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16" w:name="_Toc80034200"/>
      <w:bookmarkStart w:id="17" w:name="_Toc83115702"/>
      <w:r>
        <w:rPr>
          <w:lang w:val="en-US"/>
        </w:rPr>
        <w:t>LEMBAR PENYATAAN KEASLIAN</w:t>
      </w:r>
      <w:bookmarkEnd w:id="16"/>
      <w:bookmarkEnd w:id="17"/>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8" w:author="Rafi Aziizi" w:date="2021-11-12T07:34:00Z">
        <w:r w:rsidR="00C53A83">
          <w:rPr>
            <w:b/>
            <w:bCs/>
          </w:rPr>
          <w:t>E</w:t>
        </w:r>
      </w:ins>
      <w:del w:id="19"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r>
        <w:t xml:space="preserve">Cimahi, </w:t>
      </w:r>
      <w:del w:id="20" w:author="Rafi Aziizi" w:date="2021-11-12T11:03:00Z">
        <w:r w:rsidDel="00C9617C">
          <w:delText xml:space="preserve">September </w:delText>
        </w:r>
      </w:del>
      <w:ins w:id="21"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45088" behindDoc="1" locked="0" layoutInCell="1" allowOverlap="1" wp14:anchorId="447D1F72" wp14:editId="7DE97E8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44064" behindDoc="1" locked="0" layoutInCell="1" allowOverlap="1" wp14:anchorId="5EED1998" wp14:editId="01A8B05B">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2" w:name="_Toc80034201"/>
      <w:bookmarkStart w:id="23" w:name="_Toc83115703"/>
      <w:r>
        <w:rPr>
          <w:lang w:val="en-US"/>
        </w:rPr>
        <w:lastRenderedPageBreak/>
        <w:t>KATA PENGANTAR</w:t>
      </w:r>
      <w:bookmarkEnd w:id="22"/>
      <w:bookmarkEnd w:id="23"/>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24" w:author="Rafi Aziizi" w:date="2021-11-12T07:34:00Z">
        <w:r w:rsidR="00C53A83">
          <w:t>e</w:t>
        </w:r>
      </w:ins>
      <w:del w:id="25"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26" w:author="Rafi Aziizi" w:date="2021-11-13T10:09:00Z">
        <w:r w:rsidR="00362007">
          <w:t xml:space="preserve">15 </w:t>
        </w:r>
      </w:ins>
      <w:del w:id="27" w:author="Rafi Aziizi" w:date="2021-11-12T07:39:00Z">
        <w:r w:rsidDel="00C53A83">
          <w:delText xml:space="preserve">September </w:delText>
        </w:r>
      </w:del>
      <w:ins w:id="28"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29" w:name="_Toc80034202"/>
      <w:bookmarkStart w:id="30" w:name="_Toc83115704"/>
      <w:r>
        <w:rPr>
          <w:lang w:val="en-US"/>
        </w:rPr>
        <w:lastRenderedPageBreak/>
        <w:t>ABSTRAK</w:t>
      </w:r>
      <w:bookmarkEnd w:id="29"/>
      <w:bookmarkEnd w:id="30"/>
    </w:p>
    <w:p w14:paraId="4E38ED64" w14:textId="514056FD" w:rsidR="006E062D" w:rsidRPr="003D26C6" w:rsidRDefault="0089374A" w:rsidP="00DD6C60">
      <w:pPr>
        <w:rPr>
          <w:i/>
          <w:iCs/>
          <w:rPrChange w:id="31" w:author="chaniaayulestari@outlook.com" w:date="2021-11-14T03:54:00Z">
            <w:rPr/>
          </w:rPrChange>
        </w:rPr>
      </w:pPr>
      <w:ins w:id="32" w:author="Rafi Aziizi" w:date="2021-11-14T10:25:00Z">
        <w:r>
          <w:rPr>
            <w:b/>
            <w:bCs/>
            <w:i/>
            <w:iCs/>
          </w:rPr>
          <w:t xml:space="preserve">Abstract - </w:t>
        </w:r>
      </w:ins>
      <w:ins w:id="33" w:author="chaniaayulestari@outlook.com" w:date="2021-11-14T03:39:00Z">
        <w:r w:rsidR="0043144F" w:rsidRPr="003D26C6">
          <w:rPr>
            <w:i/>
            <w:iCs/>
            <w:rPrChange w:id="34" w:author="chaniaayulestari@outlook.com" w:date="2021-11-14T03:54:00Z">
              <w:rPr/>
            </w:rPrChange>
          </w:rPr>
          <w:t xml:space="preserve">Absensi </w:t>
        </w:r>
        <w:del w:id="35" w:author="chaniaayulestari@outlook.com" w:date="2021-11-14T06:16:00Z">
          <w:r w:rsidR="0043144F" w:rsidRPr="003D26C6" w:rsidDel="00546D1E">
            <w:rPr>
              <w:i/>
              <w:iCs/>
              <w:rPrChange w:id="36" w:author="chaniaayulestari@outlook.com" w:date="2021-11-14T03:54:00Z">
                <w:rPr/>
              </w:rPrChange>
            </w:rPr>
            <w:delText>adalah</w:delText>
          </w:r>
        </w:del>
      </w:ins>
      <w:ins w:id="37" w:author="chaniaayulestari@outlook.com" w:date="2021-11-14T06:16:00Z">
        <w:r w:rsidR="00546D1E">
          <w:rPr>
            <w:i/>
            <w:iCs/>
          </w:rPr>
          <w:t>merupakan</w:t>
        </w:r>
      </w:ins>
      <w:ins w:id="38" w:author="chaniaayulestari@outlook.com" w:date="2021-11-14T03:39:00Z">
        <w:r w:rsidR="0043144F" w:rsidRPr="003D26C6">
          <w:rPr>
            <w:i/>
            <w:iCs/>
            <w:rPrChange w:id="39" w:author="chaniaayulestari@outlook.com" w:date="2021-11-14T03:54:00Z">
              <w:rPr/>
            </w:rPrChange>
          </w:rPr>
          <w:t xml:space="preserve"> bentuk pendataan kehadiran yang merupakan bagian pelaporan dari in</w:t>
        </w:r>
      </w:ins>
      <w:ins w:id="40" w:author="chaniaayulestari@outlook.com" w:date="2021-11-14T03:40:00Z">
        <w:r w:rsidR="0043144F" w:rsidRPr="003D26C6">
          <w:rPr>
            <w:i/>
            <w:iCs/>
            <w:rPrChange w:id="41" w:author="chaniaayulestari@outlook.com" w:date="2021-11-14T03:54:00Z">
              <w:rPr/>
            </w:rPrChange>
          </w:rPr>
          <w:t>s</w:t>
        </w:r>
      </w:ins>
      <w:ins w:id="42" w:author="chaniaayulestari@outlook.com" w:date="2021-11-14T03:39:00Z">
        <w:r w:rsidR="0043144F" w:rsidRPr="003D26C6">
          <w:rPr>
            <w:i/>
            <w:iCs/>
            <w:rPrChange w:id="43" w:author="chaniaayulestari@outlook.com" w:date="2021-11-14T03:54:00Z">
              <w:rPr/>
            </w:rPrChange>
          </w:rPr>
          <w:t>tansi</w:t>
        </w:r>
      </w:ins>
      <w:ins w:id="44" w:author="chaniaayulestari@outlook.com" w:date="2021-11-14T03:41:00Z">
        <w:r w:rsidR="0043144F" w:rsidRPr="003D26C6">
          <w:rPr>
            <w:i/>
            <w:iCs/>
            <w:rPrChange w:id="45" w:author="chaniaayulestari@outlook.com" w:date="2021-11-14T03:54:00Z">
              <w:rPr/>
            </w:rPrChange>
          </w:rPr>
          <w:t xml:space="preserve"> diseluruh bidang</w:t>
        </w:r>
      </w:ins>
      <w:ins w:id="46" w:author="chaniaayulestari@outlook.com" w:date="2021-11-14T03:40:00Z">
        <w:r w:rsidR="0043144F" w:rsidRPr="003D26C6">
          <w:rPr>
            <w:i/>
            <w:iCs/>
            <w:rPrChange w:id="47" w:author="chaniaayulestari@outlook.com" w:date="2021-11-14T03:54:00Z">
              <w:rPr/>
            </w:rPrChange>
          </w:rPr>
          <w:t>.</w:t>
        </w:r>
      </w:ins>
      <w:ins w:id="48" w:author="chaniaayulestari@outlook.com" w:date="2021-11-14T03:41:00Z">
        <w:r w:rsidR="0043144F" w:rsidRPr="003D26C6">
          <w:rPr>
            <w:i/>
            <w:iCs/>
            <w:rPrChange w:id="49" w:author="chaniaayulestari@outlook.com" w:date="2021-11-14T03:54:00Z">
              <w:rPr/>
            </w:rPrChange>
          </w:rPr>
          <w:t>salah satu</w:t>
        </w:r>
        <w:del w:id="50" w:author="Rafi Aziizi" w:date="2021-11-14T12:45:00Z">
          <w:r w:rsidR="0043144F" w:rsidRPr="003D26C6" w:rsidDel="00BE3063">
            <w:rPr>
              <w:i/>
              <w:iCs/>
              <w:rPrChange w:id="51" w:author="chaniaayulestari@outlook.com" w:date="2021-11-14T03:54:00Z">
                <w:rPr/>
              </w:rPrChange>
            </w:rPr>
            <w:delText xml:space="preserve"> </w:delText>
          </w:r>
        </w:del>
        <w:r w:rsidR="0043144F" w:rsidRPr="003D26C6">
          <w:rPr>
            <w:i/>
            <w:iCs/>
            <w:rPrChange w:id="52" w:author="chaniaayulestari@outlook.com" w:date="2021-11-14T03:54:00Z">
              <w:rPr/>
            </w:rPrChange>
          </w:rPr>
          <w:t>nya di</w:t>
        </w:r>
      </w:ins>
      <w:ins w:id="53" w:author="chaniaayulestari@outlook.com" w:date="2021-11-14T03:49:00Z">
        <w:r w:rsidR="00DA48B8" w:rsidRPr="003D26C6">
          <w:rPr>
            <w:i/>
            <w:iCs/>
            <w:rPrChange w:id="54" w:author="chaniaayulestari@outlook.com" w:date="2021-11-14T03:54:00Z">
              <w:rPr/>
            </w:rPrChange>
          </w:rPr>
          <w:t xml:space="preserve">bidang </w:t>
        </w:r>
      </w:ins>
      <w:ins w:id="55" w:author="Rafi Aziizi" w:date="2021-11-14T12:45:00Z">
        <w:r w:rsidR="00BE3063">
          <w:rPr>
            <w:i/>
            <w:iCs/>
          </w:rPr>
          <w:t>p</w:t>
        </w:r>
      </w:ins>
      <w:ins w:id="56" w:author="chaniaayulestari@outlook.com" w:date="2021-11-14T03:49:00Z">
        <w:del w:id="57" w:author="Rafi Aziizi" w:date="2021-11-14T12:45:00Z">
          <w:r w:rsidR="00DA48B8" w:rsidRPr="003D26C6" w:rsidDel="00BE3063">
            <w:rPr>
              <w:i/>
              <w:iCs/>
              <w:rPrChange w:id="58" w:author="chaniaayulestari@outlook.com" w:date="2021-11-14T03:54:00Z">
                <w:rPr/>
              </w:rPrChange>
            </w:rPr>
            <w:delText>P</w:delText>
          </w:r>
        </w:del>
        <w:r w:rsidR="00DA48B8" w:rsidRPr="003D26C6">
          <w:rPr>
            <w:i/>
            <w:iCs/>
            <w:rPrChange w:id="59" w:author="chaniaayulestari@outlook.com" w:date="2021-11-14T03:54:00Z">
              <w:rPr/>
            </w:rPrChange>
          </w:rPr>
          <w:t>endidikan</w:t>
        </w:r>
      </w:ins>
      <w:ins w:id="60" w:author="Rafi Aziizi" w:date="2021-11-14T12:46:00Z">
        <w:r w:rsidR="00BE3063">
          <w:rPr>
            <w:i/>
            <w:iCs/>
          </w:rPr>
          <w:t>.</w:t>
        </w:r>
      </w:ins>
      <w:ins w:id="61" w:author="chaniaayulestari@outlook.com" w:date="2021-11-14T03:49:00Z">
        <w:del w:id="62" w:author="Rafi Aziizi" w:date="2021-11-14T12:46:00Z">
          <w:r w:rsidR="00DA48B8" w:rsidRPr="003D26C6" w:rsidDel="00BE3063">
            <w:rPr>
              <w:i/>
              <w:iCs/>
              <w:rPrChange w:id="63" w:author="chaniaayulestari@outlook.com" w:date="2021-11-14T03:54:00Z">
                <w:rPr/>
              </w:rPrChange>
            </w:rPr>
            <w:delText>.</w:delText>
          </w:r>
        </w:del>
        <w:r w:rsidR="00DA48B8" w:rsidRPr="003D26C6">
          <w:rPr>
            <w:i/>
            <w:iCs/>
            <w:rPrChange w:id="64" w:author="chaniaayulestari@outlook.com" w:date="2021-11-14T03:54:00Z">
              <w:rPr/>
            </w:rPrChange>
          </w:rPr>
          <w:t xml:space="preserve"> Pada </w:t>
        </w:r>
      </w:ins>
      <w:ins w:id="65" w:author="chaniaayulestari@outlook.com" w:date="2021-11-14T03:41:00Z">
        <w:r w:rsidR="0043144F" w:rsidRPr="003D26C6">
          <w:rPr>
            <w:i/>
            <w:iCs/>
            <w:rPrChange w:id="66" w:author="chaniaayulestari@outlook.com" w:date="2021-11-14T03:54:00Z">
              <w:rPr/>
            </w:rPrChange>
          </w:rPr>
          <w:t>sekolah</w:t>
        </w:r>
      </w:ins>
      <w:ins w:id="67" w:author="chaniaayulestari@outlook.com" w:date="2021-11-14T03:44:00Z">
        <w:r w:rsidR="00DA48B8" w:rsidRPr="003D26C6">
          <w:rPr>
            <w:i/>
            <w:iCs/>
            <w:rPrChange w:id="68" w:author="chaniaayulestari@outlook.com" w:date="2021-11-14T03:54:00Z">
              <w:rPr/>
            </w:rPrChange>
          </w:rPr>
          <w:t xml:space="preserve"> SMK Cendekia Batuj</w:t>
        </w:r>
      </w:ins>
      <w:ins w:id="69" w:author="chaniaayulestari@outlook.com" w:date="2021-11-14T03:45:00Z">
        <w:r w:rsidR="00DA48B8" w:rsidRPr="003D26C6">
          <w:rPr>
            <w:i/>
            <w:iCs/>
            <w:rPrChange w:id="70" w:author="chaniaayulestari@outlook.com" w:date="2021-11-14T03:54:00Z">
              <w:rPr/>
            </w:rPrChange>
          </w:rPr>
          <w:t>ajar</w:t>
        </w:r>
      </w:ins>
      <w:ins w:id="71" w:author="Rafi Aziizi" w:date="2021-11-14T12:46:00Z">
        <w:r w:rsidR="00BE3063">
          <w:rPr>
            <w:i/>
            <w:iCs/>
          </w:rPr>
          <w:t>,</w:t>
        </w:r>
      </w:ins>
      <w:ins w:id="72" w:author="chaniaayulestari@outlook.com" w:date="2021-11-14T03:40:00Z">
        <w:r w:rsidR="0043144F" w:rsidRPr="003D26C6">
          <w:rPr>
            <w:i/>
            <w:iCs/>
            <w:rPrChange w:id="73" w:author="chaniaayulestari@outlook.com" w:date="2021-11-14T03:54:00Z">
              <w:rPr/>
            </w:rPrChange>
          </w:rPr>
          <w:t xml:space="preserve"> </w:t>
        </w:r>
      </w:ins>
      <w:ins w:id="74" w:author="Rafi Aziizi" w:date="2021-11-14T12:46:00Z">
        <w:r w:rsidR="00BE3063">
          <w:rPr>
            <w:i/>
            <w:iCs/>
          </w:rPr>
          <w:t>p</w:t>
        </w:r>
      </w:ins>
      <w:ins w:id="75" w:author="chaniaayulestari@outlook.com" w:date="2021-11-14T03:40:00Z">
        <w:del w:id="76" w:author="Rafi Aziizi" w:date="2021-11-14T12:46:00Z">
          <w:r w:rsidR="0043144F" w:rsidRPr="003D26C6" w:rsidDel="00BE3063">
            <w:rPr>
              <w:i/>
              <w:iCs/>
              <w:rPrChange w:id="77" w:author="chaniaayulestari@outlook.com" w:date="2021-11-14T03:54:00Z">
                <w:rPr/>
              </w:rPrChange>
            </w:rPr>
            <w:delText>P</w:delText>
          </w:r>
        </w:del>
        <w:r w:rsidR="0043144F" w:rsidRPr="003D26C6">
          <w:rPr>
            <w:i/>
            <w:iCs/>
            <w:rPrChange w:id="78" w:author="chaniaayulestari@outlook.com" w:date="2021-11-14T03:54:00Z">
              <w:rPr/>
            </w:rPrChange>
          </w:rPr>
          <w:t>roses absensi siswa ini sangat penting untuk dilakukan</w:t>
        </w:r>
      </w:ins>
      <w:ins w:id="79" w:author="chaniaayulestari@outlook.com" w:date="2021-11-14T03:41:00Z">
        <w:r w:rsidR="0043144F" w:rsidRPr="003D26C6">
          <w:rPr>
            <w:i/>
            <w:iCs/>
            <w:rPrChange w:id="80" w:author="chaniaayulestari@outlook.com" w:date="2021-11-14T03:54:00Z">
              <w:rPr/>
            </w:rPrChange>
          </w:rPr>
          <w:t xml:space="preserve"> karena </w:t>
        </w:r>
      </w:ins>
      <w:ins w:id="81" w:author="chaniaayulestari@outlook.com" w:date="2021-11-14T03:40:00Z">
        <w:r w:rsidR="0043144F" w:rsidRPr="003D26C6">
          <w:rPr>
            <w:i/>
            <w:iCs/>
            <w:rPrChange w:id="82" w:author="chaniaayulestari@outlook.com" w:date="2021-11-14T03:54:00Z">
              <w:rPr/>
            </w:rPrChange>
          </w:rPr>
          <w:t>dapat menjadi tolak ukur untuk menentukan kualitas dan kuantitas tiap siswa</w:t>
        </w:r>
      </w:ins>
      <w:ins w:id="83" w:author="chaniaayulestari@outlook.com" w:date="2021-11-14T03:44:00Z">
        <w:r w:rsidR="00DA48B8" w:rsidRPr="003D26C6">
          <w:rPr>
            <w:i/>
            <w:iCs/>
            <w:rPrChange w:id="84" w:author="chaniaayulestari@outlook.com" w:date="2021-11-14T03:54:00Z">
              <w:rPr/>
            </w:rPrChange>
          </w:rPr>
          <w:t xml:space="preserve">. Namun, </w:t>
        </w:r>
      </w:ins>
      <w:ins w:id="85" w:author="chaniaayulestari@outlook.com" w:date="2021-11-14T03:45:00Z">
        <w:r w:rsidR="00DA48B8" w:rsidRPr="003D26C6">
          <w:rPr>
            <w:i/>
            <w:iCs/>
            <w:rPrChange w:id="86" w:author="chaniaayulestari@outlook.com" w:date="2021-11-14T03:54:00Z">
              <w:rPr/>
            </w:rPrChange>
          </w:rPr>
          <w:t xml:space="preserve">sistem absensi di SMK Cendekia masih dilakukan secara manual </w:t>
        </w:r>
      </w:ins>
      <w:ins w:id="87" w:author="chaniaayulestari@outlook.com" w:date="2021-11-14T03:46:00Z">
        <w:r w:rsidR="00DA48B8" w:rsidRPr="003D26C6">
          <w:rPr>
            <w:i/>
            <w:iCs/>
            <w:rPrChange w:id="88" w:author="chaniaayulestari@outlook.com" w:date="2021-11-14T03:54:00Z">
              <w:rPr/>
            </w:rPrChange>
          </w:rPr>
          <w:t>dari mulai p</w:t>
        </w:r>
      </w:ins>
      <w:ins w:id="89" w:author="chaniaayulestari@outlook.com" w:date="2021-11-14T03:47:00Z">
        <w:r w:rsidR="00DA48B8" w:rsidRPr="003D26C6">
          <w:rPr>
            <w:i/>
            <w:iCs/>
            <w:rPrChange w:id="90" w:author="chaniaayulestari@outlook.com" w:date="2021-11-14T03:54:00Z">
              <w:rPr/>
            </w:rPrChange>
          </w:rPr>
          <w:t xml:space="preserve">roses absen </w:t>
        </w:r>
      </w:ins>
      <w:ins w:id="91" w:author="chaniaayulestari@outlook.com" w:date="2021-11-14T03:46:00Z">
        <w:r w:rsidR="00DA48B8" w:rsidRPr="003D26C6">
          <w:rPr>
            <w:i/>
            <w:iCs/>
            <w:rPrChange w:id="92" w:author="chaniaayulestari@outlook.com" w:date="2021-11-14T03:54:00Z">
              <w:rPr/>
            </w:rPrChange>
          </w:rPr>
          <w:t xml:space="preserve">hingga </w:t>
        </w:r>
      </w:ins>
      <w:ins w:id="93" w:author="chaniaayulestari@outlook.com" w:date="2021-11-14T03:47:00Z">
        <w:r w:rsidR="00DA48B8" w:rsidRPr="003D26C6">
          <w:rPr>
            <w:i/>
            <w:iCs/>
            <w:rPrChange w:id="94" w:author="chaniaayulestari@outlook.com" w:date="2021-11-14T03:54:00Z">
              <w:rPr/>
            </w:rPrChange>
          </w:rPr>
          <w:t xml:space="preserve">pencatatan rekapitulasi absen. Oleh karena itu, dibutuhkan sistem yang dapat mengatasi masalah tersebut. </w:t>
        </w:r>
      </w:ins>
      <w:ins w:id="95" w:author="chaniaayulestari@outlook.com" w:date="2021-11-14T03:50:00Z">
        <w:r w:rsidR="003D26C6" w:rsidRPr="003D26C6">
          <w:rPr>
            <w:i/>
            <w:iCs/>
            <w:rPrChange w:id="96" w:author="chaniaayulestari@outlook.com" w:date="2021-11-14T03:54:00Z">
              <w:rPr/>
            </w:rPrChange>
          </w:rPr>
          <w:t>D</w:t>
        </w:r>
      </w:ins>
      <w:ins w:id="97" w:author="chaniaayulestari@outlook.com" w:date="2021-11-14T03:47:00Z">
        <w:r w:rsidR="00DA48B8" w:rsidRPr="003D26C6">
          <w:rPr>
            <w:i/>
            <w:iCs/>
            <w:rPrChange w:id="98" w:author="chaniaayulestari@outlook.com" w:date="2021-11-14T03:54:00Z">
              <w:rPr/>
            </w:rPrChange>
          </w:rPr>
          <w:t>alam prakti</w:t>
        </w:r>
      </w:ins>
      <w:ins w:id="99" w:author="chaniaayulestari@outlook.com" w:date="2021-11-14T03:50:00Z">
        <w:r w:rsidR="003D26C6" w:rsidRPr="003D26C6">
          <w:rPr>
            <w:i/>
            <w:iCs/>
            <w:rPrChange w:id="100" w:author="chaniaayulestari@outlook.com" w:date="2021-11-14T03:54:00Z">
              <w:rPr/>
            </w:rPrChange>
          </w:rPr>
          <w:t>k</w:t>
        </w:r>
      </w:ins>
      <w:ins w:id="101" w:author="chaniaayulestari@outlook.com" w:date="2021-11-14T03:47:00Z">
        <w:r w:rsidR="00DA48B8" w:rsidRPr="003D26C6">
          <w:rPr>
            <w:i/>
            <w:iCs/>
            <w:rPrChange w:id="102" w:author="chaniaayulestari@outlook.com" w:date="2021-11-14T03:54:00Z">
              <w:rPr/>
            </w:rPrChange>
          </w:rPr>
          <w:t xml:space="preserve"> kerja kali ini dibuat sebuah sistem absensi </w:t>
        </w:r>
      </w:ins>
      <w:ins w:id="103" w:author="chaniaayulestari@outlook.com" w:date="2021-11-14T03:48:00Z">
        <w:r w:rsidR="00DA48B8" w:rsidRPr="003D26C6">
          <w:rPr>
            <w:i/>
            <w:iCs/>
            <w:rPrChange w:id="104" w:author="chaniaayulestari@outlook.com" w:date="2021-11-14T03:54:00Z">
              <w:rPr/>
            </w:rPrChange>
          </w:rPr>
          <w:t>menggunakan RFID (Radio Frequency Identification) dengan metode pengembangan waterfall</w:t>
        </w:r>
      </w:ins>
      <w:ins w:id="105" w:author="chaniaayulestari@outlook.com" w:date="2021-11-14T03:50:00Z">
        <w:r w:rsidR="003D26C6" w:rsidRPr="003D26C6">
          <w:rPr>
            <w:i/>
            <w:iCs/>
            <w:rPrChange w:id="106" w:author="chaniaayulestari@outlook.com" w:date="2021-11-14T03:54:00Z">
              <w:rPr/>
            </w:rPrChange>
          </w:rPr>
          <w:t xml:space="preserve"> yang diharapkan dapat membantu sekolah SMK Cendekia </w:t>
        </w:r>
      </w:ins>
      <w:ins w:id="107" w:author="chaniaayulestari@outlook.com" w:date="2021-11-14T03:51:00Z">
        <w:r w:rsidR="003D26C6" w:rsidRPr="003D26C6">
          <w:rPr>
            <w:i/>
            <w:iCs/>
            <w:rPrChange w:id="108" w:author="chaniaayulestari@outlook.com" w:date="2021-11-14T03:54:00Z">
              <w:rPr/>
            </w:rPrChange>
          </w:rPr>
          <w:t xml:space="preserve">Batujajar </w:t>
        </w:r>
      </w:ins>
      <w:ins w:id="109" w:author="chaniaayulestari@outlook.com" w:date="2021-11-14T03:52:00Z">
        <w:r w:rsidR="003D26C6" w:rsidRPr="003D26C6">
          <w:rPr>
            <w:i/>
            <w:iCs/>
            <w:rPrChange w:id="110" w:author="chaniaayulestari@outlook.com" w:date="2021-11-14T03:54:00Z">
              <w:rPr/>
            </w:rPrChange>
          </w:rPr>
          <w:t>untuk mempermudah proses absen yang dilakukan dan dapat memudahkan sekolah untuk melakukan monitoring</w:t>
        </w:r>
      </w:ins>
      <w:ins w:id="111" w:author="chaniaayulestari@outlook.com" w:date="2021-11-14T03:53:00Z">
        <w:r w:rsidR="003D26C6" w:rsidRPr="003D26C6">
          <w:rPr>
            <w:i/>
            <w:iCs/>
            <w:rPrChange w:id="112" w:author="chaniaayulestari@outlook.com" w:date="2021-11-14T03:54:00Z">
              <w:rPr/>
            </w:rPrChange>
          </w:rPr>
          <w:t xml:space="preserve"> setiap siswa.</w:t>
        </w:r>
      </w:ins>
    </w:p>
    <w:p w14:paraId="2091F2EA" w14:textId="179EDEF8" w:rsidR="00BB0B15" w:rsidRPr="0069161D" w:rsidDel="0069161D" w:rsidRDefault="00BB0B15" w:rsidP="00DD6C60">
      <w:pPr>
        <w:rPr>
          <w:del w:id="113" w:author="chaniaayulestari@outlook.com" w:date="2021-11-14T03:54:00Z"/>
          <w:b/>
          <w:rPrChange w:id="114" w:author="chaniaayulestari@outlook.com" w:date="2021-11-14T03:54:00Z">
            <w:rPr>
              <w:del w:id="115" w:author="chaniaayulestari@outlook.com" w:date="2021-11-14T03:54:00Z"/>
            </w:rPr>
          </w:rPrChange>
        </w:rPr>
      </w:pPr>
    </w:p>
    <w:p w14:paraId="5AC930A2" w14:textId="4A899D44" w:rsidR="00764905" w:rsidRPr="0069161D" w:rsidRDefault="00AA549F" w:rsidP="00764905">
      <w:pPr>
        <w:rPr>
          <w:bCs/>
          <w:i/>
          <w:iCs/>
          <w:rPrChange w:id="116" w:author="chaniaayulestari@outlook.com" w:date="2021-11-14T03:54:00Z">
            <w:rPr>
              <w:bCs/>
            </w:rPr>
          </w:rPrChange>
        </w:rPr>
      </w:pPr>
      <w:r w:rsidRPr="0069161D">
        <w:rPr>
          <w:b/>
          <w:i/>
          <w:iCs/>
          <w:rPrChange w:id="117" w:author="chaniaayulestari@outlook.com" w:date="2021-11-14T03:54:00Z">
            <w:rPr>
              <w:bCs/>
            </w:rPr>
          </w:rPrChange>
        </w:rPr>
        <w:t>Kata kunci</w:t>
      </w:r>
      <w:r w:rsidRPr="0069161D">
        <w:rPr>
          <w:bCs/>
          <w:i/>
          <w:iCs/>
          <w:rPrChange w:id="118" w:author="chaniaayulestari@outlook.com" w:date="2021-11-14T03:54:00Z">
            <w:rPr>
              <w:bCs/>
            </w:rPr>
          </w:rPrChange>
        </w:rPr>
        <w:t>:</w:t>
      </w:r>
      <w:ins w:id="119" w:author="chaniaayulestari@outlook.com" w:date="2021-11-14T03:54:00Z">
        <w:r w:rsidR="003D26C6" w:rsidRPr="0069161D">
          <w:rPr>
            <w:bCs/>
            <w:i/>
            <w:iCs/>
            <w:rPrChange w:id="120"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121" w:name="_Toc80034203"/>
      <w:bookmarkStart w:id="122" w:name="_Toc83115705"/>
      <w:r>
        <w:rPr>
          <w:lang w:val="en-US"/>
        </w:rPr>
        <w:lastRenderedPageBreak/>
        <w:t>DAFTAR ISI</w:t>
      </w:r>
      <w:bookmarkEnd w:id="121"/>
      <w:bookmarkEnd w:id="122"/>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7A54E1">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7A54E1">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7A54E1">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7A54E1">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7A54E1">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7A54E1">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7A54E1">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7A54E1">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7A54E1">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7A54E1">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7A54E1">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7A54E1">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7A54E1">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7A54E1">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7A54E1">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7A54E1">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7A54E1">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7A54E1">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7A54E1">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7A54E1">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7A54E1">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7A54E1">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7A54E1">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7A54E1">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7A54E1">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7A54E1">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7A54E1">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7A54E1">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7A54E1">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7A54E1">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7A54E1">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7A54E1">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7A54E1">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7A54E1">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7A54E1">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7A54E1">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7A54E1">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7A54E1">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7A54E1">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7A54E1">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7A54E1">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7A54E1">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123" w:name="_Toc80034204" w:displacedByCustomXml="prev"/>
    <w:p w14:paraId="6EAB3A4A" w14:textId="720F7ADC" w:rsidR="00AA549F" w:rsidRDefault="00AA549F" w:rsidP="00AA549F">
      <w:pPr>
        <w:pStyle w:val="Heading1"/>
        <w:numPr>
          <w:ilvl w:val="0"/>
          <w:numId w:val="0"/>
        </w:numPr>
        <w:rPr>
          <w:lang w:val="en-US"/>
        </w:rPr>
      </w:pPr>
      <w:bookmarkStart w:id="124" w:name="_Toc83115706"/>
      <w:r>
        <w:rPr>
          <w:lang w:val="en-US"/>
        </w:rPr>
        <w:lastRenderedPageBreak/>
        <w:t>DAFTAR GAMBAR</w:t>
      </w:r>
      <w:bookmarkEnd w:id="123"/>
      <w:bookmarkEnd w:id="124"/>
    </w:p>
    <w:p w14:paraId="687B5099" w14:textId="6463DAF7" w:rsidR="00B46735" w:rsidRDefault="006A1DDD">
      <w:pPr>
        <w:pStyle w:val="TableofFigures"/>
        <w:tabs>
          <w:tab w:val="right" w:leader="dot" w:pos="7927"/>
        </w:tabs>
        <w:rPr>
          <w:ins w:id="125" w:author="chaniaayulestari@outlook.com" w:date="2021-11-13T21:30:00Z"/>
          <w:rFonts w:asciiTheme="minorHAnsi" w:eastAsiaTheme="minorEastAsia" w:hAnsiTheme="minorHAnsi" w:cstheme="minorBidi"/>
          <w:noProof/>
          <w:sz w:val="22"/>
          <w:szCs w:val="22"/>
          <w:lang w:val="en-ID"/>
        </w:rPr>
      </w:pPr>
      <w:ins w:id="126" w:author="chaniaayulestari@outlook.com" w:date="2021-11-13T20:55:00Z">
        <w:r>
          <w:fldChar w:fldCharType="begin"/>
        </w:r>
        <w:r>
          <w:instrText xml:space="preserve"> TOC \h \z \c "Gambar   3." </w:instrText>
        </w:r>
      </w:ins>
      <w:r>
        <w:fldChar w:fldCharType="separate"/>
      </w:r>
      <w:ins w:id="127" w:author="chaniaayulestari@outlook.com" w:date="2021-11-13T21:30:00Z">
        <w:r w:rsidR="00B46735" w:rsidRPr="00EA08AF">
          <w:rPr>
            <w:rStyle w:val="Hyperlink"/>
            <w:rFonts w:eastAsiaTheme="majorEastAsia"/>
            <w:noProof/>
          </w:rPr>
          <w:fldChar w:fldCharType="begin"/>
        </w:r>
        <w:r w:rsidR="00B46735" w:rsidRPr="00EA08AF">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"_Toc87731436"</w:instrText>
        </w:r>
        <w:r w:rsidR="00B46735" w:rsidRPr="00EA08AF">
          <w:rPr>
            <w:rStyle w:val="Hyperlink"/>
            <w:rFonts w:eastAsiaTheme="majorEastAsia"/>
            <w:noProof/>
          </w:rPr>
          <w:instrText xml:space="preserve"> </w:instrText>
        </w:r>
        <w:r w:rsidR="00B46735" w:rsidRPr="00EA08AF">
          <w:rPr>
            <w:rStyle w:val="Hyperlink"/>
            <w:rFonts w:eastAsiaTheme="majorEastAsia"/>
            <w:noProof/>
          </w:rPr>
          <w:fldChar w:fldCharType="separate"/>
        </w:r>
        <w:r w:rsidR="00B46735" w:rsidRPr="00EA08AF">
          <w:rPr>
            <w:rStyle w:val="Hyperlink"/>
            <w:rFonts w:eastAsiaTheme="majorEastAsia"/>
            <w:noProof/>
          </w:rPr>
          <w:t>Gambar 3. 1 Logo SMK Cendekia Batujajar</w:t>
        </w:r>
        <w:r w:rsidR="00B46735">
          <w:rPr>
            <w:noProof/>
            <w:webHidden/>
          </w:rPr>
          <w:tab/>
        </w:r>
        <w:r w:rsidR="00B46735">
          <w:rPr>
            <w:noProof/>
            <w:webHidden/>
          </w:rPr>
          <w:fldChar w:fldCharType="begin"/>
        </w:r>
        <w:r w:rsidR="00B46735">
          <w:rPr>
            <w:noProof/>
            <w:webHidden/>
          </w:rPr>
          <w:instrText xml:space="preserve"> PAGEREF _Toc87731436 \h </w:instrText>
        </w:r>
      </w:ins>
      <w:r w:rsidR="00B46735">
        <w:rPr>
          <w:noProof/>
          <w:webHidden/>
        </w:rPr>
      </w:r>
      <w:r w:rsidR="00B46735">
        <w:rPr>
          <w:noProof/>
          <w:webHidden/>
        </w:rPr>
        <w:fldChar w:fldCharType="separate"/>
      </w:r>
      <w:ins w:id="128" w:author="chaniaayulestari@outlook.com" w:date="2021-11-13T21:30:00Z">
        <w:r w:rsidR="00B46735">
          <w:rPr>
            <w:noProof/>
            <w:webHidden/>
          </w:rPr>
          <w:t>12</w:t>
        </w:r>
        <w:r w:rsidR="00B46735">
          <w:rPr>
            <w:noProof/>
            <w:webHidden/>
          </w:rPr>
          <w:fldChar w:fldCharType="end"/>
        </w:r>
        <w:r w:rsidR="00B46735" w:rsidRPr="00EA08AF">
          <w:rPr>
            <w:rStyle w:val="Hyperlink"/>
            <w:rFonts w:eastAsiaTheme="majorEastAsia"/>
            <w:noProof/>
          </w:rPr>
          <w:fldChar w:fldCharType="end"/>
        </w:r>
      </w:ins>
    </w:p>
    <w:p w14:paraId="5DCFF4CB" w14:textId="4CB5358C" w:rsidR="00B46735" w:rsidRDefault="00B46735">
      <w:pPr>
        <w:pStyle w:val="TableofFigures"/>
        <w:tabs>
          <w:tab w:val="right" w:leader="dot" w:pos="7927"/>
        </w:tabs>
        <w:rPr>
          <w:ins w:id="129" w:author="chaniaayulestari@outlook.com" w:date="2021-11-13T21:30:00Z"/>
          <w:rFonts w:asciiTheme="minorHAnsi" w:eastAsiaTheme="minorEastAsia" w:hAnsiTheme="minorHAnsi" w:cstheme="minorBidi"/>
          <w:noProof/>
          <w:sz w:val="22"/>
          <w:szCs w:val="22"/>
          <w:lang w:val="en-ID"/>
        </w:rPr>
      </w:pPr>
      <w:ins w:id="13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_Toc87731437 \h </w:instrText>
        </w:r>
      </w:ins>
      <w:r>
        <w:rPr>
          <w:noProof/>
          <w:webHidden/>
        </w:rPr>
      </w:r>
      <w:r>
        <w:rPr>
          <w:noProof/>
          <w:webHidden/>
        </w:rPr>
        <w:fldChar w:fldCharType="separate"/>
      </w:r>
      <w:ins w:id="131" w:author="chaniaayulestari@outlook.com" w:date="2021-11-13T21:30:00Z">
        <w:r>
          <w:rPr>
            <w:noProof/>
            <w:webHidden/>
          </w:rPr>
          <w:t>14</w:t>
        </w:r>
        <w:r>
          <w:rPr>
            <w:noProof/>
            <w:webHidden/>
          </w:rPr>
          <w:fldChar w:fldCharType="end"/>
        </w:r>
        <w:r w:rsidRPr="00EA08AF">
          <w:rPr>
            <w:rStyle w:val="Hyperlink"/>
            <w:rFonts w:eastAsiaTheme="majorEastAsia"/>
            <w:noProof/>
          </w:rPr>
          <w:fldChar w:fldCharType="end"/>
        </w:r>
      </w:ins>
    </w:p>
    <w:p w14:paraId="0DEEE937" w14:textId="0B018989" w:rsidR="00B46735" w:rsidRDefault="00B46735">
      <w:pPr>
        <w:pStyle w:val="TableofFigures"/>
        <w:tabs>
          <w:tab w:val="right" w:leader="dot" w:pos="7927"/>
        </w:tabs>
        <w:rPr>
          <w:ins w:id="132" w:author="chaniaayulestari@outlook.com" w:date="2021-11-13T21:30:00Z"/>
          <w:rFonts w:asciiTheme="minorHAnsi" w:eastAsiaTheme="minorEastAsia" w:hAnsiTheme="minorHAnsi" w:cstheme="minorBidi"/>
          <w:noProof/>
          <w:sz w:val="22"/>
          <w:szCs w:val="22"/>
          <w:lang w:val="en-ID"/>
        </w:rPr>
      </w:pPr>
      <w:ins w:id="13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"_Toc87731438"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_Toc87731438 \h </w:instrText>
        </w:r>
      </w:ins>
      <w:r>
        <w:rPr>
          <w:noProof/>
          <w:webHidden/>
        </w:rPr>
      </w:r>
      <w:r>
        <w:rPr>
          <w:noProof/>
          <w:webHidden/>
        </w:rPr>
        <w:fldChar w:fldCharType="separate"/>
      </w:r>
      <w:ins w:id="134" w:author="chaniaayulestari@outlook.com" w:date="2021-11-13T21:30:00Z">
        <w:r>
          <w:rPr>
            <w:noProof/>
            <w:webHidden/>
          </w:rPr>
          <w:t>16</w:t>
        </w:r>
        <w:r>
          <w:rPr>
            <w:noProof/>
            <w:webHidden/>
          </w:rPr>
          <w:fldChar w:fldCharType="end"/>
        </w:r>
        <w:r w:rsidRPr="00EA08AF">
          <w:rPr>
            <w:rStyle w:val="Hyperlink"/>
            <w:rFonts w:eastAsiaTheme="majorEastAsia"/>
            <w:noProof/>
          </w:rPr>
          <w:fldChar w:fldCharType="end"/>
        </w:r>
      </w:ins>
    </w:p>
    <w:p w14:paraId="217591D0" w14:textId="2548DB61" w:rsidR="00B46735" w:rsidRDefault="00B46735">
      <w:pPr>
        <w:pStyle w:val="TableofFigures"/>
        <w:tabs>
          <w:tab w:val="right" w:leader="dot" w:pos="7927"/>
        </w:tabs>
        <w:rPr>
          <w:ins w:id="135" w:author="chaniaayulestari@outlook.com" w:date="2021-11-13T21:30:00Z"/>
          <w:rFonts w:asciiTheme="minorHAnsi" w:eastAsiaTheme="minorEastAsia" w:hAnsiTheme="minorHAnsi" w:cstheme="minorBidi"/>
          <w:noProof/>
          <w:sz w:val="22"/>
          <w:szCs w:val="22"/>
          <w:lang w:val="en-ID"/>
        </w:rPr>
      </w:pPr>
      <w:ins w:id="13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"_Toc87731439"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_Toc87731439 \h </w:instrText>
        </w:r>
      </w:ins>
      <w:r>
        <w:rPr>
          <w:noProof/>
          <w:webHidden/>
        </w:rPr>
      </w:r>
      <w:r>
        <w:rPr>
          <w:noProof/>
          <w:webHidden/>
        </w:rPr>
        <w:fldChar w:fldCharType="separate"/>
      </w:r>
      <w:ins w:id="137" w:author="chaniaayulestari@outlook.com" w:date="2021-11-13T21:30:00Z">
        <w:r>
          <w:rPr>
            <w:noProof/>
            <w:webHidden/>
          </w:rPr>
          <w:t>17</w:t>
        </w:r>
        <w:r>
          <w:rPr>
            <w:noProof/>
            <w:webHidden/>
          </w:rPr>
          <w:fldChar w:fldCharType="end"/>
        </w:r>
        <w:r w:rsidRPr="00EA08AF">
          <w:rPr>
            <w:rStyle w:val="Hyperlink"/>
            <w:rFonts w:eastAsiaTheme="majorEastAsia"/>
            <w:noProof/>
          </w:rPr>
          <w:fldChar w:fldCharType="end"/>
        </w:r>
      </w:ins>
    </w:p>
    <w:p w14:paraId="3667A032" w14:textId="4E410D42" w:rsidR="00B46735" w:rsidRDefault="00B46735">
      <w:pPr>
        <w:pStyle w:val="TableofFigures"/>
        <w:tabs>
          <w:tab w:val="right" w:leader="dot" w:pos="7927"/>
        </w:tabs>
        <w:rPr>
          <w:ins w:id="138" w:author="chaniaayulestari@outlook.com" w:date="2021-11-13T21:30:00Z"/>
          <w:rFonts w:asciiTheme="minorHAnsi" w:eastAsiaTheme="minorEastAsia" w:hAnsiTheme="minorHAnsi" w:cstheme="minorBidi"/>
          <w:noProof/>
          <w:sz w:val="22"/>
          <w:szCs w:val="22"/>
          <w:lang w:val="en-ID"/>
        </w:rPr>
      </w:pPr>
      <w:ins w:id="13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_Toc87731440 \h </w:instrText>
        </w:r>
      </w:ins>
      <w:r>
        <w:rPr>
          <w:noProof/>
          <w:webHidden/>
        </w:rPr>
      </w:r>
      <w:r>
        <w:rPr>
          <w:noProof/>
          <w:webHidden/>
        </w:rPr>
        <w:fldChar w:fldCharType="separate"/>
      </w:r>
      <w:ins w:id="140" w:author="chaniaayulestari@outlook.com" w:date="2021-11-13T21:30:00Z">
        <w:r>
          <w:rPr>
            <w:noProof/>
            <w:webHidden/>
          </w:rPr>
          <w:t>20</w:t>
        </w:r>
        <w:r>
          <w:rPr>
            <w:noProof/>
            <w:webHidden/>
          </w:rPr>
          <w:fldChar w:fldCharType="end"/>
        </w:r>
        <w:r w:rsidRPr="00EA08AF">
          <w:rPr>
            <w:rStyle w:val="Hyperlink"/>
            <w:rFonts w:eastAsiaTheme="majorEastAsia"/>
            <w:noProof/>
          </w:rPr>
          <w:fldChar w:fldCharType="end"/>
        </w:r>
      </w:ins>
    </w:p>
    <w:p w14:paraId="40796A84" w14:textId="5E74900C" w:rsidR="00B46735" w:rsidRDefault="00B46735">
      <w:pPr>
        <w:pStyle w:val="TableofFigures"/>
        <w:tabs>
          <w:tab w:val="right" w:leader="dot" w:pos="7927"/>
        </w:tabs>
        <w:rPr>
          <w:ins w:id="141" w:author="chaniaayulestari@outlook.com" w:date="2021-11-13T21:30:00Z"/>
          <w:rFonts w:asciiTheme="minorHAnsi" w:eastAsiaTheme="minorEastAsia" w:hAnsiTheme="minorHAnsi" w:cstheme="minorBidi"/>
          <w:noProof/>
          <w:sz w:val="22"/>
          <w:szCs w:val="22"/>
          <w:lang w:val="en-ID"/>
        </w:rPr>
      </w:pPr>
      <w:ins w:id="14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 Sequence Diagram Lihat Dashboard</w:t>
        </w:r>
        <w:r>
          <w:rPr>
            <w:noProof/>
            <w:webHidden/>
          </w:rPr>
          <w:tab/>
        </w:r>
        <w:r>
          <w:rPr>
            <w:noProof/>
            <w:webHidden/>
          </w:rPr>
          <w:fldChar w:fldCharType="begin"/>
        </w:r>
        <w:r>
          <w:rPr>
            <w:noProof/>
            <w:webHidden/>
          </w:rPr>
          <w:instrText xml:space="preserve"> PAGEREF _Toc87731441 \h </w:instrText>
        </w:r>
      </w:ins>
      <w:r>
        <w:rPr>
          <w:noProof/>
          <w:webHidden/>
        </w:rPr>
      </w:r>
      <w:r>
        <w:rPr>
          <w:noProof/>
          <w:webHidden/>
        </w:rPr>
        <w:fldChar w:fldCharType="separate"/>
      </w:r>
      <w:ins w:id="143"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0CF82751" w14:textId="7B3FD8CD" w:rsidR="00B46735" w:rsidRDefault="00B46735">
      <w:pPr>
        <w:pStyle w:val="TableofFigures"/>
        <w:tabs>
          <w:tab w:val="right" w:leader="dot" w:pos="7927"/>
        </w:tabs>
        <w:rPr>
          <w:ins w:id="144" w:author="chaniaayulestari@outlook.com" w:date="2021-11-13T21:30:00Z"/>
          <w:rFonts w:asciiTheme="minorHAnsi" w:eastAsiaTheme="minorEastAsia" w:hAnsiTheme="minorHAnsi" w:cstheme="minorBidi"/>
          <w:noProof/>
          <w:sz w:val="22"/>
          <w:szCs w:val="22"/>
          <w:lang w:val="en-ID"/>
        </w:rPr>
      </w:pPr>
      <w:ins w:id="14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"_Toc87731442"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 Sequence Diagram Lihat Absen</w:t>
        </w:r>
        <w:r>
          <w:rPr>
            <w:noProof/>
            <w:webHidden/>
          </w:rPr>
          <w:tab/>
        </w:r>
        <w:r>
          <w:rPr>
            <w:noProof/>
            <w:webHidden/>
          </w:rPr>
          <w:fldChar w:fldCharType="begin"/>
        </w:r>
        <w:r>
          <w:rPr>
            <w:noProof/>
            <w:webHidden/>
          </w:rPr>
          <w:instrText xml:space="preserve"> PAGEREF _Toc87731442 \h </w:instrText>
        </w:r>
      </w:ins>
      <w:r>
        <w:rPr>
          <w:noProof/>
          <w:webHidden/>
        </w:rPr>
      </w:r>
      <w:r>
        <w:rPr>
          <w:noProof/>
          <w:webHidden/>
        </w:rPr>
        <w:fldChar w:fldCharType="separate"/>
      </w:r>
      <w:ins w:id="146" w:author="chaniaayulestari@outlook.com" w:date="2021-11-13T21:30:00Z">
        <w:r>
          <w:rPr>
            <w:noProof/>
            <w:webHidden/>
          </w:rPr>
          <w:t>68</w:t>
        </w:r>
        <w:r>
          <w:rPr>
            <w:noProof/>
            <w:webHidden/>
          </w:rPr>
          <w:fldChar w:fldCharType="end"/>
        </w:r>
        <w:r w:rsidRPr="00EA08AF">
          <w:rPr>
            <w:rStyle w:val="Hyperlink"/>
            <w:rFonts w:eastAsiaTheme="majorEastAsia"/>
            <w:noProof/>
          </w:rPr>
          <w:fldChar w:fldCharType="end"/>
        </w:r>
      </w:ins>
    </w:p>
    <w:p w14:paraId="27090E57" w14:textId="6B6BE287" w:rsidR="00B46735" w:rsidRDefault="00B46735">
      <w:pPr>
        <w:pStyle w:val="TableofFigures"/>
        <w:tabs>
          <w:tab w:val="right" w:leader="dot" w:pos="7927"/>
        </w:tabs>
        <w:rPr>
          <w:ins w:id="147" w:author="chaniaayulestari@outlook.com" w:date="2021-11-13T21:30:00Z"/>
          <w:rFonts w:asciiTheme="minorHAnsi" w:eastAsiaTheme="minorEastAsia" w:hAnsiTheme="minorHAnsi" w:cstheme="minorBidi"/>
          <w:noProof/>
          <w:sz w:val="22"/>
          <w:szCs w:val="22"/>
          <w:lang w:val="en-ID"/>
        </w:rPr>
      </w:pPr>
      <w:ins w:id="14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8 Sequence Diagram Edit Absen</w:t>
        </w:r>
        <w:r>
          <w:rPr>
            <w:noProof/>
            <w:webHidden/>
          </w:rPr>
          <w:tab/>
        </w:r>
        <w:r>
          <w:rPr>
            <w:noProof/>
            <w:webHidden/>
          </w:rPr>
          <w:fldChar w:fldCharType="begin"/>
        </w:r>
        <w:r>
          <w:rPr>
            <w:noProof/>
            <w:webHidden/>
          </w:rPr>
          <w:instrText xml:space="preserve"> PAGEREF _Toc87731443 \h </w:instrText>
        </w:r>
      </w:ins>
      <w:r>
        <w:rPr>
          <w:noProof/>
          <w:webHidden/>
        </w:rPr>
      </w:r>
      <w:r>
        <w:rPr>
          <w:noProof/>
          <w:webHidden/>
        </w:rPr>
        <w:fldChar w:fldCharType="separate"/>
      </w:r>
      <w:ins w:id="149" w:author="chaniaayulestari@outlook.com" w:date="2021-11-13T21:30:00Z">
        <w:r>
          <w:rPr>
            <w:noProof/>
            <w:webHidden/>
          </w:rPr>
          <w:t>69</w:t>
        </w:r>
        <w:r>
          <w:rPr>
            <w:noProof/>
            <w:webHidden/>
          </w:rPr>
          <w:fldChar w:fldCharType="end"/>
        </w:r>
        <w:r w:rsidRPr="00EA08AF">
          <w:rPr>
            <w:rStyle w:val="Hyperlink"/>
            <w:rFonts w:eastAsiaTheme="majorEastAsia"/>
            <w:noProof/>
          </w:rPr>
          <w:fldChar w:fldCharType="end"/>
        </w:r>
      </w:ins>
    </w:p>
    <w:p w14:paraId="2177F720" w14:textId="02314551" w:rsidR="00B46735" w:rsidRDefault="00B46735">
      <w:pPr>
        <w:pStyle w:val="TableofFigures"/>
        <w:tabs>
          <w:tab w:val="right" w:leader="dot" w:pos="7927"/>
        </w:tabs>
        <w:rPr>
          <w:ins w:id="150" w:author="chaniaayulestari@outlook.com" w:date="2021-11-13T21:30:00Z"/>
          <w:rFonts w:asciiTheme="minorHAnsi" w:eastAsiaTheme="minorEastAsia" w:hAnsiTheme="minorHAnsi" w:cstheme="minorBidi"/>
          <w:noProof/>
          <w:sz w:val="22"/>
          <w:szCs w:val="22"/>
          <w:lang w:val="en-ID"/>
        </w:rPr>
      </w:pPr>
      <w:ins w:id="15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9 Sequence Diagram Lihat Data Admin</w:t>
        </w:r>
        <w:r>
          <w:rPr>
            <w:noProof/>
            <w:webHidden/>
          </w:rPr>
          <w:tab/>
        </w:r>
        <w:r>
          <w:rPr>
            <w:noProof/>
            <w:webHidden/>
          </w:rPr>
          <w:fldChar w:fldCharType="begin"/>
        </w:r>
        <w:r>
          <w:rPr>
            <w:noProof/>
            <w:webHidden/>
          </w:rPr>
          <w:instrText xml:space="preserve"> PAGEREF _Toc87731444 \h </w:instrText>
        </w:r>
      </w:ins>
      <w:r>
        <w:rPr>
          <w:noProof/>
          <w:webHidden/>
        </w:rPr>
      </w:r>
      <w:r>
        <w:rPr>
          <w:noProof/>
          <w:webHidden/>
        </w:rPr>
        <w:fldChar w:fldCharType="separate"/>
      </w:r>
      <w:ins w:id="152"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12504019" w14:textId="0B495A24" w:rsidR="00B46735" w:rsidRDefault="00B46735">
      <w:pPr>
        <w:pStyle w:val="TableofFigures"/>
        <w:tabs>
          <w:tab w:val="right" w:leader="dot" w:pos="7927"/>
        </w:tabs>
        <w:rPr>
          <w:ins w:id="153" w:author="chaniaayulestari@outlook.com" w:date="2021-11-13T21:30:00Z"/>
          <w:rFonts w:asciiTheme="minorHAnsi" w:eastAsiaTheme="minorEastAsia" w:hAnsiTheme="minorHAnsi" w:cstheme="minorBidi"/>
          <w:noProof/>
          <w:sz w:val="22"/>
          <w:szCs w:val="22"/>
          <w:lang w:val="en-ID"/>
        </w:rPr>
      </w:pPr>
      <w:ins w:id="15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10 Sequence Diagram Data Admin</w:t>
        </w:r>
        <w:r>
          <w:rPr>
            <w:noProof/>
            <w:webHidden/>
          </w:rPr>
          <w:tab/>
        </w:r>
        <w:r>
          <w:rPr>
            <w:noProof/>
            <w:webHidden/>
          </w:rPr>
          <w:fldChar w:fldCharType="begin"/>
        </w:r>
        <w:r>
          <w:rPr>
            <w:noProof/>
            <w:webHidden/>
          </w:rPr>
          <w:instrText xml:space="preserve"> PAGEREF _Toc87731445 \h </w:instrText>
        </w:r>
      </w:ins>
      <w:r>
        <w:rPr>
          <w:noProof/>
          <w:webHidden/>
        </w:rPr>
      </w:r>
      <w:r>
        <w:rPr>
          <w:noProof/>
          <w:webHidden/>
        </w:rPr>
        <w:fldChar w:fldCharType="separate"/>
      </w:r>
      <w:ins w:id="155" w:author="chaniaayulestari@outlook.com" w:date="2021-11-13T21:30:00Z">
        <w:r>
          <w:rPr>
            <w:noProof/>
            <w:webHidden/>
          </w:rPr>
          <w:t>70</w:t>
        </w:r>
        <w:r>
          <w:rPr>
            <w:noProof/>
            <w:webHidden/>
          </w:rPr>
          <w:fldChar w:fldCharType="end"/>
        </w:r>
        <w:r w:rsidRPr="00EA08AF">
          <w:rPr>
            <w:rStyle w:val="Hyperlink"/>
            <w:rFonts w:eastAsiaTheme="majorEastAsia"/>
            <w:noProof/>
          </w:rPr>
          <w:fldChar w:fldCharType="end"/>
        </w:r>
      </w:ins>
    </w:p>
    <w:p w14:paraId="2BB7BEC6" w14:textId="7AF523A1" w:rsidR="00B46735" w:rsidRDefault="00B46735">
      <w:pPr>
        <w:pStyle w:val="TableofFigures"/>
        <w:tabs>
          <w:tab w:val="right" w:leader="dot" w:pos="7927"/>
        </w:tabs>
        <w:rPr>
          <w:ins w:id="156" w:author="chaniaayulestari@outlook.com" w:date="2021-11-13T21:30:00Z"/>
          <w:rFonts w:asciiTheme="minorHAnsi" w:eastAsiaTheme="minorEastAsia" w:hAnsiTheme="minorHAnsi" w:cstheme="minorBidi"/>
          <w:noProof/>
          <w:sz w:val="22"/>
          <w:szCs w:val="22"/>
          <w:lang w:val="en-ID"/>
        </w:rPr>
      </w:pPr>
      <w:ins w:id="15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11 Sequence Diagram Edit Data Admin</w:t>
        </w:r>
        <w:r>
          <w:rPr>
            <w:noProof/>
            <w:webHidden/>
          </w:rPr>
          <w:tab/>
        </w:r>
        <w:r>
          <w:rPr>
            <w:noProof/>
            <w:webHidden/>
          </w:rPr>
          <w:fldChar w:fldCharType="begin"/>
        </w:r>
        <w:r>
          <w:rPr>
            <w:noProof/>
            <w:webHidden/>
          </w:rPr>
          <w:instrText xml:space="preserve"> PAGEREF _Toc87731446 \h </w:instrText>
        </w:r>
      </w:ins>
      <w:r>
        <w:rPr>
          <w:noProof/>
          <w:webHidden/>
        </w:rPr>
      </w:r>
      <w:r>
        <w:rPr>
          <w:noProof/>
          <w:webHidden/>
        </w:rPr>
        <w:fldChar w:fldCharType="separate"/>
      </w:r>
      <w:ins w:id="158"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431E748B" w14:textId="2F20147C" w:rsidR="00B46735" w:rsidRDefault="00B46735">
      <w:pPr>
        <w:pStyle w:val="TableofFigures"/>
        <w:tabs>
          <w:tab w:val="right" w:leader="dot" w:pos="7927"/>
        </w:tabs>
        <w:rPr>
          <w:ins w:id="159" w:author="chaniaayulestari@outlook.com" w:date="2021-11-13T21:30:00Z"/>
          <w:rFonts w:asciiTheme="minorHAnsi" w:eastAsiaTheme="minorEastAsia" w:hAnsiTheme="minorHAnsi" w:cstheme="minorBidi"/>
          <w:noProof/>
          <w:sz w:val="22"/>
          <w:szCs w:val="22"/>
          <w:lang w:val="en-ID"/>
        </w:rPr>
      </w:pPr>
      <w:ins w:id="16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12 Sequence Diagram Tambah Data Admin</w:t>
        </w:r>
        <w:r>
          <w:rPr>
            <w:noProof/>
            <w:webHidden/>
          </w:rPr>
          <w:tab/>
        </w:r>
        <w:r>
          <w:rPr>
            <w:noProof/>
            <w:webHidden/>
          </w:rPr>
          <w:fldChar w:fldCharType="begin"/>
        </w:r>
        <w:r>
          <w:rPr>
            <w:noProof/>
            <w:webHidden/>
          </w:rPr>
          <w:instrText xml:space="preserve"> PAGEREF _Toc87731447 \h </w:instrText>
        </w:r>
      </w:ins>
      <w:r>
        <w:rPr>
          <w:noProof/>
          <w:webHidden/>
        </w:rPr>
      </w:r>
      <w:r>
        <w:rPr>
          <w:noProof/>
          <w:webHidden/>
        </w:rPr>
        <w:fldChar w:fldCharType="separate"/>
      </w:r>
      <w:ins w:id="161" w:author="chaniaayulestari@outlook.com" w:date="2021-11-13T21:30:00Z">
        <w:r>
          <w:rPr>
            <w:noProof/>
            <w:webHidden/>
          </w:rPr>
          <w:t>71</w:t>
        </w:r>
        <w:r>
          <w:rPr>
            <w:noProof/>
            <w:webHidden/>
          </w:rPr>
          <w:fldChar w:fldCharType="end"/>
        </w:r>
        <w:r w:rsidRPr="00EA08AF">
          <w:rPr>
            <w:rStyle w:val="Hyperlink"/>
            <w:rFonts w:eastAsiaTheme="majorEastAsia"/>
            <w:noProof/>
          </w:rPr>
          <w:fldChar w:fldCharType="end"/>
        </w:r>
      </w:ins>
    </w:p>
    <w:p w14:paraId="0269BE55" w14:textId="41BB860D" w:rsidR="00B46735" w:rsidRDefault="00B46735">
      <w:pPr>
        <w:pStyle w:val="TableofFigures"/>
        <w:tabs>
          <w:tab w:val="right" w:leader="dot" w:pos="7927"/>
        </w:tabs>
        <w:rPr>
          <w:ins w:id="162" w:author="chaniaayulestari@outlook.com" w:date="2021-11-13T21:30:00Z"/>
          <w:rFonts w:asciiTheme="minorHAnsi" w:eastAsiaTheme="minorEastAsia" w:hAnsiTheme="minorHAnsi" w:cstheme="minorBidi"/>
          <w:noProof/>
          <w:sz w:val="22"/>
          <w:szCs w:val="22"/>
          <w:lang w:val="en-ID"/>
        </w:rPr>
      </w:pPr>
      <w:ins w:id="16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13 Sequence Diagram Lihat Profile Admin</w:t>
        </w:r>
        <w:r>
          <w:rPr>
            <w:noProof/>
            <w:webHidden/>
          </w:rPr>
          <w:tab/>
        </w:r>
        <w:r>
          <w:rPr>
            <w:noProof/>
            <w:webHidden/>
          </w:rPr>
          <w:fldChar w:fldCharType="begin"/>
        </w:r>
        <w:r>
          <w:rPr>
            <w:noProof/>
            <w:webHidden/>
          </w:rPr>
          <w:instrText xml:space="preserve"> PAGEREF _Toc87731448 \h </w:instrText>
        </w:r>
      </w:ins>
      <w:r>
        <w:rPr>
          <w:noProof/>
          <w:webHidden/>
        </w:rPr>
      </w:r>
      <w:r>
        <w:rPr>
          <w:noProof/>
          <w:webHidden/>
        </w:rPr>
        <w:fldChar w:fldCharType="separate"/>
      </w:r>
      <w:ins w:id="164" w:author="chaniaayulestari@outlook.com" w:date="2021-11-13T21:30:00Z">
        <w:r>
          <w:rPr>
            <w:noProof/>
            <w:webHidden/>
          </w:rPr>
          <w:t>72</w:t>
        </w:r>
        <w:r>
          <w:rPr>
            <w:noProof/>
            <w:webHidden/>
          </w:rPr>
          <w:fldChar w:fldCharType="end"/>
        </w:r>
        <w:r w:rsidRPr="00EA08AF">
          <w:rPr>
            <w:rStyle w:val="Hyperlink"/>
            <w:rFonts w:eastAsiaTheme="majorEastAsia"/>
            <w:noProof/>
          </w:rPr>
          <w:fldChar w:fldCharType="end"/>
        </w:r>
      </w:ins>
    </w:p>
    <w:p w14:paraId="2DB78172" w14:textId="29FCAC7A" w:rsidR="00B46735" w:rsidRDefault="00B46735">
      <w:pPr>
        <w:pStyle w:val="TableofFigures"/>
        <w:tabs>
          <w:tab w:val="right" w:leader="dot" w:pos="7927"/>
        </w:tabs>
        <w:rPr>
          <w:ins w:id="165" w:author="chaniaayulestari@outlook.com" w:date="2021-11-13T21:30:00Z"/>
          <w:rFonts w:asciiTheme="minorHAnsi" w:eastAsiaTheme="minorEastAsia" w:hAnsiTheme="minorHAnsi" w:cstheme="minorBidi"/>
          <w:noProof/>
          <w:sz w:val="22"/>
          <w:szCs w:val="22"/>
          <w:lang w:val="en-ID"/>
        </w:rPr>
      </w:pPr>
      <w:ins w:id="16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"_Toc87731449"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14 Sequence Diagram Lihat Data Guru</w:t>
        </w:r>
        <w:r>
          <w:rPr>
            <w:noProof/>
            <w:webHidden/>
          </w:rPr>
          <w:tab/>
        </w:r>
        <w:r>
          <w:rPr>
            <w:noProof/>
            <w:webHidden/>
          </w:rPr>
          <w:fldChar w:fldCharType="begin"/>
        </w:r>
        <w:r>
          <w:rPr>
            <w:noProof/>
            <w:webHidden/>
          </w:rPr>
          <w:instrText xml:space="preserve"> PAGEREF _Toc87731449 \h </w:instrText>
        </w:r>
      </w:ins>
      <w:r>
        <w:rPr>
          <w:noProof/>
          <w:webHidden/>
        </w:rPr>
      </w:r>
      <w:r>
        <w:rPr>
          <w:noProof/>
          <w:webHidden/>
        </w:rPr>
        <w:fldChar w:fldCharType="separate"/>
      </w:r>
      <w:ins w:id="167"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73EDBF97" w14:textId="02CED4BF" w:rsidR="00B46735" w:rsidRDefault="00B46735">
      <w:pPr>
        <w:pStyle w:val="TableofFigures"/>
        <w:tabs>
          <w:tab w:val="right" w:leader="dot" w:pos="7927"/>
        </w:tabs>
        <w:rPr>
          <w:ins w:id="168" w:author="chaniaayulestari@outlook.com" w:date="2021-11-13T21:30:00Z"/>
          <w:rFonts w:asciiTheme="minorHAnsi" w:eastAsiaTheme="minorEastAsia" w:hAnsiTheme="minorHAnsi" w:cstheme="minorBidi"/>
          <w:noProof/>
          <w:sz w:val="22"/>
          <w:szCs w:val="22"/>
          <w:lang w:val="en-ID"/>
        </w:rPr>
      </w:pPr>
      <w:ins w:id="16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15 Sequence Diagram Hapus Data Guru</w:t>
        </w:r>
        <w:r>
          <w:rPr>
            <w:noProof/>
            <w:webHidden/>
          </w:rPr>
          <w:tab/>
        </w:r>
        <w:r>
          <w:rPr>
            <w:noProof/>
            <w:webHidden/>
          </w:rPr>
          <w:fldChar w:fldCharType="begin"/>
        </w:r>
        <w:r>
          <w:rPr>
            <w:noProof/>
            <w:webHidden/>
          </w:rPr>
          <w:instrText xml:space="preserve"> PAGEREF _Toc87731450 \h </w:instrText>
        </w:r>
      </w:ins>
      <w:r>
        <w:rPr>
          <w:noProof/>
          <w:webHidden/>
        </w:rPr>
      </w:r>
      <w:r>
        <w:rPr>
          <w:noProof/>
          <w:webHidden/>
        </w:rPr>
        <w:fldChar w:fldCharType="separate"/>
      </w:r>
      <w:ins w:id="170" w:author="chaniaayulestari@outlook.com" w:date="2021-11-13T21:30:00Z">
        <w:r>
          <w:rPr>
            <w:noProof/>
            <w:webHidden/>
          </w:rPr>
          <w:t>73</w:t>
        </w:r>
        <w:r>
          <w:rPr>
            <w:noProof/>
            <w:webHidden/>
          </w:rPr>
          <w:fldChar w:fldCharType="end"/>
        </w:r>
        <w:r w:rsidRPr="00EA08AF">
          <w:rPr>
            <w:rStyle w:val="Hyperlink"/>
            <w:rFonts w:eastAsiaTheme="majorEastAsia"/>
            <w:noProof/>
          </w:rPr>
          <w:fldChar w:fldCharType="end"/>
        </w:r>
      </w:ins>
    </w:p>
    <w:p w14:paraId="02DBF826" w14:textId="60274D6C" w:rsidR="00B46735" w:rsidRDefault="00B46735">
      <w:pPr>
        <w:pStyle w:val="TableofFigures"/>
        <w:tabs>
          <w:tab w:val="right" w:leader="dot" w:pos="7927"/>
        </w:tabs>
        <w:rPr>
          <w:ins w:id="171" w:author="chaniaayulestari@outlook.com" w:date="2021-11-13T21:30:00Z"/>
          <w:rFonts w:asciiTheme="minorHAnsi" w:eastAsiaTheme="minorEastAsia" w:hAnsiTheme="minorHAnsi" w:cstheme="minorBidi"/>
          <w:noProof/>
          <w:sz w:val="22"/>
          <w:szCs w:val="22"/>
          <w:lang w:val="en-ID"/>
        </w:rPr>
      </w:pPr>
      <w:ins w:id="17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16 Sequence Diagram Edit Data Guru</w:t>
        </w:r>
        <w:r>
          <w:rPr>
            <w:noProof/>
            <w:webHidden/>
          </w:rPr>
          <w:tab/>
        </w:r>
        <w:r>
          <w:rPr>
            <w:noProof/>
            <w:webHidden/>
          </w:rPr>
          <w:fldChar w:fldCharType="begin"/>
        </w:r>
        <w:r>
          <w:rPr>
            <w:noProof/>
            <w:webHidden/>
          </w:rPr>
          <w:instrText xml:space="preserve"> PAGEREF _Toc87731451 \h </w:instrText>
        </w:r>
      </w:ins>
      <w:r>
        <w:rPr>
          <w:noProof/>
          <w:webHidden/>
        </w:rPr>
      </w:r>
      <w:r>
        <w:rPr>
          <w:noProof/>
          <w:webHidden/>
        </w:rPr>
        <w:fldChar w:fldCharType="separate"/>
      </w:r>
      <w:ins w:id="173"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4BCB79AF" w14:textId="4886AE6C" w:rsidR="00B46735" w:rsidRDefault="00B46735">
      <w:pPr>
        <w:pStyle w:val="TableofFigures"/>
        <w:tabs>
          <w:tab w:val="right" w:leader="dot" w:pos="7927"/>
        </w:tabs>
        <w:rPr>
          <w:ins w:id="174" w:author="chaniaayulestari@outlook.com" w:date="2021-11-13T21:30:00Z"/>
          <w:rFonts w:asciiTheme="minorHAnsi" w:eastAsiaTheme="minorEastAsia" w:hAnsiTheme="minorHAnsi" w:cstheme="minorBidi"/>
          <w:noProof/>
          <w:sz w:val="22"/>
          <w:szCs w:val="22"/>
          <w:lang w:val="en-ID"/>
        </w:rPr>
      </w:pPr>
      <w:ins w:id="17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17 Sequence Diagram  Tambah Data Guru</w:t>
        </w:r>
        <w:r>
          <w:rPr>
            <w:noProof/>
            <w:webHidden/>
          </w:rPr>
          <w:tab/>
        </w:r>
        <w:r>
          <w:rPr>
            <w:noProof/>
            <w:webHidden/>
          </w:rPr>
          <w:fldChar w:fldCharType="begin"/>
        </w:r>
        <w:r>
          <w:rPr>
            <w:noProof/>
            <w:webHidden/>
          </w:rPr>
          <w:instrText xml:space="preserve"> PAGEREF _Toc87731452 \h </w:instrText>
        </w:r>
      </w:ins>
      <w:r>
        <w:rPr>
          <w:noProof/>
          <w:webHidden/>
        </w:rPr>
      </w:r>
      <w:r>
        <w:rPr>
          <w:noProof/>
          <w:webHidden/>
        </w:rPr>
        <w:fldChar w:fldCharType="separate"/>
      </w:r>
      <w:ins w:id="176" w:author="chaniaayulestari@outlook.com" w:date="2021-11-13T21:30:00Z">
        <w:r>
          <w:rPr>
            <w:noProof/>
            <w:webHidden/>
          </w:rPr>
          <w:t>74</w:t>
        </w:r>
        <w:r>
          <w:rPr>
            <w:noProof/>
            <w:webHidden/>
          </w:rPr>
          <w:fldChar w:fldCharType="end"/>
        </w:r>
        <w:r w:rsidRPr="00EA08AF">
          <w:rPr>
            <w:rStyle w:val="Hyperlink"/>
            <w:rFonts w:eastAsiaTheme="majorEastAsia"/>
            <w:noProof/>
          </w:rPr>
          <w:fldChar w:fldCharType="end"/>
        </w:r>
      </w:ins>
    </w:p>
    <w:p w14:paraId="58080B09" w14:textId="3559934B" w:rsidR="00B46735" w:rsidRDefault="00B46735">
      <w:pPr>
        <w:pStyle w:val="TableofFigures"/>
        <w:tabs>
          <w:tab w:val="right" w:leader="dot" w:pos="7927"/>
        </w:tabs>
        <w:rPr>
          <w:ins w:id="177" w:author="chaniaayulestari@outlook.com" w:date="2021-11-13T21:30:00Z"/>
          <w:rFonts w:asciiTheme="minorHAnsi" w:eastAsiaTheme="minorEastAsia" w:hAnsiTheme="minorHAnsi" w:cstheme="minorBidi"/>
          <w:noProof/>
          <w:sz w:val="22"/>
          <w:szCs w:val="22"/>
          <w:lang w:val="en-ID"/>
        </w:rPr>
      </w:pPr>
      <w:ins w:id="17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18 Sequence Diagram Lihat profile Guru</w:t>
        </w:r>
        <w:r>
          <w:rPr>
            <w:noProof/>
            <w:webHidden/>
          </w:rPr>
          <w:tab/>
        </w:r>
        <w:r>
          <w:rPr>
            <w:noProof/>
            <w:webHidden/>
          </w:rPr>
          <w:fldChar w:fldCharType="begin"/>
        </w:r>
        <w:r>
          <w:rPr>
            <w:noProof/>
            <w:webHidden/>
          </w:rPr>
          <w:instrText xml:space="preserve"> PAGEREF _Toc87731453 \h </w:instrText>
        </w:r>
      </w:ins>
      <w:r>
        <w:rPr>
          <w:noProof/>
          <w:webHidden/>
        </w:rPr>
      </w:r>
      <w:r>
        <w:rPr>
          <w:noProof/>
          <w:webHidden/>
        </w:rPr>
        <w:fldChar w:fldCharType="separate"/>
      </w:r>
      <w:ins w:id="179" w:author="chaniaayulestari@outlook.com" w:date="2021-11-13T21:30:00Z">
        <w:r>
          <w:rPr>
            <w:noProof/>
            <w:webHidden/>
          </w:rPr>
          <w:t>75</w:t>
        </w:r>
        <w:r>
          <w:rPr>
            <w:noProof/>
            <w:webHidden/>
          </w:rPr>
          <w:fldChar w:fldCharType="end"/>
        </w:r>
        <w:r w:rsidRPr="00EA08AF">
          <w:rPr>
            <w:rStyle w:val="Hyperlink"/>
            <w:rFonts w:eastAsiaTheme="majorEastAsia"/>
            <w:noProof/>
          </w:rPr>
          <w:fldChar w:fldCharType="end"/>
        </w:r>
      </w:ins>
    </w:p>
    <w:p w14:paraId="479C4EA8" w14:textId="778A00B9" w:rsidR="00B46735" w:rsidRDefault="00B46735">
      <w:pPr>
        <w:pStyle w:val="TableofFigures"/>
        <w:tabs>
          <w:tab w:val="right" w:leader="dot" w:pos="7927"/>
        </w:tabs>
        <w:rPr>
          <w:ins w:id="180" w:author="chaniaayulestari@outlook.com" w:date="2021-11-13T21:30:00Z"/>
          <w:rFonts w:asciiTheme="minorHAnsi" w:eastAsiaTheme="minorEastAsia" w:hAnsiTheme="minorHAnsi" w:cstheme="minorBidi"/>
          <w:noProof/>
          <w:sz w:val="22"/>
          <w:szCs w:val="22"/>
          <w:lang w:val="en-ID"/>
        </w:rPr>
      </w:pPr>
      <w:ins w:id="18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"_Toc87731454"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19 Sequence Diagram  Lihat Data Semester</w:t>
        </w:r>
        <w:r>
          <w:rPr>
            <w:noProof/>
            <w:webHidden/>
          </w:rPr>
          <w:tab/>
        </w:r>
        <w:r>
          <w:rPr>
            <w:noProof/>
            <w:webHidden/>
          </w:rPr>
          <w:fldChar w:fldCharType="begin"/>
        </w:r>
        <w:r>
          <w:rPr>
            <w:noProof/>
            <w:webHidden/>
          </w:rPr>
          <w:instrText xml:space="preserve"> PAGEREF _Toc87731454 \h </w:instrText>
        </w:r>
      </w:ins>
      <w:r>
        <w:rPr>
          <w:noProof/>
          <w:webHidden/>
        </w:rPr>
      </w:r>
      <w:r>
        <w:rPr>
          <w:noProof/>
          <w:webHidden/>
        </w:rPr>
        <w:fldChar w:fldCharType="separate"/>
      </w:r>
      <w:ins w:id="182"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52825C92" w14:textId="1330039E" w:rsidR="00B46735" w:rsidRDefault="00B46735">
      <w:pPr>
        <w:pStyle w:val="TableofFigures"/>
        <w:tabs>
          <w:tab w:val="right" w:leader="dot" w:pos="7927"/>
        </w:tabs>
        <w:rPr>
          <w:ins w:id="183" w:author="chaniaayulestari@outlook.com" w:date="2021-11-13T21:30:00Z"/>
          <w:rFonts w:asciiTheme="minorHAnsi" w:eastAsiaTheme="minorEastAsia" w:hAnsiTheme="minorHAnsi" w:cstheme="minorBidi"/>
          <w:noProof/>
          <w:sz w:val="22"/>
          <w:szCs w:val="22"/>
          <w:lang w:val="en-ID"/>
        </w:rPr>
      </w:pPr>
      <w:ins w:id="18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20 Sequence Diagram  Hapus Data Semester</w:t>
        </w:r>
        <w:r>
          <w:rPr>
            <w:noProof/>
            <w:webHidden/>
          </w:rPr>
          <w:tab/>
        </w:r>
        <w:r>
          <w:rPr>
            <w:noProof/>
            <w:webHidden/>
          </w:rPr>
          <w:fldChar w:fldCharType="begin"/>
        </w:r>
        <w:r>
          <w:rPr>
            <w:noProof/>
            <w:webHidden/>
          </w:rPr>
          <w:instrText xml:space="preserve"> PAGEREF _Toc87731455 \h </w:instrText>
        </w:r>
      </w:ins>
      <w:r>
        <w:rPr>
          <w:noProof/>
          <w:webHidden/>
        </w:rPr>
      </w:r>
      <w:r>
        <w:rPr>
          <w:noProof/>
          <w:webHidden/>
        </w:rPr>
        <w:fldChar w:fldCharType="separate"/>
      </w:r>
      <w:ins w:id="185" w:author="chaniaayulestari@outlook.com" w:date="2021-11-13T21:30:00Z">
        <w:r>
          <w:rPr>
            <w:noProof/>
            <w:webHidden/>
          </w:rPr>
          <w:t>76</w:t>
        </w:r>
        <w:r>
          <w:rPr>
            <w:noProof/>
            <w:webHidden/>
          </w:rPr>
          <w:fldChar w:fldCharType="end"/>
        </w:r>
        <w:r w:rsidRPr="00EA08AF">
          <w:rPr>
            <w:rStyle w:val="Hyperlink"/>
            <w:rFonts w:eastAsiaTheme="majorEastAsia"/>
            <w:noProof/>
          </w:rPr>
          <w:fldChar w:fldCharType="end"/>
        </w:r>
      </w:ins>
    </w:p>
    <w:p w14:paraId="6E262933" w14:textId="1ACD30E6" w:rsidR="00B46735" w:rsidRDefault="00B46735">
      <w:pPr>
        <w:pStyle w:val="TableofFigures"/>
        <w:tabs>
          <w:tab w:val="right" w:leader="dot" w:pos="7927"/>
        </w:tabs>
        <w:rPr>
          <w:ins w:id="186" w:author="chaniaayulestari@outlook.com" w:date="2021-11-13T21:30:00Z"/>
          <w:rFonts w:asciiTheme="minorHAnsi" w:eastAsiaTheme="minorEastAsia" w:hAnsiTheme="minorHAnsi" w:cstheme="minorBidi"/>
          <w:noProof/>
          <w:sz w:val="22"/>
          <w:szCs w:val="22"/>
          <w:lang w:val="en-ID"/>
        </w:rPr>
      </w:pPr>
      <w:ins w:id="18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21 Sequence Diagram Edit Data Semester</w:t>
        </w:r>
        <w:r>
          <w:rPr>
            <w:noProof/>
            <w:webHidden/>
          </w:rPr>
          <w:tab/>
        </w:r>
        <w:r>
          <w:rPr>
            <w:noProof/>
            <w:webHidden/>
          </w:rPr>
          <w:fldChar w:fldCharType="begin"/>
        </w:r>
        <w:r>
          <w:rPr>
            <w:noProof/>
            <w:webHidden/>
          </w:rPr>
          <w:instrText xml:space="preserve"> PAGEREF _Toc87731456 \h </w:instrText>
        </w:r>
      </w:ins>
      <w:r>
        <w:rPr>
          <w:noProof/>
          <w:webHidden/>
        </w:rPr>
      </w:r>
      <w:r>
        <w:rPr>
          <w:noProof/>
          <w:webHidden/>
        </w:rPr>
        <w:fldChar w:fldCharType="separate"/>
      </w:r>
      <w:ins w:id="188"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49077367" w14:textId="67D96A3B" w:rsidR="00B46735" w:rsidRDefault="00B46735">
      <w:pPr>
        <w:pStyle w:val="TableofFigures"/>
        <w:tabs>
          <w:tab w:val="right" w:leader="dot" w:pos="7927"/>
        </w:tabs>
        <w:rPr>
          <w:ins w:id="189" w:author="chaniaayulestari@outlook.com" w:date="2021-11-13T21:30:00Z"/>
          <w:rFonts w:asciiTheme="minorHAnsi" w:eastAsiaTheme="minorEastAsia" w:hAnsiTheme="minorHAnsi" w:cstheme="minorBidi"/>
          <w:noProof/>
          <w:sz w:val="22"/>
          <w:szCs w:val="22"/>
          <w:lang w:val="en-ID"/>
        </w:rPr>
      </w:pPr>
      <w:ins w:id="19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22 Sequence Diagram  Tambah Data Semester</w:t>
        </w:r>
        <w:r>
          <w:rPr>
            <w:noProof/>
            <w:webHidden/>
          </w:rPr>
          <w:tab/>
        </w:r>
        <w:r>
          <w:rPr>
            <w:noProof/>
            <w:webHidden/>
          </w:rPr>
          <w:fldChar w:fldCharType="begin"/>
        </w:r>
        <w:r>
          <w:rPr>
            <w:noProof/>
            <w:webHidden/>
          </w:rPr>
          <w:instrText xml:space="preserve"> PAGEREF _Toc87731457 \h </w:instrText>
        </w:r>
      </w:ins>
      <w:r>
        <w:rPr>
          <w:noProof/>
          <w:webHidden/>
        </w:rPr>
      </w:r>
      <w:r>
        <w:rPr>
          <w:noProof/>
          <w:webHidden/>
        </w:rPr>
        <w:fldChar w:fldCharType="separate"/>
      </w:r>
      <w:ins w:id="191" w:author="chaniaayulestari@outlook.com" w:date="2021-11-13T21:30:00Z">
        <w:r>
          <w:rPr>
            <w:noProof/>
            <w:webHidden/>
          </w:rPr>
          <w:t>77</w:t>
        </w:r>
        <w:r>
          <w:rPr>
            <w:noProof/>
            <w:webHidden/>
          </w:rPr>
          <w:fldChar w:fldCharType="end"/>
        </w:r>
        <w:r w:rsidRPr="00EA08AF">
          <w:rPr>
            <w:rStyle w:val="Hyperlink"/>
            <w:rFonts w:eastAsiaTheme="majorEastAsia"/>
            <w:noProof/>
          </w:rPr>
          <w:fldChar w:fldCharType="end"/>
        </w:r>
      </w:ins>
    </w:p>
    <w:p w14:paraId="3DE30338" w14:textId="515224A2" w:rsidR="00B46735" w:rsidRDefault="00B46735">
      <w:pPr>
        <w:pStyle w:val="TableofFigures"/>
        <w:tabs>
          <w:tab w:val="right" w:leader="dot" w:pos="7927"/>
        </w:tabs>
        <w:rPr>
          <w:ins w:id="192" w:author="chaniaayulestari@outlook.com" w:date="2021-11-13T21:30:00Z"/>
          <w:rFonts w:asciiTheme="minorHAnsi" w:eastAsiaTheme="minorEastAsia" w:hAnsiTheme="minorHAnsi" w:cstheme="minorBidi"/>
          <w:noProof/>
          <w:sz w:val="22"/>
          <w:szCs w:val="22"/>
          <w:lang w:val="en-ID"/>
        </w:rPr>
      </w:pPr>
      <w:ins w:id="19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23 Sequence Diagram  Lihat Data Walikelas</w:t>
        </w:r>
        <w:r>
          <w:rPr>
            <w:noProof/>
            <w:webHidden/>
          </w:rPr>
          <w:tab/>
        </w:r>
        <w:r>
          <w:rPr>
            <w:noProof/>
            <w:webHidden/>
          </w:rPr>
          <w:fldChar w:fldCharType="begin"/>
        </w:r>
        <w:r>
          <w:rPr>
            <w:noProof/>
            <w:webHidden/>
          </w:rPr>
          <w:instrText xml:space="preserve"> PAGEREF _Toc87731458 \h </w:instrText>
        </w:r>
      </w:ins>
      <w:r>
        <w:rPr>
          <w:noProof/>
          <w:webHidden/>
        </w:rPr>
      </w:r>
      <w:r>
        <w:rPr>
          <w:noProof/>
          <w:webHidden/>
        </w:rPr>
        <w:fldChar w:fldCharType="separate"/>
      </w:r>
      <w:ins w:id="194"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48FF5C27" w14:textId="33A3EC29" w:rsidR="00B46735" w:rsidRDefault="00B46735">
      <w:pPr>
        <w:pStyle w:val="TableofFigures"/>
        <w:tabs>
          <w:tab w:val="right" w:leader="dot" w:pos="7927"/>
        </w:tabs>
        <w:rPr>
          <w:ins w:id="195" w:author="chaniaayulestari@outlook.com" w:date="2021-11-13T21:30:00Z"/>
          <w:rFonts w:asciiTheme="minorHAnsi" w:eastAsiaTheme="minorEastAsia" w:hAnsiTheme="minorHAnsi" w:cstheme="minorBidi"/>
          <w:noProof/>
          <w:sz w:val="22"/>
          <w:szCs w:val="22"/>
          <w:lang w:val="en-ID"/>
        </w:rPr>
      </w:pPr>
      <w:ins w:id="19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"_Toc87731459"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24 Sequence Diagram  Hapus Data Semester</w:t>
        </w:r>
        <w:r>
          <w:rPr>
            <w:noProof/>
            <w:webHidden/>
          </w:rPr>
          <w:tab/>
        </w:r>
        <w:r>
          <w:rPr>
            <w:noProof/>
            <w:webHidden/>
          </w:rPr>
          <w:fldChar w:fldCharType="begin"/>
        </w:r>
        <w:r>
          <w:rPr>
            <w:noProof/>
            <w:webHidden/>
          </w:rPr>
          <w:instrText xml:space="preserve"> PAGEREF _Toc87731459 \h </w:instrText>
        </w:r>
      </w:ins>
      <w:r>
        <w:rPr>
          <w:noProof/>
          <w:webHidden/>
        </w:rPr>
      </w:r>
      <w:r>
        <w:rPr>
          <w:noProof/>
          <w:webHidden/>
        </w:rPr>
        <w:fldChar w:fldCharType="separate"/>
      </w:r>
      <w:ins w:id="197" w:author="chaniaayulestari@outlook.com" w:date="2021-11-13T21:30:00Z">
        <w:r>
          <w:rPr>
            <w:noProof/>
            <w:webHidden/>
          </w:rPr>
          <w:t>78</w:t>
        </w:r>
        <w:r>
          <w:rPr>
            <w:noProof/>
            <w:webHidden/>
          </w:rPr>
          <w:fldChar w:fldCharType="end"/>
        </w:r>
        <w:r w:rsidRPr="00EA08AF">
          <w:rPr>
            <w:rStyle w:val="Hyperlink"/>
            <w:rFonts w:eastAsiaTheme="majorEastAsia"/>
            <w:noProof/>
          </w:rPr>
          <w:fldChar w:fldCharType="end"/>
        </w:r>
      </w:ins>
    </w:p>
    <w:p w14:paraId="077F11B9" w14:textId="1C6F7E9D" w:rsidR="00B46735" w:rsidRDefault="00B46735">
      <w:pPr>
        <w:pStyle w:val="TableofFigures"/>
        <w:tabs>
          <w:tab w:val="right" w:leader="dot" w:pos="7927"/>
        </w:tabs>
        <w:rPr>
          <w:ins w:id="198" w:author="chaniaayulestari@outlook.com" w:date="2021-11-13T21:30:00Z"/>
          <w:rFonts w:asciiTheme="minorHAnsi" w:eastAsiaTheme="minorEastAsia" w:hAnsiTheme="minorHAnsi" w:cstheme="minorBidi"/>
          <w:noProof/>
          <w:sz w:val="22"/>
          <w:szCs w:val="22"/>
          <w:lang w:val="en-ID"/>
        </w:rPr>
      </w:pPr>
      <w:ins w:id="19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25 Sequence Diagram  Edit Data Walikelas</w:t>
        </w:r>
        <w:r>
          <w:rPr>
            <w:noProof/>
            <w:webHidden/>
          </w:rPr>
          <w:tab/>
        </w:r>
        <w:r>
          <w:rPr>
            <w:noProof/>
            <w:webHidden/>
          </w:rPr>
          <w:fldChar w:fldCharType="begin"/>
        </w:r>
        <w:r>
          <w:rPr>
            <w:noProof/>
            <w:webHidden/>
          </w:rPr>
          <w:instrText xml:space="preserve"> PAGEREF _Toc87731460 \h </w:instrText>
        </w:r>
      </w:ins>
      <w:r>
        <w:rPr>
          <w:noProof/>
          <w:webHidden/>
        </w:rPr>
      </w:r>
      <w:r>
        <w:rPr>
          <w:noProof/>
          <w:webHidden/>
        </w:rPr>
        <w:fldChar w:fldCharType="separate"/>
      </w:r>
      <w:ins w:id="200"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30D7999C" w14:textId="0C8F01F1" w:rsidR="00B46735" w:rsidRDefault="00B46735">
      <w:pPr>
        <w:pStyle w:val="TableofFigures"/>
        <w:tabs>
          <w:tab w:val="right" w:leader="dot" w:pos="7927"/>
        </w:tabs>
        <w:rPr>
          <w:ins w:id="201" w:author="chaniaayulestari@outlook.com" w:date="2021-11-13T21:30:00Z"/>
          <w:rFonts w:asciiTheme="minorHAnsi" w:eastAsiaTheme="minorEastAsia" w:hAnsiTheme="minorHAnsi" w:cstheme="minorBidi"/>
          <w:noProof/>
          <w:sz w:val="22"/>
          <w:szCs w:val="22"/>
          <w:lang w:val="en-ID"/>
        </w:rPr>
      </w:pPr>
      <w:ins w:id="20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26 Sequence Diagram Tambah Data Walikelas</w:t>
        </w:r>
        <w:r>
          <w:rPr>
            <w:noProof/>
            <w:webHidden/>
          </w:rPr>
          <w:tab/>
        </w:r>
        <w:r>
          <w:rPr>
            <w:noProof/>
            <w:webHidden/>
          </w:rPr>
          <w:fldChar w:fldCharType="begin"/>
        </w:r>
        <w:r>
          <w:rPr>
            <w:noProof/>
            <w:webHidden/>
          </w:rPr>
          <w:instrText xml:space="preserve"> PAGEREF _Toc87731461 \h </w:instrText>
        </w:r>
      </w:ins>
      <w:r>
        <w:rPr>
          <w:noProof/>
          <w:webHidden/>
        </w:rPr>
      </w:r>
      <w:r>
        <w:rPr>
          <w:noProof/>
          <w:webHidden/>
        </w:rPr>
        <w:fldChar w:fldCharType="separate"/>
      </w:r>
      <w:ins w:id="203" w:author="chaniaayulestari@outlook.com" w:date="2021-11-13T21:30:00Z">
        <w:r>
          <w:rPr>
            <w:noProof/>
            <w:webHidden/>
          </w:rPr>
          <w:t>79</w:t>
        </w:r>
        <w:r>
          <w:rPr>
            <w:noProof/>
            <w:webHidden/>
          </w:rPr>
          <w:fldChar w:fldCharType="end"/>
        </w:r>
        <w:r w:rsidRPr="00EA08AF">
          <w:rPr>
            <w:rStyle w:val="Hyperlink"/>
            <w:rFonts w:eastAsiaTheme="majorEastAsia"/>
            <w:noProof/>
          </w:rPr>
          <w:fldChar w:fldCharType="end"/>
        </w:r>
      </w:ins>
    </w:p>
    <w:p w14:paraId="5A2CC060" w14:textId="74E9BCA7" w:rsidR="00B46735" w:rsidRDefault="00B46735">
      <w:pPr>
        <w:pStyle w:val="TableofFigures"/>
        <w:tabs>
          <w:tab w:val="right" w:leader="dot" w:pos="7927"/>
        </w:tabs>
        <w:rPr>
          <w:ins w:id="204" w:author="chaniaayulestari@outlook.com" w:date="2021-11-13T21:30:00Z"/>
          <w:rFonts w:asciiTheme="minorHAnsi" w:eastAsiaTheme="minorEastAsia" w:hAnsiTheme="minorHAnsi" w:cstheme="minorBidi"/>
          <w:noProof/>
          <w:sz w:val="22"/>
          <w:szCs w:val="22"/>
          <w:lang w:val="en-ID"/>
        </w:rPr>
      </w:pPr>
      <w:ins w:id="20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27 Sequence Diagram Lihat Profile Walikelas</w:t>
        </w:r>
        <w:r>
          <w:rPr>
            <w:noProof/>
            <w:webHidden/>
          </w:rPr>
          <w:tab/>
        </w:r>
        <w:r>
          <w:rPr>
            <w:noProof/>
            <w:webHidden/>
          </w:rPr>
          <w:fldChar w:fldCharType="begin"/>
        </w:r>
        <w:r>
          <w:rPr>
            <w:noProof/>
            <w:webHidden/>
          </w:rPr>
          <w:instrText xml:space="preserve"> PAGEREF _Toc87731462 \h </w:instrText>
        </w:r>
      </w:ins>
      <w:r>
        <w:rPr>
          <w:noProof/>
          <w:webHidden/>
        </w:rPr>
      </w:r>
      <w:r>
        <w:rPr>
          <w:noProof/>
          <w:webHidden/>
        </w:rPr>
        <w:fldChar w:fldCharType="separate"/>
      </w:r>
      <w:ins w:id="206"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01DD0064" w14:textId="11032FD5" w:rsidR="00B46735" w:rsidRDefault="00B46735">
      <w:pPr>
        <w:pStyle w:val="TableofFigures"/>
        <w:tabs>
          <w:tab w:val="right" w:leader="dot" w:pos="7927"/>
        </w:tabs>
        <w:rPr>
          <w:ins w:id="207" w:author="chaniaayulestari@outlook.com" w:date="2021-11-13T21:30:00Z"/>
          <w:rFonts w:asciiTheme="minorHAnsi" w:eastAsiaTheme="minorEastAsia" w:hAnsiTheme="minorHAnsi" w:cstheme="minorBidi"/>
          <w:noProof/>
          <w:sz w:val="22"/>
          <w:szCs w:val="22"/>
          <w:lang w:val="en-ID"/>
        </w:rPr>
      </w:pPr>
      <w:ins w:id="20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28 Sequence Diagram Lihat Anggota Siswa</w:t>
        </w:r>
        <w:r>
          <w:rPr>
            <w:noProof/>
            <w:webHidden/>
          </w:rPr>
          <w:tab/>
        </w:r>
        <w:r>
          <w:rPr>
            <w:noProof/>
            <w:webHidden/>
          </w:rPr>
          <w:fldChar w:fldCharType="begin"/>
        </w:r>
        <w:r>
          <w:rPr>
            <w:noProof/>
            <w:webHidden/>
          </w:rPr>
          <w:instrText xml:space="preserve"> PAGEREF _Toc87731463 \h </w:instrText>
        </w:r>
      </w:ins>
      <w:r>
        <w:rPr>
          <w:noProof/>
          <w:webHidden/>
        </w:rPr>
      </w:r>
      <w:r>
        <w:rPr>
          <w:noProof/>
          <w:webHidden/>
        </w:rPr>
        <w:fldChar w:fldCharType="separate"/>
      </w:r>
      <w:ins w:id="209" w:author="chaniaayulestari@outlook.com" w:date="2021-11-13T21:30:00Z">
        <w:r>
          <w:rPr>
            <w:noProof/>
            <w:webHidden/>
          </w:rPr>
          <w:t>80</w:t>
        </w:r>
        <w:r>
          <w:rPr>
            <w:noProof/>
            <w:webHidden/>
          </w:rPr>
          <w:fldChar w:fldCharType="end"/>
        </w:r>
        <w:r w:rsidRPr="00EA08AF">
          <w:rPr>
            <w:rStyle w:val="Hyperlink"/>
            <w:rFonts w:eastAsiaTheme="majorEastAsia"/>
            <w:noProof/>
          </w:rPr>
          <w:fldChar w:fldCharType="end"/>
        </w:r>
      </w:ins>
    </w:p>
    <w:p w14:paraId="1664A3D1" w14:textId="3785FCF8" w:rsidR="00B46735" w:rsidRDefault="00B46735">
      <w:pPr>
        <w:pStyle w:val="TableofFigures"/>
        <w:tabs>
          <w:tab w:val="right" w:leader="dot" w:pos="7927"/>
        </w:tabs>
        <w:rPr>
          <w:ins w:id="210" w:author="chaniaayulestari@outlook.com" w:date="2021-11-13T21:30:00Z"/>
          <w:rFonts w:asciiTheme="minorHAnsi" w:eastAsiaTheme="minorEastAsia" w:hAnsiTheme="minorHAnsi" w:cstheme="minorBidi"/>
          <w:noProof/>
          <w:sz w:val="22"/>
          <w:szCs w:val="22"/>
          <w:lang w:val="en-ID"/>
        </w:rPr>
      </w:pPr>
      <w:ins w:id="21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29 Sequence Diagram  Cetak Rowayat Anggota Siswa</w:t>
        </w:r>
        <w:r>
          <w:rPr>
            <w:noProof/>
            <w:webHidden/>
          </w:rPr>
          <w:tab/>
        </w:r>
        <w:r>
          <w:rPr>
            <w:noProof/>
            <w:webHidden/>
          </w:rPr>
          <w:fldChar w:fldCharType="begin"/>
        </w:r>
        <w:r>
          <w:rPr>
            <w:noProof/>
            <w:webHidden/>
          </w:rPr>
          <w:instrText xml:space="preserve"> PAGEREF _Toc87731464 \h </w:instrText>
        </w:r>
      </w:ins>
      <w:r>
        <w:rPr>
          <w:noProof/>
          <w:webHidden/>
        </w:rPr>
      </w:r>
      <w:r>
        <w:rPr>
          <w:noProof/>
          <w:webHidden/>
        </w:rPr>
        <w:fldChar w:fldCharType="separate"/>
      </w:r>
      <w:ins w:id="212"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2DED5834" w14:textId="233D6683" w:rsidR="00B46735" w:rsidRDefault="00B46735">
      <w:pPr>
        <w:pStyle w:val="TableofFigures"/>
        <w:tabs>
          <w:tab w:val="right" w:leader="dot" w:pos="7927"/>
        </w:tabs>
        <w:rPr>
          <w:ins w:id="213" w:author="chaniaayulestari@outlook.com" w:date="2021-11-13T21:30:00Z"/>
          <w:rFonts w:asciiTheme="minorHAnsi" w:eastAsiaTheme="minorEastAsia" w:hAnsiTheme="minorHAnsi" w:cstheme="minorBidi"/>
          <w:noProof/>
          <w:sz w:val="22"/>
          <w:szCs w:val="22"/>
          <w:lang w:val="en-ID"/>
        </w:rPr>
      </w:pPr>
      <w:ins w:id="21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30 Sequence Diagram  Lihat Data Kelas</w:t>
        </w:r>
        <w:r>
          <w:rPr>
            <w:noProof/>
            <w:webHidden/>
          </w:rPr>
          <w:tab/>
        </w:r>
        <w:r>
          <w:rPr>
            <w:noProof/>
            <w:webHidden/>
          </w:rPr>
          <w:fldChar w:fldCharType="begin"/>
        </w:r>
        <w:r>
          <w:rPr>
            <w:noProof/>
            <w:webHidden/>
          </w:rPr>
          <w:instrText xml:space="preserve"> PAGEREF _Toc87731465 \h </w:instrText>
        </w:r>
      </w:ins>
      <w:r>
        <w:rPr>
          <w:noProof/>
          <w:webHidden/>
        </w:rPr>
      </w:r>
      <w:r>
        <w:rPr>
          <w:noProof/>
          <w:webHidden/>
        </w:rPr>
        <w:fldChar w:fldCharType="separate"/>
      </w:r>
      <w:ins w:id="215" w:author="chaniaayulestari@outlook.com" w:date="2021-11-13T21:30:00Z">
        <w:r>
          <w:rPr>
            <w:noProof/>
            <w:webHidden/>
          </w:rPr>
          <w:t>81</w:t>
        </w:r>
        <w:r>
          <w:rPr>
            <w:noProof/>
            <w:webHidden/>
          </w:rPr>
          <w:fldChar w:fldCharType="end"/>
        </w:r>
        <w:r w:rsidRPr="00EA08AF">
          <w:rPr>
            <w:rStyle w:val="Hyperlink"/>
            <w:rFonts w:eastAsiaTheme="majorEastAsia"/>
            <w:noProof/>
          </w:rPr>
          <w:fldChar w:fldCharType="end"/>
        </w:r>
      </w:ins>
    </w:p>
    <w:p w14:paraId="055D941E" w14:textId="02760C4C" w:rsidR="00B46735" w:rsidRDefault="00B46735">
      <w:pPr>
        <w:pStyle w:val="TableofFigures"/>
        <w:tabs>
          <w:tab w:val="right" w:leader="dot" w:pos="7927"/>
        </w:tabs>
        <w:rPr>
          <w:ins w:id="216" w:author="chaniaayulestari@outlook.com" w:date="2021-11-13T21:30:00Z"/>
          <w:rFonts w:asciiTheme="minorHAnsi" w:eastAsiaTheme="minorEastAsia" w:hAnsiTheme="minorHAnsi" w:cstheme="minorBidi"/>
          <w:noProof/>
          <w:sz w:val="22"/>
          <w:szCs w:val="22"/>
          <w:lang w:val="en-ID"/>
        </w:rPr>
      </w:pPr>
      <w:ins w:id="217"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\l "_Toc87731466"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31 Sequence Diagram  Hapus Data Kelas</w:t>
        </w:r>
        <w:r>
          <w:rPr>
            <w:noProof/>
            <w:webHidden/>
          </w:rPr>
          <w:tab/>
        </w:r>
        <w:r>
          <w:rPr>
            <w:noProof/>
            <w:webHidden/>
          </w:rPr>
          <w:fldChar w:fldCharType="begin"/>
        </w:r>
        <w:r>
          <w:rPr>
            <w:noProof/>
            <w:webHidden/>
          </w:rPr>
          <w:instrText xml:space="preserve"> PAGEREF _Toc87731466 \h </w:instrText>
        </w:r>
      </w:ins>
      <w:r>
        <w:rPr>
          <w:noProof/>
          <w:webHidden/>
        </w:rPr>
      </w:r>
      <w:r>
        <w:rPr>
          <w:noProof/>
          <w:webHidden/>
        </w:rPr>
        <w:fldChar w:fldCharType="separate"/>
      </w:r>
      <w:ins w:id="218"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7207F27A" w14:textId="75E167E4" w:rsidR="00B46735" w:rsidRDefault="00B46735">
      <w:pPr>
        <w:pStyle w:val="TableofFigures"/>
        <w:tabs>
          <w:tab w:val="right" w:leader="dot" w:pos="7927"/>
        </w:tabs>
        <w:rPr>
          <w:ins w:id="219" w:author="chaniaayulestari@outlook.com" w:date="2021-11-13T21:30:00Z"/>
          <w:rFonts w:asciiTheme="minorHAnsi" w:eastAsiaTheme="minorEastAsia" w:hAnsiTheme="minorHAnsi" w:cstheme="minorBidi"/>
          <w:noProof/>
          <w:sz w:val="22"/>
          <w:szCs w:val="22"/>
          <w:lang w:val="en-ID"/>
        </w:rPr>
      </w:pPr>
      <w:ins w:id="22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"_Toc87731467"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32 Sequence Diagram Edit Data Kelas</w:t>
        </w:r>
        <w:r>
          <w:rPr>
            <w:noProof/>
            <w:webHidden/>
          </w:rPr>
          <w:tab/>
        </w:r>
        <w:r>
          <w:rPr>
            <w:noProof/>
            <w:webHidden/>
          </w:rPr>
          <w:fldChar w:fldCharType="begin"/>
        </w:r>
        <w:r>
          <w:rPr>
            <w:noProof/>
            <w:webHidden/>
          </w:rPr>
          <w:instrText xml:space="preserve"> PAGEREF _Toc87731467 \h </w:instrText>
        </w:r>
      </w:ins>
      <w:r>
        <w:rPr>
          <w:noProof/>
          <w:webHidden/>
        </w:rPr>
      </w:r>
      <w:r>
        <w:rPr>
          <w:noProof/>
          <w:webHidden/>
        </w:rPr>
        <w:fldChar w:fldCharType="separate"/>
      </w:r>
      <w:ins w:id="221"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35EE1946" w14:textId="5D64D3D3" w:rsidR="00B46735" w:rsidRDefault="00B46735">
      <w:pPr>
        <w:pStyle w:val="TableofFigures"/>
        <w:tabs>
          <w:tab w:val="right" w:leader="dot" w:pos="7927"/>
        </w:tabs>
        <w:rPr>
          <w:ins w:id="222" w:author="chaniaayulestari@outlook.com" w:date="2021-11-13T21:30:00Z"/>
          <w:rFonts w:asciiTheme="minorHAnsi" w:eastAsiaTheme="minorEastAsia" w:hAnsiTheme="minorHAnsi" w:cstheme="minorBidi"/>
          <w:noProof/>
          <w:sz w:val="22"/>
          <w:szCs w:val="22"/>
          <w:lang w:val="en-ID"/>
        </w:rPr>
      </w:pPr>
      <w:ins w:id="22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33 Sequence Diagram Tambah Data Kelas</w:t>
        </w:r>
        <w:r>
          <w:rPr>
            <w:noProof/>
            <w:webHidden/>
          </w:rPr>
          <w:tab/>
        </w:r>
        <w:r>
          <w:rPr>
            <w:noProof/>
            <w:webHidden/>
          </w:rPr>
          <w:fldChar w:fldCharType="begin"/>
        </w:r>
        <w:r>
          <w:rPr>
            <w:noProof/>
            <w:webHidden/>
          </w:rPr>
          <w:instrText xml:space="preserve"> PAGEREF _Toc87731468 \h </w:instrText>
        </w:r>
      </w:ins>
      <w:r>
        <w:rPr>
          <w:noProof/>
          <w:webHidden/>
        </w:rPr>
      </w:r>
      <w:r>
        <w:rPr>
          <w:noProof/>
          <w:webHidden/>
        </w:rPr>
        <w:fldChar w:fldCharType="separate"/>
      </w:r>
      <w:ins w:id="224" w:author="chaniaayulestari@outlook.com" w:date="2021-11-13T21:30:00Z">
        <w:r>
          <w:rPr>
            <w:noProof/>
            <w:webHidden/>
          </w:rPr>
          <w:t>82</w:t>
        </w:r>
        <w:r>
          <w:rPr>
            <w:noProof/>
            <w:webHidden/>
          </w:rPr>
          <w:fldChar w:fldCharType="end"/>
        </w:r>
        <w:r w:rsidRPr="00EA08AF">
          <w:rPr>
            <w:rStyle w:val="Hyperlink"/>
            <w:rFonts w:eastAsiaTheme="majorEastAsia"/>
            <w:noProof/>
          </w:rPr>
          <w:fldChar w:fldCharType="end"/>
        </w:r>
      </w:ins>
    </w:p>
    <w:p w14:paraId="0A4C5C16" w14:textId="31E081D0" w:rsidR="00B46735" w:rsidRDefault="00B46735">
      <w:pPr>
        <w:pStyle w:val="TableofFigures"/>
        <w:tabs>
          <w:tab w:val="right" w:leader="dot" w:pos="7927"/>
        </w:tabs>
        <w:rPr>
          <w:ins w:id="225" w:author="chaniaayulestari@outlook.com" w:date="2021-11-13T21:30:00Z"/>
          <w:rFonts w:asciiTheme="minorHAnsi" w:eastAsiaTheme="minorEastAsia" w:hAnsiTheme="minorHAnsi" w:cstheme="minorBidi"/>
          <w:noProof/>
          <w:sz w:val="22"/>
          <w:szCs w:val="22"/>
          <w:lang w:val="en-ID"/>
        </w:rPr>
      </w:pPr>
      <w:ins w:id="22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"_Toc87731469"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34 Sequence Diagram  Lihat Profile Kelas</w:t>
        </w:r>
        <w:r>
          <w:rPr>
            <w:noProof/>
            <w:webHidden/>
          </w:rPr>
          <w:tab/>
        </w:r>
        <w:r>
          <w:rPr>
            <w:noProof/>
            <w:webHidden/>
          </w:rPr>
          <w:fldChar w:fldCharType="begin"/>
        </w:r>
        <w:r>
          <w:rPr>
            <w:noProof/>
            <w:webHidden/>
          </w:rPr>
          <w:instrText xml:space="preserve"> PAGEREF _Toc87731469 \h </w:instrText>
        </w:r>
      </w:ins>
      <w:r>
        <w:rPr>
          <w:noProof/>
          <w:webHidden/>
        </w:rPr>
      </w:r>
      <w:r>
        <w:rPr>
          <w:noProof/>
          <w:webHidden/>
        </w:rPr>
        <w:fldChar w:fldCharType="separate"/>
      </w:r>
      <w:ins w:id="227"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2E7580AD" w14:textId="2FAEDE16" w:rsidR="00B46735" w:rsidRDefault="00B46735">
      <w:pPr>
        <w:pStyle w:val="TableofFigures"/>
        <w:tabs>
          <w:tab w:val="right" w:leader="dot" w:pos="7927"/>
        </w:tabs>
        <w:rPr>
          <w:ins w:id="228" w:author="chaniaayulestari@outlook.com" w:date="2021-11-13T21:30:00Z"/>
          <w:rFonts w:asciiTheme="minorHAnsi" w:eastAsiaTheme="minorEastAsia" w:hAnsiTheme="minorHAnsi" w:cstheme="minorBidi"/>
          <w:noProof/>
          <w:sz w:val="22"/>
          <w:szCs w:val="22"/>
          <w:lang w:val="en-ID"/>
        </w:rPr>
      </w:pPr>
      <w:ins w:id="22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35 Sequence Diagram  Lihat Data Kelas</w:t>
        </w:r>
        <w:r>
          <w:rPr>
            <w:noProof/>
            <w:webHidden/>
          </w:rPr>
          <w:tab/>
        </w:r>
        <w:r>
          <w:rPr>
            <w:noProof/>
            <w:webHidden/>
          </w:rPr>
          <w:fldChar w:fldCharType="begin"/>
        </w:r>
        <w:r>
          <w:rPr>
            <w:noProof/>
            <w:webHidden/>
          </w:rPr>
          <w:instrText xml:space="preserve"> PAGEREF _Toc87731470 \h </w:instrText>
        </w:r>
      </w:ins>
      <w:r>
        <w:rPr>
          <w:noProof/>
          <w:webHidden/>
        </w:rPr>
      </w:r>
      <w:r>
        <w:rPr>
          <w:noProof/>
          <w:webHidden/>
        </w:rPr>
        <w:fldChar w:fldCharType="separate"/>
      </w:r>
      <w:ins w:id="230" w:author="chaniaayulestari@outlook.com" w:date="2021-11-13T21:30:00Z">
        <w:r>
          <w:rPr>
            <w:noProof/>
            <w:webHidden/>
          </w:rPr>
          <w:t>83</w:t>
        </w:r>
        <w:r>
          <w:rPr>
            <w:noProof/>
            <w:webHidden/>
          </w:rPr>
          <w:fldChar w:fldCharType="end"/>
        </w:r>
        <w:r w:rsidRPr="00EA08AF">
          <w:rPr>
            <w:rStyle w:val="Hyperlink"/>
            <w:rFonts w:eastAsiaTheme="majorEastAsia"/>
            <w:noProof/>
          </w:rPr>
          <w:fldChar w:fldCharType="end"/>
        </w:r>
      </w:ins>
    </w:p>
    <w:p w14:paraId="6CD627AA" w14:textId="3A363985" w:rsidR="00B46735" w:rsidRDefault="00B46735">
      <w:pPr>
        <w:pStyle w:val="TableofFigures"/>
        <w:tabs>
          <w:tab w:val="right" w:leader="dot" w:pos="7927"/>
        </w:tabs>
        <w:rPr>
          <w:ins w:id="231" w:author="chaniaayulestari@outlook.com" w:date="2021-11-13T21:30:00Z"/>
          <w:rFonts w:asciiTheme="minorHAnsi" w:eastAsiaTheme="minorEastAsia" w:hAnsiTheme="minorHAnsi" w:cstheme="minorBidi"/>
          <w:noProof/>
          <w:sz w:val="22"/>
          <w:szCs w:val="22"/>
          <w:lang w:val="en-ID"/>
        </w:rPr>
      </w:pPr>
      <w:ins w:id="23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36 Sequence Diagram Cetak riwayat Absensi Anggota Kelas</w:t>
        </w:r>
        <w:r>
          <w:rPr>
            <w:noProof/>
            <w:webHidden/>
          </w:rPr>
          <w:tab/>
        </w:r>
        <w:r>
          <w:rPr>
            <w:noProof/>
            <w:webHidden/>
          </w:rPr>
          <w:fldChar w:fldCharType="begin"/>
        </w:r>
        <w:r>
          <w:rPr>
            <w:noProof/>
            <w:webHidden/>
          </w:rPr>
          <w:instrText xml:space="preserve"> PAGEREF _Toc87731471 \h </w:instrText>
        </w:r>
      </w:ins>
      <w:r>
        <w:rPr>
          <w:noProof/>
          <w:webHidden/>
        </w:rPr>
      </w:r>
      <w:r>
        <w:rPr>
          <w:noProof/>
          <w:webHidden/>
        </w:rPr>
        <w:fldChar w:fldCharType="separate"/>
      </w:r>
      <w:ins w:id="233"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6EBC9526" w14:textId="17C9802A" w:rsidR="00B46735" w:rsidRDefault="00B46735">
      <w:pPr>
        <w:pStyle w:val="TableofFigures"/>
        <w:tabs>
          <w:tab w:val="right" w:leader="dot" w:pos="7927"/>
        </w:tabs>
        <w:rPr>
          <w:ins w:id="234" w:author="chaniaayulestari@outlook.com" w:date="2021-11-13T21:30:00Z"/>
          <w:rFonts w:asciiTheme="minorHAnsi" w:eastAsiaTheme="minorEastAsia" w:hAnsiTheme="minorHAnsi" w:cstheme="minorBidi"/>
          <w:noProof/>
          <w:sz w:val="22"/>
          <w:szCs w:val="22"/>
          <w:lang w:val="en-ID"/>
        </w:rPr>
      </w:pPr>
      <w:ins w:id="23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37 Sequence Diagram Lihat Data Siswa</w:t>
        </w:r>
        <w:r>
          <w:rPr>
            <w:noProof/>
            <w:webHidden/>
          </w:rPr>
          <w:tab/>
        </w:r>
        <w:r>
          <w:rPr>
            <w:noProof/>
            <w:webHidden/>
          </w:rPr>
          <w:fldChar w:fldCharType="begin"/>
        </w:r>
        <w:r>
          <w:rPr>
            <w:noProof/>
            <w:webHidden/>
          </w:rPr>
          <w:instrText xml:space="preserve"> PAGEREF _Toc87731472 \h </w:instrText>
        </w:r>
      </w:ins>
      <w:r>
        <w:rPr>
          <w:noProof/>
          <w:webHidden/>
        </w:rPr>
      </w:r>
      <w:r>
        <w:rPr>
          <w:noProof/>
          <w:webHidden/>
        </w:rPr>
        <w:fldChar w:fldCharType="separate"/>
      </w:r>
      <w:ins w:id="236" w:author="chaniaayulestari@outlook.com" w:date="2021-11-13T21:30:00Z">
        <w:r>
          <w:rPr>
            <w:noProof/>
            <w:webHidden/>
          </w:rPr>
          <w:t>84</w:t>
        </w:r>
        <w:r>
          <w:rPr>
            <w:noProof/>
            <w:webHidden/>
          </w:rPr>
          <w:fldChar w:fldCharType="end"/>
        </w:r>
        <w:r w:rsidRPr="00EA08AF">
          <w:rPr>
            <w:rStyle w:val="Hyperlink"/>
            <w:rFonts w:eastAsiaTheme="majorEastAsia"/>
            <w:noProof/>
          </w:rPr>
          <w:fldChar w:fldCharType="end"/>
        </w:r>
      </w:ins>
    </w:p>
    <w:p w14:paraId="53B2BE53" w14:textId="2F81C06C" w:rsidR="00B46735" w:rsidRDefault="00B46735">
      <w:pPr>
        <w:pStyle w:val="TableofFigures"/>
        <w:tabs>
          <w:tab w:val="right" w:leader="dot" w:pos="7927"/>
        </w:tabs>
        <w:rPr>
          <w:ins w:id="237" w:author="chaniaayulestari@outlook.com" w:date="2021-11-13T21:30:00Z"/>
          <w:rFonts w:asciiTheme="minorHAnsi" w:eastAsiaTheme="minorEastAsia" w:hAnsiTheme="minorHAnsi" w:cstheme="minorBidi"/>
          <w:noProof/>
          <w:sz w:val="22"/>
          <w:szCs w:val="22"/>
          <w:lang w:val="en-ID"/>
        </w:rPr>
      </w:pPr>
      <w:ins w:id="23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38 Sequence Diagram Hapus Data Siswa</w:t>
        </w:r>
        <w:r>
          <w:rPr>
            <w:noProof/>
            <w:webHidden/>
          </w:rPr>
          <w:tab/>
        </w:r>
        <w:r>
          <w:rPr>
            <w:noProof/>
            <w:webHidden/>
          </w:rPr>
          <w:fldChar w:fldCharType="begin"/>
        </w:r>
        <w:r>
          <w:rPr>
            <w:noProof/>
            <w:webHidden/>
          </w:rPr>
          <w:instrText xml:space="preserve"> PAGEREF _Toc87731473 \h </w:instrText>
        </w:r>
      </w:ins>
      <w:r>
        <w:rPr>
          <w:noProof/>
          <w:webHidden/>
        </w:rPr>
      </w:r>
      <w:r>
        <w:rPr>
          <w:noProof/>
          <w:webHidden/>
        </w:rPr>
        <w:fldChar w:fldCharType="separate"/>
      </w:r>
      <w:ins w:id="239"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0B3C692C" w14:textId="77750707" w:rsidR="00B46735" w:rsidRDefault="00B46735">
      <w:pPr>
        <w:pStyle w:val="TableofFigures"/>
        <w:tabs>
          <w:tab w:val="right" w:leader="dot" w:pos="7927"/>
        </w:tabs>
        <w:rPr>
          <w:ins w:id="240" w:author="chaniaayulestari@outlook.com" w:date="2021-11-13T21:30:00Z"/>
          <w:rFonts w:asciiTheme="minorHAnsi" w:eastAsiaTheme="minorEastAsia" w:hAnsiTheme="minorHAnsi" w:cstheme="minorBidi"/>
          <w:noProof/>
          <w:sz w:val="22"/>
          <w:szCs w:val="22"/>
          <w:lang w:val="en-ID"/>
        </w:rPr>
      </w:pPr>
      <w:ins w:id="24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39 Sequence Diagram Edit Data Siswa</w:t>
        </w:r>
        <w:r>
          <w:rPr>
            <w:noProof/>
            <w:webHidden/>
          </w:rPr>
          <w:tab/>
        </w:r>
        <w:r>
          <w:rPr>
            <w:noProof/>
            <w:webHidden/>
          </w:rPr>
          <w:fldChar w:fldCharType="begin"/>
        </w:r>
        <w:r>
          <w:rPr>
            <w:noProof/>
            <w:webHidden/>
          </w:rPr>
          <w:instrText xml:space="preserve"> PAGEREF _Toc87731474 \h </w:instrText>
        </w:r>
      </w:ins>
      <w:r>
        <w:rPr>
          <w:noProof/>
          <w:webHidden/>
        </w:rPr>
      </w:r>
      <w:r>
        <w:rPr>
          <w:noProof/>
          <w:webHidden/>
        </w:rPr>
        <w:fldChar w:fldCharType="separate"/>
      </w:r>
      <w:ins w:id="242"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279B697E" w14:textId="70F27282" w:rsidR="00B46735" w:rsidRDefault="00B46735">
      <w:pPr>
        <w:pStyle w:val="TableofFigures"/>
        <w:tabs>
          <w:tab w:val="right" w:leader="dot" w:pos="7927"/>
        </w:tabs>
        <w:rPr>
          <w:ins w:id="243" w:author="chaniaayulestari@outlook.com" w:date="2021-11-13T21:30:00Z"/>
          <w:rFonts w:asciiTheme="minorHAnsi" w:eastAsiaTheme="minorEastAsia" w:hAnsiTheme="minorHAnsi" w:cstheme="minorBidi"/>
          <w:noProof/>
          <w:sz w:val="22"/>
          <w:szCs w:val="22"/>
          <w:lang w:val="en-ID"/>
        </w:rPr>
      </w:pPr>
      <w:ins w:id="24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40 Sequence Diagram Tambah Data Siswa</w:t>
        </w:r>
        <w:r>
          <w:rPr>
            <w:noProof/>
            <w:webHidden/>
          </w:rPr>
          <w:tab/>
        </w:r>
        <w:r>
          <w:rPr>
            <w:noProof/>
            <w:webHidden/>
          </w:rPr>
          <w:fldChar w:fldCharType="begin"/>
        </w:r>
        <w:r>
          <w:rPr>
            <w:noProof/>
            <w:webHidden/>
          </w:rPr>
          <w:instrText xml:space="preserve"> PAGEREF _Toc87731475 \h </w:instrText>
        </w:r>
      </w:ins>
      <w:r>
        <w:rPr>
          <w:noProof/>
          <w:webHidden/>
        </w:rPr>
      </w:r>
      <w:r>
        <w:rPr>
          <w:noProof/>
          <w:webHidden/>
        </w:rPr>
        <w:fldChar w:fldCharType="separate"/>
      </w:r>
      <w:ins w:id="245" w:author="chaniaayulestari@outlook.com" w:date="2021-11-13T21:30:00Z">
        <w:r>
          <w:rPr>
            <w:noProof/>
            <w:webHidden/>
          </w:rPr>
          <w:t>85</w:t>
        </w:r>
        <w:r>
          <w:rPr>
            <w:noProof/>
            <w:webHidden/>
          </w:rPr>
          <w:fldChar w:fldCharType="end"/>
        </w:r>
        <w:r w:rsidRPr="00EA08AF">
          <w:rPr>
            <w:rStyle w:val="Hyperlink"/>
            <w:rFonts w:eastAsiaTheme="majorEastAsia"/>
            <w:noProof/>
          </w:rPr>
          <w:fldChar w:fldCharType="end"/>
        </w:r>
      </w:ins>
    </w:p>
    <w:p w14:paraId="102ADC92" w14:textId="1F1DC508" w:rsidR="00B46735" w:rsidRDefault="00B46735">
      <w:pPr>
        <w:pStyle w:val="TableofFigures"/>
        <w:tabs>
          <w:tab w:val="right" w:leader="dot" w:pos="7927"/>
        </w:tabs>
        <w:rPr>
          <w:ins w:id="246" w:author="chaniaayulestari@outlook.com" w:date="2021-11-13T21:30:00Z"/>
          <w:rFonts w:asciiTheme="minorHAnsi" w:eastAsiaTheme="minorEastAsia" w:hAnsiTheme="minorHAnsi" w:cstheme="minorBidi"/>
          <w:noProof/>
          <w:sz w:val="22"/>
          <w:szCs w:val="22"/>
          <w:lang w:val="en-ID"/>
        </w:rPr>
      </w:pPr>
      <w:ins w:id="24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41 Sequence Diagram Lihat Profile Siswa</w:t>
        </w:r>
        <w:r>
          <w:rPr>
            <w:noProof/>
            <w:webHidden/>
          </w:rPr>
          <w:tab/>
        </w:r>
        <w:r>
          <w:rPr>
            <w:noProof/>
            <w:webHidden/>
          </w:rPr>
          <w:fldChar w:fldCharType="begin"/>
        </w:r>
        <w:r>
          <w:rPr>
            <w:noProof/>
            <w:webHidden/>
          </w:rPr>
          <w:instrText xml:space="preserve"> PAGEREF _Toc87731476 \h </w:instrText>
        </w:r>
      </w:ins>
      <w:r>
        <w:rPr>
          <w:noProof/>
          <w:webHidden/>
        </w:rPr>
      </w:r>
      <w:r>
        <w:rPr>
          <w:noProof/>
          <w:webHidden/>
        </w:rPr>
        <w:fldChar w:fldCharType="separate"/>
      </w:r>
      <w:ins w:id="248"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575C7FB1" w14:textId="1F8E4CA1" w:rsidR="00B46735" w:rsidRDefault="00B46735">
      <w:pPr>
        <w:pStyle w:val="TableofFigures"/>
        <w:tabs>
          <w:tab w:val="right" w:leader="dot" w:pos="7927"/>
        </w:tabs>
        <w:rPr>
          <w:ins w:id="249" w:author="chaniaayulestari@outlook.com" w:date="2021-11-13T21:30:00Z"/>
          <w:rFonts w:asciiTheme="minorHAnsi" w:eastAsiaTheme="minorEastAsia" w:hAnsiTheme="minorHAnsi" w:cstheme="minorBidi"/>
          <w:noProof/>
          <w:sz w:val="22"/>
          <w:szCs w:val="22"/>
          <w:lang w:val="en-ID"/>
        </w:rPr>
      </w:pPr>
      <w:ins w:id="25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42 Sequence Diagram  Lihat ROwayat Absen</w:t>
        </w:r>
        <w:r>
          <w:rPr>
            <w:noProof/>
            <w:webHidden/>
          </w:rPr>
          <w:tab/>
        </w:r>
        <w:r>
          <w:rPr>
            <w:noProof/>
            <w:webHidden/>
          </w:rPr>
          <w:fldChar w:fldCharType="begin"/>
        </w:r>
        <w:r>
          <w:rPr>
            <w:noProof/>
            <w:webHidden/>
          </w:rPr>
          <w:instrText xml:space="preserve"> PAGEREF _Toc87731477 \h </w:instrText>
        </w:r>
      </w:ins>
      <w:r>
        <w:rPr>
          <w:noProof/>
          <w:webHidden/>
        </w:rPr>
      </w:r>
      <w:r>
        <w:rPr>
          <w:noProof/>
          <w:webHidden/>
        </w:rPr>
        <w:fldChar w:fldCharType="separate"/>
      </w:r>
      <w:ins w:id="251" w:author="chaniaayulestari@outlook.com" w:date="2021-11-13T21:30:00Z">
        <w:r>
          <w:rPr>
            <w:noProof/>
            <w:webHidden/>
          </w:rPr>
          <w:t>86</w:t>
        </w:r>
        <w:r>
          <w:rPr>
            <w:noProof/>
            <w:webHidden/>
          </w:rPr>
          <w:fldChar w:fldCharType="end"/>
        </w:r>
        <w:r w:rsidRPr="00EA08AF">
          <w:rPr>
            <w:rStyle w:val="Hyperlink"/>
            <w:rFonts w:eastAsiaTheme="majorEastAsia"/>
            <w:noProof/>
          </w:rPr>
          <w:fldChar w:fldCharType="end"/>
        </w:r>
      </w:ins>
    </w:p>
    <w:p w14:paraId="129B7B0D" w14:textId="7EBCC05F" w:rsidR="00B46735" w:rsidRDefault="00B46735">
      <w:pPr>
        <w:pStyle w:val="TableofFigures"/>
        <w:tabs>
          <w:tab w:val="right" w:leader="dot" w:pos="7927"/>
        </w:tabs>
        <w:rPr>
          <w:ins w:id="252" w:author="chaniaayulestari@outlook.com" w:date="2021-11-13T21:30:00Z"/>
          <w:rFonts w:asciiTheme="minorHAnsi" w:eastAsiaTheme="minorEastAsia" w:hAnsiTheme="minorHAnsi" w:cstheme="minorBidi"/>
          <w:noProof/>
          <w:sz w:val="22"/>
          <w:szCs w:val="22"/>
          <w:lang w:val="en-ID"/>
        </w:rPr>
      </w:pPr>
      <w:ins w:id="25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"_Toc87731478"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43 Sequence Diagram  Cetak Riwayat Absensi Siswa</w:t>
        </w:r>
        <w:r>
          <w:rPr>
            <w:noProof/>
            <w:webHidden/>
          </w:rPr>
          <w:tab/>
        </w:r>
        <w:r>
          <w:rPr>
            <w:noProof/>
            <w:webHidden/>
          </w:rPr>
          <w:fldChar w:fldCharType="begin"/>
        </w:r>
        <w:r>
          <w:rPr>
            <w:noProof/>
            <w:webHidden/>
          </w:rPr>
          <w:instrText xml:space="preserve"> PAGEREF _Toc87731478 \h </w:instrText>
        </w:r>
      </w:ins>
      <w:r>
        <w:rPr>
          <w:noProof/>
          <w:webHidden/>
        </w:rPr>
      </w:r>
      <w:r>
        <w:rPr>
          <w:noProof/>
          <w:webHidden/>
        </w:rPr>
        <w:fldChar w:fldCharType="separate"/>
      </w:r>
      <w:ins w:id="254"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71CC5BB7" w14:textId="45162F19" w:rsidR="00B46735" w:rsidRDefault="00B46735">
      <w:pPr>
        <w:pStyle w:val="TableofFigures"/>
        <w:tabs>
          <w:tab w:val="right" w:leader="dot" w:pos="7927"/>
        </w:tabs>
        <w:rPr>
          <w:ins w:id="255" w:author="chaniaayulestari@outlook.com" w:date="2021-11-13T21:30:00Z"/>
          <w:rFonts w:asciiTheme="minorHAnsi" w:eastAsiaTheme="minorEastAsia" w:hAnsiTheme="minorHAnsi" w:cstheme="minorBidi"/>
          <w:noProof/>
          <w:sz w:val="22"/>
          <w:szCs w:val="22"/>
          <w:lang w:val="en-ID"/>
        </w:rPr>
      </w:pPr>
      <w:ins w:id="25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"_Toc87731479"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44 Sequence Diagram  Lihat Data Laporan absen</w:t>
        </w:r>
        <w:r>
          <w:rPr>
            <w:noProof/>
            <w:webHidden/>
          </w:rPr>
          <w:tab/>
        </w:r>
        <w:r>
          <w:rPr>
            <w:noProof/>
            <w:webHidden/>
          </w:rPr>
          <w:fldChar w:fldCharType="begin"/>
        </w:r>
        <w:r>
          <w:rPr>
            <w:noProof/>
            <w:webHidden/>
          </w:rPr>
          <w:instrText xml:space="preserve"> PAGEREF _Toc87731479 \h </w:instrText>
        </w:r>
      </w:ins>
      <w:r>
        <w:rPr>
          <w:noProof/>
          <w:webHidden/>
        </w:rPr>
      </w:r>
      <w:r>
        <w:rPr>
          <w:noProof/>
          <w:webHidden/>
        </w:rPr>
        <w:fldChar w:fldCharType="separate"/>
      </w:r>
      <w:ins w:id="257" w:author="chaniaayulestari@outlook.com" w:date="2021-11-13T21:30:00Z">
        <w:r>
          <w:rPr>
            <w:noProof/>
            <w:webHidden/>
          </w:rPr>
          <w:t>87</w:t>
        </w:r>
        <w:r>
          <w:rPr>
            <w:noProof/>
            <w:webHidden/>
          </w:rPr>
          <w:fldChar w:fldCharType="end"/>
        </w:r>
        <w:r w:rsidRPr="00EA08AF">
          <w:rPr>
            <w:rStyle w:val="Hyperlink"/>
            <w:rFonts w:eastAsiaTheme="majorEastAsia"/>
            <w:noProof/>
          </w:rPr>
          <w:fldChar w:fldCharType="end"/>
        </w:r>
      </w:ins>
    </w:p>
    <w:p w14:paraId="47E76BF3" w14:textId="59374D1B" w:rsidR="00B46735" w:rsidRDefault="00B46735">
      <w:pPr>
        <w:pStyle w:val="TableofFigures"/>
        <w:tabs>
          <w:tab w:val="right" w:leader="dot" w:pos="7927"/>
        </w:tabs>
        <w:rPr>
          <w:ins w:id="258" w:author="chaniaayulestari@outlook.com" w:date="2021-11-13T21:30:00Z"/>
          <w:rFonts w:asciiTheme="minorHAnsi" w:eastAsiaTheme="minorEastAsia" w:hAnsiTheme="minorHAnsi" w:cstheme="minorBidi"/>
          <w:noProof/>
          <w:sz w:val="22"/>
          <w:szCs w:val="22"/>
          <w:lang w:val="en-ID"/>
        </w:rPr>
      </w:pPr>
      <w:ins w:id="25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45 Sequence Diagram Tambah Histori Laporan Absen</w:t>
        </w:r>
        <w:r>
          <w:rPr>
            <w:noProof/>
            <w:webHidden/>
          </w:rPr>
          <w:tab/>
        </w:r>
        <w:r>
          <w:rPr>
            <w:noProof/>
            <w:webHidden/>
          </w:rPr>
          <w:fldChar w:fldCharType="begin"/>
        </w:r>
        <w:r>
          <w:rPr>
            <w:noProof/>
            <w:webHidden/>
          </w:rPr>
          <w:instrText xml:space="preserve"> PAGEREF _Toc87731480 \h </w:instrText>
        </w:r>
      </w:ins>
      <w:r>
        <w:rPr>
          <w:noProof/>
          <w:webHidden/>
        </w:rPr>
      </w:r>
      <w:r>
        <w:rPr>
          <w:noProof/>
          <w:webHidden/>
        </w:rPr>
        <w:fldChar w:fldCharType="separate"/>
      </w:r>
      <w:ins w:id="260"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1425157B" w14:textId="2396FFDD" w:rsidR="00B46735" w:rsidRDefault="00B46735">
      <w:pPr>
        <w:pStyle w:val="TableofFigures"/>
        <w:tabs>
          <w:tab w:val="right" w:leader="dot" w:pos="7927"/>
        </w:tabs>
        <w:rPr>
          <w:ins w:id="261" w:author="chaniaayulestari@outlook.com" w:date="2021-11-13T21:30:00Z"/>
          <w:rFonts w:asciiTheme="minorHAnsi" w:eastAsiaTheme="minorEastAsia" w:hAnsiTheme="minorHAnsi" w:cstheme="minorBidi"/>
          <w:noProof/>
          <w:sz w:val="22"/>
          <w:szCs w:val="22"/>
          <w:lang w:val="en-ID"/>
        </w:rPr>
      </w:pPr>
      <w:ins w:id="26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46 Sequence Diagram Lihat Laporan Absen</w:t>
        </w:r>
        <w:r>
          <w:rPr>
            <w:noProof/>
            <w:webHidden/>
          </w:rPr>
          <w:tab/>
        </w:r>
        <w:r>
          <w:rPr>
            <w:noProof/>
            <w:webHidden/>
          </w:rPr>
          <w:fldChar w:fldCharType="begin"/>
        </w:r>
        <w:r>
          <w:rPr>
            <w:noProof/>
            <w:webHidden/>
          </w:rPr>
          <w:instrText xml:space="preserve"> PAGEREF _Toc87731481 \h </w:instrText>
        </w:r>
      </w:ins>
      <w:r>
        <w:rPr>
          <w:noProof/>
          <w:webHidden/>
        </w:rPr>
      </w:r>
      <w:r>
        <w:rPr>
          <w:noProof/>
          <w:webHidden/>
        </w:rPr>
        <w:fldChar w:fldCharType="separate"/>
      </w:r>
      <w:ins w:id="263" w:author="chaniaayulestari@outlook.com" w:date="2021-11-13T21:30:00Z">
        <w:r>
          <w:rPr>
            <w:noProof/>
            <w:webHidden/>
          </w:rPr>
          <w:t>88</w:t>
        </w:r>
        <w:r>
          <w:rPr>
            <w:noProof/>
            <w:webHidden/>
          </w:rPr>
          <w:fldChar w:fldCharType="end"/>
        </w:r>
        <w:r w:rsidRPr="00EA08AF">
          <w:rPr>
            <w:rStyle w:val="Hyperlink"/>
            <w:rFonts w:eastAsiaTheme="majorEastAsia"/>
            <w:noProof/>
          </w:rPr>
          <w:fldChar w:fldCharType="end"/>
        </w:r>
      </w:ins>
    </w:p>
    <w:p w14:paraId="6DB5DF1B" w14:textId="23D224DA" w:rsidR="00B46735" w:rsidRDefault="00B46735">
      <w:pPr>
        <w:pStyle w:val="TableofFigures"/>
        <w:tabs>
          <w:tab w:val="right" w:leader="dot" w:pos="7927"/>
        </w:tabs>
        <w:rPr>
          <w:ins w:id="264" w:author="chaniaayulestari@outlook.com" w:date="2021-11-13T21:30:00Z"/>
          <w:rFonts w:asciiTheme="minorHAnsi" w:eastAsiaTheme="minorEastAsia" w:hAnsiTheme="minorHAnsi" w:cstheme="minorBidi"/>
          <w:noProof/>
          <w:sz w:val="22"/>
          <w:szCs w:val="22"/>
          <w:lang w:val="en-ID"/>
        </w:rPr>
      </w:pPr>
      <w:ins w:id="26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47 Sequence Diagram  Edit Laporan Siswa Bermasalah</w:t>
        </w:r>
        <w:r>
          <w:rPr>
            <w:noProof/>
            <w:webHidden/>
          </w:rPr>
          <w:tab/>
        </w:r>
        <w:r>
          <w:rPr>
            <w:noProof/>
            <w:webHidden/>
          </w:rPr>
          <w:fldChar w:fldCharType="begin"/>
        </w:r>
        <w:r>
          <w:rPr>
            <w:noProof/>
            <w:webHidden/>
          </w:rPr>
          <w:instrText xml:space="preserve"> PAGEREF _Toc87731482 \h </w:instrText>
        </w:r>
      </w:ins>
      <w:r>
        <w:rPr>
          <w:noProof/>
          <w:webHidden/>
        </w:rPr>
      </w:r>
      <w:r>
        <w:rPr>
          <w:noProof/>
          <w:webHidden/>
        </w:rPr>
        <w:fldChar w:fldCharType="separate"/>
      </w:r>
      <w:ins w:id="266"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753CFD53" w14:textId="4945D196" w:rsidR="00B46735" w:rsidRDefault="00B46735">
      <w:pPr>
        <w:pStyle w:val="TableofFigures"/>
        <w:tabs>
          <w:tab w:val="right" w:leader="dot" w:pos="7927"/>
        </w:tabs>
        <w:rPr>
          <w:ins w:id="267" w:author="chaniaayulestari@outlook.com" w:date="2021-11-13T21:30:00Z"/>
          <w:rFonts w:asciiTheme="minorHAnsi" w:eastAsiaTheme="minorEastAsia" w:hAnsiTheme="minorHAnsi" w:cstheme="minorBidi"/>
          <w:noProof/>
          <w:sz w:val="22"/>
          <w:szCs w:val="22"/>
          <w:lang w:val="en-ID"/>
        </w:rPr>
      </w:pPr>
      <w:ins w:id="26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\l "_Toc87731483"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48 Sequence Diagram Login</w:t>
        </w:r>
        <w:r>
          <w:rPr>
            <w:noProof/>
            <w:webHidden/>
          </w:rPr>
          <w:tab/>
        </w:r>
        <w:r>
          <w:rPr>
            <w:noProof/>
            <w:webHidden/>
          </w:rPr>
          <w:fldChar w:fldCharType="begin"/>
        </w:r>
        <w:r>
          <w:rPr>
            <w:noProof/>
            <w:webHidden/>
          </w:rPr>
          <w:instrText xml:space="preserve"> PAGEREF _Toc87731483 \h </w:instrText>
        </w:r>
      </w:ins>
      <w:r>
        <w:rPr>
          <w:noProof/>
          <w:webHidden/>
        </w:rPr>
      </w:r>
      <w:r>
        <w:rPr>
          <w:noProof/>
          <w:webHidden/>
        </w:rPr>
        <w:fldChar w:fldCharType="separate"/>
      </w:r>
      <w:ins w:id="269" w:author="chaniaayulestari@outlook.com" w:date="2021-11-13T21:30:00Z">
        <w:r>
          <w:rPr>
            <w:noProof/>
            <w:webHidden/>
          </w:rPr>
          <w:t>89</w:t>
        </w:r>
        <w:r>
          <w:rPr>
            <w:noProof/>
            <w:webHidden/>
          </w:rPr>
          <w:fldChar w:fldCharType="end"/>
        </w:r>
        <w:r w:rsidRPr="00EA08AF">
          <w:rPr>
            <w:rStyle w:val="Hyperlink"/>
            <w:rFonts w:eastAsiaTheme="majorEastAsia"/>
            <w:noProof/>
          </w:rPr>
          <w:fldChar w:fldCharType="end"/>
        </w:r>
      </w:ins>
    </w:p>
    <w:p w14:paraId="3FCF565C" w14:textId="58974944" w:rsidR="00B46735" w:rsidRDefault="00B46735">
      <w:pPr>
        <w:pStyle w:val="TableofFigures"/>
        <w:tabs>
          <w:tab w:val="right" w:leader="dot" w:pos="7927"/>
        </w:tabs>
        <w:rPr>
          <w:ins w:id="270" w:author="chaniaayulestari@outlook.com" w:date="2021-11-13T21:30:00Z"/>
          <w:rFonts w:asciiTheme="minorHAnsi" w:eastAsiaTheme="minorEastAsia" w:hAnsiTheme="minorHAnsi" w:cstheme="minorBidi"/>
          <w:noProof/>
          <w:sz w:val="22"/>
          <w:szCs w:val="22"/>
          <w:lang w:val="en-ID"/>
        </w:rPr>
      </w:pPr>
      <w:ins w:id="27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49 Sequence Diagram Lupa Password</w:t>
        </w:r>
        <w:r>
          <w:rPr>
            <w:noProof/>
            <w:webHidden/>
          </w:rPr>
          <w:tab/>
        </w:r>
        <w:r>
          <w:rPr>
            <w:noProof/>
            <w:webHidden/>
          </w:rPr>
          <w:fldChar w:fldCharType="begin"/>
        </w:r>
        <w:r>
          <w:rPr>
            <w:noProof/>
            <w:webHidden/>
          </w:rPr>
          <w:instrText xml:space="preserve"> PAGEREF _Toc87731484 \h </w:instrText>
        </w:r>
      </w:ins>
      <w:r>
        <w:rPr>
          <w:noProof/>
          <w:webHidden/>
        </w:rPr>
      </w:r>
      <w:r>
        <w:rPr>
          <w:noProof/>
          <w:webHidden/>
        </w:rPr>
        <w:fldChar w:fldCharType="separate"/>
      </w:r>
      <w:ins w:id="272"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1030CEFB" w14:textId="0228E038" w:rsidR="00B46735" w:rsidRDefault="00B46735">
      <w:pPr>
        <w:pStyle w:val="TableofFigures"/>
        <w:tabs>
          <w:tab w:val="right" w:leader="dot" w:pos="7927"/>
        </w:tabs>
        <w:rPr>
          <w:ins w:id="273" w:author="chaniaayulestari@outlook.com" w:date="2021-11-13T21:30:00Z"/>
          <w:rFonts w:asciiTheme="minorHAnsi" w:eastAsiaTheme="minorEastAsia" w:hAnsiTheme="minorHAnsi" w:cstheme="minorBidi"/>
          <w:noProof/>
          <w:sz w:val="22"/>
          <w:szCs w:val="22"/>
          <w:lang w:val="en-ID"/>
        </w:rPr>
      </w:pPr>
      <w:ins w:id="27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50 Sequence Diagram Logout</w:t>
        </w:r>
        <w:r>
          <w:rPr>
            <w:noProof/>
            <w:webHidden/>
          </w:rPr>
          <w:tab/>
        </w:r>
        <w:r>
          <w:rPr>
            <w:noProof/>
            <w:webHidden/>
          </w:rPr>
          <w:fldChar w:fldCharType="begin"/>
        </w:r>
        <w:r>
          <w:rPr>
            <w:noProof/>
            <w:webHidden/>
          </w:rPr>
          <w:instrText xml:space="preserve"> PAGEREF _Toc87731485 \h </w:instrText>
        </w:r>
      </w:ins>
      <w:r>
        <w:rPr>
          <w:noProof/>
          <w:webHidden/>
        </w:rPr>
      </w:r>
      <w:r>
        <w:rPr>
          <w:noProof/>
          <w:webHidden/>
        </w:rPr>
        <w:fldChar w:fldCharType="separate"/>
      </w:r>
      <w:ins w:id="275" w:author="chaniaayulestari@outlook.com" w:date="2021-11-13T21:30:00Z">
        <w:r>
          <w:rPr>
            <w:noProof/>
            <w:webHidden/>
          </w:rPr>
          <w:t>90</w:t>
        </w:r>
        <w:r>
          <w:rPr>
            <w:noProof/>
            <w:webHidden/>
          </w:rPr>
          <w:fldChar w:fldCharType="end"/>
        </w:r>
        <w:r w:rsidRPr="00EA08AF">
          <w:rPr>
            <w:rStyle w:val="Hyperlink"/>
            <w:rFonts w:eastAsiaTheme="majorEastAsia"/>
            <w:noProof/>
          </w:rPr>
          <w:fldChar w:fldCharType="end"/>
        </w:r>
      </w:ins>
    </w:p>
    <w:p w14:paraId="3B813891" w14:textId="73595738" w:rsidR="00B46735" w:rsidRDefault="00B46735">
      <w:pPr>
        <w:pStyle w:val="TableofFigures"/>
        <w:tabs>
          <w:tab w:val="right" w:leader="dot" w:pos="7927"/>
        </w:tabs>
        <w:rPr>
          <w:ins w:id="276" w:author="chaniaayulestari@outlook.com" w:date="2021-11-13T21:30:00Z"/>
          <w:rFonts w:asciiTheme="minorHAnsi" w:eastAsiaTheme="minorEastAsia" w:hAnsiTheme="minorHAnsi" w:cstheme="minorBidi"/>
          <w:noProof/>
          <w:sz w:val="22"/>
          <w:szCs w:val="22"/>
          <w:lang w:val="en-ID"/>
        </w:rPr>
      </w:pPr>
      <w:ins w:id="27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51 Sequence Diagram  Notifikasi</w:t>
        </w:r>
        <w:r>
          <w:rPr>
            <w:noProof/>
            <w:webHidden/>
          </w:rPr>
          <w:tab/>
        </w:r>
        <w:r>
          <w:rPr>
            <w:noProof/>
            <w:webHidden/>
          </w:rPr>
          <w:fldChar w:fldCharType="begin"/>
        </w:r>
        <w:r>
          <w:rPr>
            <w:noProof/>
            <w:webHidden/>
          </w:rPr>
          <w:instrText xml:space="preserve"> PAGEREF _Toc87731486 \h </w:instrText>
        </w:r>
      </w:ins>
      <w:r>
        <w:rPr>
          <w:noProof/>
          <w:webHidden/>
        </w:rPr>
      </w:r>
      <w:r>
        <w:rPr>
          <w:noProof/>
          <w:webHidden/>
        </w:rPr>
        <w:fldChar w:fldCharType="separate"/>
      </w:r>
      <w:ins w:id="278" w:author="chaniaayulestari@outlook.com" w:date="2021-11-13T21:30:00Z">
        <w:r>
          <w:rPr>
            <w:noProof/>
            <w:webHidden/>
          </w:rPr>
          <w:t>91</w:t>
        </w:r>
        <w:r>
          <w:rPr>
            <w:noProof/>
            <w:webHidden/>
          </w:rPr>
          <w:fldChar w:fldCharType="end"/>
        </w:r>
        <w:r w:rsidRPr="00EA08AF">
          <w:rPr>
            <w:rStyle w:val="Hyperlink"/>
            <w:rFonts w:eastAsiaTheme="majorEastAsia"/>
            <w:noProof/>
          </w:rPr>
          <w:fldChar w:fldCharType="end"/>
        </w:r>
      </w:ins>
    </w:p>
    <w:p w14:paraId="6763F428" w14:textId="76653DE2" w:rsidR="00B46735" w:rsidRDefault="00B46735">
      <w:pPr>
        <w:pStyle w:val="TableofFigures"/>
        <w:tabs>
          <w:tab w:val="right" w:leader="dot" w:pos="7927"/>
        </w:tabs>
        <w:rPr>
          <w:ins w:id="279" w:author="chaniaayulestari@outlook.com" w:date="2021-11-13T21:30:00Z"/>
          <w:rFonts w:asciiTheme="minorHAnsi" w:eastAsiaTheme="minorEastAsia" w:hAnsiTheme="minorHAnsi" w:cstheme="minorBidi"/>
          <w:noProof/>
          <w:sz w:val="22"/>
          <w:szCs w:val="22"/>
          <w:lang w:val="en-ID"/>
        </w:rPr>
      </w:pPr>
      <w:ins w:id="28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52 Perancangan Antarmuka Registrasi</w:t>
        </w:r>
        <w:r>
          <w:rPr>
            <w:noProof/>
            <w:webHidden/>
          </w:rPr>
          <w:tab/>
        </w:r>
        <w:r>
          <w:rPr>
            <w:noProof/>
            <w:webHidden/>
          </w:rPr>
          <w:fldChar w:fldCharType="begin"/>
        </w:r>
        <w:r>
          <w:rPr>
            <w:noProof/>
            <w:webHidden/>
          </w:rPr>
          <w:instrText xml:space="preserve"> PAGEREF _Toc87731487 \h </w:instrText>
        </w:r>
      </w:ins>
      <w:r>
        <w:rPr>
          <w:noProof/>
          <w:webHidden/>
        </w:rPr>
      </w:r>
      <w:r>
        <w:rPr>
          <w:noProof/>
          <w:webHidden/>
        </w:rPr>
        <w:fldChar w:fldCharType="separate"/>
      </w:r>
      <w:ins w:id="281"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009A8870" w14:textId="3446B6C5" w:rsidR="00B46735" w:rsidRDefault="00B46735">
      <w:pPr>
        <w:pStyle w:val="TableofFigures"/>
        <w:tabs>
          <w:tab w:val="right" w:leader="dot" w:pos="7927"/>
        </w:tabs>
        <w:rPr>
          <w:ins w:id="282" w:author="chaniaayulestari@outlook.com" w:date="2021-11-13T21:30:00Z"/>
          <w:rFonts w:asciiTheme="minorHAnsi" w:eastAsiaTheme="minorEastAsia" w:hAnsiTheme="minorHAnsi" w:cstheme="minorBidi"/>
          <w:noProof/>
          <w:sz w:val="22"/>
          <w:szCs w:val="22"/>
          <w:lang w:val="en-ID"/>
        </w:rPr>
      </w:pPr>
      <w:ins w:id="28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53 Perancangan Antarmuka  Login</w:t>
        </w:r>
        <w:r>
          <w:rPr>
            <w:noProof/>
            <w:webHidden/>
          </w:rPr>
          <w:tab/>
        </w:r>
        <w:r>
          <w:rPr>
            <w:noProof/>
            <w:webHidden/>
          </w:rPr>
          <w:fldChar w:fldCharType="begin"/>
        </w:r>
        <w:r>
          <w:rPr>
            <w:noProof/>
            <w:webHidden/>
          </w:rPr>
          <w:instrText xml:space="preserve"> PAGEREF _Toc87731488 \h </w:instrText>
        </w:r>
      </w:ins>
      <w:r>
        <w:rPr>
          <w:noProof/>
          <w:webHidden/>
        </w:rPr>
      </w:r>
      <w:r>
        <w:rPr>
          <w:noProof/>
          <w:webHidden/>
        </w:rPr>
        <w:fldChar w:fldCharType="separate"/>
      </w:r>
      <w:ins w:id="284" w:author="chaniaayulestari@outlook.com" w:date="2021-11-13T21:30:00Z">
        <w:r>
          <w:rPr>
            <w:noProof/>
            <w:webHidden/>
          </w:rPr>
          <w:t>98</w:t>
        </w:r>
        <w:r>
          <w:rPr>
            <w:noProof/>
            <w:webHidden/>
          </w:rPr>
          <w:fldChar w:fldCharType="end"/>
        </w:r>
        <w:r w:rsidRPr="00EA08AF">
          <w:rPr>
            <w:rStyle w:val="Hyperlink"/>
            <w:rFonts w:eastAsiaTheme="majorEastAsia"/>
            <w:noProof/>
          </w:rPr>
          <w:fldChar w:fldCharType="end"/>
        </w:r>
      </w:ins>
    </w:p>
    <w:p w14:paraId="4370E55D" w14:textId="2F48A449" w:rsidR="00B46735" w:rsidRDefault="00B46735">
      <w:pPr>
        <w:pStyle w:val="TableofFigures"/>
        <w:tabs>
          <w:tab w:val="right" w:leader="dot" w:pos="7927"/>
        </w:tabs>
        <w:rPr>
          <w:ins w:id="285" w:author="chaniaayulestari@outlook.com" w:date="2021-11-13T21:30:00Z"/>
          <w:rFonts w:asciiTheme="minorHAnsi" w:eastAsiaTheme="minorEastAsia" w:hAnsiTheme="minorHAnsi" w:cstheme="minorBidi"/>
          <w:noProof/>
          <w:sz w:val="22"/>
          <w:szCs w:val="22"/>
          <w:lang w:val="en-ID"/>
        </w:rPr>
      </w:pPr>
      <w:ins w:id="28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"_Toc87731489"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54 Perancangan Antarmuka Dashboard</w:t>
        </w:r>
        <w:r>
          <w:rPr>
            <w:noProof/>
            <w:webHidden/>
          </w:rPr>
          <w:tab/>
        </w:r>
        <w:r>
          <w:rPr>
            <w:noProof/>
            <w:webHidden/>
          </w:rPr>
          <w:fldChar w:fldCharType="begin"/>
        </w:r>
        <w:r>
          <w:rPr>
            <w:noProof/>
            <w:webHidden/>
          </w:rPr>
          <w:instrText xml:space="preserve"> PAGEREF _Toc87731489 \h </w:instrText>
        </w:r>
      </w:ins>
      <w:r>
        <w:rPr>
          <w:noProof/>
          <w:webHidden/>
        </w:rPr>
      </w:r>
      <w:r>
        <w:rPr>
          <w:noProof/>
          <w:webHidden/>
        </w:rPr>
        <w:fldChar w:fldCharType="separate"/>
      </w:r>
      <w:ins w:id="287"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5D1BEEDC" w14:textId="0B877ABD" w:rsidR="00B46735" w:rsidRDefault="00B46735">
      <w:pPr>
        <w:pStyle w:val="TableofFigures"/>
        <w:tabs>
          <w:tab w:val="right" w:leader="dot" w:pos="7927"/>
        </w:tabs>
        <w:rPr>
          <w:ins w:id="288" w:author="chaniaayulestari@outlook.com" w:date="2021-11-13T21:30:00Z"/>
          <w:rFonts w:asciiTheme="minorHAnsi" w:eastAsiaTheme="minorEastAsia" w:hAnsiTheme="minorHAnsi" w:cstheme="minorBidi"/>
          <w:noProof/>
          <w:sz w:val="22"/>
          <w:szCs w:val="22"/>
          <w:lang w:val="en-ID"/>
        </w:rPr>
      </w:pPr>
      <w:ins w:id="28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55 Perancangan Antarmuka Menu Utama</w:t>
        </w:r>
        <w:r>
          <w:rPr>
            <w:noProof/>
            <w:webHidden/>
          </w:rPr>
          <w:tab/>
        </w:r>
        <w:r>
          <w:rPr>
            <w:noProof/>
            <w:webHidden/>
          </w:rPr>
          <w:fldChar w:fldCharType="begin"/>
        </w:r>
        <w:r>
          <w:rPr>
            <w:noProof/>
            <w:webHidden/>
          </w:rPr>
          <w:instrText xml:space="preserve"> PAGEREF _Toc87731490 \h </w:instrText>
        </w:r>
      </w:ins>
      <w:r>
        <w:rPr>
          <w:noProof/>
          <w:webHidden/>
        </w:rPr>
      </w:r>
      <w:r>
        <w:rPr>
          <w:noProof/>
          <w:webHidden/>
        </w:rPr>
        <w:fldChar w:fldCharType="separate"/>
      </w:r>
      <w:ins w:id="290" w:author="chaniaayulestari@outlook.com" w:date="2021-11-13T21:30:00Z">
        <w:r>
          <w:rPr>
            <w:noProof/>
            <w:webHidden/>
          </w:rPr>
          <w:t>99</w:t>
        </w:r>
        <w:r>
          <w:rPr>
            <w:noProof/>
            <w:webHidden/>
          </w:rPr>
          <w:fldChar w:fldCharType="end"/>
        </w:r>
        <w:r w:rsidRPr="00EA08AF">
          <w:rPr>
            <w:rStyle w:val="Hyperlink"/>
            <w:rFonts w:eastAsiaTheme="majorEastAsia"/>
            <w:noProof/>
          </w:rPr>
          <w:fldChar w:fldCharType="end"/>
        </w:r>
      </w:ins>
    </w:p>
    <w:p w14:paraId="13A75D91" w14:textId="1D6F5789" w:rsidR="00B46735" w:rsidRDefault="00B46735">
      <w:pPr>
        <w:pStyle w:val="TableofFigures"/>
        <w:tabs>
          <w:tab w:val="right" w:leader="dot" w:pos="7927"/>
        </w:tabs>
        <w:rPr>
          <w:ins w:id="291" w:author="chaniaayulestari@outlook.com" w:date="2021-11-13T21:30:00Z"/>
          <w:rFonts w:asciiTheme="minorHAnsi" w:eastAsiaTheme="minorEastAsia" w:hAnsiTheme="minorHAnsi" w:cstheme="minorBidi"/>
          <w:noProof/>
          <w:sz w:val="22"/>
          <w:szCs w:val="22"/>
          <w:lang w:val="en-ID"/>
        </w:rPr>
      </w:pPr>
      <w:ins w:id="29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56 Perancangan Antarmuka Data Siswa</w:t>
        </w:r>
        <w:r>
          <w:rPr>
            <w:noProof/>
            <w:webHidden/>
          </w:rPr>
          <w:tab/>
        </w:r>
        <w:r>
          <w:rPr>
            <w:noProof/>
            <w:webHidden/>
          </w:rPr>
          <w:fldChar w:fldCharType="begin"/>
        </w:r>
        <w:r>
          <w:rPr>
            <w:noProof/>
            <w:webHidden/>
          </w:rPr>
          <w:instrText xml:space="preserve"> PAGEREF _Toc87731491 \h </w:instrText>
        </w:r>
      </w:ins>
      <w:r>
        <w:rPr>
          <w:noProof/>
          <w:webHidden/>
        </w:rPr>
      </w:r>
      <w:r>
        <w:rPr>
          <w:noProof/>
          <w:webHidden/>
        </w:rPr>
        <w:fldChar w:fldCharType="separate"/>
      </w:r>
      <w:ins w:id="293"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16BD4FE1" w14:textId="3FA53010" w:rsidR="00B46735" w:rsidRDefault="00B46735">
      <w:pPr>
        <w:pStyle w:val="TableofFigures"/>
        <w:tabs>
          <w:tab w:val="right" w:leader="dot" w:pos="7927"/>
        </w:tabs>
        <w:rPr>
          <w:ins w:id="294" w:author="chaniaayulestari@outlook.com" w:date="2021-11-13T21:30:00Z"/>
          <w:rFonts w:asciiTheme="minorHAnsi" w:eastAsiaTheme="minorEastAsia" w:hAnsiTheme="minorHAnsi" w:cstheme="minorBidi"/>
          <w:noProof/>
          <w:sz w:val="22"/>
          <w:szCs w:val="22"/>
          <w:lang w:val="en-ID"/>
        </w:rPr>
      </w:pPr>
      <w:ins w:id="29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57 Perancangan Antarmuka Profile Siswa</w:t>
        </w:r>
        <w:r>
          <w:rPr>
            <w:noProof/>
            <w:webHidden/>
          </w:rPr>
          <w:tab/>
        </w:r>
        <w:r>
          <w:rPr>
            <w:noProof/>
            <w:webHidden/>
          </w:rPr>
          <w:fldChar w:fldCharType="begin"/>
        </w:r>
        <w:r>
          <w:rPr>
            <w:noProof/>
            <w:webHidden/>
          </w:rPr>
          <w:instrText xml:space="preserve"> PAGEREF _Toc87731492 \h </w:instrText>
        </w:r>
      </w:ins>
      <w:r>
        <w:rPr>
          <w:noProof/>
          <w:webHidden/>
        </w:rPr>
      </w:r>
      <w:r>
        <w:rPr>
          <w:noProof/>
          <w:webHidden/>
        </w:rPr>
        <w:fldChar w:fldCharType="separate"/>
      </w:r>
      <w:ins w:id="296" w:author="chaniaayulestari@outlook.com" w:date="2021-11-13T21:30:00Z">
        <w:r>
          <w:rPr>
            <w:noProof/>
            <w:webHidden/>
          </w:rPr>
          <w:t>100</w:t>
        </w:r>
        <w:r>
          <w:rPr>
            <w:noProof/>
            <w:webHidden/>
          </w:rPr>
          <w:fldChar w:fldCharType="end"/>
        </w:r>
        <w:r w:rsidRPr="00EA08AF">
          <w:rPr>
            <w:rStyle w:val="Hyperlink"/>
            <w:rFonts w:eastAsiaTheme="majorEastAsia"/>
            <w:noProof/>
          </w:rPr>
          <w:fldChar w:fldCharType="end"/>
        </w:r>
      </w:ins>
    </w:p>
    <w:p w14:paraId="77AE3A29" w14:textId="127F2C56" w:rsidR="00B46735" w:rsidRDefault="00B46735">
      <w:pPr>
        <w:pStyle w:val="TableofFigures"/>
        <w:tabs>
          <w:tab w:val="right" w:leader="dot" w:pos="7927"/>
        </w:tabs>
        <w:rPr>
          <w:ins w:id="297" w:author="chaniaayulestari@outlook.com" w:date="2021-11-13T21:30:00Z"/>
          <w:rFonts w:asciiTheme="minorHAnsi" w:eastAsiaTheme="minorEastAsia" w:hAnsiTheme="minorHAnsi" w:cstheme="minorBidi"/>
          <w:noProof/>
          <w:sz w:val="22"/>
          <w:szCs w:val="22"/>
          <w:lang w:val="en-ID"/>
        </w:rPr>
      </w:pPr>
      <w:ins w:id="29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58 Perancangan Antarmuka Data Guru</w:t>
        </w:r>
        <w:r>
          <w:rPr>
            <w:noProof/>
            <w:webHidden/>
          </w:rPr>
          <w:tab/>
        </w:r>
        <w:r>
          <w:rPr>
            <w:noProof/>
            <w:webHidden/>
          </w:rPr>
          <w:fldChar w:fldCharType="begin"/>
        </w:r>
        <w:r>
          <w:rPr>
            <w:noProof/>
            <w:webHidden/>
          </w:rPr>
          <w:instrText xml:space="preserve"> PAGEREF _Toc87731493 \h </w:instrText>
        </w:r>
      </w:ins>
      <w:r>
        <w:rPr>
          <w:noProof/>
          <w:webHidden/>
        </w:rPr>
      </w:r>
      <w:r>
        <w:rPr>
          <w:noProof/>
          <w:webHidden/>
        </w:rPr>
        <w:fldChar w:fldCharType="separate"/>
      </w:r>
      <w:ins w:id="299"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71FA2569" w14:textId="36550F3D" w:rsidR="00B46735" w:rsidRDefault="00B46735">
      <w:pPr>
        <w:pStyle w:val="TableofFigures"/>
        <w:tabs>
          <w:tab w:val="right" w:leader="dot" w:pos="7927"/>
        </w:tabs>
        <w:rPr>
          <w:ins w:id="300" w:author="chaniaayulestari@outlook.com" w:date="2021-11-13T21:30:00Z"/>
          <w:rFonts w:asciiTheme="minorHAnsi" w:eastAsiaTheme="minorEastAsia" w:hAnsiTheme="minorHAnsi" w:cstheme="minorBidi"/>
          <w:noProof/>
          <w:sz w:val="22"/>
          <w:szCs w:val="22"/>
          <w:lang w:val="en-ID"/>
        </w:rPr>
      </w:pPr>
      <w:ins w:id="30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59 Perancangan Profile Guru</w:t>
        </w:r>
        <w:r>
          <w:rPr>
            <w:noProof/>
            <w:webHidden/>
          </w:rPr>
          <w:tab/>
        </w:r>
        <w:r>
          <w:rPr>
            <w:noProof/>
            <w:webHidden/>
          </w:rPr>
          <w:fldChar w:fldCharType="begin"/>
        </w:r>
        <w:r>
          <w:rPr>
            <w:noProof/>
            <w:webHidden/>
          </w:rPr>
          <w:instrText xml:space="preserve"> PAGEREF _Toc87731494 \h </w:instrText>
        </w:r>
      </w:ins>
      <w:r>
        <w:rPr>
          <w:noProof/>
          <w:webHidden/>
        </w:rPr>
      </w:r>
      <w:r>
        <w:rPr>
          <w:noProof/>
          <w:webHidden/>
        </w:rPr>
        <w:fldChar w:fldCharType="separate"/>
      </w:r>
      <w:ins w:id="302" w:author="chaniaayulestari@outlook.com" w:date="2021-11-13T21:30:00Z">
        <w:r>
          <w:rPr>
            <w:noProof/>
            <w:webHidden/>
          </w:rPr>
          <w:t>101</w:t>
        </w:r>
        <w:r>
          <w:rPr>
            <w:noProof/>
            <w:webHidden/>
          </w:rPr>
          <w:fldChar w:fldCharType="end"/>
        </w:r>
        <w:r w:rsidRPr="00EA08AF">
          <w:rPr>
            <w:rStyle w:val="Hyperlink"/>
            <w:rFonts w:eastAsiaTheme="majorEastAsia"/>
            <w:noProof/>
          </w:rPr>
          <w:fldChar w:fldCharType="end"/>
        </w:r>
      </w:ins>
    </w:p>
    <w:p w14:paraId="247A2A5A" w14:textId="7FF1E871" w:rsidR="00B46735" w:rsidRDefault="00B46735">
      <w:pPr>
        <w:pStyle w:val="TableofFigures"/>
        <w:tabs>
          <w:tab w:val="right" w:leader="dot" w:pos="7927"/>
        </w:tabs>
        <w:rPr>
          <w:ins w:id="303" w:author="chaniaayulestari@outlook.com" w:date="2021-11-13T21:30:00Z"/>
          <w:rFonts w:asciiTheme="minorHAnsi" w:eastAsiaTheme="minorEastAsia" w:hAnsiTheme="minorHAnsi" w:cstheme="minorBidi"/>
          <w:noProof/>
          <w:sz w:val="22"/>
          <w:szCs w:val="22"/>
          <w:lang w:val="en-ID"/>
        </w:rPr>
      </w:pPr>
      <w:ins w:id="30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60 Perancangan Antarmuka Kelola Semester</w:t>
        </w:r>
        <w:r>
          <w:rPr>
            <w:noProof/>
            <w:webHidden/>
          </w:rPr>
          <w:tab/>
        </w:r>
        <w:r>
          <w:rPr>
            <w:noProof/>
            <w:webHidden/>
          </w:rPr>
          <w:fldChar w:fldCharType="begin"/>
        </w:r>
        <w:r>
          <w:rPr>
            <w:noProof/>
            <w:webHidden/>
          </w:rPr>
          <w:instrText xml:space="preserve"> PAGEREF _Toc87731495 \h </w:instrText>
        </w:r>
      </w:ins>
      <w:r>
        <w:rPr>
          <w:noProof/>
          <w:webHidden/>
        </w:rPr>
      </w:r>
      <w:r>
        <w:rPr>
          <w:noProof/>
          <w:webHidden/>
        </w:rPr>
        <w:fldChar w:fldCharType="separate"/>
      </w:r>
      <w:ins w:id="305" w:author="chaniaayulestari@outlook.com" w:date="2021-11-13T21:30:00Z">
        <w:r>
          <w:rPr>
            <w:noProof/>
            <w:webHidden/>
          </w:rPr>
          <w:t>102</w:t>
        </w:r>
        <w:r>
          <w:rPr>
            <w:noProof/>
            <w:webHidden/>
          </w:rPr>
          <w:fldChar w:fldCharType="end"/>
        </w:r>
        <w:r w:rsidRPr="00EA08AF">
          <w:rPr>
            <w:rStyle w:val="Hyperlink"/>
            <w:rFonts w:eastAsiaTheme="majorEastAsia"/>
            <w:noProof/>
          </w:rPr>
          <w:fldChar w:fldCharType="end"/>
        </w:r>
      </w:ins>
    </w:p>
    <w:p w14:paraId="7DB78640" w14:textId="7C8B54A5" w:rsidR="00B46735" w:rsidRDefault="00B46735">
      <w:pPr>
        <w:pStyle w:val="TableofFigures"/>
        <w:tabs>
          <w:tab w:val="right" w:leader="dot" w:pos="7927"/>
        </w:tabs>
        <w:rPr>
          <w:ins w:id="306" w:author="chaniaayulestari@outlook.com" w:date="2021-11-13T21:30:00Z"/>
          <w:rFonts w:asciiTheme="minorHAnsi" w:eastAsiaTheme="minorEastAsia" w:hAnsiTheme="minorHAnsi" w:cstheme="minorBidi"/>
          <w:noProof/>
          <w:sz w:val="22"/>
          <w:szCs w:val="22"/>
          <w:lang w:val="en-ID"/>
        </w:rPr>
      </w:pPr>
      <w:ins w:id="30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61 Perancangan Antarmuka Data Absensi</w:t>
        </w:r>
        <w:r>
          <w:rPr>
            <w:noProof/>
            <w:webHidden/>
          </w:rPr>
          <w:tab/>
        </w:r>
        <w:r>
          <w:rPr>
            <w:noProof/>
            <w:webHidden/>
          </w:rPr>
          <w:fldChar w:fldCharType="begin"/>
        </w:r>
        <w:r>
          <w:rPr>
            <w:noProof/>
            <w:webHidden/>
          </w:rPr>
          <w:instrText xml:space="preserve"> PAGEREF _Toc87731496 \h </w:instrText>
        </w:r>
      </w:ins>
      <w:r>
        <w:rPr>
          <w:noProof/>
          <w:webHidden/>
        </w:rPr>
      </w:r>
      <w:r>
        <w:rPr>
          <w:noProof/>
          <w:webHidden/>
        </w:rPr>
        <w:fldChar w:fldCharType="separate"/>
      </w:r>
      <w:ins w:id="308"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04A63100" w14:textId="245376F2" w:rsidR="00B46735" w:rsidRDefault="00B46735">
      <w:pPr>
        <w:pStyle w:val="TableofFigures"/>
        <w:tabs>
          <w:tab w:val="right" w:leader="dot" w:pos="7927"/>
        </w:tabs>
        <w:rPr>
          <w:ins w:id="309" w:author="chaniaayulestari@outlook.com" w:date="2021-11-13T21:30:00Z"/>
          <w:rFonts w:asciiTheme="minorHAnsi" w:eastAsiaTheme="minorEastAsia" w:hAnsiTheme="minorHAnsi" w:cstheme="minorBidi"/>
          <w:noProof/>
          <w:sz w:val="22"/>
          <w:szCs w:val="22"/>
          <w:lang w:val="en-ID"/>
        </w:rPr>
      </w:pPr>
      <w:ins w:id="310" w:author="chaniaayulestari@outlook.com" w:date="2021-11-13T21:30:00Z">
        <w:r w:rsidRPr="00EA08AF">
          <w:rPr>
            <w:rStyle w:val="Hyperlink"/>
            <w:rFonts w:eastAsiaTheme="majorEastAsia"/>
            <w:noProof/>
          </w:rPr>
          <w:lastRenderedPageBreak/>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62 Perancangan AntarmukaLaporan Absen</w:t>
        </w:r>
        <w:r>
          <w:rPr>
            <w:noProof/>
            <w:webHidden/>
          </w:rPr>
          <w:tab/>
        </w:r>
        <w:r>
          <w:rPr>
            <w:noProof/>
            <w:webHidden/>
          </w:rPr>
          <w:fldChar w:fldCharType="begin"/>
        </w:r>
        <w:r>
          <w:rPr>
            <w:noProof/>
            <w:webHidden/>
          </w:rPr>
          <w:instrText xml:space="preserve"> PAGEREF _Toc87731497 \h </w:instrText>
        </w:r>
      </w:ins>
      <w:r>
        <w:rPr>
          <w:noProof/>
          <w:webHidden/>
        </w:rPr>
      </w:r>
      <w:r>
        <w:rPr>
          <w:noProof/>
          <w:webHidden/>
        </w:rPr>
        <w:fldChar w:fldCharType="separate"/>
      </w:r>
      <w:ins w:id="311" w:author="chaniaayulestari@outlook.com" w:date="2021-11-13T21:30:00Z">
        <w:r>
          <w:rPr>
            <w:noProof/>
            <w:webHidden/>
          </w:rPr>
          <w:t>103</w:t>
        </w:r>
        <w:r>
          <w:rPr>
            <w:noProof/>
            <w:webHidden/>
          </w:rPr>
          <w:fldChar w:fldCharType="end"/>
        </w:r>
        <w:r w:rsidRPr="00EA08AF">
          <w:rPr>
            <w:rStyle w:val="Hyperlink"/>
            <w:rFonts w:eastAsiaTheme="majorEastAsia"/>
            <w:noProof/>
          </w:rPr>
          <w:fldChar w:fldCharType="end"/>
        </w:r>
      </w:ins>
    </w:p>
    <w:p w14:paraId="76B28844" w14:textId="13E4EA7F" w:rsidR="00B46735" w:rsidRDefault="00B46735">
      <w:pPr>
        <w:pStyle w:val="TableofFigures"/>
        <w:tabs>
          <w:tab w:val="right" w:leader="dot" w:pos="7927"/>
        </w:tabs>
        <w:rPr>
          <w:ins w:id="312" w:author="chaniaayulestari@outlook.com" w:date="2021-11-13T21:30:00Z"/>
          <w:rFonts w:asciiTheme="minorHAnsi" w:eastAsiaTheme="minorEastAsia" w:hAnsiTheme="minorHAnsi" w:cstheme="minorBidi"/>
          <w:noProof/>
          <w:sz w:val="22"/>
          <w:szCs w:val="22"/>
          <w:lang w:val="en-ID"/>
        </w:rPr>
      </w:pPr>
      <w:ins w:id="31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63 Perancangan Antarmuka  Data Siswa</w:t>
        </w:r>
        <w:r>
          <w:rPr>
            <w:noProof/>
            <w:webHidden/>
          </w:rPr>
          <w:tab/>
        </w:r>
        <w:r>
          <w:rPr>
            <w:noProof/>
            <w:webHidden/>
          </w:rPr>
          <w:fldChar w:fldCharType="begin"/>
        </w:r>
        <w:r>
          <w:rPr>
            <w:noProof/>
            <w:webHidden/>
          </w:rPr>
          <w:instrText xml:space="preserve"> PAGEREF _Toc87731498 \h </w:instrText>
        </w:r>
      </w:ins>
      <w:r>
        <w:rPr>
          <w:noProof/>
          <w:webHidden/>
        </w:rPr>
      </w:r>
      <w:r>
        <w:rPr>
          <w:noProof/>
          <w:webHidden/>
        </w:rPr>
        <w:fldChar w:fldCharType="separate"/>
      </w:r>
      <w:ins w:id="314"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3A228C8B" w14:textId="2D7167C6" w:rsidR="00B46735" w:rsidRDefault="00B46735">
      <w:pPr>
        <w:pStyle w:val="TableofFigures"/>
        <w:tabs>
          <w:tab w:val="right" w:leader="dot" w:pos="7927"/>
        </w:tabs>
        <w:rPr>
          <w:ins w:id="315" w:author="chaniaayulestari@outlook.com" w:date="2021-11-13T21:30:00Z"/>
          <w:rFonts w:asciiTheme="minorHAnsi" w:eastAsiaTheme="minorEastAsia" w:hAnsiTheme="minorHAnsi" w:cstheme="minorBidi"/>
          <w:noProof/>
          <w:sz w:val="22"/>
          <w:szCs w:val="22"/>
          <w:lang w:val="en-ID"/>
        </w:rPr>
      </w:pPr>
      <w:ins w:id="316"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"_Toc87731499"</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64 Perancangan Antarmuka Tambah Data Siswa</w:t>
        </w:r>
        <w:r>
          <w:rPr>
            <w:noProof/>
            <w:webHidden/>
          </w:rPr>
          <w:tab/>
        </w:r>
        <w:r>
          <w:rPr>
            <w:noProof/>
            <w:webHidden/>
          </w:rPr>
          <w:fldChar w:fldCharType="begin"/>
        </w:r>
        <w:r>
          <w:rPr>
            <w:noProof/>
            <w:webHidden/>
          </w:rPr>
          <w:instrText xml:space="preserve"> PAGEREF _Toc87731499 \h </w:instrText>
        </w:r>
      </w:ins>
      <w:r>
        <w:rPr>
          <w:noProof/>
          <w:webHidden/>
        </w:rPr>
      </w:r>
      <w:r>
        <w:rPr>
          <w:noProof/>
          <w:webHidden/>
        </w:rPr>
        <w:fldChar w:fldCharType="separate"/>
      </w:r>
      <w:ins w:id="317" w:author="chaniaayulestari@outlook.com" w:date="2021-11-13T21:30:00Z">
        <w:r>
          <w:rPr>
            <w:noProof/>
            <w:webHidden/>
          </w:rPr>
          <w:t>104</w:t>
        </w:r>
        <w:r>
          <w:rPr>
            <w:noProof/>
            <w:webHidden/>
          </w:rPr>
          <w:fldChar w:fldCharType="end"/>
        </w:r>
        <w:r w:rsidRPr="00EA08AF">
          <w:rPr>
            <w:rStyle w:val="Hyperlink"/>
            <w:rFonts w:eastAsiaTheme="majorEastAsia"/>
            <w:noProof/>
          </w:rPr>
          <w:fldChar w:fldCharType="end"/>
        </w:r>
      </w:ins>
    </w:p>
    <w:p w14:paraId="5A768371" w14:textId="51A56BC4" w:rsidR="00B46735" w:rsidRDefault="00B46735">
      <w:pPr>
        <w:pStyle w:val="TableofFigures"/>
        <w:tabs>
          <w:tab w:val="right" w:leader="dot" w:pos="7927"/>
        </w:tabs>
        <w:rPr>
          <w:ins w:id="318" w:author="chaniaayulestari@outlook.com" w:date="2021-11-13T21:30:00Z"/>
          <w:rFonts w:asciiTheme="minorHAnsi" w:eastAsiaTheme="minorEastAsia" w:hAnsiTheme="minorHAnsi" w:cstheme="minorBidi"/>
          <w:noProof/>
          <w:sz w:val="22"/>
          <w:szCs w:val="22"/>
          <w:lang w:val="en-ID"/>
        </w:rPr>
      </w:pPr>
      <w:ins w:id="319"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"_Toc87731500"</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65 Perancangan Antarmuka Tambah Data Guru</w:t>
        </w:r>
        <w:r>
          <w:rPr>
            <w:noProof/>
            <w:webHidden/>
          </w:rPr>
          <w:tab/>
        </w:r>
        <w:r>
          <w:rPr>
            <w:noProof/>
            <w:webHidden/>
          </w:rPr>
          <w:fldChar w:fldCharType="begin"/>
        </w:r>
        <w:r>
          <w:rPr>
            <w:noProof/>
            <w:webHidden/>
          </w:rPr>
          <w:instrText xml:space="preserve"> PAGEREF _Toc87731500 \h </w:instrText>
        </w:r>
      </w:ins>
      <w:r>
        <w:rPr>
          <w:noProof/>
          <w:webHidden/>
        </w:rPr>
      </w:r>
      <w:r>
        <w:rPr>
          <w:noProof/>
          <w:webHidden/>
        </w:rPr>
        <w:fldChar w:fldCharType="separate"/>
      </w:r>
      <w:ins w:id="320"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0F9D62D1" w14:textId="2E18FC34" w:rsidR="00B46735" w:rsidRDefault="00B46735">
      <w:pPr>
        <w:pStyle w:val="TableofFigures"/>
        <w:tabs>
          <w:tab w:val="right" w:leader="dot" w:pos="7927"/>
        </w:tabs>
        <w:rPr>
          <w:ins w:id="321" w:author="chaniaayulestari@outlook.com" w:date="2021-11-13T21:30:00Z"/>
          <w:rFonts w:asciiTheme="minorHAnsi" w:eastAsiaTheme="minorEastAsia" w:hAnsiTheme="minorHAnsi" w:cstheme="minorBidi"/>
          <w:noProof/>
          <w:sz w:val="22"/>
          <w:szCs w:val="22"/>
          <w:lang w:val="en-ID"/>
        </w:rPr>
      </w:pPr>
      <w:ins w:id="322"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"_Toc87731501"</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66 Perancangan Antarmuka Tambah Data Walikelas</w:t>
        </w:r>
        <w:r>
          <w:rPr>
            <w:noProof/>
            <w:webHidden/>
          </w:rPr>
          <w:tab/>
        </w:r>
        <w:r>
          <w:rPr>
            <w:noProof/>
            <w:webHidden/>
          </w:rPr>
          <w:fldChar w:fldCharType="begin"/>
        </w:r>
        <w:r>
          <w:rPr>
            <w:noProof/>
            <w:webHidden/>
          </w:rPr>
          <w:instrText xml:space="preserve"> PAGEREF _Toc87731501 \h </w:instrText>
        </w:r>
      </w:ins>
      <w:r>
        <w:rPr>
          <w:noProof/>
          <w:webHidden/>
        </w:rPr>
      </w:r>
      <w:r>
        <w:rPr>
          <w:noProof/>
          <w:webHidden/>
        </w:rPr>
        <w:fldChar w:fldCharType="separate"/>
      </w:r>
      <w:ins w:id="323" w:author="chaniaayulestari@outlook.com" w:date="2021-11-13T21:30:00Z">
        <w:r>
          <w:rPr>
            <w:noProof/>
            <w:webHidden/>
          </w:rPr>
          <w:t>105</w:t>
        </w:r>
        <w:r>
          <w:rPr>
            <w:noProof/>
            <w:webHidden/>
          </w:rPr>
          <w:fldChar w:fldCharType="end"/>
        </w:r>
        <w:r w:rsidRPr="00EA08AF">
          <w:rPr>
            <w:rStyle w:val="Hyperlink"/>
            <w:rFonts w:eastAsiaTheme="majorEastAsia"/>
            <w:noProof/>
          </w:rPr>
          <w:fldChar w:fldCharType="end"/>
        </w:r>
      </w:ins>
    </w:p>
    <w:p w14:paraId="23E49A75" w14:textId="21FBDCFC" w:rsidR="00B46735" w:rsidRDefault="00B46735">
      <w:pPr>
        <w:pStyle w:val="TableofFigures"/>
        <w:tabs>
          <w:tab w:val="right" w:leader="dot" w:pos="7927"/>
        </w:tabs>
        <w:rPr>
          <w:ins w:id="324" w:author="chaniaayulestari@outlook.com" w:date="2021-11-13T21:30:00Z"/>
          <w:rFonts w:asciiTheme="minorHAnsi" w:eastAsiaTheme="minorEastAsia" w:hAnsiTheme="minorHAnsi" w:cstheme="minorBidi"/>
          <w:noProof/>
          <w:sz w:val="22"/>
          <w:szCs w:val="22"/>
          <w:lang w:val="en-ID"/>
        </w:rPr>
      </w:pPr>
      <w:ins w:id="325"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"_Toc87731502"</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67 Perancangan Antarmuka  Tambah Data Kelas</w:t>
        </w:r>
        <w:r>
          <w:rPr>
            <w:noProof/>
            <w:webHidden/>
          </w:rPr>
          <w:tab/>
        </w:r>
        <w:r>
          <w:rPr>
            <w:noProof/>
            <w:webHidden/>
          </w:rPr>
          <w:fldChar w:fldCharType="begin"/>
        </w:r>
        <w:r>
          <w:rPr>
            <w:noProof/>
            <w:webHidden/>
          </w:rPr>
          <w:instrText xml:space="preserve"> PAGEREF _Toc87731502 \h </w:instrText>
        </w:r>
      </w:ins>
      <w:r>
        <w:rPr>
          <w:noProof/>
          <w:webHidden/>
        </w:rPr>
      </w:r>
      <w:r>
        <w:rPr>
          <w:noProof/>
          <w:webHidden/>
        </w:rPr>
        <w:fldChar w:fldCharType="separate"/>
      </w:r>
      <w:ins w:id="326"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14064CA1" w14:textId="7B7574AB" w:rsidR="00B46735" w:rsidRDefault="00B46735">
      <w:pPr>
        <w:pStyle w:val="TableofFigures"/>
        <w:tabs>
          <w:tab w:val="right" w:leader="dot" w:pos="7927"/>
        </w:tabs>
        <w:rPr>
          <w:ins w:id="327" w:author="chaniaayulestari@outlook.com" w:date="2021-11-13T21:30:00Z"/>
          <w:rFonts w:asciiTheme="minorHAnsi" w:eastAsiaTheme="minorEastAsia" w:hAnsiTheme="minorHAnsi" w:cstheme="minorBidi"/>
          <w:noProof/>
          <w:sz w:val="22"/>
          <w:szCs w:val="22"/>
          <w:lang w:val="en-ID"/>
        </w:rPr>
      </w:pPr>
      <w:ins w:id="328"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"_Toc87731503"</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68 Perancangan Antarmuka  Data Anggota Kelas</w:t>
        </w:r>
        <w:r>
          <w:rPr>
            <w:noProof/>
            <w:webHidden/>
          </w:rPr>
          <w:tab/>
        </w:r>
        <w:r>
          <w:rPr>
            <w:noProof/>
            <w:webHidden/>
          </w:rPr>
          <w:fldChar w:fldCharType="begin"/>
        </w:r>
        <w:r>
          <w:rPr>
            <w:noProof/>
            <w:webHidden/>
          </w:rPr>
          <w:instrText xml:space="preserve"> PAGEREF _Toc87731503 \h </w:instrText>
        </w:r>
      </w:ins>
      <w:r>
        <w:rPr>
          <w:noProof/>
          <w:webHidden/>
        </w:rPr>
      </w:r>
      <w:r>
        <w:rPr>
          <w:noProof/>
          <w:webHidden/>
        </w:rPr>
        <w:fldChar w:fldCharType="separate"/>
      </w:r>
      <w:ins w:id="329" w:author="chaniaayulestari@outlook.com" w:date="2021-11-13T21:30:00Z">
        <w:r>
          <w:rPr>
            <w:noProof/>
            <w:webHidden/>
          </w:rPr>
          <w:t>106</w:t>
        </w:r>
        <w:r>
          <w:rPr>
            <w:noProof/>
            <w:webHidden/>
          </w:rPr>
          <w:fldChar w:fldCharType="end"/>
        </w:r>
        <w:r w:rsidRPr="00EA08AF">
          <w:rPr>
            <w:rStyle w:val="Hyperlink"/>
            <w:rFonts w:eastAsiaTheme="majorEastAsia"/>
            <w:noProof/>
          </w:rPr>
          <w:fldChar w:fldCharType="end"/>
        </w:r>
      </w:ins>
    </w:p>
    <w:p w14:paraId="50B672F6" w14:textId="6ACECA1C" w:rsidR="00B46735" w:rsidRDefault="00B46735">
      <w:pPr>
        <w:pStyle w:val="TableofFigures"/>
        <w:tabs>
          <w:tab w:val="right" w:leader="dot" w:pos="7927"/>
        </w:tabs>
        <w:rPr>
          <w:ins w:id="330" w:author="chaniaayulestari@outlook.com" w:date="2021-11-13T21:30:00Z"/>
          <w:rFonts w:asciiTheme="minorHAnsi" w:eastAsiaTheme="minorEastAsia" w:hAnsiTheme="minorHAnsi" w:cstheme="minorBidi"/>
          <w:noProof/>
          <w:sz w:val="22"/>
          <w:szCs w:val="22"/>
          <w:lang w:val="en-ID"/>
        </w:rPr>
      </w:pPr>
      <w:ins w:id="331"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"_Toc87731504"</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69 Perancangan Antarmuka  Data Kelas</w:t>
        </w:r>
        <w:r>
          <w:rPr>
            <w:noProof/>
            <w:webHidden/>
          </w:rPr>
          <w:tab/>
        </w:r>
        <w:r>
          <w:rPr>
            <w:noProof/>
            <w:webHidden/>
          </w:rPr>
          <w:fldChar w:fldCharType="begin"/>
        </w:r>
        <w:r>
          <w:rPr>
            <w:noProof/>
            <w:webHidden/>
          </w:rPr>
          <w:instrText xml:space="preserve"> PAGEREF _Toc87731504 \h </w:instrText>
        </w:r>
      </w:ins>
      <w:r>
        <w:rPr>
          <w:noProof/>
          <w:webHidden/>
        </w:rPr>
      </w:r>
      <w:r>
        <w:rPr>
          <w:noProof/>
          <w:webHidden/>
        </w:rPr>
        <w:fldChar w:fldCharType="separate"/>
      </w:r>
      <w:ins w:id="332"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0265233C" w14:textId="6E53B359" w:rsidR="00B46735" w:rsidRDefault="00B46735">
      <w:pPr>
        <w:pStyle w:val="TableofFigures"/>
        <w:tabs>
          <w:tab w:val="right" w:leader="dot" w:pos="7927"/>
        </w:tabs>
        <w:rPr>
          <w:ins w:id="333" w:author="chaniaayulestari@outlook.com" w:date="2021-11-13T21:30:00Z"/>
          <w:rFonts w:asciiTheme="minorHAnsi" w:eastAsiaTheme="minorEastAsia" w:hAnsiTheme="minorHAnsi" w:cstheme="minorBidi"/>
          <w:noProof/>
          <w:sz w:val="22"/>
          <w:szCs w:val="22"/>
          <w:lang w:val="en-ID"/>
        </w:rPr>
      </w:pPr>
      <w:ins w:id="334"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"_Toc87731505"</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70 Perancangan Antarmuka Profile Kelas</w:t>
        </w:r>
        <w:r>
          <w:rPr>
            <w:noProof/>
            <w:webHidden/>
          </w:rPr>
          <w:tab/>
        </w:r>
        <w:r>
          <w:rPr>
            <w:noProof/>
            <w:webHidden/>
          </w:rPr>
          <w:fldChar w:fldCharType="begin"/>
        </w:r>
        <w:r>
          <w:rPr>
            <w:noProof/>
            <w:webHidden/>
          </w:rPr>
          <w:instrText xml:space="preserve"> PAGEREF _Toc87731505 \h </w:instrText>
        </w:r>
      </w:ins>
      <w:r>
        <w:rPr>
          <w:noProof/>
          <w:webHidden/>
        </w:rPr>
      </w:r>
      <w:r>
        <w:rPr>
          <w:noProof/>
          <w:webHidden/>
        </w:rPr>
        <w:fldChar w:fldCharType="separate"/>
      </w:r>
      <w:ins w:id="335" w:author="chaniaayulestari@outlook.com" w:date="2021-11-13T21:30:00Z">
        <w:r>
          <w:rPr>
            <w:noProof/>
            <w:webHidden/>
          </w:rPr>
          <w:t>107</w:t>
        </w:r>
        <w:r>
          <w:rPr>
            <w:noProof/>
            <w:webHidden/>
          </w:rPr>
          <w:fldChar w:fldCharType="end"/>
        </w:r>
        <w:r w:rsidRPr="00EA08AF">
          <w:rPr>
            <w:rStyle w:val="Hyperlink"/>
            <w:rFonts w:eastAsiaTheme="majorEastAsia"/>
            <w:noProof/>
          </w:rPr>
          <w:fldChar w:fldCharType="end"/>
        </w:r>
      </w:ins>
    </w:p>
    <w:p w14:paraId="7D055C6E" w14:textId="16E193E7" w:rsidR="00B46735" w:rsidRDefault="00B46735">
      <w:pPr>
        <w:pStyle w:val="TableofFigures"/>
        <w:tabs>
          <w:tab w:val="right" w:leader="dot" w:pos="7927"/>
        </w:tabs>
        <w:rPr>
          <w:ins w:id="336" w:author="chaniaayulestari@outlook.com" w:date="2021-11-13T21:30:00Z"/>
          <w:rFonts w:asciiTheme="minorHAnsi" w:eastAsiaTheme="minorEastAsia" w:hAnsiTheme="minorHAnsi" w:cstheme="minorBidi"/>
          <w:noProof/>
          <w:sz w:val="22"/>
          <w:szCs w:val="22"/>
          <w:lang w:val="en-ID"/>
        </w:rPr>
      </w:pPr>
      <w:ins w:id="337"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"_Toc87731506"</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71 Perancangan Antarmuka Profile Walikelas</w:t>
        </w:r>
        <w:r>
          <w:rPr>
            <w:noProof/>
            <w:webHidden/>
          </w:rPr>
          <w:tab/>
        </w:r>
        <w:r>
          <w:rPr>
            <w:noProof/>
            <w:webHidden/>
          </w:rPr>
          <w:fldChar w:fldCharType="begin"/>
        </w:r>
        <w:r>
          <w:rPr>
            <w:noProof/>
            <w:webHidden/>
          </w:rPr>
          <w:instrText xml:space="preserve"> PAGEREF _Toc87731506 \h </w:instrText>
        </w:r>
      </w:ins>
      <w:r>
        <w:rPr>
          <w:noProof/>
          <w:webHidden/>
        </w:rPr>
      </w:r>
      <w:r>
        <w:rPr>
          <w:noProof/>
          <w:webHidden/>
        </w:rPr>
        <w:fldChar w:fldCharType="separate"/>
      </w:r>
      <w:ins w:id="338"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51B7EB89" w14:textId="5BBFE317" w:rsidR="00B46735" w:rsidRDefault="00B46735">
      <w:pPr>
        <w:pStyle w:val="TableofFigures"/>
        <w:tabs>
          <w:tab w:val="right" w:leader="dot" w:pos="7927"/>
        </w:tabs>
        <w:rPr>
          <w:ins w:id="339" w:author="chaniaayulestari@outlook.com" w:date="2021-11-13T21:30:00Z"/>
          <w:rFonts w:asciiTheme="minorHAnsi" w:eastAsiaTheme="minorEastAsia" w:hAnsiTheme="minorHAnsi" w:cstheme="minorBidi"/>
          <w:noProof/>
          <w:sz w:val="22"/>
          <w:szCs w:val="22"/>
          <w:lang w:val="en-ID"/>
        </w:rPr>
      </w:pPr>
      <w:ins w:id="340"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"_Toc87731507"</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72 Perancangan Antarmuka Riwayat Absen</w:t>
        </w:r>
        <w:r>
          <w:rPr>
            <w:noProof/>
            <w:webHidden/>
          </w:rPr>
          <w:tab/>
        </w:r>
        <w:r>
          <w:rPr>
            <w:noProof/>
            <w:webHidden/>
          </w:rPr>
          <w:fldChar w:fldCharType="begin"/>
        </w:r>
        <w:r>
          <w:rPr>
            <w:noProof/>
            <w:webHidden/>
          </w:rPr>
          <w:instrText xml:space="preserve"> PAGEREF _Toc87731507 \h </w:instrText>
        </w:r>
      </w:ins>
      <w:r>
        <w:rPr>
          <w:noProof/>
          <w:webHidden/>
        </w:rPr>
      </w:r>
      <w:r>
        <w:rPr>
          <w:noProof/>
          <w:webHidden/>
        </w:rPr>
        <w:fldChar w:fldCharType="separate"/>
      </w:r>
      <w:ins w:id="341" w:author="chaniaayulestari@outlook.com" w:date="2021-11-13T21:30:00Z">
        <w:r>
          <w:rPr>
            <w:noProof/>
            <w:webHidden/>
          </w:rPr>
          <w:t>108</w:t>
        </w:r>
        <w:r>
          <w:rPr>
            <w:noProof/>
            <w:webHidden/>
          </w:rPr>
          <w:fldChar w:fldCharType="end"/>
        </w:r>
        <w:r w:rsidRPr="00EA08AF">
          <w:rPr>
            <w:rStyle w:val="Hyperlink"/>
            <w:rFonts w:eastAsiaTheme="majorEastAsia"/>
            <w:noProof/>
          </w:rPr>
          <w:fldChar w:fldCharType="end"/>
        </w:r>
      </w:ins>
    </w:p>
    <w:p w14:paraId="17D3D631" w14:textId="7B56634B" w:rsidR="00B46735" w:rsidRDefault="00B46735">
      <w:pPr>
        <w:pStyle w:val="TableofFigures"/>
        <w:tabs>
          <w:tab w:val="right" w:leader="dot" w:pos="7927"/>
        </w:tabs>
        <w:rPr>
          <w:ins w:id="342" w:author="chaniaayulestari@outlook.com" w:date="2021-11-13T21:30:00Z"/>
          <w:rFonts w:asciiTheme="minorHAnsi" w:eastAsiaTheme="minorEastAsia" w:hAnsiTheme="minorHAnsi" w:cstheme="minorBidi"/>
          <w:noProof/>
          <w:sz w:val="22"/>
          <w:szCs w:val="22"/>
          <w:lang w:val="en-ID"/>
        </w:rPr>
      </w:pPr>
      <w:ins w:id="343" w:author="chaniaayulestari@outlook.com" w:date="2021-11-13T21:30:00Z">
        <w:r w:rsidRPr="00EA08AF">
          <w:rPr>
            <w:rStyle w:val="Hyperlink"/>
            <w:rFonts w:eastAsiaTheme="majorEastAsia"/>
            <w:noProof/>
          </w:rPr>
          <w:fldChar w:fldCharType="begin"/>
        </w:r>
        <w:r w:rsidRPr="00EA08AF">
          <w:rPr>
            <w:rStyle w:val="Hyperlink"/>
            <w:rFonts w:eastAsiaTheme="majorEastAsia"/>
            <w:noProof/>
          </w:rPr>
          <w:instrText xml:space="preserve"> </w:instrText>
        </w:r>
        <w:r>
          <w:rPr>
            <w:noProof/>
          </w:rPr>
          <w:instrText>HYPERLINK "D:\\chania\\Informatika\\KERJA PRAKTIK\\SISTEM ABSENSI\\SistemAbsensi\\Dokumen\\LAPORAN KERJA PRAKTIK V1.4.docx" \l "_Toc87731508"</w:instrText>
        </w:r>
        <w:r w:rsidRPr="00EA08AF">
          <w:rPr>
            <w:rStyle w:val="Hyperlink"/>
            <w:rFonts w:eastAsiaTheme="majorEastAsia"/>
            <w:noProof/>
          </w:rPr>
          <w:instrText xml:space="preserve"> </w:instrText>
        </w:r>
        <w:r w:rsidRPr="00EA08AF">
          <w:rPr>
            <w:rStyle w:val="Hyperlink"/>
            <w:rFonts w:eastAsiaTheme="majorEastAsia"/>
            <w:noProof/>
          </w:rPr>
          <w:fldChar w:fldCharType="separate"/>
        </w:r>
        <w:r w:rsidRPr="00EA08AF">
          <w:rPr>
            <w:rStyle w:val="Hyperlink"/>
            <w:rFonts w:eastAsiaTheme="majorEastAsia"/>
            <w:noProof/>
          </w:rPr>
          <w:t>Gambar 3. 73 Perancangan Antarmuka Data Walikelas</w:t>
        </w:r>
        <w:r>
          <w:rPr>
            <w:noProof/>
            <w:webHidden/>
          </w:rPr>
          <w:tab/>
        </w:r>
        <w:r>
          <w:rPr>
            <w:noProof/>
            <w:webHidden/>
          </w:rPr>
          <w:fldChar w:fldCharType="begin"/>
        </w:r>
        <w:r>
          <w:rPr>
            <w:noProof/>
            <w:webHidden/>
          </w:rPr>
          <w:instrText xml:space="preserve"> PAGEREF _Toc87731508 \h </w:instrText>
        </w:r>
      </w:ins>
      <w:r>
        <w:rPr>
          <w:noProof/>
          <w:webHidden/>
        </w:rPr>
      </w:r>
      <w:r>
        <w:rPr>
          <w:noProof/>
          <w:webHidden/>
        </w:rPr>
        <w:fldChar w:fldCharType="separate"/>
      </w:r>
      <w:ins w:id="344" w:author="chaniaayulestari@outlook.com" w:date="2021-11-13T21:30:00Z">
        <w:r>
          <w:rPr>
            <w:noProof/>
            <w:webHidden/>
          </w:rPr>
          <w:t>109</w:t>
        </w:r>
        <w:r>
          <w:rPr>
            <w:noProof/>
            <w:webHidden/>
          </w:rPr>
          <w:fldChar w:fldCharType="end"/>
        </w:r>
        <w:r w:rsidRPr="00EA08AF">
          <w:rPr>
            <w:rStyle w:val="Hyperlink"/>
            <w:rFonts w:eastAsiaTheme="majorEastAsia"/>
            <w:noProof/>
          </w:rPr>
          <w:fldChar w:fldCharType="end"/>
        </w:r>
      </w:ins>
    </w:p>
    <w:p w14:paraId="14BC9F47" w14:textId="7F64926A" w:rsidR="00B46735" w:rsidRDefault="006A1DDD">
      <w:pPr>
        <w:pStyle w:val="TableofFigures"/>
        <w:tabs>
          <w:tab w:val="right" w:leader="dot" w:pos="7927"/>
        </w:tabs>
        <w:rPr>
          <w:ins w:id="345" w:author="chaniaayulestari@outlook.com" w:date="2021-11-13T21:31:00Z"/>
          <w:rFonts w:asciiTheme="minorHAnsi" w:eastAsiaTheme="minorEastAsia" w:hAnsiTheme="minorHAnsi" w:cstheme="minorBidi"/>
          <w:noProof/>
          <w:sz w:val="22"/>
          <w:szCs w:val="22"/>
          <w:lang w:val="en-ID"/>
        </w:rPr>
      </w:pPr>
      <w:ins w:id="346" w:author="chaniaayulestari@outlook.com" w:date="2021-11-13T20:55:00Z">
        <w:r>
          <w:fldChar w:fldCharType="end"/>
        </w:r>
      </w:ins>
      <w:ins w:id="347" w:author="chaniaayulestari@outlook.com" w:date="2021-11-13T21:31:00Z">
        <w:r w:rsidR="00B46735">
          <w:fldChar w:fldCharType="begin"/>
        </w:r>
        <w:r w:rsidR="00B46735">
          <w:instrText xml:space="preserve"> TOC \h \z \c "Gambar 4." </w:instrText>
        </w:r>
      </w:ins>
      <w:r w:rsidR="00B46735">
        <w:fldChar w:fldCharType="separate"/>
      </w:r>
      <w:ins w:id="348" w:author="chaniaayulestari@outlook.com" w:date="2021-11-13T21:31:00Z">
        <w:r w:rsidR="00B46735" w:rsidRPr="0099336E">
          <w:rPr>
            <w:rStyle w:val="Hyperlink"/>
            <w:rFonts w:eastAsiaTheme="majorEastAsia"/>
            <w:noProof/>
          </w:rPr>
          <w:fldChar w:fldCharType="begin"/>
        </w:r>
        <w:r w:rsidR="00B46735" w:rsidRPr="0099336E">
          <w:rPr>
            <w:rStyle w:val="Hyperlink"/>
            <w:rFonts w:eastAsiaTheme="majorEastAsia"/>
            <w:noProof/>
          </w:rPr>
          <w:instrText xml:space="preserve"> </w:instrText>
        </w:r>
        <w:r w:rsidR="00B46735">
          <w:rPr>
            <w:noProof/>
          </w:rPr>
          <w:instrText>HYPERLINK "D:\\chania\\Informatika\\KERJA PRAKTIK\\SISTEM ABSENSI\\SistemAbsensi\\Dokumen\\LAPORAN KERJA PRAKTIK V1.4.docx" \l "_Toc87731509"</w:instrText>
        </w:r>
        <w:r w:rsidR="00B46735" w:rsidRPr="0099336E">
          <w:rPr>
            <w:rStyle w:val="Hyperlink"/>
            <w:rFonts w:eastAsiaTheme="majorEastAsia"/>
            <w:noProof/>
          </w:rPr>
          <w:instrText xml:space="preserve"> </w:instrText>
        </w:r>
        <w:r w:rsidR="00B46735" w:rsidRPr="0099336E">
          <w:rPr>
            <w:rStyle w:val="Hyperlink"/>
            <w:rFonts w:eastAsiaTheme="majorEastAsia"/>
            <w:noProof/>
          </w:rPr>
          <w:fldChar w:fldCharType="separate"/>
        </w:r>
        <w:r w:rsidR="00B46735" w:rsidRPr="0099336E">
          <w:rPr>
            <w:rStyle w:val="Hyperlink"/>
            <w:rFonts w:eastAsiaTheme="majorEastAsia"/>
            <w:noProof/>
          </w:rPr>
          <w:t>Gambar 4. 1 Tabel Siswa</w:t>
        </w:r>
        <w:r w:rsidR="00B46735">
          <w:rPr>
            <w:noProof/>
            <w:webHidden/>
          </w:rPr>
          <w:tab/>
        </w:r>
        <w:r w:rsidR="00B46735">
          <w:rPr>
            <w:noProof/>
            <w:webHidden/>
          </w:rPr>
          <w:fldChar w:fldCharType="begin"/>
        </w:r>
        <w:r w:rsidR="00B46735">
          <w:rPr>
            <w:noProof/>
            <w:webHidden/>
          </w:rPr>
          <w:instrText xml:space="preserve"> PAGEREF _Toc87731509 \h </w:instrText>
        </w:r>
      </w:ins>
      <w:r w:rsidR="00B46735">
        <w:rPr>
          <w:noProof/>
          <w:webHidden/>
        </w:rPr>
      </w:r>
      <w:r w:rsidR="00B46735">
        <w:rPr>
          <w:noProof/>
          <w:webHidden/>
        </w:rPr>
        <w:fldChar w:fldCharType="separate"/>
      </w:r>
      <w:ins w:id="349" w:author="chaniaayulestari@outlook.com" w:date="2021-11-13T21:31:00Z">
        <w:r w:rsidR="00B46735">
          <w:rPr>
            <w:noProof/>
            <w:webHidden/>
          </w:rPr>
          <w:t>35</w:t>
        </w:r>
        <w:r w:rsidR="00B46735">
          <w:rPr>
            <w:noProof/>
            <w:webHidden/>
          </w:rPr>
          <w:fldChar w:fldCharType="end"/>
        </w:r>
        <w:r w:rsidR="00B46735" w:rsidRPr="0099336E">
          <w:rPr>
            <w:rStyle w:val="Hyperlink"/>
            <w:rFonts w:eastAsiaTheme="majorEastAsia"/>
            <w:noProof/>
          </w:rPr>
          <w:fldChar w:fldCharType="end"/>
        </w:r>
      </w:ins>
    </w:p>
    <w:p w14:paraId="23372F1A" w14:textId="50D2BB84" w:rsidR="00B46735" w:rsidRDefault="00B46735">
      <w:pPr>
        <w:pStyle w:val="TableofFigures"/>
        <w:tabs>
          <w:tab w:val="right" w:leader="dot" w:pos="7927"/>
        </w:tabs>
        <w:rPr>
          <w:ins w:id="350" w:author="chaniaayulestari@outlook.com" w:date="2021-11-13T21:31:00Z"/>
          <w:rFonts w:asciiTheme="minorHAnsi" w:eastAsiaTheme="minorEastAsia" w:hAnsiTheme="minorHAnsi" w:cstheme="minorBidi"/>
          <w:noProof/>
          <w:sz w:val="22"/>
          <w:szCs w:val="22"/>
          <w:lang w:val="en-ID"/>
        </w:rPr>
      </w:pPr>
      <w:ins w:id="35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 Tabel Siswa</w:t>
        </w:r>
        <w:r>
          <w:rPr>
            <w:noProof/>
            <w:webHidden/>
          </w:rPr>
          <w:tab/>
        </w:r>
        <w:r>
          <w:rPr>
            <w:noProof/>
            <w:webHidden/>
          </w:rPr>
          <w:fldChar w:fldCharType="begin"/>
        </w:r>
        <w:r>
          <w:rPr>
            <w:noProof/>
            <w:webHidden/>
          </w:rPr>
          <w:instrText xml:space="preserve"> PAGEREF _Toc87731510 \h </w:instrText>
        </w:r>
      </w:ins>
      <w:r>
        <w:rPr>
          <w:noProof/>
          <w:webHidden/>
        </w:rPr>
      </w:r>
      <w:r>
        <w:rPr>
          <w:noProof/>
          <w:webHidden/>
        </w:rPr>
        <w:fldChar w:fldCharType="separate"/>
      </w:r>
      <w:ins w:id="352" w:author="chaniaayulestari@outlook.com" w:date="2021-11-13T21:31:00Z">
        <w:r>
          <w:rPr>
            <w:noProof/>
            <w:webHidden/>
          </w:rPr>
          <w:t>35</w:t>
        </w:r>
        <w:r>
          <w:rPr>
            <w:noProof/>
            <w:webHidden/>
          </w:rPr>
          <w:fldChar w:fldCharType="end"/>
        </w:r>
        <w:r w:rsidRPr="0099336E">
          <w:rPr>
            <w:rStyle w:val="Hyperlink"/>
            <w:rFonts w:eastAsiaTheme="majorEastAsia"/>
            <w:noProof/>
          </w:rPr>
          <w:fldChar w:fldCharType="end"/>
        </w:r>
      </w:ins>
    </w:p>
    <w:p w14:paraId="1716B6CA" w14:textId="27BC098A" w:rsidR="00B46735" w:rsidRDefault="00B46735">
      <w:pPr>
        <w:pStyle w:val="TableofFigures"/>
        <w:tabs>
          <w:tab w:val="right" w:leader="dot" w:pos="7927"/>
        </w:tabs>
        <w:rPr>
          <w:ins w:id="353" w:author="chaniaayulestari@outlook.com" w:date="2021-11-13T21:31:00Z"/>
          <w:rFonts w:asciiTheme="minorHAnsi" w:eastAsiaTheme="minorEastAsia" w:hAnsiTheme="minorHAnsi" w:cstheme="minorBidi"/>
          <w:noProof/>
          <w:sz w:val="22"/>
          <w:szCs w:val="22"/>
          <w:lang w:val="en-ID"/>
        </w:rPr>
      </w:pPr>
      <w:ins w:id="35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_Toc87731511 \h </w:instrText>
        </w:r>
      </w:ins>
      <w:r>
        <w:rPr>
          <w:noProof/>
          <w:webHidden/>
        </w:rPr>
      </w:r>
      <w:r>
        <w:rPr>
          <w:noProof/>
          <w:webHidden/>
        </w:rPr>
        <w:fldChar w:fldCharType="separate"/>
      </w:r>
      <w:ins w:id="355"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5D6F1BA7" w14:textId="0D6EBC05" w:rsidR="00B46735" w:rsidRDefault="00B46735">
      <w:pPr>
        <w:pStyle w:val="TableofFigures"/>
        <w:tabs>
          <w:tab w:val="right" w:leader="dot" w:pos="7927"/>
        </w:tabs>
        <w:rPr>
          <w:ins w:id="356" w:author="chaniaayulestari@outlook.com" w:date="2021-11-13T21:31:00Z"/>
          <w:rFonts w:asciiTheme="minorHAnsi" w:eastAsiaTheme="minorEastAsia" w:hAnsiTheme="minorHAnsi" w:cstheme="minorBidi"/>
          <w:noProof/>
          <w:sz w:val="22"/>
          <w:szCs w:val="22"/>
          <w:lang w:val="en-ID"/>
        </w:rPr>
      </w:pPr>
      <w:ins w:id="35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2 Tabel Guru</w:t>
        </w:r>
        <w:r>
          <w:rPr>
            <w:noProof/>
            <w:webHidden/>
          </w:rPr>
          <w:tab/>
        </w:r>
        <w:r>
          <w:rPr>
            <w:noProof/>
            <w:webHidden/>
          </w:rPr>
          <w:fldChar w:fldCharType="begin"/>
        </w:r>
        <w:r>
          <w:rPr>
            <w:noProof/>
            <w:webHidden/>
          </w:rPr>
          <w:instrText xml:space="preserve"> PAGEREF _Toc87731512 \h </w:instrText>
        </w:r>
      </w:ins>
      <w:r>
        <w:rPr>
          <w:noProof/>
          <w:webHidden/>
        </w:rPr>
      </w:r>
      <w:r>
        <w:rPr>
          <w:noProof/>
          <w:webHidden/>
        </w:rPr>
        <w:fldChar w:fldCharType="separate"/>
      </w:r>
      <w:ins w:id="358"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0A84BF52" w14:textId="6586B0B4" w:rsidR="00B46735" w:rsidRDefault="00B46735">
      <w:pPr>
        <w:pStyle w:val="TableofFigures"/>
        <w:tabs>
          <w:tab w:val="right" w:leader="dot" w:pos="7927"/>
        </w:tabs>
        <w:rPr>
          <w:ins w:id="359" w:author="chaniaayulestari@outlook.com" w:date="2021-11-13T21:31:00Z"/>
          <w:rFonts w:asciiTheme="minorHAnsi" w:eastAsiaTheme="minorEastAsia" w:hAnsiTheme="minorHAnsi" w:cstheme="minorBidi"/>
          <w:noProof/>
          <w:sz w:val="22"/>
          <w:szCs w:val="22"/>
          <w:lang w:val="en-ID"/>
        </w:rPr>
      </w:pPr>
      <w:ins w:id="36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_Toc87731513 \h </w:instrText>
        </w:r>
      </w:ins>
      <w:r>
        <w:rPr>
          <w:noProof/>
          <w:webHidden/>
        </w:rPr>
      </w:r>
      <w:r>
        <w:rPr>
          <w:noProof/>
          <w:webHidden/>
        </w:rPr>
        <w:fldChar w:fldCharType="separate"/>
      </w:r>
      <w:ins w:id="361"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1AC649D" w14:textId="30DB94F1" w:rsidR="00B46735" w:rsidRDefault="00B46735">
      <w:pPr>
        <w:pStyle w:val="TableofFigures"/>
        <w:tabs>
          <w:tab w:val="right" w:leader="dot" w:pos="7927"/>
        </w:tabs>
        <w:rPr>
          <w:ins w:id="362" w:author="chaniaayulestari@outlook.com" w:date="2021-11-13T21:31:00Z"/>
          <w:rFonts w:asciiTheme="minorHAnsi" w:eastAsiaTheme="minorEastAsia" w:hAnsiTheme="minorHAnsi" w:cstheme="minorBidi"/>
          <w:noProof/>
          <w:sz w:val="22"/>
          <w:szCs w:val="22"/>
          <w:lang w:val="en-ID"/>
        </w:rPr>
      </w:pPr>
      <w:ins w:id="36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3 Tabel Walikelas</w:t>
        </w:r>
        <w:r>
          <w:rPr>
            <w:noProof/>
            <w:webHidden/>
          </w:rPr>
          <w:tab/>
        </w:r>
        <w:r>
          <w:rPr>
            <w:noProof/>
            <w:webHidden/>
          </w:rPr>
          <w:fldChar w:fldCharType="begin"/>
        </w:r>
        <w:r>
          <w:rPr>
            <w:noProof/>
            <w:webHidden/>
          </w:rPr>
          <w:instrText xml:space="preserve"> PAGEREF _Toc87731514 \h </w:instrText>
        </w:r>
      </w:ins>
      <w:r>
        <w:rPr>
          <w:noProof/>
          <w:webHidden/>
        </w:rPr>
      </w:r>
      <w:r>
        <w:rPr>
          <w:noProof/>
          <w:webHidden/>
        </w:rPr>
        <w:fldChar w:fldCharType="separate"/>
      </w:r>
      <w:ins w:id="364"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6D9C9ADF" w14:textId="2DBBC4DB" w:rsidR="00B46735" w:rsidRDefault="00B46735">
      <w:pPr>
        <w:pStyle w:val="TableofFigures"/>
        <w:tabs>
          <w:tab w:val="right" w:leader="dot" w:pos="7927"/>
        </w:tabs>
        <w:rPr>
          <w:ins w:id="365" w:author="chaniaayulestari@outlook.com" w:date="2021-11-13T21:31:00Z"/>
          <w:rFonts w:asciiTheme="minorHAnsi" w:eastAsiaTheme="minorEastAsia" w:hAnsiTheme="minorHAnsi" w:cstheme="minorBidi"/>
          <w:noProof/>
          <w:sz w:val="22"/>
          <w:szCs w:val="22"/>
          <w:lang w:val="en-ID"/>
        </w:rPr>
      </w:pPr>
      <w:ins w:id="36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_Toc87731515 \h </w:instrText>
        </w:r>
      </w:ins>
      <w:r>
        <w:rPr>
          <w:noProof/>
          <w:webHidden/>
        </w:rPr>
      </w:r>
      <w:r>
        <w:rPr>
          <w:noProof/>
          <w:webHidden/>
        </w:rPr>
        <w:fldChar w:fldCharType="separate"/>
      </w:r>
      <w:ins w:id="367"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2BEE53ED" w14:textId="3B152CF6" w:rsidR="00B46735" w:rsidRDefault="00B46735">
      <w:pPr>
        <w:pStyle w:val="TableofFigures"/>
        <w:tabs>
          <w:tab w:val="right" w:leader="dot" w:pos="7927"/>
        </w:tabs>
        <w:rPr>
          <w:ins w:id="368" w:author="chaniaayulestari@outlook.com" w:date="2021-11-13T21:31:00Z"/>
          <w:rFonts w:asciiTheme="minorHAnsi" w:eastAsiaTheme="minorEastAsia" w:hAnsiTheme="minorHAnsi" w:cstheme="minorBidi"/>
          <w:noProof/>
          <w:sz w:val="22"/>
          <w:szCs w:val="22"/>
          <w:lang w:val="en-ID"/>
        </w:rPr>
      </w:pPr>
      <w:ins w:id="36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4 Tabel Admin</w:t>
        </w:r>
        <w:r>
          <w:rPr>
            <w:noProof/>
            <w:webHidden/>
          </w:rPr>
          <w:tab/>
        </w:r>
        <w:r>
          <w:rPr>
            <w:noProof/>
            <w:webHidden/>
          </w:rPr>
          <w:fldChar w:fldCharType="begin"/>
        </w:r>
        <w:r>
          <w:rPr>
            <w:noProof/>
            <w:webHidden/>
          </w:rPr>
          <w:instrText xml:space="preserve"> PAGEREF _Toc87731516 \h </w:instrText>
        </w:r>
      </w:ins>
      <w:r>
        <w:rPr>
          <w:noProof/>
          <w:webHidden/>
        </w:rPr>
      </w:r>
      <w:r>
        <w:rPr>
          <w:noProof/>
          <w:webHidden/>
        </w:rPr>
        <w:fldChar w:fldCharType="separate"/>
      </w:r>
      <w:ins w:id="370" w:author="chaniaayulestari@outlook.com" w:date="2021-11-13T21:31:00Z">
        <w:r>
          <w:rPr>
            <w:noProof/>
            <w:webHidden/>
          </w:rPr>
          <w:t>36</w:t>
        </w:r>
        <w:r>
          <w:rPr>
            <w:noProof/>
            <w:webHidden/>
          </w:rPr>
          <w:fldChar w:fldCharType="end"/>
        </w:r>
        <w:r w:rsidRPr="0099336E">
          <w:rPr>
            <w:rStyle w:val="Hyperlink"/>
            <w:rFonts w:eastAsiaTheme="majorEastAsia"/>
            <w:noProof/>
          </w:rPr>
          <w:fldChar w:fldCharType="end"/>
        </w:r>
      </w:ins>
    </w:p>
    <w:p w14:paraId="711668C3" w14:textId="44350865" w:rsidR="00B46735" w:rsidRDefault="00B46735">
      <w:pPr>
        <w:pStyle w:val="TableofFigures"/>
        <w:tabs>
          <w:tab w:val="right" w:leader="dot" w:pos="7927"/>
        </w:tabs>
        <w:rPr>
          <w:ins w:id="371" w:author="chaniaayulestari@outlook.com" w:date="2021-11-13T21:31:00Z"/>
          <w:rFonts w:asciiTheme="minorHAnsi" w:eastAsiaTheme="minorEastAsia" w:hAnsiTheme="minorHAnsi" w:cstheme="minorBidi"/>
          <w:noProof/>
          <w:sz w:val="22"/>
          <w:szCs w:val="22"/>
          <w:lang w:val="en-ID"/>
        </w:rPr>
      </w:pPr>
      <w:ins w:id="37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_Toc87731517 \h </w:instrText>
        </w:r>
      </w:ins>
      <w:r>
        <w:rPr>
          <w:noProof/>
          <w:webHidden/>
        </w:rPr>
      </w:r>
      <w:r>
        <w:rPr>
          <w:noProof/>
          <w:webHidden/>
        </w:rPr>
        <w:fldChar w:fldCharType="separate"/>
      </w:r>
      <w:ins w:id="373"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03BDED7D" w14:textId="30F3E343" w:rsidR="00B46735" w:rsidRDefault="00B46735">
      <w:pPr>
        <w:pStyle w:val="TableofFigures"/>
        <w:tabs>
          <w:tab w:val="right" w:leader="dot" w:pos="7927"/>
        </w:tabs>
        <w:rPr>
          <w:ins w:id="374" w:author="chaniaayulestari@outlook.com" w:date="2021-11-13T21:31:00Z"/>
          <w:rFonts w:asciiTheme="minorHAnsi" w:eastAsiaTheme="minorEastAsia" w:hAnsiTheme="minorHAnsi" w:cstheme="minorBidi"/>
          <w:noProof/>
          <w:sz w:val="22"/>
          <w:szCs w:val="22"/>
          <w:lang w:val="en-ID"/>
        </w:rPr>
      </w:pPr>
      <w:ins w:id="375"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5 Tabel Absen</w:t>
        </w:r>
        <w:r>
          <w:rPr>
            <w:noProof/>
            <w:webHidden/>
          </w:rPr>
          <w:tab/>
        </w:r>
        <w:r>
          <w:rPr>
            <w:noProof/>
            <w:webHidden/>
          </w:rPr>
          <w:fldChar w:fldCharType="begin"/>
        </w:r>
        <w:r>
          <w:rPr>
            <w:noProof/>
            <w:webHidden/>
          </w:rPr>
          <w:instrText xml:space="preserve"> PAGEREF _Toc87731518 \h </w:instrText>
        </w:r>
      </w:ins>
      <w:r>
        <w:rPr>
          <w:noProof/>
          <w:webHidden/>
        </w:rPr>
      </w:r>
      <w:r>
        <w:rPr>
          <w:noProof/>
          <w:webHidden/>
        </w:rPr>
        <w:fldChar w:fldCharType="separate"/>
      </w:r>
      <w:ins w:id="376"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284C9693" w14:textId="7EE9BE25" w:rsidR="00B46735" w:rsidRDefault="00B46735">
      <w:pPr>
        <w:pStyle w:val="TableofFigures"/>
        <w:tabs>
          <w:tab w:val="right" w:leader="dot" w:pos="7927"/>
        </w:tabs>
        <w:rPr>
          <w:ins w:id="377" w:author="chaniaayulestari@outlook.com" w:date="2021-11-13T21:31:00Z"/>
          <w:rFonts w:asciiTheme="minorHAnsi" w:eastAsiaTheme="minorEastAsia" w:hAnsiTheme="minorHAnsi" w:cstheme="minorBidi"/>
          <w:noProof/>
          <w:sz w:val="22"/>
          <w:szCs w:val="22"/>
          <w:lang w:val="en-ID"/>
        </w:rPr>
      </w:pPr>
      <w:ins w:id="37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"_Toc87731519"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_Toc87731519 \h </w:instrText>
        </w:r>
      </w:ins>
      <w:r>
        <w:rPr>
          <w:noProof/>
          <w:webHidden/>
        </w:rPr>
      </w:r>
      <w:r>
        <w:rPr>
          <w:noProof/>
          <w:webHidden/>
        </w:rPr>
        <w:fldChar w:fldCharType="separate"/>
      </w:r>
      <w:ins w:id="379"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D3947CB" w14:textId="29814FE0" w:rsidR="00B46735" w:rsidRDefault="00B46735">
      <w:pPr>
        <w:pStyle w:val="TableofFigures"/>
        <w:tabs>
          <w:tab w:val="right" w:leader="dot" w:pos="7927"/>
        </w:tabs>
        <w:rPr>
          <w:ins w:id="380" w:author="chaniaayulestari@outlook.com" w:date="2021-11-13T21:31:00Z"/>
          <w:rFonts w:asciiTheme="minorHAnsi" w:eastAsiaTheme="minorEastAsia" w:hAnsiTheme="minorHAnsi" w:cstheme="minorBidi"/>
          <w:noProof/>
          <w:sz w:val="22"/>
          <w:szCs w:val="22"/>
          <w:lang w:val="en-ID"/>
        </w:rPr>
      </w:pPr>
      <w:ins w:id="38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6 Tabel Laporan Absen</w:t>
        </w:r>
        <w:r>
          <w:rPr>
            <w:noProof/>
            <w:webHidden/>
          </w:rPr>
          <w:tab/>
        </w:r>
        <w:r>
          <w:rPr>
            <w:noProof/>
            <w:webHidden/>
          </w:rPr>
          <w:fldChar w:fldCharType="begin"/>
        </w:r>
        <w:r>
          <w:rPr>
            <w:noProof/>
            <w:webHidden/>
          </w:rPr>
          <w:instrText xml:space="preserve"> PAGEREF _Toc87731520 \h </w:instrText>
        </w:r>
      </w:ins>
      <w:r>
        <w:rPr>
          <w:noProof/>
          <w:webHidden/>
        </w:rPr>
      </w:r>
      <w:r>
        <w:rPr>
          <w:noProof/>
          <w:webHidden/>
        </w:rPr>
        <w:fldChar w:fldCharType="separate"/>
      </w:r>
      <w:ins w:id="382"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3983E7AD" w14:textId="4126572D" w:rsidR="00B46735" w:rsidRDefault="00B46735">
      <w:pPr>
        <w:pStyle w:val="TableofFigures"/>
        <w:tabs>
          <w:tab w:val="right" w:leader="dot" w:pos="7927"/>
        </w:tabs>
        <w:rPr>
          <w:ins w:id="383" w:author="chaniaayulestari@outlook.com" w:date="2021-11-13T21:31:00Z"/>
          <w:rFonts w:asciiTheme="minorHAnsi" w:eastAsiaTheme="minorEastAsia" w:hAnsiTheme="minorHAnsi" w:cstheme="minorBidi"/>
          <w:noProof/>
          <w:sz w:val="22"/>
          <w:szCs w:val="22"/>
          <w:lang w:val="en-ID"/>
        </w:rPr>
      </w:pPr>
      <w:ins w:id="38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_Toc87731521 \h </w:instrText>
        </w:r>
      </w:ins>
      <w:r>
        <w:rPr>
          <w:noProof/>
          <w:webHidden/>
        </w:rPr>
      </w:r>
      <w:r>
        <w:rPr>
          <w:noProof/>
          <w:webHidden/>
        </w:rPr>
        <w:fldChar w:fldCharType="separate"/>
      </w:r>
      <w:ins w:id="385"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45BA2C7" w14:textId="6EEE79C8" w:rsidR="00B46735" w:rsidRDefault="00B46735">
      <w:pPr>
        <w:pStyle w:val="TableofFigures"/>
        <w:tabs>
          <w:tab w:val="right" w:leader="dot" w:pos="7927"/>
        </w:tabs>
        <w:rPr>
          <w:ins w:id="386" w:author="chaniaayulestari@outlook.com" w:date="2021-11-13T21:31:00Z"/>
          <w:rFonts w:asciiTheme="minorHAnsi" w:eastAsiaTheme="minorEastAsia" w:hAnsiTheme="minorHAnsi" w:cstheme="minorBidi"/>
          <w:noProof/>
          <w:sz w:val="22"/>
          <w:szCs w:val="22"/>
          <w:lang w:val="en-ID"/>
        </w:rPr>
      </w:pPr>
      <w:ins w:id="38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7 Tabel RFID Log</w:t>
        </w:r>
        <w:r>
          <w:rPr>
            <w:noProof/>
            <w:webHidden/>
          </w:rPr>
          <w:tab/>
        </w:r>
        <w:r>
          <w:rPr>
            <w:noProof/>
            <w:webHidden/>
          </w:rPr>
          <w:fldChar w:fldCharType="begin"/>
        </w:r>
        <w:r>
          <w:rPr>
            <w:noProof/>
            <w:webHidden/>
          </w:rPr>
          <w:instrText xml:space="preserve"> PAGEREF _Toc87731522 \h </w:instrText>
        </w:r>
      </w:ins>
      <w:r>
        <w:rPr>
          <w:noProof/>
          <w:webHidden/>
        </w:rPr>
      </w:r>
      <w:r>
        <w:rPr>
          <w:noProof/>
          <w:webHidden/>
        </w:rPr>
        <w:fldChar w:fldCharType="separate"/>
      </w:r>
      <w:ins w:id="388" w:author="chaniaayulestari@outlook.com" w:date="2021-11-13T21:31:00Z">
        <w:r>
          <w:rPr>
            <w:noProof/>
            <w:webHidden/>
          </w:rPr>
          <w:t>37</w:t>
        </w:r>
        <w:r>
          <w:rPr>
            <w:noProof/>
            <w:webHidden/>
          </w:rPr>
          <w:fldChar w:fldCharType="end"/>
        </w:r>
        <w:r w:rsidRPr="0099336E">
          <w:rPr>
            <w:rStyle w:val="Hyperlink"/>
            <w:rFonts w:eastAsiaTheme="majorEastAsia"/>
            <w:noProof/>
          </w:rPr>
          <w:fldChar w:fldCharType="end"/>
        </w:r>
      </w:ins>
    </w:p>
    <w:p w14:paraId="1A807859" w14:textId="6B82657B" w:rsidR="00B46735" w:rsidRDefault="00B46735">
      <w:pPr>
        <w:pStyle w:val="TableofFigures"/>
        <w:tabs>
          <w:tab w:val="right" w:leader="dot" w:pos="7927"/>
        </w:tabs>
        <w:rPr>
          <w:ins w:id="389" w:author="chaniaayulestari@outlook.com" w:date="2021-11-13T21:31:00Z"/>
          <w:rFonts w:asciiTheme="minorHAnsi" w:eastAsiaTheme="minorEastAsia" w:hAnsiTheme="minorHAnsi" w:cstheme="minorBidi"/>
          <w:noProof/>
          <w:sz w:val="22"/>
          <w:szCs w:val="22"/>
          <w:lang w:val="en-ID"/>
        </w:rPr>
      </w:pPr>
      <w:ins w:id="390"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"_Toc87731523"</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_Toc87731523 \h </w:instrText>
        </w:r>
      </w:ins>
      <w:r>
        <w:rPr>
          <w:noProof/>
          <w:webHidden/>
        </w:rPr>
      </w:r>
      <w:r>
        <w:rPr>
          <w:noProof/>
          <w:webHidden/>
        </w:rPr>
        <w:fldChar w:fldCharType="separate"/>
      </w:r>
      <w:ins w:id="391"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4D95AFD2" w14:textId="2CD1BF28" w:rsidR="00B46735" w:rsidRDefault="00B46735">
      <w:pPr>
        <w:pStyle w:val="TableofFigures"/>
        <w:tabs>
          <w:tab w:val="right" w:leader="dot" w:pos="7927"/>
        </w:tabs>
        <w:rPr>
          <w:ins w:id="392" w:author="chaniaayulestari@outlook.com" w:date="2021-11-13T21:31:00Z"/>
          <w:rFonts w:asciiTheme="minorHAnsi" w:eastAsiaTheme="minorEastAsia" w:hAnsiTheme="minorHAnsi" w:cstheme="minorBidi"/>
          <w:noProof/>
          <w:sz w:val="22"/>
          <w:szCs w:val="22"/>
          <w:lang w:val="en-ID"/>
        </w:rPr>
      </w:pPr>
      <w:ins w:id="393"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"_Toc87731524"</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8 Tabel RFID</w:t>
        </w:r>
        <w:r>
          <w:rPr>
            <w:noProof/>
            <w:webHidden/>
          </w:rPr>
          <w:tab/>
        </w:r>
        <w:r>
          <w:rPr>
            <w:noProof/>
            <w:webHidden/>
          </w:rPr>
          <w:fldChar w:fldCharType="begin"/>
        </w:r>
        <w:r>
          <w:rPr>
            <w:noProof/>
            <w:webHidden/>
          </w:rPr>
          <w:instrText xml:space="preserve"> PAGEREF _Toc87731524 \h </w:instrText>
        </w:r>
      </w:ins>
      <w:r>
        <w:rPr>
          <w:noProof/>
          <w:webHidden/>
        </w:rPr>
      </w:r>
      <w:r>
        <w:rPr>
          <w:noProof/>
          <w:webHidden/>
        </w:rPr>
        <w:fldChar w:fldCharType="separate"/>
      </w:r>
      <w:ins w:id="394"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286DBB1" w14:textId="4A449E0E" w:rsidR="00B46735" w:rsidRDefault="00B46735">
      <w:pPr>
        <w:pStyle w:val="TableofFigures"/>
        <w:tabs>
          <w:tab w:val="right" w:leader="dot" w:pos="7927"/>
        </w:tabs>
        <w:rPr>
          <w:ins w:id="395" w:author="chaniaayulestari@outlook.com" w:date="2021-11-13T21:31:00Z"/>
          <w:rFonts w:asciiTheme="minorHAnsi" w:eastAsiaTheme="minorEastAsia" w:hAnsiTheme="minorHAnsi" w:cstheme="minorBidi"/>
          <w:noProof/>
          <w:sz w:val="22"/>
          <w:szCs w:val="22"/>
          <w:lang w:val="en-ID"/>
        </w:rPr>
      </w:pPr>
      <w:ins w:id="396"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"_Toc87731525"</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_Toc87731525 \h </w:instrText>
        </w:r>
      </w:ins>
      <w:r>
        <w:rPr>
          <w:noProof/>
          <w:webHidden/>
        </w:rPr>
      </w:r>
      <w:r>
        <w:rPr>
          <w:noProof/>
          <w:webHidden/>
        </w:rPr>
        <w:fldChar w:fldCharType="separate"/>
      </w:r>
      <w:ins w:id="397"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AA6C4F5" w14:textId="46F113FD" w:rsidR="00B46735" w:rsidRDefault="00B46735">
      <w:pPr>
        <w:pStyle w:val="TableofFigures"/>
        <w:tabs>
          <w:tab w:val="right" w:leader="dot" w:pos="7927"/>
        </w:tabs>
        <w:rPr>
          <w:ins w:id="398" w:author="chaniaayulestari@outlook.com" w:date="2021-11-13T21:31:00Z"/>
          <w:rFonts w:asciiTheme="minorHAnsi" w:eastAsiaTheme="minorEastAsia" w:hAnsiTheme="minorHAnsi" w:cstheme="minorBidi"/>
          <w:noProof/>
          <w:sz w:val="22"/>
          <w:szCs w:val="22"/>
          <w:lang w:val="en-ID"/>
        </w:rPr>
      </w:pPr>
      <w:ins w:id="399"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"_Toc87731526"</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9 Tabel Kelas</w:t>
        </w:r>
        <w:r>
          <w:rPr>
            <w:noProof/>
            <w:webHidden/>
          </w:rPr>
          <w:tab/>
        </w:r>
        <w:r>
          <w:rPr>
            <w:noProof/>
            <w:webHidden/>
          </w:rPr>
          <w:fldChar w:fldCharType="begin"/>
        </w:r>
        <w:r>
          <w:rPr>
            <w:noProof/>
            <w:webHidden/>
          </w:rPr>
          <w:instrText xml:space="preserve"> PAGEREF _Toc87731526 \h </w:instrText>
        </w:r>
      </w:ins>
      <w:r>
        <w:rPr>
          <w:noProof/>
          <w:webHidden/>
        </w:rPr>
      </w:r>
      <w:r>
        <w:rPr>
          <w:noProof/>
          <w:webHidden/>
        </w:rPr>
        <w:fldChar w:fldCharType="separate"/>
      </w:r>
      <w:ins w:id="400"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3ADEB290" w14:textId="7605B162" w:rsidR="00B46735" w:rsidRDefault="00B46735">
      <w:pPr>
        <w:pStyle w:val="TableofFigures"/>
        <w:tabs>
          <w:tab w:val="right" w:leader="dot" w:pos="7927"/>
        </w:tabs>
        <w:rPr>
          <w:ins w:id="401" w:author="chaniaayulestari@outlook.com" w:date="2021-11-13T21:31:00Z"/>
          <w:rFonts w:asciiTheme="minorHAnsi" w:eastAsiaTheme="minorEastAsia" w:hAnsiTheme="minorHAnsi" w:cstheme="minorBidi"/>
          <w:noProof/>
          <w:sz w:val="22"/>
          <w:szCs w:val="22"/>
          <w:lang w:val="en-ID"/>
        </w:rPr>
      </w:pPr>
      <w:ins w:id="402"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"_Toc87731527"</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_Toc87731527 \h </w:instrText>
        </w:r>
      </w:ins>
      <w:r>
        <w:rPr>
          <w:noProof/>
          <w:webHidden/>
        </w:rPr>
      </w:r>
      <w:r>
        <w:rPr>
          <w:noProof/>
          <w:webHidden/>
        </w:rPr>
        <w:fldChar w:fldCharType="separate"/>
      </w:r>
      <w:ins w:id="403"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C751AB1" w14:textId="30755F00" w:rsidR="00B46735" w:rsidRDefault="00B46735">
      <w:pPr>
        <w:pStyle w:val="TableofFigures"/>
        <w:tabs>
          <w:tab w:val="right" w:leader="dot" w:pos="7927"/>
        </w:tabs>
        <w:rPr>
          <w:ins w:id="404" w:author="chaniaayulestari@outlook.com" w:date="2021-11-13T21:31:00Z"/>
          <w:rFonts w:asciiTheme="minorHAnsi" w:eastAsiaTheme="minorEastAsia" w:hAnsiTheme="minorHAnsi" w:cstheme="minorBidi"/>
          <w:noProof/>
          <w:sz w:val="22"/>
          <w:szCs w:val="22"/>
          <w:lang w:val="en-ID"/>
        </w:rPr>
      </w:pPr>
      <w:ins w:id="405" w:author="chaniaayulestari@outlook.com" w:date="2021-11-13T21:31:00Z">
        <w:r w:rsidRPr="0099336E">
          <w:rPr>
            <w:rStyle w:val="Hyperlink"/>
            <w:rFonts w:eastAsiaTheme="majorEastAsia"/>
            <w:noProof/>
          </w:rPr>
          <w:lastRenderedPageBreak/>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"_Toc87731528"</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10 Tabel Historiy Laporan Absen</w:t>
        </w:r>
        <w:r>
          <w:rPr>
            <w:noProof/>
            <w:webHidden/>
          </w:rPr>
          <w:tab/>
        </w:r>
        <w:r>
          <w:rPr>
            <w:noProof/>
            <w:webHidden/>
          </w:rPr>
          <w:fldChar w:fldCharType="begin"/>
        </w:r>
        <w:r>
          <w:rPr>
            <w:noProof/>
            <w:webHidden/>
          </w:rPr>
          <w:instrText xml:space="preserve"> PAGEREF _Toc87731528 \h </w:instrText>
        </w:r>
      </w:ins>
      <w:r>
        <w:rPr>
          <w:noProof/>
          <w:webHidden/>
        </w:rPr>
      </w:r>
      <w:r>
        <w:rPr>
          <w:noProof/>
          <w:webHidden/>
        </w:rPr>
        <w:fldChar w:fldCharType="separate"/>
      </w:r>
      <w:ins w:id="406" w:author="chaniaayulestari@outlook.com" w:date="2021-11-13T21:31:00Z">
        <w:r>
          <w:rPr>
            <w:noProof/>
            <w:webHidden/>
          </w:rPr>
          <w:t>38</w:t>
        </w:r>
        <w:r>
          <w:rPr>
            <w:noProof/>
            <w:webHidden/>
          </w:rPr>
          <w:fldChar w:fldCharType="end"/>
        </w:r>
        <w:r w:rsidRPr="0099336E">
          <w:rPr>
            <w:rStyle w:val="Hyperlink"/>
            <w:rFonts w:eastAsiaTheme="majorEastAsia"/>
            <w:noProof/>
          </w:rPr>
          <w:fldChar w:fldCharType="end"/>
        </w:r>
      </w:ins>
    </w:p>
    <w:p w14:paraId="038DC16F" w14:textId="737BB3ED" w:rsidR="00B46735" w:rsidRDefault="00B46735">
      <w:pPr>
        <w:pStyle w:val="TableofFigures"/>
        <w:tabs>
          <w:tab w:val="right" w:leader="dot" w:pos="7927"/>
        </w:tabs>
        <w:rPr>
          <w:ins w:id="407" w:author="chaniaayulestari@outlook.com" w:date="2021-11-13T21:31:00Z"/>
          <w:rFonts w:asciiTheme="minorHAnsi" w:eastAsiaTheme="minorEastAsia" w:hAnsiTheme="minorHAnsi" w:cstheme="minorBidi"/>
          <w:noProof/>
          <w:sz w:val="22"/>
          <w:szCs w:val="22"/>
          <w:lang w:val="en-ID"/>
        </w:rPr>
      </w:pPr>
      <w:ins w:id="408"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"_Toc87731529"</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_Toc87731529 \h </w:instrText>
        </w:r>
      </w:ins>
      <w:r>
        <w:rPr>
          <w:noProof/>
          <w:webHidden/>
        </w:rPr>
      </w:r>
      <w:r>
        <w:rPr>
          <w:noProof/>
          <w:webHidden/>
        </w:rPr>
        <w:fldChar w:fldCharType="separate"/>
      </w:r>
      <w:ins w:id="409"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70427D96" w14:textId="3A647B4C" w:rsidR="00B46735" w:rsidRDefault="00B46735">
      <w:pPr>
        <w:pStyle w:val="TableofFigures"/>
        <w:tabs>
          <w:tab w:val="right" w:leader="dot" w:pos="7927"/>
        </w:tabs>
        <w:rPr>
          <w:ins w:id="410" w:author="chaniaayulestari@outlook.com" w:date="2021-11-13T21:31:00Z"/>
          <w:rFonts w:asciiTheme="minorHAnsi" w:eastAsiaTheme="minorEastAsia" w:hAnsiTheme="minorHAnsi" w:cstheme="minorBidi"/>
          <w:noProof/>
          <w:sz w:val="22"/>
          <w:szCs w:val="22"/>
          <w:lang w:val="en-ID"/>
        </w:rPr>
      </w:pPr>
      <w:ins w:id="411"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"_Toc87731530"</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11 Tabel History Absen</w:t>
        </w:r>
        <w:r>
          <w:rPr>
            <w:noProof/>
            <w:webHidden/>
          </w:rPr>
          <w:tab/>
        </w:r>
        <w:r>
          <w:rPr>
            <w:noProof/>
            <w:webHidden/>
          </w:rPr>
          <w:fldChar w:fldCharType="begin"/>
        </w:r>
        <w:r>
          <w:rPr>
            <w:noProof/>
            <w:webHidden/>
          </w:rPr>
          <w:instrText xml:space="preserve"> PAGEREF _Toc87731530 \h </w:instrText>
        </w:r>
      </w:ins>
      <w:r>
        <w:rPr>
          <w:noProof/>
          <w:webHidden/>
        </w:rPr>
      </w:r>
      <w:r>
        <w:rPr>
          <w:noProof/>
          <w:webHidden/>
        </w:rPr>
        <w:fldChar w:fldCharType="separate"/>
      </w:r>
      <w:ins w:id="412"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41D8E186" w14:textId="0F7BEDDD" w:rsidR="00B46735" w:rsidRDefault="00B46735">
      <w:pPr>
        <w:pStyle w:val="TableofFigures"/>
        <w:tabs>
          <w:tab w:val="right" w:leader="dot" w:pos="7927"/>
        </w:tabs>
        <w:rPr>
          <w:ins w:id="413" w:author="chaniaayulestari@outlook.com" w:date="2021-11-13T21:31:00Z"/>
          <w:rFonts w:asciiTheme="minorHAnsi" w:eastAsiaTheme="minorEastAsia" w:hAnsiTheme="minorHAnsi" w:cstheme="minorBidi"/>
          <w:noProof/>
          <w:sz w:val="22"/>
          <w:szCs w:val="22"/>
          <w:lang w:val="en-ID"/>
        </w:rPr>
      </w:pPr>
      <w:ins w:id="414"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"_Toc87731531"</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_Toc87731531 \h </w:instrText>
        </w:r>
      </w:ins>
      <w:r>
        <w:rPr>
          <w:noProof/>
          <w:webHidden/>
        </w:rPr>
      </w:r>
      <w:r>
        <w:rPr>
          <w:noProof/>
          <w:webHidden/>
        </w:rPr>
        <w:fldChar w:fldCharType="separate"/>
      </w:r>
      <w:ins w:id="415"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3850993D" w14:textId="6A843026" w:rsidR="00B46735" w:rsidRDefault="00B46735">
      <w:pPr>
        <w:pStyle w:val="TableofFigures"/>
        <w:tabs>
          <w:tab w:val="right" w:leader="dot" w:pos="7927"/>
        </w:tabs>
        <w:rPr>
          <w:ins w:id="416" w:author="chaniaayulestari@outlook.com" w:date="2021-11-13T21:31:00Z"/>
          <w:rFonts w:asciiTheme="minorHAnsi" w:eastAsiaTheme="minorEastAsia" w:hAnsiTheme="minorHAnsi" w:cstheme="minorBidi"/>
          <w:noProof/>
          <w:sz w:val="22"/>
          <w:szCs w:val="22"/>
          <w:lang w:val="en-ID"/>
        </w:rPr>
      </w:pPr>
      <w:ins w:id="417" w:author="chaniaayulestari@outlook.com" w:date="2021-11-13T21:31:00Z">
        <w:r w:rsidRPr="0099336E">
          <w:rPr>
            <w:rStyle w:val="Hyperlink"/>
            <w:rFonts w:eastAsiaTheme="majorEastAsia"/>
            <w:noProof/>
          </w:rPr>
          <w:fldChar w:fldCharType="begin"/>
        </w:r>
        <w:r w:rsidRPr="0099336E">
          <w:rPr>
            <w:rStyle w:val="Hyperlink"/>
            <w:rFonts w:eastAsiaTheme="majorEastAsia"/>
            <w:noProof/>
          </w:rPr>
          <w:instrText xml:space="preserve"> </w:instrText>
        </w:r>
        <w:r>
          <w:rPr>
            <w:noProof/>
          </w:rPr>
          <w:instrText>HYPERLINK "D:\\chania\\Informatika\\KERJA PRAKTIK\\SISTEM ABSENSI\\SistemAbsensi\\Dokumen\\LAPORAN KERJA PRAKTIK V1.4.docx" \l "_Toc87731532"</w:instrText>
        </w:r>
        <w:r w:rsidRPr="0099336E">
          <w:rPr>
            <w:rStyle w:val="Hyperlink"/>
            <w:rFonts w:eastAsiaTheme="majorEastAsia"/>
            <w:noProof/>
          </w:rPr>
          <w:instrText xml:space="preserve"> </w:instrText>
        </w:r>
        <w:r w:rsidRPr="0099336E">
          <w:rPr>
            <w:rStyle w:val="Hyperlink"/>
            <w:rFonts w:eastAsiaTheme="majorEastAsia"/>
            <w:noProof/>
          </w:rPr>
          <w:fldChar w:fldCharType="separate"/>
        </w:r>
        <w:r w:rsidRPr="0099336E">
          <w:rPr>
            <w:rStyle w:val="Hyperlink"/>
            <w:rFonts w:eastAsiaTheme="majorEastAsia"/>
            <w:noProof/>
          </w:rPr>
          <w:t>Gambar 4. 12 Tabel Semester</w:t>
        </w:r>
        <w:r>
          <w:rPr>
            <w:noProof/>
            <w:webHidden/>
          </w:rPr>
          <w:tab/>
        </w:r>
        <w:r>
          <w:rPr>
            <w:noProof/>
            <w:webHidden/>
          </w:rPr>
          <w:fldChar w:fldCharType="begin"/>
        </w:r>
        <w:r>
          <w:rPr>
            <w:noProof/>
            <w:webHidden/>
          </w:rPr>
          <w:instrText xml:space="preserve"> PAGEREF _Toc87731532 \h </w:instrText>
        </w:r>
      </w:ins>
      <w:r>
        <w:rPr>
          <w:noProof/>
          <w:webHidden/>
        </w:rPr>
      </w:r>
      <w:r>
        <w:rPr>
          <w:noProof/>
          <w:webHidden/>
        </w:rPr>
        <w:fldChar w:fldCharType="separate"/>
      </w:r>
      <w:ins w:id="418" w:author="chaniaayulestari@outlook.com" w:date="2021-11-13T21:31:00Z">
        <w:r>
          <w:rPr>
            <w:noProof/>
            <w:webHidden/>
          </w:rPr>
          <w:t>39</w:t>
        </w:r>
        <w:r>
          <w:rPr>
            <w:noProof/>
            <w:webHidden/>
          </w:rPr>
          <w:fldChar w:fldCharType="end"/>
        </w:r>
        <w:r w:rsidRPr="0099336E">
          <w:rPr>
            <w:rStyle w:val="Hyperlink"/>
            <w:rFonts w:eastAsiaTheme="majorEastAsia"/>
            <w:noProof/>
          </w:rPr>
          <w:fldChar w:fldCharType="end"/>
        </w:r>
      </w:ins>
    </w:p>
    <w:p w14:paraId="5E9EFF7F" w14:textId="07137E8C" w:rsidR="00B46735" w:rsidDel="00B46735" w:rsidRDefault="00B46735" w:rsidP="006A1DDD">
      <w:pPr>
        <w:pStyle w:val="TableofFigures"/>
        <w:tabs>
          <w:tab w:val="right" w:leader="dot" w:pos="7927"/>
        </w:tabs>
        <w:rPr>
          <w:del w:id="419" w:author="chaniaayulestari@outlook.com" w:date="2021-11-13T21:31:00Z"/>
          <w:noProof/>
        </w:rPr>
      </w:pPr>
    </w:p>
    <w:p w14:paraId="4B6ACCD1" w14:textId="1564FF33" w:rsidR="00FA382F" w:rsidDel="002F6E1C" w:rsidRDefault="00B46735">
      <w:pPr>
        <w:pStyle w:val="TableofFigures"/>
        <w:tabs>
          <w:tab w:val="right" w:leader="dot" w:pos="7927"/>
        </w:tabs>
        <w:rPr>
          <w:del w:id="420" w:author="chaniaayulestari@outlook.com" w:date="2021-11-13T14:56:00Z"/>
          <w:rFonts w:asciiTheme="minorHAnsi" w:eastAsiaTheme="minorEastAsia" w:hAnsiTheme="minorHAnsi" w:cstheme="minorBidi"/>
          <w:noProof/>
          <w:sz w:val="22"/>
          <w:szCs w:val="22"/>
          <w:lang w:val="en-ID"/>
        </w:rPr>
      </w:pPr>
      <w:ins w:id="421" w:author="chaniaayulestari@outlook.com" w:date="2021-11-13T21:31:00Z">
        <w:r>
          <w:fldChar w:fldCharType="end"/>
        </w:r>
      </w:ins>
      <w:del w:id="422"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423" w:author="chaniaayulestari@outlook.com" w:date="2021-11-13T14:56:00Z"/>
          <w:rFonts w:asciiTheme="minorHAnsi" w:eastAsiaTheme="minorEastAsia" w:hAnsiTheme="minorHAnsi" w:cstheme="minorBidi"/>
          <w:noProof/>
          <w:sz w:val="22"/>
          <w:szCs w:val="22"/>
          <w:lang w:val="en-ID"/>
        </w:rPr>
      </w:pPr>
      <w:del w:id="42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425" w:author="chaniaayulestari@outlook.com" w:date="2021-11-13T14:56:00Z"/>
          <w:rFonts w:asciiTheme="minorHAnsi" w:eastAsiaTheme="minorEastAsia" w:hAnsiTheme="minorHAnsi" w:cstheme="minorBidi"/>
          <w:noProof/>
          <w:sz w:val="22"/>
          <w:szCs w:val="22"/>
          <w:lang w:val="en-ID"/>
        </w:rPr>
      </w:pPr>
      <w:del w:id="426"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427" w:author="chaniaayulestari@outlook.com" w:date="2021-11-13T14:56:00Z"/>
          <w:rFonts w:asciiTheme="minorHAnsi" w:eastAsiaTheme="minorEastAsia" w:hAnsiTheme="minorHAnsi" w:cstheme="minorBidi"/>
          <w:noProof/>
          <w:sz w:val="22"/>
          <w:szCs w:val="22"/>
          <w:lang w:val="en-ID"/>
        </w:rPr>
      </w:pPr>
      <w:del w:id="42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429" w:author="chaniaayulestari@outlook.com" w:date="2021-11-13T14:56:00Z"/>
          <w:rFonts w:asciiTheme="minorHAnsi" w:eastAsiaTheme="minorEastAsia" w:hAnsiTheme="minorHAnsi" w:cstheme="minorBidi"/>
          <w:noProof/>
          <w:sz w:val="22"/>
          <w:szCs w:val="22"/>
          <w:lang w:val="en-ID"/>
        </w:rPr>
      </w:pPr>
      <w:del w:id="43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431" w:author="chaniaayulestari@outlook.com" w:date="2021-11-13T14:56:00Z"/>
          <w:rFonts w:asciiTheme="minorHAnsi" w:eastAsiaTheme="minorEastAsia" w:hAnsiTheme="minorHAnsi" w:cstheme="minorBidi"/>
          <w:noProof/>
          <w:sz w:val="22"/>
          <w:szCs w:val="22"/>
          <w:lang w:val="en-ID"/>
        </w:rPr>
      </w:pPr>
      <w:del w:id="43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433" w:author="chaniaayulestari@outlook.com" w:date="2021-11-13T14:56:00Z"/>
          <w:rFonts w:asciiTheme="minorHAnsi" w:eastAsiaTheme="minorEastAsia" w:hAnsiTheme="minorHAnsi" w:cstheme="minorBidi"/>
          <w:noProof/>
          <w:sz w:val="22"/>
          <w:szCs w:val="22"/>
          <w:lang w:val="en-ID"/>
        </w:rPr>
      </w:pPr>
      <w:del w:id="434"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435" w:author="chaniaayulestari@outlook.com" w:date="2021-11-13T14:56:00Z"/>
          <w:rFonts w:asciiTheme="minorHAnsi" w:eastAsiaTheme="minorEastAsia" w:hAnsiTheme="minorHAnsi" w:cstheme="minorBidi"/>
          <w:noProof/>
          <w:sz w:val="22"/>
          <w:szCs w:val="22"/>
          <w:lang w:val="en-ID"/>
        </w:rPr>
      </w:pPr>
      <w:del w:id="43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437" w:author="chaniaayulestari@outlook.com" w:date="2021-11-13T14:56:00Z"/>
          <w:rFonts w:asciiTheme="minorHAnsi" w:eastAsiaTheme="minorEastAsia" w:hAnsiTheme="minorHAnsi" w:cstheme="minorBidi"/>
          <w:noProof/>
          <w:sz w:val="22"/>
          <w:szCs w:val="22"/>
          <w:lang w:val="en-ID"/>
        </w:rPr>
      </w:pPr>
      <w:del w:id="43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439" w:author="chaniaayulestari@outlook.com" w:date="2021-11-13T14:56:00Z"/>
          <w:rFonts w:asciiTheme="minorHAnsi" w:eastAsiaTheme="minorEastAsia" w:hAnsiTheme="minorHAnsi" w:cstheme="minorBidi"/>
          <w:noProof/>
          <w:sz w:val="22"/>
          <w:szCs w:val="22"/>
          <w:lang w:val="en-ID"/>
        </w:rPr>
      </w:pPr>
      <w:del w:id="44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441" w:author="chaniaayulestari@outlook.com" w:date="2021-11-13T14:56:00Z"/>
          <w:rFonts w:asciiTheme="minorHAnsi" w:eastAsiaTheme="minorEastAsia" w:hAnsiTheme="minorHAnsi" w:cstheme="minorBidi"/>
          <w:noProof/>
          <w:sz w:val="22"/>
          <w:szCs w:val="22"/>
          <w:lang w:val="en-ID"/>
        </w:rPr>
      </w:pPr>
      <w:del w:id="44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443" w:author="chaniaayulestari@outlook.com" w:date="2021-11-13T14:56:00Z"/>
          <w:rFonts w:asciiTheme="minorHAnsi" w:eastAsiaTheme="minorEastAsia" w:hAnsiTheme="minorHAnsi" w:cstheme="minorBidi"/>
          <w:noProof/>
          <w:sz w:val="22"/>
          <w:szCs w:val="22"/>
          <w:lang w:val="en-ID"/>
        </w:rPr>
      </w:pPr>
      <w:del w:id="44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445" w:author="chaniaayulestari@outlook.com" w:date="2021-11-13T14:56:00Z"/>
          <w:rFonts w:asciiTheme="minorHAnsi" w:eastAsiaTheme="minorEastAsia" w:hAnsiTheme="minorHAnsi" w:cstheme="minorBidi"/>
          <w:noProof/>
          <w:sz w:val="22"/>
          <w:szCs w:val="22"/>
          <w:lang w:val="en-ID"/>
        </w:rPr>
      </w:pPr>
      <w:del w:id="44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447" w:author="chaniaayulestari@outlook.com" w:date="2021-11-13T14:56:00Z"/>
          <w:rFonts w:asciiTheme="minorHAnsi" w:eastAsiaTheme="minorEastAsia" w:hAnsiTheme="minorHAnsi" w:cstheme="minorBidi"/>
          <w:noProof/>
          <w:sz w:val="22"/>
          <w:szCs w:val="22"/>
          <w:lang w:val="en-ID"/>
        </w:rPr>
      </w:pPr>
      <w:del w:id="44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449" w:author="chaniaayulestari@outlook.com" w:date="2021-11-13T14:56:00Z"/>
          <w:rFonts w:asciiTheme="minorHAnsi" w:eastAsiaTheme="minorEastAsia" w:hAnsiTheme="minorHAnsi" w:cstheme="minorBidi"/>
          <w:noProof/>
          <w:sz w:val="22"/>
          <w:szCs w:val="22"/>
          <w:lang w:val="en-ID"/>
        </w:rPr>
      </w:pPr>
      <w:del w:id="45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451" w:author="chaniaayulestari@outlook.com" w:date="2021-11-13T14:56:00Z"/>
          <w:rFonts w:asciiTheme="minorHAnsi" w:eastAsiaTheme="minorEastAsia" w:hAnsiTheme="minorHAnsi" w:cstheme="minorBidi"/>
          <w:noProof/>
          <w:sz w:val="22"/>
          <w:szCs w:val="22"/>
          <w:lang w:val="en-ID"/>
        </w:rPr>
      </w:pPr>
      <w:del w:id="45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453" w:author="chaniaayulestari@outlook.com" w:date="2021-11-13T14:56:00Z"/>
          <w:rFonts w:asciiTheme="minorHAnsi" w:eastAsiaTheme="minorEastAsia" w:hAnsiTheme="minorHAnsi" w:cstheme="minorBidi"/>
          <w:noProof/>
          <w:sz w:val="22"/>
          <w:szCs w:val="22"/>
          <w:lang w:val="en-ID"/>
        </w:rPr>
      </w:pPr>
      <w:del w:id="454"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455" w:author="chaniaayulestari@outlook.com" w:date="2021-11-13T14:56:00Z"/>
          <w:rFonts w:asciiTheme="minorHAnsi" w:eastAsiaTheme="minorEastAsia" w:hAnsiTheme="minorHAnsi" w:cstheme="minorBidi"/>
          <w:noProof/>
          <w:sz w:val="22"/>
          <w:szCs w:val="22"/>
          <w:lang w:val="en-ID"/>
        </w:rPr>
      </w:pPr>
      <w:del w:id="45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457" w:author="chaniaayulestari@outlook.com" w:date="2021-11-13T14:56:00Z"/>
          <w:rFonts w:asciiTheme="minorHAnsi" w:eastAsiaTheme="minorEastAsia" w:hAnsiTheme="minorHAnsi" w:cstheme="minorBidi"/>
          <w:noProof/>
          <w:sz w:val="22"/>
          <w:szCs w:val="22"/>
          <w:lang w:val="en-ID"/>
        </w:rPr>
      </w:pPr>
      <w:del w:id="45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459" w:author="chaniaayulestari@outlook.com" w:date="2021-11-13T14:56:00Z"/>
          <w:rFonts w:asciiTheme="minorHAnsi" w:eastAsiaTheme="minorEastAsia" w:hAnsiTheme="minorHAnsi" w:cstheme="minorBidi"/>
          <w:noProof/>
          <w:sz w:val="22"/>
          <w:szCs w:val="22"/>
          <w:lang w:val="en-ID"/>
        </w:rPr>
      </w:pPr>
      <w:del w:id="46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461" w:author="chaniaayulestari@outlook.com" w:date="2021-11-13T14:56:00Z"/>
          <w:rFonts w:asciiTheme="minorHAnsi" w:eastAsiaTheme="minorEastAsia" w:hAnsiTheme="minorHAnsi" w:cstheme="minorBidi"/>
          <w:noProof/>
          <w:sz w:val="22"/>
          <w:szCs w:val="22"/>
          <w:lang w:val="en-ID"/>
        </w:rPr>
      </w:pPr>
      <w:del w:id="46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463" w:author="chaniaayulestari@outlook.com" w:date="2021-11-13T14:56:00Z"/>
          <w:rFonts w:asciiTheme="minorHAnsi" w:eastAsiaTheme="minorEastAsia" w:hAnsiTheme="minorHAnsi" w:cstheme="minorBidi"/>
          <w:noProof/>
          <w:sz w:val="22"/>
          <w:szCs w:val="22"/>
          <w:lang w:val="en-ID"/>
        </w:rPr>
      </w:pPr>
      <w:del w:id="46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465" w:author="chaniaayulestari@outlook.com" w:date="2021-11-13T14:56:00Z"/>
          <w:rFonts w:asciiTheme="minorHAnsi" w:eastAsiaTheme="minorEastAsia" w:hAnsiTheme="minorHAnsi" w:cstheme="minorBidi"/>
          <w:noProof/>
          <w:sz w:val="22"/>
          <w:szCs w:val="22"/>
          <w:lang w:val="en-ID"/>
        </w:rPr>
      </w:pPr>
      <w:del w:id="46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467" w:author="chaniaayulestari@outlook.com" w:date="2021-11-13T14:56:00Z"/>
          <w:rFonts w:asciiTheme="minorHAnsi" w:eastAsiaTheme="minorEastAsia" w:hAnsiTheme="minorHAnsi" w:cstheme="minorBidi"/>
          <w:noProof/>
          <w:sz w:val="22"/>
          <w:szCs w:val="22"/>
          <w:lang w:val="en-ID"/>
        </w:rPr>
      </w:pPr>
      <w:del w:id="46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469" w:author="chaniaayulestari@outlook.com" w:date="2021-11-13T14:56:00Z"/>
          <w:rFonts w:asciiTheme="minorHAnsi" w:eastAsiaTheme="minorEastAsia" w:hAnsiTheme="minorHAnsi" w:cstheme="minorBidi"/>
          <w:noProof/>
          <w:sz w:val="22"/>
          <w:szCs w:val="22"/>
          <w:lang w:val="en-ID"/>
        </w:rPr>
      </w:pPr>
      <w:del w:id="47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471" w:author="chaniaayulestari@outlook.com" w:date="2021-11-13T14:56:00Z"/>
          <w:rFonts w:asciiTheme="minorHAnsi" w:eastAsiaTheme="minorEastAsia" w:hAnsiTheme="minorHAnsi" w:cstheme="minorBidi"/>
          <w:noProof/>
          <w:sz w:val="22"/>
          <w:szCs w:val="22"/>
          <w:lang w:val="en-ID"/>
        </w:rPr>
      </w:pPr>
      <w:del w:id="47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473" w:author="chaniaayulestari@outlook.com" w:date="2021-11-13T14:56:00Z"/>
          <w:rFonts w:asciiTheme="minorHAnsi" w:eastAsiaTheme="minorEastAsia" w:hAnsiTheme="minorHAnsi" w:cstheme="minorBidi"/>
          <w:noProof/>
          <w:sz w:val="22"/>
          <w:szCs w:val="22"/>
          <w:lang w:val="en-ID"/>
        </w:rPr>
      </w:pPr>
      <w:del w:id="47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475" w:author="chaniaayulestari@outlook.com" w:date="2021-11-13T14:56:00Z"/>
          <w:rFonts w:asciiTheme="minorHAnsi" w:eastAsiaTheme="minorEastAsia" w:hAnsiTheme="minorHAnsi" w:cstheme="minorBidi"/>
          <w:noProof/>
          <w:sz w:val="22"/>
          <w:szCs w:val="22"/>
          <w:lang w:val="en-ID"/>
        </w:rPr>
      </w:pPr>
      <w:del w:id="47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477" w:author="chaniaayulestari@outlook.com" w:date="2021-11-13T14:56:00Z"/>
          <w:rFonts w:asciiTheme="minorHAnsi" w:eastAsiaTheme="minorEastAsia" w:hAnsiTheme="minorHAnsi" w:cstheme="minorBidi"/>
          <w:noProof/>
          <w:sz w:val="22"/>
          <w:szCs w:val="22"/>
          <w:lang w:val="en-ID"/>
        </w:rPr>
      </w:pPr>
      <w:del w:id="47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479" w:author="chaniaayulestari@outlook.com" w:date="2021-11-13T14:56:00Z"/>
          <w:rFonts w:asciiTheme="minorHAnsi" w:eastAsiaTheme="minorEastAsia" w:hAnsiTheme="minorHAnsi" w:cstheme="minorBidi"/>
          <w:noProof/>
          <w:sz w:val="22"/>
          <w:szCs w:val="22"/>
          <w:lang w:val="en-ID"/>
        </w:rPr>
      </w:pPr>
      <w:del w:id="48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481" w:author="chaniaayulestari@outlook.com" w:date="2021-11-13T14:56:00Z"/>
          <w:rFonts w:asciiTheme="minorHAnsi" w:eastAsiaTheme="minorEastAsia" w:hAnsiTheme="minorHAnsi" w:cstheme="minorBidi"/>
          <w:noProof/>
          <w:sz w:val="22"/>
          <w:szCs w:val="22"/>
          <w:lang w:val="en-ID"/>
        </w:rPr>
      </w:pPr>
      <w:del w:id="48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483" w:author="chaniaayulestari@outlook.com" w:date="2021-11-13T14:56:00Z"/>
          <w:rFonts w:asciiTheme="minorHAnsi" w:eastAsiaTheme="minorEastAsia" w:hAnsiTheme="minorHAnsi" w:cstheme="minorBidi"/>
          <w:noProof/>
          <w:sz w:val="22"/>
          <w:szCs w:val="22"/>
          <w:lang w:val="en-ID"/>
        </w:rPr>
      </w:pPr>
      <w:del w:id="48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485" w:author="chaniaayulestari@outlook.com" w:date="2021-11-13T14:56:00Z"/>
          <w:rFonts w:asciiTheme="minorHAnsi" w:eastAsiaTheme="minorEastAsia" w:hAnsiTheme="minorHAnsi" w:cstheme="minorBidi"/>
          <w:noProof/>
          <w:sz w:val="22"/>
          <w:szCs w:val="22"/>
          <w:lang w:val="en-ID"/>
        </w:rPr>
      </w:pPr>
      <w:del w:id="48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487" w:author="chaniaayulestari@outlook.com" w:date="2021-11-13T14:56:00Z"/>
          <w:rFonts w:asciiTheme="minorHAnsi" w:eastAsiaTheme="minorEastAsia" w:hAnsiTheme="minorHAnsi" w:cstheme="minorBidi"/>
          <w:noProof/>
          <w:sz w:val="22"/>
          <w:szCs w:val="22"/>
          <w:lang w:val="en-ID"/>
        </w:rPr>
      </w:pPr>
      <w:del w:id="48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489" w:author="chaniaayulestari@outlook.com" w:date="2021-11-13T14:56:00Z"/>
          <w:rFonts w:asciiTheme="minorHAnsi" w:eastAsiaTheme="minorEastAsia" w:hAnsiTheme="minorHAnsi" w:cstheme="minorBidi"/>
          <w:noProof/>
          <w:sz w:val="22"/>
          <w:szCs w:val="22"/>
          <w:lang w:val="en-ID"/>
        </w:rPr>
      </w:pPr>
      <w:del w:id="49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491" w:author="chaniaayulestari@outlook.com" w:date="2021-11-13T14:56:00Z"/>
          <w:rFonts w:asciiTheme="minorHAnsi" w:eastAsiaTheme="minorEastAsia" w:hAnsiTheme="minorHAnsi" w:cstheme="minorBidi"/>
          <w:noProof/>
          <w:sz w:val="22"/>
          <w:szCs w:val="22"/>
          <w:lang w:val="en-ID"/>
        </w:rPr>
      </w:pPr>
      <w:del w:id="49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493" w:author="chaniaayulestari@outlook.com" w:date="2021-11-13T14:56:00Z"/>
          <w:rFonts w:asciiTheme="minorHAnsi" w:eastAsiaTheme="minorEastAsia" w:hAnsiTheme="minorHAnsi" w:cstheme="minorBidi"/>
          <w:noProof/>
          <w:sz w:val="22"/>
          <w:szCs w:val="22"/>
          <w:lang w:val="en-ID"/>
        </w:rPr>
      </w:pPr>
      <w:del w:id="49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495" w:author="chaniaayulestari@outlook.com" w:date="2021-11-13T14:56:00Z"/>
          <w:rFonts w:asciiTheme="minorHAnsi" w:eastAsiaTheme="minorEastAsia" w:hAnsiTheme="minorHAnsi" w:cstheme="minorBidi"/>
          <w:noProof/>
          <w:sz w:val="22"/>
          <w:szCs w:val="22"/>
          <w:lang w:val="en-ID"/>
        </w:rPr>
      </w:pPr>
      <w:del w:id="496"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497" w:author="chaniaayulestari@outlook.com" w:date="2021-11-13T14:56:00Z"/>
          <w:rFonts w:asciiTheme="minorHAnsi" w:eastAsiaTheme="minorEastAsia" w:hAnsiTheme="minorHAnsi" w:cstheme="minorBidi"/>
          <w:noProof/>
          <w:sz w:val="22"/>
          <w:szCs w:val="22"/>
          <w:lang w:val="en-ID"/>
        </w:rPr>
      </w:pPr>
      <w:del w:id="498"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499" w:author="chaniaayulestari@outlook.com" w:date="2021-11-13T14:56:00Z"/>
          <w:rFonts w:asciiTheme="minorHAnsi" w:eastAsiaTheme="minorEastAsia" w:hAnsiTheme="minorHAnsi" w:cstheme="minorBidi"/>
          <w:noProof/>
          <w:sz w:val="22"/>
          <w:szCs w:val="22"/>
          <w:lang w:val="en-ID"/>
        </w:rPr>
      </w:pPr>
      <w:del w:id="500"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501" w:author="chaniaayulestari@outlook.com" w:date="2021-11-13T14:56:00Z"/>
          <w:rFonts w:asciiTheme="minorHAnsi" w:eastAsiaTheme="minorEastAsia" w:hAnsiTheme="minorHAnsi" w:cstheme="minorBidi"/>
          <w:noProof/>
          <w:sz w:val="22"/>
          <w:szCs w:val="22"/>
          <w:lang w:val="en-ID"/>
        </w:rPr>
      </w:pPr>
      <w:del w:id="502"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503" w:author="chaniaayulestari@outlook.com" w:date="2021-11-13T14:56:00Z"/>
          <w:rFonts w:asciiTheme="minorHAnsi" w:eastAsiaTheme="minorEastAsia" w:hAnsiTheme="minorHAnsi" w:cstheme="minorBidi"/>
          <w:noProof/>
          <w:sz w:val="22"/>
          <w:szCs w:val="22"/>
          <w:lang w:val="en-ID"/>
        </w:rPr>
      </w:pPr>
      <w:del w:id="504"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505" w:author="chaniaayulestari@outlook.com" w:date="2021-11-13T20:53:00Z"/>
          <w:noProof/>
        </w:rPr>
      </w:pPr>
      <w:del w:id="506" w:author="chaniaayulestari@outlook.com" w:date="2021-11-13T14:56:00Z">
        <w:r w:rsidDel="002F6E1C">
          <w:fldChar w:fldCharType="end"/>
        </w:r>
      </w:del>
      <w:ins w:id="507"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508" w:author="chaniaayulestari@outlook.com" w:date="2021-11-13T19:49:00Z"/>
          <w:noProof/>
        </w:rPr>
      </w:pPr>
    </w:p>
    <w:p w14:paraId="5DAC426F" w14:textId="41DB721A" w:rsidR="002040D9" w:rsidDel="002040D9" w:rsidRDefault="002040D9">
      <w:pPr>
        <w:pStyle w:val="TableofFigures"/>
        <w:tabs>
          <w:tab w:val="right" w:leader="dot" w:pos="7927"/>
        </w:tabs>
        <w:rPr>
          <w:del w:id="509" w:author="chaniaayulestari@outlook.com" w:date="2021-11-13T15:19:00Z"/>
          <w:noProof/>
        </w:rPr>
      </w:pPr>
    </w:p>
    <w:p w14:paraId="7F96571D" w14:textId="4836725F" w:rsidR="007E3876" w:rsidDel="007E3876" w:rsidRDefault="007E3876">
      <w:pPr>
        <w:pStyle w:val="TableofFigures"/>
        <w:tabs>
          <w:tab w:val="right" w:leader="dot" w:pos="7927"/>
        </w:tabs>
        <w:rPr>
          <w:del w:id="510" w:author="chaniaayulestari@outlook.com" w:date="2021-11-13T15:15:00Z"/>
          <w:noProof/>
        </w:rPr>
      </w:pPr>
    </w:p>
    <w:p w14:paraId="3B954BD0" w14:textId="36726B3A" w:rsidR="002778AA" w:rsidDel="002778AA" w:rsidRDefault="002778AA">
      <w:pPr>
        <w:pStyle w:val="TableofFigures"/>
        <w:tabs>
          <w:tab w:val="right" w:leader="dot" w:pos="7927"/>
        </w:tabs>
        <w:rPr>
          <w:del w:id="511" w:author="chaniaayulestari@outlook.com" w:date="2021-11-13T15:07:00Z"/>
          <w:noProof/>
        </w:rPr>
      </w:pPr>
    </w:p>
    <w:p w14:paraId="7A2BF14A" w14:textId="490709AC" w:rsidR="002778AA" w:rsidDel="002778AA" w:rsidRDefault="002778AA">
      <w:pPr>
        <w:pStyle w:val="TableofFigures"/>
        <w:tabs>
          <w:tab w:val="right" w:leader="dot" w:pos="7927"/>
        </w:tabs>
        <w:rPr>
          <w:del w:id="512" w:author="chaniaayulestari@outlook.com" w:date="2021-11-13T15:05:00Z"/>
          <w:noProof/>
        </w:rPr>
      </w:pPr>
    </w:p>
    <w:p w14:paraId="0BFB35BA" w14:textId="58CCCB53" w:rsidR="00575898" w:rsidDel="00575898" w:rsidRDefault="00575898">
      <w:pPr>
        <w:pStyle w:val="TableofFigures"/>
        <w:tabs>
          <w:tab w:val="right" w:leader="dot" w:pos="7927"/>
        </w:tabs>
        <w:rPr>
          <w:del w:id="513" w:author="chaniaayulestari@outlook.com" w:date="2021-11-13T15:03:00Z"/>
          <w:noProof/>
        </w:rPr>
      </w:pPr>
    </w:p>
    <w:p w14:paraId="59AD98ED" w14:textId="46717EA3" w:rsidR="000C4633" w:rsidDel="000C4633" w:rsidRDefault="000C4633">
      <w:pPr>
        <w:pStyle w:val="TableofFigures"/>
        <w:tabs>
          <w:tab w:val="right" w:leader="dot" w:pos="7927"/>
        </w:tabs>
        <w:rPr>
          <w:del w:id="514" w:author="chaniaayulestari@outlook.com" w:date="2021-11-13T15:00:00Z"/>
          <w:noProof/>
        </w:rPr>
      </w:pPr>
    </w:p>
    <w:p w14:paraId="643EDF0C" w14:textId="243D6C9C" w:rsidR="002F6E1C" w:rsidDel="002F6E1C" w:rsidRDefault="002F6E1C">
      <w:pPr>
        <w:pStyle w:val="TableofFigures"/>
        <w:tabs>
          <w:tab w:val="right" w:leader="dot" w:pos="7927"/>
        </w:tabs>
        <w:rPr>
          <w:del w:id="515" w:author="chaniaayulestari@outlook.com" w:date="2021-11-13T14:56:00Z"/>
          <w:noProof/>
        </w:rPr>
        <w:pPrChange w:id="516" w:author="chaniaayulestari@outlook.com" w:date="2021-11-13T20:54:00Z">
          <w:pPr/>
        </w:pPrChange>
      </w:pPr>
    </w:p>
    <w:p w14:paraId="0411623F" w14:textId="31A6BA1E" w:rsidR="00AA549F" w:rsidRDefault="002F6E1C">
      <w:pPr>
        <w:pStyle w:val="TableofFigures"/>
        <w:tabs>
          <w:tab w:val="right" w:leader="dot" w:pos="7927"/>
        </w:tabs>
        <w:pPrChange w:id="517" w:author="chaniaayulestari@outlook.com" w:date="2021-11-13T20:54:00Z">
          <w:pPr/>
        </w:pPrChange>
      </w:pPr>
      <w:ins w:id="518"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519" w:name="_Toc80034205"/>
      <w:bookmarkStart w:id="520" w:name="_Toc83115707"/>
      <w:r>
        <w:rPr>
          <w:lang w:val="en-US"/>
        </w:rPr>
        <w:lastRenderedPageBreak/>
        <w:t>DAFTAR TABEL</w:t>
      </w:r>
      <w:bookmarkEnd w:id="519"/>
      <w:bookmarkEnd w:id="520"/>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7A54E1">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7A54E1">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7A54E1">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7A54E1">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7A54E1">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1A0B05CC" w14:textId="4B40B4C1" w:rsidR="001B5BCE" w:rsidDel="001B5BCE" w:rsidRDefault="00DF23AE">
      <w:pPr>
        <w:rPr>
          <w:del w:id="521" w:author="chaniaayulestari@outlook.com" w:date="2021-11-14T06:10:00Z"/>
          <w:noProof/>
        </w:rPr>
        <w:pPrChange w:id="522" w:author="chaniaayulestari@outlook.com" w:date="2021-11-14T06:11:00Z">
          <w:pPr>
            <w:pStyle w:val="TableofFigures"/>
            <w:tabs>
              <w:tab w:val="right" w:leader="dot" w:pos="7927"/>
            </w:tabs>
          </w:pPr>
        </w:pPrChange>
      </w:pPr>
      <w:r>
        <w:fldChar w:fldCharType="end"/>
      </w:r>
      <w:del w:id="523"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524" w:author="chaniaayulestari@outlook.com" w:date="2021-11-14T06:10:00Z"/>
          <w:noProof/>
        </w:rPr>
        <w:pPrChange w:id="525" w:author="chaniaayulestari@outlook.com" w:date="2021-11-14T06:11:00Z">
          <w:pPr>
            <w:pStyle w:val="TableofFigures"/>
            <w:tabs>
              <w:tab w:val="right" w:leader="dot" w:pos="7927"/>
            </w:tabs>
          </w:pPr>
        </w:pPrChange>
      </w:pPr>
    </w:p>
    <w:p w14:paraId="3372877F" w14:textId="1E52B54F" w:rsidR="00FA382F" w:rsidDel="001B5BCE" w:rsidRDefault="00FA382F">
      <w:pPr>
        <w:rPr>
          <w:del w:id="526" w:author="chaniaayulestari@outlook.com" w:date="2021-11-14T06:10:00Z"/>
          <w:rFonts w:asciiTheme="minorHAnsi" w:eastAsiaTheme="minorEastAsia" w:hAnsiTheme="minorHAnsi" w:cstheme="minorBidi"/>
          <w:noProof/>
          <w:sz w:val="22"/>
          <w:szCs w:val="22"/>
          <w:lang w:val="en-ID"/>
        </w:rPr>
        <w:pPrChange w:id="527" w:author="chaniaayulestari@outlook.com" w:date="2021-11-14T06:11:00Z">
          <w:pPr>
            <w:pStyle w:val="TableofFigures"/>
            <w:tabs>
              <w:tab w:val="right" w:leader="dot" w:pos="7927"/>
            </w:tabs>
          </w:pPr>
        </w:pPrChange>
      </w:pPr>
      <w:del w:id="528" w:author="chaniaayulestari@outlook.com" w:date="2021-11-14T06:10:00Z">
        <w:r w:rsidRPr="001B5BCE" w:rsidDel="001B5BCE">
          <w:rPr>
            <w:rFonts w:eastAsiaTheme="majorEastAsia"/>
            <w:rPrChange w:id="529"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530" w:author="chaniaayulestari@outlook.com" w:date="2021-11-14T06:10:00Z"/>
          <w:rFonts w:asciiTheme="minorHAnsi" w:eastAsiaTheme="minorEastAsia" w:hAnsiTheme="minorHAnsi" w:cstheme="minorBidi"/>
          <w:noProof/>
          <w:sz w:val="22"/>
          <w:szCs w:val="22"/>
          <w:lang w:val="en-ID"/>
        </w:rPr>
        <w:pPrChange w:id="531" w:author="chaniaayulestari@outlook.com" w:date="2021-11-14T06:11:00Z">
          <w:pPr>
            <w:pStyle w:val="TableofFigures"/>
            <w:tabs>
              <w:tab w:val="right" w:leader="dot" w:pos="7927"/>
            </w:tabs>
          </w:pPr>
        </w:pPrChange>
      </w:pPr>
      <w:del w:id="532" w:author="chaniaayulestari@outlook.com" w:date="2021-11-14T06:10:00Z">
        <w:r w:rsidRPr="001B5BCE" w:rsidDel="001B5BCE">
          <w:rPr>
            <w:rFonts w:eastAsiaTheme="majorEastAsia"/>
            <w:rPrChange w:id="533"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534" w:author="chaniaayulestari@outlook.com" w:date="2021-11-14T06:10:00Z"/>
          <w:rFonts w:asciiTheme="minorHAnsi" w:eastAsiaTheme="minorEastAsia" w:hAnsiTheme="minorHAnsi" w:cstheme="minorBidi"/>
          <w:noProof/>
          <w:sz w:val="22"/>
          <w:szCs w:val="22"/>
          <w:lang w:val="en-ID"/>
        </w:rPr>
        <w:pPrChange w:id="535" w:author="chaniaayulestari@outlook.com" w:date="2021-11-14T06:11:00Z">
          <w:pPr>
            <w:pStyle w:val="TableofFigures"/>
            <w:tabs>
              <w:tab w:val="right" w:leader="dot" w:pos="7927"/>
            </w:tabs>
          </w:pPr>
        </w:pPrChange>
      </w:pPr>
      <w:del w:id="536" w:author="chaniaayulestari@outlook.com" w:date="2021-11-14T06:10:00Z">
        <w:r w:rsidRPr="001B5BCE" w:rsidDel="001B5BCE">
          <w:rPr>
            <w:rFonts w:eastAsiaTheme="majorEastAsia"/>
            <w:rPrChange w:id="537"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538" w:author="chaniaayulestari@outlook.com" w:date="2021-11-14T06:10:00Z"/>
          <w:rFonts w:asciiTheme="minorHAnsi" w:eastAsiaTheme="minorEastAsia" w:hAnsiTheme="minorHAnsi" w:cstheme="minorBidi"/>
          <w:noProof/>
          <w:sz w:val="22"/>
          <w:szCs w:val="22"/>
          <w:lang w:val="en-ID"/>
        </w:rPr>
        <w:pPrChange w:id="539" w:author="chaniaayulestari@outlook.com" w:date="2021-11-14T06:11:00Z">
          <w:pPr>
            <w:pStyle w:val="TableofFigures"/>
            <w:tabs>
              <w:tab w:val="right" w:leader="dot" w:pos="7927"/>
            </w:tabs>
          </w:pPr>
        </w:pPrChange>
      </w:pPr>
      <w:del w:id="540" w:author="chaniaayulestari@outlook.com" w:date="2021-11-14T06:10:00Z">
        <w:r w:rsidRPr="001B5BCE" w:rsidDel="001B5BCE">
          <w:rPr>
            <w:rFonts w:eastAsiaTheme="majorEastAsia"/>
            <w:rPrChange w:id="541"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542" w:author="chaniaayulestari@outlook.com" w:date="2021-11-14T06:10:00Z"/>
          <w:rFonts w:asciiTheme="minorHAnsi" w:eastAsiaTheme="minorEastAsia" w:hAnsiTheme="minorHAnsi" w:cstheme="minorBidi"/>
          <w:noProof/>
          <w:sz w:val="22"/>
          <w:szCs w:val="22"/>
          <w:lang w:val="en-ID"/>
        </w:rPr>
        <w:pPrChange w:id="543" w:author="chaniaayulestari@outlook.com" w:date="2021-11-14T06:11:00Z">
          <w:pPr>
            <w:pStyle w:val="TableofFigures"/>
            <w:tabs>
              <w:tab w:val="right" w:leader="dot" w:pos="7927"/>
            </w:tabs>
          </w:pPr>
        </w:pPrChange>
      </w:pPr>
      <w:del w:id="544" w:author="chaniaayulestari@outlook.com" w:date="2021-11-14T06:10:00Z">
        <w:r w:rsidRPr="001B5BCE" w:rsidDel="001B5BCE">
          <w:rPr>
            <w:rFonts w:eastAsiaTheme="majorEastAsia"/>
            <w:rPrChange w:id="545"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546" w:author="chaniaayulestari@outlook.com" w:date="2021-11-14T06:10:00Z"/>
          <w:rFonts w:asciiTheme="minorHAnsi" w:eastAsiaTheme="minorEastAsia" w:hAnsiTheme="minorHAnsi" w:cstheme="minorBidi"/>
          <w:noProof/>
          <w:sz w:val="22"/>
          <w:szCs w:val="22"/>
          <w:lang w:val="en-ID"/>
        </w:rPr>
        <w:pPrChange w:id="547" w:author="chaniaayulestari@outlook.com" w:date="2021-11-14T06:11:00Z">
          <w:pPr>
            <w:pStyle w:val="TableofFigures"/>
            <w:tabs>
              <w:tab w:val="right" w:leader="dot" w:pos="7927"/>
            </w:tabs>
          </w:pPr>
        </w:pPrChange>
      </w:pPr>
      <w:del w:id="548" w:author="chaniaayulestari@outlook.com" w:date="2021-11-14T06:10:00Z">
        <w:r w:rsidRPr="001B5BCE" w:rsidDel="001B5BCE">
          <w:rPr>
            <w:rFonts w:eastAsiaTheme="majorEastAsia"/>
            <w:rPrChange w:id="549"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550" w:author="chaniaayulestari@outlook.com" w:date="2021-11-14T06:10:00Z"/>
          <w:rFonts w:asciiTheme="minorHAnsi" w:eastAsiaTheme="minorEastAsia" w:hAnsiTheme="minorHAnsi" w:cstheme="minorBidi"/>
          <w:noProof/>
          <w:sz w:val="22"/>
          <w:szCs w:val="22"/>
          <w:lang w:val="en-ID"/>
        </w:rPr>
        <w:pPrChange w:id="551" w:author="chaniaayulestari@outlook.com" w:date="2021-11-14T06:11:00Z">
          <w:pPr>
            <w:pStyle w:val="TableofFigures"/>
            <w:tabs>
              <w:tab w:val="right" w:leader="dot" w:pos="7927"/>
            </w:tabs>
          </w:pPr>
        </w:pPrChange>
      </w:pPr>
      <w:del w:id="552" w:author="chaniaayulestari@outlook.com" w:date="2021-11-14T06:10:00Z">
        <w:r w:rsidRPr="001B5BCE" w:rsidDel="001B5BCE">
          <w:rPr>
            <w:rFonts w:eastAsiaTheme="majorEastAsia"/>
            <w:rPrChange w:id="553"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554" w:author="chaniaayulestari@outlook.com" w:date="2021-11-14T06:10:00Z"/>
          <w:rFonts w:asciiTheme="minorHAnsi" w:eastAsiaTheme="minorEastAsia" w:hAnsiTheme="minorHAnsi" w:cstheme="minorBidi"/>
          <w:noProof/>
          <w:sz w:val="22"/>
          <w:szCs w:val="22"/>
          <w:lang w:val="en-ID"/>
        </w:rPr>
        <w:pPrChange w:id="555" w:author="chaniaayulestari@outlook.com" w:date="2021-11-14T06:11:00Z">
          <w:pPr>
            <w:pStyle w:val="TableofFigures"/>
            <w:tabs>
              <w:tab w:val="right" w:leader="dot" w:pos="7927"/>
            </w:tabs>
          </w:pPr>
        </w:pPrChange>
      </w:pPr>
      <w:del w:id="556" w:author="chaniaayulestari@outlook.com" w:date="2021-11-14T06:10:00Z">
        <w:r w:rsidRPr="001B5BCE" w:rsidDel="001B5BCE">
          <w:rPr>
            <w:rFonts w:eastAsiaTheme="majorEastAsia"/>
            <w:rPrChange w:id="557"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558" w:author="chaniaayulestari@outlook.com" w:date="2021-11-14T06:10:00Z"/>
          <w:rFonts w:asciiTheme="minorHAnsi" w:eastAsiaTheme="minorEastAsia" w:hAnsiTheme="minorHAnsi" w:cstheme="minorBidi"/>
          <w:noProof/>
          <w:sz w:val="22"/>
          <w:szCs w:val="22"/>
          <w:lang w:val="en-ID"/>
        </w:rPr>
        <w:pPrChange w:id="559" w:author="chaniaayulestari@outlook.com" w:date="2021-11-14T06:11:00Z">
          <w:pPr>
            <w:pStyle w:val="TableofFigures"/>
            <w:tabs>
              <w:tab w:val="right" w:leader="dot" w:pos="7927"/>
            </w:tabs>
          </w:pPr>
        </w:pPrChange>
      </w:pPr>
      <w:del w:id="560" w:author="chaniaayulestari@outlook.com" w:date="2021-11-14T06:10:00Z">
        <w:r w:rsidRPr="001B5BCE" w:rsidDel="001B5BCE">
          <w:rPr>
            <w:rFonts w:eastAsiaTheme="majorEastAsia"/>
            <w:rPrChange w:id="561"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562" w:author="chaniaayulestari@outlook.com" w:date="2021-11-14T06:10:00Z"/>
          <w:rFonts w:asciiTheme="minorHAnsi" w:eastAsiaTheme="minorEastAsia" w:hAnsiTheme="minorHAnsi" w:cstheme="minorBidi"/>
          <w:noProof/>
          <w:sz w:val="22"/>
          <w:szCs w:val="22"/>
          <w:lang w:val="en-ID"/>
        </w:rPr>
        <w:pPrChange w:id="563" w:author="chaniaayulestari@outlook.com" w:date="2021-11-14T06:11:00Z">
          <w:pPr>
            <w:pStyle w:val="TableofFigures"/>
            <w:tabs>
              <w:tab w:val="right" w:leader="dot" w:pos="7927"/>
            </w:tabs>
          </w:pPr>
        </w:pPrChange>
      </w:pPr>
      <w:del w:id="564" w:author="chaniaayulestari@outlook.com" w:date="2021-11-14T06:10:00Z">
        <w:r w:rsidRPr="001B5BCE" w:rsidDel="001B5BCE">
          <w:rPr>
            <w:rFonts w:eastAsiaTheme="majorEastAsia"/>
            <w:rPrChange w:id="565"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566" w:author="chaniaayulestari@outlook.com" w:date="2021-11-14T06:10:00Z"/>
          <w:rFonts w:asciiTheme="minorHAnsi" w:eastAsiaTheme="minorEastAsia" w:hAnsiTheme="minorHAnsi" w:cstheme="minorBidi"/>
          <w:noProof/>
          <w:sz w:val="22"/>
          <w:szCs w:val="22"/>
          <w:lang w:val="en-ID"/>
        </w:rPr>
        <w:pPrChange w:id="567" w:author="chaniaayulestari@outlook.com" w:date="2021-11-14T06:11:00Z">
          <w:pPr>
            <w:pStyle w:val="TableofFigures"/>
            <w:tabs>
              <w:tab w:val="right" w:leader="dot" w:pos="7927"/>
            </w:tabs>
          </w:pPr>
        </w:pPrChange>
      </w:pPr>
      <w:del w:id="568" w:author="chaniaayulestari@outlook.com" w:date="2021-11-14T06:10:00Z">
        <w:r w:rsidRPr="001B5BCE" w:rsidDel="001B5BCE">
          <w:rPr>
            <w:rFonts w:eastAsiaTheme="majorEastAsia"/>
            <w:rPrChange w:id="569"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570" w:author="chaniaayulestari@outlook.com" w:date="2021-11-14T06:10:00Z"/>
          <w:rFonts w:asciiTheme="minorHAnsi" w:eastAsiaTheme="minorEastAsia" w:hAnsiTheme="minorHAnsi" w:cstheme="minorBidi"/>
          <w:noProof/>
          <w:sz w:val="22"/>
          <w:szCs w:val="22"/>
          <w:lang w:val="en-ID"/>
        </w:rPr>
        <w:pPrChange w:id="571" w:author="chaniaayulestari@outlook.com" w:date="2021-11-14T06:11:00Z">
          <w:pPr>
            <w:pStyle w:val="TableofFigures"/>
            <w:tabs>
              <w:tab w:val="right" w:leader="dot" w:pos="7927"/>
            </w:tabs>
          </w:pPr>
        </w:pPrChange>
      </w:pPr>
      <w:del w:id="572" w:author="chaniaayulestari@outlook.com" w:date="2021-11-14T06:10:00Z">
        <w:r w:rsidRPr="001B5BCE" w:rsidDel="001B5BCE">
          <w:rPr>
            <w:rFonts w:eastAsiaTheme="majorEastAsia"/>
            <w:rPrChange w:id="573"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574" w:author="chaniaayulestari@outlook.com" w:date="2021-11-14T06:10:00Z"/>
          <w:rFonts w:asciiTheme="minorHAnsi" w:eastAsiaTheme="minorEastAsia" w:hAnsiTheme="minorHAnsi" w:cstheme="minorBidi"/>
          <w:noProof/>
          <w:sz w:val="22"/>
          <w:szCs w:val="22"/>
          <w:lang w:val="en-ID"/>
        </w:rPr>
        <w:pPrChange w:id="575" w:author="chaniaayulestari@outlook.com" w:date="2021-11-14T06:11:00Z">
          <w:pPr>
            <w:pStyle w:val="TableofFigures"/>
            <w:tabs>
              <w:tab w:val="right" w:leader="dot" w:pos="7927"/>
            </w:tabs>
          </w:pPr>
        </w:pPrChange>
      </w:pPr>
      <w:del w:id="576" w:author="chaniaayulestari@outlook.com" w:date="2021-11-14T06:10:00Z">
        <w:r w:rsidRPr="001B5BCE" w:rsidDel="001B5BCE">
          <w:rPr>
            <w:rFonts w:eastAsiaTheme="majorEastAsia"/>
            <w:rPrChange w:id="577"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578" w:author="chaniaayulestari@outlook.com" w:date="2021-11-14T06:10:00Z"/>
          <w:rFonts w:asciiTheme="minorHAnsi" w:eastAsiaTheme="minorEastAsia" w:hAnsiTheme="minorHAnsi" w:cstheme="minorBidi"/>
          <w:noProof/>
          <w:sz w:val="22"/>
          <w:szCs w:val="22"/>
          <w:lang w:val="en-ID"/>
        </w:rPr>
        <w:pPrChange w:id="579" w:author="chaniaayulestari@outlook.com" w:date="2021-11-14T06:11:00Z">
          <w:pPr>
            <w:pStyle w:val="TableofFigures"/>
            <w:tabs>
              <w:tab w:val="right" w:leader="dot" w:pos="7927"/>
            </w:tabs>
          </w:pPr>
        </w:pPrChange>
      </w:pPr>
      <w:del w:id="580" w:author="chaniaayulestari@outlook.com" w:date="2021-11-14T06:10:00Z">
        <w:r w:rsidRPr="001B5BCE" w:rsidDel="001B5BCE">
          <w:rPr>
            <w:rFonts w:eastAsiaTheme="majorEastAsia"/>
            <w:rPrChange w:id="581"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582" w:author="chaniaayulestari@outlook.com" w:date="2021-11-14T06:10:00Z"/>
          <w:rFonts w:asciiTheme="minorHAnsi" w:eastAsiaTheme="minorEastAsia" w:hAnsiTheme="minorHAnsi" w:cstheme="minorBidi"/>
          <w:noProof/>
          <w:sz w:val="22"/>
          <w:szCs w:val="22"/>
          <w:lang w:val="en-ID"/>
        </w:rPr>
        <w:pPrChange w:id="583" w:author="chaniaayulestari@outlook.com" w:date="2021-11-14T06:11:00Z">
          <w:pPr>
            <w:pStyle w:val="TableofFigures"/>
            <w:tabs>
              <w:tab w:val="right" w:leader="dot" w:pos="7927"/>
            </w:tabs>
          </w:pPr>
        </w:pPrChange>
      </w:pPr>
      <w:del w:id="584" w:author="chaniaayulestari@outlook.com" w:date="2021-11-14T06:10:00Z">
        <w:r w:rsidRPr="001B5BCE" w:rsidDel="001B5BCE">
          <w:rPr>
            <w:rFonts w:eastAsiaTheme="majorEastAsia"/>
            <w:rPrChange w:id="585"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586" w:author="chaniaayulestari@outlook.com" w:date="2021-11-14T06:10:00Z"/>
          <w:rFonts w:asciiTheme="minorHAnsi" w:eastAsiaTheme="minorEastAsia" w:hAnsiTheme="minorHAnsi" w:cstheme="minorBidi"/>
          <w:noProof/>
          <w:sz w:val="22"/>
          <w:szCs w:val="22"/>
          <w:lang w:val="en-ID"/>
        </w:rPr>
        <w:pPrChange w:id="587" w:author="chaniaayulestari@outlook.com" w:date="2021-11-14T06:11:00Z">
          <w:pPr>
            <w:pStyle w:val="TableofFigures"/>
            <w:tabs>
              <w:tab w:val="right" w:leader="dot" w:pos="7927"/>
            </w:tabs>
          </w:pPr>
        </w:pPrChange>
      </w:pPr>
      <w:del w:id="588" w:author="chaniaayulestari@outlook.com" w:date="2021-11-14T06:10:00Z">
        <w:r w:rsidRPr="001B5BCE" w:rsidDel="001B5BCE">
          <w:rPr>
            <w:rFonts w:eastAsiaTheme="majorEastAsia"/>
            <w:rPrChange w:id="589"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590" w:author="chaniaayulestari@outlook.com" w:date="2021-11-14T06:10:00Z"/>
          <w:rFonts w:asciiTheme="minorHAnsi" w:eastAsiaTheme="minorEastAsia" w:hAnsiTheme="minorHAnsi" w:cstheme="minorBidi"/>
          <w:noProof/>
          <w:sz w:val="22"/>
          <w:szCs w:val="22"/>
          <w:lang w:val="en-ID"/>
        </w:rPr>
        <w:pPrChange w:id="591" w:author="chaniaayulestari@outlook.com" w:date="2021-11-14T06:11:00Z">
          <w:pPr>
            <w:pStyle w:val="TableofFigures"/>
            <w:tabs>
              <w:tab w:val="right" w:leader="dot" w:pos="7927"/>
            </w:tabs>
          </w:pPr>
        </w:pPrChange>
      </w:pPr>
      <w:del w:id="592" w:author="chaniaayulestari@outlook.com" w:date="2021-11-14T06:10:00Z">
        <w:r w:rsidRPr="001B5BCE" w:rsidDel="001B5BCE">
          <w:rPr>
            <w:rFonts w:eastAsiaTheme="majorEastAsia"/>
            <w:rPrChange w:id="593"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594" w:author="chaniaayulestari@outlook.com" w:date="2021-11-14T06:10:00Z"/>
          <w:rFonts w:asciiTheme="minorHAnsi" w:eastAsiaTheme="minorEastAsia" w:hAnsiTheme="minorHAnsi" w:cstheme="minorBidi"/>
          <w:noProof/>
          <w:sz w:val="22"/>
          <w:szCs w:val="22"/>
          <w:lang w:val="en-ID"/>
        </w:rPr>
        <w:pPrChange w:id="595" w:author="chaniaayulestari@outlook.com" w:date="2021-11-14T06:11:00Z">
          <w:pPr>
            <w:pStyle w:val="TableofFigures"/>
            <w:tabs>
              <w:tab w:val="right" w:leader="dot" w:pos="7927"/>
            </w:tabs>
          </w:pPr>
        </w:pPrChange>
      </w:pPr>
      <w:del w:id="596" w:author="chaniaayulestari@outlook.com" w:date="2021-11-14T06:10:00Z">
        <w:r w:rsidRPr="001B5BCE" w:rsidDel="001B5BCE">
          <w:rPr>
            <w:rFonts w:eastAsiaTheme="majorEastAsia"/>
            <w:rPrChange w:id="597"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598" w:author="chaniaayulestari@outlook.com" w:date="2021-11-14T06:10:00Z"/>
          <w:rFonts w:asciiTheme="minorHAnsi" w:eastAsiaTheme="minorEastAsia" w:hAnsiTheme="minorHAnsi" w:cstheme="minorBidi"/>
          <w:noProof/>
          <w:sz w:val="22"/>
          <w:szCs w:val="22"/>
          <w:lang w:val="en-ID"/>
        </w:rPr>
        <w:pPrChange w:id="599" w:author="chaniaayulestari@outlook.com" w:date="2021-11-14T06:11:00Z">
          <w:pPr>
            <w:pStyle w:val="TableofFigures"/>
            <w:tabs>
              <w:tab w:val="right" w:leader="dot" w:pos="7927"/>
            </w:tabs>
          </w:pPr>
        </w:pPrChange>
      </w:pPr>
      <w:del w:id="600" w:author="chaniaayulestari@outlook.com" w:date="2021-11-14T06:10:00Z">
        <w:r w:rsidRPr="001B5BCE" w:rsidDel="001B5BCE">
          <w:rPr>
            <w:rFonts w:eastAsiaTheme="majorEastAsia"/>
            <w:rPrChange w:id="601"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602" w:author="chaniaayulestari@outlook.com" w:date="2021-11-14T06:10:00Z"/>
          <w:rFonts w:asciiTheme="minorHAnsi" w:eastAsiaTheme="minorEastAsia" w:hAnsiTheme="minorHAnsi" w:cstheme="minorBidi"/>
          <w:noProof/>
          <w:sz w:val="22"/>
          <w:szCs w:val="22"/>
          <w:lang w:val="en-ID"/>
        </w:rPr>
        <w:pPrChange w:id="603" w:author="chaniaayulestari@outlook.com" w:date="2021-11-14T06:11:00Z">
          <w:pPr>
            <w:pStyle w:val="TableofFigures"/>
            <w:tabs>
              <w:tab w:val="right" w:leader="dot" w:pos="7927"/>
            </w:tabs>
          </w:pPr>
        </w:pPrChange>
      </w:pPr>
      <w:del w:id="604" w:author="chaniaayulestari@outlook.com" w:date="2021-11-14T06:10:00Z">
        <w:r w:rsidRPr="001B5BCE" w:rsidDel="001B5BCE">
          <w:rPr>
            <w:rFonts w:eastAsiaTheme="majorEastAsia"/>
            <w:rPrChange w:id="605"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606" w:author="chaniaayulestari@outlook.com" w:date="2021-11-14T06:10:00Z"/>
          <w:rFonts w:asciiTheme="minorHAnsi" w:eastAsiaTheme="minorEastAsia" w:hAnsiTheme="minorHAnsi" w:cstheme="minorBidi"/>
          <w:noProof/>
          <w:sz w:val="22"/>
          <w:szCs w:val="22"/>
          <w:lang w:val="en-ID"/>
        </w:rPr>
        <w:pPrChange w:id="607" w:author="chaniaayulestari@outlook.com" w:date="2021-11-14T06:11:00Z">
          <w:pPr>
            <w:pStyle w:val="TableofFigures"/>
            <w:tabs>
              <w:tab w:val="right" w:leader="dot" w:pos="7927"/>
            </w:tabs>
          </w:pPr>
        </w:pPrChange>
      </w:pPr>
      <w:del w:id="608" w:author="chaniaayulestari@outlook.com" w:date="2021-11-14T06:10:00Z">
        <w:r w:rsidRPr="001B5BCE" w:rsidDel="001B5BCE">
          <w:rPr>
            <w:rFonts w:eastAsiaTheme="majorEastAsia"/>
            <w:rPrChange w:id="609"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610" w:author="chaniaayulestari@outlook.com" w:date="2021-11-14T06:10:00Z"/>
          <w:rFonts w:asciiTheme="minorHAnsi" w:eastAsiaTheme="minorEastAsia" w:hAnsiTheme="minorHAnsi" w:cstheme="minorBidi"/>
          <w:noProof/>
          <w:sz w:val="22"/>
          <w:szCs w:val="22"/>
          <w:lang w:val="en-ID"/>
        </w:rPr>
        <w:pPrChange w:id="611" w:author="chaniaayulestari@outlook.com" w:date="2021-11-14T06:11:00Z">
          <w:pPr>
            <w:pStyle w:val="TableofFigures"/>
            <w:tabs>
              <w:tab w:val="right" w:leader="dot" w:pos="7927"/>
            </w:tabs>
          </w:pPr>
        </w:pPrChange>
      </w:pPr>
      <w:del w:id="612" w:author="chaniaayulestari@outlook.com" w:date="2021-11-14T06:10:00Z">
        <w:r w:rsidRPr="001B5BCE" w:rsidDel="001B5BCE">
          <w:rPr>
            <w:rFonts w:eastAsiaTheme="majorEastAsia"/>
            <w:rPrChange w:id="613"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614" w:author="chaniaayulestari@outlook.com" w:date="2021-11-14T06:10:00Z"/>
          <w:rFonts w:asciiTheme="minorHAnsi" w:eastAsiaTheme="minorEastAsia" w:hAnsiTheme="minorHAnsi" w:cstheme="minorBidi"/>
          <w:noProof/>
          <w:sz w:val="22"/>
          <w:szCs w:val="22"/>
          <w:lang w:val="en-ID"/>
        </w:rPr>
        <w:pPrChange w:id="615" w:author="chaniaayulestari@outlook.com" w:date="2021-11-14T06:11:00Z">
          <w:pPr>
            <w:pStyle w:val="TableofFigures"/>
            <w:tabs>
              <w:tab w:val="right" w:leader="dot" w:pos="7927"/>
            </w:tabs>
          </w:pPr>
        </w:pPrChange>
      </w:pPr>
      <w:del w:id="616" w:author="chaniaayulestari@outlook.com" w:date="2021-11-14T06:10:00Z">
        <w:r w:rsidRPr="001B5BCE" w:rsidDel="001B5BCE">
          <w:rPr>
            <w:rFonts w:eastAsiaTheme="majorEastAsia"/>
            <w:rPrChange w:id="617"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618" w:author="chaniaayulestari@outlook.com" w:date="2021-11-14T06:10:00Z"/>
          <w:rFonts w:asciiTheme="minorHAnsi" w:eastAsiaTheme="minorEastAsia" w:hAnsiTheme="minorHAnsi" w:cstheme="minorBidi"/>
          <w:noProof/>
          <w:sz w:val="22"/>
          <w:szCs w:val="22"/>
          <w:lang w:val="en-ID"/>
        </w:rPr>
        <w:pPrChange w:id="619" w:author="chaniaayulestari@outlook.com" w:date="2021-11-14T06:11:00Z">
          <w:pPr>
            <w:pStyle w:val="TableofFigures"/>
            <w:tabs>
              <w:tab w:val="right" w:leader="dot" w:pos="7927"/>
            </w:tabs>
          </w:pPr>
        </w:pPrChange>
      </w:pPr>
      <w:del w:id="620" w:author="chaniaayulestari@outlook.com" w:date="2021-11-14T06:10:00Z">
        <w:r w:rsidRPr="001B5BCE" w:rsidDel="001B5BCE">
          <w:rPr>
            <w:rFonts w:eastAsiaTheme="majorEastAsia"/>
            <w:rPrChange w:id="621"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622" w:author="chaniaayulestari@outlook.com" w:date="2021-11-14T06:10:00Z"/>
          <w:rFonts w:asciiTheme="minorHAnsi" w:eastAsiaTheme="minorEastAsia" w:hAnsiTheme="minorHAnsi" w:cstheme="minorBidi"/>
          <w:noProof/>
          <w:sz w:val="22"/>
          <w:szCs w:val="22"/>
          <w:lang w:val="en-ID"/>
        </w:rPr>
        <w:pPrChange w:id="623" w:author="chaniaayulestari@outlook.com" w:date="2021-11-14T06:11:00Z">
          <w:pPr>
            <w:pStyle w:val="TableofFigures"/>
            <w:tabs>
              <w:tab w:val="right" w:leader="dot" w:pos="7927"/>
            </w:tabs>
          </w:pPr>
        </w:pPrChange>
      </w:pPr>
      <w:del w:id="624" w:author="chaniaayulestari@outlook.com" w:date="2021-11-14T06:10:00Z">
        <w:r w:rsidRPr="001B5BCE" w:rsidDel="001B5BCE">
          <w:rPr>
            <w:rFonts w:eastAsiaTheme="majorEastAsia"/>
            <w:rPrChange w:id="625"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626" w:author="chaniaayulestari@outlook.com" w:date="2021-11-14T06:10:00Z"/>
          <w:rFonts w:asciiTheme="minorHAnsi" w:eastAsiaTheme="minorEastAsia" w:hAnsiTheme="minorHAnsi" w:cstheme="minorBidi"/>
          <w:noProof/>
          <w:sz w:val="22"/>
          <w:szCs w:val="22"/>
          <w:lang w:val="en-ID"/>
        </w:rPr>
        <w:pPrChange w:id="627" w:author="chaniaayulestari@outlook.com" w:date="2021-11-14T06:11:00Z">
          <w:pPr>
            <w:pStyle w:val="TableofFigures"/>
            <w:tabs>
              <w:tab w:val="right" w:leader="dot" w:pos="7927"/>
            </w:tabs>
          </w:pPr>
        </w:pPrChange>
      </w:pPr>
      <w:del w:id="628" w:author="chaniaayulestari@outlook.com" w:date="2021-11-14T06:10:00Z">
        <w:r w:rsidRPr="001B5BCE" w:rsidDel="001B5BCE">
          <w:rPr>
            <w:rFonts w:eastAsiaTheme="majorEastAsia"/>
            <w:rPrChange w:id="629"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630" w:author="chaniaayulestari@outlook.com" w:date="2021-11-14T06:10:00Z"/>
          <w:rFonts w:asciiTheme="minorHAnsi" w:eastAsiaTheme="minorEastAsia" w:hAnsiTheme="minorHAnsi" w:cstheme="minorBidi"/>
          <w:noProof/>
          <w:sz w:val="22"/>
          <w:szCs w:val="22"/>
          <w:lang w:val="en-ID"/>
        </w:rPr>
        <w:pPrChange w:id="631" w:author="chaniaayulestari@outlook.com" w:date="2021-11-14T06:11:00Z">
          <w:pPr>
            <w:pStyle w:val="TableofFigures"/>
            <w:tabs>
              <w:tab w:val="right" w:leader="dot" w:pos="7927"/>
            </w:tabs>
          </w:pPr>
        </w:pPrChange>
      </w:pPr>
      <w:del w:id="632" w:author="chaniaayulestari@outlook.com" w:date="2021-11-14T06:10:00Z">
        <w:r w:rsidRPr="001B5BCE" w:rsidDel="001B5BCE">
          <w:rPr>
            <w:rFonts w:eastAsiaTheme="majorEastAsia"/>
            <w:rPrChange w:id="633"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634" w:author="chaniaayulestari@outlook.com" w:date="2021-11-14T06:11:00Z"/>
        </w:rPr>
      </w:pPr>
      <w:del w:id="635" w:author="chaniaayulestari@outlook.com" w:date="2021-11-14T06:11:00Z">
        <w:r w:rsidDel="001B5BCE">
          <w:fldChar w:fldCharType="end"/>
        </w:r>
      </w:del>
    </w:p>
    <w:p w14:paraId="74C16724" w14:textId="53369ACE" w:rsidR="001B5BCE" w:rsidRDefault="001B5BCE">
      <w:pPr>
        <w:pStyle w:val="TableofFigures"/>
        <w:tabs>
          <w:tab w:val="right" w:leader="dot" w:pos="7927"/>
        </w:tabs>
        <w:rPr>
          <w:ins w:id="636" w:author="chaniaayulestari@outlook.com" w:date="2021-11-14T06:11:00Z"/>
          <w:rFonts w:asciiTheme="minorHAnsi" w:eastAsiaTheme="minorEastAsia" w:hAnsiTheme="minorHAnsi" w:cstheme="minorBidi"/>
          <w:noProof/>
          <w:sz w:val="22"/>
          <w:szCs w:val="22"/>
          <w:lang w:val="en-ID"/>
        </w:rPr>
      </w:pPr>
      <w:ins w:id="637" w:author="chaniaayulestari@outlook.com" w:date="2021-11-14T06:10:00Z">
        <w:r>
          <w:fldChar w:fldCharType="begin"/>
        </w:r>
        <w:r>
          <w:instrText xml:space="preserve"> TOC \h \z \c "Tabel 3." </w:instrText>
        </w:r>
      </w:ins>
      <w:r>
        <w:fldChar w:fldCharType="separate"/>
      </w:r>
      <w:ins w:id="63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1Analisis Pengguna Sistem Berjalan</w:t>
        </w:r>
        <w:r>
          <w:rPr>
            <w:noProof/>
            <w:webHidden/>
          </w:rPr>
          <w:tab/>
        </w:r>
        <w:r>
          <w:rPr>
            <w:noProof/>
            <w:webHidden/>
          </w:rPr>
          <w:fldChar w:fldCharType="begin"/>
        </w:r>
        <w:r>
          <w:rPr>
            <w:noProof/>
            <w:webHidden/>
          </w:rPr>
          <w:instrText xml:space="preserve"> PAGEREF _Toc87762714 \h </w:instrText>
        </w:r>
      </w:ins>
      <w:r>
        <w:rPr>
          <w:noProof/>
          <w:webHidden/>
        </w:rPr>
      </w:r>
      <w:r>
        <w:rPr>
          <w:noProof/>
          <w:webHidden/>
        </w:rPr>
        <w:fldChar w:fldCharType="separate"/>
      </w:r>
      <w:ins w:id="639" w:author="chaniaayulestari@outlook.com" w:date="2021-11-14T06:11:00Z">
        <w:r>
          <w:rPr>
            <w:noProof/>
            <w:webHidden/>
          </w:rPr>
          <w:t>17</w:t>
        </w:r>
        <w:r>
          <w:rPr>
            <w:noProof/>
            <w:webHidden/>
          </w:rPr>
          <w:fldChar w:fldCharType="end"/>
        </w:r>
        <w:r w:rsidRPr="00B840A3">
          <w:rPr>
            <w:rStyle w:val="Hyperlink"/>
            <w:rFonts w:eastAsiaTheme="majorEastAsia"/>
            <w:noProof/>
          </w:rPr>
          <w:fldChar w:fldCharType="end"/>
        </w:r>
      </w:ins>
    </w:p>
    <w:p w14:paraId="3A9ECE7C" w14:textId="665A06AD" w:rsidR="001B5BCE" w:rsidRDefault="001B5BCE">
      <w:pPr>
        <w:pStyle w:val="TableofFigures"/>
        <w:tabs>
          <w:tab w:val="right" w:leader="dot" w:pos="7927"/>
        </w:tabs>
        <w:rPr>
          <w:ins w:id="640" w:author="chaniaayulestari@outlook.com" w:date="2021-11-14T06:11:00Z"/>
          <w:rFonts w:asciiTheme="minorHAnsi" w:eastAsiaTheme="minorEastAsia" w:hAnsiTheme="minorHAnsi" w:cstheme="minorBidi"/>
          <w:noProof/>
          <w:sz w:val="22"/>
          <w:szCs w:val="22"/>
          <w:lang w:val="en-ID"/>
        </w:rPr>
      </w:pPr>
      <w:ins w:id="64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_Toc87762715 \h </w:instrText>
        </w:r>
      </w:ins>
      <w:r>
        <w:rPr>
          <w:noProof/>
          <w:webHidden/>
        </w:rPr>
      </w:r>
      <w:r>
        <w:rPr>
          <w:noProof/>
          <w:webHidden/>
        </w:rPr>
        <w:fldChar w:fldCharType="separate"/>
      </w:r>
      <w:ins w:id="642" w:author="chaniaayulestari@outlook.com" w:date="2021-11-14T06:11:00Z">
        <w:r>
          <w:rPr>
            <w:noProof/>
            <w:webHidden/>
          </w:rPr>
          <w:t>18</w:t>
        </w:r>
        <w:r>
          <w:rPr>
            <w:noProof/>
            <w:webHidden/>
          </w:rPr>
          <w:fldChar w:fldCharType="end"/>
        </w:r>
        <w:r w:rsidRPr="00B840A3">
          <w:rPr>
            <w:rStyle w:val="Hyperlink"/>
            <w:rFonts w:eastAsiaTheme="majorEastAsia"/>
            <w:noProof/>
          </w:rPr>
          <w:fldChar w:fldCharType="end"/>
        </w:r>
      </w:ins>
    </w:p>
    <w:p w14:paraId="79642F01" w14:textId="5E3A3860" w:rsidR="001B5BCE" w:rsidRDefault="001B5BCE">
      <w:pPr>
        <w:pStyle w:val="TableofFigures"/>
        <w:tabs>
          <w:tab w:val="right" w:leader="dot" w:pos="7927"/>
        </w:tabs>
        <w:rPr>
          <w:ins w:id="643" w:author="chaniaayulestari@outlook.com" w:date="2021-11-14T06:11:00Z"/>
          <w:rFonts w:asciiTheme="minorHAnsi" w:eastAsiaTheme="minorEastAsia" w:hAnsiTheme="minorHAnsi" w:cstheme="minorBidi"/>
          <w:noProof/>
          <w:sz w:val="22"/>
          <w:szCs w:val="22"/>
          <w:lang w:val="en-ID"/>
        </w:rPr>
      </w:pPr>
      <w:ins w:id="64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_Toc87762716 \h </w:instrText>
        </w:r>
      </w:ins>
      <w:r>
        <w:rPr>
          <w:noProof/>
          <w:webHidden/>
        </w:rPr>
      </w:r>
      <w:r>
        <w:rPr>
          <w:noProof/>
          <w:webHidden/>
        </w:rPr>
        <w:fldChar w:fldCharType="separate"/>
      </w:r>
      <w:ins w:id="645"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136C2FE7" w14:textId="28B8E860" w:rsidR="001B5BCE" w:rsidRDefault="001B5BCE">
      <w:pPr>
        <w:pStyle w:val="TableofFigures"/>
        <w:tabs>
          <w:tab w:val="right" w:leader="dot" w:pos="7927"/>
        </w:tabs>
        <w:rPr>
          <w:ins w:id="646" w:author="chaniaayulestari@outlook.com" w:date="2021-11-14T06:11:00Z"/>
          <w:rFonts w:asciiTheme="minorHAnsi" w:eastAsiaTheme="minorEastAsia" w:hAnsiTheme="minorHAnsi" w:cstheme="minorBidi"/>
          <w:noProof/>
          <w:sz w:val="22"/>
          <w:szCs w:val="22"/>
          <w:lang w:val="en-ID"/>
        </w:rPr>
      </w:pPr>
      <w:ins w:id="64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_Toc87762717 \h </w:instrText>
        </w:r>
      </w:ins>
      <w:r>
        <w:rPr>
          <w:noProof/>
          <w:webHidden/>
        </w:rPr>
      </w:r>
      <w:r>
        <w:rPr>
          <w:noProof/>
          <w:webHidden/>
        </w:rPr>
        <w:fldChar w:fldCharType="separate"/>
      </w:r>
      <w:ins w:id="648" w:author="chaniaayulestari@outlook.com" w:date="2021-11-14T06:11:00Z">
        <w:r>
          <w:rPr>
            <w:noProof/>
            <w:webHidden/>
          </w:rPr>
          <w:t>21</w:t>
        </w:r>
        <w:r>
          <w:rPr>
            <w:noProof/>
            <w:webHidden/>
          </w:rPr>
          <w:fldChar w:fldCharType="end"/>
        </w:r>
        <w:r w:rsidRPr="00B840A3">
          <w:rPr>
            <w:rStyle w:val="Hyperlink"/>
            <w:rFonts w:eastAsiaTheme="majorEastAsia"/>
            <w:noProof/>
          </w:rPr>
          <w:fldChar w:fldCharType="end"/>
        </w:r>
      </w:ins>
    </w:p>
    <w:p w14:paraId="3876722E" w14:textId="6D679D70" w:rsidR="001B5BCE" w:rsidRDefault="001B5BCE">
      <w:pPr>
        <w:pStyle w:val="TableofFigures"/>
        <w:tabs>
          <w:tab w:val="right" w:leader="dot" w:pos="7927"/>
        </w:tabs>
        <w:rPr>
          <w:ins w:id="649" w:author="chaniaayulestari@outlook.com" w:date="2021-11-14T06:11:00Z"/>
          <w:rFonts w:asciiTheme="minorHAnsi" w:eastAsiaTheme="minorEastAsia" w:hAnsiTheme="minorHAnsi" w:cstheme="minorBidi"/>
          <w:noProof/>
          <w:sz w:val="22"/>
          <w:szCs w:val="22"/>
          <w:lang w:val="en-ID"/>
        </w:rPr>
      </w:pPr>
      <w:ins w:id="65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 Skenarion Login</w:t>
        </w:r>
        <w:r>
          <w:rPr>
            <w:noProof/>
            <w:webHidden/>
          </w:rPr>
          <w:tab/>
        </w:r>
        <w:r>
          <w:rPr>
            <w:noProof/>
            <w:webHidden/>
          </w:rPr>
          <w:fldChar w:fldCharType="begin"/>
        </w:r>
        <w:r>
          <w:rPr>
            <w:noProof/>
            <w:webHidden/>
          </w:rPr>
          <w:instrText xml:space="preserve"> PAGEREF _Toc87762718 \h </w:instrText>
        </w:r>
      </w:ins>
      <w:r>
        <w:rPr>
          <w:noProof/>
          <w:webHidden/>
        </w:rPr>
      </w:r>
      <w:r>
        <w:rPr>
          <w:noProof/>
          <w:webHidden/>
        </w:rPr>
        <w:fldChar w:fldCharType="separate"/>
      </w:r>
      <w:ins w:id="651" w:author="chaniaayulestari@outlook.com" w:date="2021-11-14T06:11:00Z">
        <w:r>
          <w:rPr>
            <w:noProof/>
            <w:webHidden/>
          </w:rPr>
          <w:t>25</w:t>
        </w:r>
        <w:r>
          <w:rPr>
            <w:noProof/>
            <w:webHidden/>
          </w:rPr>
          <w:fldChar w:fldCharType="end"/>
        </w:r>
        <w:r w:rsidRPr="00B840A3">
          <w:rPr>
            <w:rStyle w:val="Hyperlink"/>
            <w:rFonts w:eastAsiaTheme="majorEastAsia"/>
            <w:noProof/>
          </w:rPr>
          <w:fldChar w:fldCharType="end"/>
        </w:r>
      </w:ins>
    </w:p>
    <w:p w14:paraId="33073092" w14:textId="043D9F8F" w:rsidR="001B5BCE" w:rsidRDefault="001B5BCE">
      <w:pPr>
        <w:pStyle w:val="TableofFigures"/>
        <w:tabs>
          <w:tab w:val="right" w:leader="dot" w:pos="7927"/>
        </w:tabs>
        <w:rPr>
          <w:ins w:id="652" w:author="chaniaayulestari@outlook.com" w:date="2021-11-14T06:11:00Z"/>
          <w:rFonts w:asciiTheme="minorHAnsi" w:eastAsiaTheme="minorEastAsia" w:hAnsiTheme="minorHAnsi" w:cstheme="minorBidi"/>
          <w:noProof/>
          <w:sz w:val="22"/>
          <w:szCs w:val="22"/>
          <w:lang w:val="en-ID"/>
        </w:rPr>
      </w:pPr>
      <w:ins w:id="65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"_Toc87762719"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_Toc87762719 \h </w:instrText>
        </w:r>
      </w:ins>
      <w:r>
        <w:rPr>
          <w:noProof/>
          <w:webHidden/>
        </w:rPr>
      </w:r>
      <w:r>
        <w:rPr>
          <w:noProof/>
          <w:webHidden/>
        </w:rPr>
        <w:fldChar w:fldCharType="separate"/>
      </w:r>
      <w:ins w:id="654" w:author="chaniaayulestari@outlook.com" w:date="2021-11-14T06:11:00Z">
        <w:r>
          <w:rPr>
            <w:noProof/>
            <w:webHidden/>
          </w:rPr>
          <w:t>26</w:t>
        </w:r>
        <w:r>
          <w:rPr>
            <w:noProof/>
            <w:webHidden/>
          </w:rPr>
          <w:fldChar w:fldCharType="end"/>
        </w:r>
        <w:r w:rsidRPr="00B840A3">
          <w:rPr>
            <w:rStyle w:val="Hyperlink"/>
            <w:rFonts w:eastAsiaTheme="majorEastAsia"/>
            <w:noProof/>
          </w:rPr>
          <w:fldChar w:fldCharType="end"/>
        </w:r>
      </w:ins>
    </w:p>
    <w:p w14:paraId="35DF0D0F" w14:textId="71BC6AE1" w:rsidR="001B5BCE" w:rsidRDefault="001B5BCE">
      <w:pPr>
        <w:pStyle w:val="TableofFigures"/>
        <w:tabs>
          <w:tab w:val="right" w:leader="dot" w:pos="7927"/>
        </w:tabs>
        <w:rPr>
          <w:ins w:id="655" w:author="chaniaayulestari@outlook.com" w:date="2021-11-14T06:11:00Z"/>
          <w:rFonts w:asciiTheme="minorHAnsi" w:eastAsiaTheme="minorEastAsia" w:hAnsiTheme="minorHAnsi" w:cstheme="minorBidi"/>
          <w:noProof/>
          <w:sz w:val="22"/>
          <w:szCs w:val="22"/>
          <w:lang w:val="en-ID"/>
        </w:rPr>
      </w:pPr>
      <w:ins w:id="65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_Toc87762720 \h </w:instrText>
        </w:r>
      </w:ins>
      <w:r>
        <w:rPr>
          <w:noProof/>
          <w:webHidden/>
        </w:rPr>
      </w:r>
      <w:r>
        <w:rPr>
          <w:noProof/>
          <w:webHidden/>
        </w:rPr>
        <w:fldChar w:fldCharType="separate"/>
      </w:r>
      <w:ins w:id="657" w:author="chaniaayulestari@outlook.com" w:date="2021-11-14T06:11:00Z">
        <w:r>
          <w:rPr>
            <w:noProof/>
            <w:webHidden/>
          </w:rPr>
          <w:t>27</w:t>
        </w:r>
        <w:r>
          <w:rPr>
            <w:noProof/>
            <w:webHidden/>
          </w:rPr>
          <w:fldChar w:fldCharType="end"/>
        </w:r>
        <w:r w:rsidRPr="00B840A3">
          <w:rPr>
            <w:rStyle w:val="Hyperlink"/>
            <w:rFonts w:eastAsiaTheme="majorEastAsia"/>
            <w:noProof/>
          </w:rPr>
          <w:fldChar w:fldCharType="end"/>
        </w:r>
      </w:ins>
    </w:p>
    <w:p w14:paraId="4904BEE2" w14:textId="0DED3371" w:rsidR="001B5BCE" w:rsidRDefault="001B5BCE">
      <w:pPr>
        <w:pStyle w:val="TableofFigures"/>
        <w:tabs>
          <w:tab w:val="right" w:leader="dot" w:pos="7927"/>
        </w:tabs>
        <w:rPr>
          <w:ins w:id="658" w:author="chaniaayulestari@outlook.com" w:date="2021-11-14T06:11:00Z"/>
          <w:rFonts w:asciiTheme="minorHAnsi" w:eastAsiaTheme="minorEastAsia" w:hAnsiTheme="minorHAnsi" w:cstheme="minorBidi"/>
          <w:noProof/>
          <w:sz w:val="22"/>
          <w:szCs w:val="22"/>
          <w:lang w:val="en-ID"/>
        </w:rPr>
      </w:pPr>
      <w:ins w:id="65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_Toc87762721 \h </w:instrText>
        </w:r>
      </w:ins>
      <w:r>
        <w:rPr>
          <w:noProof/>
          <w:webHidden/>
        </w:rPr>
      </w:r>
      <w:r>
        <w:rPr>
          <w:noProof/>
          <w:webHidden/>
        </w:rPr>
        <w:fldChar w:fldCharType="separate"/>
      </w:r>
      <w:ins w:id="660" w:author="chaniaayulestari@outlook.com" w:date="2021-11-14T06:11:00Z">
        <w:r>
          <w:rPr>
            <w:noProof/>
            <w:webHidden/>
          </w:rPr>
          <w:t>28</w:t>
        </w:r>
        <w:r>
          <w:rPr>
            <w:noProof/>
            <w:webHidden/>
          </w:rPr>
          <w:fldChar w:fldCharType="end"/>
        </w:r>
        <w:r w:rsidRPr="00B840A3">
          <w:rPr>
            <w:rStyle w:val="Hyperlink"/>
            <w:rFonts w:eastAsiaTheme="majorEastAsia"/>
            <w:noProof/>
          </w:rPr>
          <w:fldChar w:fldCharType="end"/>
        </w:r>
      </w:ins>
    </w:p>
    <w:p w14:paraId="561BB40D" w14:textId="0341F871" w:rsidR="001B5BCE" w:rsidRDefault="001B5BCE">
      <w:pPr>
        <w:pStyle w:val="TableofFigures"/>
        <w:tabs>
          <w:tab w:val="right" w:leader="dot" w:pos="7927"/>
        </w:tabs>
        <w:rPr>
          <w:ins w:id="661" w:author="chaniaayulestari@outlook.com" w:date="2021-11-14T06:11:00Z"/>
          <w:rFonts w:asciiTheme="minorHAnsi" w:eastAsiaTheme="minorEastAsia" w:hAnsiTheme="minorHAnsi" w:cstheme="minorBidi"/>
          <w:noProof/>
          <w:sz w:val="22"/>
          <w:szCs w:val="22"/>
          <w:lang w:val="en-ID"/>
        </w:rPr>
      </w:pPr>
      <w:ins w:id="66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_Toc87762722 \h </w:instrText>
        </w:r>
      </w:ins>
      <w:r>
        <w:rPr>
          <w:noProof/>
          <w:webHidden/>
        </w:rPr>
      </w:r>
      <w:r>
        <w:rPr>
          <w:noProof/>
          <w:webHidden/>
        </w:rPr>
        <w:fldChar w:fldCharType="separate"/>
      </w:r>
      <w:ins w:id="663" w:author="chaniaayulestari@outlook.com" w:date="2021-11-14T06:11:00Z">
        <w:r>
          <w:rPr>
            <w:noProof/>
            <w:webHidden/>
          </w:rPr>
          <w:t>29</w:t>
        </w:r>
        <w:r>
          <w:rPr>
            <w:noProof/>
            <w:webHidden/>
          </w:rPr>
          <w:fldChar w:fldCharType="end"/>
        </w:r>
        <w:r w:rsidRPr="00B840A3">
          <w:rPr>
            <w:rStyle w:val="Hyperlink"/>
            <w:rFonts w:eastAsiaTheme="majorEastAsia"/>
            <w:noProof/>
          </w:rPr>
          <w:fldChar w:fldCharType="end"/>
        </w:r>
      </w:ins>
    </w:p>
    <w:p w14:paraId="7FD7294A" w14:textId="6536FD83" w:rsidR="001B5BCE" w:rsidRDefault="001B5BCE">
      <w:pPr>
        <w:pStyle w:val="TableofFigures"/>
        <w:tabs>
          <w:tab w:val="right" w:leader="dot" w:pos="7927"/>
        </w:tabs>
        <w:rPr>
          <w:ins w:id="664" w:author="chaniaayulestari@outlook.com" w:date="2021-11-14T06:11:00Z"/>
          <w:rFonts w:asciiTheme="minorHAnsi" w:eastAsiaTheme="minorEastAsia" w:hAnsiTheme="minorHAnsi" w:cstheme="minorBidi"/>
          <w:noProof/>
          <w:sz w:val="22"/>
          <w:szCs w:val="22"/>
          <w:lang w:val="en-ID"/>
        </w:rPr>
      </w:pPr>
      <w:ins w:id="66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_Toc87762723 \h </w:instrText>
        </w:r>
      </w:ins>
      <w:r>
        <w:rPr>
          <w:noProof/>
          <w:webHidden/>
        </w:rPr>
      </w:r>
      <w:r>
        <w:rPr>
          <w:noProof/>
          <w:webHidden/>
        </w:rPr>
        <w:fldChar w:fldCharType="separate"/>
      </w:r>
      <w:ins w:id="666" w:author="chaniaayulestari@outlook.com" w:date="2021-11-14T06:11:00Z">
        <w:r>
          <w:rPr>
            <w:noProof/>
            <w:webHidden/>
          </w:rPr>
          <w:t>30</w:t>
        </w:r>
        <w:r>
          <w:rPr>
            <w:noProof/>
            <w:webHidden/>
          </w:rPr>
          <w:fldChar w:fldCharType="end"/>
        </w:r>
        <w:r w:rsidRPr="00B840A3">
          <w:rPr>
            <w:rStyle w:val="Hyperlink"/>
            <w:rFonts w:eastAsiaTheme="majorEastAsia"/>
            <w:noProof/>
          </w:rPr>
          <w:fldChar w:fldCharType="end"/>
        </w:r>
      </w:ins>
    </w:p>
    <w:p w14:paraId="7C580287" w14:textId="53FA7B8B" w:rsidR="001B5BCE" w:rsidRDefault="001B5BCE">
      <w:pPr>
        <w:pStyle w:val="TableofFigures"/>
        <w:tabs>
          <w:tab w:val="right" w:leader="dot" w:pos="7927"/>
        </w:tabs>
        <w:rPr>
          <w:ins w:id="667" w:author="chaniaayulestari@outlook.com" w:date="2021-11-14T06:11:00Z"/>
          <w:rFonts w:asciiTheme="minorHAnsi" w:eastAsiaTheme="minorEastAsia" w:hAnsiTheme="minorHAnsi" w:cstheme="minorBidi"/>
          <w:noProof/>
          <w:sz w:val="22"/>
          <w:szCs w:val="22"/>
          <w:lang w:val="en-ID"/>
        </w:rPr>
      </w:pPr>
      <w:ins w:id="66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_Toc87762724 \h </w:instrText>
        </w:r>
      </w:ins>
      <w:r>
        <w:rPr>
          <w:noProof/>
          <w:webHidden/>
        </w:rPr>
      </w:r>
      <w:r>
        <w:rPr>
          <w:noProof/>
          <w:webHidden/>
        </w:rPr>
        <w:fldChar w:fldCharType="separate"/>
      </w:r>
      <w:ins w:id="669" w:author="chaniaayulestari@outlook.com" w:date="2021-11-14T06:11:00Z">
        <w:r>
          <w:rPr>
            <w:noProof/>
            <w:webHidden/>
          </w:rPr>
          <w:t>31</w:t>
        </w:r>
        <w:r>
          <w:rPr>
            <w:noProof/>
            <w:webHidden/>
          </w:rPr>
          <w:fldChar w:fldCharType="end"/>
        </w:r>
        <w:r w:rsidRPr="00B840A3">
          <w:rPr>
            <w:rStyle w:val="Hyperlink"/>
            <w:rFonts w:eastAsiaTheme="majorEastAsia"/>
            <w:noProof/>
          </w:rPr>
          <w:fldChar w:fldCharType="end"/>
        </w:r>
      </w:ins>
    </w:p>
    <w:p w14:paraId="5765DE9E" w14:textId="2A628618" w:rsidR="001B5BCE" w:rsidRDefault="001B5BCE">
      <w:pPr>
        <w:pStyle w:val="TableofFigures"/>
        <w:tabs>
          <w:tab w:val="right" w:leader="dot" w:pos="7927"/>
        </w:tabs>
        <w:rPr>
          <w:ins w:id="670" w:author="chaniaayulestari@outlook.com" w:date="2021-11-14T06:11:00Z"/>
          <w:rFonts w:asciiTheme="minorHAnsi" w:eastAsiaTheme="minorEastAsia" w:hAnsiTheme="minorHAnsi" w:cstheme="minorBidi"/>
          <w:noProof/>
          <w:sz w:val="22"/>
          <w:szCs w:val="22"/>
          <w:lang w:val="en-ID"/>
        </w:rPr>
      </w:pPr>
      <w:ins w:id="67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_Toc87762725 \h </w:instrText>
        </w:r>
      </w:ins>
      <w:r>
        <w:rPr>
          <w:noProof/>
          <w:webHidden/>
        </w:rPr>
      </w:r>
      <w:r>
        <w:rPr>
          <w:noProof/>
          <w:webHidden/>
        </w:rPr>
        <w:fldChar w:fldCharType="separate"/>
      </w:r>
      <w:ins w:id="672" w:author="chaniaayulestari@outlook.com" w:date="2021-11-14T06:11:00Z">
        <w:r>
          <w:rPr>
            <w:noProof/>
            <w:webHidden/>
          </w:rPr>
          <w:t>32</w:t>
        </w:r>
        <w:r>
          <w:rPr>
            <w:noProof/>
            <w:webHidden/>
          </w:rPr>
          <w:fldChar w:fldCharType="end"/>
        </w:r>
        <w:r w:rsidRPr="00B840A3">
          <w:rPr>
            <w:rStyle w:val="Hyperlink"/>
            <w:rFonts w:eastAsiaTheme="majorEastAsia"/>
            <w:noProof/>
          </w:rPr>
          <w:fldChar w:fldCharType="end"/>
        </w:r>
      </w:ins>
    </w:p>
    <w:p w14:paraId="7A1A2AB0" w14:textId="1A879854" w:rsidR="001B5BCE" w:rsidRDefault="001B5BCE">
      <w:pPr>
        <w:pStyle w:val="TableofFigures"/>
        <w:tabs>
          <w:tab w:val="right" w:leader="dot" w:pos="7927"/>
        </w:tabs>
        <w:rPr>
          <w:ins w:id="673" w:author="chaniaayulestari@outlook.com" w:date="2021-11-14T06:11:00Z"/>
          <w:rFonts w:asciiTheme="minorHAnsi" w:eastAsiaTheme="minorEastAsia" w:hAnsiTheme="minorHAnsi" w:cstheme="minorBidi"/>
          <w:noProof/>
          <w:sz w:val="22"/>
          <w:szCs w:val="22"/>
          <w:lang w:val="en-ID"/>
        </w:rPr>
      </w:pPr>
      <w:ins w:id="67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_Toc87762726 \h </w:instrText>
        </w:r>
      </w:ins>
      <w:r>
        <w:rPr>
          <w:noProof/>
          <w:webHidden/>
        </w:rPr>
      </w:r>
      <w:r>
        <w:rPr>
          <w:noProof/>
          <w:webHidden/>
        </w:rPr>
        <w:fldChar w:fldCharType="separate"/>
      </w:r>
      <w:ins w:id="675" w:author="chaniaayulestari@outlook.com" w:date="2021-11-14T06:11:00Z">
        <w:r>
          <w:rPr>
            <w:noProof/>
            <w:webHidden/>
          </w:rPr>
          <w:t>33</w:t>
        </w:r>
        <w:r>
          <w:rPr>
            <w:noProof/>
            <w:webHidden/>
          </w:rPr>
          <w:fldChar w:fldCharType="end"/>
        </w:r>
        <w:r w:rsidRPr="00B840A3">
          <w:rPr>
            <w:rStyle w:val="Hyperlink"/>
            <w:rFonts w:eastAsiaTheme="majorEastAsia"/>
            <w:noProof/>
          </w:rPr>
          <w:fldChar w:fldCharType="end"/>
        </w:r>
      </w:ins>
    </w:p>
    <w:p w14:paraId="58E4933A" w14:textId="08B9334B" w:rsidR="001B5BCE" w:rsidRDefault="001B5BCE">
      <w:pPr>
        <w:pStyle w:val="TableofFigures"/>
        <w:tabs>
          <w:tab w:val="right" w:leader="dot" w:pos="7927"/>
        </w:tabs>
        <w:rPr>
          <w:ins w:id="676" w:author="chaniaayulestari@outlook.com" w:date="2021-11-14T06:11:00Z"/>
          <w:rFonts w:asciiTheme="minorHAnsi" w:eastAsiaTheme="minorEastAsia" w:hAnsiTheme="minorHAnsi" w:cstheme="minorBidi"/>
          <w:noProof/>
          <w:sz w:val="22"/>
          <w:szCs w:val="22"/>
          <w:lang w:val="en-ID"/>
        </w:rPr>
      </w:pPr>
      <w:ins w:id="67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_Toc87762727 \h </w:instrText>
        </w:r>
      </w:ins>
      <w:r>
        <w:rPr>
          <w:noProof/>
          <w:webHidden/>
        </w:rPr>
      </w:r>
      <w:r>
        <w:rPr>
          <w:noProof/>
          <w:webHidden/>
        </w:rPr>
        <w:fldChar w:fldCharType="separate"/>
      </w:r>
      <w:ins w:id="678" w:author="chaniaayulestari@outlook.com" w:date="2021-11-14T06:11:00Z">
        <w:r>
          <w:rPr>
            <w:noProof/>
            <w:webHidden/>
          </w:rPr>
          <w:t>34</w:t>
        </w:r>
        <w:r>
          <w:rPr>
            <w:noProof/>
            <w:webHidden/>
          </w:rPr>
          <w:fldChar w:fldCharType="end"/>
        </w:r>
        <w:r w:rsidRPr="00B840A3">
          <w:rPr>
            <w:rStyle w:val="Hyperlink"/>
            <w:rFonts w:eastAsiaTheme="majorEastAsia"/>
            <w:noProof/>
          </w:rPr>
          <w:fldChar w:fldCharType="end"/>
        </w:r>
      </w:ins>
    </w:p>
    <w:p w14:paraId="53F10A7C" w14:textId="7F2501D6" w:rsidR="001B5BCE" w:rsidRDefault="001B5BCE">
      <w:pPr>
        <w:pStyle w:val="TableofFigures"/>
        <w:tabs>
          <w:tab w:val="right" w:leader="dot" w:pos="7927"/>
        </w:tabs>
        <w:rPr>
          <w:ins w:id="679" w:author="chaniaayulestari@outlook.com" w:date="2021-11-14T06:11:00Z"/>
          <w:rFonts w:asciiTheme="minorHAnsi" w:eastAsiaTheme="minorEastAsia" w:hAnsiTheme="minorHAnsi" w:cstheme="minorBidi"/>
          <w:noProof/>
          <w:sz w:val="22"/>
          <w:szCs w:val="22"/>
          <w:lang w:val="en-ID"/>
        </w:rPr>
      </w:pPr>
      <w:ins w:id="68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_Toc87762728 \h </w:instrText>
        </w:r>
      </w:ins>
      <w:r>
        <w:rPr>
          <w:noProof/>
          <w:webHidden/>
        </w:rPr>
      </w:r>
      <w:r>
        <w:rPr>
          <w:noProof/>
          <w:webHidden/>
        </w:rPr>
        <w:fldChar w:fldCharType="separate"/>
      </w:r>
      <w:ins w:id="681" w:author="chaniaayulestari@outlook.com" w:date="2021-11-14T06:11:00Z">
        <w:r>
          <w:rPr>
            <w:noProof/>
            <w:webHidden/>
          </w:rPr>
          <w:t>35</w:t>
        </w:r>
        <w:r>
          <w:rPr>
            <w:noProof/>
            <w:webHidden/>
          </w:rPr>
          <w:fldChar w:fldCharType="end"/>
        </w:r>
        <w:r w:rsidRPr="00B840A3">
          <w:rPr>
            <w:rStyle w:val="Hyperlink"/>
            <w:rFonts w:eastAsiaTheme="majorEastAsia"/>
            <w:noProof/>
          </w:rPr>
          <w:fldChar w:fldCharType="end"/>
        </w:r>
      </w:ins>
    </w:p>
    <w:p w14:paraId="612C1EE5" w14:textId="49AE57A3" w:rsidR="001B5BCE" w:rsidRDefault="001B5BCE">
      <w:pPr>
        <w:pStyle w:val="TableofFigures"/>
        <w:tabs>
          <w:tab w:val="right" w:leader="dot" w:pos="7927"/>
        </w:tabs>
        <w:rPr>
          <w:ins w:id="682" w:author="chaniaayulestari@outlook.com" w:date="2021-11-14T06:11:00Z"/>
          <w:rFonts w:asciiTheme="minorHAnsi" w:eastAsiaTheme="minorEastAsia" w:hAnsiTheme="minorHAnsi" w:cstheme="minorBidi"/>
          <w:noProof/>
          <w:sz w:val="22"/>
          <w:szCs w:val="22"/>
          <w:lang w:val="en-ID"/>
        </w:rPr>
      </w:pPr>
      <w:ins w:id="68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"_Toc87762729"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_Toc87762729 \h </w:instrText>
        </w:r>
      </w:ins>
      <w:r>
        <w:rPr>
          <w:noProof/>
          <w:webHidden/>
        </w:rPr>
      </w:r>
      <w:r>
        <w:rPr>
          <w:noProof/>
          <w:webHidden/>
        </w:rPr>
        <w:fldChar w:fldCharType="separate"/>
      </w:r>
      <w:ins w:id="684" w:author="chaniaayulestari@outlook.com" w:date="2021-11-14T06:11:00Z">
        <w:r>
          <w:rPr>
            <w:noProof/>
            <w:webHidden/>
          </w:rPr>
          <w:t>36</w:t>
        </w:r>
        <w:r>
          <w:rPr>
            <w:noProof/>
            <w:webHidden/>
          </w:rPr>
          <w:fldChar w:fldCharType="end"/>
        </w:r>
        <w:r w:rsidRPr="00B840A3">
          <w:rPr>
            <w:rStyle w:val="Hyperlink"/>
            <w:rFonts w:eastAsiaTheme="majorEastAsia"/>
            <w:noProof/>
          </w:rPr>
          <w:fldChar w:fldCharType="end"/>
        </w:r>
      </w:ins>
    </w:p>
    <w:p w14:paraId="74AA2DF3" w14:textId="3F33252A" w:rsidR="001B5BCE" w:rsidRDefault="001B5BCE">
      <w:pPr>
        <w:pStyle w:val="TableofFigures"/>
        <w:tabs>
          <w:tab w:val="right" w:leader="dot" w:pos="7927"/>
        </w:tabs>
        <w:rPr>
          <w:ins w:id="685" w:author="chaniaayulestari@outlook.com" w:date="2021-11-14T06:11:00Z"/>
          <w:rFonts w:asciiTheme="minorHAnsi" w:eastAsiaTheme="minorEastAsia" w:hAnsiTheme="minorHAnsi" w:cstheme="minorBidi"/>
          <w:noProof/>
          <w:sz w:val="22"/>
          <w:szCs w:val="22"/>
          <w:lang w:val="en-ID"/>
        </w:rPr>
      </w:pPr>
      <w:ins w:id="68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_Toc87762730 \h </w:instrText>
        </w:r>
      </w:ins>
      <w:r>
        <w:rPr>
          <w:noProof/>
          <w:webHidden/>
        </w:rPr>
      </w:r>
      <w:r>
        <w:rPr>
          <w:noProof/>
          <w:webHidden/>
        </w:rPr>
        <w:fldChar w:fldCharType="separate"/>
      </w:r>
      <w:ins w:id="687" w:author="chaniaayulestari@outlook.com" w:date="2021-11-14T06:11:00Z">
        <w:r>
          <w:rPr>
            <w:noProof/>
            <w:webHidden/>
          </w:rPr>
          <w:t>37</w:t>
        </w:r>
        <w:r>
          <w:rPr>
            <w:noProof/>
            <w:webHidden/>
          </w:rPr>
          <w:fldChar w:fldCharType="end"/>
        </w:r>
        <w:r w:rsidRPr="00B840A3">
          <w:rPr>
            <w:rStyle w:val="Hyperlink"/>
            <w:rFonts w:eastAsiaTheme="majorEastAsia"/>
            <w:noProof/>
          </w:rPr>
          <w:fldChar w:fldCharType="end"/>
        </w:r>
      </w:ins>
    </w:p>
    <w:p w14:paraId="3FB1BFA9" w14:textId="55CCF452" w:rsidR="001B5BCE" w:rsidRDefault="001B5BCE">
      <w:pPr>
        <w:pStyle w:val="TableofFigures"/>
        <w:tabs>
          <w:tab w:val="right" w:leader="dot" w:pos="7927"/>
        </w:tabs>
        <w:rPr>
          <w:ins w:id="688" w:author="chaniaayulestari@outlook.com" w:date="2021-11-14T06:11:00Z"/>
          <w:rFonts w:asciiTheme="minorHAnsi" w:eastAsiaTheme="minorEastAsia" w:hAnsiTheme="minorHAnsi" w:cstheme="minorBidi"/>
          <w:noProof/>
          <w:sz w:val="22"/>
          <w:szCs w:val="22"/>
          <w:lang w:val="en-ID"/>
        </w:rPr>
      </w:pPr>
      <w:ins w:id="68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_Toc87762731 \h </w:instrText>
        </w:r>
      </w:ins>
      <w:r>
        <w:rPr>
          <w:noProof/>
          <w:webHidden/>
        </w:rPr>
      </w:r>
      <w:r>
        <w:rPr>
          <w:noProof/>
          <w:webHidden/>
        </w:rPr>
        <w:fldChar w:fldCharType="separate"/>
      </w:r>
      <w:ins w:id="690" w:author="chaniaayulestari@outlook.com" w:date="2021-11-14T06:11:00Z">
        <w:r>
          <w:rPr>
            <w:noProof/>
            <w:webHidden/>
          </w:rPr>
          <w:t>38</w:t>
        </w:r>
        <w:r>
          <w:rPr>
            <w:noProof/>
            <w:webHidden/>
          </w:rPr>
          <w:fldChar w:fldCharType="end"/>
        </w:r>
        <w:r w:rsidRPr="00B840A3">
          <w:rPr>
            <w:rStyle w:val="Hyperlink"/>
            <w:rFonts w:eastAsiaTheme="majorEastAsia"/>
            <w:noProof/>
          </w:rPr>
          <w:fldChar w:fldCharType="end"/>
        </w:r>
      </w:ins>
    </w:p>
    <w:p w14:paraId="21127DF4" w14:textId="0E34F90E" w:rsidR="001B5BCE" w:rsidRDefault="001B5BCE">
      <w:pPr>
        <w:pStyle w:val="TableofFigures"/>
        <w:tabs>
          <w:tab w:val="right" w:leader="dot" w:pos="7927"/>
        </w:tabs>
        <w:rPr>
          <w:ins w:id="691" w:author="chaniaayulestari@outlook.com" w:date="2021-11-14T06:11:00Z"/>
          <w:rFonts w:asciiTheme="minorHAnsi" w:eastAsiaTheme="minorEastAsia" w:hAnsiTheme="minorHAnsi" w:cstheme="minorBidi"/>
          <w:noProof/>
          <w:sz w:val="22"/>
          <w:szCs w:val="22"/>
          <w:lang w:val="en-ID"/>
        </w:rPr>
      </w:pPr>
      <w:ins w:id="69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_Toc87762732 \h </w:instrText>
        </w:r>
      </w:ins>
      <w:r>
        <w:rPr>
          <w:noProof/>
          <w:webHidden/>
        </w:rPr>
      </w:r>
      <w:r>
        <w:rPr>
          <w:noProof/>
          <w:webHidden/>
        </w:rPr>
        <w:fldChar w:fldCharType="separate"/>
      </w:r>
      <w:ins w:id="693" w:author="chaniaayulestari@outlook.com" w:date="2021-11-14T06:11:00Z">
        <w:r>
          <w:rPr>
            <w:noProof/>
            <w:webHidden/>
          </w:rPr>
          <w:t>39</w:t>
        </w:r>
        <w:r>
          <w:rPr>
            <w:noProof/>
            <w:webHidden/>
          </w:rPr>
          <w:fldChar w:fldCharType="end"/>
        </w:r>
        <w:r w:rsidRPr="00B840A3">
          <w:rPr>
            <w:rStyle w:val="Hyperlink"/>
            <w:rFonts w:eastAsiaTheme="majorEastAsia"/>
            <w:noProof/>
          </w:rPr>
          <w:fldChar w:fldCharType="end"/>
        </w:r>
      </w:ins>
    </w:p>
    <w:p w14:paraId="5D76BF06" w14:textId="4A1B572A" w:rsidR="001B5BCE" w:rsidRDefault="001B5BCE">
      <w:pPr>
        <w:pStyle w:val="TableofFigures"/>
        <w:tabs>
          <w:tab w:val="right" w:leader="dot" w:pos="7927"/>
        </w:tabs>
        <w:rPr>
          <w:ins w:id="694" w:author="chaniaayulestari@outlook.com" w:date="2021-11-14T06:11:00Z"/>
          <w:rFonts w:asciiTheme="minorHAnsi" w:eastAsiaTheme="minorEastAsia" w:hAnsiTheme="minorHAnsi" w:cstheme="minorBidi"/>
          <w:noProof/>
          <w:sz w:val="22"/>
          <w:szCs w:val="22"/>
          <w:lang w:val="en-ID"/>
        </w:rPr>
      </w:pPr>
      <w:ins w:id="69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_Toc87762733 \h </w:instrText>
        </w:r>
      </w:ins>
      <w:r>
        <w:rPr>
          <w:noProof/>
          <w:webHidden/>
        </w:rPr>
      </w:r>
      <w:r>
        <w:rPr>
          <w:noProof/>
          <w:webHidden/>
        </w:rPr>
        <w:fldChar w:fldCharType="separate"/>
      </w:r>
      <w:ins w:id="696" w:author="chaniaayulestari@outlook.com" w:date="2021-11-14T06:11:00Z">
        <w:r>
          <w:rPr>
            <w:noProof/>
            <w:webHidden/>
          </w:rPr>
          <w:t>40</w:t>
        </w:r>
        <w:r>
          <w:rPr>
            <w:noProof/>
            <w:webHidden/>
          </w:rPr>
          <w:fldChar w:fldCharType="end"/>
        </w:r>
        <w:r w:rsidRPr="00B840A3">
          <w:rPr>
            <w:rStyle w:val="Hyperlink"/>
            <w:rFonts w:eastAsiaTheme="majorEastAsia"/>
            <w:noProof/>
          </w:rPr>
          <w:fldChar w:fldCharType="end"/>
        </w:r>
      </w:ins>
    </w:p>
    <w:p w14:paraId="2F8B2AAA" w14:textId="4D04A745" w:rsidR="001B5BCE" w:rsidRDefault="001B5BCE">
      <w:pPr>
        <w:pStyle w:val="TableofFigures"/>
        <w:tabs>
          <w:tab w:val="right" w:leader="dot" w:pos="7927"/>
        </w:tabs>
        <w:rPr>
          <w:ins w:id="697" w:author="chaniaayulestari@outlook.com" w:date="2021-11-14T06:11:00Z"/>
          <w:rFonts w:asciiTheme="minorHAnsi" w:eastAsiaTheme="minorEastAsia" w:hAnsiTheme="minorHAnsi" w:cstheme="minorBidi"/>
          <w:noProof/>
          <w:sz w:val="22"/>
          <w:szCs w:val="22"/>
          <w:lang w:val="en-ID"/>
        </w:rPr>
      </w:pPr>
      <w:ins w:id="69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_Toc87762734 \h </w:instrText>
        </w:r>
      </w:ins>
      <w:r>
        <w:rPr>
          <w:noProof/>
          <w:webHidden/>
        </w:rPr>
      </w:r>
      <w:r>
        <w:rPr>
          <w:noProof/>
          <w:webHidden/>
        </w:rPr>
        <w:fldChar w:fldCharType="separate"/>
      </w:r>
      <w:ins w:id="699" w:author="chaniaayulestari@outlook.com" w:date="2021-11-14T06:11:00Z">
        <w:r>
          <w:rPr>
            <w:noProof/>
            <w:webHidden/>
          </w:rPr>
          <w:t>42</w:t>
        </w:r>
        <w:r>
          <w:rPr>
            <w:noProof/>
            <w:webHidden/>
          </w:rPr>
          <w:fldChar w:fldCharType="end"/>
        </w:r>
        <w:r w:rsidRPr="00B840A3">
          <w:rPr>
            <w:rStyle w:val="Hyperlink"/>
            <w:rFonts w:eastAsiaTheme="majorEastAsia"/>
            <w:noProof/>
          </w:rPr>
          <w:fldChar w:fldCharType="end"/>
        </w:r>
      </w:ins>
    </w:p>
    <w:p w14:paraId="08F07B4D" w14:textId="0593CAA4" w:rsidR="001B5BCE" w:rsidRDefault="001B5BCE">
      <w:pPr>
        <w:pStyle w:val="TableofFigures"/>
        <w:tabs>
          <w:tab w:val="right" w:leader="dot" w:pos="7927"/>
        </w:tabs>
        <w:rPr>
          <w:ins w:id="700" w:author="chaniaayulestari@outlook.com" w:date="2021-11-14T06:11:00Z"/>
          <w:rFonts w:asciiTheme="minorHAnsi" w:eastAsiaTheme="minorEastAsia" w:hAnsiTheme="minorHAnsi" w:cstheme="minorBidi"/>
          <w:noProof/>
          <w:sz w:val="22"/>
          <w:szCs w:val="22"/>
          <w:lang w:val="en-ID"/>
        </w:rPr>
      </w:pPr>
      <w:ins w:id="70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22 Skenari Edit Guru</w:t>
        </w:r>
        <w:r>
          <w:rPr>
            <w:noProof/>
            <w:webHidden/>
          </w:rPr>
          <w:tab/>
        </w:r>
        <w:r>
          <w:rPr>
            <w:noProof/>
            <w:webHidden/>
          </w:rPr>
          <w:fldChar w:fldCharType="begin"/>
        </w:r>
        <w:r>
          <w:rPr>
            <w:noProof/>
            <w:webHidden/>
          </w:rPr>
          <w:instrText xml:space="preserve"> PAGEREF _Toc87762735 \h </w:instrText>
        </w:r>
      </w:ins>
      <w:r>
        <w:rPr>
          <w:noProof/>
          <w:webHidden/>
        </w:rPr>
      </w:r>
      <w:r>
        <w:rPr>
          <w:noProof/>
          <w:webHidden/>
        </w:rPr>
        <w:fldChar w:fldCharType="separate"/>
      </w:r>
      <w:ins w:id="702" w:author="chaniaayulestari@outlook.com" w:date="2021-11-14T06:11:00Z">
        <w:r>
          <w:rPr>
            <w:noProof/>
            <w:webHidden/>
          </w:rPr>
          <w:t>43</w:t>
        </w:r>
        <w:r>
          <w:rPr>
            <w:noProof/>
            <w:webHidden/>
          </w:rPr>
          <w:fldChar w:fldCharType="end"/>
        </w:r>
        <w:r w:rsidRPr="00B840A3">
          <w:rPr>
            <w:rStyle w:val="Hyperlink"/>
            <w:rFonts w:eastAsiaTheme="majorEastAsia"/>
            <w:noProof/>
          </w:rPr>
          <w:fldChar w:fldCharType="end"/>
        </w:r>
      </w:ins>
    </w:p>
    <w:p w14:paraId="0CB6EDA7" w14:textId="5D0FBC4B" w:rsidR="001B5BCE" w:rsidRDefault="001B5BCE">
      <w:pPr>
        <w:pStyle w:val="TableofFigures"/>
        <w:tabs>
          <w:tab w:val="right" w:leader="dot" w:pos="7927"/>
        </w:tabs>
        <w:rPr>
          <w:ins w:id="703" w:author="chaniaayulestari@outlook.com" w:date="2021-11-14T06:11:00Z"/>
          <w:rFonts w:asciiTheme="minorHAnsi" w:eastAsiaTheme="minorEastAsia" w:hAnsiTheme="minorHAnsi" w:cstheme="minorBidi"/>
          <w:noProof/>
          <w:sz w:val="22"/>
          <w:szCs w:val="22"/>
          <w:lang w:val="en-ID"/>
        </w:rPr>
      </w:pPr>
      <w:ins w:id="70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_Toc87762736 \h </w:instrText>
        </w:r>
      </w:ins>
      <w:r>
        <w:rPr>
          <w:noProof/>
          <w:webHidden/>
        </w:rPr>
      </w:r>
      <w:r>
        <w:rPr>
          <w:noProof/>
          <w:webHidden/>
        </w:rPr>
        <w:fldChar w:fldCharType="separate"/>
      </w:r>
      <w:ins w:id="705" w:author="chaniaayulestari@outlook.com" w:date="2021-11-14T06:11:00Z">
        <w:r>
          <w:rPr>
            <w:noProof/>
            <w:webHidden/>
          </w:rPr>
          <w:t>44</w:t>
        </w:r>
        <w:r>
          <w:rPr>
            <w:noProof/>
            <w:webHidden/>
          </w:rPr>
          <w:fldChar w:fldCharType="end"/>
        </w:r>
        <w:r w:rsidRPr="00B840A3">
          <w:rPr>
            <w:rStyle w:val="Hyperlink"/>
            <w:rFonts w:eastAsiaTheme="majorEastAsia"/>
            <w:noProof/>
          </w:rPr>
          <w:fldChar w:fldCharType="end"/>
        </w:r>
      </w:ins>
    </w:p>
    <w:p w14:paraId="60C7C761" w14:textId="00031EEA" w:rsidR="001B5BCE" w:rsidRDefault="001B5BCE">
      <w:pPr>
        <w:pStyle w:val="TableofFigures"/>
        <w:tabs>
          <w:tab w:val="right" w:leader="dot" w:pos="7927"/>
        </w:tabs>
        <w:rPr>
          <w:ins w:id="706" w:author="chaniaayulestari@outlook.com" w:date="2021-11-14T06:11:00Z"/>
          <w:rFonts w:asciiTheme="minorHAnsi" w:eastAsiaTheme="minorEastAsia" w:hAnsiTheme="minorHAnsi" w:cstheme="minorBidi"/>
          <w:noProof/>
          <w:sz w:val="22"/>
          <w:szCs w:val="22"/>
          <w:lang w:val="en-ID"/>
        </w:rPr>
      </w:pPr>
      <w:ins w:id="70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_Toc87762737 \h </w:instrText>
        </w:r>
      </w:ins>
      <w:r>
        <w:rPr>
          <w:noProof/>
          <w:webHidden/>
        </w:rPr>
      </w:r>
      <w:r>
        <w:rPr>
          <w:noProof/>
          <w:webHidden/>
        </w:rPr>
        <w:fldChar w:fldCharType="separate"/>
      </w:r>
      <w:ins w:id="708" w:author="chaniaayulestari@outlook.com" w:date="2021-11-14T06:11:00Z">
        <w:r>
          <w:rPr>
            <w:noProof/>
            <w:webHidden/>
          </w:rPr>
          <w:t>45</w:t>
        </w:r>
        <w:r>
          <w:rPr>
            <w:noProof/>
            <w:webHidden/>
          </w:rPr>
          <w:fldChar w:fldCharType="end"/>
        </w:r>
        <w:r w:rsidRPr="00B840A3">
          <w:rPr>
            <w:rStyle w:val="Hyperlink"/>
            <w:rFonts w:eastAsiaTheme="majorEastAsia"/>
            <w:noProof/>
          </w:rPr>
          <w:fldChar w:fldCharType="end"/>
        </w:r>
      </w:ins>
    </w:p>
    <w:p w14:paraId="6B38B86A" w14:textId="2137E09F" w:rsidR="001B5BCE" w:rsidRDefault="001B5BCE">
      <w:pPr>
        <w:pStyle w:val="TableofFigures"/>
        <w:tabs>
          <w:tab w:val="right" w:leader="dot" w:pos="7927"/>
        </w:tabs>
        <w:rPr>
          <w:ins w:id="709" w:author="chaniaayulestari@outlook.com" w:date="2021-11-14T06:11:00Z"/>
          <w:rFonts w:asciiTheme="minorHAnsi" w:eastAsiaTheme="minorEastAsia" w:hAnsiTheme="minorHAnsi" w:cstheme="minorBidi"/>
          <w:noProof/>
          <w:sz w:val="22"/>
          <w:szCs w:val="22"/>
          <w:lang w:val="en-ID"/>
        </w:rPr>
      </w:pPr>
      <w:ins w:id="710"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"_Toc87762738"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_Toc87762738 \h </w:instrText>
        </w:r>
      </w:ins>
      <w:r>
        <w:rPr>
          <w:noProof/>
          <w:webHidden/>
        </w:rPr>
      </w:r>
      <w:r>
        <w:rPr>
          <w:noProof/>
          <w:webHidden/>
        </w:rPr>
        <w:fldChar w:fldCharType="separate"/>
      </w:r>
      <w:ins w:id="711" w:author="chaniaayulestari@outlook.com" w:date="2021-11-14T06:11:00Z">
        <w:r>
          <w:rPr>
            <w:noProof/>
            <w:webHidden/>
          </w:rPr>
          <w:t>46</w:t>
        </w:r>
        <w:r>
          <w:rPr>
            <w:noProof/>
            <w:webHidden/>
          </w:rPr>
          <w:fldChar w:fldCharType="end"/>
        </w:r>
        <w:r w:rsidRPr="00B840A3">
          <w:rPr>
            <w:rStyle w:val="Hyperlink"/>
            <w:rFonts w:eastAsiaTheme="majorEastAsia"/>
            <w:noProof/>
          </w:rPr>
          <w:fldChar w:fldCharType="end"/>
        </w:r>
      </w:ins>
    </w:p>
    <w:p w14:paraId="7A07B516" w14:textId="2C5362A1" w:rsidR="001B5BCE" w:rsidRDefault="001B5BCE">
      <w:pPr>
        <w:pStyle w:val="TableofFigures"/>
        <w:tabs>
          <w:tab w:val="right" w:leader="dot" w:pos="7927"/>
        </w:tabs>
        <w:rPr>
          <w:ins w:id="712" w:author="chaniaayulestari@outlook.com" w:date="2021-11-14T06:11:00Z"/>
          <w:rFonts w:asciiTheme="minorHAnsi" w:eastAsiaTheme="minorEastAsia" w:hAnsiTheme="minorHAnsi" w:cstheme="minorBidi"/>
          <w:noProof/>
          <w:sz w:val="22"/>
          <w:szCs w:val="22"/>
          <w:lang w:val="en-ID"/>
        </w:rPr>
      </w:pPr>
      <w:ins w:id="71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"_Toc87762739"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_Toc87762739 \h </w:instrText>
        </w:r>
      </w:ins>
      <w:r>
        <w:rPr>
          <w:noProof/>
          <w:webHidden/>
        </w:rPr>
      </w:r>
      <w:r>
        <w:rPr>
          <w:noProof/>
          <w:webHidden/>
        </w:rPr>
        <w:fldChar w:fldCharType="separate"/>
      </w:r>
      <w:ins w:id="714" w:author="chaniaayulestari@outlook.com" w:date="2021-11-14T06:11:00Z">
        <w:r>
          <w:rPr>
            <w:noProof/>
            <w:webHidden/>
          </w:rPr>
          <w:t>47</w:t>
        </w:r>
        <w:r>
          <w:rPr>
            <w:noProof/>
            <w:webHidden/>
          </w:rPr>
          <w:fldChar w:fldCharType="end"/>
        </w:r>
        <w:r w:rsidRPr="00B840A3">
          <w:rPr>
            <w:rStyle w:val="Hyperlink"/>
            <w:rFonts w:eastAsiaTheme="majorEastAsia"/>
            <w:noProof/>
          </w:rPr>
          <w:fldChar w:fldCharType="end"/>
        </w:r>
      </w:ins>
    </w:p>
    <w:p w14:paraId="14BB137E" w14:textId="418FA434" w:rsidR="001B5BCE" w:rsidRDefault="001B5BCE">
      <w:pPr>
        <w:pStyle w:val="TableofFigures"/>
        <w:tabs>
          <w:tab w:val="right" w:leader="dot" w:pos="7927"/>
        </w:tabs>
        <w:rPr>
          <w:ins w:id="715" w:author="chaniaayulestari@outlook.com" w:date="2021-11-14T06:11:00Z"/>
          <w:rFonts w:asciiTheme="minorHAnsi" w:eastAsiaTheme="minorEastAsia" w:hAnsiTheme="minorHAnsi" w:cstheme="minorBidi"/>
          <w:noProof/>
          <w:sz w:val="22"/>
          <w:szCs w:val="22"/>
          <w:lang w:val="en-ID"/>
        </w:rPr>
      </w:pPr>
      <w:ins w:id="71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_Toc87762740 \h </w:instrText>
        </w:r>
      </w:ins>
      <w:r>
        <w:rPr>
          <w:noProof/>
          <w:webHidden/>
        </w:rPr>
      </w:r>
      <w:r>
        <w:rPr>
          <w:noProof/>
          <w:webHidden/>
        </w:rPr>
        <w:fldChar w:fldCharType="separate"/>
      </w:r>
      <w:ins w:id="717" w:author="chaniaayulestari@outlook.com" w:date="2021-11-14T06:11:00Z">
        <w:r>
          <w:rPr>
            <w:noProof/>
            <w:webHidden/>
          </w:rPr>
          <w:t>48</w:t>
        </w:r>
        <w:r>
          <w:rPr>
            <w:noProof/>
            <w:webHidden/>
          </w:rPr>
          <w:fldChar w:fldCharType="end"/>
        </w:r>
        <w:r w:rsidRPr="00B840A3">
          <w:rPr>
            <w:rStyle w:val="Hyperlink"/>
            <w:rFonts w:eastAsiaTheme="majorEastAsia"/>
            <w:noProof/>
          </w:rPr>
          <w:fldChar w:fldCharType="end"/>
        </w:r>
      </w:ins>
    </w:p>
    <w:p w14:paraId="67E77E0C" w14:textId="37534E87" w:rsidR="001B5BCE" w:rsidRDefault="001B5BCE">
      <w:pPr>
        <w:pStyle w:val="TableofFigures"/>
        <w:tabs>
          <w:tab w:val="right" w:leader="dot" w:pos="7927"/>
        </w:tabs>
        <w:rPr>
          <w:ins w:id="718" w:author="chaniaayulestari@outlook.com" w:date="2021-11-14T06:11:00Z"/>
          <w:rFonts w:asciiTheme="minorHAnsi" w:eastAsiaTheme="minorEastAsia" w:hAnsiTheme="minorHAnsi" w:cstheme="minorBidi"/>
          <w:noProof/>
          <w:sz w:val="22"/>
          <w:szCs w:val="22"/>
          <w:lang w:val="en-ID"/>
        </w:rPr>
      </w:pPr>
      <w:ins w:id="71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_Toc87762741 \h </w:instrText>
        </w:r>
      </w:ins>
      <w:r>
        <w:rPr>
          <w:noProof/>
          <w:webHidden/>
        </w:rPr>
      </w:r>
      <w:r>
        <w:rPr>
          <w:noProof/>
          <w:webHidden/>
        </w:rPr>
        <w:fldChar w:fldCharType="separate"/>
      </w:r>
      <w:ins w:id="720" w:author="chaniaayulestari@outlook.com" w:date="2021-11-14T06:11:00Z">
        <w:r>
          <w:rPr>
            <w:noProof/>
            <w:webHidden/>
          </w:rPr>
          <w:t>49</w:t>
        </w:r>
        <w:r>
          <w:rPr>
            <w:noProof/>
            <w:webHidden/>
          </w:rPr>
          <w:fldChar w:fldCharType="end"/>
        </w:r>
        <w:r w:rsidRPr="00B840A3">
          <w:rPr>
            <w:rStyle w:val="Hyperlink"/>
            <w:rFonts w:eastAsiaTheme="majorEastAsia"/>
            <w:noProof/>
          </w:rPr>
          <w:fldChar w:fldCharType="end"/>
        </w:r>
      </w:ins>
    </w:p>
    <w:p w14:paraId="36DB71D2" w14:textId="43056D94" w:rsidR="001B5BCE" w:rsidRDefault="001B5BCE">
      <w:pPr>
        <w:pStyle w:val="TableofFigures"/>
        <w:tabs>
          <w:tab w:val="right" w:leader="dot" w:pos="7927"/>
        </w:tabs>
        <w:rPr>
          <w:ins w:id="721" w:author="chaniaayulestari@outlook.com" w:date="2021-11-14T06:11:00Z"/>
          <w:rFonts w:asciiTheme="minorHAnsi" w:eastAsiaTheme="minorEastAsia" w:hAnsiTheme="minorHAnsi" w:cstheme="minorBidi"/>
          <w:noProof/>
          <w:sz w:val="22"/>
          <w:szCs w:val="22"/>
          <w:lang w:val="en-ID"/>
        </w:rPr>
      </w:pPr>
      <w:ins w:id="72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_Toc87762742 \h </w:instrText>
        </w:r>
      </w:ins>
      <w:r>
        <w:rPr>
          <w:noProof/>
          <w:webHidden/>
        </w:rPr>
      </w:r>
      <w:r>
        <w:rPr>
          <w:noProof/>
          <w:webHidden/>
        </w:rPr>
        <w:fldChar w:fldCharType="separate"/>
      </w:r>
      <w:ins w:id="723" w:author="chaniaayulestari@outlook.com" w:date="2021-11-14T06:11:00Z">
        <w:r>
          <w:rPr>
            <w:noProof/>
            <w:webHidden/>
          </w:rPr>
          <w:t>50</w:t>
        </w:r>
        <w:r>
          <w:rPr>
            <w:noProof/>
            <w:webHidden/>
          </w:rPr>
          <w:fldChar w:fldCharType="end"/>
        </w:r>
        <w:r w:rsidRPr="00B840A3">
          <w:rPr>
            <w:rStyle w:val="Hyperlink"/>
            <w:rFonts w:eastAsiaTheme="majorEastAsia"/>
            <w:noProof/>
          </w:rPr>
          <w:fldChar w:fldCharType="end"/>
        </w:r>
      </w:ins>
    </w:p>
    <w:p w14:paraId="1BAA4881" w14:textId="04359527" w:rsidR="001B5BCE" w:rsidRDefault="001B5BCE">
      <w:pPr>
        <w:pStyle w:val="TableofFigures"/>
        <w:tabs>
          <w:tab w:val="right" w:leader="dot" w:pos="7927"/>
        </w:tabs>
        <w:rPr>
          <w:ins w:id="724" w:author="chaniaayulestari@outlook.com" w:date="2021-11-14T06:11:00Z"/>
          <w:rFonts w:asciiTheme="minorHAnsi" w:eastAsiaTheme="minorEastAsia" w:hAnsiTheme="minorHAnsi" w:cstheme="minorBidi"/>
          <w:noProof/>
          <w:sz w:val="22"/>
          <w:szCs w:val="22"/>
          <w:lang w:val="en-ID"/>
        </w:rPr>
      </w:pPr>
      <w:ins w:id="72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_Toc87762743 \h </w:instrText>
        </w:r>
      </w:ins>
      <w:r>
        <w:rPr>
          <w:noProof/>
          <w:webHidden/>
        </w:rPr>
      </w:r>
      <w:r>
        <w:rPr>
          <w:noProof/>
          <w:webHidden/>
        </w:rPr>
        <w:fldChar w:fldCharType="separate"/>
      </w:r>
      <w:ins w:id="726" w:author="chaniaayulestari@outlook.com" w:date="2021-11-14T06:11:00Z">
        <w:r>
          <w:rPr>
            <w:noProof/>
            <w:webHidden/>
          </w:rPr>
          <w:t>51</w:t>
        </w:r>
        <w:r>
          <w:rPr>
            <w:noProof/>
            <w:webHidden/>
          </w:rPr>
          <w:fldChar w:fldCharType="end"/>
        </w:r>
        <w:r w:rsidRPr="00B840A3">
          <w:rPr>
            <w:rStyle w:val="Hyperlink"/>
            <w:rFonts w:eastAsiaTheme="majorEastAsia"/>
            <w:noProof/>
          </w:rPr>
          <w:fldChar w:fldCharType="end"/>
        </w:r>
      </w:ins>
    </w:p>
    <w:p w14:paraId="6EAC2DB7" w14:textId="1AF47809" w:rsidR="001B5BCE" w:rsidRDefault="001B5BCE">
      <w:pPr>
        <w:pStyle w:val="TableofFigures"/>
        <w:tabs>
          <w:tab w:val="right" w:leader="dot" w:pos="7927"/>
        </w:tabs>
        <w:rPr>
          <w:ins w:id="727" w:author="chaniaayulestari@outlook.com" w:date="2021-11-14T06:11:00Z"/>
          <w:rFonts w:asciiTheme="minorHAnsi" w:eastAsiaTheme="minorEastAsia" w:hAnsiTheme="minorHAnsi" w:cstheme="minorBidi"/>
          <w:noProof/>
          <w:sz w:val="22"/>
          <w:szCs w:val="22"/>
          <w:lang w:val="en-ID"/>
        </w:rPr>
      </w:pPr>
      <w:ins w:id="72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_Toc87762744 \h </w:instrText>
        </w:r>
      </w:ins>
      <w:r>
        <w:rPr>
          <w:noProof/>
          <w:webHidden/>
        </w:rPr>
      </w:r>
      <w:r>
        <w:rPr>
          <w:noProof/>
          <w:webHidden/>
        </w:rPr>
        <w:fldChar w:fldCharType="separate"/>
      </w:r>
      <w:ins w:id="729" w:author="chaniaayulestari@outlook.com" w:date="2021-11-14T06:11:00Z">
        <w:r>
          <w:rPr>
            <w:noProof/>
            <w:webHidden/>
          </w:rPr>
          <w:t>53</w:t>
        </w:r>
        <w:r>
          <w:rPr>
            <w:noProof/>
            <w:webHidden/>
          </w:rPr>
          <w:fldChar w:fldCharType="end"/>
        </w:r>
        <w:r w:rsidRPr="00B840A3">
          <w:rPr>
            <w:rStyle w:val="Hyperlink"/>
            <w:rFonts w:eastAsiaTheme="majorEastAsia"/>
            <w:noProof/>
          </w:rPr>
          <w:fldChar w:fldCharType="end"/>
        </w:r>
      </w:ins>
    </w:p>
    <w:p w14:paraId="5E62AFCD" w14:textId="1099E4B4" w:rsidR="001B5BCE" w:rsidRDefault="001B5BCE">
      <w:pPr>
        <w:pStyle w:val="TableofFigures"/>
        <w:tabs>
          <w:tab w:val="right" w:leader="dot" w:pos="7927"/>
        </w:tabs>
        <w:rPr>
          <w:ins w:id="730" w:author="chaniaayulestari@outlook.com" w:date="2021-11-14T06:11:00Z"/>
          <w:rFonts w:asciiTheme="minorHAnsi" w:eastAsiaTheme="minorEastAsia" w:hAnsiTheme="minorHAnsi" w:cstheme="minorBidi"/>
          <w:noProof/>
          <w:sz w:val="22"/>
          <w:szCs w:val="22"/>
          <w:lang w:val="en-ID"/>
        </w:rPr>
      </w:pPr>
      <w:ins w:id="73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_Toc87762745 \h </w:instrText>
        </w:r>
      </w:ins>
      <w:r>
        <w:rPr>
          <w:noProof/>
          <w:webHidden/>
        </w:rPr>
      </w:r>
      <w:r>
        <w:rPr>
          <w:noProof/>
          <w:webHidden/>
        </w:rPr>
        <w:fldChar w:fldCharType="separate"/>
      </w:r>
      <w:ins w:id="732" w:author="chaniaayulestari@outlook.com" w:date="2021-11-14T06:11:00Z">
        <w:r>
          <w:rPr>
            <w:noProof/>
            <w:webHidden/>
          </w:rPr>
          <w:t>54</w:t>
        </w:r>
        <w:r>
          <w:rPr>
            <w:noProof/>
            <w:webHidden/>
          </w:rPr>
          <w:fldChar w:fldCharType="end"/>
        </w:r>
        <w:r w:rsidRPr="00B840A3">
          <w:rPr>
            <w:rStyle w:val="Hyperlink"/>
            <w:rFonts w:eastAsiaTheme="majorEastAsia"/>
            <w:noProof/>
          </w:rPr>
          <w:fldChar w:fldCharType="end"/>
        </w:r>
      </w:ins>
    </w:p>
    <w:p w14:paraId="0AFF4216" w14:textId="5C368E17" w:rsidR="001B5BCE" w:rsidRDefault="001B5BCE">
      <w:pPr>
        <w:pStyle w:val="TableofFigures"/>
        <w:tabs>
          <w:tab w:val="right" w:leader="dot" w:pos="7927"/>
        </w:tabs>
        <w:rPr>
          <w:ins w:id="733" w:author="chaniaayulestari@outlook.com" w:date="2021-11-14T06:11:00Z"/>
          <w:rFonts w:asciiTheme="minorHAnsi" w:eastAsiaTheme="minorEastAsia" w:hAnsiTheme="minorHAnsi" w:cstheme="minorBidi"/>
          <w:noProof/>
          <w:sz w:val="22"/>
          <w:szCs w:val="22"/>
          <w:lang w:val="en-ID"/>
        </w:rPr>
      </w:pPr>
      <w:ins w:id="73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_Toc87762746 \h </w:instrText>
        </w:r>
      </w:ins>
      <w:r>
        <w:rPr>
          <w:noProof/>
          <w:webHidden/>
        </w:rPr>
      </w:r>
      <w:r>
        <w:rPr>
          <w:noProof/>
          <w:webHidden/>
        </w:rPr>
        <w:fldChar w:fldCharType="separate"/>
      </w:r>
      <w:ins w:id="735" w:author="chaniaayulestari@outlook.com" w:date="2021-11-14T06:11:00Z">
        <w:r>
          <w:rPr>
            <w:noProof/>
            <w:webHidden/>
          </w:rPr>
          <w:t>55</w:t>
        </w:r>
        <w:r>
          <w:rPr>
            <w:noProof/>
            <w:webHidden/>
          </w:rPr>
          <w:fldChar w:fldCharType="end"/>
        </w:r>
        <w:r w:rsidRPr="00B840A3">
          <w:rPr>
            <w:rStyle w:val="Hyperlink"/>
            <w:rFonts w:eastAsiaTheme="majorEastAsia"/>
            <w:noProof/>
          </w:rPr>
          <w:fldChar w:fldCharType="end"/>
        </w:r>
      </w:ins>
    </w:p>
    <w:p w14:paraId="7D970E12" w14:textId="3CC159A0" w:rsidR="001B5BCE" w:rsidRDefault="001B5BCE">
      <w:pPr>
        <w:pStyle w:val="TableofFigures"/>
        <w:tabs>
          <w:tab w:val="right" w:leader="dot" w:pos="7927"/>
        </w:tabs>
        <w:rPr>
          <w:ins w:id="736" w:author="chaniaayulestari@outlook.com" w:date="2021-11-14T06:11:00Z"/>
          <w:rFonts w:asciiTheme="minorHAnsi" w:eastAsiaTheme="minorEastAsia" w:hAnsiTheme="minorHAnsi" w:cstheme="minorBidi"/>
          <w:noProof/>
          <w:sz w:val="22"/>
          <w:szCs w:val="22"/>
          <w:lang w:val="en-ID"/>
        </w:rPr>
      </w:pPr>
      <w:ins w:id="73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_Toc87762747 \h </w:instrText>
        </w:r>
      </w:ins>
      <w:r>
        <w:rPr>
          <w:noProof/>
          <w:webHidden/>
        </w:rPr>
      </w:r>
      <w:r>
        <w:rPr>
          <w:noProof/>
          <w:webHidden/>
        </w:rPr>
        <w:fldChar w:fldCharType="separate"/>
      </w:r>
      <w:ins w:id="738" w:author="chaniaayulestari@outlook.com" w:date="2021-11-14T06:11:00Z">
        <w:r>
          <w:rPr>
            <w:noProof/>
            <w:webHidden/>
          </w:rPr>
          <w:t>56</w:t>
        </w:r>
        <w:r>
          <w:rPr>
            <w:noProof/>
            <w:webHidden/>
          </w:rPr>
          <w:fldChar w:fldCharType="end"/>
        </w:r>
        <w:r w:rsidRPr="00B840A3">
          <w:rPr>
            <w:rStyle w:val="Hyperlink"/>
            <w:rFonts w:eastAsiaTheme="majorEastAsia"/>
            <w:noProof/>
          </w:rPr>
          <w:fldChar w:fldCharType="end"/>
        </w:r>
      </w:ins>
    </w:p>
    <w:p w14:paraId="2703BEB4" w14:textId="6945DBCE" w:rsidR="001B5BCE" w:rsidRDefault="001B5BCE">
      <w:pPr>
        <w:pStyle w:val="TableofFigures"/>
        <w:tabs>
          <w:tab w:val="right" w:leader="dot" w:pos="7927"/>
        </w:tabs>
        <w:rPr>
          <w:ins w:id="739" w:author="chaniaayulestari@outlook.com" w:date="2021-11-14T06:11:00Z"/>
          <w:rFonts w:asciiTheme="minorHAnsi" w:eastAsiaTheme="minorEastAsia" w:hAnsiTheme="minorHAnsi" w:cstheme="minorBidi"/>
          <w:noProof/>
          <w:sz w:val="22"/>
          <w:szCs w:val="22"/>
          <w:lang w:val="en-ID"/>
        </w:rPr>
      </w:pPr>
      <w:ins w:id="74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_Toc87762748 \h </w:instrText>
        </w:r>
      </w:ins>
      <w:r>
        <w:rPr>
          <w:noProof/>
          <w:webHidden/>
        </w:rPr>
      </w:r>
      <w:r>
        <w:rPr>
          <w:noProof/>
          <w:webHidden/>
        </w:rPr>
        <w:fldChar w:fldCharType="separate"/>
      </w:r>
      <w:ins w:id="741" w:author="chaniaayulestari@outlook.com" w:date="2021-11-14T06:11:00Z">
        <w:r>
          <w:rPr>
            <w:noProof/>
            <w:webHidden/>
          </w:rPr>
          <w:t>57</w:t>
        </w:r>
        <w:r>
          <w:rPr>
            <w:noProof/>
            <w:webHidden/>
          </w:rPr>
          <w:fldChar w:fldCharType="end"/>
        </w:r>
        <w:r w:rsidRPr="00B840A3">
          <w:rPr>
            <w:rStyle w:val="Hyperlink"/>
            <w:rFonts w:eastAsiaTheme="majorEastAsia"/>
            <w:noProof/>
          </w:rPr>
          <w:fldChar w:fldCharType="end"/>
        </w:r>
      </w:ins>
    </w:p>
    <w:p w14:paraId="55B7C419" w14:textId="2AEA948E" w:rsidR="001B5BCE" w:rsidRDefault="001B5BCE">
      <w:pPr>
        <w:pStyle w:val="TableofFigures"/>
        <w:tabs>
          <w:tab w:val="right" w:leader="dot" w:pos="7927"/>
        </w:tabs>
        <w:rPr>
          <w:ins w:id="742" w:author="chaniaayulestari@outlook.com" w:date="2021-11-14T06:11:00Z"/>
          <w:rFonts w:asciiTheme="minorHAnsi" w:eastAsiaTheme="minorEastAsia" w:hAnsiTheme="minorHAnsi" w:cstheme="minorBidi"/>
          <w:noProof/>
          <w:sz w:val="22"/>
          <w:szCs w:val="22"/>
          <w:lang w:val="en-ID"/>
        </w:rPr>
      </w:pPr>
      <w:ins w:id="74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"_Toc87762749"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_Toc87762749 \h </w:instrText>
        </w:r>
      </w:ins>
      <w:r>
        <w:rPr>
          <w:noProof/>
          <w:webHidden/>
        </w:rPr>
      </w:r>
      <w:r>
        <w:rPr>
          <w:noProof/>
          <w:webHidden/>
        </w:rPr>
        <w:fldChar w:fldCharType="separate"/>
      </w:r>
      <w:ins w:id="744" w:author="chaniaayulestari@outlook.com" w:date="2021-11-14T06:11:00Z">
        <w:r>
          <w:rPr>
            <w:noProof/>
            <w:webHidden/>
          </w:rPr>
          <w:t>58</w:t>
        </w:r>
        <w:r>
          <w:rPr>
            <w:noProof/>
            <w:webHidden/>
          </w:rPr>
          <w:fldChar w:fldCharType="end"/>
        </w:r>
        <w:r w:rsidRPr="00B840A3">
          <w:rPr>
            <w:rStyle w:val="Hyperlink"/>
            <w:rFonts w:eastAsiaTheme="majorEastAsia"/>
            <w:noProof/>
          </w:rPr>
          <w:fldChar w:fldCharType="end"/>
        </w:r>
      </w:ins>
    </w:p>
    <w:p w14:paraId="05EAE294" w14:textId="07A4D3AF" w:rsidR="001B5BCE" w:rsidRDefault="001B5BCE">
      <w:pPr>
        <w:pStyle w:val="TableofFigures"/>
        <w:tabs>
          <w:tab w:val="right" w:leader="dot" w:pos="7927"/>
        </w:tabs>
        <w:rPr>
          <w:ins w:id="745" w:author="chaniaayulestari@outlook.com" w:date="2021-11-14T06:11:00Z"/>
          <w:rFonts w:asciiTheme="minorHAnsi" w:eastAsiaTheme="minorEastAsia" w:hAnsiTheme="minorHAnsi" w:cstheme="minorBidi"/>
          <w:noProof/>
          <w:sz w:val="22"/>
          <w:szCs w:val="22"/>
          <w:lang w:val="en-ID"/>
        </w:rPr>
      </w:pPr>
      <w:ins w:id="74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_Toc87762750 \h </w:instrText>
        </w:r>
      </w:ins>
      <w:r>
        <w:rPr>
          <w:noProof/>
          <w:webHidden/>
        </w:rPr>
      </w:r>
      <w:r>
        <w:rPr>
          <w:noProof/>
          <w:webHidden/>
        </w:rPr>
        <w:fldChar w:fldCharType="separate"/>
      </w:r>
      <w:ins w:id="747" w:author="chaniaayulestari@outlook.com" w:date="2021-11-14T06:11:00Z">
        <w:r>
          <w:rPr>
            <w:noProof/>
            <w:webHidden/>
          </w:rPr>
          <w:t>59</w:t>
        </w:r>
        <w:r>
          <w:rPr>
            <w:noProof/>
            <w:webHidden/>
          </w:rPr>
          <w:fldChar w:fldCharType="end"/>
        </w:r>
        <w:r w:rsidRPr="00B840A3">
          <w:rPr>
            <w:rStyle w:val="Hyperlink"/>
            <w:rFonts w:eastAsiaTheme="majorEastAsia"/>
            <w:noProof/>
          </w:rPr>
          <w:fldChar w:fldCharType="end"/>
        </w:r>
      </w:ins>
    </w:p>
    <w:p w14:paraId="1F030609" w14:textId="39A6592C" w:rsidR="001B5BCE" w:rsidRDefault="001B5BCE">
      <w:pPr>
        <w:pStyle w:val="TableofFigures"/>
        <w:tabs>
          <w:tab w:val="right" w:leader="dot" w:pos="7927"/>
        </w:tabs>
        <w:rPr>
          <w:ins w:id="748" w:author="chaniaayulestari@outlook.com" w:date="2021-11-14T06:11:00Z"/>
          <w:rFonts w:asciiTheme="minorHAnsi" w:eastAsiaTheme="minorEastAsia" w:hAnsiTheme="minorHAnsi" w:cstheme="minorBidi"/>
          <w:noProof/>
          <w:sz w:val="22"/>
          <w:szCs w:val="22"/>
          <w:lang w:val="en-ID"/>
        </w:rPr>
      </w:pPr>
      <w:ins w:id="74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_Toc87762751 \h </w:instrText>
        </w:r>
      </w:ins>
      <w:r>
        <w:rPr>
          <w:noProof/>
          <w:webHidden/>
        </w:rPr>
      </w:r>
      <w:r>
        <w:rPr>
          <w:noProof/>
          <w:webHidden/>
        </w:rPr>
        <w:fldChar w:fldCharType="separate"/>
      </w:r>
      <w:ins w:id="750" w:author="chaniaayulestari@outlook.com" w:date="2021-11-14T06:11:00Z">
        <w:r>
          <w:rPr>
            <w:noProof/>
            <w:webHidden/>
          </w:rPr>
          <w:t>60</w:t>
        </w:r>
        <w:r>
          <w:rPr>
            <w:noProof/>
            <w:webHidden/>
          </w:rPr>
          <w:fldChar w:fldCharType="end"/>
        </w:r>
        <w:r w:rsidRPr="00B840A3">
          <w:rPr>
            <w:rStyle w:val="Hyperlink"/>
            <w:rFonts w:eastAsiaTheme="majorEastAsia"/>
            <w:noProof/>
          </w:rPr>
          <w:fldChar w:fldCharType="end"/>
        </w:r>
      </w:ins>
    </w:p>
    <w:p w14:paraId="520B3892" w14:textId="30FF43EA" w:rsidR="001B5BCE" w:rsidRDefault="001B5BCE">
      <w:pPr>
        <w:pStyle w:val="TableofFigures"/>
        <w:tabs>
          <w:tab w:val="right" w:leader="dot" w:pos="7927"/>
        </w:tabs>
        <w:rPr>
          <w:ins w:id="751" w:author="chaniaayulestari@outlook.com" w:date="2021-11-14T06:11:00Z"/>
          <w:rFonts w:asciiTheme="minorHAnsi" w:eastAsiaTheme="minorEastAsia" w:hAnsiTheme="minorHAnsi" w:cstheme="minorBidi"/>
          <w:noProof/>
          <w:sz w:val="22"/>
          <w:szCs w:val="22"/>
          <w:lang w:val="en-ID"/>
        </w:rPr>
      </w:pPr>
      <w:ins w:id="75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_Toc87762752 \h </w:instrText>
        </w:r>
      </w:ins>
      <w:r>
        <w:rPr>
          <w:noProof/>
          <w:webHidden/>
        </w:rPr>
      </w:r>
      <w:r>
        <w:rPr>
          <w:noProof/>
          <w:webHidden/>
        </w:rPr>
        <w:fldChar w:fldCharType="separate"/>
      </w:r>
      <w:ins w:id="753" w:author="chaniaayulestari@outlook.com" w:date="2021-11-14T06:11:00Z">
        <w:r>
          <w:rPr>
            <w:noProof/>
            <w:webHidden/>
          </w:rPr>
          <w:t>61</w:t>
        </w:r>
        <w:r>
          <w:rPr>
            <w:noProof/>
            <w:webHidden/>
          </w:rPr>
          <w:fldChar w:fldCharType="end"/>
        </w:r>
        <w:r w:rsidRPr="00B840A3">
          <w:rPr>
            <w:rStyle w:val="Hyperlink"/>
            <w:rFonts w:eastAsiaTheme="majorEastAsia"/>
            <w:noProof/>
          </w:rPr>
          <w:fldChar w:fldCharType="end"/>
        </w:r>
      </w:ins>
    </w:p>
    <w:p w14:paraId="138626D0" w14:textId="3C69AC23" w:rsidR="001B5BCE" w:rsidRDefault="001B5BCE">
      <w:pPr>
        <w:pStyle w:val="TableofFigures"/>
        <w:tabs>
          <w:tab w:val="right" w:leader="dot" w:pos="7927"/>
        </w:tabs>
        <w:rPr>
          <w:ins w:id="754" w:author="chaniaayulestari@outlook.com" w:date="2021-11-14T06:11:00Z"/>
          <w:rFonts w:asciiTheme="minorHAnsi" w:eastAsiaTheme="minorEastAsia" w:hAnsiTheme="minorHAnsi" w:cstheme="minorBidi"/>
          <w:noProof/>
          <w:sz w:val="22"/>
          <w:szCs w:val="22"/>
          <w:lang w:val="en-ID"/>
        </w:rPr>
      </w:pPr>
      <w:ins w:id="75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40 Skenario Absen</w:t>
        </w:r>
        <w:r>
          <w:rPr>
            <w:noProof/>
            <w:webHidden/>
          </w:rPr>
          <w:tab/>
        </w:r>
        <w:r>
          <w:rPr>
            <w:noProof/>
            <w:webHidden/>
          </w:rPr>
          <w:fldChar w:fldCharType="begin"/>
        </w:r>
        <w:r>
          <w:rPr>
            <w:noProof/>
            <w:webHidden/>
          </w:rPr>
          <w:instrText xml:space="preserve"> PAGEREF _Toc87762753 \h </w:instrText>
        </w:r>
      </w:ins>
      <w:r>
        <w:rPr>
          <w:noProof/>
          <w:webHidden/>
        </w:rPr>
      </w:r>
      <w:r>
        <w:rPr>
          <w:noProof/>
          <w:webHidden/>
        </w:rPr>
        <w:fldChar w:fldCharType="separate"/>
      </w:r>
      <w:ins w:id="756" w:author="chaniaayulestari@outlook.com" w:date="2021-11-14T06:11:00Z">
        <w:r>
          <w:rPr>
            <w:noProof/>
            <w:webHidden/>
          </w:rPr>
          <w:t>62</w:t>
        </w:r>
        <w:r>
          <w:rPr>
            <w:noProof/>
            <w:webHidden/>
          </w:rPr>
          <w:fldChar w:fldCharType="end"/>
        </w:r>
        <w:r w:rsidRPr="00B840A3">
          <w:rPr>
            <w:rStyle w:val="Hyperlink"/>
            <w:rFonts w:eastAsiaTheme="majorEastAsia"/>
            <w:noProof/>
          </w:rPr>
          <w:fldChar w:fldCharType="end"/>
        </w:r>
      </w:ins>
    </w:p>
    <w:p w14:paraId="1C8BB103" w14:textId="1CCBC799" w:rsidR="001B5BCE" w:rsidRDefault="001B5BCE">
      <w:pPr>
        <w:pStyle w:val="TableofFigures"/>
        <w:tabs>
          <w:tab w:val="right" w:leader="dot" w:pos="7927"/>
        </w:tabs>
        <w:rPr>
          <w:ins w:id="757" w:author="chaniaayulestari@outlook.com" w:date="2021-11-14T06:11:00Z"/>
          <w:rFonts w:asciiTheme="minorHAnsi" w:eastAsiaTheme="minorEastAsia" w:hAnsiTheme="minorHAnsi" w:cstheme="minorBidi"/>
          <w:noProof/>
          <w:sz w:val="22"/>
          <w:szCs w:val="22"/>
          <w:lang w:val="en-ID"/>
        </w:rPr>
      </w:pPr>
      <w:ins w:id="75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41 Skenario Kelola Absensi</w:t>
        </w:r>
        <w:r>
          <w:rPr>
            <w:noProof/>
            <w:webHidden/>
          </w:rPr>
          <w:tab/>
        </w:r>
        <w:r>
          <w:rPr>
            <w:noProof/>
            <w:webHidden/>
          </w:rPr>
          <w:fldChar w:fldCharType="begin"/>
        </w:r>
        <w:r>
          <w:rPr>
            <w:noProof/>
            <w:webHidden/>
          </w:rPr>
          <w:instrText xml:space="preserve"> PAGEREF _Toc87762754 \h </w:instrText>
        </w:r>
      </w:ins>
      <w:r>
        <w:rPr>
          <w:noProof/>
          <w:webHidden/>
        </w:rPr>
      </w:r>
      <w:r>
        <w:rPr>
          <w:noProof/>
          <w:webHidden/>
        </w:rPr>
        <w:fldChar w:fldCharType="separate"/>
      </w:r>
      <w:ins w:id="759" w:author="chaniaayulestari@outlook.com" w:date="2021-11-14T06:11:00Z">
        <w:r>
          <w:rPr>
            <w:noProof/>
            <w:webHidden/>
          </w:rPr>
          <w:t>63</w:t>
        </w:r>
        <w:r>
          <w:rPr>
            <w:noProof/>
            <w:webHidden/>
          </w:rPr>
          <w:fldChar w:fldCharType="end"/>
        </w:r>
        <w:r w:rsidRPr="00B840A3">
          <w:rPr>
            <w:rStyle w:val="Hyperlink"/>
            <w:rFonts w:eastAsiaTheme="majorEastAsia"/>
            <w:noProof/>
          </w:rPr>
          <w:fldChar w:fldCharType="end"/>
        </w:r>
      </w:ins>
    </w:p>
    <w:p w14:paraId="36128374" w14:textId="73A46079" w:rsidR="001B5BCE" w:rsidRDefault="001B5BCE">
      <w:pPr>
        <w:pStyle w:val="TableofFigures"/>
        <w:tabs>
          <w:tab w:val="right" w:leader="dot" w:pos="7927"/>
        </w:tabs>
        <w:rPr>
          <w:ins w:id="760" w:author="chaniaayulestari@outlook.com" w:date="2021-11-14T06:11:00Z"/>
          <w:rFonts w:asciiTheme="minorHAnsi" w:eastAsiaTheme="minorEastAsia" w:hAnsiTheme="minorHAnsi" w:cstheme="minorBidi"/>
          <w:noProof/>
          <w:sz w:val="22"/>
          <w:szCs w:val="22"/>
          <w:lang w:val="en-ID"/>
        </w:rPr>
      </w:pPr>
      <w:ins w:id="76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42 Skenario Laporan Absensi</w:t>
        </w:r>
        <w:r>
          <w:rPr>
            <w:noProof/>
            <w:webHidden/>
          </w:rPr>
          <w:tab/>
        </w:r>
        <w:r>
          <w:rPr>
            <w:noProof/>
            <w:webHidden/>
          </w:rPr>
          <w:fldChar w:fldCharType="begin"/>
        </w:r>
        <w:r>
          <w:rPr>
            <w:noProof/>
            <w:webHidden/>
          </w:rPr>
          <w:instrText xml:space="preserve"> PAGEREF _Toc87762755 \h </w:instrText>
        </w:r>
      </w:ins>
      <w:r>
        <w:rPr>
          <w:noProof/>
          <w:webHidden/>
        </w:rPr>
      </w:r>
      <w:r>
        <w:rPr>
          <w:noProof/>
          <w:webHidden/>
        </w:rPr>
        <w:fldChar w:fldCharType="separate"/>
      </w:r>
      <w:ins w:id="762" w:author="chaniaayulestari@outlook.com" w:date="2021-11-14T06:11:00Z">
        <w:r>
          <w:rPr>
            <w:noProof/>
            <w:webHidden/>
          </w:rPr>
          <w:t>64</w:t>
        </w:r>
        <w:r>
          <w:rPr>
            <w:noProof/>
            <w:webHidden/>
          </w:rPr>
          <w:fldChar w:fldCharType="end"/>
        </w:r>
        <w:r w:rsidRPr="00B840A3">
          <w:rPr>
            <w:rStyle w:val="Hyperlink"/>
            <w:rFonts w:eastAsiaTheme="majorEastAsia"/>
            <w:noProof/>
          </w:rPr>
          <w:fldChar w:fldCharType="end"/>
        </w:r>
      </w:ins>
    </w:p>
    <w:p w14:paraId="7F49B7ED" w14:textId="79A0B372" w:rsidR="001B5BCE" w:rsidRDefault="001B5BCE">
      <w:pPr>
        <w:pStyle w:val="TableofFigures"/>
        <w:tabs>
          <w:tab w:val="right" w:leader="dot" w:pos="7927"/>
        </w:tabs>
        <w:rPr>
          <w:ins w:id="763" w:author="chaniaayulestari@outlook.com" w:date="2021-11-14T06:11:00Z"/>
          <w:rFonts w:asciiTheme="minorHAnsi" w:eastAsiaTheme="minorEastAsia" w:hAnsiTheme="minorHAnsi" w:cstheme="minorBidi"/>
          <w:noProof/>
          <w:sz w:val="22"/>
          <w:szCs w:val="22"/>
          <w:lang w:val="en-ID"/>
        </w:rPr>
      </w:pPr>
      <w:ins w:id="76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43 Skenario Notifikasi</w:t>
        </w:r>
        <w:r>
          <w:rPr>
            <w:noProof/>
            <w:webHidden/>
          </w:rPr>
          <w:tab/>
        </w:r>
        <w:r>
          <w:rPr>
            <w:noProof/>
            <w:webHidden/>
          </w:rPr>
          <w:fldChar w:fldCharType="begin"/>
        </w:r>
        <w:r>
          <w:rPr>
            <w:noProof/>
            <w:webHidden/>
          </w:rPr>
          <w:instrText xml:space="preserve"> PAGEREF _Toc87762756 \h </w:instrText>
        </w:r>
      </w:ins>
      <w:r>
        <w:rPr>
          <w:noProof/>
          <w:webHidden/>
        </w:rPr>
      </w:r>
      <w:r>
        <w:rPr>
          <w:noProof/>
          <w:webHidden/>
        </w:rPr>
        <w:fldChar w:fldCharType="separate"/>
      </w:r>
      <w:ins w:id="765" w:author="chaniaayulestari@outlook.com" w:date="2021-11-14T06:11:00Z">
        <w:r>
          <w:rPr>
            <w:noProof/>
            <w:webHidden/>
          </w:rPr>
          <w:t>65</w:t>
        </w:r>
        <w:r>
          <w:rPr>
            <w:noProof/>
            <w:webHidden/>
          </w:rPr>
          <w:fldChar w:fldCharType="end"/>
        </w:r>
        <w:r w:rsidRPr="00B840A3">
          <w:rPr>
            <w:rStyle w:val="Hyperlink"/>
            <w:rFonts w:eastAsiaTheme="majorEastAsia"/>
            <w:noProof/>
          </w:rPr>
          <w:fldChar w:fldCharType="end"/>
        </w:r>
      </w:ins>
    </w:p>
    <w:p w14:paraId="4A22078B" w14:textId="0B7B1701" w:rsidR="001B5BCE" w:rsidRDefault="001B5BCE">
      <w:pPr>
        <w:pStyle w:val="TableofFigures"/>
        <w:tabs>
          <w:tab w:val="right" w:leader="dot" w:pos="7927"/>
        </w:tabs>
        <w:rPr>
          <w:ins w:id="766" w:author="chaniaayulestari@outlook.com" w:date="2021-11-14T06:11:00Z"/>
          <w:rFonts w:asciiTheme="minorHAnsi" w:eastAsiaTheme="minorEastAsia" w:hAnsiTheme="minorHAnsi" w:cstheme="minorBidi"/>
          <w:noProof/>
          <w:sz w:val="22"/>
          <w:szCs w:val="22"/>
          <w:lang w:val="en-ID"/>
        </w:rPr>
      </w:pPr>
      <w:ins w:id="76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44 Skenario Laporan Siswa Bermmasalah</w:t>
        </w:r>
        <w:r>
          <w:rPr>
            <w:noProof/>
            <w:webHidden/>
          </w:rPr>
          <w:tab/>
        </w:r>
        <w:r>
          <w:rPr>
            <w:noProof/>
            <w:webHidden/>
          </w:rPr>
          <w:fldChar w:fldCharType="begin"/>
        </w:r>
        <w:r>
          <w:rPr>
            <w:noProof/>
            <w:webHidden/>
          </w:rPr>
          <w:instrText xml:space="preserve"> PAGEREF _Toc87762757 \h </w:instrText>
        </w:r>
      </w:ins>
      <w:r>
        <w:rPr>
          <w:noProof/>
          <w:webHidden/>
        </w:rPr>
      </w:r>
      <w:r>
        <w:rPr>
          <w:noProof/>
          <w:webHidden/>
        </w:rPr>
        <w:fldChar w:fldCharType="separate"/>
      </w:r>
      <w:ins w:id="768" w:author="chaniaayulestari@outlook.com" w:date="2021-11-14T06:11:00Z">
        <w:r>
          <w:rPr>
            <w:noProof/>
            <w:webHidden/>
          </w:rPr>
          <w:t>66</w:t>
        </w:r>
        <w:r>
          <w:rPr>
            <w:noProof/>
            <w:webHidden/>
          </w:rPr>
          <w:fldChar w:fldCharType="end"/>
        </w:r>
        <w:r w:rsidRPr="00B840A3">
          <w:rPr>
            <w:rStyle w:val="Hyperlink"/>
            <w:rFonts w:eastAsiaTheme="majorEastAsia"/>
            <w:noProof/>
          </w:rPr>
          <w:fldChar w:fldCharType="end"/>
        </w:r>
      </w:ins>
    </w:p>
    <w:p w14:paraId="1688307F" w14:textId="5E03F436" w:rsidR="001B5BCE" w:rsidRDefault="001B5BCE">
      <w:pPr>
        <w:pStyle w:val="TableofFigures"/>
        <w:tabs>
          <w:tab w:val="right" w:leader="dot" w:pos="7927"/>
        </w:tabs>
        <w:rPr>
          <w:ins w:id="769" w:author="chaniaayulestari@outlook.com" w:date="2021-11-14T06:11:00Z"/>
          <w:rFonts w:asciiTheme="minorHAnsi" w:eastAsiaTheme="minorEastAsia" w:hAnsiTheme="minorHAnsi" w:cstheme="minorBidi"/>
          <w:noProof/>
          <w:sz w:val="22"/>
          <w:szCs w:val="22"/>
          <w:lang w:val="en-ID"/>
        </w:rPr>
      </w:pPr>
      <w:ins w:id="77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45 Perancangan Tabel RFID</w:t>
        </w:r>
        <w:r>
          <w:rPr>
            <w:noProof/>
            <w:webHidden/>
          </w:rPr>
          <w:tab/>
        </w:r>
        <w:r>
          <w:rPr>
            <w:noProof/>
            <w:webHidden/>
          </w:rPr>
          <w:fldChar w:fldCharType="begin"/>
        </w:r>
        <w:r>
          <w:rPr>
            <w:noProof/>
            <w:webHidden/>
          </w:rPr>
          <w:instrText xml:space="preserve"> PAGEREF _Toc87762758 \h </w:instrText>
        </w:r>
      </w:ins>
      <w:r>
        <w:rPr>
          <w:noProof/>
          <w:webHidden/>
        </w:rPr>
      </w:r>
      <w:r>
        <w:rPr>
          <w:noProof/>
          <w:webHidden/>
        </w:rPr>
        <w:fldChar w:fldCharType="separate"/>
      </w:r>
      <w:ins w:id="771"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01B9392E" w14:textId="21E81176" w:rsidR="001B5BCE" w:rsidRDefault="001B5BCE">
      <w:pPr>
        <w:pStyle w:val="TableofFigures"/>
        <w:tabs>
          <w:tab w:val="right" w:leader="dot" w:pos="7927"/>
        </w:tabs>
        <w:rPr>
          <w:ins w:id="772" w:author="chaniaayulestari@outlook.com" w:date="2021-11-14T06:11:00Z"/>
          <w:rFonts w:asciiTheme="minorHAnsi" w:eastAsiaTheme="minorEastAsia" w:hAnsiTheme="minorHAnsi" w:cstheme="minorBidi"/>
          <w:noProof/>
          <w:sz w:val="22"/>
          <w:szCs w:val="22"/>
          <w:lang w:val="en-ID"/>
        </w:rPr>
      </w:pPr>
      <w:ins w:id="773"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"_Toc87762759"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46 Perancangan Tabel Siswa</w:t>
        </w:r>
        <w:r>
          <w:rPr>
            <w:noProof/>
            <w:webHidden/>
          </w:rPr>
          <w:tab/>
        </w:r>
        <w:r>
          <w:rPr>
            <w:noProof/>
            <w:webHidden/>
          </w:rPr>
          <w:fldChar w:fldCharType="begin"/>
        </w:r>
        <w:r>
          <w:rPr>
            <w:noProof/>
            <w:webHidden/>
          </w:rPr>
          <w:instrText xml:space="preserve"> PAGEREF _Toc87762759 \h </w:instrText>
        </w:r>
      </w:ins>
      <w:r>
        <w:rPr>
          <w:noProof/>
          <w:webHidden/>
        </w:rPr>
      </w:r>
      <w:r>
        <w:rPr>
          <w:noProof/>
          <w:webHidden/>
        </w:rPr>
        <w:fldChar w:fldCharType="separate"/>
      </w:r>
      <w:ins w:id="774" w:author="chaniaayulestari@outlook.com" w:date="2021-11-14T06:11:00Z">
        <w:r>
          <w:rPr>
            <w:noProof/>
            <w:webHidden/>
          </w:rPr>
          <w:t>92</w:t>
        </w:r>
        <w:r>
          <w:rPr>
            <w:noProof/>
            <w:webHidden/>
          </w:rPr>
          <w:fldChar w:fldCharType="end"/>
        </w:r>
        <w:r w:rsidRPr="00B840A3">
          <w:rPr>
            <w:rStyle w:val="Hyperlink"/>
            <w:rFonts w:eastAsiaTheme="majorEastAsia"/>
            <w:noProof/>
          </w:rPr>
          <w:fldChar w:fldCharType="end"/>
        </w:r>
      </w:ins>
    </w:p>
    <w:p w14:paraId="39D3404D" w14:textId="302FDF6E" w:rsidR="001B5BCE" w:rsidRDefault="001B5BCE">
      <w:pPr>
        <w:pStyle w:val="TableofFigures"/>
        <w:tabs>
          <w:tab w:val="right" w:leader="dot" w:pos="7927"/>
        </w:tabs>
        <w:rPr>
          <w:ins w:id="775" w:author="chaniaayulestari@outlook.com" w:date="2021-11-14T06:11:00Z"/>
          <w:rFonts w:asciiTheme="minorHAnsi" w:eastAsiaTheme="minorEastAsia" w:hAnsiTheme="minorHAnsi" w:cstheme="minorBidi"/>
          <w:noProof/>
          <w:sz w:val="22"/>
          <w:szCs w:val="22"/>
          <w:lang w:val="en-ID"/>
        </w:rPr>
      </w:pPr>
      <w:ins w:id="776"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"_Toc87762760"</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47 Perancangan Tabel Absen</w:t>
        </w:r>
        <w:r>
          <w:rPr>
            <w:noProof/>
            <w:webHidden/>
          </w:rPr>
          <w:tab/>
        </w:r>
        <w:r>
          <w:rPr>
            <w:noProof/>
            <w:webHidden/>
          </w:rPr>
          <w:fldChar w:fldCharType="begin"/>
        </w:r>
        <w:r>
          <w:rPr>
            <w:noProof/>
            <w:webHidden/>
          </w:rPr>
          <w:instrText xml:space="preserve"> PAGEREF _Toc87762760 \h </w:instrText>
        </w:r>
      </w:ins>
      <w:r>
        <w:rPr>
          <w:noProof/>
          <w:webHidden/>
        </w:rPr>
      </w:r>
      <w:r>
        <w:rPr>
          <w:noProof/>
          <w:webHidden/>
        </w:rPr>
        <w:fldChar w:fldCharType="separate"/>
      </w:r>
      <w:ins w:id="777"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7856925A" w14:textId="274C915C" w:rsidR="001B5BCE" w:rsidRDefault="001B5BCE">
      <w:pPr>
        <w:pStyle w:val="TableofFigures"/>
        <w:tabs>
          <w:tab w:val="right" w:leader="dot" w:pos="7927"/>
        </w:tabs>
        <w:rPr>
          <w:ins w:id="778" w:author="chaniaayulestari@outlook.com" w:date="2021-11-14T06:11:00Z"/>
          <w:rFonts w:asciiTheme="minorHAnsi" w:eastAsiaTheme="minorEastAsia" w:hAnsiTheme="minorHAnsi" w:cstheme="minorBidi"/>
          <w:noProof/>
          <w:sz w:val="22"/>
          <w:szCs w:val="22"/>
          <w:lang w:val="en-ID"/>
        </w:rPr>
      </w:pPr>
      <w:ins w:id="779"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"_Toc87762761"</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48 Perancangan Tabel Laporan Absen</w:t>
        </w:r>
        <w:r>
          <w:rPr>
            <w:noProof/>
            <w:webHidden/>
          </w:rPr>
          <w:tab/>
        </w:r>
        <w:r>
          <w:rPr>
            <w:noProof/>
            <w:webHidden/>
          </w:rPr>
          <w:fldChar w:fldCharType="begin"/>
        </w:r>
        <w:r>
          <w:rPr>
            <w:noProof/>
            <w:webHidden/>
          </w:rPr>
          <w:instrText xml:space="preserve"> PAGEREF _Toc87762761 \h </w:instrText>
        </w:r>
      </w:ins>
      <w:r>
        <w:rPr>
          <w:noProof/>
          <w:webHidden/>
        </w:rPr>
      </w:r>
      <w:r>
        <w:rPr>
          <w:noProof/>
          <w:webHidden/>
        </w:rPr>
        <w:fldChar w:fldCharType="separate"/>
      </w:r>
      <w:ins w:id="780" w:author="chaniaayulestari@outlook.com" w:date="2021-11-14T06:11:00Z">
        <w:r>
          <w:rPr>
            <w:noProof/>
            <w:webHidden/>
          </w:rPr>
          <w:t>93</w:t>
        </w:r>
        <w:r>
          <w:rPr>
            <w:noProof/>
            <w:webHidden/>
          </w:rPr>
          <w:fldChar w:fldCharType="end"/>
        </w:r>
        <w:r w:rsidRPr="00B840A3">
          <w:rPr>
            <w:rStyle w:val="Hyperlink"/>
            <w:rFonts w:eastAsiaTheme="majorEastAsia"/>
            <w:noProof/>
          </w:rPr>
          <w:fldChar w:fldCharType="end"/>
        </w:r>
      </w:ins>
    </w:p>
    <w:p w14:paraId="2C39895F" w14:textId="5FCCE215" w:rsidR="001B5BCE" w:rsidRDefault="001B5BCE">
      <w:pPr>
        <w:pStyle w:val="TableofFigures"/>
        <w:tabs>
          <w:tab w:val="right" w:leader="dot" w:pos="7927"/>
        </w:tabs>
        <w:rPr>
          <w:ins w:id="781" w:author="chaniaayulestari@outlook.com" w:date="2021-11-14T06:11:00Z"/>
          <w:rFonts w:asciiTheme="minorHAnsi" w:eastAsiaTheme="minorEastAsia" w:hAnsiTheme="minorHAnsi" w:cstheme="minorBidi"/>
          <w:noProof/>
          <w:sz w:val="22"/>
          <w:szCs w:val="22"/>
          <w:lang w:val="en-ID"/>
        </w:rPr>
      </w:pPr>
      <w:ins w:id="782"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"_Toc87762762"</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49 Perancangan Tabel Guru</w:t>
        </w:r>
        <w:r>
          <w:rPr>
            <w:noProof/>
            <w:webHidden/>
          </w:rPr>
          <w:tab/>
        </w:r>
        <w:r>
          <w:rPr>
            <w:noProof/>
            <w:webHidden/>
          </w:rPr>
          <w:fldChar w:fldCharType="begin"/>
        </w:r>
        <w:r>
          <w:rPr>
            <w:noProof/>
            <w:webHidden/>
          </w:rPr>
          <w:instrText xml:space="preserve"> PAGEREF _Toc87762762 \h </w:instrText>
        </w:r>
      </w:ins>
      <w:r>
        <w:rPr>
          <w:noProof/>
          <w:webHidden/>
        </w:rPr>
      </w:r>
      <w:r>
        <w:rPr>
          <w:noProof/>
          <w:webHidden/>
        </w:rPr>
        <w:fldChar w:fldCharType="separate"/>
      </w:r>
      <w:ins w:id="783"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3657D2F6" w14:textId="3545CD31" w:rsidR="001B5BCE" w:rsidRDefault="001B5BCE">
      <w:pPr>
        <w:pStyle w:val="TableofFigures"/>
        <w:tabs>
          <w:tab w:val="right" w:leader="dot" w:pos="7927"/>
        </w:tabs>
        <w:rPr>
          <w:ins w:id="784" w:author="chaniaayulestari@outlook.com" w:date="2021-11-14T06:11:00Z"/>
          <w:rFonts w:asciiTheme="minorHAnsi" w:eastAsiaTheme="minorEastAsia" w:hAnsiTheme="minorHAnsi" w:cstheme="minorBidi"/>
          <w:noProof/>
          <w:sz w:val="22"/>
          <w:szCs w:val="22"/>
          <w:lang w:val="en-ID"/>
        </w:rPr>
      </w:pPr>
      <w:ins w:id="785"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"_Toc87762763"</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50 Perancangan Tabel Admin</w:t>
        </w:r>
        <w:r>
          <w:rPr>
            <w:noProof/>
            <w:webHidden/>
          </w:rPr>
          <w:tab/>
        </w:r>
        <w:r>
          <w:rPr>
            <w:noProof/>
            <w:webHidden/>
          </w:rPr>
          <w:fldChar w:fldCharType="begin"/>
        </w:r>
        <w:r>
          <w:rPr>
            <w:noProof/>
            <w:webHidden/>
          </w:rPr>
          <w:instrText xml:space="preserve"> PAGEREF _Toc87762763 \h </w:instrText>
        </w:r>
      </w:ins>
      <w:r>
        <w:rPr>
          <w:noProof/>
          <w:webHidden/>
        </w:rPr>
      </w:r>
      <w:r>
        <w:rPr>
          <w:noProof/>
          <w:webHidden/>
        </w:rPr>
        <w:fldChar w:fldCharType="separate"/>
      </w:r>
      <w:ins w:id="786" w:author="chaniaayulestari@outlook.com" w:date="2021-11-14T06:11:00Z">
        <w:r>
          <w:rPr>
            <w:noProof/>
            <w:webHidden/>
          </w:rPr>
          <w:t>94</w:t>
        </w:r>
        <w:r>
          <w:rPr>
            <w:noProof/>
            <w:webHidden/>
          </w:rPr>
          <w:fldChar w:fldCharType="end"/>
        </w:r>
        <w:r w:rsidRPr="00B840A3">
          <w:rPr>
            <w:rStyle w:val="Hyperlink"/>
            <w:rFonts w:eastAsiaTheme="majorEastAsia"/>
            <w:noProof/>
          </w:rPr>
          <w:fldChar w:fldCharType="end"/>
        </w:r>
      </w:ins>
    </w:p>
    <w:p w14:paraId="6244EBDA" w14:textId="1E9E2B6E" w:rsidR="001B5BCE" w:rsidRDefault="001B5BCE">
      <w:pPr>
        <w:pStyle w:val="TableofFigures"/>
        <w:tabs>
          <w:tab w:val="right" w:leader="dot" w:pos="7927"/>
        </w:tabs>
        <w:rPr>
          <w:ins w:id="787" w:author="chaniaayulestari@outlook.com" w:date="2021-11-14T06:11:00Z"/>
          <w:rFonts w:asciiTheme="minorHAnsi" w:eastAsiaTheme="minorEastAsia" w:hAnsiTheme="minorHAnsi" w:cstheme="minorBidi"/>
          <w:noProof/>
          <w:sz w:val="22"/>
          <w:szCs w:val="22"/>
          <w:lang w:val="en-ID"/>
        </w:rPr>
      </w:pPr>
      <w:ins w:id="788"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"_Toc87762764"</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51 Perancangan Tabel Walikelas</w:t>
        </w:r>
        <w:r>
          <w:rPr>
            <w:noProof/>
            <w:webHidden/>
          </w:rPr>
          <w:tab/>
        </w:r>
        <w:r>
          <w:rPr>
            <w:noProof/>
            <w:webHidden/>
          </w:rPr>
          <w:fldChar w:fldCharType="begin"/>
        </w:r>
        <w:r>
          <w:rPr>
            <w:noProof/>
            <w:webHidden/>
          </w:rPr>
          <w:instrText xml:space="preserve"> PAGEREF _Toc87762764 \h </w:instrText>
        </w:r>
      </w:ins>
      <w:r>
        <w:rPr>
          <w:noProof/>
          <w:webHidden/>
        </w:rPr>
      </w:r>
      <w:r>
        <w:rPr>
          <w:noProof/>
          <w:webHidden/>
        </w:rPr>
        <w:fldChar w:fldCharType="separate"/>
      </w:r>
      <w:ins w:id="789"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0918E4CA" w14:textId="68E64B53" w:rsidR="001B5BCE" w:rsidRDefault="001B5BCE">
      <w:pPr>
        <w:pStyle w:val="TableofFigures"/>
        <w:tabs>
          <w:tab w:val="right" w:leader="dot" w:pos="7927"/>
        </w:tabs>
        <w:rPr>
          <w:ins w:id="790" w:author="chaniaayulestari@outlook.com" w:date="2021-11-14T06:11:00Z"/>
          <w:rFonts w:asciiTheme="minorHAnsi" w:eastAsiaTheme="minorEastAsia" w:hAnsiTheme="minorHAnsi" w:cstheme="minorBidi"/>
          <w:noProof/>
          <w:sz w:val="22"/>
          <w:szCs w:val="22"/>
          <w:lang w:val="en-ID"/>
        </w:rPr>
      </w:pPr>
      <w:ins w:id="791"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"_Toc87762765"</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52 Perancangan Tabel Kelas</w:t>
        </w:r>
        <w:r>
          <w:rPr>
            <w:noProof/>
            <w:webHidden/>
          </w:rPr>
          <w:tab/>
        </w:r>
        <w:r>
          <w:rPr>
            <w:noProof/>
            <w:webHidden/>
          </w:rPr>
          <w:fldChar w:fldCharType="begin"/>
        </w:r>
        <w:r>
          <w:rPr>
            <w:noProof/>
            <w:webHidden/>
          </w:rPr>
          <w:instrText xml:space="preserve"> PAGEREF _Toc87762765 \h </w:instrText>
        </w:r>
      </w:ins>
      <w:r>
        <w:rPr>
          <w:noProof/>
          <w:webHidden/>
        </w:rPr>
      </w:r>
      <w:r>
        <w:rPr>
          <w:noProof/>
          <w:webHidden/>
        </w:rPr>
        <w:fldChar w:fldCharType="separate"/>
      </w:r>
      <w:ins w:id="792" w:author="chaniaayulestari@outlook.com" w:date="2021-11-14T06:11:00Z">
        <w:r>
          <w:rPr>
            <w:noProof/>
            <w:webHidden/>
          </w:rPr>
          <w:t>95</w:t>
        </w:r>
        <w:r>
          <w:rPr>
            <w:noProof/>
            <w:webHidden/>
          </w:rPr>
          <w:fldChar w:fldCharType="end"/>
        </w:r>
        <w:r w:rsidRPr="00B840A3">
          <w:rPr>
            <w:rStyle w:val="Hyperlink"/>
            <w:rFonts w:eastAsiaTheme="majorEastAsia"/>
            <w:noProof/>
          </w:rPr>
          <w:fldChar w:fldCharType="end"/>
        </w:r>
      </w:ins>
    </w:p>
    <w:p w14:paraId="1B0DBDA7" w14:textId="32CBE3E4" w:rsidR="001B5BCE" w:rsidRDefault="001B5BCE">
      <w:pPr>
        <w:pStyle w:val="TableofFigures"/>
        <w:tabs>
          <w:tab w:val="right" w:leader="dot" w:pos="7927"/>
        </w:tabs>
        <w:rPr>
          <w:ins w:id="793" w:author="chaniaayulestari@outlook.com" w:date="2021-11-14T06:11:00Z"/>
          <w:rFonts w:asciiTheme="minorHAnsi" w:eastAsiaTheme="minorEastAsia" w:hAnsiTheme="minorHAnsi" w:cstheme="minorBidi"/>
          <w:noProof/>
          <w:sz w:val="22"/>
          <w:szCs w:val="22"/>
          <w:lang w:val="en-ID"/>
        </w:rPr>
      </w:pPr>
      <w:ins w:id="794"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"_Toc87762766"</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53 Perancangan Tabel RFID Log</w:t>
        </w:r>
        <w:r>
          <w:rPr>
            <w:noProof/>
            <w:webHidden/>
          </w:rPr>
          <w:tab/>
        </w:r>
        <w:r>
          <w:rPr>
            <w:noProof/>
            <w:webHidden/>
          </w:rPr>
          <w:fldChar w:fldCharType="begin"/>
        </w:r>
        <w:r>
          <w:rPr>
            <w:noProof/>
            <w:webHidden/>
          </w:rPr>
          <w:instrText xml:space="preserve"> PAGEREF _Toc87762766 \h </w:instrText>
        </w:r>
      </w:ins>
      <w:r>
        <w:rPr>
          <w:noProof/>
          <w:webHidden/>
        </w:rPr>
      </w:r>
      <w:r>
        <w:rPr>
          <w:noProof/>
          <w:webHidden/>
        </w:rPr>
        <w:fldChar w:fldCharType="separate"/>
      </w:r>
      <w:ins w:id="795"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9315FD8" w14:textId="575C7EBF" w:rsidR="001B5BCE" w:rsidRDefault="001B5BCE">
      <w:pPr>
        <w:pStyle w:val="TableofFigures"/>
        <w:tabs>
          <w:tab w:val="right" w:leader="dot" w:pos="7927"/>
        </w:tabs>
        <w:rPr>
          <w:ins w:id="796" w:author="chaniaayulestari@outlook.com" w:date="2021-11-14T06:11:00Z"/>
          <w:rFonts w:asciiTheme="minorHAnsi" w:eastAsiaTheme="minorEastAsia" w:hAnsiTheme="minorHAnsi" w:cstheme="minorBidi"/>
          <w:noProof/>
          <w:sz w:val="22"/>
          <w:szCs w:val="22"/>
          <w:lang w:val="en-ID"/>
        </w:rPr>
      </w:pPr>
      <w:ins w:id="797"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"_Toc87762767"</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54 Perancangan Tabel Semester</w:t>
        </w:r>
        <w:r>
          <w:rPr>
            <w:noProof/>
            <w:webHidden/>
          </w:rPr>
          <w:tab/>
        </w:r>
        <w:r>
          <w:rPr>
            <w:noProof/>
            <w:webHidden/>
          </w:rPr>
          <w:fldChar w:fldCharType="begin"/>
        </w:r>
        <w:r>
          <w:rPr>
            <w:noProof/>
            <w:webHidden/>
          </w:rPr>
          <w:instrText xml:space="preserve"> PAGEREF _Toc87762767 \h </w:instrText>
        </w:r>
      </w:ins>
      <w:r>
        <w:rPr>
          <w:noProof/>
          <w:webHidden/>
        </w:rPr>
      </w:r>
      <w:r>
        <w:rPr>
          <w:noProof/>
          <w:webHidden/>
        </w:rPr>
        <w:fldChar w:fldCharType="separate"/>
      </w:r>
      <w:ins w:id="798"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7636D9CD" w14:textId="695C7523" w:rsidR="001B5BCE" w:rsidRDefault="001B5BCE">
      <w:pPr>
        <w:pStyle w:val="TableofFigures"/>
        <w:tabs>
          <w:tab w:val="right" w:leader="dot" w:pos="7927"/>
        </w:tabs>
        <w:rPr>
          <w:ins w:id="799" w:author="chaniaayulestari@outlook.com" w:date="2021-11-14T06:11:00Z"/>
          <w:rFonts w:asciiTheme="minorHAnsi" w:eastAsiaTheme="minorEastAsia" w:hAnsiTheme="minorHAnsi" w:cstheme="minorBidi"/>
          <w:noProof/>
          <w:sz w:val="22"/>
          <w:szCs w:val="22"/>
          <w:lang w:val="en-ID"/>
        </w:rPr>
      </w:pPr>
      <w:ins w:id="800" w:author="chaniaayulestari@outlook.com" w:date="2021-11-14T06:11:00Z">
        <w:r w:rsidRPr="00B840A3">
          <w:rPr>
            <w:rStyle w:val="Hyperlink"/>
            <w:rFonts w:eastAsiaTheme="majorEastAsia"/>
            <w:noProof/>
          </w:rPr>
          <w:fldChar w:fldCharType="begin"/>
        </w:r>
        <w:r w:rsidRPr="00B840A3">
          <w:rPr>
            <w:rStyle w:val="Hyperlink"/>
            <w:rFonts w:eastAsiaTheme="majorEastAsia"/>
            <w:noProof/>
          </w:rPr>
          <w:instrText xml:space="preserve"> </w:instrText>
        </w:r>
        <w:r>
          <w:rPr>
            <w:noProof/>
          </w:rPr>
          <w:instrText>HYPERLINK \l "_Toc87762768"</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55 Perancangan Tabel History</w:t>
        </w:r>
        <w:r>
          <w:rPr>
            <w:noProof/>
            <w:webHidden/>
          </w:rPr>
          <w:tab/>
        </w:r>
        <w:r>
          <w:rPr>
            <w:noProof/>
            <w:webHidden/>
          </w:rPr>
          <w:fldChar w:fldCharType="begin"/>
        </w:r>
        <w:r>
          <w:rPr>
            <w:noProof/>
            <w:webHidden/>
          </w:rPr>
          <w:instrText xml:space="preserve"> PAGEREF _Toc87762768 \h </w:instrText>
        </w:r>
      </w:ins>
      <w:r>
        <w:rPr>
          <w:noProof/>
          <w:webHidden/>
        </w:rPr>
      </w:r>
      <w:r>
        <w:rPr>
          <w:noProof/>
          <w:webHidden/>
        </w:rPr>
        <w:fldChar w:fldCharType="separate"/>
      </w:r>
      <w:ins w:id="801" w:author="chaniaayulestari@outlook.com" w:date="2021-11-14T06:11:00Z">
        <w:r>
          <w:rPr>
            <w:noProof/>
            <w:webHidden/>
          </w:rPr>
          <w:t>96</w:t>
        </w:r>
        <w:r>
          <w:rPr>
            <w:noProof/>
            <w:webHidden/>
          </w:rPr>
          <w:fldChar w:fldCharType="end"/>
        </w:r>
        <w:r w:rsidRPr="00B840A3">
          <w:rPr>
            <w:rStyle w:val="Hyperlink"/>
            <w:rFonts w:eastAsiaTheme="majorEastAsia"/>
            <w:noProof/>
          </w:rPr>
          <w:fldChar w:fldCharType="end"/>
        </w:r>
      </w:ins>
    </w:p>
    <w:p w14:paraId="314E82E3" w14:textId="08F06950" w:rsidR="001B5BCE" w:rsidRDefault="001B5BCE">
      <w:pPr>
        <w:pStyle w:val="TableofFigures"/>
        <w:tabs>
          <w:tab w:val="right" w:leader="dot" w:pos="7927"/>
        </w:tabs>
        <w:rPr>
          <w:ins w:id="802" w:author="chaniaayulestari@outlook.com" w:date="2021-11-14T06:11:00Z"/>
          <w:rFonts w:asciiTheme="minorHAnsi" w:eastAsiaTheme="minorEastAsia" w:hAnsiTheme="minorHAnsi" w:cstheme="minorBidi"/>
          <w:noProof/>
          <w:sz w:val="22"/>
          <w:szCs w:val="22"/>
          <w:lang w:val="en-ID"/>
        </w:rPr>
      </w:pPr>
      <w:ins w:id="803" w:author="chaniaayulestari@outlook.com" w:date="2021-11-14T06:11:00Z">
        <w:r w:rsidRPr="00B840A3">
          <w:rPr>
            <w:rStyle w:val="Hyperlink"/>
            <w:rFonts w:eastAsiaTheme="majorEastAsia"/>
            <w:noProof/>
          </w:rPr>
          <w:lastRenderedPageBreak/>
          <w:fldChar w:fldCharType="begin"/>
        </w:r>
        <w:r w:rsidRPr="00B840A3">
          <w:rPr>
            <w:rStyle w:val="Hyperlink"/>
            <w:rFonts w:eastAsiaTheme="majorEastAsia"/>
            <w:noProof/>
          </w:rPr>
          <w:instrText xml:space="preserve"> </w:instrText>
        </w:r>
        <w:r>
          <w:rPr>
            <w:noProof/>
          </w:rPr>
          <w:instrText>HYPERLINK \l "_Toc87762769"</w:instrText>
        </w:r>
        <w:r w:rsidRPr="00B840A3">
          <w:rPr>
            <w:rStyle w:val="Hyperlink"/>
            <w:rFonts w:eastAsiaTheme="majorEastAsia"/>
            <w:noProof/>
          </w:rPr>
          <w:instrText xml:space="preserve"> </w:instrText>
        </w:r>
        <w:r w:rsidRPr="00B840A3">
          <w:rPr>
            <w:rStyle w:val="Hyperlink"/>
            <w:rFonts w:eastAsiaTheme="majorEastAsia"/>
            <w:noProof/>
          </w:rPr>
          <w:fldChar w:fldCharType="separate"/>
        </w:r>
        <w:r w:rsidRPr="00B840A3">
          <w:rPr>
            <w:rStyle w:val="Hyperlink"/>
            <w:rFonts w:eastAsiaTheme="majorEastAsia"/>
            <w:noProof/>
          </w:rPr>
          <w:t>Tabel 3. 56 Perancangan Tabel Lapoean Absen</w:t>
        </w:r>
        <w:r>
          <w:rPr>
            <w:noProof/>
            <w:webHidden/>
          </w:rPr>
          <w:tab/>
        </w:r>
        <w:r>
          <w:rPr>
            <w:noProof/>
            <w:webHidden/>
          </w:rPr>
          <w:fldChar w:fldCharType="begin"/>
        </w:r>
        <w:r>
          <w:rPr>
            <w:noProof/>
            <w:webHidden/>
          </w:rPr>
          <w:instrText xml:space="preserve"> PAGEREF _Toc87762769 \h </w:instrText>
        </w:r>
      </w:ins>
      <w:r>
        <w:rPr>
          <w:noProof/>
          <w:webHidden/>
        </w:rPr>
      </w:r>
      <w:r>
        <w:rPr>
          <w:noProof/>
          <w:webHidden/>
        </w:rPr>
        <w:fldChar w:fldCharType="separate"/>
      </w:r>
      <w:ins w:id="804" w:author="chaniaayulestari@outlook.com" w:date="2021-11-14T06:11:00Z">
        <w:r>
          <w:rPr>
            <w:noProof/>
            <w:webHidden/>
          </w:rPr>
          <w:t>97</w:t>
        </w:r>
        <w:r>
          <w:rPr>
            <w:noProof/>
            <w:webHidden/>
          </w:rPr>
          <w:fldChar w:fldCharType="end"/>
        </w:r>
        <w:r w:rsidRPr="00B840A3">
          <w:rPr>
            <w:rStyle w:val="Hyperlink"/>
            <w:rFonts w:eastAsiaTheme="majorEastAsia"/>
            <w:noProof/>
          </w:rPr>
          <w:fldChar w:fldCharType="end"/>
        </w:r>
      </w:ins>
    </w:p>
    <w:p w14:paraId="40066366" w14:textId="61DE5A52" w:rsidR="001B5BCE" w:rsidRDefault="001B5BCE">
      <w:pPr>
        <w:pStyle w:val="TableofFigures"/>
        <w:tabs>
          <w:tab w:val="right" w:leader="dot" w:pos="7927"/>
        </w:tabs>
        <w:rPr>
          <w:ins w:id="805" w:author="chaniaayulestari@outlook.com" w:date="2021-11-14T06:11:00Z"/>
          <w:rFonts w:asciiTheme="minorHAnsi" w:eastAsiaTheme="minorEastAsia" w:hAnsiTheme="minorHAnsi" w:cstheme="minorBidi"/>
          <w:noProof/>
          <w:sz w:val="22"/>
          <w:szCs w:val="22"/>
          <w:lang w:val="en-ID"/>
        </w:rPr>
      </w:pPr>
      <w:ins w:id="806" w:author="chaniaayulestari@outlook.com" w:date="2021-11-14T06:10:00Z">
        <w:r>
          <w:fldChar w:fldCharType="end"/>
        </w:r>
      </w:ins>
      <w:ins w:id="807" w:author="chaniaayulestari@outlook.com" w:date="2021-11-14T06:11:00Z">
        <w:r>
          <w:fldChar w:fldCharType="begin"/>
        </w:r>
        <w:r>
          <w:instrText xml:space="preserve"> TOC \h \z \c "Tabel 4." </w:instrText>
        </w:r>
      </w:ins>
      <w:r>
        <w:fldChar w:fldCharType="separate"/>
      </w:r>
      <w:ins w:id="808"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809"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810" w:author="chaniaayulestari@outlook.com" w:date="2021-11-14T06:11:00Z"/>
          <w:rFonts w:asciiTheme="minorHAnsi" w:eastAsiaTheme="minorEastAsia" w:hAnsiTheme="minorHAnsi" w:cstheme="minorBidi"/>
          <w:noProof/>
          <w:sz w:val="22"/>
          <w:szCs w:val="22"/>
          <w:lang w:val="en-ID"/>
        </w:rPr>
      </w:pPr>
      <w:ins w:id="811"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812"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813" w:author="chaniaayulestari@outlook.com" w:date="2021-11-14T06:11:00Z"/>
          <w:noProof/>
        </w:rPr>
      </w:pPr>
    </w:p>
    <w:p w14:paraId="15A81835" w14:textId="245F3C50" w:rsidR="00AA549F" w:rsidRDefault="001B5BCE" w:rsidP="00AA549F">
      <w:ins w:id="814"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815" w:name="_Toc80034206"/>
      <w:bookmarkStart w:id="816" w:name="_Toc83115708"/>
      <w:r>
        <w:rPr>
          <w:lang w:val="en-US"/>
        </w:rPr>
        <w:lastRenderedPageBreak/>
        <w:t>DAFTAR SINGKATAN</w:t>
      </w:r>
      <w:bookmarkEnd w:id="815"/>
      <w:bookmarkEnd w:id="816"/>
    </w:p>
    <w:p w14:paraId="59DFD177" w14:textId="7A7397CC" w:rsidR="00AA549F" w:rsidRDefault="00AA549F" w:rsidP="00AA549F"/>
    <w:p w14:paraId="25865BA1" w14:textId="4B3E2E87" w:rsidR="00546290" w:rsidRDefault="00546290" w:rsidP="00FA382F">
      <w:pPr>
        <w:pStyle w:val="Caption"/>
        <w:keepNext/>
        <w:jc w:val="center"/>
      </w:pPr>
      <w:bookmarkStart w:id="817"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817"/>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818" w:name="_Toc80034207"/>
      <w:bookmarkStart w:id="819" w:name="_Toc83115709"/>
      <w:r>
        <w:rPr>
          <w:lang w:val="en-US"/>
        </w:rPr>
        <w:lastRenderedPageBreak/>
        <w:t>DAFTAR SIMBOL</w:t>
      </w:r>
      <w:bookmarkEnd w:id="818"/>
      <w:bookmarkEnd w:id="819"/>
    </w:p>
    <w:p w14:paraId="0D432A72" w14:textId="7F654248" w:rsidR="007A06D1" w:rsidRPr="001A73FB" w:rsidDel="00362007" w:rsidRDefault="007A06D1" w:rsidP="00FF2590">
      <w:pPr>
        <w:pStyle w:val="ListParagraph"/>
        <w:numPr>
          <w:ilvl w:val="0"/>
          <w:numId w:val="23"/>
        </w:numPr>
        <w:ind w:left="426" w:hanging="426"/>
        <w:rPr>
          <w:del w:id="820" w:author="Rafi Aziizi" w:date="2021-11-13T10:10:00Z"/>
          <w:b/>
          <w:bCs/>
        </w:rPr>
      </w:pPr>
      <w:del w:id="821" w:author="Rafi Aziizi" w:date="2021-11-13T10:10:00Z">
        <w:r w:rsidRPr="001A73FB" w:rsidDel="00362007">
          <w:rPr>
            <w:b/>
            <w:bCs/>
          </w:rPr>
          <w:delText>Flowchart</w:delText>
        </w:r>
      </w:del>
    </w:p>
    <w:p w14:paraId="64C007BE" w14:textId="72AD16B6" w:rsidR="007A06D1" w:rsidDel="00362007" w:rsidRDefault="007A06D1" w:rsidP="001A73FB">
      <w:pPr>
        <w:ind w:firstLine="426"/>
        <w:rPr>
          <w:del w:id="822" w:author="Rafi Aziizi" w:date="2021-11-13T10:10:00Z"/>
        </w:rPr>
      </w:pPr>
      <w:del w:id="823"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824" w:author="Rafi Aziizi" w:date="2021-11-13T10:10:00Z"/>
        </w:rPr>
      </w:pPr>
      <w:bookmarkStart w:id="825" w:name="_Toc83115857"/>
      <w:del w:id="826"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bookmarkEnd w:id="825"/>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827" w:author="Rafi Aziizi" w:date="2021-11-13T10:10:00Z"/>
        </w:trPr>
        <w:tc>
          <w:tcPr>
            <w:tcW w:w="562" w:type="dxa"/>
          </w:tcPr>
          <w:p w14:paraId="35F5E3EF" w14:textId="666A2FD4" w:rsidR="007A06D1" w:rsidRPr="001A73FB" w:rsidDel="00362007" w:rsidRDefault="007A06D1" w:rsidP="001A73FB">
            <w:pPr>
              <w:jc w:val="center"/>
              <w:rPr>
                <w:del w:id="828" w:author="Rafi Aziizi" w:date="2021-11-13T10:10:00Z"/>
                <w:b/>
                <w:bCs/>
              </w:rPr>
            </w:pPr>
            <w:del w:id="829"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830" w:author="Rafi Aziizi" w:date="2021-11-13T10:10:00Z"/>
                <w:b/>
                <w:bCs/>
              </w:rPr>
            </w:pPr>
            <w:del w:id="831"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832" w:author="Rafi Aziizi" w:date="2021-11-13T10:10:00Z"/>
                <w:b/>
                <w:bCs/>
              </w:rPr>
            </w:pPr>
            <w:del w:id="833" w:author="Rafi Aziizi" w:date="2021-11-13T10:10:00Z">
              <w:r w:rsidRPr="001A73FB" w:rsidDel="00362007">
                <w:rPr>
                  <w:b/>
                  <w:bCs/>
                </w:rPr>
                <w:delText>Deskripsi</w:delText>
              </w:r>
            </w:del>
          </w:p>
        </w:tc>
      </w:tr>
      <w:tr w:rsidR="007A06D1" w:rsidDel="00362007" w14:paraId="3D549A82" w14:textId="34D507C5" w:rsidTr="001807FF">
        <w:trPr>
          <w:del w:id="834" w:author="Rafi Aziizi" w:date="2021-11-13T10:10:00Z"/>
        </w:trPr>
        <w:tc>
          <w:tcPr>
            <w:tcW w:w="562" w:type="dxa"/>
          </w:tcPr>
          <w:p w14:paraId="15568017" w14:textId="1EF6E49F" w:rsidR="007A06D1" w:rsidDel="00362007" w:rsidRDefault="007A06D1" w:rsidP="001A73FB">
            <w:pPr>
              <w:jc w:val="center"/>
              <w:rPr>
                <w:del w:id="835" w:author="Rafi Aziizi" w:date="2021-11-13T10:10:00Z"/>
              </w:rPr>
            </w:pPr>
            <w:del w:id="836" w:author="Rafi Aziizi" w:date="2021-11-13T10:10:00Z">
              <w:r w:rsidDel="00362007">
                <w:delText>1</w:delText>
              </w:r>
            </w:del>
          </w:p>
        </w:tc>
        <w:tc>
          <w:tcPr>
            <w:tcW w:w="3402" w:type="dxa"/>
            <w:vAlign w:val="center"/>
          </w:tcPr>
          <w:p w14:paraId="327CB1E5" w14:textId="00720604" w:rsidR="007A06D1" w:rsidDel="00362007" w:rsidRDefault="007A54E1" w:rsidP="001807FF">
            <w:pPr>
              <w:jc w:val="center"/>
              <w:rPr>
                <w:del w:id="837" w:author="Rafi Aziizi" w:date="2021-11-13T10:10:00Z"/>
              </w:rPr>
            </w:pPr>
            <w:r>
              <w:pict w14:anchorId="3449709D">
                <v:roundrect id="Rectangle: Rounded Corners 40" o:spid="_x0000_s2360"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fillcolor="#0cf" strokecolor="black [3213]" strokeweight="1pt">
                  <v:stroke joinstyle="miter"/>
                  <w10:wrap type="none"/>
                  <w10:anchorlock/>
                </v:roundrect>
              </w:pict>
            </w:r>
          </w:p>
        </w:tc>
        <w:tc>
          <w:tcPr>
            <w:tcW w:w="3963" w:type="dxa"/>
          </w:tcPr>
          <w:p w14:paraId="74C1793A" w14:textId="0B8CD506" w:rsidR="007A06D1" w:rsidDel="00362007" w:rsidRDefault="007A06D1" w:rsidP="001807FF">
            <w:pPr>
              <w:rPr>
                <w:del w:id="838" w:author="Rafi Aziizi" w:date="2021-11-13T10:10:00Z"/>
              </w:rPr>
            </w:pPr>
            <w:del w:id="839"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840" w:author="Rafi Aziizi" w:date="2021-11-13T10:10:00Z"/>
        </w:trPr>
        <w:tc>
          <w:tcPr>
            <w:tcW w:w="562" w:type="dxa"/>
          </w:tcPr>
          <w:p w14:paraId="71B8518E" w14:textId="3B95C5A6" w:rsidR="007A06D1" w:rsidDel="00362007" w:rsidRDefault="007A06D1" w:rsidP="001A73FB">
            <w:pPr>
              <w:jc w:val="center"/>
              <w:rPr>
                <w:del w:id="841" w:author="Rafi Aziizi" w:date="2021-11-13T10:10:00Z"/>
              </w:rPr>
            </w:pPr>
            <w:del w:id="842" w:author="Rafi Aziizi" w:date="2021-11-13T10:10:00Z">
              <w:r w:rsidDel="00362007">
                <w:delText>2</w:delText>
              </w:r>
            </w:del>
          </w:p>
        </w:tc>
        <w:tc>
          <w:tcPr>
            <w:tcW w:w="3402" w:type="dxa"/>
            <w:vAlign w:val="center"/>
          </w:tcPr>
          <w:p w14:paraId="471D96BE" w14:textId="6C396105" w:rsidR="007A06D1" w:rsidDel="00362007" w:rsidRDefault="007A54E1" w:rsidP="001807FF">
            <w:pPr>
              <w:jc w:val="center"/>
              <w:rPr>
                <w:del w:id="843" w:author="Rafi Aziizi" w:date="2021-11-13T10:10:00Z"/>
              </w:rPr>
            </w:pPr>
            <w:r>
              <w:pict w14:anchorId="4B468A6D">
                <v:shapetype id="_x0000_t32" coordsize="21600,21600" o:spt="32" o:oned="t" path="m,l21600,21600e" filled="f">
                  <v:path arrowok="t" fillok="f" o:connecttype="none"/>
                  <o:lock v:ext="edit" shapetype="t"/>
                </v:shapetype>
                <v:shape id="Straight Arrow Connector 18" o:spid="_x0000_s2359" type="#_x0000_t32" style="width:79.5pt;height:.05pt;visibility:visible;mso-wrap-style:square;mso-left-percent:-10001;mso-top-percent:-10001;mso-position-horizontal:absolute;mso-position-horizontal-relative:char;mso-position-vertical:absolute;mso-position-vertical-relative:line;mso-left-percent:-10001;mso-top-percent:-10001" strokecolor="black [3200]" strokeweight=".5pt">
                  <v:stroke endarrow="block" joinstyle="miter"/>
                  <w10:wrap type="none"/>
                  <w10:anchorlock/>
                </v:shape>
              </w:pict>
            </w:r>
          </w:p>
        </w:tc>
        <w:tc>
          <w:tcPr>
            <w:tcW w:w="3963" w:type="dxa"/>
          </w:tcPr>
          <w:p w14:paraId="552CCF10" w14:textId="437D359D" w:rsidR="007A06D1" w:rsidDel="00362007" w:rsidRDefault="007A06D1" w:rsidP="001807FF">
            <w:pPr>
              <w:rPr>
                <w:del w:id="844" w:author="Rafi Aziizi" w:date="2021-11-13T10:10:00Z"/>
              </w:rPr>
            </w:pPr>
            <w:del w:id="845"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846" w:author="Rafi Aziizi" w:date="2021-11-13T10:10:00Z"/>
        </w:trPr>
        <w:tc>
          <w:tcPr>
            <w:tcW w:w="562" w:type="dxa"/>
          </w:tcPr>
          <w:p w14:paraId="1B80C605" w14:textId="7C475E3D" w:rsidR="007A06D1" w:rsidDel="00362007" w:rsidRDefault="007A06D1" w:rsidP="001A73FB">
            <w:pPr>
              <w:jc w:val="center"/>
              <w:rPr>
                <w:del w:id="847" w:author="Rafi Aziizi" w:date="2021-11-13T10:10:00Z"/>
              </w:rPr>
            </w:pPr>
            <w:del w:id="848" w:author="Rafi Aziizi" w:date="2021-11-13T10:10:00Z">
              <w:r w:rsidDel="00362007">
                <w:delText>3</w:delText>
              </w:r>
            </w:del>
          </w:p>
        </w:tc>
        <w:tc>
          <w:tcPr>
            <w:tcW w:w="3402" w:type="dxa"/>
            <w:vAlign w:val="center"/>
          </w:tcPr>
          <w:p w14:paraId="3639730D" w14:textId="27488504" w:rsidR="007A06D1" w:rsidDel="00362007" w:rsidRDefault="007A54E1" w:rsidP="001807FF">
            <w:pPr>
              <w:jc w:val="center"/>
              <w:rPr>
                <w:del w:id="849" w:author="Rafi Aziizi" w:date="2021-11-13T10:10:00Z"/>
              </w:rPr>
            </w:pPr>
            <w:r>
              <w:pict w14:anchorId="146950AC">
                <v:rect id="Rectangle 32" o:spid="_x0000_s2358" style="width:75.35pt;height:42.7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rect>
              </w:pict>
            </w:r>
          </w:p>
        </w:tc>
        <w:tc>
          <w:tcPr>
            <w:tcW w:w="3963" w:type="dxa"/>
          </w:tcPr>
          <w:p w14:paraId="54FF8D44" w14:textId="2BB6969C" w:rsidR="007A06D1" w:rsidRPr="00F62113" w:rsidDel="00362007" w:rsidRDefault="007A06D1" w:rsidP="001807FF">
            <w:pPr>
              <w:rPr>
                <w:del w:id="850" w:author="Rafi Aziizi" w:date="2021-11-13T10:10:00Z"/>
              </w:rPr>
            </w:pPr>
            <w:del w:id="851"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852" w:author="Rafi Aziizi" w:date="2021-11-13T10:10:00Z"/>
        </w:trPr>
        <w:tc>
          <w:tcPr>
            <w:tcW w:w="562" w:type="dxa"/>
          </w:tcPr>
          <w:p w14:paraId="7BC5FA1E" w14:textId="6AE5AC1F" w:rsidR="007A06D1" w:rsidDel="00362007" w:rsidRDefault="007A06D1" w:rsidP="001A73FB">
            <w:pPr>
              <w:jc w:val="center"/>
              <w:rPr>
                <w:del w:id="853" w:author="Rafi Aziizi" w:date="2021-11-13T10:10:00Z"/>
              </w:rPr>
            </w:pPr>
            <w:del w:id="854" w:author="Rafi Aziizi" w:date="2021-11-13T10:10:00Z">
              <w:r w:rsidDel="00362007">
                <w:delText>4</w:delText>
              </w:r>
            </w:del>
          </w:p>
        </w:tc>
        <w:tc>
          <w:tcPr>
            <w:tcW w:w="3402" w:type="dxa"/>
            <w:vAlign w:val="center"/>
          </w:tcPr>
          <w:p w14:paraId="75194C74" w14:textId="76E644B8" w:rsidR="007A06D1" w:rsidDel="00362007" w:rsidRDefault="007A54E1" w:rsidP="001807FF">
            <w:pPr>
              <w:jc w:val="center"/>
              <w:rPr>
                <w:del w:id="855" w:author="Rafi Aziizi" w:date="2021-11-13T10:10:00Z"/>
              </w:rPr>
            </w:pPr>
            <w:r>
              <w:pict w14:anchorId="63DB80BA">
                <v:shapetype id="_x0000_t119" coordsize="21600,21600" o:spt="119" path="m,l21600,,17240,21600r-12880,xe">
                  <v:stroke joinstyle="miter"/>
                  <v:path gradientshapeok="t" o:connecttype="custom" o:connectlocs="10800,0;2180,10800;10800,21600;19420,10800" textboxrect="4321,0,17204,21600"/>
                </v:shapetype>
                <v:shape id="Flowchart: Manual Operation 17" o:spid="_x0000_s2357"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6696EC35" w14:textId="27E93FEF" w:rsidR="007A06D1" w:rsidDel="00362007" w:rsidRDefault="007A06D1" w:rsidP="001807FF">
            <w:pPr>
              <w:rPr>
                <w:del w:id="856" w:author="Rafi Aziizi" w:date="2021-11-13T10:10:00Z"/>
              </w:rPr>
            </w:pPr>
            <w:del w:id="857"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858" w:author="Rafi Aziizi" w:date="2021-11-13T10:10:00Z"/>
        </w:trPr>
        <w:tc>
          <w:tcPr>
            <w:tcW w:w="562" w:type="dxa"/>
          </w:tcPr>
          <w:p w14:paraId="1943FE4D" w14:textId="1C3E0839" w:rsidR="007A06D1" w:rsidDel="00362007" w:rsidRDefault="007A06D1" w:rsidP="001A73FB">
            <w:pPr>
              <w:jc w:val="center"/>
              <w:rPr>
                <w:del w:id="859" w:author="Rafi Aziizi" w:date="2021-11-13T10:10:00Z"/>
              </w:rPr>
            </w:pPr>
            <w:del w:id="860" w:author="Rafi Aziizi" w:date="2021-11-13T10:10:00Z">
              <w:r w:rsidDel="00362007">
                <w:delText>5</w:delText>
              </w:r>
            </w:del>
          </w:p>
        </w:tc>
        <w:tc>
          <w:tcPr>
            <w:tcW w:w="3402" w:type="dxa"/>
            <w:vAlign w:val="center"/>
          </w:tcPr>
          <w:p w14:paraId="607F8C23" w14:textId="65F9D979" w:rsidR="007A06D1" w:rsidDel="00362007" w:rsidRDefault="007A54E1" w:rsidP="001807FF">
            <w:pPr>
              <w:jc w:val="center"/>
              <w:rPr>
                <w:del w:id="861" w:author="Rafi Aziizi" w:date="2021-11-13T10:10:00Z"/>
              </w:rPr>
            </w:pPr>
            <w:r>
              <w:pict w14:anchorId="3FF99C9C">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235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18301573" w14:textId="1678C57F" w:rsidR="007A06D1" w:rsidDel="00362007" w:rsidRDefault="007A06D1" w:rsidP="001807FF">
            <w:pPr>
              <w:rPr>
                <w:del w:id="862" w:author="Rafi Aziizi" w:date="2021-11-13T10:10:00Z"/>
              </w:rPr>
            </w:pPr>
            <w:del w:id="863"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864" w:author="Rafi Aziizi" w:date="2021-11-13T10:10:00Z"/>
        </w:trPr>
        <w:tc>
          <w:tcPr>
            <w:tcW w:w="562" w:type="dxa"/>
          </w:tcPr>
          <w:p w14:paraId="11B9FC5F" w14:textId="0CB413DD" w:rsidR="007A06D1" w:rsidDel="00362007" w:rsidRDefault="007A06D1" w:rsidP="001A73FB">
            <w:pPr>
              <w:jc w:val="center"/>
              <w:rPr>
                <w:del w:id="865" w:author="Rafi Aziizi" w:date="2021-11-13T10:10:00Z"/>
              </w:rPr>
            </w:pPr>
            <w:del w:id="866" w:author="Rafi Aziizi" w:date="2021-11-13T10:10:00Z">
              <w:r w:rsidDel="00362007">
                <w:delText>6</w:delText>
              </w:r>
            </w:del>
          </w:p>
        </w:tc>
        <w:tc>
          <w:tcPr>
            <w:tcW w:w="3402" w:type="dxa"/>
            <w:vAlign w:val="center"/>
          </w:tcPr>
          <w:p w14:paraId="27137B64" w14:textId="0DBA1A95" w:rsidR="007A06D1" w:rsidDel="00362007" w:rsidRDefault="007A54E1" w:rsidP="001807FF">
            <w:pPr>
              <w:jc w:val="center"/>
              <w:rPr>
                <w:del w:id="867" w:author="Rafi Aziizi" w:date="2021-11-13T10:10:00Z"/>
                <w:noProof/>
              </w:rPr>
            </w:pPr>
            <w:r>
              <w:pict w14:anchorId="306E2CD1">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2355"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w10:wrap type="none"/>
                  <w10:anchorlock/>
                </v:shape>
              </w:pict>
            </w:r>
          </w:p>
        </w:tc>
        <w:tc>
          <w:tcPr>
            <w:tcW w:w="3963" w:type="dxa"/>
          </w:tcPr>
          <w:p w14:paraId="31716B9E" w14:textId="42E08BC4" w:rsidR="007A06D1" w:rsidRPr="00316A4B" w:rsidDel="00362007" w:rsidRDefault="007A06D1" w:rsidP="001807FF">
            <w:pPr>
              <w:rPr>
                <w:del w:id="868" w:author="Rafi Aziizi" w:date="2021-11-13T10:10:00Z"/>
              </w:rPr>
            </w:pPr>
            <w:del w:id="869"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870" w:author="Rafi Aziizi" w:date="2021-11-13T10:10:00Z"/>
        </w:trPr>
        <w:tc>
          <w:tcPr>
            <w:tcW w:w="562" w:type="dxa"/>
          </w:tcPr>
          <w:p w14:paraId="4590CDEB" w14:textId="76531799" w:rsidR="007A06D1" w:rsidDel="00362007" w:rsidRDefault="007A06D1" w:rsidP="001A73FB">
            <w:pPr>
              <w:jc w:val="center"/>
              <w:rPr>
                <w:del w:id="871" w:author="Rafi Aziizi" w:date="2021-11-13T10:10:00Z"/>
              </w:rPr>
            </w:pPr>
            <w:del w:id="872" w:author="Rafi Aziizi" w:date="2021-11-13T10:10:00Z">
              <w:r w:rsidDel="00362007">
                <w:delText>7</w:delText>
              </w:r>
            </w:del>
          </w:p>
        </w:tc>
        <w:tc>
          <w:tcPr>
            <w:tcW w:w="3402" w:type="dxa"/>
            <w:vAlign w:val="center"/>
          </w:tcPr>
          <w:p w14:paraId="5F38984C" w14:textId="0187EE19" w:rsidR="007A06D1" w:rsidDel="00362007" w:rsidRDefault="007A54E1" w:rsidP="001807FF">
            <w:pPr>
              <w:jc w:val="center"/>
              <w:rPr>
                <w:del w:id="873" w:author="Rafi Aziizi" w:date="2021-11-13T10:10:00Z"/>
                <w:noProof/>
              </w:rPr>
            </w:pPr>
            <w:r>
              <w:pict w14:anchorId="1126333A">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2354"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fillcolor="#0cf" strokecolor="black [3213]" strokeweight="1pt">
                  <o:lock v:ext="edit" aspectratio="t"/>
                  <w10:wrap type="none"/>
                  <w10:anchorlock/>
                </v:shape>
              </w:pict>
            </w:r>
          </w:p>
        </w:tc>
        <w:tc>
          <w:tcPr>
            <w:tcW w:w="3963" w:type="dxa"/>
          </w:tcPr>
          <w:p w14:paraId="193772FA" w14:textId="6E4AF82F" w:rsidR="007A06D1" w:rsidDel="00362007" w:rsidRDefault="007A06D1" w:rsidP="001807FF">
            <w:pPr>
              <w:rPr>
                <w:del w:id="874" w:author="Rafi Aziizi" w:date="2021-11-13T10:10:00Z"/>
              </w:rPr>
            </w:pPr>
            <w:del w:id="875"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876" w:author="Rafi Aziizi" w:date="2021-11-13T10:10:00Z"/>
        </w:trPr>
        <w:tc>
          <w:tcPr>
            <w:tcW w:w="562" w:type="dxa"/>
          </w:tcPr>
          <w:p w14:paraId="3CCF04C7" w14:textId="032B322A" w:rsidR="007A06D1" w:rsidDel="00362007" w:rsidRDefault="007A06D1" w:rsidP="001A73FB">
            <w:pPr>
              <w:jc w:val="center"/>
              <w:rPr>
                <w:del w:id="877" w:author="Rafi Aziizi" w:date="2021-11-13T10:10:00Z"/>
              </w:rPr>
            </w:pPr>
            <w:del w:id="878" w:author="Rafi Aziizi" w:date="2021-11-13T10:10:00Z">
              <w:r w:rsidDel="00362007">
                <w:delText>8</w:delText>
              </w:r>
            </w:del>
          </w:p>
        </w:tc>
        <w:tc>
          <w:tcPr>
            <w:tcW w:w="3402" w:type="dxa"/>
            <w:vAlign w:val="center"/>
          </w:tcPr>
          <w:p w14:paraId="6CF70827" w14:textId="22533A22" w:rsidR="007A06D1" w:rsidDel="00362007" w:rsidRDefault="007A54E1" w:rsidP="001807FF">
            <w:pPr>
              <w:jc w:val="center"/>
              <w:rPr>
                <w:del w:id="879" w:author="Rafi Aziizi" w:date="2021-11-13T10:10:00Z"/>
                <w:noProof/>
              </w:rPr>
            </w:pPr>
            <w:r>
              <w:pict w14:anchorId="0BC1BBED">
                <v:shapetype id="_x0000_t118" coordsize="21600,21600" o:spt="118" path="m,4292l21600,r,21600l,21600xe">
                  <v:stroke joinstyle="miter"/>
                  <v:path gradientshapeok="t" o:connecttype="custom" o:connectlocs="10800,2146;0,10800;10800,21600;21600,10800" textboxrect="0,4291,21600,21600"/>
                </v:shapetype>
                <v:shape id="Flowchart: Manual Input 20" o:spid="_x0000_s2353"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C00B368" w14:textId="1BC4F8AD" w:rsidR="007A06D1" w:rsidDel="00362007" w:rsidRDefault="007A06D1" w:rsidP="001807FF">
            <w:pPr>
              <w:rPr>
                <w:del w:id="880" w:author="Rafi Aziizi" w:date="2021-11-13T10:10:00Z"/>
              </w:rPr>
            </w:pPr>
            <w:del w:id="881"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882" w:author="Rafi Aziizi" w:date="2021-11-13T10:10:00Z"/>
        </w:trPr>
        <w:tc>
          <w:tcPr>
            <w:tcW w:w="562" w:type="dxa"/>
          </w:tcPr>
          <w:p w14:paraId="7CC2EB1E" w14:textId="74001653" w:rsidR="007A06D1" w:rsidDel="00362007" w:rsidRDefault="007A06D1" w:rsidP="001A73FB">
            <w:pPr>
              <w:jc w:val="center"/>
              <w:rPr>
                <w:del w:id="883" w:author="Rafi Aziizi" w:date="2021-11-13T10:10:00Z"/>
              </w:rPr>
            </w:pPr>
            <w:del w:id="884" w:author="Rafi Aziizi" w:date="2021-11-13T10:10:00Z">
              <w:r w:rsidDel="00362007">
                <w:delText>9</w:delText>
              </w:r>
            </w:del>
          </w:p>
        </w:tc>
        <w:tc>
          <w:tcPr>
            <w:tcW w:w="3402" w:type="dxa"/>
            <w:vAlign w:val="center"/>
          </w:tcPr>
          <w:p w14:paraId="5CC2D628" w14:textId="00E3EF32" w:rsidR="007A06D1" w:rsidDel="00362007" w:rsidRDefault="007A54E1" w:rsidP="001807FF">
            <w:pPr>
              <w:jc w:val="center"/>
              <w:rPr>
                <w:del w:id="885" w:author="Rafi Aziizi" w:date="2021-11-13T10:10:00Z"/>
                <w:noProof/>
              </w:rPr>
            </w:pPr>
            <w:r>
              <w:pict w14:anchorId="734D8B3F">
                <v:shapetype id="_x0000_t110" coordsize="21600,21600" o:spt="110" path="m10800,l,10800,10800,21600,21600,10800xe">
                  <v:stroke joinstyle="miter"/>
                  <v:path gradientshapeok="t" o:connecttype="rect" textboxrect="5400,5400,16200,16200"/>
                </v:shapetype>
                <v:shape id="Flowchart: Decision 22" o:spid="_x0000_s2352"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399EAAE7" w14:textId="23948A8F" w:rsidR="007A06D1" w:rsidDel="00362007" w:rsidRDefault="007A06D1" w:rsidP="001807FF">
            <w:pPr>
              <w:rPr>
                <w:del w:id="886" w:author="Rafi Aziizi" w:date="2021-11-13T10:10:00Z"/>
              </w:rPr>
            </w:pPr>
            <w:del w:id="887"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888" w:author="Rafi Aziizi" w:date="2021-11-13T10:10:00Z"/>
        </w:trPr>
        <w:tc>
          <w:tcPr>
            <w:tcW w:w="562" w:type="dxa"/>
          </w:tcPr>
          <w:p w14:paraId="3B9B1682" w14:textId="0A98EACE" w:rsidR="007A06D1" w:rsidDel="00362007" w:rsidRDefault="007A06D1" w:rsidP="001A73FB">
            <w:pPr>
              <w:jc w:val="center"/>
              <w:rPr>
                <w:del w:id="889" w:author="Rafi Aziizi" w:date="2021-11-13T10:10:00Z"/>
              </w:rPr>
            </w:pPr>
            <w:del w:id="890"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891" w:author="Rafi Aziizi" w:date="2021-11-13T10:10:00Z"/>
                <w:noProof/>
              </w:rPr>
            </w:pPr>
            <w:del w:id="892" w:author="Rafi Aziizi" w:date="2021-11-13T10:10:00Z">
              <w:r w:rsidDel="00362007">
                <w:rPr>
                  <w:noProof/>
                </w:rPr>
                <w:drawing>
                  <wp:inline distT="0" distB="0" distL="0" distR="0" wp14:anchorId="0B42A12F" wp14:editId="3F825153">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893" w:author="Rafi Aziizi" w:date="2021-11-13T10:10:00Z"/>
              </w:rPr>
            </w:pPr>
            <w:del w:id="894"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895" w:author="Rafi Aziizi" w:date="2021-11-13T10:10:00Z"/>
        </w:trPr>
        <w:tc>
          <w:tcPr>
            <w:tcW w:w="562" w:type="dxa"/>
          </w:tcPr>
          <w:p w14:paraId="360D91D8" w14:textId="74612698" w:rsidR="007A06D1" w:rsidDel="00362007" w:rsidRDefault="007A06D1" w:rsidP="001A73FB">
            <w:pPr>
              <w:jc w:val="center"/>
              <w:rPr>
                <w:del w:id="896" w:author="Rafi Aziizi" w:date="2021-11-13T10:10:00Z"/>
              </w:rPr>
            </w:pPr>
            <w:del w:id="897" w:author="Rafi Aziizi" w:date="2021-11-13T10:10:00Z">
              <w:r w:rsidDel="00362007">
                <w:delText>11</w:delText>
              </w:r>
            </w:del>
          </w:p>
        </w:tc>
        <w:tc>
          <w:tcPr>
            <w:tcW w:w="3402" w:type="dxa"/>
            <w:vAlign w:val="center"/>
          </w:tcPr>
          <w:p w14:paraId="41A0E934" w14:textId="5C051102" w:rsidR="007A06D1" w:rsidDel="00362007" w:rsidRDefault="007A54E1" w:rsidP="001807FF">
            <w:pPr>
              <w:jc w:val="center"/>
              <w:rPr>
                <w:del w:id="898" w:author="Rafi Aziizi" w:date="2021-11-13T10:10:00Z"/>
                <w:noProof/>
              </w:rPr>
            </w:pPr>
            <w:r>
              <w:pict w14:anchorId="05C46FE3">
                <v:shapetype id="_x0000_t177" coordsize="21600,21600" o:spt="177" path="m,l21600,r,17255l10800,21600,,17255xe">
                  <v:stroke joinstyle="miter"/>
                  <v:path gradientshapeok="t" o:connecttype="rect" textboxrect="0,0,21600,17255"/>
                </v:shapetype>
                <v:shape id="Flowchart: Off-page Connector 24" o:spid="_x0000_s2351"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fillcolor="#0cf" strokecolor="black [3200]" strokeweight="1pt">
                  <o:lock v:ext="edit" aspectratio="t"/>
                  <w10:wrap type="none"/>
                  <w10:anchorlock/>
                </v:shape>
              </w:pict>
            </w:r>
          </w:p>
        </w:tc>
        <w:tc>
          <w:tcPr>
            <w:tcW w:w="3963" w:type="dxa"/>
          </w:tcPr>
          <w:p w14:paraId="551F52A5" w14:textId="2CB869F6" w:rsidR="007A06D1" w:rsidRPr="00316A4B" w:rsidDel="00362007" w:rsidRDefault="007A06D1" w:rsidP="001807FF">
            <w:pPr>
              <w:rPr>
                <w:del w:id="899" w:author="Rafi Aziizi" w:date="2021-11-13T10:10:00Z"/>
              </w:rPr>
            </w:pPr>
            <w:del w:id="900"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901" w:author="Rafi Aziizi" w:date="2021-11-13T10:10:00Z"/>
        </w:trPr>
        <w:tc>
          <w:tcPr>
            <w:tcW w:w="562" w:type="dxa"/>
          </w:tcPr>
          <w:p w14:paraId="3114B8B0" w14:textId="5E00B554" w:rsidR="007A06D1" w:rsidDel="00362007" w:rsidRDefault="007A06D1" w:rsidP="001A73FB">
            <w:pPr>
              <w:jc w:val="center"/>
              <w:rPr>
                <w:del w:id="902" w:author="Rafi Aziizi" w:date="2021-11-13T10:10:00Z"/>
              </w:rPr>
            </w:pPr>
            <w:del w:id="903"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904" w:author="Rafi Aziizi" w:date="2021-11-13T10:10:00Z"/>
                <w:noProof/>
              </w:rPr>
            </w:pPr>
            <w:del w:id="905" w:author="Rafi Aziizi" w:date="2021-11-13T10:10:00Z">
              <w:r w:rsidDel="00362007">
                <w:rPr>
                  <w:noProof/>
                </w:rPr>
                <w:drawing>
                  <wp:inline distT="0" distB="0" distL="0" distR="0" wp14:anchorId="57680951" wp14:editId="0576B4D3">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906" w:author="Rafi Aziizi" w:date="2021-11-13T10:10:00Z"/>
              </w:rPr>
            </w:pPr>
            <w:del w:id="907"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908" w:author="Rafi Aziizi" w:date="2021-11-13T10:10:00Z">
            <w:rPr/>
          </w:rPrChange>
        </w:rPr>
      </w:pPr>
      <w:r w:rsidRPr="00362007">
        <w:rPr>
          <w:b/>
          <w:bCs/>
          <w:rPrChange w:id="909"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910"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910"/>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3603AF29">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46638DB0">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743F71F3">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41036F63">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5D4BCEF6" w:rsidR="007A06D1" w:rsidRDefault="007A54E1" w:rsidP="001807FF">
            <w:pPr>
              <w:jc w:val="center"/>
              <w:rPr>
                <w:noProof/>
              </w:rPr>
            </w:pPr>
            <w:r>
              <w:rPr>
                <w:sz w:val="24"/>
                <w:szCs w:val="24"/>
              </w:rPr>
            </w:r>
            <w:r>
              <w:rPr>
                <w:sz w:val="24"/>
                <w:szCs w:val="24"/>
              </w:rPr>
              <w:pict w14:anchorId="797D7704">
                <v:line id="Straight Connector 47" o:spid="_x0000_s2350"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joinstyle="miter"/>
                  <w10:wrap type="none"/>
                  <w10:anchorlock/>
                </v:line>
              </w:pic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1BB33B9F" w:rsidR="007A06D1" w:rsidRDefault="007A54E1" w:rsidP="001807FF">
            <w:pPr>
              <w:jc w:val="center"/>
              <w:rPr>
                <w:noProof/>
              </w:rPr>
            </w:pPr>
            <w:r>
              <w:rPr>
                <w:sz w:val="24"/>
                <w:szCs w:val="24"/>
              </w:rPr>
            </w:r>
            <w:r>
              <w:rPr>
                <w:sz w:val="24"/>
                <w:szCs w:val="24"/>
              </w:rPr>
              <w:pict w14:anchorId="69131255">
                <v:line id="Straight Connector 48" o:spid="_x0000_s2349" style="visibility:visible;mso-wrap-style:square;mso-left-percent:-10001;mso-top-percent:-10001;mso-position-horizontal:absolute;mso-position-horizontal-relative:char;mso-position-vertical:absolute;mso-position-vertical-relative:line;mso-left-percent:-10001;mso-top-percent:-10001" from="0,0" to="84pt,.05pt" strokecolor="black [3213]" strokeweight=".5pt">
                  <v:stroke endarrow="block" joinstyle="miter"/>
                  <w10:wrap type="none"/>
                  <w10:anchorlock/>
                </v:line>
              </w:pic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911" w:author="Rafi Aziizi" w:date="2021-11-13T10:10:00Z">
            <w:rPr/>
          </w:rPrChange>
        </w:rPr>
      </w:pPr>
      <w:r w:rsidRPr="00362007">
        <w:rPr>
          <w:b/>
          <w:bCs/>
          <w:rPrChange w:id="912"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913"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913"/>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3BD5096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76D65F20">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190C3CF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058CCB8C">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0569633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42CCFFA8" w:rsidR="007A06D1" w:rsidRPr="00396D6F" w:rsidRDefault="007A54E1" w:rsidP="001807FF">
            <w:pPr>
              <w:jc w:val="center"/>
              <w:rPr>
                <w:noProof/>
                <w:lang w:val="id-ID" w:eastAsia="id-ID"/>
              </w:rPr>
            </w:pPr>
            <w:r>
              <w:rPr>
                <w:sz w:val="24"/>
                <w:szCs w:val="24"/>
              </w:rPr>
            </w:r>
            <w:r>
              <w:rPr>
                <w:sz w:val="24"/>
                <w:szCs w:val="24"/>
              </w:rPr>
              <w:pict w14:anchorId="645C44EC">
                <v:shapetype id="_x0000_t4" coordsize="21600,21600" o:spt="4" path="m10800,l,10800,10800,21600,21600,10800xe">
                  <v:stroke joinstyle="miter"/>
                  <v:path gradientshapeok="t" o:connecttype="rect" textboxrect="5400,5400,16200,16200"/>
                </v:shapetype>
                <v:shape id="Diamond 85" o:spid="_x0000_s2348"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path arrowok="t"/>
                  <w10:wrap type="none"/>
                  <w10:anchorlock/>
                </v:shape>
              </w:pic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61FAEB4A" w:rsidR="007A06D1" w:rsidRPr="00396D6F" w:rsidRDefault="007A54E1" w:rsidP="001807FF">
            <w:pPr>
              <w:jc w:val="center"/>
              <w:rPr>
                <w:noProof/>
                <w:lang w:val="id-ID" w:eastAsia="id-ID"/>
              </w:rPr>
            </w:pPr>
            <w:r>
              <w:rPr>
                <w:sz w:val="24"/>
                <w:szCs w:val="24"/>
              </w:rPr>
            </w:r>
            <w:r>
              <w:rPr>
                <w:sz w:val="24"/>
                <w:szCs w:val="24"/>
              </w:rPr>
              <w:pict w14:anchorId="5CC08D55">
                <v:oval id="Oval 86" o:spid="_x0000_s2347" style="width:54.25pt;height:25.25pt;visibility:visible;mso-wrap-style:square;mso-left-percent:-10001;mso-top-percent:-10001;mso-position-horizontal:absolute;mso-position-horizontal-relative:char;mso-position-vertical:absolute;mso-position-vertical-relative:line;mso-left-percent:-10001;mso-top-percent:-10001;v-text-anchor:middle" fillcolor="window" strokecolor="windowText" strokeweight="1pt">
                  <v:stroke dashstyle="dash" joinstyle="miter"/>
                  <v:path arrowok="t"/>
                  <w10:wrap type="none"/>
                  <w10:anchorlock/>
                </v:oval>
              </w:pic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37103F60">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914" w:author="Rafi Aziizi" w:date="2021-11-13T10:10:00Z">
            <w:rPr/>
          </w:rPrChange>
        </w:rPr>
      </w:pPr>
      <w:r w:rsidRPr="00362007">
        <w:rPr>
          <w:b/>
          <w:bCs/>
          <w:rPrChange w:id="915"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916"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916"/>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524608" behindDoc="1" locked="0" layoutInCell="1" allowOverlap="1" wp14:anchorId="3AB837D8" wp14:editId="055C0C29">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525632" behindDoc="1" locked="0" layoutInCell="1" allowOverlap="1" wp14:anchorId="0C174D8A" wp14:editId="374B42E8">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531776" behindDoc="1" locked="0" layoutInCell="1" allowOverlap="1" wp14:anchorId="698D3C00" wp14:editId="5D529918">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539968" behindDoc="1" locked="0" layoutInCell="1" allowOverlap="1" wp14:anchorId="6926BADB" wp14:editId="44C80D41">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547136" behindDoc="1" locked="0" layoutInCell="1" allowOverlap="1" wp14:anchorId="6A62119D" wp14:editId="49B140CB">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548160" behindDoc="1" locked="0" layoutInCell="1" allowOverlap="1" wp14:anchorId="0491D2BD" wp14:editId="300F7ED8">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553280" behindDoc="1" locked="0" layoutInCell="1" allowOverlap="1" wp14:anchorId="1FD7ECF7" wp14:editId="5D81E8CD">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562496" behindDoc="1" locked="0" layoutInCell="1" allowOverlap="1" wp14:anchorId="01C2008E" wp14:editId="5BCCF37C">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917" w:author="Rafi Aziizi" w:date="2021-11-13T10:11:00Z">
            <w:rPr/>
          </w:rPrChange>
        </w:rPr>
      </w:pPr>
      <w:r w:rsidRPr="00362007">
        <w:rPr>
          <w:b/>
          <w:bCs/>
          <w:rPrChange w:id="918"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919"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919"/>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571712" behindDoc="1" locked="0" layoutInCell="1" hidden="0" allowOverlap="1" wp14:anchorId="66477036" wp14:editId="60A5D547">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580928" behindDoc="1" locked="0" layoutInCell="1" allowOverlap="1" wp14:anchorId="5DDF981B" wp14:editId="54F400F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590144" behindDoc="1" locked="0" layoutInCell="1" allowOverlap="1" wp14:anchorId="0A41713F" wp14:editId="2FD5434B">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597312" behindDoc="1" locked="0" layoutInCell="1" allowOverlap="1" wp14:anchorId="0D14B57D" wp14:editId="238365FF">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598336" behindDoc="0" locked="0" layoutInCell="1" allowOverlap="1" wp14:anchorId="2EC4D25C" wp14:editId="02ECA1A3">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599360" behindDoc="1" locked="0" layoutInCell="1" allowOverlap="1" wp14:anchorId="228FB1F1" wp14:editId="4B018DF5">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43"/>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920" w:name="_Toc25163846"/>
      <w:bookmarkStart w:id="921" w:name="_Toc80034208"/>
      <w:bookmarkStart w:id="922" w:name="_Toc83115710"/>
      <w:r w:rsidRPr="00AA549F">
        <w:rPr>
          <w:szCs w:val="22"/>
        </w:rPr>
        <w:lastRenderedPageBreak/>
        <w:t xml:space="preserve">BAB I </w:t>
      </w:r>
      <w:r w:rsidRPr="00AA549F">
        <w:rPr>
          <w:szCs w:val="22"/>
        </w:rPr>
        <w:br w:type="textWrapping" w:clear="all"/>
      </w:r>
      <w:bookmarkEnd w:id="920"/>
      <w:r w:rsidR="00040376">
        <w:rPr>
          <w:szCs w:val="22"/>
          <w:lang w:val="en-US"/>
        </w:rPr>
        <w:t>PENDAHULUAN</w:t>
      </w:r>
      <w:bookmarkEnd w:id="921"/>
      <w:bookmarkEnd w:id="922"/>
    </w:p>
    <w:p w14:paraId="04042E60" w14:textId="501A3226" w:rsidR="00AA549F" w:rsidRDefault="00040376" w:rsidP="00542F54">
      <w:pPr>
        <w:pStyle w:val="Heading2"/>
        <w:ind w:left="567" w:hanging="567"/>
        <w:rPr>
          <w:lang w:val="en-US"/>
        </w:rPr>
      </w:pPr>
      <w:bookmarkStart w:id="923" w:name="_Toc80034209"/>
      <w:bookmarkStart w:id="924" w:name="_Toc83115711"/>
      <w:commentRangeStart w:id="925"/>
      <w:r>
        <w:rPr>
          <w:lang w:val="en-US"/>
        </w:rPr>
        <w:t>Latar Belakang</w:t>
      </w:r>
      <w:bookmarkEnd w:id="923"/>
      <w:bookmarkEnd w:id="924"/>
      <w:commentRangeEnd w:id="925"/>
      <w:r w:rsidR="00C9617C">
        <w:rPr>
          <w:rStyle w:val="CommentReference"/>
          <w:rFonts w:eastAsia="Times New Roman"/>
          <w:b w:val="0"/>
          <w:lang w:val="en-US"/>
        </w:rPr>
        <w:commentReference w:id="925"/>
      </w:r>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926" w:author="Rafi Aziizi" w:date="2021-11-12T12:44:00Z">
        <w:r w:rsidRPr="008B4D81" w:rsidDel="00F14C4A">
          <w:delText xml:space="preserve"> </w:delText>
        </w:r>
        <w:r w:rsidRPr="00F14C4A" w:rsidDel="00F14C4A">
          <w:rPr>
            <w:i/>
            <w:iCs/>
            <w:rPrChange w:id="927"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928"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929"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930"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931"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932" w:author="Rafi Aziizi" w:date="2021-11-12T12:51:00Z">
        <w:r w:rsidR="0078780A">
          <w:t>.</w:t>
        </w:r>
      </w:ins>
      <w:del w:id="933" w:author="Rafi Aziizi" w:date="2021-11-12T12:51:00Z">
        <w:r w:rsidRPr="008B4D81" w:rsidDel="0078780A">
          <w:delText>.</w:delText>
        </w:r>
      </w:del>
      <w:r w:rsidRPr="008B4D81">
        <w:t xml:space="preserve"> Sedangkan untuk sistem kontrol, digunakan </w:t>
      </w:r>
      <w:ins w:id="934" w:author="Rafi Aziizi" w:date="2021-11-12T12:52:00Z">
        <w:r w:rsidR="0078780A">
          <w:t>juga</w:t>
        </w:r>
      </w:ins>
      <w:del w:id="935"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936" w:name="_Toc80034210"/>
      <w:bookmarkStart w:id="937" w:name="_Toc83115712"/>
      <w:r>
        <w:rPr>
          <w:lang w:val="en-US"/>
        </w:rPr>
        <w:t>Identifikasi Masalah</w:t>
      </w:r>
      <w:bookmarkEnd w:id="936"/>
      <w:bookmarkEnd w:id="937"/>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938" w:name="_Toc80034211"/>
      <w:bookmarkStart w:id="939" w:name="_Toc83115713"/>
      <w:r>
        <w:rPr>
          <w:lang w:val="en-US"/>
        </w:rPr>
        <w:t>Batasan Masalah</w:t>
      </w:r>
      <w:bookmarkEnd w:id="938"/>
      <w:bookmarkEnd w:id="939"/>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940" w:name="_Toc80034212"/>
      <w:bookmarkStart w:id="941" w:name="_Toc83115714"/>
      <w:r>
        <w:rPr>
          <w:lang w:val="en-US"/>
        </w:rPr>
        <w:t>Maksud dan Tujuan</w:t>
      </w:r>
      <w:bookmarkEnd w:id="940"/>
      <w:bookmarkEnd w:id="941"/>
    </w:p>
    <w:p w14:paraId="61C18E86" w14:textId="098D556D" w:rsidR="00D05A0C" w:rsidRPr="003B2E0A" w:rsidDel="00B04AFE" w:rsidRDefault="00D05A0C" w:rsidP="00D05A0C">
      <w:pPr>
        <w:pStyle w:val="ListParagraph"/>
        <w:ind w:left="0" w:firstLine="567"/>
        <w:rPr>
          <w:del w:id="942" w:author="Rafi Aziizi" w:date="2021-11-12T13:03:00Z"/>
        </w:rPr>
      </w:pPr>
      <w:r w:rsidRPr="003B2E0A">
        <w:t xml:space="preserve">Berdasarkan masalah yang ada, maka maksud dari </w:t>
      </w:r>
      <w:r w:rsidR="009931A1">
        <w:t>kerja praktik</w:t>
      </w:r>
      <w:r w:rsidRPr="003B2E0A">
        <w:t xml:space="preserve"> ini yaitu untuk </w:t>
      </w:r>
      <w:ins w:id="943" w:author="Rafi Aziizi" w:date="2021-11-12T13:00:00Z">
        <w:r w:rsidR="0078780A">
          <w:t>m</w:t>
        </w:r>
      </w:ins>
      <w:ins w:id="944" w:author="Rafi Aziizi" w:date="2021-11-12T12:57:00Z">
        <w:r w:rsidR="0078780A" w:rsidRPr="003B2E0A">
          <w:t>e</w:t>
        </w:r>
        <w:r w:rsidR="0078780A">
          <w:t>mbangun</w:t>
        </w:r>
        <w:r w:rsidR="0078780A" w:rsidRPr="003B2E0A">
          <w:t xml:space="preserve"> sistem </w:t>
        </w:r>
      </w:ins>
      <w:ins w:id="945" w:author="Rafi Aziizi" w:date="2021-11-12T12:58:00Z">
        <w:r w:rsidR="0078780A">
          <w:t xml:space="preserve">agar </w:t>
        </w:r>
      </w:ins>
      <w:ins w:id="946" w:author="Rafi Aziizi" w:date="2021-11-12T12:57:00Z">
        <w:r w:rsidR="0078780A" w:rsidRPr="003B2E0A">
          <w:t>mempermudah melakukan</w:t>
        </w:r>
      </w:ins>
      <w:ins w:id="947" w:author="Rafi Aziizi" w:date="2021-11-12T13:03:00Z">
        <w:r w:rsidR="00B04AFE">
          <w:t xml:space="preserve"> proses absensi</w:t>
        </w:r>
      </w:ins>
      <w:ins w:id="948" w:author="Rafi Aziizi" w:date="2021-11-12T12:57:00Z">
        <w:r w:rsidR="0078780A" w:rsidRPr="003B2E0A">
          <w:t xml:space="preserve"> </w:t>
        </w:r>
      </w:ins>
      <w:ins w:id="949" w:author="Rafi Aziizi" w:date="2021-11-12T12:58:00Z">
        <w:r w:rsidR="0078780A">
          <w:t xml:space="preserve">dan </w:t>
        </w:r>
      </w:ins>
      <w:ins w:id="950" w:author="Rafi Aziizi" w:date="2021-11-12T13:03:00Z">
        <w:r w:rsidR="00B04AFE" w:rsidRPr="003B2E0A">
          <w:lastRenderedPageBreak/>
          <w:t>rekapitulasi absen</w:t>
        </w:r>
        <w:r w:rsidR="00B04AFE">
          <w:t>si</w:t>
        </w:r>
        <w:r w:rsidR="00B04AFE" w:rsidRPr="003B2E0A">
          <w:t xml:space="preserve"> </w:t>
        </w:r>
      </w:ins>
      <w:ins w:id="951" w:author="Rafi Aziizi" w:date="2021-11-12T12:58:00Z">
        <w:r w:rsidR="0078780A">
          <w:t xml:space="preserve">yang </w:t>
        </w:r>
      </w:ins>
      <w:ins w:id="952" w:author="Rafi Aziizi" w:date="2021-11-12T12:57:00Z">
        <w:r w:rsidR="0078780A" w:rsidRPr="003B2E0A">
          <w:t>dilakukan dalam waktu singkat</w:t>
        </w:r>
      </w:ins>
      <w:ins w:id="953" w:author="Rafi Aziizi" w:date="2021-11-12T12:58:00Z">
        <w:r w:rsidR="0078780A">
          <w:t xml:space="preserve"> pada sekolah SMK Cendekia Batujajar</w:t>
        </w:r>
      </w:ins>
      <w:ins w:id="954" w:author="Rafi Aziizi" w:date="2021-11-12T12:57:00Z">
        <w:r w:rsidR="0078780A">
          <w:t>.</w:t>
        </w:r>
      </w:ins>
      <w:del w:id="955"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956" w:author="Rafi Aziizi" w:date="2021-11-12T13:03:00Z">
        <w:r w:rsidR="00B04AFE">
          <w:t xml:space="preserve"> </w:t>
        </w:r>
      </w:ins>
    </w:p>
    <w:p w14:paraId="59858F3B" w14:textId="28FF8C4E" w:rsidR="00D05A0C" w:rsidRPr="003B2E0A" w:rsidRDefault="00B04AFE">
      <w:pPr>
        <w:pStyle w:val="ListParagraph"/>
        <w:ind w:left="0" w:firstLine="567"/>
        <w:pPrChange w:id="957" w:author="Rafi Aziizi" w:date="2021-11-12T13:03:00Z">
          <w:pPr>
            <w:pStyle w:val="ListParagraph"/>
            <w:ind w:left="0"/>
          </w:pPr>
        </w:pPrChange>
      </w:pPr>
      <w:ins w:id="958" w:author="Rafi Aziizi" w:date="2021-11-12T13:03:00Z">
        <w:r>
          <w:t>A</w:t>
        </w:r>
      </w:ins>
      <w:del w:id="959" w:author="Rafi Aziizi" w:date="2021-11-12T13:03:00Z">
        <w:r w:rsidR="00D05A0C" w:rsidRPr="003B2E0A" w:rsidDel="00B04AFE">
          <w:delText>A</w:delText>
        </w:r>
      </w:del>
      <w:r w:rsidR="00D05A0C" w:rsidRPr="003B2E0A">
        <w:t xml:space="preserve">dapun </w:t>
      </w:r>
      <w:del w:id="960" w:author="Rafi Aziizi" w:date="2021-11-12T11:08:00Z">
        <w:r w:rsidR="00D05A0C" w:rsidRPr="003B2E0A" w:rsidDel="00C9617C">
          <w:delText xml:space="preserve">tujuan </w:delText>
        </w:r>
      </w:del>
      <w:ins w:id="961" w:author="Rafi Aziizi" w:date="2021-11-12T12:57:00Z">
        <w:r w:rsidR="0078780A">
          <w:t>tujuan</w:t>
        </w:r>
      </w:ins>
      <w:ins w:id="962"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963" w:author="Rafi Aziizi" w:date="2021-11-12T11:07:00Z">
        <w:r w:rsidRPr="003B2E0A" w:rsidDel="00C9617C">
          <w:delText xml:space="preserve">Merancang </w:delText>
        </w:r>
      </w:del>
      <w:ins w:id="964" w:author="Rafi Aziizi" w:date="2021-11-12T12:59:00Z">
        <w:r w:rsidR="0078780A" w:rsidRPr="003B2E0A">
          <w:t>Me</w:t>
        </w:r>
        <w:r w:rsidR="0078780A">
          <w:t>mb</w:t>
        </w:r>
      </w:ins>
      <w:ins w:id="965" w:author="Rafi Aziizi" w:date="2021-11-13T10:12:00Z">
        <w:r w:rsidR="00362007">
          <w:t>erikan kemudahan kepada</w:t>
        </w:r>
      </w:ins>
      <w:ins w:id="966" w:author="Rafi Aziizi" w:date="2021-11-12T12:59:00Z">
        <w:r w:rsidR="0078780A">
          <w:t xml:space="preserve"> </w:t>
        </w:r>
      </w:ins>
      <w:ins w:id="967" w:author="Rafi Aziizi" w:date="2021-11-12T13:03:00Z">
        <w:r w:rsidR="00B04AFE">
          <w:t>Guru BK da</w:t>
        </w:r>
      </w:ins>
      <w:ins w:id="968" w:author="Rafi Aziizi" w:date="2021-11-12T13:04:00Z">
        <w:r w:rsidR="00B04AFE">
          <w:t>n Bagian IT</w:t>
        </w:r>
      </w:ins>
      <w:ins w:id="969" w:author="Rafi Aziizi" w:date="2021-11-12T12:59:00Z">
        <w:r w:rsidR="0078780A">
          <w:t xml:space="preserve"> untuk dapat mengatasi masalah keefektifan dan keefisienan rekapitulasi absen dalam periode tertentu</w:t>
        </w:r>
      </w:ins>
      <w:del w:id="970"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71" w:author="Rafi Aziizi" w:date="2021-11-12T13:01:00Z"/>
        </w:rPr>
      </w:pPr>
      <w:del w:id="972" w:author="Rafi Aziizi" w:date="2021-11-12T11:07:00Z">
        <w:r w:rsidRPr="003B2E0A" w:rsidDel="00C9617C">
          <w:delText xml:space="preserve">Merancang </w:delText>
        </w:r>
      </w:del>
      <w:ins w:id="973" w:author="Rafi Aziizi" w:date="2021-11-12T12:59:00Z">
        <w:r w:rsidR="0078780A">
          <w:t>Membantu siswa</w:t>
        </w:r>
      </w:ins>
      <w:ins w:id="974" w:author="Rafi Aziizi" w:date="2021-11-12T13:00:00Z">
        <w:r w:rsidR="0078780A">
          <w:t xml:space="preserve"> ketika melakukan absensi secara mandiri</w:t>
        </w:r>
      </w:ins>
      <w:ins w:id="975" w:author="Rafi Aziizi" w:date="2021-11-12T13:01:00Z">
        <w:r w:rsidR="00B04AFE">
          <w:t xml:space="preserve"> dengan mudah</w:t>
        </w:r>
      </w:ins>
      <w:del w:id="976"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977" w:author="Rafi Aziizi" w:date="2021-11-12T13:01:00Z">
        <w:r>
          <w:t xml:space="preserve">Membantu </w:t>
        </w:r>
      </w:ins>
      <w:ins w:id="978" w:author="Rafi Aziizi" w:date="2021-11-12T13:02:00Z">
        <w:r>
          <w:t xml:space="preserve">kepala sekolah dalam melakukan </w:t>
        </w:r>
        <w:r w:rsidRPr="00B04AFE">
          <w:rPr>
            <w:i/>
            <w:iCs/>
            <w:rPrChange w:id="979" w:author="Rafi Aziizi" w:date="2021-11-12T13:02:00Z">
              <w:rPr/>
            </w:rPrChange>
          </w:rPr>
          <w:t>monitoring</w:t>
        </w:r>
        <w:r>
          <w:rPr>
            <w:i/>
            <w:iCs/>
          </w:rPr>
          <w:t xml:space="preserve"> </w:t>
        </w:r>
        <w:r>
          <w:t xml:space="preserve">absensi siswa secara </w:t>
        </w:r>
        <w:r w:rsidRPr="00B04AFE">
          <w:rPr>
            <w:i/>
            <w:iCs/>
            <w:rPrChange w:id="980" w:author="Rafi Aziizi" w:date="2021-11-12T13:02:00Z">
              <w:rPr/>
            </w:rPrChange>
          </w:rPr>
          <w:t>real</w:t>
        </w:r>
        <w:r>
          <w:rPr>
            <w:i/>
            <w:iCs/>
          </w:rPr>
          <w:t xml:space="preserve"> </w:t>
        </w:r>
        <w:r w:rsidRPr="00B04AFE">
          <w:rPr>
            <w:i/>
            <w:iCs/>
            <w:rPrChange w:id="981"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982" w:name="_Toc80034213"/>
      <w:bookmarkStart w:id="983" w:name="_Toc83115715"/>
      <w:r>
        <w:rPr>
          <w:lang w:val="en-US"/>
        </w:rPr>
        <w:t xml:space="preserve">Metodologi </w:t>
      </w:r>
      <w:del w:id="984" w:author="Rafi Aziizi" w:date="2021-11-12T10:36:00Z">
        <w:r w:rsidR="00542F54" w:rsidDel="009931A1">
          <w:rPr>
            <w:lang w:val="en-US"/>
          </w:rPr>
          <w:delText>Penelitian</w:delText>
        </w:r>
        <w:bookmarkEnd w:id="982"/>
        <w:bookmarkEnd w:id="983"/>
        <w:r w:rsidR="00542F54" w:rsidDel="009931A1">
          <w:rPr>
            <w:lang w:val="en-US"/>
          </w:rPr>
          <w:delText xml:space="preserve"> </w:delText>
        </w:r>
      </w:del>
      <w:ins w:id="985" w:author="Rafi Aziizi" w:date="2021-11-12T10:36:00Z">
        <w:r w:rsidR="009931A1">
          <w:rPr>
            <w:lang w:val="en-US"/>
          </w:rPr>
          <w:t>Kerja Praktik</w:t>
        </w:r>
      </w:ins>
    </w:p>
    <w:p w14:paraId="5ACAD9DD" w14:textId="40CCA77C" w:rsidR="00542F54" w:rsidRPr="00542F54" w:rsidRDefault="0010129C" w:rsidP="00542F54">
      <w:pPr>
        <w:ind w:firstLine="567"/>
      </w:pPr>
      <w:r>
        <w:t xml:space="preserve">Metodologi </w:t>
      </w:r>
      <w:del w:id="986" w:author="Rafi Aziizi" w:date="2021-11-12T10:37:00Z">
        <w:r w:rsidDel="009931A1">
          <w:delText xml:space="preserve">penelitian </w:delText>
        </w:r>
      </w:del>
      <w:ins w:id="987"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988" w:author="Rafi Aziizi" w:date="2021-11-12T10:37:00Z">
        <w:r w:rsidR="009931A1">
          <w:t xml:space="preserve">kerja praktik </w:t>
        </w:r>
      </w:ins>
      <w:del w:id="989"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990" w:name="_Toc80034214"/>
      <w:bookmarkStart w:id="991" w:name="_Toc83115716"/>
      <w:r w:rsidRPr="00040376">
        <w:t>Metode Pengumpulan data</w:t>
      </w:r>
      <w:bookmarkEnd w:id="990"/>
      <w:bookmarkEnd w:id="991"/>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992"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993" w:name="_Toc80034215"/>
      <w:bookmarkStart w:id="994" w:name="_Toc83115717"/>
      <w:r w:rsidRPr="00040376">
        <w:lastRenderedPageBreak/>
        <w:t>Metode Pengembangan Sistem</w:t>
      </w:r>
      <w:bookmarkEnd w:id="993"/>
      <w:bookmarkEnd w:id="994"/>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995" w:author="Rafi Aziizi" w:date="2021-11-12T13:06:00Z">
        <w:r w:rsidDel="00B04AFE">
          <w:delText>prototype</w:delText>
        </w:r>
      </w:del>
      <w:ins w:id="996"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997" w:author="Rafi Aziizi" w:date="2021-11-12T13:06:00Z"/>
        </w:rPr>
      </w:pPr>
      <w:r>
        <w:t xml:space="preserve">Tahap </w:t>
      </w:r>
      <w:r w:rsidR="007A7DAE">
        <w:t>P</w:t>
      </w:r>
      <w:r>
        <w:t xml:space="preserve">engumpulan </w:t>
      </w:r>
      <w:ins w:id="998" w:author="Rafi Aziizi" w:date="2021-11-12T13:07:00Z">
        <w:r w:rsidR="00B04AFE">
          <w:t>Data</w:t>
        </w:r>
      </w:ins>
      <w:del w:id="999" w:author="Rafi Aziizi" w:date="2021-11-12T13:07:00Z">
        <w:r w:rsidDel="00B04AFE">
          <w:delText>data</w:delText>
        </w:r>
      </w:del>
      <w:r>
        <w:t>, digunakan untuk mendefisikan seluruh kebutuhan pembangunan sistem</w:t>
      </w:r>
      <w:ins w:id="1000" w:author="Rafi Aziizi" w:date="2021-11-12T13:07:00Z">
        <w:r w:rsidR="00B04AFE">
          <w:t xml:space="preserve"> berdasarkan informasi dari hasil studi pustaka, </w:t>
        </w:r>
      </w:ins>
      <w:ins w:id="1001"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1002" w:author="Rafi Aziizi" w:date="2021-11-12T13:08:00Z">
        <w:r>
          <w:t xml:space="preserve">Tahap Desain, merupakan tahap pengembangan tampilan aplikasi atau biasa disebut </w:t>
        </w:r>
        <w:r w:rsidRPr="00362007">
          <w:rPr>
            <w:i/>
            <w:iCs/>
            <w:rPrChange w:id="1003" w:author="Rafi Aziizi" w:date="2021-11-13T10:14:00Z">
              <w:rPr/>
            </w:rPrChange>
          </w:rPr>
          <w:t>User Interface/User Exper</w:t>
        </w:r>
      </w:ins>
      <w:ins w:id="1004" w:author="Rafi Aziizi" w:date="2021-11-12T13:09:00Z">
        <w:r w:rsidRPr="00362007">
          <w:rPr>
            <w:i/>
            <w:iCs/>
            <w:rPrChange w:id="1005"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1006" w:author="Rafi Aziizi" w:date="2021-11-12T13:08:00Z"/>
        </w:rPr>
      </w:pPr>
      <w:del w:id="1007"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008" w:author="Rafi Aziizi" w:date="2021-11-12T13:08:00Z"/>
        </w:rPr>
      </w:pPr>
      <w:del w:id="1009"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1010" w:author="Rafi Aziizi" w:date="2021-11-12T13:09:00Z">
        <w:r w:rsidDel="00B04AFE">
          <w:delText>Mengkode Sistem</w:delText>
        </w:r>
      </w:del>
      <w:ins w:id="1011" w:author="Rafi Aziizi" w:date="2021-11-12T13:09:00Z">
        <w:r w:rsidR="00B04AFE">
          <w:t>Implementasi Sistem</w:t>
        </w:r>
      </w:ins>
      <w:r>
        <w:t>,</w:t>
      </w:r>
      <w:del w:id="1012" w:author="Rafi Aziizi" w:date="2021-11-12T13:10:00Z">
        <w:r w:rsidDel="00B04AFE">
          <w:delText xml:space="preserve"> </w:delText>
        </w:r>
      </w:del>
      <w:ins w:id="1013" w:author="Rafi Aziizi" w:date="2021-11-12T13:10:00Z">
        <w:r w:rsidR="00B04AFE">
          <w:t xml:space="preserve"> merupakan tahapan pengembangan apli</w:t>
        </w:r>
      </w:ins>
      <w:ins w:id="1014" w:author="Rafi Aziizi" w:date="2021-11-12T13:11:00Z">
        <w:r w:rsidR="00B04AFE">
          <w:t xml:space="preserve">kasi berdasarkan data dan desain yang telah ditentukan </w:t>
        </w:r>
        <w:r w:rsidR="0004566C">
          <w:t>sebelumnya kedalam bahasa pemrograman</w:t>
        </w:r>
      </w:ins>
      <w:del w:id="1015"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1016" w:author="Rafi Aziizi" w:date="2021-11-12T13:12:00Z">
        <w:r w:rsidR="0004566C">
          <w:t xml:space="preserve"> dan Perbaikan berkala</w:t>
        </w:r>
      </w:ins>
      <w:r w:rsidR="004532A9">
        <w:t xml:space="preserve">, </w:t>
      </w:r>
      <w:del w:id="1017" w:author="Rafi Aziizi" w:date="2021-11-12T13:12:00Z">
        <w:r w:rsidR="004532A9" w:rsidDel="0004566C">
          <w:delText>siap untuk dirilis</w:delText>
        </w:r>
      </w:del>
      <w:ins w:id="1018"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1019" w:name="_Toc80034216"/>
      <w:bookmarkStart w:id="1020" w:name="_Toc83115718"/>
      <w:r>
        <w:rPr>
          <w:lang w:val="en-US"/>
        </w:rPr>
        <w:t>Sistematika Penulisan</w:t>
      </w:r>
      <w:bookmarkEnd w:id="1019"/>
      <w:bookmarkEnd w:id="1020"/>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1021"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1022" w:name="_Toc80034217"/>
      <w:bookmarkStart w:id="1023"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022"/>
      <w:bookmarkEnd w:id="1023"/>
    </w:p>
    <w:p w14:paraId="2E883654" w14:textId="7A50BC24" w:rsidR="00040376" w:rsidRDefault="00040376" w:rsidP="00C93BF7">
      <w:pPr>
        <w:pStyle w:val="Heading2"/>
        <w:numPr>
          <w:ilvl w:val="0"/>
          <w:numId w:val="3"/>
        </w:numPr>
        <w:ind w:left="709" w:hanging="709"/>
        <w:rPr>
          <w:lang w:val="en-US"/>
        </w:rPr>
      </w:pPr>
      <w:bookmarkStart w:id="1024" w:name="_Toc80034218"/>
      <w:bookmarkStart w:id="1025" w:name="_Toc83115720"/>
      <w:r>
        <w:rPr>
          <w:lang w:val="en-US"/>
        </w:rPr>
        <w:t>Landasan Teori</w:t>
      </w:r>
      <w:bookmarkEnd w:id="1024"/>
      <w:bookmarkEnd w:id="1025"/>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1026" w:name="_Toc80034219"/>
      <w:bookmarkStart w:id="1027" w:name="_Toc83115721"/>
      <w:r>
        <w:rPr>
          <w:lang w:val="en-US"/>
        </w:rPr>
        <w:t>Sistem Informasi</w:t>
      </w:r>
      <w:bookmarkEnd w:id="1026"/>
      <w:bookmarkEnd w:id="1027"/>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1028" w:name="_Toc80034220"/>
      <w:bookmarkStart w:id="1029" w:name="_Toc83115722"/>
      <w:r>
        <w:rPr>
          <w:lang w:val="en-US"/>
        </w:rPr>
        <w:t>Basis Data</w:t>
      </w:r>
      <w:bookmarkEnd w:id="1028"/>
      <w:bookmarkEnd w:id="1029"/>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1030" w:author="Rafi Aziizi" w:date="2021-11-13T10:15:00Z">
        <w:r w:rsidDel="00362007">
          <w:delText xml:space="preserve"> </w:delText>
        </w:r>
      </w:del>
      <w:r>
        <w:t>n</w:t>
      </w:r>
      <w:ins w:id="1031"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1032" w:name="_Toc80034221"/>
      <w:bookmarkStart w:id="1033" w:name="_Toc83115723"/>
      <w:r>
        <w:rPr>
          <w:lang w:val="en-US"/>
        </w:rPr>
        <w:t>XAMPP</w:t>
      </w:r>
      <w:bookmarkEnd w:id="1032"/>
      <w:bookmarkEnd w:id="1033"/>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1034"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1035" w:name="_Toc80034222"/>
      <w:bookmarkStart w:id="1036" w:name="_Toc83115724"/>
      <w:r>
        <w:rPr>
          <w:lang w:val="en-US"/>
        </w:rPr>
        <w:t xml:space="preserve">Unified </w:t>
      </w:r>
      <w:r w:rsidRPr="009229B1">
        <w:t>Modeling Language (UML)</w:t>
      </w:r>
      <w:bookmarkEnd w:id="1035"/>
      <w:bookmarkEnd w:id="1036"/>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1037"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1038" w:author="Rafi Aziizi" w:date="2021-11-12T13:13:00Z"/>
          <w:lang w:val="en-US"/>
        </w:rPr>
      </w:pPr>
      <w:bookmarkStart w:id="1039" w:name="_Toc80034223"/>
      <w:bookmarkStart w:id="1040" w:name="_Toc83115725"/>
      <w:commentRangeStart w:id="1041"/>
      <w:del w:id="1042" w:author="Rafi Aziizi" w:date="2021-11-12T13:13:00Z">
        <w:r w:rsidRPr="00D85F50" w:rsidDel="0004566C">
          <w:rPr>
            <w:lang w:val="en-US"/>
          </w:rPr>
          <w:delText>Flowchart</w:delText>
        </w:r>
        <w:bookmarkEnd w:id="1039"/>
        <w:bookmarkEnd w:id="1040"/>
        <w:commentRangeEnd w:id="1041"/>
        <w:r w:rsidR="00C9617C" w:rsidDel="0004566C">
          <w:rPr>
            <w:rStyle w:val="CommentReference"/>
            <w:rFonts w:eastAsia="Times New Roman"/>
            <w:b w:val="0"/>
            <w:lang w:val="en-US"/>
          </w:rPr>
          <w:commentReference w:id="1041"/>
        </w:r>
        <w:r w:rsidRPr="00D85F50" w:rsidDel="0004566C">
          <w:rPr>
            <w:lang w:val="en-US"/>
          </w:rPr>
          <w:delText xml:space="preserve"> </w:delText>
        </w:r>
      </w:del>
    </w:p>
    <w:p w14:paraId="30D45937" w14:textId="065D0157" w:rsidR="002E3348" w:rsidRPr="002E3348" w:rsidDel="0004566C" w:rsidRDefault="002E3348" w:rsidP="00177B0A">
      <w:pPr>
        <w:ind w:firstLine="709"/>
        <w:rPr>
          <w:del w:id="1043" w:author="Rafi Aziizi" w:date="2021-11-12T13:13:00Z"/>
        </w:rPr>
      </w:pPr>
      <w:del w:id="1044"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3E2FA658" w:rsidR="00D85F50" w:rsidRDefault="00D85F50" w:rsidP="00FF2590">
      <w:pPr>
        <w:pStyle w:val="Heading3"/>
        <w:numPr>
          <w:ilvl w:val="0"/>
          <w:numId w:val="17"/>
        </w:numPr>
        <w:ind w:left="709" w:hanging="709"/>
        <w:rPr>
          <w:lang w:val="en-US"/>
        </w:rPr>
      </w:pPr>
      <w:bookmarkStart w:id="1045" w:name="_Toc80034224"/>
      <w:bookmarkStart w:id="1046" w:name="_Toc83115726"/>
      <w:r>
        <w:rPr>
          <w:lang w:val="en-US"/>
        </w:rPr>
        <w:t>Analisis Sistem</w:t>
      </w:r>
      <w:bookmarkEnd w:id="1045"/>
      <w:bookmarkEnd w:id="1046"/>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1047" w:name="_Toc80034225"/>
      <w:bookmarkStart w:id="1048" w:name="_Toc83115727"/>
      <w:r w:rsidRPr="00D85F50">
        <w:rPr>
          <w:lang w:val="en-US"/>
        </w:rPr>
        <w:lastRenderedPageBreak/>
        <w:t>Bahasa Pemrograman JAVA</w:t>
      </w:r>
      <w:bookmarkEnd w:id="1047"/>
      <w:bookmarkEnd w:id="1048"/>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1049" w:name="_Toc80034226"/>
      <w:bookmarkStart w:id="1050" w:name="_Toc83115728"/>
      <w:r>
        <w:rPr>
          <w:lang w:val="en-US"/>
        </w:rPr>
        <w:t>RFID</w:t>
      </w:r>
      <w:bookmarkEnd w:id="1049"/>
      <w:bookmarkEnd w:id="1050"/>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1051" w:name="_Toc80034227"/>
      <w:bookmarkStart w:id="1052" w:name="_Toc83115729"/>
      <w:r>
        <w:rPr>
          <w:lang w:val="en-US"/>
        </w:rPr>
        <w:t>Ra</w:t>
      </w:r>
      <w:r w:rsidR="001205CF">
        <w:rPr>
          <w:lang w:val="en-US"/>
        </w:rPr>
        <w:t>s</w:t>
      </w:r>
      <w:r>
        <w:rPr>
          <w:lang w:val="en-US"/>
        </w:rPr>
        <w:t>pberry</w:t>
      </w:r>
      <w:bookmarkEnd w:id="1051"/>
      <w:bookmarkEnd w:id="1052"/>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1053" w:name="_Toc80034228"/>
      <w:bookmarkStart w:id="1054" w:name="_Toc83115730"/>
      <w:r>
        <w:rPr>
          <w:lang w:val="en-US"/>
        </w:rPr>
        <w:t xml:space="preserve">Studi </w:t>
      </w:r>
      <w:commentRangeStart w:id="1055"/>
      <w:r>
        <w:rPr>
          <w:lang w:val="en-US"/>
        </w:rPr>
        <w:t>Pustaka</w:t>
      </w:r>
      <w:bookmarkEnd w:id="1053"/>
      <w:bookmarkEnd w:id="1054"/>
      <w:commentRangeEnd w:id="1055"/>
      <w:r w:rsidR="00C9617C">
        <w:rPr>
          <w:rStyle w:val="CommentReference"/>
          <w:rFonts w:eastAsia="Times New Roman"/>
          <w:b w:val="0"/>
          <w:lang w:val="en-US"/>
        </w:rPr>
        <w:commentReference w:id="1055"/>
      </w:r>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1056" w:author="Rafi Aziizi" w:date="2021-11-12T13:14:00Z">
        <w:r w:rsidR="0004566C">
          <w:t>i</w:t>
        </w:r>
      </w:ins>
      <w:del w:id="1057"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1058" w:name="_Toc80034229"/>
      <w:bookmarkStart w:id="1059"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058"/>
      <w:bookmarkEnd w:id="1059"/>
    </w:p>
    <w:p w14:paraId="2A41D854" w14:textId="3EF9D610" w:rsidR="00746D78" w:rsidRDefault="00746D78" w:rsidP="00C93BF7">
      <w:pPr>
        <w:pStyle w:val="Heading2"/>
        <w:numPr>
          <w:ilvl w:val="1"/>
          <w:numId w:val="4"/>
        </w:numPr>
        <w:ind w:left="709" w:hanging="709"/>
        <w:rPr>
          <w:lang w:val="en-US"/>
        </w:rPr>
      </w:pPr>
      <w:bookmarkStart w:id="1060" w:name="_Toc80034230"/>
      <w:bookmarkStart w:id="1061" w:name="_Toc83115732"/>
      <w:r>
        <w:rPr>
          <w:lang w:val="en-US"/>
        </w:rPr>
        <w:t>Latar Belakang Sekolah</w:t>
      </w:r>
      <w:bookmarkEnd w:id="1060"/>
      <w:bookmarkEnd w:id="1061"/>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1062" w:name="_Toc80034231"/>
      <w:bookmarkStart w:id="1063" w:name="_Toc83115733"/>
      <w:r>
        <w:rPr>
          <w:noProof/>
        </w:rPr>
        <w:drawing>
          <wp:anchor distT="0" distB="0" distL="114300" distR="114300" simplePos="0" relativeHeight="251521536" behindDoc="1" locked="0" layoutInCell="1" allowOverlap="1" wp14:anchorId="23B439FD" wp14:editId="15AFBC23">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1062"/>
      <w:bookmarkEnd w:id="1063"/>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34CE390C" w:rsidR="00C80ED5" w:rsidRDefault="007A54E1" w:rsidP="00C80ED5">
      <w:ins w:id="1064" w:author="chaniaayulestari@outlook.com" w:date="2021-11-13T20:00:00Z">
        <w:r>
          <w:rPr>
            <w:noProof/>
          </w:rPr>
          <w:pict w14:anchorId="781E34DF">
            <v:shapetype id="_x0000_t202" coordsize="21600,21600" o:spt="202" path="m,l,21600r21600,l21600,xe">
              <v:stroke joinstyle="miter"/>
              <v:path gradientshapeok="t" o:connecttype="rect"/>
            </v:shapetype>
            <v:shape id="_x0000_s2226" type="#_x0000_t202" style="position:absolute;left:0;text-align:left;margin-left:113.7pt;margin-top:23.15pt;width:165pt;height:20.35pt;z-index:251735552;mso-position-horizontal-relative:text;mso-position-vertical-relative:text" stroked="f">
              <v:textbox style="mso-next-textbox:#_x0000_s2226;mso-fit-shape-to-text:t" inset="0,0,0,0">
                <w:txbxContent>
                  <w:p w14:paraId="39DF4972" w14:textId="6DBE1F0B" w:rsidR="004A4F76" w:rsidRPr="004A09B7" w:rsidRDefault="004A4F76">
                    <w:pPr>
                      <w:pStyle w:val="Caption"/>
                      <w:rPr>
                        <w:noProof/>
                      </w:rPr>
                      <w:pPrChange w:id="1065" w:author="chaniaayulestari@outlook.com" w:date="2021-11-13T20:00:00Z">
                        <w:pPr>
                          <w:pStyle w:val="Heading3"/>
                          <w:numPr>
                            <w:numId w:val="6"/>
                          </w:numPr>
                          <w:ind w:left="709" w:hanging="142"/>
                        </w:pPr>
                      </w:pPrChange>
                    </w:pPr>
                    <w:bookmarkStart w:id="1066" w:name="_Toc87729248"/>
                    <w:bookmarkStart w:id="1067" w:name="_Toc87731436"/>
                    <w:ins w:id="1068" w:author="chaniaayulestari@outlook.com" w:date="2021-11-13T20:00:00Z">
                      <w:r>
                        <w:t xml:space="preserve">Gambar 3. </w:t>
                      </w:r>
                      <w:r>
                        <w:fldChar w:fldCharType="begin"/>
                      </w:r>
                      <w:r>
                        <w:instrText xml:space="preserve"> SEQ Gambar___3. \* ARABIC </w:instrText>
                      </w:r>
                    </w:ins>
                    <w:r>
                      <w:fldChar w:fldCharType="separate"/>
                    </w:r>
                    <w:ins w:id="1069" w:author="Rafi Aziizi" w:date="2021-11-14T10:19:00Z">
                      <w:r>
                        <w:rPr>
                          <w:noProof/>
                        </w:rPr>
                        <w:t>1</w:t>
                      </w:r>
                    </w:ins>
                    <w:ins w:id="1070" w:author="chaniaayulestari@outlook.com" w:date="2021-11-13T20:00:00Z">
                      <w:r>
                        <w:fldChar w:fldCharType="end"/>
                      </w:r>
                      <w:r>
                        <w:t xml:space="preserve"> Logo SMK Cendekia Batujajar</w:t>
                      </w:r>
                    </w:ins>
                    <w:bookmarkEnd w:id="1066"/>
                    <w:bookmarkEnd w:id="1067"/>
                  </w:p>
                </w:txbxContent>
              </v:textbox>
            </v:shape>
          </w:pict>
        </w:r>
      </w:ins>
      <w:del w:id="1071" w:author="chaniaayulestari@outlook.com" w:date="2021-11-12T16:24:00Z">
        <w:r>
          <w:rPr>
            <w:noProof/>
          </w:rPr>
          <w:pict w14:anchorId="0A771069">
            <v:shape id="Text Box 42" o:spid="_x0000_s2205" type="#_x0000_t202" style="position:absolute;left:0;text-align:left;margin-left:112.9pt;margin-top:23pt;width:170.75pt;height:.05pt;z-index:-251680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LkMA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nE5mtzezO84kxWY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" stroked="f">
              <v:textbox style="mso-next-textbox:#Text Box 42;mso-fit-shape-to-text:t" inset="0,0,0,0">
                <w:txbxContent>
                  <w:p w14:paraId="55684114" w14:textId="6C17A50D" w:rsidR="004A4F76" w:rsidRPr="00630A6E" w:rsidRDefault="004A4F76" w:rsidP="00832EA1">
                    <w:pPr>
                      <w:pStyle w:val="Caption"/>
                      <w:rPr>
                        <w:b/>
                        <w:noProof/>
                        <w:color w:val="auto"/>
                        <w:lang w:val="id-ID"/>
                      </w:rPr>
                    </w:pPr>
                    <w:r>
                      <w:t xml:space="preserve">Gambar 3. </w:t>
                    </w:r>
                    <w:ins w:id="1072" w:author="chaniaayulestari@outlook.com" w:date="2021-11-13T13:45:00Z">
                      <w:r>
                        <w:fldChar w:fldCharType="begin"/>
                      </w:r>
                      <w:r>
                        <w:instrText xml:space="preserve"> SEQ Gambar_3. \* ARABIC </w:instrText>
                      </w:r>
                    </w:ins>
                    <w:r>
                      <w:fldChar w:fldCharType="separate"/>
                    </w:r>
                    <w:ins w:id="1073" w:author="chaniaayulestari@outlook.com" w:date="2021-11-13T14:46:00Z">
                      <w:r>
                        <w:rPr>
                          <w:noProof/>
                        </w:rPr>
                        <w:t>2</w:t>
                      </w:r>
                    </w:ins>
                    <w:ins w:id="1074" w:author="chaniaayulestari@outlook.com" w:date="2021-11-13T13:45:00Z">
                      <w:r>
                        <w:fldChar w:fldCharType="end"/>
                      </w:r>
                    </w:ins>
                    <w:del w:id="1075" w:author="chaniaayulestari@outlook.com" w:date="2021-11-13T13:45:00Z">
                      <w:r w:rsidDel="006D26FE">
                        <w:fldChar w:fldCharType="begin"/>
                      </w:r>
                      <w:r w:rsidDel="006D26FE">
                        <w:delInstrText xml:space="preserve"> SEQ Gambar_3. \* ARABIC </w:delInstrText>
                      </w:r>
                      <w:r w:rsidDel="006D26FE">
                        <w:fldChar w:fldCharType="separate"/>
                      </w:r>
                    </w:del>
                    <w:del w:id="1076" w:author="chaniaayulestari@outlook.com" w:date="2021-11-13T13:43:00Z">
                      <w:r w:rsidDel="001A4EEC">
                        <w:rPr>
                          <w:noProof/>
                        </w:rPr>
                        <w:delText>1</w:delText>
                      </w:r>
                    </w:del>
                    <w:del w:id="1077" w:author="chaniaayulestari@outlook.com" w:date="2021-11-13T13:45:00Z">
                      <w:r w:rsidDel="006D26FE">
                        <w:fldChar w:fldCharType="end"/>
                      </w:r>
                    </w:del>
                    <w:r>
                      <w:t xml:space="preserve"> Logo SMK Cendekia Batujajar</w:t>
                    </w:r>
                  </w:p>
                </w:txbxContent>
              </v:textbox>
              <w10:wrap anchorx="margin"/>
            </v:shape>
          </w:pic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1078" w:name="_Toc80034232"/>
      <w:bookmarkStart w:id="1079" w:name="_Toc83115734"/>
      <w:r>
        <w:rPr>
          <w:lang w:val="en-US"/>
        </w:rPr>
        <w:t>Visi dan Misi Sekolah</w:t>
      </w:r>
      <w:bookmarkEnd w:id="1078"/>
      <w:bookmarkEnd w:id="1079"/>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1080" w:name="_Toc80034233"/>
      <w:bookmarkStart w:id="1081" w:name="_Toc83115735"/>
      <w:r>
        <w:rPr>
          <w:lang w:val="en-US"/>
        </w:rPr>
        <w:t>Struktur Organisasi</w:t>
      </w:r>
      <w:bookmarkEnd w:id="1080"/>
      <w:bookmarkEnd w:id="1081"/>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655C9AE8" w:rsidR="00C64817" w:rsidRDefault="007A54E1" w:rsidP="00C64817">
      <w:pPr>
        <w:ind w:left="709"/>
      </w:pPr>
      <w:del w:id="1082" w:author="chaniaayulestari@outlook.com" w:date="2021-11-12T16:25:00Z">
        <w:r>
          <w:rPr>
            <w:noProof/>
          </w:rPr>
          <w:lastRenderedPageBreak/>
          <w:pict w14:anchorId="536A44A0">
            <v:shape id="Text Box 1" o:spid="_x0000_s2204" type="#_x0000_t202" style="position:absolute;left:0;text-align:left;margin-left:1.5pt;margin-top:234.05pt;width:396.4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" stroked="f">
              <v:textbox style="mso-next-textbox:#Text Box 1;mso-fit-shape-to-text:t" inset="0,0,0,0">
                <w:txbxContent>
                  <w:p w14:paraId="6E89576A" w14:textId="64E4312A" w:rsidR="004A4F76" w:rsidRPr="00B90116" w:rsidRDefault="004A4F76" w:rsidP="00832EA1">
                    <w:pPr>
                      <w:pStyle w:val="Caption"/>
                      <w:jc w:val="center"/>
                      <w:rPr>
                        <w:noProof/>
                        <w:sz w:val="24"/>
                        <w:szCs w:val="24"/>
                      </w:rPr>
                    </w:pPr>
                    <w:r>
                      <w:t xml:space="preserve">Gambar 3. </w:t>
                    </w:r>
                    <w:ins w:id="1083" w:author="chaniaayulestari@outlook.com" w:date="2021-11-13T13:45:00Z">
                      <w:r>
                        <w:fldChar w:fldCharType="begin"/>
                      </w:r>
                      <w:r>
                        <w:instrText xml:space="preserve"> SEQ Gambar_3. \* ARABIC </w:instrText>
                      </w:r>
                    </w:ins>
                    <w:r>
                      <w:fldChar w:fldCharType="separate"/>
                    </w:r>
                    <w:ins w:id="1084" w:author="chaniaayulestari@outlook.com" w:date="2021-11-13T14:46:00Z">
                      <w:r>
                        <w:rPr>
                          <w:noProof/>
                        </w:rPr>
                        <w:t>3</w:t>
                      </w:r>
                    </w:ins>
                    <w:ins w:id="1085" w:author="chaniaayulestari@outlook.com" w:date="2021-11-13T13:45:00Z">
                      <w:r>
                        <w:fldChar w:fldCharType="end"/>
                      </w:r>
                    </w:ins>
                    <w:del w:id="1086" w:author="chaniaayulestari@outlook.com" w:date="2021-11-13T13:45:00Z">
                      <w:r w:rsidDel="006D26FE">
                        <w:fldChar w:fldCharType="begin"/>
                      </w:r>
                      <w:r w:rsidDel="006D26FE">
                        <w:delInstrText xml:space="preserve"> SEQ Gambar_3. \* ARABIC </w:delInstrText>
                      </w:r>
                      <w:r w:rsidDel="006D26FE">
                        <w:fldChar w:fldCharType="separate"/>
                      </w:r>
                    </w:del>
                    <w:del w:id="1087" w:author="chaniaayulestari@outlook.com" w:date="2021-11-13T13:43:00Z">
                      <w:r w:rsidDel="001A4EEC">
                        <w:rPr>
                          <w:noProof/>
                        </w:rPr>
                        <w:delText>2</w:delText>
                      </w:r>
                    </w:del>
                    <w:del w:id="1088" w:author="chaniaayulestari@outlook.com" w:date="2021-11-13T13:45:00Z">
                      <w:r w:rsidDel="006D26FE">
                        <w:fldChar w:fldCharType="end"/>
                      </w:r>
                    </w:del>
                    <w:r>
                      <w:t xml:space="preserve"> Struktur Ogranisasi pada SMK Cendekia Batujajar</w:t>
                    </w:r>
                  </w:p>
                </w:txbxContent>
              </v:textbox>
            </v:shape>
          </w:pict>
        </w:r>
      </w:del>
      <w:r w:rsidR="00C64817">
        <w:rPr>
          <w:noProof/>
        </w:rPr>
        <w:drawing>
          <wp:anchor distT="0" distB="0" distL="114300" distR="114300" simplePos="0" relativeHeight="251522560" behindDoc="1" locked="0" layoutInCell="1" allowOverlap="1" wp14:anchorId="63323DF7" wp14:editId="11D143D0">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2CAFAF38" w:rsidR="00356EC8" w:rsidDel="00D87377" w:rsidRDefault="007A54E1" w:rsidP="00356EC8">
      <w:pPr>
        <w:jc w:val="center"/>
        <w:rPr>
          <w:del w:id="1089" w:author="chaniaayulestari@outlook.com" w:date="2021-11-13T20:02:00Z"/>
          <w:b/>
        </w:rPr>
      </w:pPr>
      <w:ins w:id="1090" w:author="chaniaayulestari@outlook.com" w:date="2021-11-13T20:01:00Z">
        <w:r>
          <w:rPr>
            <w:noProof/>
          </w:rPr>
          <w:pict w14:anchorId="7E8B211D">
            <v:shape id="_x0000_s2227" type="#_x0000_t202" style="position:absolute;left:0;text-align:left;margin-left:1.5pt;margin-top:7.85pt;width:396.45pt;height:11pt;z-index:251736576;mso-position-horizontal-relative:text;mso-position-vertical-relative:text" stroked="f">
              <v:textbox style="mso-next-textbox:#_x0000_s2227" inset="0,0,0,0">
                <w:txbxContent>
                  <w:p w14:paraId="3A82525E" w14:textId="384BB723" w:rsidR="004A4F76" w:rsidRPr="0000053A" w:rsidRDefault="004A4F76">
                    <w:pPr>
                      <w:pStyle w:val="Caption"/>
                      <w:jc w:val="center"/>
                      <w:rPr>
                        <w:noProof/>
                      </w:rPr>
                      <w:pPrChange w:id="1091" w:author="chaniaayulestari@outlook.com" w:date="2021-11-13T20:01:00Z">
                        <w:pPr>
                          <w:ind w:left="709"/>
                        </w:pPr>
                      </w:pPrChange>
                    </w:pPr>
                    <w:bookmarkStart w:id="1092" w:name="_Toc87729249"/>
                    <w:bookmarkStart w:id="1093" w:name="_Toc87731437"/>
                    <w:ins w:id="1094" w:author="chaniaayulestari@outlook.com" w:date="2021-11-13T20:01:00Z">
                      <w:r>
                        <w:t xml:space="preserve">Gambar 3. </w:t>
                      </w:r>
                      <w:r>
                        <w:fldChar w:fldCharType="begin"/>
                      </w:r>
                      <w:r>
                        <w:instrText xml:space="preserve"> SEQ Gambar___3. \* ARABIC </w:instrText>
                      </w:r>
                    </w:ins>
                    <w:r>
                      <w:fldChar w:fldCharType="separate"/>
                    </w:r>
                    <w:ins w:id="1095" w:author="Rafi Aziizi" w:date="2021-11-14T10:19:00Z">
                      <w:r>
                        <w:rPr>
                          <w:noProof/>
                        </w:rPr>
                        <w:t>2</w:t>
                      </w:r>
                    </w:ins>
                    <w:ins w:id="1096" w:author="chaniaayulestari@outlook.com" w:date="2021-11-13T20:01:00Z">
                      <w:r>
                        <w:fldChar w:fldCharType="end"/>
                      </w:r>
                      <w:r>
                        <w:t xml:space="preserve"> Sistem Organisasi SMK Cendekia Batujajar</w:t>
                      </w:r>
                    </w:ins>
                    <w:bookmarkEnd w:id="1092"/>
                    <w:bookmarkEnd w:id="1093"/>
                  </w:p>
                </w:txbxContent>
              </v:textbox>
            </v:shape>
          </w:pict>
        </w:r>
      </w:ins>
    </w:p>
    <w:p w14:paraId="3C15A5F3" w14:textId="77777777" w:rsidR="00D87377" w:rsidRDefault="00D87377" w:rsidP="00C64817">
      <w:pPr>
        <w:ind w:left="709"/>
        <w:rPr>
          <w:ins w:id="1097"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1098" w:name="_Toc80034234"/>
      <w:bookmarkStart w:id="1099" w:name="_Toc83115736"/>
      <w:r>
        <w:rPr>
          <w:lang w:val="en-US"/>
        </w:rPr>
        <w:t>Sistem yang sedang Berjalan</w:t>
      </w:r>
      <w:bookmarkEnd w:id="1098"/>
      <w:bookmarkEnd w:id="1099"/>
    </w:p>
    <w:p w14:paraId="1D7A1A7F" w14:textId="0E58F8EB" w:rsidR="00B0071F" w:rsidRPr="00B0071F" w:rsidDel="007162C2" w:rsidRDefault="0093375E">
      <w:pPr>
        <w:ind w:firstLine="709"/>
        <w:rPr>
          <w:del w:id="1100" w:author="Rafi Aziizi" w:date="2021-11-13T10:23:00Z"/>
        </w:rPr>
      </w:pPr>
      <w:ins w:id="1101" w:author="Rafi Aziizi" w:date="2021-11-12T13:27:00Z">
        <w:r>
          <w:t>Sistem yang sedang berjalan di SMK Cendekia Batujajar</w:t>
        </w:r>
      </w:ins>
      <w:ins w:id="1102" w:author="Rafi Aziizi" w:date="2021-11-12T13:28:00Z">
        <w:r>
          <w:t xml:space="preserve"> saat ini masih berjalan secara manual dalam hal proses absensi dan rekapitulasi absensi, </w:t>
        </w:r>
      </w:ins>
      <w:ins w:id="1103" w:author="Rafi Aziizi" w:date="2021-11-12T13:29:00Z">
        <w:r>
          <w:t>salah satu pihak sekolah yaitu guru BK perlu berkeliling disetiap kelas untuk melakukan absensi dan di akhir se</w:t>
        </w:r>
      </w:ins>
      <w:ins w:id="1104" w:author="Rafi Aziizi" w:date="2021-11-12T13:30:00Z">
        <w:r>
          <w:t>mester dilakukan rekapitulasi absensi secara manual menggunakan mesin pengolah kata. Untuk proses sistem yang sedang berjalan dijelaskan pada sub bab</w:t>
        </w:r>
      </w:ins>
      <w:ins w:id="1105" w:author="Rafi Aziizi" w:date="2021-11-12T13:31:00Z">
        <w:r>
          <w:t xml:space="preserve"> 3.2.1 sampai 3.2.4.</w:t>
        </w:r>
      </w:ins>
      <w:del w:id="1106"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107" w:author="Rafi Aziizi" w:date="2021-11-12T13:20:00Z">
        <w:r w:rsidR="00C47083" w:rsidDel="0004566C">
          <w:delText>minggu</w:delText>
        </w:r>
      </w:del>
      <w:del w:id="1108"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1109" w:author="Rafi Aziizi" w:date="2021-11-13T10:23:00Z"/>
        </w:rPr>
        <w:pPrChange w:id="1110" w:author="Rafi Aziizi" w:date="2021-11-13T10:25:00Z">
          <w:pPr>
            <w:pStyle w:val="Heading3"/>
            <w:numPr>
              <w:ilvl w:val="0"/>
              <w:numId w:val="7"/>
            </w:numPr>
            <w:ind w:left="709" w:hanging="142"/>
          </w:pPr>
        </w:pPrChange>
      </w:pPr>
      <w:bookmarkStart w:id="1111" w:name="_Toc80034235"/>
      <w:bookmarkStart w:id="1112" w:name="_Toc83115737"/>
      <w:del w:id="1113" w:author="Rafi Aziizi" w:date="2021-11-13T10:23:00Z">
        <w:r w:rsidDel="007162C2">
          <w:delText>Proses Bisnis</w:delText>
        </w:r>
      </w:del>
      <w:del w:id="1114" w:author="Rafi Aziizi" w:date="2021-11-12T13:24:00Z">
        <w:r w:rsidDel="0093375E">
          <w:delText xml:space="preserve"> Data Absen </w:delText>
        </w:r>
        <w:commentRangeStart w:id="1115"/>
        <w:r w:rsidDel="0093375E">
          <w:delText>Siswa</w:delText>
        </w:r>
        <w:bookmarkEnd w:id="1111"/>
        <w:bookmarkEnd w:id="1112"/>
        <w:commentRangeEnd w:id="1115"/>
        <w:r w:rsidR="00C9617C" w:rsidDel="0093375E">
          <w:rPr>
            <w:rStyle w:val="CommentReference"/>
            <w:b/>
          </w:rPr>
          <w:commentReference w:id="1115"/>
        </w:r>
      </w:del>
    </w:p>
    <w:p w14:paraId="6BDC8828" w14:textId="1DAD2181" w:rsidR="00880D9D" w:rsidDel="0093375E" w:rsidRDefault="00B67D3D">
      <w:pPr>
        <w:ind w:firstLine="709"/>
        <w:rPr>
          <w:del w:id="1116" w:author="Rafi Aziizi" w:date="2021-11-12T13:22:00Z"/>
        </w:rPr>
      </w:pPr>
      <w:del w:id="1117"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1118" w:author="Rafi Aziizi" w:date="2021-11-12T13:21:00Z"/>
        </w:rPr>
      </w:pPr>
      <w:moveFromRangeStart w:id="1119" w:author="Rafi Aziizi" w:date="2021-11-12T13:21:00Z" w:name="move87615713"/>
      <w:moveFrom w:id="1120"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1121" w:author="Rafi Aziizi" w:date="2021-11-12T13:21:00Z"/>
        </w:rPr>
        <w:pPrChange w:id="1122" w:author="Rafi Aziizi" w:date="2021-11-13T10:25:00Z">
          <w:pPr>
            <w:pStyle w:val="ListParagraph"/>
            <w:numPr>
              <w:numId w:val="75"/>
            </w:numPr>
            <w:ind w:hanging="360"/>
          </w:pPr>
        </w:pPrChange>
      </w:pPr>
      <w:moveFrom w:id="1123"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1124" w:author="Rafi Aziizi" w:date="2021-11-12T13:21:00Z"/>
        </w:rPr>
        <w:pPrChange w:id="1125" w:author="Rafi Aziizi" w:date="2021-11-13T10:25:00Z">
          <w:pPr>
            <w:pStyle w:val="ListParagraph"/>
            <w:numPr>
              <w:numId w:val="75"/>
            </w:numPr>
            <w:ind w:hanging="360"/>
          </w:pPr>
        </w:pPrChange>
      </w:pPr>
      <w:moveFrom w:id="1126"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1127" w:author="Rafi Aziizi" w:date="2021-11-12T13:21:00Z"/>
        </w:rPr>
        <w:pPrChange w:id="1128" w:author="Rafi Aziizi" w:date="2021-11-13T10:25:00Z">
          <w:pPr>
            <w:pStyle w:val="ListParagraph"/>
            <w:numPr>
              <w:numId w:val="75"/>
            </w:numPr>
            <w:ind w:hanging="360"/>
          </w:pPr>
        </w:pPrChange>
      </w:pPr>
      <w:moveFrom w:id="1129"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1119"/>
    <w:p w14:paraId="11B90FB5" w14:textId="7045212B" w:rsidR="00111278" w:rsidRDefault="00A2766B">
      <w:pPr>
        <w:ind w:firstLine="709"/>
        <w:pPrChange w:id="1130" w:author="Rafi Aziizi" w:date="2021-11-13T10:25:00Z">
          <w:pPr>
            <w:keepNext/>
            <w:jc w:val="center"/>
          </w:pPr>
        </w:pPrChange>
      </w:pPr>
      <w:del w:id="1131" w:author="Rafi Aziizi" w:date="2021-11-12T13:21:00Z">
        <w:r w:rsidDel="0093375E">
          <w:rPr>
            <w:noProof/>
          </w:rPr>
          <w:drawing>
            <wp:inline distT="0" distB="0" distL="0" distR="0" wp14:anchorId="6B498C38" wp14:editId="242345C6">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1132" w:author="Rafi Aziizi" w:date="2021-11-12T13:22:00Z"/>
        </w:rPr>
      </w:pPr>
      <w:moveFromRangeStart w:id="1133" w:author="Rafi Aziizi" w:date="2021-11-12T13:22:00Z" w:name="move87615748"/>
      <w:moveFrom w:id="1134"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moveFrom>
    </w:p>
    <w:p w14:paraId="717F137C" w14:textId="188428F9" w:rsidR="00111278" w:rsidDel="0093375E" w:rsidRDefault="00111278" w:rsidP="00111278">
      <w:pPr>
        <w:jc w:val="center"/>
        <w:rPr>
          <w:moveFrom w:id="1135" w:author="Rafi Aziizi" w:date="2021-11-12T13:22:00Z"/>
        </w:rPr>
      </w:pPr>
      <w:moveFrom w:id="1136" w:author="Rafi Aziizi" w:date="2021-11-12T13:22:00Z">
        <w:r w:rsidDel="0093375E">
          <w:rPr>
            <w:b/>
          </w:rPr>
          <w:t>(Sumber:</w:t>
        </w:r>
        <w:r w:rsidDel="0093375E">
          <w:t xml:space="preserve"> Penyusun)</w:t>
        </w:r>
      </w:moveFrom>
    </w:p>
    <w:p w14:paraId="6C52D6F9" w14:textId="1ED63DF6" w:rsidR="00C2066A" w:rsidRDefault="00C2066A" w:rsidP="00C93BF7">
      <w:pPr>
        <w:pStyle w:val="Heading3"/>
        <w:numPr>
          <w:ilvl w:val="0"/>
          <w:numId w:val="7"/>
        </w:numPr>
        <w:ind w:left="709" w:hanging="142"/>
        <w:rPr>
          <w:ins w:id="1137" w:author="Rafi Aziizi" w:date="2021-11-13T10:22:00Z"/>
          <w:lang w:val="en-US"/>
        </w:rPr>
      </w:pPr>
      <w:bookmarkStart w:id="1138" w:name="_Toc80034236"/>
      <w:bookmarkStart w:id="1139" w:name="_Toc83115738"/>
      <w:moveFromRangeEnd w:id="1133"/>
      <w:r>
        <w:rPr>
          <w:lang w:val="en-US"/>
        </w:rPr>
        <w:t xml:space="preserve">Analisis Sistem </w:t>
      </w:r>
      <w:commentRangeStart w:id="1140"/>
      <w:r>
        <w:rPr>
          <w:lang w:val="en-US"/>
        </w:rPr>
        <w:t>Berjalan</w:t>
      </w:r>
      <w:bookmarkEnd w:id="1138"/>
      <w:bookmarkEnd w:id="1139"/>
      <w:commentRangeEnd w:id="1140"/>
      <w:r w:rsidR="00494C80">
        <w:rPr>
          <w:rStyle w:val="CommentReference"/>
          <w:rFonts w:eastAsia="Times New Roman"/>
          <w:b w:val="0"/>
          <w:lang w:val="en-US"/>
        </w:rPr>
        <w:commentReference w:id="1140"/>
      </w:r>
    </w:p>
    <w:p w14:paraId="1C13D199" w14:textId="5AC1CBA9" w:rsidR="007162C2" w:rsidRPr="00CA43C8" w:rsidRDefault="007162C2">
      <w:pPr>
        <w:ind w:firstLine="567"/>
        <w:rPr>
          <w:bCs/>
        </w:rPr>
        <w:pPrChange w:id="1141" w:author="Rafi Aziizi" w:date="2021-11-13T10:24:00Z">
          <w:pPr>
            <w:pStyle w:val="Heading3"/>
            <w:numPr>
              <w:ilvl w:val="0"/>
              <w:numId w:val="7"/>
            </w:numPr>
            <w:ind w:left="709" w:hanging="142"/>
          </w:pPr>
        </w:pPrChange>
      </w:pPr>
      <w:ins w:id="1142" w:author="Rafi Aziizi" w:date="2021-11-13T10:23:00Z">
        <w:r w:rsidRPr="007162C2">
          <w:rPr>
            <w:b/>
            <w:bCs/>
            <w:rPrChange w:id="1143" w:author="Rafi Aziizi" w:date="2021-11-13T10:23:00Z">
              <w:rPr/>
            </w:rPrChange>
          </w:rPr>
          <w:t>a. Absensi dan Rekapitulasi Absensi</w:t>
        </w:r>
      </w:ins>
    </w:p>
    <w:p w14:paraId="35A129EF" w14:textId="21D00BD2" w:rsidR="00BC49F6" w:rsidDel="00357EFF" w:rsidRDefault="007162C2">
      <w:pPr>
        <w:rPr>
          <w:del w:id="1144" w:author="Rafi Aziizi" w:date="2021-11-12T13:33:00Z"/>
        </w:rPr>
        <w:pPrChange w:id="1145" w:author="Rafi Aziizi" w:date="2021-11-13T10:25:00Z">
          <w:pPr>
            <w:ind w:firstLine="709"/>
          </w:pPr>
        </w:pPrChange>
      </w:pPr>
      <w:ins w:id="1146" w:author="Rafi Aziizi" w:date="2021-11-13T10:25:00Z">
        <w:r>
          <w:tab/>
        </w:r>
      </w:ins>
      <w:del w:id="1147"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1148" w:author="Rafi Aziizi" w:date="2021-11-12T13:32:00Z">
        <w:r w:rsidR="001807FF" w:rsidDel="00357EFF">
          <w:delText>l</w:delText>
        </w:r>
      </w:del>
      <w:del w:id="1149"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1150" w:author="Rafi Aziizi" w:date="2021-11-12T13:26:00Z"/>
        </w:rPr>
        <w:pPrChange w:id="1151" w:author="Rafi Aziizi" w:date="2021-11-13T10:25:00Z">
          <w:pPr>
            <w:ind w:firstLine="709"/>
          </w:pPr>
        </w:pPrChange>
      </w:pPr>
      <w:del w:id="1152"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1153"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1154" w:author="Rafi Aziizi" w:date="2021-11-13T10:24:00Z"/>
        </w:rPr>
        <w:pPrChange w:id="1155" w:author="Rafi Aziizi" w:date="2021-11-13T10:25:00Z">
          <w:pPr>
            <w:ind w:firstLine="709"/>
          </w:pPr>
        </w:pPrChange>
      </w:pPr>
      <w:ins w:id="1156" w:author="Rafi Aziizi" w:date="2021-11-12T13:26:00Z">
        <w:r>
          <w:t xml:space="preserve">Dalam proses absensi pada SMK ini juga tentu saja terdapat beberapa peraturan dimana apabila setiap siswa tidak hadir kesekolah atau dengan kata lain alpha tiga kali </w:t>
        </w:r>
      </w:ins>
      <w:ins w:id="1157" w:author="Rafi Aziizi" w:date="2021-11-12T13:34:00Z">
        <w:r w:rsidR="00357EFF">
          <w:t xml:space="preserve">dan kelipatan 3 </w:t>
        </w:r>
      </w:ins>
      <w:ins w:id="1158"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1159" w:author="Rafi Aziizi" w:date="2021-11-12T13:33:00Z">
        <w:r w:rsidR="00357EFF">
          <w:t>.</w:t>
        </w:r>
      </w:ins>
      <w:ins w:id="1160" w:author="Rafi Aziizi" w:date="2021-11-13T10:24:00Z">
        <w:r w:rsidR="007162C2">
          <w:t xml:space="preserve"> Beberapa aturan terkait mengenai absensi siswa </w:t>
        </w:r>
        <w:commentRangeStart w:id="1161"/>
        <w:r w:rsidR="007162C2">
          <w:t>yaitu</w:t>
        </w:r>
        <w:commentRangeEnd w:id="1161"/>
        <w:r w:rsidR="007162C2">
          <w:rPr>
            <w:rStyle w:val="CommentReference"/>
          </w:rPr>
          <w:commentReference w:id="1161"/>
        </w:r>
        <w:r w:rsidR="007162C2">
          <w:t xml:space="preserve"> :</w:t>
        </w:r>
      </w:ins>
    </w:p>
    <w:p w14:paraId="67960C87" w14:textId="77777777" w:rsidR="007162C2" w:rsidRDefault="007162C2">
      <w:pPr>
        <w:pStyle w:val="ListParagraph"/>
        <w:numPr>
          <w:ilvl w:val="0"/>
          <w:numId w:val="118"/>
        </w:numPr>
        <w:ind w:left="567"/>
        <w:rPr>
          <w:ins w:id="1162" w:author="Rafi Aziizi" w:date="2021-11-13T10:24:00Z"/>
        </w:rPr>
        <w:pPrChange w:id="1163" w:author="chaniaayulestari@outlook.com" w:date="2021-11-13T13:47:00Z">
          <w:pPr>
            <w:pStyle w:val="ListParagraph"/>
            <w:numPr>
              <w:numId w:val="77"/>
            </w:numPr>
            <w:ind w:left="360" w:hanging="360"/>
          </w:pPr>
        </w:pPrChange>
      </w:pPr>
      <w:ins w:id="1164"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1165" w:author="Rafi Aziizi" w:date="2021-11-13T10:24:00Z"/>
        </w:rPr>
        <w:pPrChange w:id="1166" w:author="chaniaayulestari@outlook.com" w:date="2021-11-13T13:47:00Z">
          <w:pPr>
            <w:pStyle w:val="ListParagraph"/>
            <w:numPr>
              <w:numId w:val="77"/>
            </w:numPr>
            <w:ind w:left="360" w:hanging="360"/>
          </w:pPr>
        </w:pPrChange>
      </w:pPr>
      <w:ins w:id="1167"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1168" w:author="Rafi Aziizi" w:date="2021-11-13T10:25:00Z"/>
        </w:rPr>
        <w:pPrChange w:id="1169" w:author="chaniaayulestari@outlook.com" w:date="2021-11-13T13:47:00Z">
          <w:pPr>
            <w:pStyle w:val="ListParagraph"/>
            <w:numPr>
              <w:numId w:val="106"/>
            </w:numPr>
            <w:ind w:hanging="360"/>
          </w:pPr>
        </w:pPrChange>
      </w:pPr>
      <w:ins w:id="1170"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1171" w:author="chaniaayulestari@outlook.com" w:date="2021-11-13T15:01:00Z"/>
        </w:rPr>
      </w:pPr>
      <w:ins w:id="1172"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1173" w:author="chaniaayulestari@outlook.com" w:date="2021-11-13T15:01:00Z"/>
        </w:rPr>
      </w:pPr>
    </w:p>
    <w:p w14:paraId="10D99217" w14:textId="63655787" w:rsidR="000C4633" w:rsidDel="000C4633" w:rsidRDefault="000C4633" w:rsidP="000C4633">
      <w:pPr>
        <w:keepNext/>
        <w:rPr>
          <w:del w:id="1174" w:author="chaniaayulestari@outlook.com" w:date="2021-11-13T15:01:00Z"/>
        </w:rPr>
      </w:pPr>
    </w:p>
    <w:p w14:paraId="41DBC6CF" w14:textId="51F4431E" w:rsidR="000C4633" w:rsidRDefault="000C4633" w:rsidP="006D26FE">
      <w:pPr>
        <w:ind w:firstLine="567"/>
        <w:rPr>
          <w:ins w:id="1175" w:author="chaniaayulestari@outlook.com" w:date="2021-11-13T15:02:00Z"/>
        </w:rPr>
      </w:pPr>
    </w:p>
    <w:p w14:paraId="22BFBA9B" w14:textId="30668495" w:rsidR="000C4633" w:rsidRDefault="000C4633" w:rsidP="006D26FE">
      <w:pPr>
        <w:ind w:firstLine="567"/>
        <w:rPr>
          <w:ins w:id="1176" w:author="chaniaayulestari@outlook.com" w:date="2021-11-13T15:02:00Z"/>
        </w:rPr>
      </w:pPr>
    </w:p>
    <w:p w14:paraId="67F90B6A" w14:textId="77777777" w:rsidR="000C4633" w:rsidRDefault="000C4633">
      <w:pPr>
        <w:ind w:firstLine="567"/>
        <w:rPr>
          <w:ins w:id="1177" w:author="chaniaayulestari@outlook.com" w:date="2021-11-13T15:02:00Z"/>
        </w:rPr>
        <w:pPrChange w:id="1178" w:author="chaniaayulestari@outlook.com" w:date="2021-11-13T13:47:00Z">
          <w:pPr>
            <w:ind w:firstLine="360"/>
          </w:pPr>
        </w:pPrChange>
      </w:pPr>
    </w:p>
    <w:p w14:paraId="311D6161" w14:textId="0B1E3846" w:rsidR="000C4633" w:rsidRDefault="000C4633">
      <w:pPr>
        <w:keepNext/>
        <w:rPr>
          <w:ins w:id="1179" w:author="chaniaayulestari@outlook.com" w:date="2021-11-13T15:01:00Z"/>
        </w:rPr>
        <w:pPrChange w:id="1180" w:author="chaniaayulestari@outlook.com" w:date="2021-11-13T15:01:00Z">
          <w:pPr>
            <w:keepNext/>
            <w:ind w:firstLine="709"/>
            <w:jc w:val="center"/>
          </w:pPr>
        </w:pPrChange>
      </w:pPr>
      <w:ins w:id="1181" w:author="Rafi Aziizi" w:date="2021-11-13T10:25:00Z">
        <w:r>
          <w:rPr>
            <w:noProof/>
          </w:rPr>
          <w:lastRenderedPageBreak/>
          <w:drawing>
            <wp:anchor distT="0" distB="0" distL="114300" distR="114300" simplePos="0" relativeHeight="251523584" behindDoc="1" locked="0" layoutInCell="1" allowOverlap="1" wp14:anchorId="7D3B3854" wp14:editId="78389425">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1182" w:author="chaniaayulestari@outlook.com" w:date="2021-11-13T15:02:00Z"/>
        </w:rPr>
      </w:pPr>
    </w:p>
    <w:p w14:paraId="7194A9D2" w14:textId="46862EDE" w:rsidR="000C4633" w:rsidRDefault="000C4633" w:rsidP="00CA43C8">
      <w:pPr>
        <w:keepNext/>
        <w:ind w:firstLine="709"/>
        <w:jc w:val="center"/>
        <w:rPr>
          <w:ins w:id="1183" w:author="chaniaayulestari@outlook.com" w:date="2021-11-13T15:02:00Z"/>
        </w:rPr>
      </w:pPr>
    </w:p>
    <w:p w14:paraId="24C0DF6E" w14:textId="147FC7A6" w:rsidR="000C4633" w:rsidRDefault="000C4633" w:rsidP="00CA43C8">
      <w:pPr>
        <w:keepNext/>
        <w:ind w:firstLine="709"/>
        <w:jc w:val="center"/>
        <w:rPr>
          <w:ins w:id="1184" w:author="chaniaayulestari@outlook.com" w:date="2021-11-13T15:02:00Z"/>
        </w:rPr>
      </w:pPr>
    </w:p>
    <w:p w14:paraId="051AE7C7" w14:textId="785D6DE9" w:rsidR="000C4633" w:rsidRDefault="000C4633" w:rsidP="00CA43C8">
      <w:pPr>
        <w:keepNext/>
        <w:ind w:firstLine="709"/>
        <w:jc w:val="center"/>
        <w:rPr>
          <w:ins w:id="1185" w:author="chaniaayulestari@outlook.com" w:date="2021-11-13T15:02:00Z"/>
        </w:rPr>
      </w:pPr>
    </w:p>
    <w:p w14:paraId="334E7C35" w14:textId="2370CC0D" w:rsidR="000C4633" w:rsidRDefault="000C4633" w:rsidP="00CA43C8">
      <w:pPr>
        <w:keepNext/>
        <w:ind w:firstLine="709"/>
        <w:jc w:val="center"/>
        <w:rPr>
          <w:ins w:id="1186" w:author="chaniaayulestari@outlook.com" w:date="2021-11-13T15:02:00Z"/>
        </w:rPr>
      </w:pPr>
    </w:p>
    <w:p w14:paraId="3950C26D" w14:textId="0A66CF35" w:rsidR="000C4633" w:rsidRDefault="000C4633" w:rsidP="00CA43C8">
      <w:pPr>
        <w:keepNext/>
        <w:ind w:firstLine="709"/>
        <w:jc w:val="center"/>
        <w:rPr>
          <w:ins w:id="1187" w:author="chaniaayulestari@outlook.com" w:date="2021-11-13T15:02:00Z"/>
        </w:rPr>
      </w:pPr>
    </w:p>
    <w:p w14:paraId="2527E572" w14:textId="1F2CDF5C" w:rsidR="000C4633" w:rsidRDefault="000C4633" w:rsidP="00CA43C8">
      <w:pPr>
        <w:keepNext/>
        <w:ind w:firstLine="709"/>
        <w:jc w:val="center"/>
        <w:rPr>
          <w:ins w:id="1188" w:author="chaniaayulestari@outlook.com" w:date="2021-11-13T15:02:00Z"/>
        </w:rPr>
      </w:pPr>
    </w:p>
    <w:p w14:paraId="17819FE5" w14:textId="2A7C31AD" w:rsidR="000C4633" w:rsidRDefault="000C4633" w:rsidP="00CA43C8">
      <w:pPr>
        <w:keepNext/>
        <w:ind w:firstLine="709"/>
        <w:jc w:val="center"/>
        <w:rPr>
          <w:ins w:id="1189" w:author="chaniaayulestari@outlook.com" w:date="2021-11-13T15:02:00Z"/>
        </w:rPr>
      </w:pPr>
    </w:p>
    <w:p w14:paraId="798A7E07" w14:textId="3A2FF34F" w:rsidR="000C4633" w:rsidRDefault="000C4633" w:rsidP="00CA43C8">
      <w:pPr>
        <w:keepNext/>
        <w:ind w:firstLine="709"/>
        <w:jc w:val="center"/>
        <w:rPr>
          <w:ins w:id="1190" w:author="chaniaayulestari@outlook.com" w:date="2021-11-13T15:02:00Z"/>
        </w:rPr>
      </w:pPr>
    </w:p>
    <w:p w14:paraId="5C95F9A3" w14:textId="2995A6FA" w:rsidR="000C4633" w:rsidRDefault="000C4633" w:rsidP="00CA43C8">
      <w:pPr>
        <w:keepNext/>
        <w:ind w:firstLine="709"/>
        <w:jc w:val="center"/>
        <w:rPr>
          <w:ins w:id="1191" w:author="chaniaayulestari@outlook.com" w:date="2021-11-13T15:02:00Z"/>
        </w:rPr>
      </w:pPr>
    </w:p>
    <w:p w14:paraId="6D338631" w14:textId="216187C9" w:rsidR="000C4633" w:rsidRDefault="007A54E1">
      <w:pPr>
        <w:keepNext/>
        <w:ind w:firstLine="709"/>
        <w:jc w:val="center"/>
        <w:rPr>
          <w:ins w:id="1192" w:author="chaniaayulestari@outlook.com" w:date="2021-11-13T14:50:00Z"/>
        </w:rPr>
        <w:pPrChange w:id="1193" w:author="chaniaayulestari@outlook.com" w:date="2021-11-13T14:50:00Z">
          <w:pPr>
            <w:ind w:firstLine="709"/>
            <w:jc w:val="center"/>
          </w:pPr>
        </w:pPrChange>
      </w:pPr>
      <w:ins w:id="1194" w:author="chaniaayulestari@outlook.com" w:date="2021-11-13T20:02:00Z">
        <w:r>
          <w:rPr>
            <w:noProof/>
          </w:rPr>
          <w:pict w14:anchorId="4419A04A">
            <v:shape id="_x0000_s2228" type="#_x0000_t202" style="position:absolute;left:0;text-align:left;margin-left:17.8pt;margin-top:21.05pt;width:363.15pt;height:11.9pt;z-index:251737600;mso-position-horizontal-relative:text;mso-position-vertical-relative:text" stroked="f">
              <v:textbox style="mso-next-textbox:#_x0000_s2228" inset="0,0,0,0">
                <w:txbxContent>
                  <w:p w14:paraId="2627184B" w14:textId="168F1BF0" w:rsidR="004A4F76" w:rsidRPr="00A66DC7" w:rsidRDefault="004A4F76">
                    <w:pPr>
                      <w:pStyle w:val="Caption"/>
                      <w:jc w:val="center"/>
                      <w:rPr>
                        <w:noProof/>
                      </w:rPr>
                      <w:pPrChange w:id="1195" w:author="chaniaayulestari@outlook.com" w:date="2021-11-13T20:02:00Z">
                        <w:pPr>
                          <w:keepNext/>
                        </w:pPr>
                      </w:pPrChange>
                    </w:pPr>
                    <w:bookmarkStart w:id="1196" w:name="_Toc87729250"/>
                    <w:bookmarkStart w:id="1197" w:name="_Toc87731438"/>
                    <w:ins w:id="1198" w:author="chaniaayulestari@outlook.com" w:date="2021-11-13T20:02:00Z">
                      <w:r>
                        <w:t xml:space="preserve">Gambar 3. </w:t>
                      </w:r>
                      <w:r>
                        <w:fldChar w:fldCharType="begin"/>
                      </w:r>
                      <w:r>
                        <w:instrText xml:space="preserve"> SEQ Gambar___3. \* ARABIC </w:instrText>
                      </w:r>
                    </w:ins>
                    <w:r>
                      <w:fldChar w:fldCharType="separate"/>
                    </w:r>
                    <w:ins w:id="1199" w:author="Rafi Aziizi" w:date="2021-11-14T10:19:00Z">
                      <w:r>
                        <w:rPr>
                          <w:noProof/>
                        </w:rPr>
                        <w:t>3</w:t>
                      </w:r>
                    </w:ins>
                    <w:ins w:id="1200" w:author="chaniaayulestari@outlook.com" w:date="2021-11-13T20:02:00Z">
                      <w:r>
                        <w:fldChar w:fldCharType="end"/>
                      </w:r>
                      <w:r>
                        <w:t xml:space="preserve"> Proses Bisnis SMK Cendekia Batujajar</w:t>
                      </w:r>
                    </w:ins>
                    <w:bookmarkEnd w:id="1196"/>
                    <w:bookmarkEnd w:id="1197"/>
                  </w:p>
                </w:txbxContent>
              </v:textbox>
            </v:shape>
          </w:pict>
        </w:r>
      </w:ins>
    </w:p>
    <w:p w14:paraId="575DD8AE" w14:textId="0E711DB3" w:rsidR="007162C2" w:rsidDel="00D87377" w:rsidRDefault="007162C2">
      <w:pPr>
        <w:pStyle w:val="Caption"/>
        <w:rPr>
          <w:ins w:id="1201" w:author="Rafi Aziizi" w:date="2021-11-13T10:25:00Z"/>
          <w:del w:id="1202" w:author="chaniaayulestari@outlook.com" w:date="2021-11-13T20:02:00Z"/>
        </w:rPr>
        <w:pPrChange w:id="1203" w:author="chaniaayulestari@outlook.com" w:date="2021-11-13T20:03:00Z">
          <w:pPr>
            <w:ind w:firstLine="709"/>
            <w:jc w:val="center"/>
          </w:pPr>
        </w:pPrChange>
      </w:pPr>
    </w:p>
    <w:p w14:paraId="55F412DE" w14:textId="77777777" w:rsidR="00D87377" w:rsidRDefault="00D87377">
      <w:pPr>
        <w:rPr>
          <w:ins w:id="1204" w:author="chaniaayulestari@outlook.com" w:date="2021-11-13T20:02:00Z"/>
          <w:b/>
        </w:rPr>
        <w:pPrChange w:id="1205" w:author="chaniaayulestari@outlook.com" w:date="2021-11-13T20:03:00Z">
          <w:pPr>
            <w:jc w:val="center"/>
          </w:pPr>
        </w:pPrChange>
      </w:pPr>
    </w:p>
    <w:p w14:paraId="5EFF4899" w14:textId="35A2DFE5" w:rsidR="007162C2" w:rsidRDefault="007162C2">
      <w:pPr>
        <w:jc w:val="center"/>
        <w:rPr>
          <w:ins w:id="1206" w:author="Rafi Aziizi" w:date="2021-11-13T10:23:00Z"/>
        </w:rPr>
        <w:pPrChange w:id="1207" w:author="Rafi Aziizi" w:date="2021-11-13T10:25:00Z">
          <w:pPr/>
        </w:pPrChange>
      </w:pPr>
      <w:ins w:id="1208" w:author="Rafi Aziizi" w:date="2021-11-13T10:25:00Z">
        <w:r>
          <w:rPr>
            <w:b/>
          </w:rPr>
          <w:t>(Sumber:</w:t>
        </w:r>
        <w:r>
          <w:t xml:space="preserve"> Penyusun)</w:t>
        </w:r>
      </w:ins>
    </w:p>
    <w:p w14:paraId="474ECE0E" w14:textId="374A2778" w:rsidR="007162C2" w:rsidRPr="007162C2" w:rsidRDefault="007162C2">
      <w:pPr>
        <w:ind w:firstLine="360"/>
        <w:rPr>
          <w:ins w:id="1209" w:author="Rafi Aziizi" w:date="2021-11-12T13:33:00Z"/>
          <w:b/>
          <w:bCs/>
          <w:rPrChange w:id="1210" w:author="Rafi Aziizi" w:date="2021-11-13T10:23:00Z">
            <w:rPr>
              <w:ins w:id="1211" w:author="Rafi Aziizi" w:date="2021-11-12T13:33:00Z"/>
            </w:rPr>
          </w:rPrChange>
        </w:rPr>
        <w:pPrChange w:id="1212" w:author="Rafi Aziizi" w:date="2021-11-13T10:24:00Z">
          <w:pPr>
            <w:ind w:firstLine="709"/>
          </w:pPr>
        </w:pPrChange>
      </w:pPr>
      <w:ins w:id="1213" w:author="Rafi Aziizi" w:date="2021-11-13T10:23:00Z">
        <w:r w:rsidRPr="007162C2">
          <w:rPr>
            <w:b/>
            <w:bCs/>
            <w:rPrChange w:id="1214" w:author="Rafi Aziizi" w:date="2021-11-13T10:23:00Z">
              <w:rPr/>
            </w:rPrChange>
          </w:rPr>
          <w:t>b. Pencatatan Data Siswa, Guru, Kelas, dan Walikelas</w:t>
        </w:r>
      </w:ins>
    </w:p>
    <w:p w14:paraId="1C78A02A" w14:textId="638C8F54" w:rsidR="0093375E" w:rsidDel="007162C2" w:rsidRDefault="00357EFF">
      <w:pPr>
        <w:ind w:firstLine="709"/>
        <w:rPr>
          <w:del w:id="1215" w:author="Rafi Aziizi" w:date="2021-11-13T10:24:00Z"/>
          <w:moveTo w:id="1216" w:author="Rafi Aziizi" w:date="2021-11-12T13:21:00Z"/>
        </w:rPr>
      </w:pPr>
      <w:ins w:id="1217" w:author="Rafi Aziizi" w:date="2021-11-12T13:33:00Z">
        <w:r>
          <w:t xml:space="preserve">Untuk pengelolaan data guru, data kelas, dan </w:t>
        </w:r>
      </w:ins>
      <w:ins w:id="1218" w:author="Rafi Aziizi" w:date="2021-11-12T13:42:00Z">
        <w:r w:rsidR="00BC0DF1">
          <w:t xml:space="preserve">data </w:t>
        </w:r>
      </w:ins>
      <w:ins w:id="1219"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1220" w:author="Rafi Aziizi" w:date="2021-11-12T13:36:00Z">
        <w:r>
          <w:t xml:space="preserve"> </w:t>
        </w:r>
      </w:ins>
      <w:moveToRangeStart w:id="1221" w:author="Rafi Aziizi" w:date="2021-11-12T13:21:00Z" w:name="move87615713"/>
      <w:moveTo w:id="1222" w:author="Rafi Aziizi" w:date="2021-11-12T13:21:00Z">
        <w:del w:id="1223" w:author="Rafi Aziizi" w:date="2021-11-13T10:24:00Z">
          <w:r w:rsidR="0093375E" w:rsidDel="007162C2">
            <w:delText xml:space="preserve">Beberapa aturan terkait mengenai </w:delText>
          </w:r>
        </w:del>
        <w:del w:id="1224" w:author="Rafi Aziizi" w:date="2021-11-12T13:35:00Z">
          <w:r w:rsidR="0093375E" w:rsidDel="00357EFF">
            <w:delText xml:space="preserve">proses bisnis data </w:delText>
          </w:r>
        </w:del>
        <w:del w:id="1225" w:author="Rafi Aziizi" w:date="2021-11-13T10:24:00Z">
          <w:r w:rsidR="0093375E" w:rsidDel="007162C2">
            <w:delText xml:space="preserve">absen siswa </w:delText>
          </w:r>
          <w:commentRangeStart w:id="1226"/>
          <w:r w:rsidR="0093375E" w:rsidDel="007162C2">
            <w:delText>yaitu</w:delText>
          </w:r>
        </w:del>
      </w:moveTo>
      <w:commentRangeEnd w:id="1226"/>
      <w:del w:id="1227" w:author="Rafi Aziizi" w:date="2021-11-13T10:24:00Z">
        <w:r w:rsidR="00AF0DB5" w:rsidDel="007162C2">
          <w:rPr>
            <w:rStyle w:val="CommentReference"/>
          </w:rPr>
          <w:commentReference w:id="1226"/>
        </w:r>
      </w:del>
      <w:moveTo w:id="1228" w:author="Rafi Aziizi" w:date="2021-11-12T13:21:00Z">
        <w:del w:id="1229" w:author="Rafi Aziizi" w:date="2021-11-13T10:24:00Z">
          <w:r w:rsidR="0093375E" w:rsidDel="007162C2">
            <w:delText xml:space="preserve"> :</w:delText>
          </w:r>
        </w:del>
      </w:moveTo>
    </w:p>
    <w:p w14:paraId="5AA535E3" w14:textId="7703EC26" w:rsidR="0093375E" w:rsidDel="007162C2" w:rsidRDefault="0093375E">
      <w:pPr>
        <w:ind w:firstLine="709"/>
        <w:rPr>
          <w:del w:id="1230" w:author="Rafi Aziizi" w:date="2021-11-13T10:24:00Z"/>
          <w:moveTo w:id="1231" w:author="Rafi Aziizi" w:date="2021-11-12T13:21:00Z"/>
        </w:rPr>
        <w:pPrChange w:id="1232" w:author="Rafi Aziizi" w:date="2021-11-13T10:24:00Z">
          <w:pPr>
            <w:pStyle w:val="ListParagraph"/>
            <w:numPr>
              <w:numId w:val="75"/>
            </w:numPr>
            <w:ind w:hanging="360"/>
          </w:pPr>
        </w:pPrChange>
      </w:pPr>
      <w:moveTo w:id="1233" w:author="Rafi Aziizi" w:date="2021-11-12T13:21:00Z">
        <w:del w:id="1234" w:author="Rafi Aziizi" w:date="2021-11-13T10:24:00Z">
          <w:r w:rsidDel="007162C2">
            <w:delText xml:space="preserve">Siswa harus masuk sekolah sebelum jam 07:15:00, apabila lebih dari jam </w:delText>
          </w:r>
        </w:del>
        <w:del w:id="1235" w:author="Rafi Aziizi" w:date="2021-11-12T13:44:00Z">
          <w:r w:rsidDel="00BC0DF1">
            <w:delText>tersebut</w:delText>
          </w:r>
        </w:del>
        <w:del w:id="1236" w:author="Rafi Aziizi" w:date="2021-11-13T10:24:00Z">
          <w:r w:rsidDel="007162C2">
            <w:delText xml:space="preserve"> dianggap </w:delText>
          </w:r>
        </w:del>
        <w:del w:id="1237" w:author="Rafi Aziizi" w:date="2021-11-12T13:44:00Z">
          <w:r w:rsidDel="00BC0DF1">
            <w:delText>terlambat/</w:delText>
          </w:r>
        </w:del>
        <w:del w:id="1238" w:author="Rafi Aziizi" w:date="2021-11-13T10:24:00Z">
          <w:r w:rsidDel="007162C2">
            <w:delText>alph</w:delText>
          </w:r>
        </w:del>
        <w:del w:id="1239" w:author="Rafi Aziizi" w:date="2021-11-12T13:45:00Z">
          <w:r w:rsidDel="00BC0DF1">
            <w:delText>a</w:delText>
          </w:r>
        </w:del>
        <w:del w:id="1240" w:author="Rafi Aziizi" w:date="2021-11-13T10:24:00Z">
          <w:r w:rsidDel="007162C2">
            <w:delText>.</w:delText>
          </w:r>
        </w:del>
      </w:moveTo>
    </w:p>
    <w:p w14:paraId="0F111C03" w14:textId="146982E5" w:rsidR="0093375E" w:rsidDel="007162C2" w:rsidRDefault="0093375E">
      <w:pPr>
        <w:ind w:firstLine="709"/>
        <w:rPr>
          <w:del w:id="1241" w:author="Rafi Aziizi" w:date="2021-11-13T10:24:00Z"/>
          <w:moveTo w:id="1242" w:author="Rafi Aziizi" w:date="2021-11-12T13:21:00Z"/>
        </w:rPr>
        <w:pPrChange w:id="1243" w:author="Rafi Aziizi" w:date="2021-11-13T10:24:00Z">
          <w:pPr>
            <w:pStyle w:val="ListParagraph"/>
            <w:numPr>
              <w:numId w:val="75"/>
            </w:numPr>
            <w:ind w:hanging="360"/>
          </w:pPr>
        </w:pPrChange>
      </w:pPr>
      <w:moveTo w:id="1244" w:author="Rafi Aziizi" w:date="2021-11-12T13:21:00Z">
        <w:del w:id="1245"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1246" w:author="Rafi Aziizi" w:date="2021-11-13T10:21:00Z"/>
        </w:rPr>
        <w:pPrChange w:id="1247" w:author="Rafi Aziizi" w:date="2021-11-13T10:24:00Z">
          <w:pPr>
            <w:pStyle w:val="ListParagraph"/>
            <w:numPr>
              <w:numId w:val="77"/>
            </w:numPr>
            <w:ind w:left="360" w:hanging="360"/>
          </w:pPr>
        </w:pPrChange>
      </w:pPr>
      <w:moveTo w:id="1248" w:author="Rafi Aziizi" w:date="2021-11-12T13:21:00Z">
        <w:del w:id="1249"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1250" w:author="Rafi Aziizi" w:date="2021-11-12T13:22:00Z"/>
        </w:rPr>
        <w:pPrChange w:id="1251" w:author="Rafi Aziizi" w:date="2021-11-12T13:39:00Z">
          <w:pPr>
            <w:pStyle w:val="ListParagraph"/>
            <w:numPr>
              <w:numId w:val="75"/>
            </w:numPr>
            <w:ind w:hanging="360"/>
          </w:pPr>
        </w:pPrChange>
      </w:pPr>
      <w:ins w:id="1252" w:author="Rafi Aziizi" w:date="2021-11-12T13:39:00Z">
        <w:r>
          <w:rPr>
            <w:lang w:val="en-US"/>
          </w:rPr>
          <w:t>Business Use Case</w:t>
        </w:r>
      </w:ins>
    </w:p>
    <w:p w14:paraId="363AAA34" w14:textId="3E7BE406" w:rsidR="0093375E" w:rsidDel="0093375E" w:rsidRDefault="0093375E">
      <w:pPr>
        <w:rPr>
          <w:del w:id="1253" w:author="Rafi Aziizi" w:date="2021-11-12T13:23:00Z"/>
          <w:moveTo w:id="1254" w:author="Rafi Aziizi" w:date="2021-11-12T13:21:00Z"/>
        </w:rPr>
        <w:pPrChange w:id="1255" w:author="Rafi Aziizi" w:date="2021-11-12T13:37:00Z">
          <w:pPr>
            <w:pStyle w:val="ListParagraph"/>
            <w:numPr>
              <w:numId w:val="75"/>
            </w:numPr>
            <w:ind w:hanging="360"/>
          </w:pPr>
        </w:pPrChange>
      </w:pPr>
    </w:p>
    <w:p w14:paraId="52D32B85" w14:textId="5EBA65C6" w:rsidR="0093375E" w:rsidDel="0093375E" w:rsidRDefault="0093375E">
      <w:pPr>
        <w:rPr>
          <w:del w:id="1256" w:author="Rafi Aziizi" w:date="2021-11-12T13:23:00Z"/>
          <w:moveTo w:id="1257" w:author="Rafi Aziizi" w:date="2021-11-12T13:22:00Z"/>
        </w:rPr>
        <w:pPrChange w:id="1258" w:author="Rafi Aziizi" w:date="2021-11-12T13:37:00Z">
          <w:pPr>
            <w:pStyle w:val="Caption"/>
            <w:jc w:val="center"/>
          </w:pPr>
        </w:pPrChange>
      </w:pPr>
      <w:moveToRangeStart w:id="1259" w:author="Rafi Aziizi" w:date="2021-11-12T13:22:00Z" w:name="move87615748"/>
      <w:moveToRangeEnd w:id="1221"/>
      <w:moveTo w:id="1260" w:author="Rafi Aziizi" w:date="2021-11-12T13:22:00Z">
        <w:del w:id="1261" w:author="Rafi Aziizi" w:date="2021-11-12T13:23:00Z">
          <w:r w:rsidDel="0093375E">
            <w:delText xml:space="preserve">Gambar 3. </w:delText>
          </w:r>
          <w:r w:rsidDel="0093375E">
            <w:fldChar w:fldCharType="begin"/>
          </w:r>
          <w:r w:rsidRPr="00357EFF" w:rsidDel="0093375E">
            <w:rPr>
              <w:rPrChange w:id="1262"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1263" w:author="Rafi Aziizi" w:date="2021-11-12T13:23:00Z"/>
          <w:moveTo w:id="1264" w:author="Rafi Aziizi" w:date="2021-11-12T13:22:00Z"/>
        </w:rPr>
        <w:pPrChange w:id="1265" w:author="Rafi Aziizi" w:date="2021-11-12T13:37:00Z">
          <w:pPr>
            <w:jc w:val="center"/>
          </w:pPr>
        </w:pPrChange>
      </w:pPr>
      <w:moveTo w:id="1266" w:author="Rafi Aziizi" w:date="2021-11-12T13:22:00Z">
        <w:del w:id="1267" w:author="Rafi Aziizi" w:date="2021-11-12T13:23:00Z">
          <w:r w:rsidDel="0093375E">
            <w:rPr>
              <w:b/>
            </w:rPr>
            <w:delText>(Sumber:</w:delText>
          </w:r>
          <w:r w:rsidDel="0093375E">
            <w:delText xml:space="preserve"> Penyusun)</w:delText>
          </w:r>
        </w:del>
      </w:moveTo>
    </w:p>
    <w:moveToRangeEnd w:id="1259"/>
    <w:p w14:paraId="145AE781" w14:textId="6A0890E4" w:rsidR="0093375E" w:rsidDel="00357EFF" w:rsidRDefault="0093375E">
      <w:pPr>
        <w:rPr>
          <w:del w:id="1268" w:author="Rafi Aziizi" w:date="2021-11-12T13:36:00Z"/>
        </w:rPr>
        <w:pPrChange w:id="1269" w:author="Rafi Aziizi" w:date="2021-11-12T13:37:00Z">
          <w:pPr>
            <w:ind w:firstLine="709"/>
          </w:pPr>
        </w:pPrChange>
      </w:pPr>
    </w:p>
    <w:p w14:paraId="0693D35C" w14:textId="37AF4E20" w:rsidR="00494C80" w:rsidDel="00357EFF" w:rsidRDefault="00494C80">
      <w:pPr>
        <w:rPr>
          <w:del w:id="1270" w:author="Rafi Aziizi" w:date="2021-11-12T13:39:00Z"/>
          <w:moveTo w:id="1271" w:author="Rafi Aziizi" w:date="2021-11-12T11:16:00Z"/>
        </w:rPr>
        <w:pPrChange w:id="1272" w:author="Rafi Aziizi" w:date="2021-11-12T13:37:00Z">
          <w:pPr>
            <w:pStyle w:val="Heading3"/>
            <w:numPr>
              <w:ilvl w:val="0"/>
              <w:numId w:val="9"/>
            </w:numPr>
            <w:ind w:left="426" w:hanging="426"/>
          </w:pPr>
        </w:pPrChange>
      </w:pPr>
      <w:moveToRangeStart w:id="1273" w:author="Rafi Aziizi" w:date="2021-11-12T11:16:00Z" w:name="move87608234"/>
      <w:moveTo w:id="1274" w:author="Rafi Aziizi" w:date="2021-11-12T11:16:00Z">
        <w:del w:id="1275" w:author="Rafi Aziizi" w:date="2021-11-12T13:39:00Z">
          <w:r w:rsidDel="00357EFF">
            <w:delText>Business Use Case</w:delText>
          </w:r>
        </w:del>
      </w:moveTo>
    </w:p>
    <w:p w14:paraId="702029F7" w14:textId="77777777" w:rsidR="00494C80" w:rsidRDefault="00494C80" w:rsidP="00494C80">
      <w:pPr>
        <w:ind w:firstLine="720"/>
        <w:rPr>
          <w:moveTo w:id="1276" w:author="Rafi Aziizi" w:date="2021-11-12T11:16:00Z"/>
          <w:lang w:val="id-ID"/>
        </w:rPr>
      </w:pPr>
      <w:moveTo w:id="1277"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04FAB23F" w:rsidR="00D87377" w:rsidRDefault="007A54E1">
      <w:pPr>
        <w:keepNext/>
        <w:rPr>
          <w:ins w:id="1278" w:author="chaniaayulestari@outlook.com" w:date="2021-11-13T20:04:00Z"/>
        </w:rPr>
      </w:pPr>
      <w:moveTo w:id="1279" w:author="Rafi Aziizi" w:date="2021-11-12T11:16:00Z">
        <w:del w:id="1280" w:author="chaniaayulestari@outlook.com" w:date="2021-11-12T16:23:00Z">
          <w:r>
            <w:rPr>
              <w:noProof/>
            </w:rPr>
            <w:lastRenderedPageBreak/>
            <w:pict w14:anchorId="29F96E3C">
              <v:shape id="Text Box 127" o:spid="_x0000_s2202" type="#_x0000_t202" style="position:absolute;left:0;text-align:left;margin-left:1.5pt;margin-top:359.45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7MA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" stroked="f">
                <v:textbox style="mso-next-textbox:#Text Box 127;mso-fit-shape-to-text:t" inset="0,0,0,0">
                  <w:txbxContent>
                    <w:p w14:paraId="20A61D23" w14:textId="524D9691" w:rsidR="004A4F76" w:rsidRPr="000B7812" w:rsidRDefault="004A4F76" w:rsidP="00494C80">
                      <w:pPr>
                        <w:pStyle w:val="Caption"/>
                        <w:jc w:val="center"/>
                        <w:rPr>
                          <w:noProof/>
                          <w:sz w:val="24"/>
                          <w:szCs w:val="24"/>
                        </w:rPr>
                      </w:pPr>
                      <w:r>
                        <w:t xml:space="preserve">Gambar 3. </w:t>
                      </w:r>
                      <w:ins w:id="1281" w:author="chaniaayulestari@outlook.com" w:date="2021-11-13T13:45:00Z">
                        <w:r>
                          <w:fldChar w:fldCharType="begin"/>
                        </w:r>
                        <w:r>
                          <w:instrText xml:space="preserve"> SEQ Gambar_3. \* ARABIC </w:instrText>
                        </w:r>
                      </w:ins>
                      <w:r>
                        <w:fldChar w:fldCharType="separate"/>
                      </w:r>
                      <w:ins w:id="1282" w:author="chaniaayulestari@outlook.com" w:date="2021-11-13T13:45:00Z">
                        <w:r>
                          <w:rPr>
                            <w:noProof/>
                          </w:rPr>
                          <w:t>4</w:t>
                        </w:r>
                        <w:r>
                          <w:fldChar w:fldCharType="end"/>
                        </w:r>
                      </w:ins>
                      <w:del w:id="12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1284" w:author="chaniaayulestari@outlook.com" w:date="2021-11-12T16:23:00Z">
                        <w:r w:rsidDel="001A7B0B">
                          <w:delText>Bisnis Use Case Sistem Absensi SMK Cendekia Batujajar</w:delText>
                        </w:r>
                      </w:del>
                    </w:p>
                  </w:txbxContent>
                </v:textbox>
              </v:shape>
            </w:pict>
          </w:r>
        </w:del>
        <w:del w:id="1285" w:author="Rafi Aziizi" w:date="2021-11-14T09:36:00Z">
          <w:r w:rsidR="00494C80" w:rsidDel="00927D1D">
            <w:rPr>
              <w:noProof/>
              <w:color w:val="44546A" w:themeColor="text2"/>
              <w:sz w:val="18"/>
              <w:szCs w:val="18"/>
            </w:rPr>
            <w:drawing>
              <wp:inline distT="0" distB="0" distL="0" distR="0" wp14:anchorId="22D10D97" wp14:editId="2D9839C4">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1286" w:author="Rafi Aziizi" w:date="2021-11-14T09:36:00Z">
        <w:r w:rsidR="00927D1D">
          <w:rPr>
            <w:noProof/>
          </w:rPr>
          <w:drawing>
            <wp:inline distT="0" distB="0" distL="0" distR="0" wp14:anchorId="24B98FEE" wp14:editId="43ECE474">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5EC202AA" w:rsidR="002778AA" w:rsidRDefault="00D87377">
      <w:pPr>
        <w:pStyle w:val="Caption"/>
        <w:jc w:val="center"/>
        <w:rPr>
          <w:ins w:id="1287" w:author="chaniaayulestari@outlook.com" w:date="2021-11-13T15:06:00Z"/>
        </w:rPr>
        <w:pPrChange w:id="1288" w:author="chaniaayulestari@outlook.com" w:date="2021-11-13T20:04:00Z">
          <w:pPr>
            <w:keepNext/>
          </w:pPr>
        </w:pPrChange>
      </w:pPr>
      <w:bookmarkStart w:id="1289" w:name="_Toc87731439"/>
      <w:ins w:id="1290" w:author="chaniaayulestari@outlook.com" w:date="2021-11-13T20:04:00Z">
        <w:r>
          <w:t xml:space="preserve">Gambar 3. </w:t>
        </w:r>
        <w:r>
          <w:fldChar w:fldCharType="begin"/>
        </w:r>
        <w:r>
          <w:instrText xml:space="preserve"> SEQ Gambar___3. \* ARABIC </w:instrText>
        </w:r>
      </w:ins>
      <w:r>
        <w:fldChar w:fldCharType="separate"/>
      </w:r>
      <w:ins w:id="1291" w:author="Rafi Aziizi" w:date="2021-11-14T10:19:00Z">
        <w:r w:rsidR="00ED47C8">
          <w:rPr>
            <w:noProof/>
          </w:rPr>
          <w:t>4</w:t>
        </w:r>
      </w:ins>
      <w:ins w:id="1292" w:author="chaniaayulestari@outlook.com" w:date="2021-11-13T20:04:00Z">
        <w:r>
          <w:fldChar w:fldCharType="end"/>
        </w:r>
        <w:r>
          <w:t xml:space="preserve"> Bisnis Usecase SMK Cendekia Batujajar</w:t>
        </w:r>
      </w:ins>
      <w:bookmarkEnd w:id="1289"/>
    </w:p>
    <w:p w14:paraId="1CF6D5C1" w14:textId="7CA1A77A" w:rsidR="00494C80" w:rsidDel="00D87377" w:rsidRDefault="00494C80" w:rsidP="00494C80">
      <w:pPr>
        <w:jc w:val="center"/>
        <w:rPr>
          <w:del w:id="1293" w:author="chaniaayulestari@outlook.com" w:date="2021-11-12T16:25:00Z"/>
        </w:rPr>
      </w:pPr>
    </w:p>
    <w:p w14:paraId="44730BAE" w14:textId="361AA302" w:rsidR="00494C80" w:rsidDel="002778AA" w:rsidRDefault="00494C80">
      <w:pPr>
        <w:jc w:val="center"/>
        <w:rPr>
          <w:del w:id="1294" w:author="chaniaayulestari@outlook.com" w:date="2021-11-13T15:06:00Z"/>
          <w:moveTo w:id="1295" w:author="Rafi Aziizi" w:date="2021-11-12T11:16:00Z"/>
          <w:b/>
          <w:bCs/>
        </w:rPr>
        <w:pPrChange w:id="1296" w:author="chaniaayulestari@outlook.com" w:date="2021-11-13T14:51:00Z">
          <w:pPr/>
        </w:pPrChange>
      </w:pPr>
    </w:p>
    <w:p w14:paraId="0C93DF64" w14:textId="349A0A83" w:rsidR="00494C80" w:rsidRPr="00675081" w:rsidRDefault="00494C80" w:rsidP="00494C80">
      <w:pPr>
        <w:jc w:val="center"/>
        <w:rPr>
          <w:moveTo w:id="1297" w:author="Rafi Aziizi" w:date="2021-11-12T11:16:00Z"/>
          <w:b/>
          <w:bCs/>
        </w:rPr>
      </w:pPr>
      <w:moveTo w:id="1298" w:author="Rafi Aziizi" w:date="2021-11-12T11:16:00Z">
        <w:r>
          <w:rPr>
            <w:b/>
            <w:bCs/>
          </w:rPr>
          <w:t xml:space="preserve">(Sumber: </w:t>
        </w:r>
        <w:commentRangeStart w:id="1299"/>
        <w:r w:rsidRPr="00111278">
          <w:t>Penyusun</w:t>
        </w:r>
      </w:moveTo>
      <w:commentRangeEnd w:id="1299"/>
      <w:r w:rsidR="00AF0DB5">
        <w:rPr>
          <w:rStyle w:val="CommentReference"/>
        </w:rPr>
        <w:commentReference w:id="1299"/>
      </w:r>
      <w:moveTo w:id="1300" w:author="Rafi Aziizi" w:date="2021-11-12T11:16:00Z">
        <w:r>
          <w:rPr>
            <w:b/>
            <w:bCs/>
          </w:rPr>
          <w:t>)</w:t>
        </w:r>
      </w:moveTo>
    </w:p>
    <w:moveToRangeEnd w:id="1273"/>
    <w:p w14:paraId="7A26330B" w14:textId="320792A4" w:rsidR="00BC49F6" w:rsidRDefault="001807FF" w:rsidP="00C93BF7">
      <w:pPr>
        <w:pStyle w:val="Heading3"/>
        <w:numPr>
          <w:ilvl w:val="0"/>
          <w:numId w:val="7"/>
        </w:numPr>
        <w:ind w:left="709" w:hanging="142"/>
        <w:rPr>
          <w:lang w:val="en-US"/>
        </w:rPr>
      </w:pPr>
      <w:del w:id="1301" w:author="Rafi Aziizi" w:date="2021-11-12T13:39:00Z">
        <w:r w:rsidDel="00357EFF">
          <w:delText xml:space="preserve"> </w:delText>
        </w:r>
      </w:del>
      <w:bookmarkStart w:id="1302" w:name="_Toc83115739"/>
      <w:r w:rsidR="00BC49F6">
        <w:rPr>
          <w:lang w:val="en-US"/>
        </w:rPr>
        <w:t>Analisis Pengguna Sistem Berjalan</w:t>
      </w:r>
      <w:bookmarkEnd w:id="1302"/>
    </w:p>
    <w:p w14:paraId="0D5A7C3D" w14:textId="34DC5C06" w:rsidR="00675081" w:rsidDel="007162C2" w:rsidRDefault="00675081" w:rsidP="00832EA1">
      <w:pPr>
        <w:ind w:firstLine="709"/>
        <w:rPr>
          <w:del w:id="1303"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1304" w:author="Rafi Aziizi" w:date="2021-11-13T10:26:00Z">
          <w:pPr>
            <w:pStyle w:val="Caption"/>
            <w:keepNext/>
            <w:jc w:val="center"/>
          </w:pPr>
        </w:pPrChange>
      </w:pPr>
      <w:del w:id="1305"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1306" w:author="chaniaayulestari@outlook.com" w:date="2021-11-13T13:49:00Z"/>
        </w:rPr>
        <w:pPrChange w:id="1307" w:author="chaniaayulestari@outlook.com" w:date="2021-11-13T13:49:00Z">
          <w:pPr/>
        </w:pPrChange>
      </w:pPr>
      <w:bookmarkStart w:id="1308" w:name="_Toc87762714"/>
      <w:ins w:id="1309" w:author="chaniaayulestari@outlook.com" w:date="2021-11-13T13:49:00Z">
        <w:r>
          <w:t xml:space="preserve">Tabel 3. </w:t>
        </w:r>
      </w:ins>
      <w:ins w:id="1310" w:author="Rafi Aziizi" w:date="2021-11-14T11:08:00Z">
        <w:r w:rsidR="001B2DEA">
          <w:fldChar w:fldCharType="begin"/>
        </w:r>
        <w:r w:rsidR="001B2DEA">
          <w:instrText xml:space="preserve"> SEQ Tabel_3. \* ARABIC </w:instrText>
        </w:r>
      </w:ins>
      <w:r w:rsidR="001B2DEA">
        <w:fldChar w:fldCharType="separate"/>
      </w:r>
      <w:ins w:id="1311" w:author="Rafi Aziizi" w:date="2021-11-14T12:31:00Z">
        <w:r w:rsidR="00715A8F">
          <w:rPr>
            <w:noProof/>
          </w:rPr>
          <w:t>1</w:t>
        </w:r>
      </w:ins>
      <w:ins w:id="1312" w:author="Rafi Aziizi" w:date="2021-11-14T11:08:00Z">
        <w:r w:rsidR="001B2DEA">
          <w:fldChar w:fldCharType="end"/>
        </w:r>
      </w:ins>
      <w:ins w:id="1313" w:author="chaniaayulestari@outlook.com" w:date="2021-11-13T13:49:00Z">
        <w:del w:id="1314" w:author="Rafi Aziizi" w:date="2021-11-14T09:52:00Z">
          <w:r w:rsidDel="003640C9">
            <w:fldChar w:fldCharType="begin"/>
          </w:r>
          <w:r w:rsidDel="003640C9">
            <w:delInstrText xml:space="preserve"> SEQ Tabel_3. \* ARABIC </w:delInstrText>
          </w:r>
        </w:del>
      </w:ins>
      <w:del w:id="1315" w:author="Rafi Aziizi" w:date="2021-11-14T09:52:00Z">
        <w:r w:rsidR="007A54E1">
          <w:fldChar w:fldCharType="separate"/>
        </w:r>
      </w:del>
      <w:ins w:id="1316" w:author="chaniaayulestari@outlook.com" w:date="2021-11-13T13:49:00Z">
        <w:del w:id="1317" w:author="Rafi Aziizi" w:date="2021-11-14T09:52:00Z">
          <w:r w:rsidDel="003640C9">
            <w:fldChar w:fldCharType="end"/>
          </w:r>
        </w:del>
        <w:r>
          <w:t>Analisis Pengguna Sistem Berjalan</w:t>
        </w:r>
        <w:bookmarkEnd w:id="1308"/>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1318" w:author="Rafi Aziizi" w:date="2021-11-12T13:47:00Z"/>
        </w:trPr>
        <w:tc>
          <w:tcPr>
            <w:tcW w:w="625" w:type="dxa"/>
          </w:tcPr>
          <w:p w14:paraId="360B920A" w14:textId="2D36A88A" w:rsidR="00BC0DF1" w:rsidRDefault="00BC0DF1" w:rsidP="003D3CC2">
            <w:pPr>
              <w:rPr>
                <w:ins w:id="1319" w:author="Rafi Aziizi" w:date="2021-11-12T13:47:00Z"/>
              </w:rPr>
            </w:pPr>
            <w:ins w:id="1320" w:author="Rafi Aziizi" w:date="2021-11-12T13:47:00Z">
              <w:r>
                <w:t>1</w:t>
              </w:r>
            </w:ins>
          </w:p>
        </w:tc>
        <w:tc>
          <w:tcPr>
            <w:tcW w:w="3330" w:type="dxa"/>
          </w:tcPr>
          <w:p w14:paraId="74EE474C" w14:textId="1779480C" w:rsidR="00BC0DF1" w:rsidRDefault="00BC0DF1" w:rsidP="003D3CC2">
            <w:pPr>
              <w:rPr>
                <w:ins w:id="1321" w:author="Rafi Aziizi" w:date="2021-11-12T13:47:00Z"/>
              </w:rPr>
            </w:pPr>
            <w:ins w:id="1322" w:author="Rafi Aziizi" w:date="2021-11-12T13:47:00Z">
              <w:r>
                <w:t>Siswa</w:t>
              </w:r>
            </w:ins>
          </w:p>
        </w:tc>
        <w:tc>
          <w:tcPr>
            <w:tcW w:w="3972" w:type="dxa"/>
          </w:tcPr>
          <w:p w14:paraId="74321B41" w14:textId="1C790560" w:rsidR="00BC0DF1" w:rsidRDefault="00BC0DF1" w:rsidP="003D3CC2">
            <w:pPr>
              <w:rPr>
                <w:ins w:id="1323" w:author="Rafi Aziizi" w:date="2021-11-12T13:47:00Z"/>
              </w:rPr>
            </w:pPr>
            <w:ins w:id="1324" w:author="Rafi Aziizi" w:date="2021-11-12T13:47:00Z">
              <w:r>
                <w:t xml:space="preserve">Melakukan absensi sebagai seorang siswa </w:t>
              </w:r>
            </w:ins>
            <w:ins w:id="1325" w:author="Rafi Aziizi" w:date="2021-11-12T13:48:00Z">
              <w:r>
                <w:t xml:space="preserve">dan </w:t>
              </w:r>
            </w:ins>
            <w:ins w:id="1326" w:author="Rafi Aziizi" w:date="2021-11-12T13:47:00Z">
              <w:r>
                <w:t>harus hadir tepat waktu</w:t>
              </w:r>
            </w:ins>
            <w:ins w:id="1327"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1328" w:author="Rafi Aziizi" w:date="2021-11-12T13:47:00Z">
              <w:r>
                <w:t>2</w:t>
              </w:r>
            </w:ins>
            <w:del w:id="1329"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r>
              <w:t xml:space="preserve">Melakukan </w:t>
            </w:r>
            <w:ins w:id="1330" w:author="Rafi Aziizi" w:date="2021-11-14T09:38:00Z">
              <w:r w:rsidR="00927D1D">
                <w:t xml:space="preserve">pengelolaan </w:t>
              </w:r>
            </w:ins>
            <w:r>
              <w:t>absensi</w:t>
            </w:r>
            <w:del w:id="1331" w:author="Rafi Aziizi" w:date="2021-11-14T09:38:00Z">
              <w:r w:rsidDel="00927D1D">
                <w:delText xml:space="preserve"> </w:delText>
              </w:r>
            </w:del>
            <w:ins w:id="1332" w:author="Rafi Aziizi" w:date="2021-11-14T09:37:00Z">
              <w:r w:rsidR="00927D1D">
                <w:t xml:space="preserve"> </w:t>
              </w:r>
            </w:ins>
            <w:r>
              <w:t>siswa ditiap kelas</w:t>
            </w:r>
            <w:ins w:id="1333" w:author="Rafi Aziizi" w:date="2021-11-14T09:37:00Z">
              <w:r w:rsidR="00927D1D">
                <w:t>, mengelola data siswa, mengelola data walikelas, mengelola data kelas, mengelola data guru hingga</w:t>
              </w:r>
            </w:ins>
            <w:r>
              <w:t xml:space="preserve"> </w:t>
            </w:r>
            <w:del w:id="1334" w:author="Rafi Aziizi" w:date="2021-11-14T09:37:00Z">
              <w:r w:rsidDel="00927D1D">
                <w:delText xml:space="preserve">dan </w:delText>
              </w:r>
            </w:del>
            <w:r>
              <w:t>membuat laporan rekapitulasi absensi siswa.</w:t>
            </w:r>
          </w:p>
        </w:tc>
      </w:tr>
      <w:tr w:rsidR="00BC49F6" w14:paraId="5B640AD1" w14:textId="77777777" w:rsidTr="00BC49F6">
        <w:tc>
          <w:tcPr>
            <w:tcW w:w="625" w:type="dxa"/>
          </w:tcPr>
          <w:p w14:paraId="62BB06DA" w14:textId="2305AD80" w:rsidR="00BC49F6" w:rsidRDefault="00BC0DF1" w:rsidP="003D3CC2">
            <w:ins w:id="1335" w:author="Rafi Aziizi" w:date="2021-11-12T13:47:00Z">
              <w:r>
                <w:t>3</w:t>
              </w:r>
            </w:ins>
            <w:del w:id="1336"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 xml:space="preserve">Melihat hasil laporan rekapitulasi absensi </w:t>
            </w:r>
            <w:r>
              <w:lastRenderedPageBreak/>
              <w:t>siswa.</w:t>
            </w:r>
          </w:p>
        </w:tc>
      </w:tr>
      <w:tr w:rsidR="00BC49F6" w14:paraId="212A56B3" w14:textId="77777777" w:rsidTr="00BC49F6">
        <w:tc>
          <w:tcPr>
            <w:tcW w:w="625" w:type="dxa"/>
          </w:tcPr>
          <w:p w14:paraId="27FFCA2C" w14:textId="2BDDD3EE" w:rsidR="00BC49F6" w:rsidRDefault="00BC0DF1" w:rsidP="003D3CC2">
            <w:ins w:id="1337" w:author="Rafi Aziizi" w:date="2021-11-12T13:47:00Z">
              <w:r>
                <w:lastRenderedPageBreak/>
                <w:t>4</w:t>
              </w:r>
            </w:ins>
            <w:del w:id="1338"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1339" w:name="_Toc80034237"/>
      <w:bookmarkStart w:id="1340" w:name="_Toc83115740"/>
      <w:r>
        <w:rPr>
          <w:lang w:val="en-US"/>
        </w:rPr>
        <w:t>Analisis Pengembangan</w:t>
      </w:r>
      <w:bookmarkEnd w:id="1339"/>
      <w:bookmarkEnd w:id="1340"/>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1341" w:name="_Toc80034238"/>
      <w:bookmarkStart w:id="1342" w:name="_Toc83115741"/>
      <w:r>
        <w:rPr>
          <w:lang w:val="en-US"/>
        </w:rPr>
        <w:t>Analisis Sistem Baru</w:t>
      </w:r>
      <w:bookmarkEnd w:id="1341"/>
      <w:bookmarkEnd w:id="1342"/>
    </w:p>
    <w:p w14:paraId="46ADF9E1" w14:textId="3D448FDD" w:rsidR="001A5C47" w:rsidRDefault="001A5C47" w:rsidP="00316088">
      <w:pPr>
        <w:ind w:firstLine="709"/>
        <w:rPr>
          <w:ins w:id="1343"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1344" w:author="Rafi Aziizi" w:date="2021-11-12T13:55:00Z">
        <w:r w:rsidR="00441F8F" w:rsidDel="001B1ED9">
          <w:delText>harian, bulanan, maupun</w:delText>
        </w:r>
      </w:del>
      <w:ins w:id="1345" w:author="Rafi Aziizi" w:date="2021-11-12T13:55:00Z">
        <w:r w:rsidR="001B1ED9">
          <w:t>dalam kurun waktu 1</w:t>
        </w:r>
      </w:ins>
      <w:del w:id="1346"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1347"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1348" w:author="Rafi Aziizi" w:date="2021-11-12T17:02:00Z"/>
        </w:rPr>
      </w:pPr>
    </w:p>
    <w:p w14:paraId="13FECD14" w14:textId="3B07969A" w:rsidR="00C2066A" w:rsidDel="00BC0DF1" w:rsidRDefault="00C2066A" w:rsidP="00C93BF7">
      <w:pPr>
        <w:pStyle w:val="Heading3"/>
        <w:numPr>
          <w:ilvl w:val="2"/>
          <w:numId w:val="8"/>
        </w:numPr>
        <w:ind w:left="709"/>
        <w:rPr>
          <w:del w:id="1349" w:author="Rafi Aziizi" w:date="2021-11-12T13:50:00Z"/>
          <w:lang w:val="en-US"/>
        </w:rPr>
      </w:pPr>
      <w:bookmarkStart w:id="1350" w:name="_Toc80034239"/>
      <w:bookmarkStart w:id="1351" w:name="_Toc83115742"/>
      <w:del w:id="1352" w:author="Rafi Aziizi" w:date="2021-11-12T13:50:00Z">
        <w:r w:rsidDel="00BC0DF1">
          <w:rPr>
            <w:lang w:val="en-US"/>
          </w:rPr>
          <w:delText xml:space="preserve">Analisis Kebutuhan </w:delText>
        </w:r>
        <w:commentRangeStart w:id="1353"/>
        <w:r w:rsidDel="00BC0DF1">
          <w:rPr>
            <w:lang w:val="en-US"/>
          </w:rPr>
          <w:delText>Pengguna</w:delText>
        </w:r>
        <w:bookmarkEnd w:id="1350"/>
        <w:bookmarkEnd w:id="1351"/>
        <w:commentRangeEnd w:id="1353"/>
        <w:r w:rsidR="00494C80" w:rsidDel="00BC0DF1">
          <w:rPr>
            <w:rStyle w:val="CommentReference"/>
            <w:rFonts w:eastAsia="Times New Roman"/>
            <w:b w:val="0"/>
            <w:lang w:val="en-US"/>
          </w:rPr>
          <w:commentReference w:id="1353"/>
        </w:r>
      </w:del>
    </w:p>
    <w:p w14:paraId="54F20E28" w14:textId="2BC4B8B8" w:rsidR="002B33F4" w:rsidRPr="002B33F4" w:rsidDel="00BC0DF1" w:rsidRDefault="00A946CD" w:rsidP="00A946CD">
      <w:pPr>
        <w:ind w:firstLine="709"/>
        <w:rPr>
          <w:del w:id="1354" w:author="Rafi Aziizi" w:date="2021-11-12T13:50:00Z"/>
        </w:rPr>
      </w:pPr>
      <w:del w:id="1355"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01147EBE" w:rsidR="00832EA1" w:rsidDel="00BC0DF1" w:rsidRDefault="00832EA1" w:rsidP="005B790F">
      <w:pPr>
        <w:pStyle w:val="Caption"/>
        <w:keepNext/>
        <w:jc w:val="center"/>
        <w:rPr>
          <w:del w:id="1356" w:author="Rafi Aziizi" w:date="2021-11-12T13:50:00Z"/>
        </w:rPr>
      </w:pPr>
      <w:del w:id="1357"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1358">
          <w:tblGrid>
            <w:gridCol w:w="113"/>
            <w:gridCol w:w="457"/>
            <w:gridCol w:w="113"/>
            <w:gridCol w:w="2006"/>
            <w:gridCol w:w="113"/>
            <w:gridCol w:w="2155"/>
            <w:gridCol w:w="113"/>
            <w:gridCol w:w="2857"/>
            <w:gridCol w:w="113"/>
          </w:tblGrid>
        </w:tblGridChange>
      </w:tblGrid>
      <w:tr w:rsidR="006B7890" w:rsidRPr="00A56663" w:rsidDel="00BC0DF1" w14:paraId="74636AE8" w14:textId="0628785B" w:rsidTr="004A0936">
        <w:trPr>
          <w:jc w:val="center"/>
          <w:del w:id="1359" w:author="Rafi Aziizi" w:date="2021-11-12T13:50:00Z"/>
        </w:trPr>
        <w:tc>
          <w:tcPr>
            <w:tcW w:w="570" w:type="dxa"/>
          </w:tcPr>
          <w:p w14:paraId="3230C506" w14:textId="063815AC" w:rsidR="006B7890" w:rsidRPr="00A56663" w:rsidDel="00BC0DF1" w:rsidRDefault="006B7890" w:rsidP="004A0936">
            <w:pPr>
              <w:spacing w:after="200" w:line="240" w:lineRule="auto"/>
              <w:rPr>
                <w:del w:id="1360" w:author="Rafi Aziizi" w:date="2021-11-12T13:50:00Z"/>
                <w:b/>
                <w:iCs/>
                <w:szCs w:val="18"/>
              </w:rPr>
            </w:pPr>
            <w:del w:id="1361"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1362" w:author="Rafi Aziizi" w:date="2021-11-12T13:50:00Z"/>
                <w:b/>
                <w:iCs/>
                <w:szCs w:val="18"/>
              </w:rPr>
            </w:pPr>
            <w:del w:id="1363"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1364" w:author="Rafi Aziizi" w:date="2021-11-12T13:50:00Z"/>
                <w:b/>
                <w:iCs/>
                <w:szCs w:val="18"/>
              </w:rPr>
            </w:pPr>
            <w:del w:id="1365"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1366" w:author="Rafi Aziizi" w:date="2021-11-12T13:50:00Z"/>
                <w:b/>
                <w:iCs/>
                <w:szCs w:val="18"/>
              </w:rPr>
            </w:pPr>
            <w:del w:id="1367"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68"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1369" w:author="Rafi Aziizi" w:date="2021-11-12T13:50:00Z"/>
          <w:trPrChange w:id="1370" w:author="Rafi Aziizi" w:date="2021-11-12T11:13:00Z">
            <w:trPr>
              <w:gridBefore w:val="1"/>
              <w:jc w:val="center"/>
            </w:trPr>
          </w:trPrChange>
        </w:trPr>
        <w:tc>
          <w:tcPr>
            <w:tcW w:w="570" w:type="dxa"/>
            <w:tcPrChange w:id="1371" w:author="Rafi Aziizi" w:date="2021-11-12T11:13:00Z">
              <w:tcPr>
                <w:tcW w:w="570" w:type="dxa"/>
                <w:gridSpan w:val="2"/>
              </w:tcPr>
            </w:tcPrChange>
          </w:tcPr>
          <w:p w14:paraId="1B432B2F" w14:textId="1B6D2897" w:rsidR="00A978CB" w:rsidRPr="00A56663" w:rsidDel="00BC0DF1" w:rsidRDefault="00A978CB" w:rsidP="004A0936">
            <w:pPr>
              <w:spacing w:after="200" w:line="240" w:lineRule="auto"/>
              <w:rPr>
                <w:del w:id="1372" w:author="Rafi Aziizi" w:date="2021-11-12T13:50:00Z"/>
                <w:iCs/>
                <w:szCs w:val="18"/>
              </w:rPr>
            </w:pPr>
            <w:del w:id="1373" w:author="Rafi Aziizi" w:date="2021-11-12T13:50:00Z">
              <w:r w:rsidDel="00BC0DF1">
                <w:rPr>
                  <w:iCs/>
                  <w:szCs w:val="18"/>
                </w:rPr>
                <w:delText>1</w:delText>
              </w:r>
            </w:del>
          </w:p>
        </w:tc>
        <w:tc>
          <w:tcPr>
            <w:tcW w:w="2119" w:type="dxa"/>
            <w:shd w:val="clear" w:color="auto" w:fill="FFFFFF" w:themeFill="background1"/>
            <w:tcPrChange w:id="1374" w:author="Rafi Aziizi" w:date="2021-11-12T11:13:00Z">
              <w:tcPr>
                <w:tcW w:w="2119" w:type="dxa"/>
                <w:gridSpan w:val="2"/>
                <w:shd w:val="clear" w:color="auto" w:fill="FFC000" w:themeFill="accent4"/>
              </w:tcPr>
            </w:tcPrChange>
          </w:tcPr>
          <w:p w14:paraId="7ADC58AD" w14:textId="2E558706" w:rsidR="00A978CB" w:rsidRPr="00494C80" w:rsidDel="00BC0DF1" w:rsidRDefault="00A978CB" w:rsidP="004A0936">
            <w:pPr>
              <w:spacing w:after="200" w:line="240" w:lineRule="auto"/>
              <w:rPr>
                <w:del w:id="1375" w:author="Rafi Aziizi" w:date="2021-11-12T13:50:00Z"/>
                <w:iCs/>
                <w:szCs w:val="18"/>
                <w:rPrChange w:id="1376" w:author="Rafi Aziizi" w:date="2021-11-12T11:13:00Z">
                  <w:rPr>
                    <w:del w:id="1377" w:author="Rafi Aziizi" w:date="2021-11-12T13:50:00Z"/>
                    <w:b/>
                    <w:bCs/>
                    <w:iCs/>
                    <w:szCs w:val="18"/>
                  </w:rPr>
                </w:rPrChange>
              </w:rPr>
            </w:pPr>
            <w:del w:id="1378" w:author="Rafi Aziizi" w:date="2021-11-12T13:50:00Z">
              <w:r w:rsidRPr="00494C80" w:rsidDel="00BC0DF1">
                <w:rPr>
                  <w:iCs/>
                  <w:szCs w:val="18"/>
                  <w:rPrChange w:id="1379" w:author="Rafi Aziizi" w:date="2021-11-12T11:13:00Z">
                    <w:rPr>
                      <w:b/>
                      <w:bCs/>
                      <w:iCs/>
                      <w:szCs w:val="18"/>
                    </w:rPr>
                  </w:rPrChange>
                </w:rPr>
                <w:delText>Absen Siswa</w:delText>
              </w:r>
            </w:del>
          </w:p>
        </w:tc>
        <w:tc>
          <w:tcPr>
            <w:tcW w:w="2268" w:type="dxa"/>
            <w:shd w:val="clear" w:color="auto" w:fill="FFFFFF" w:themeFill="background1"/>
            <w:tcPrChange w:id="1380" w:author="Rafi Aziizi" w:date="2021-11-12T11:13:00Z">
              <w:tcPr>
                <w:tcW w:w="2268" w:type="dxa"/>
                <w:gridSpan w:val="2"/>
                <w:shd w:val="clear" w:color="auto" w:fill="FFC000" w:themeFill="accent4"/>
              </w:tcPr>
            </w:tcPrChange>
          </w:tcPr>
          <w:p w14:paraId="7242E44C" w14:textId="37083FE1" w:rsidR="00A978CB" w:rsidRPr="00494C80" w:rsidDel="00BC0DF1" w:rsidRDefault="00A978CB" w:rsidP="004A0936">
            <w:pPr>
              <w:spacing w:after="200" w:line="240" w:lineRule="auto"/>
              <w:rPr>
                <w:del w:id="1381" w:author="Rafi Aziizi" w:date="2021-11-12T13:50:00Z"/>
                <w:iCs/>
                <w:szCs w:val="18"/>
                <w:rPrChange w:id="1382" w:author="Rafi Aziizi" w:date="2021-11-12T11:13:00Z">
                  <w:rPr>
                    <w:del w:id="1383" w:author="Rafi Aziizi" w:date="2021-11-12T13:50:00Z"/>
                    <w:b/>
                    <w:bCs/>
                    <w:iCs/>
                    <w:szCs w:val="18"/>
                  </w:rPr>
                </w:rPrChange>
              </w:rPr>
            </w:pPr>
            <w:del w:id="1384" w:author="Rafi Aziizi" w:date="2021-11-12T13:50:00Z">
              <w:r w:rsidRPr="00494C80" w:rsidDel="00BC0DF1">
                <w:rPr>
                  <w:iCs/>
                  <w:szCs w:val="18"/>
                  <w:rPrChange w:id="1385"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1386" w:author="Rafi Aziizi" w:date="2021-11-12T11:13:00Z">
              <w:tcPr>
                <w:tcW w:w="2970" w:type="dxa"/>
                <w:gridSpan w:val="2"/>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1387" w:author="Rafi Aziizi" w:date="2021-11-12T13:50:00Z"/>
                <w:iCs/>
                <w:szCs w:val="18"/>
                <w:rPrChange w:id="1388" w:author="Rafi Aziizi" w:date="2021-11-12T11:13:00Z">
                  <w:rPr>
                    <w:del w:id="1389" w:author="Rafi Aziizi" w:date="2021-11-12T13:50:00Z"/>
                    <w:b/>
                    <w:bCs/>
                    <w:iCs/>
                    <w:szCs w:val="18"/>
                  </w:rPr>
                </w:rPrChange>
              </w:rPr>
            </w:pPr>
            <w:del w:id="1390" w:author="Rafi Aziizi" w:date="2021-11-12T13:50:00Z">
              <w:r w:rsidRPr="00494C80" w:rsidDel="00BC0DF1">
                <w:rPr>
                  <w:iCs/>
                  <w:szCs w:val="18"/>
                  <w:rPrChange w:id="1391"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1392" w:author="Rafi Aziizi" w:date="2021-11-12T13:50:00Z"/>
        </w:trPr>
        <w:tc>
          <w:tcPr>
            <w:tcW w:w="570" w:type="dxa"/>
          </w:tcPr>
          <w:p w14:paraId="250941B1" w14:textId="35CF995B" w:rsidR="006B7890" w:rsidRPr="00A56663" w:rsidDel="00BC0DF1" w:rsidRDefault="00A978CB" w:rsidP="004A0936">
            <w:pPr>
              <w:spacing w:after="200" w:line="240" w:lineRule="auto"/>
              <w:rPr>
                <w:del w:id="1393" w:author="Rafi Aziizi" w:date="2021-11-12T13:50:00Z"/>
                <w:iCs/>
                <w:szCs w:val="18"/>
              </w:rPr>
            </w:pPr>
            <w:del w:id="1394"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1395" w:author="Rafi Aziizi" w:date="2021-11-12T13:50:00Z"/>
                <w:iCs/>
                <w:szCs w:val="18"/>
              </w:rPr>
            </w:pPr>
            <w:del w:id="1396"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1397" w:author="Rafi Aziizi" w:date="2021-11-12T13:50:00Z"/>
                <w:iCs/>
                <w:szCs w:val="18"/>
              </w:rPr>
            </w:pPr>
            <w:del w:id="1398"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1399" w:author="Rafi Aziizi" w:date="2021-11-12T13:50:00Z"/>
                <w:iCs/>
                <w:szCs w:val="18"/>
              </w:rPr>
            </w:pPr>
            <w:del w:id="1400" w:author="Rafi Aziizi" w:date="2021-11-12T13:50:00Z">
              <w:r w:rsidDel="00BC0DF1">
                <w:rPr>
                  <w:iCs/>
                  <w:szCs w:val="18"/>
                </w:rPr>
                <w:delText>Data absensi siswa.</w:delText>
              </w:r>
            </w:del>
          </w:p>
        </w:tc>
      </w:tr>
      <w:tr w:rsidR="00524A03" w:rsidRPr="0072778E" w:rsidDel="00BC0DF1" w14:paraId="55577C13" w14:textId="6D1513E6" w:rsidTr="004A0936">
        <w:trPr>
          <w:jc w:val="center"/>
          <w:del w:id="1401" w:author="Rafi Aziizi" w:date="2021-11-12T13:50:00Z"/>
        </w:trPr>
        <w:tc>
          <w:tcPr>
            <w:tcW w:w="570" w:type="dxa"/>
          </w:tcPr>
          <w:p w14:paraId="1931659F" w14:textId="213702E4" w:rsidR="00524A03" w:rsidRPr="00A56663" w:rsidDel="00BC0DF1" w:rsidRDefault="00A978CB" w:rsidP="00524A03">
            <w:pPr>
              <w:spacing w:after="200" w:line="240" w:lineRule="auto"/>
              <w:rPr>
                <w:del w:id="1402" w:author="Rafi Aziizi" w:date="2021-11-12T13:50:00Z"/>
                <w:iCs/>
                <w:szCs w:val="18"/>
              </w:rPr>
            </w:pPr>
            <w:del w:id="1403"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1404" w:author="Rafi Aziizi" w:date="2021-11-12T13:50:00Z"/>
                <w:iCs/>
                <w:szCs w:val="18"/>
              </w:rPr>
            </w:pPr>
            <w:del w:id="1405"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1406" w:author="Rafi Aziizi" w:date="2021-11-12T13:50:00Z"/>
                <w:iCs/>
                <w:szCs w:val="18"/>
              </w:rPr>
            </w:pPr>
            <w:del w:id="1407"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1408" w:author="Rafi Aziizi" w:date="2021-11-12T13:50:00Z"/>
                <w:iCs/>
                <w:szCs w:val="18"/>
                <w:lang w:val="id-ID"/>
              </w:rPr>
            </w:pPr>
            <w:del w:id="1409"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1410" w:author="Rafi Aziizi" w:date="2021-11-12T13:50:00Z"/>
        </w:trPr>
        <w:tc>
          <w:tcPr>
            <w:tcW w:w="570" w:type="dxa"/>
          </w:tcPr>
          <w:p w14:paraId="249A36F1" w14:textId="659CED24" w:rsidR="00524A03" w:rsidRPr="00A978CB" w:rsidDel="00BC0DF1" w:rsidRDefault="00A978CB" w:rsidP="00524A03">
            <w:pPr>
              <w:spacing w:after="200" w:line="240" w:lineRule="auto"/>
              <w:rPr>
                <w:del w:id="1411" w:author="Rafi Aziizi" w:date="2021-11-12T13:50:00Z"/>
                <w:iCs/>
                <w:szCs w:val="18"/>
              </w:rPr>
            </w:pPr>
            <w:del w:id="1412"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1413" w:author="Rafi Aziizi" w:date="2021-11-12T13:50:00Z"/>
                <w:iCs/>
                <w:szCs w:val="18"/>
              </w:rPr>
            </w:pPr>
            <w:del w:id="1414"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1415" w:author="Rafi Aziizi" w:date="2021-11-12T13:50:00Z"/>
                <w:iCs/>
                <w:szCs w:val="18"/>
              </w:rPr>
            </w:pPr>
            <w:del w:id="1416"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1417" w:author="Rafi Aziizi" w:date="2021-11-12T13:50:00Z"/>
                <w:iCs/>
                <w:szCs w:val="18"/>
              </w:rPr>
            </w:pPr>
            <w:del w:id="1418" w:author="Rafi Aziizi" w:date="2021-11-12T13:50:00Z">
              <w:r w:rsidDel="00BC0DF1">
                <w:rPr>
                  <w:iCs/>
                  <w:szCs w:val="18"/>
                </w:rPr>
                <w:delText>Data siswa.</w:delText>
              </w:r>
            </w:del>
          </w:p>
        </w:tc>
      </w:tr>
      <w:tr w:rsidR="00524A03" w:rsidRPr="00A56663" w:rsidDel="00BC0DF1" w14:paraId="5A6C3449" w14:textId="2B4DD7CA" w:rsidTr="004A0936">
        <w:trPr>
          <w:jc w:val="center"/>
          <w:del w:id="1419" w:author="Rafi Aziizi" w:date="2021-11-12T13:50:00Z"/>
        </w:trPr>
        <w:tc>
          <w:tcPr>
            <w:tcW w:w="570" w:type="dxa"/>
          </w:tcPr>
          <w:p w14:paraId="461DCDA0" w14:textId="5FF6FAF7" w:rsidR="00524A03" w:rsidRPr="00A978CB" w:rsidDel="00BC0DF1" w:rsidRDefault="00A978CB" w:rsidP="00524A03">
            <w:pPr>
              <w:spacing w:after="200" w:line="240" w:lineRule="auto"/>
              <w:rPr>
                <w:del w:id="1420" w:author="Rafi Aziizi" w:date="2021-11-12T13:50:00Z"/>
                <w:iCs/>
                <w:szCs w:val="18"/>
              </w:rPr>
            </w:pPr>
            <w:del w:id="1421"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1422" w:author="Rafi Aziizi" w:date="2021-11-12T13:50:00Z"/>
                <w:iCs/>
                <w:szCs w:val="18"/>
              </w:rPr>
            </w:pPr>
            <w:del w:id="1423"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1424" w:author="Rafi Aziizi" w:date="2021-11-12T13:50:00Z"/>
                <w:iCs/>
                <w:szCs w:val="18"/>
              </w:rPr>
            </w:pPr>
            <w:del w:id="1425"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1426" w:author="Rafi Aziizi" w:date="2021-11-12T13:50:00Z"/>
                <w:iCs/>
                <w:szCs w:val="18"/>
                <w:lang w:val="id-ID"/>
              </w:rPr>
            </w:pPr>
            <w:del w:id="1427" w:author="Rafi Aziizi" w:date="2021-11-12T13:50:00Z">
              <w:r w:rsidDel="00BC0DF1">
                <w:rPr>
                  <w:iCs/>
                  <w:szCs w:val="18"/>
                </w:rPr>
                <w:delText>Data guru.</w:delText>
              </w:r>
            </w:del>
          </w:p>
        </w:tc>
      </w:tr>
      <w:tr w:rsidR="00524A03" w:rsidRPr="00975145" w:rsidDel="00BC0DF1" w14:paraId="65286343" w14:textId="2FF11B12" w:rsidTr="004A0936">
        <w:trPr>
          <w:jc w:val="center"/>
          <w:del w:id="1428" w:author="Rafi Aziizi" w:date="2021-11-12T13:50:00Z"/>
        </w:trPr>
        <w:tc>
          <w:tcPr>
            <w:tcW w:w="570" w:type="dxa"/>
          </w:tcPr>
          <w:p w14:paraId="041EB9D4" w14:textId="3F2745EB" w:rsidR="00524A03" w:rsidRPr="00A978CB" w:rsidDel="00BC0DF1" w:rsidRDefault="00A978CB" w:rsidP="00524A03">
            <w:pPr>
              <w:spacing w:after="200" w:line="240" w:lineRule="auto"/>
              <w:rPr>
                <w:del w:id="1429" w:author="Rafi Aziizi" w:date="2021-11-12T13:50:00Z"/>
                <w:iCs/>
                <w:szCs w:val="18"/>
              </w:rPr>
            </w:pPr>
            <w:del w:id="1430"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1431" w:author="Rafi Aziizi" w:date="2021-11-12T13:50:00Z"/>
                <w:iCs/>
                <w:szCs w:val="18"/>
              </w:rPr>
            </w:pPr>
            <w:del w:id="1432"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1433" w:author="Rafi Aziizi" w:date="2021-11-12T13:50:00Z"/>
                <w:iCs/>
                <w:szCs w:val="18"/>
              </w:rPr>
            </w:pPr>
            <w:del w:id="1434"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1435" w:author="Rafi Aziizi" w:date="2021-11-12T13:50:00Z"/>
                <w:iCs/>
                <w:szCs w:val="18"/>
              </w:rPr>
            </w:pPr>
            <w:del w:id="1436" w:author="Rafi Aziizi" w:date="2021-11-12T13:50:00Z">
              <w:r w:rsidDel="00BC0DF1">
                <w:rPr>
                  <w:iCs/>
                  <w:szCs w:val="18"/>
                </w:rPr>
                <w:delText>Data kelas.</w:delText>
              </w:r>
            </w:del>
          </w:p>
        </w:tc>
      </w:tr>
      <w:tr w:rsidR="00524A03" w:rsidRPr="00A56663" w:rsidDel="00BC0DF1" w14:paraId="15F42C49" w14:textId="0B9BAC52" w:rsidTr="004A0936">
        <w:trPr>
          <w:jc w:val="center"/>
          <w:del w:id="1437" w:author="Rafi Aziizi" w:date="2021-11-12T13:50:00Z"/>
        </w:trPr>
        <w:tc>
          <w:tcPr>
            <w:tcW w:w="570" w:type="dxa"/>
          </w:tcPr>
          <w:p w14:paraId="5974ECDC" w14:textId="0414DFF9" w:rsidR="00524A03" w:rsidRPr="00A978CB" w:rsidDel="00BC0DF1" w:rsidRDefault="00A978CB" w:rsidP="00524A03">
            <w:pPr>
              <w:spacing w:after="200" w:line="240" w:lineRule="auto"/>
              <w:rPr>
                <w:del w:id="1438" w:author="Rafi Aziizi" w:date="2021-11-12T13:50:00Z"/>
                <w:iCs/>
                <w:szCs w:val="18"/>
              </w:rPr>
            </w:pPr>
            <w:del w:id="1439"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1440" w:author="Rafi Aziizi" w:date="2021-11-12T13:50:00Z"/>
                <w:iCs/>
                <w:szCs w:val="18"/>
              </w:rPr>
            </w:pPr>
            <w:del w:id="1441"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1442" w:author="Rafi Aziizi" w:date="2021-11-12T13:50:00Z"/>
                <w:iCs/>
                <w:szCs w:val="18"/>
                <w:lang w:val="id-ID"/>
              </w:rPr>
            </w:pPr>
            <w:del w:id="1443"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1444" w:author="Rafi Aziizi" w:date="2021-11-12T13:50:00Z"/>
                <w:iCs/>
                <w:szCs w:val="18"/>
                <w:lang w:val="id-ID"/>
              </w:rPr>
            </w:pPr>
            <w:del w:id="1445" w:author="Rafi Aziizi" w:date="2021-11-12T13:50:00Z">
              <w:r w:rsidDel="00BC0DF1">
                <w:rPr>
                  <w:iCs/>
                  <w:szCs w:val="18"/>
                </w:rPr>
                <w:delText>Data admin.</w:delText>
              </w:r>
            </w:del>
          </w:p>
        </w:tc>
      </w:tr>
    </w:tbl>
    <w:p w14:paraId="5AD50ADF" w14:textId="670584C0" w:rsidR="006B7890" w:rsidRPr="006B7890" w:rsidDel="00BC0DF1" w:rsidRDefault="006B7890">
      <w:pPr>
        <w:numPr>
          <w:ilvl w:val="1"/>
          <w:numId w:val="8"/>
        </w:numPr>
        <w:rPr>
          <w:del w:id="1446" w:author="Rafi Aziizi" w:date="2021-11-12T13:50:00Z"/>
        </w:rPr>
        <w:pPrChange w:id="1447" w:author="Rafi Aziizi" w:date="2021-11-12T17:01:00Z">
          <w:pPr/>
        </w:pPrChange>
      </w:pPr>
    </w:p>
    <w:p w14:paraId="1315C24D" w14:textId="159E1E27" w:rsidR="00BC0DF1" w:rsidRDefault="00C4154F" w:rsidP="00BC0DF1">
      <w:pPr>
        <w:pStyle w:val="Heading3"/>
        <w:numPr>
          <w:ilvl w:val="2"/>
          <w:numId w:val="8"/>
        </w:numPr>
        <w:ind w:left="709"/>
        <w:rPr>
          <w:ins w:id="1448" w:author="Rafi Aziizi" w:date="2021-11-12T17:02:00Z"/>
          <w:lang w:val="en-US"/>
        </w:rPr>
      </w:pPr>
      <w:bookmarkStart w:id="1449" w:name="_Toc80034240"/>
      <w:bookmarkStart w:id="1450" w:name="_Toc83115743"/>
      <w:ins w:id="1451" w:author="Rafi Aziizi" w:date="2021-11-12T17:02:00Z">
        <w:r>
          <w:rPr>
            <w:lang w:val="en-US"/>
          </w:rPr>
          <w:t>Analisis Kebutuhan Pengguna</w:t>
        </w:r>
      </w:ins>
    </w:p>
    <w:p w14:paraId="690BD410" w14:textId="589A70C3" w:rsidR="00C4154F" w:rsidRDefault="00C4154F">
      <w:pPr>
        <w:ind w:firstLine="529"/>
        <w:rPr>
          <w:ins w:id="1452" w:author="Rafi Aziizi" w:date="2021-11-12T17:02:00Z"/>
        </w:rPr>
        <w:pPrChange w:id="1453" w:author="Rafi Aziizi" w:date="2021-11-12T17:02:00Z">
          <w:pPr>
            <w:ind w:firstLine="709"/>
          </w:pPr>
        </w:pPrChange>
      </w:pPr>
      <w:ins w:id="1454"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1455" w:author="Rafi Aziizi" w:date="2021-11-12T17:02:00Z"/>
          <w:del w:id="1456" w:author="chaniaayulestari@outlook.com" w:date="2021-11-13T13:50:00Z"/>
        </w:rPr>
      </w:pPr>
      <w:ins w:id="1457" w:author="Rafi Aziizi" w:date="2021-11-12T17:02:00Z">
        <w:del w:id="1458" w:author="chaniaayulestari@outlook.com" w:date="2021-11-13T13:47:00Z">
          <w:r w:rsidDel="006D26FE">
            <w:delText xml:space="preserve">Table 3. </w:delText>
          </w:r>
          <w:r w:rsidDel="006D26FE">
            <w:rPr>
              <w:i w:val="0"/>
              <w:iCs w:val="0"/>
            </w:rPr>
            <w:fldChar w:fldCharType="begin"/>
          </w:r>
          <w:r w:rsidDel="006D26FE">
            <w:delInstrText xml:space="preserve"> SEQ Table_3. \* ARABIC </w:delInstrText>
          </w:r>
          <w:r w:rsidDel="006D26FE">
            <w:rPr>
              <w:i w:val="0"/>
              <w:iCs w:val="0"/>
            </w:rPr>
            <w:fldChar w:fldCharType="separate"/>
          </w:r>
          <w:r w:rsidDel="006D26FE">
            <w:rPr>
              <w:noProof/>
            </w:rPr>
            <w:delText>2</w:delText>
          </w:r>
          <w:r w:rsidDel="006D26FE">
            <w:rPr>
              <w:i w:val="0"/>
              <w:iCs w:val="0"/>
            </w:rPr>
            <w:fldChar w:fldCharType="end"/>
          </w:r>
          <w:r w:rsidDel="006D26FE">
            <w:delText xml:space="preserve"> Hasil Analisis Kebutuhan Pengguna</w:delText>
          </w:r>
        </w:del>
      </w:ins>
    </w:p>
    <w:p w14:paraId="034B18DE" w14:textId="261CB253" w:rsidR="006D26FE" w:rsidRDefault="006D26FE">
      <w:pPr>
        <w:pStyle w:val="Caption"/>
        <w:keepNext/>
        <w:jc w:val="center"/>
        <w:rPr>
          <w:ins w:id="1459" w:author="chaniaayulestari@outlook.com" w:date="2021-11-13T13:50:00Z"/>
        </w:rPr>
        <w:pPrChange w:id="1460" w:author="chaniaayulestari@outlook.com" w:date="2021-11-13T13:50:00Z">
          <w:pPr/>
        </w:pPrChange>
      </w:pPr>
      <w:bookmarkStart w:id="1461" w:name="_Toc87762715"/>
      <w:ins w:id="1462" w:author="chaniaayulestari@outlook.com" w:date="2021-11-13T13:50:00Z">
        <w:r>
          <w:t xml:space="preserve">Tabel 3. </w:t>
        </w:r>
      </w:ins>
      <w:ins w:id="1463" w:author="Rafi Aziizi" w:date="2021-11-14T11:08:00Z">
        <w:r w:rsidR="001B2DEA">
          <w:fldChar w:fldCharType="begin"/>
        </w:r>
        <w:r w:rsidR="001B2DEA">
          <w:instrText xml:space="preserve"> SEQ Tabel_3. \* ARABIC </w:instrText>
        </w:r>
      </w:ins>
      <w:r w:rsidR="001B2DEA">
        <w:fldChar w:fldCharType="separate"/>
      </w:r>
      <w:ins w:id="1464" w:author="Rafi Aziizi" w:date="2021-11-14T11:08:00Z">
        <w:r w:rsidR="001B2DEA">
          <w:rPr>
            <w:noProof/>
          </w:rPr>
          <w:t>2</w:t>
        </w:r>
        <w:r w:rsidR="001B2DEA">
          <w:fldChar w:fldCharType="end"/>
        </w:r>
      </w:ins>
      <w:ins w:id="1465" w:author="chaniaayulestari@outlook.com" w:date="2021-11-13T13:50:00Z">
        <w:del w:id="1466" w:author="Rafi Aziizi" w:date="2021-11-14T09:52:00Z">
          <w:r w:rsidDel="003640C9">
            <w:fldChar w:fldCharType="begin"/>
          </w:r>
          <w:r w:rsidDel="003640C9">
            <w:delInstrText xml:space="preserve"> SEQ Tabel_3. \* ARABIC </w:delInstrText>
          </w:r>
        </w:del>
      </w:ins>
      <w:del w:id="1467" w:author="Rafi Aziizi" w:date="2021-11-14T09:52:00Z">
        <w:r w:rsidR="007A54E1">
          <w:fldChar w:fldCharType="separate"/>
        </w:r>
      </w:del>
      <w:ins w:id="1468" w:author="chaniaayulestari@outlook.com" w:date="2021-11-13T13:50:00Z">
        <w:del w:id="1469" w:author="Rafi Aziizi" w:date="2021-11-14T09:52:00Z">
          <w:r w:rsidDel="003640C9">
            <w:fldChar w:fldCharType="end"/>
          </w:r>
        </w:del>
        <w:r>
          <w:t xml:space="preserve"> Analisis Kebutuhan Pengguna</w:t>
        </w:r>
        <w:bookmarkEnd w:id="1461"/>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147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1471" w:author="Rafi Aziizi" w:date="2021-11-12T17:02:00Z"/>
                <w:b/>
                <w:iCs/>
                <w:szCs w:val="18"/>
                <w:lang w:val="en-ID"/>
              </w:rPr>
            </w:pPr>
            <w:ins w:id="1472"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1473" w:author="Rafi Aziizi" w:date="2021-11-12T17:02:00Z"/>
                <w:b/>
                <w:iCs/>
                <w:szCs w:val="18"/>
                <w:lang w:val="en-ID"/>
              </w:rPr>
            </w:pPr>
            <w:ins w:id="1474"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1475" w:author="Rafi Aziizi" w:date="2021-11-12T17:02:00Z"/>
                <w:b/>
                <w:iCs/>
                <w:szCs w:val="18"/>
                <w:lang w:val="en-ID"/>
              </w:rPr>
            </w:pPr>
            <w:ins w:id="1476"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1477" w:author="Rafi Aziizi" w:date="2021-11-12T17:02:00Z"/>
                <w:b/>
                <w:iCs/>
                <w:szCs w:val="18"/>
                <w:lang w:val="en-ID"/>
              </w:rPr>
            </w:pPr>
            <w:ins w:id="1478" w:author="Rafi Aziizi" w:date="2021-11-12T17:02:00Z">
              <w:r>
                <w:rPr>
                  <w:b/>
                  <w:iCs/>
                  <w:szCs w:val="18"/>
                  <w:lang w:val="en-ID"/>
                </w:rPr>
                <w:t>Dokumen yang dihasilkan</w:t>
              </w:r>
            </w:ins>
          </w:p>
        </w:tc>
      </w:tr>
      <w:tr w:rsidR="00C4154F" w14:paraId="18EDE40C" w14:textId="77777777" w:rsidTr="00D26F74">
        <w:trPr>
          <w:jc w:val="center"/>
          <w:ins w:id="147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1480" w:author="Rafi Aziizi" w:date="2021-11-12T17:02:00Z"/>
                <w:iCs/>
                <w:szCs w:val="18"/>
                <w:lang w:val="en-ID"/>
              </w:rPr>
            </w:pPr>
            <w:ins w:id="1481"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1482" w:author="Rafi Aziizi" w:date="2021-11-12T17:02:00Z"/>
                <w:iCs/>
                <w:szCs w:val="18"/>
                <w:lang w:val="en-ID"/>
              </w:rPr>
            </w:pPr>
            <w:ins w:id="1483"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1484" w:author="Rafi Aziizi" w:date="2021-11-12T17:02:00Z"/>
                <w:iCs/>
                <w:szCs w:val="18"/>
                <w:lang w:val="en-ID"/>
              </w:rPr>
            </w:pPr>
            <w:ins w:id="1485" w:author="Rafi Aziizi" w:date="2021-11-12T17:02:00Z">
              <w:r>
                <w:rPr>
                  <w:iCs/>
                  <w:szCs w:val="18"/>
                  <w:lang w:val="en-ID"/>
                </w:rPr>
                <w:t xml:space="preserve">Memudahkan siswa untuk melakukan absensi </w:t>
              </w:r>
              <w:r>
                <w:rPr>
                  <w:iCs/>
                  <w:szCs w:val="18"/>
                  <w:lang w:val="en-ID"/>
                </w:rPr>
                <w:lastRenderedPageBreak/>
                <w:t>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1486" w:author="Rafi Aziizi" w:date="2021-11-12T17:02:00Z"/>
                <w:iCs/>
                <w:szCs w:val="18"/>
                <w:lang w:val="en-ID"/>
              </w:rPr>
            </w:pPr>
            <w:ins w:id="1487" w:author="Rafi Aziizi" w:date="2021-11-12T17:02:00Z">
              <w:r>
                <w:rPr>
                  <w:iCs/>
                  <w:szCs w:val="18"/>
                  <w:lang w:val="en-ID"/>
                </w:rPr>
                <w:lastRenderedPageBreak/>
                <w:t xml:space="preserve">Data </w:t>
              </w:r>
            </w:ins>
            <w:ins w:id="1488" w:author="Rafi Aziizi" w:date="2021-11-12T17:06:00Z">
              <w:r w:rsidR="00E37DD3">
                <w:rPr>
                  <w:iCs/>
                  <w:szCs w:val="18"/>
                  <w:lang w:val="en-ID"/>
                </w:rPr>
                <w:t>A</w:t>
              </w:r>
            </w:ins>
            <w:ins w:id="1489" w:author="Rafi Aziizi" w:date="2021-11-12T17:02:00Z">
              <w:r>
                <w:rPr>
                  <w:iCs/>
                  <w:szCs w:val="18"/>
                  <w:lang w:val="en-ID"/>
                </w:rPr>
                <w:t>bsensi per-</w:t>
              </w:r>
            </w:ins>
            <w:ins w:id="1490" w:author="Rafi Aziizi" w:date="2021-11-12T17:06:00Z">
              <w:r w:rsidR="00E37DD3">
                <w:rPr>
                  <w:iCs/>
                  <w:szCs w:val="18"/>
                  <w:lang w:val="en-ID"/>
                </w:rPr>
                <w:t>S</w:t>
              </w:r>
            </w:ins>
            <w:ins w:id="1491" w:author="Rafi Aziizi" w:date="2021-11-12T17:02:00Z">
              <w:r>
                <w:rPr>
                  <w:iCs/>
                  <w:szCs w:val="18"/>
                  <w:lang w:val="en-ID"/>
                </w:rPr>
                <w:t>iswa.</w:t>
              </w:r>
            </w:ins>
          </w:p>
        </w:tc>
      </w:tr>
      <w:tr w:rsidR="00C4154F" w14:paraId="41D1F009" w14:textId="77777777" w:rsidTr="00D26F74">
        <w:trPr>
          <w:jc w:val="center"/>
          <w:ins w:id="149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1493" w:author="Rafi Aziizi" w:date="2021-11-12T17:02:00Z"/>
                <w:iCs/>
                <w:szCs w:val="18"/>
                <w:lang w:val="en-ID"/>
              </w:rPr>
            </w:pPr>
            <w:ins w:id="1494"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1495" w:author="Rafi Aziizi" w:date="2021-11-12T17:02:00Z"/>
                <w:iCs/>
                <w:szCs w:val="18"/>
                <w:lang w:val="en-ID"/>
              </w:rPr>
            </w:pPr>
            <w:ins w:id="1496"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1497" w:author="Rafi Aziizi" w:date="2021-11-12T17:02:00Z"/>
                <w:iCs/>
                <w:szCs w:val="18"/>
                <w:lang w:val="en-ID"/>
              </w:rPr>
            </w:pPr>
            <w:ins w:id="1498"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1499" w:author="Rafi Aziizi" w:date="2021-11-12T17:02:00Z"/>
                <w:iCs/>
                <w:szCs w:val="18"/>
                <w:lang w:val="en-ID"/>
              </w:rPr>
            </w:pPr>
            <w:ins w:id="1500" w:author="Rafi Aziizi" w:date="2021-11-12T17:02:00Z">
              <w:r>
                <w:rPr>
                  <w:iCs/>
                  <w:szCs w:val="18"/>
                  <w:lang w:val="en-ID"/>
                </w:rPr>
                <w:t xml:space="preserve">Data </w:t>
              </w:r>
            </w:ins>
            <w:ins w:id="1501" w:author="Rafi Aziizi" w:date="2021-11-12T17:06:00Z">
              <w:r w:rsidR="00E37DD3">
                <w:rPr>
                  <w:iCs/>
                  <w:szCs w:val="18"/>
                  <w:lang w:val="en-ID"/>
                </w:rPr>
                <w:t>A</w:t>
              </w:r>
            </w:ins>
            <w:ins w:id="1502" w:author="Rafi Aziizi" w:date="2021-11-12T17:02:00Z">
              <w:r>
                <w:rPr>
                  <w:iCs/>
                  <w:szCs w:val="18"/>
                  <w:lang w:val="en-ID"/>
                </w:rPr>
                <w:t xml:space="preserve">bsensi </w:t>
              </w:r>
            </w:ins>
            <w:ins w:id="1503" w:author="Rafi Aziizi" w:date="2021-11-12T17:06:00Z">
              <w:r w:rsidR="00E37DD3">
                <w:rPr>
                  <w:iCs/>
                  <w:szCs w:val="18"/>
                  <w:lang w:val="en-ID"/>
                </w:rPr>
                <w:t>S</w:t>
              </w:r>
            </w:ins>
            <w:ins w:id="1504" w:author="Rafi Aziizi" w:date="2021-11-12T17:02:00Z">
              <w:r>
                <w:rPr>
                  <w:iCs/>
                  <w:szCs w:val="18"/>
                  <w:lang w:val="en-ID"/>
                </w:rPr>
                <w:t>iswa.</w:t>
              </w:r>
            </w:ins>
          </w:p>
        </w:tc>
      </w:tr>
      <w:tr w:rsidR="00C4154F" w14:paraId="763F0EE0" w14:textId="77777777" w:rsidTr="00D26F74">
        <w:trPr>
          <w:jc w:val="center"/>
          <w:ins w:id="1505"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1506" w:author="Rafi Aziizi" w:date="2021-11-12T17:02:00Z"/>
                <w:iCs/>
                <w:szCs w:val="18"/>
                <w:lang w:val="en-ID"/>
              </w:rPr>
            </w:pPr>
            <w:ins w:id="1507"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1508" w:author="Rafi Aziizi" w:date="2021-11-12T17:02:00Z"/>
                <w:iCs/>
                <w:szCs w:val="18"/>
                <w:lang w:val="en-ID"/>
              </w:rPr>
            </w:pPr>
            <w:ins w:id="1509"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1510" w:author="Rafi Aziizi" w:date="2021-11-12T17:02:00Z"/>
                <w:iCs/>
                <w:szCs w:val="18"/>
                <w:lang w:val="en-ID"/>
              </w:rPr>
            </w:pPr>
            <w:ins w:id="1511"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1512" w:author="Rafi Aziizi" w:date="2021-11-12T17:02:00Z"/>
                <w:iCs/>
                <w:szCs w:val="18"/>
                <w:lang w:val="id-ID"/>
              </w:rPr>
            </w:pPr>
            <w:ins w:id="1513" w:author="Rafi Aziizi" w:date="2021-11-12T17:02:00Z">
              <w:r>
                <w:rPr>
                  <w:iCs/>
                  <w:szCs w:val="18"/>
                  <w:lang w:val="en-ID"/>
                </w:rPr>
                <w:t xml:space="preserve">Data </w:t>
              </w:r>
            </w:ins>
            <w:ins w:id="1514" w:author="Rafi Aziizi" w:date="2021-11-12T17:06:00Z">
              <w:r w:rsidR="00E37DD3">
                <w:rPr>
                  <w:iCs/>
                  <w:szCs w:val="18"/>
                  <w:lang w:val="en-ID"/>
                </w:rPr>
                <w:t>L</w:t>
              </w:r>
            </w:ins>
            <w:ins w:id="1515" w:author="Rafi Aziizi" w:date="2021-11-12T17:02:00Z">
              <w:r>
                <w:rPr>
                  <w:iCs/>
                  <w:szCs w:val="18"/>
                  <w:lang w:val="en-ID"/>
                </w:rPr>
                <w:t xml:space="preserve">aporan </w:t>
              </w:r>
            </w:ins>
            <w:ins w:id="1516" w:author="Rafi Aziizi" w:date="2021-11-12T17:06:00Z">
              <w:r w:rsidR="00E37DD3">
                <w:rPr>
                  <w:iCs/>
                  <w:szCs w:val="18"/>
                  <w:lang w:val="en-ID"/>
                </w:rPr>
                <w:t>A</w:t>
              </w:r>
            </w:ins>
            <w:ins w:id="1517" w:author="Rafi Aziizi" w:date="2021-11-12T17:02:00Z">
              <w:r>
                <w:rPr>
                  <w:iCs/>
                  <w:szCs w:val="18"/>
                  <w:lang w:val="en-ID"/>
                </w:rPr>
                <w:t xml:space="preserve">bsensi </w:t>
              </w:r>
            </w:ins>
            <w:ins w:id="1518" w:author="Rafi Aziizi" w:date="2021-11-12T17:06:00Z">
              <w:r w:rsidR="00E37DD3">
                <w:rPr>
                  <w:iCs/>
                  <w:szCs w:val="18"/>
                  <w:lang w:val="en-ID"/>
                </w:rPr>
                <w:t>S</w:t>
              </w:r>
            </w:ins>
            <w:ins w:id="1519" w:author="Rafi Aziizi" w:date="2021-11-12T17:02:00Z">
              <w:r>
                <w:rPr>
                  <w:iCs/>
                  <w:szCs w:val="18"/>
                  <w:lang w:val="en-ID"/>
                </w:rPr>
                <w:t>iswa.</w:t>
              </w:r>
            </w:ins>
          </w:p>
        </w:tc>
      </w:tr>
      <w:tr w:rsidR="00C4154F" w14:paraId="0FD243B9" w14:textId="77777777" w:rsidTr="00D26F74">
        <w:trPr>
          <w:jc w:val="center"/>
          <w:ins w:id="152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1521" w:author="Rafi Aziizi" w:date="2021-11-12T17:02:00Z"/>
                <w:iCs/>
                <w:szCs w:val="18"/>
                <w:lang w:val="en-ID"/>
              </w:rPr>
            </w:pPr>
            <w:ins w:id="1522"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1523" w:author="Rafi Aziizi" w:date="2021-11-12T17:02:00Z"/>
                <w:iCs/>
                <w:szCs w:val="18"/>
                <w:lang w:val="en-ID"/>
              </w:rPr>
            </w:pPr>
            <w:ins w:id="1524"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1525" w:author="Rafi Aziizi" w:date="2021-11-12T17:02:00Z"/>
                <w:iCs/>
                <w:szCs w:val="18"/>
                <w:lang w:val="en-ID"/>
              </w:rPr>
            </w:pPr>
            <w:ins w:id="1526"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1527" w:author="Rafi Aziizi" w:date="2021-11-12T17:02:00Z"/>
                <w:iCs/>
                <w:szCs w:val="18"/>
                <w:lang w:val="en-ID"/>
              </w:rPr>
            </w:pPr>
            <w:ins w:id="1528" w:author="Rafi Aziizi" w:date="2021-11-12T17:02:00Z">
              <w:r>
                <w:rPr>
                  <w:iCs/>
                  <w:szCs w:val="18"/>
                  <w:lang w:val="en-ID"/>
                </w:rPr>
                <w:t xml:space="preserve">Data </w:t>
              </w:r>
            </w:ins>
            <w:ins w:id="1529" w:author="Rafi Aziizi" w:date="2021-11-12T17:06:00Z">
              <w:r w:rsidR="00E37DD3">
                <w:rPr>
                  <w:iCs/>
                  <w:szCs w:val="18"/>
                  <w:lang w:val="en-ID"/>
                </w:rPr>
                <w:t>S</w:t>
              </w:r>
            </w:ins>
            <w:ins w:id="1530" w:author="Rafi Aziizi" w:date="2021-11-12T17:02:00Z">
              <w:r>
                <w:rPr>
                  <w:iCs/>
                  <w:szCs w:val="18"/>
                  <w:lang w:val="en-ID"/>
                </w:rPr>
                <w:t>iswa.</w:t>
              </w:r>
            </w:ins>
          </w:p>
        </w:tc>
      </w:tr>
      <w:tr w:rsidR="00C4154F" w14:paraId="10FF927E" w14:textId="77777777" w:rsidTr="00D26F74">
        <w:trPr>
          <w:jc w:val="center"/>
          <w:ins w:id="153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1532" w:author="Rafi Aziizi" w:date="2021-11-12T17:02:00Z"/>
                <w:iCs/>
                <w:szCs w:val="18"/>
                <w:lang w:val="en-ID"/>
              </w:rPr>
            </w:pPr>
            <w:ins w:id="1533"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1534" w:author="Rafi Aziizi" w:date="2021-11-12T17:02:00Z"/>
                <w:iCs/>
                <w:szCs w:val="18"/>
                <w:lang w:val="en-ID"/>
              </w:rPr>
            </w:pPr>
            <w:ins w:id="1535"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1536" w:author="Rafi Aziizi" w:date="2021-11-12T17:02:00Z"/>
                <w:iCs/>
                <w:szCs w:val="18"/>
                <w:lang w:val="en-ID"/>
              </w:rPr>
            </w:pPr>
            <w:ins w:id="1537"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1538" w:author="Rafi Aziizi" w:date="2021-11-12T17:02:00Z"/>
                <w:iCs/>
                <w:szCs w:val="18"/>
                <w:lang w:val="id-ID"/>
              </w:rPr>
            </w:pPr>
            <w:ins w:id="1539" w:author="Rafi Aziizi" w:date="2021-11-12T17:02:00Z">
              <w:r>
                <w:rPr>
                  <w:iCs/>
                  <w:szCs w:val="18"/>
                  <w:lang w:val="en-ID"/>
                </w:rPr>
                <w:t xml:space="preserve">Data </w:t>
              </w:r>
            </w:ins>
            <w:ins w:id="1540" w:author="Rafi Aziizi" w:date="2021-11-12T17:06:00Z">
              <w:r w:rsidR="00E37DD3">
                <w:rPr>
                  <w:iCs/>
                  <w:szCs w:val="18"/>
                  <w:lang w:val="en-ID"/>
                </w:rPr>
                <w:t>G</w:t>
              </w:r>
            </w:ins>
            <w:ins w:id="1541" w:author="Rafi Aziizi" w:date="2021-11-12T17:02:00Z">
              <w:r>
                <w:rPr>
                  <w:iCs/>
                  <w:szCs w:val="18"/>
                  <w:lang w:val="en-ID"/>
                </w:rPr>
                <w:t>uru.</w:t>
              </w:r>
            </w:ins>
          </w:p>
        </w:tc>
      </w:tr>
      <w:tr w:rsidR="00E37DD3" w14:paraId="56B1C268" w14:textId="77777777" w:rsidTr="00D26F74">
        <w:trPr>
          <w:jc w:val="center"/>
          <w:ins w:id="1542"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1543" w:author="Rafi Aziizi" w:date="2021-11-12T17:04:00Z"/>
                <w:iCs/>
                <w:szCs w:val="18"/>
                <w:lang w:val="en-ID"/>
              </w:rPr>
            </w:pPr>
            <w:ins w:id="1544"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1545" w:author="Rafi Aziizi" w:date="2021-11-12T17:04:00Z"/>
                <w:iCs/>
                <w:szCs w:val="18"/>
                <w:lang w:val="en-ID"/>
              </w:rPr>
            </w:pPr>
            <w:ins w:id="1546"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1547" w:author="Rafi Aziizi" w:date="2021-11-12T17:04:00Z"/>
                <w:iCs/>
                <w:szCs w:val="18"/>
                <w:lang w:val="en-ID"/>
              </w:rPr>
            </w:pPr>
            <w:ins w:id="1548"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1549" w:author="Rafi Aziizi" w:date="2021-11-12T17:04:00Z"/>
                <w:iCs/>
                <w:szCs w:val="18"/>
                <w:lang w:val="en-ID"/>
              </w:rPr>
            </w:pPr>
            <w:ins w:id="1550" w:author="Rafi Aziizi" w:date="2021-11-12T17:04:00Z">
              <w:r>
                <w:rPr>
                  <w:iCs/>
                  <w:szCs w:val="18"/>
                  <w:lang w:val="en-ID"/>
                </w:rPr>
                <w:t xml:space="preserve">Data </w:t>
              </w:r>
            </w:ins>
            <w:ins w:id="1551" w:author="Rafi Aziizi" w:date="2021-11-12T17:06:00Z">
              <w:r>
                <w:rPr>
                  <w:iCs/>
                  <w:szCs w:val="18"/>
                  <w:lang w:val="en-ID"/>
                </w:rPr>
                <w:t>W</w:t>
              </w:r>
            </w:ins>
            <w:ins w:id="1552" w:author="Rafi Aziizi" w:date="2021-11-12T17:04:00Z">
              <w:r>
                <w:rPr>
                  <w:iCs/>
                  <w:szCs w:val="18"/>
                  <w:lang w:val="en-ID"/>
                </w:rPr>
                <w:t>alikelas.</w:t>
              </w:r>
            </w:ins>
          </w:p>
        </w:tc>
      </w:tr>
      <w:tr w:rsidR="00E37DD3" w14:paraId="467B02BB" w14:textId="77777777" w:rsidTr="00D26F74">
        <w:trPr>
          <w:jc w:val="center"/>
          <w:ins w:id="155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1554" w:author="Rafi Aziizi" w:date="2021-11-12T17:02:00Z"/>
                <w:iCs/>
                <w:szCs w:val="18"/>
                <w:lang w:val="en-ID"/>
              </w:rPr>
            </w:pPr>
            <w:ins w:id="1555"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1556" w:author="Rafi Aziizi" w:date="2021-11-12T17:02:00Z"/>
                <w:iCs/>
                <w:szCs w:val="18"/>
                <w:lang w:val="en-ID"/>
              </w:rPr>
            </w:pPr>
            <w:ins w:id="1557"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1558" w:author="Rafi Aziizi" w:date="2021-11-12T17:02:00Z"/>
                <w:iCs/>
                <w:szCs w:val="18"/>
                <w:lang w:val="en-ID"/>
              </w:rPr>
            </w:pPr>
            <w:ins w:id="1559"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1560" w:author="Rafi Aziizi" w:date="2021-11-12T17:02:00Z"/>
                <w:iCs/>
                <w:szCs w:val="18"/>
                <w:lang w:val="en-ID"/>
              </w:rPr>
            </w:pPr>
            <w:ins w:id="1561" w:author="Rafi Aziizi" w:date="2021-11-12T17:02:00Z">
              <w:r>
                <w:rPr>
                  <w:iCs/>
                  <w:szCs w:val="18"/>
                  <w:lang w:val="en-ID"/>
                </w:rPr>
                <w:t xml:space="preserve">Data </w:t>
              </w:r>
            </w:ins>
            <w:ins w:id="1562" w:author="Rafi Aziizi" w:date="2021-11-12T17:06:00Z">
              <w:r>
                <w:rPr>
                  <w:iCs/>
                  <w:szCs w:val="18"/>
                  <w:lang w:val="en-ID"/>
                </w:rPr>
                <w:t>K</w:t>
              </w:r>
            </w:ins>
            <w:ins w:id="1563" w:author="Rafi Aziizi" w:date="2021-11-12T17:02:00Z">
              <w:r>
                <w:rPr>
                  <w:iCs/>
                  <w:szCs w:val="18"/>
                  <w:lang w:val="en-ID"/>
                </w:rPr>
                <w:t>elas.</w:t>
              </w:r>
            </w:ins>
          </w:p>
        </w:tc>
      </w:tr>
      <w:tr w:rsidR="00E37DD3" w14:paraId="026494D8" w14:textId="77777777" w:rsidTr="00D26F74">
        <w:trPr>
          <w:jc w:val="center"/>
          <w:ins w:id="1564"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1565" w:author="Rafi Aziizi" w:date="2021-11-12T17:02:00Z"/>
                <w:iCs/>
                <w:szCs w:val="18"/>
                <w:lang w:val="en-ID"/>
              </w:rPr>
            </w:pPr>
            <w:ins w:id="1566"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1567" w:author="Rafi Aziizi" w:date="2021-11-12T17:02:00Z"/>
                <w:iCs/>
                <w:szCs w:val="18"/>
                <w:lang w:val="en-ID"/>
              </w:rPr>
            </w:pPr>
            <w:ins w:id="1568"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1569" w:author="Rafi Aziizi" w:date="2021-11-12T17:02:00Z"/>
                <w:iCs/>
                <w:szCs w:val="18"/>
                <w:lang w:val="id-ID"/>
              </w:rPr>
            </w:pPr>
            <w:ins w:id="1570"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1571" w:author="Rafi Aziizi" w:date="2021-11-12T17:02:00Z"/>
                <w:iCs/>
                <w:szCs w:val="18"/>
                <w:lang w:val="id-ID"/>
              </w:rPr>
            </w:pPr>
            <w:ins w:id="1572" w:author="Rafi Aziizi" w:date="2021-11-12T17:02:00Z">
              <w:r>
                <w:rPr>
                  <w:iCs/>
                  <w:szCs w:val="18"/>
                  <w:lang w:val="en-ID"/>
                </w:rPr>
                <w:t xml:space="preserve">Data </w:t>
              </w:r>
            </w:ins>
            <w:ins w:id="1573" w:author="Rafi Aziizi" w:date="2021-11-12T17:06:00Z">
              <w:r>
                <w:rPr>
                  <w:iCs/>
                  <w:szCs w:val="18"/>
                  <w:lang w:val="en-ID"/>
                </w:rPr>
                <w:t>A</w:t>
              </w:r>
            </w:ins>
            <w:ins w:id="1574" w:author="Rafi Aziizi" w:date="2021-11-12T17:02:00Z">
              <w:r>
                <w:rPr>
                  <w:iCs/>
                  <w:szCs w:val="18"/>
                  <w:lang w:val="en-ID"/>
                </w:rPr>
                <w:t>dmin.</w:t>
              </w:r>
            </w:ins>
          </w:p>
        </w:tc>
      </w:tr>
      <w:tr w:rsidR="00E37DD3" w14:paraId="3C78159B" w14:textId="77777777" w:rsidTr="00D26F74">
        <w:trPr>
          <w:jc w:val="center"/>
          <w:ins w:id="1575"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1576" w:author="Rafi Aziizi" w:date="2021-11-12T17:04:00Z"/>
                <w:iCs/>
                <w:szCs w:val="18"/>
                <w:lang w:val="en-ID"/>
              </w:rPr>
            </w:pPr>
            <w:ins w:id="1577"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1578" w:author="Rafi Aziizi" w:date="2021-11-12T17:04:00Z"/>
                <w:iCs/>
                <w:szCs w:val="18"/>
                <w:lang w:val="en-ID"/>
              </w:rPr>
            </w:pPr>
            <w:ins w:id="1579"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1580" w:author="Rafi Aziizi" w:date="2021-11-12T17:04:00Z"/>
                <w:iCs/>
                <w:szCs w:val="18"/>
                <w:lang w:val="en-ID"/>
              </w:rPr>
            </w:pPr>
            <w:ins w:id="1581" w:author="Rafi Aziizi" w:date="2021-11-12T17:04:00Z">
              <w:r>
                <w:rPr>
                  <w:iCs/>
                  <w:szCs w:val="18"/>
                  <w:lang w:val="en-ID"/>
                </w:rPr>
                <w:t xml:space="preserve">Memudahkan </w:t>
              </w:r>
            </w:ins>
            <w:ins w:id="1582"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1583" w:author="Rafi Aziizi" w:date="2021-11-12T17:04:00Z"/>
                <w:iCs/>
                <w:szCs w:val="18"/>
                <w:lang w:val="en-ID"/>
              </w:rPr>
            </w:pPr>
            <w:ins w:id="1584" w:author="Rafi Aziizi" w:date="2021-11-12T17:05:00Z">
              <w:r>
                <w:rPr>
                  <w:iCs/>
                  <w:szCs w:val="18"/>
                  <w:lang w:val="en-ID"/>
                </w:rPr>
                <w:t>Data Absensi Siswa</w:t>
              </w:r>
            </w:ins>
            <w:ins w:id="1585" w:author="Rafi Aziizi" w:date="2021-11-12T17:06:00Z">
              <w:r>
                <w:rPr>
                  <w:iCs/>
                  <w:szCs w:val="18"/>
                  <w:lang w:val="en-ID"/>
                </w:rPr>
                <w:t>.</w:t>
              </w:r>
            </w:ins>
          </w:p>
        </w:tc>
      </w:tr>
      <w:tr w:rsidR="00E37DD3" w14:paraId="4B9E9184" w14:textId="77777777" w:rsidTr="00D26F74">
        <w:trPr>
          <w:jc w:val="center"/>
          <w:ins w:id="1586"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1587" w:author="Rafi Aziizi" w:date="2021-11-12T17:05:00Z"/>
                <w:iCs/>
                <w:szCs w:val="18"/>
                <w:lang w:val="en-ID"/>
              </w:rPr>
            </w:pPr>
            <w:ins w:id="1588"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1589" w:author="Rafi Aziizi" w:date="2021-11-12T17:05:00Z"/>
                <w:iCs/>
                <w:szCs w:val="18"/>
                <w:lang w:val="en-ID"/>
              </w:rPr>
            </w:pPr>
            <w:ins w:id="1590" w:author="Rafi Aziizi" w:date="2021-11-12T17:05:00Z">
              <w:r>
                <w:rPr>
                  <w:iCs/>
                  <w:szCs w:val="18"/>
                  <w:lang w:val="en-ID"/>
                </w:rPr>
                <w:t>Kelola Laporan Siswa Bermasal</w:t>
              </w:r>
            </w:ins>
            <w:ins w:id="1591"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1592" w:author="Rafi Aziizi" w:date="2021-11-12T17:05:00Z"/>
                <w:iCs/>
                <w:szCs w:val="18"/>
                <w:lang w:val="en-ID"/>
              </w:rPr>
            </w:pPr>
            <w:ins w:id="1593"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1594" w:author="Rafi Aziizi" w:date="2021-11-12T17:05:00Z"/>
                <w:iCs/>
                <w:szCs w:val="18"/>
                <w:lang w:val="en-ID"/>
              </w:rPr>
            </w:pPr>
            <w:ins w:id="1595"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1596" w:author="Rafi Aziizi" w:date="2021-11-12T11:15:00Z"/>
          <w:b/>
          <w:bCs/>
          <w:sz w:val="22"/>
          <w:szCs w:val="22"/>
        </w:rPr>
        <w:pPrChange w:id="1597"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1598" w:author="Rafi Aziizi" w:date="2021-11-12T13:51:00Z"/>
          <w:moveTo w:id="1599" w:author="Rafi Aziizi" w:date="2021-11-12T11:16:00Z"/>
        </w:rPr>
      </w:pPr>
      <w:commentRangeStart w:id="1600"/>
      <w:commentRangeEnd w:id="1600"/>
      <w:del w:id="1601" w:author="Rafi Aziizi" w:date="2021-11-12T13:52:00Z">
        <w:r w:rsidDel="00BC0DF1">
          <w:rPr>
            <w:rStyle w:val="CommentReference"/>
            <w:b/>
          </w:rPr>
          <w:commentReference w:id="1600"/>
        </w:r>
      </w:del>
      <w:moveToRangeStart w:id="1602" w:author="Rafi Aziizi" w:date="2021-11-12T11:16:00Z" w:name="move87608182"/>
      <w:moveTo w:id="1603" w:author="Rafi Aziizi" w:date="2021-11-12T11:16:00Z">
        <w:del w:id="1604"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1605" w:author="Rafi Aziizi" w:date="2021-11-12T13:51:00Z"/>
          <w:moveTo w:id="1606" w:author="Rafi Aziizi" w:date="2021-11-12T11:16:00Z"/>
        </w:rPr>
      </w:pPr>
      <w:moveTo w:id="1607" w:author="Rafi Aziizi" w:date="2021-11-12T11:16:00Z">
        <w:del w:id="1608" w:author="Rafi Aziizi" w:date="2021-11-12T13:51:00Z">
          <w:r w:rsidDel="00BC0DF1">
            <w:delText xml:space="preserve">Table 3. </w:delText>
          </w:r>
          <w:r w:rsidDel="00BC0DF1">
            <w:rPr>
              <w:i w:val="0"/>
              <w:iCs w:val="0"/>
            </w:rPr>
            <w:fldChar w:fldCharType="begin"/>
          </w:r>
          <w:r w:rsidRPr="00C4154F" w:rsidDel="00BC0DF1">
            <w:rPr>
              <w:i w:val="0"/>
              <w:iCs w:val="0"/>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1609" w:author="Rafi Aziizi" w:date="2021-11-12T13:51:00Z"/>
        </w:trPr>
        <w:tc>
          <w:tcPr>
            <w:tcW w:w="704" w:type="dxa"/>
          </w:tcPr>
          <w:p w14:paraId="7E5CA51E" w14:textId="31EC94CD" w:rsidR="00494C80" w:rsidRPr="0009462F" w:rsidDel="00BC0DF1" w:rsidRDefault="00494C80" w:rsidP="00F14C4A">
            <w:pPr>
              <w:jc w:val="center"/>
              <w:rPr>
                <w:del w:id="1610" w:author="Rafi Aziizi" w:date="2021-11-12T13:51:00Z"/>
                <w:moveTo w:id="1611" w:author="Rafi Aziizi" w:date="2021-11-12T11:16:00Z"/>
                <w:b/>
              </w:rPr>
            </w:pPr>
            <w:moveTo w:id="1612" w:author="Rafi Aziizi" w:date="2021-11-12T11:16:00Z">
              <w:del w:id="1613"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1614" w:author="Rafi Aziizi" w:date="2021-11-12T13:51:00Z"/>
                <w:moveTo w:id="1615" w:author="Rafi Aziizi" w:date="2021-11-12T11:16:00Z"/>
                <w:b/>
              </w:rPr>
            </w:pPr>
            <w:moveTo w:id="1616" w:author="Rafi Aziizi" w:date="2021-11-12T11:16:00Z">
              <w:del w:id="1617"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1618" w:author="Rafi Aziizi" w:date="2021-11-12T13:51:00Z"/>
                <w:moveTo w:id="1619" w:author="Rafi Aziizi" w:date="2021-11-12T11:16:00Z"/>
                <w:b/>
              </w:rPr>
            </w:pPr>
            <w:moveTo w:id="1620" w:author="Rafi Aziizi" w:date="2021-11-12T11:16:00Z">
              <w:del w:id="1621" w:author="Rafi Aziizi" w:date="2021-11-12T13:51:00Z">
                <w:r w:rsidRPr="0009462F" w:rsidDel="00BC0DF1">
                  <w:rPr>
                    <w:b/>
                  </w:rPr>
                  <w:delText>Deskripsi</w:delText>
                </w:r>
              </w:del>
            </w:moveTo>
          </w:p>
        </w:tc>
      </w:tr>
      <w:tr w:rsidR="00494C80" w:rsidDel="00BC0DF1" w14:paraId="047CFB03" w14:textId="69803F67" w:rsidTr="00F14C4A">
        <w:trPr>
          <w:del w:id="1622" w:author="Rafi Aziizi" w:date="2021-11-12T13:51:00Z"/>
        </w:trPr>
        <w:tc>
          <w:tcPr>
            <w:tcW w:w="704" w:type="dxa"/>
          </w:tcPr>
          <w:p w14:paraId="23CB2290" w14:textId="3E1754B2" w:rsidR="00494C80" w:rsidDel="00BC0DF1" w:rsidRDefault="00494C80" w:rsidP="00F14C4A">
            <w:pPr>
              <w:rPr>
                <w:del w:id="1623" w:author="Rafi Aziizi" w:date="2021-11-12T13:51:00Z"/>
                <w:moveTo w:id="1624" w:author="Rafi Aziizi" w:date="2021-11-12T11:16:00Z"/>
              </w:rPr>
            </w:pPr>
            <w:moveTo w:id="1625" w:author="Rafi Aziizi" w:date="2021-11-12T11:16:00Z">
              <w:del w:id="1626" w:author="Rafi Aziizi" w:date="2021-11-12T13:51:00Z">
                <w:r w:rsidDel="00BC0DF1">
                  <w:delText>1.</w:delText>
                </w:r>
              </w:del>
            </w:moveTo>
          </w:p>
        </w:tc>
        <w:tc>
          <w:tcPr>
            <w:tcW w:w="2268" w:type="dxa"/>
          </w:tcPr>
          <w:p w14:paraId="42F9C66E" w14:textId="4FC4730D" w:rsidR="00494C80" w:rsidDel="00BC0DF1" w:rsidRDefault="00494C80" w:rsidP="00F14C4A">
            <w:pPr>
              <w:rPr>
                <w:del w:id="1627" w:author="Rafi Aziizi" w:date="2021-11-12T13:51:00Z"/>
                <w:moveTo w:id="1628" w:author="Rafi Aziizi" w:date="2021-11-12T11:16:00Z"/>
              </w:rPr>
            </w:pPr>
            <w:moveTo w:id="1629" w:author="Rafi Aziizi" w:date="2021-11-12T11:16:00Z">
              <w:del w:id="1630" w:author="Rafi Aziizi" w:date="2021-11-12T13:51:00Z">
                <w:r w:rsidDel="00BC0DF1">
                  <w:delText>Siswa</w:delText>
                </w:r>
              </w:del>
            </w:moveTo>
          </w:p>
        </w:tc>
        <w:tc>
          <w:tcPr>
            <w:tcW w:w="4955" w:type="dxa"/>
          </w:tcPr>
          <w:p w14:paraId="033E34D1" w14:textId="01E2811F" w:rsidR="00494C80" w:rsidDel="00BC0DF1" w:rsidRDefault="00494C80" w:rsidP="00F14C4A">
            <w:pPr>
              <w:rPr>
                <w:del w:id="1631" w:author="Rafi Aziizi" w:date="2021-11-12T13:51:00Z"/>
                <w:moveTo w:id="1632" w:author="Rafi Aziizi" w:date="2021-11-12T11:16:00Z"/>
              </w:rPr>
            </w:pPr>
            <w:moveTo w:id="1633" w:author="Rafi Aziizi" w:date="2021-11-12T11:16:00Z">
              <w:del w:id="1634"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1635" w:author="Rafi Aziizi" w:date="2021-11-12T13:51:00Z"/>
        </w:trPr>
        <w:tc>
          <w:tcPr>
            <w:tcW w:w="704" w:type="dxa"/>
          </w:tcPr>
          <w:p w14:paraId="49B667B3" w14:textId="2DA9BA2B" w:rsidR="00494C80" w:rsidDel="00BC0DF1" w:rsidRDefault="00494C80" w:rsidP="00F14C4A">
            <w:pPr>
              <w:rPr>
                <w:del w:id="1636" w:author="Rafi Aziizi" w:date="2021-11-12T13:51:00Z"/>
                <w:moveTo w:id="1637" w:author="Rafi Aziizi" w:date="2021-11-12T11:16:00Z"/>
              </w:rPr>
            </w:pPr>
            <w:moveTo w:id="1638" w:author="Rafi Aziizi" w:date="2021-11-12T11:16:00Z">
              <w:del w:id="1639" w:author="Rafi Aziizi" w:date="2021-11-12T13:51:00Z">
                <w:r w:rsidDel="00BC0DF1">
                  <w:delText>2.</w:delText>
                </w:r>
              </w:del>
            </w:moveTo>
          </w:p>
        </w:tc>
        <w:tc>
          <w:tcPr>
            <w:tcW w:w="2268" w:type="dxa"/>
          </w:tcPr>
          <w:p w14:paraId="75B5250B" w14:textId="3B3F9BE7" w:rsidR="00494C80" w:rsidDel="00BC0DF1" w:rsidRDefault="00494C80" w:rsidP="00F14C4A">
            <w:pPr>
              <w:rPr>
                <w:del w:id="1640" w:author="Rafi Aziizi" w:date="2021-11-12T13:51:00Z"/>
                <w:moveTo w:id="1641" w:author="Rafi Aziizi" w:date="2021-11-12T11:16:00Z"/>
              </w:rPr>
            </w:pPr>
            <w:moveTo w:id="1642" w:author="Rafi Aziizi" w:date="2021-11-12T11:16:00Z">
              <w:del w:id="1643"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1644" w:author="Rafi Aziizi" w:date="2021-11-12T13:51:00Z"/>
                <w:moveTo w:id="1645" w:author="Rafi Aziizi" w:date="2021-11-12T11:16:00Z"/>
                <w:lang w:val="id-ID"/>
              </w:rPr>
            </w:pPr>
            <w:moveTo w:id="1646" w:author="Rafi Aziizi" w:date="2021-11-12T11:16:00Z">
              <w:del w:id="1647"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1648" w:author="Rafi Aziizi" w:date="2021-11-12T13:51:00Z"/>
        </w:trPr>
        <w:tc>
          <w:tcPr>
            <w:tcW w:w="704" w:type="dxa"/>
          </w:tcPr>
          <w:p w14:paraId="7C0F14A0" w14:textId="1BCAD702" w:rsidR="00494C80" w:rsidDel="00BC0DF1" w:rsidRDefault="00494C80" w:rsidP="00F14C4A">
            <w:pPr>
              <w:rPr>
                <w:del w:id="1649" w:author="Rafi Aziizi" w:date="2021-11-12T13:51:00Z"/>
                <w:moveTo w:id="1650" w:author="Rafi Aziizi" w:date="2021-11-12T11:16:00Z"/>
              </w:rPr>
            </w:pPr>
            <w:moveTo w:id="1651" w:author="Rafi Aziizi" w:date="2021-11-12T11:16:00Z">
              <w:del w:id="1652"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1653" w:author="Rafi Aziizi" w:date="2021-11-12T13:51:00Z"/>
                <w:moveTo w:id="1654" w:author="Rafi Aziizi" w:date="2021-11-12T11:16:00Z"/>
              </w:rPr>
            </w:pPr>
            <w:moveTo w:id="1655" w:author="Rafi Aziizi" w:date="2021-11-12T11:16:00Z">
              <w:del w:id="1656" w:author="Rafi Aziizi" w:date="2021-11-12T13:51:00Z">
                <w:r w:rsidDel="00BC0DF1">
                  <w:delText>Guru BK</w:delText>
                </w:r>
              </w:del>
            </w:moveTo>
          </w:p>
        </w:tc>
        <w:tc>
          <w:tcPr>
            <w:tcW w:w="4955" w:type="dxa"/>
          </w:tcPr>
          <w:p w14:paraId="6BCB9C6A" w14:textId="4A17D50F" w:rsidR="00494C80" w:rsidDel="00BC0DF1" w:rsidRDefault="00494C80" w:rsidP="00F14C4A">
            <w:pPr>
              <w:rPr>
                <w:del w:id="1657" w:author="Rafi Aziizi" w:date="2021-11-12T13:51:00Z"/>
                <w:moveTo w:id="1658" w:author="Rafi Aziizi" w:date="2021-11-12T11:16:00Z"/>
              </w:rPr>
            </w:pPr>
            <w:moveTo w:id="1659" w:author="Rafi Aziizi" w:date="2021-11-12T11:16:00Z">
              <w:del w:id="1660"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1661" w:author="Rafi Aziizi" w:date="2021-11-12T13:51:00Z"/>
        </w:trPr>
        <w:tc>
          <w:tcPr>
            <w:tcW w:w="704" w:type="dxa"/>
          </w:tcPr>
          <w:p w14:paraId="1378B91E" w14:textId="20AF8472" w:rsidR="00494C80" w:rsidDel="00BC0DF1" w:rsidRDefault="00494C80" w:rsidP="00F14C4A">
            <w:pPr>
              <w:rPr>
                <w:del w:id="1662" w:author="Rafi Aziizi" w:date="2021-11-12T13:51:00Z"/>
                <w:moveTo w:id="1663" w:author="Rafi Aziizi" w:date="2021-11-12T11:16:00Z"/>
              </w:rPr>
            </w:pPr>
            <w:moveTo w:id="1664" w:author="Rafi Aziizi" w:date="2021-11-12T11:16:00Z">
              <w:del w:id="1665" w:author="Rafi Aziizi" w:date="2021-11-12T13:51:00Z">
                <w:r w:rsidDel="00BC0DF1">
                  <w:delText>4.</w:delText>
                </w:r>
              </w:del>
            </w:moveTo>
          </w:p>
        </w:tc>
        <w:tc>
          <w:tcPr>
            <w:tcW w:w="2268" w:type="dxa"/>
          </w:tcPr>
          <w:p w14:paraId="1962667A" w14:textId="1C26DAAA" w:rsidR="00494C80" w:rsidDel="00BC0DF1" w:rsidRDefault="00494C80" w:rsidP="00F14C4A">
            <w:pPr>
              <w:rPr>
                <w:del w:id="1666" w:author="Rafi Aziizi" w:date="2021-11-12T13:51:00Z"/>
                <w:moveTo w:id="1667" w:author="Rafi Aziizi" w:date="2021-11-12T11:16:00Z"/>
              </w:rPr>
            </w:pPr>
            <w:moveTo w:id="1668" w:author="Rafi Aziizi" w:date="2021-11-12T11:16:00Z">
              <w:del w:id="1669" w:author="Rafi Aziizi" w:date="2021-11-12T13:51:00Z">
                <w:r w:rsidDel="00BC0DF1">
                  <w:delText>Bagian IT</w:delText>
                </w:r>
              </w:del>
            </w:moveTo>
          </w:p>
        </w:tc>
        <w:tc>
          <w:tcPr>
            <w:tcW w:w="4955" w:type="dxa"/>
          </w:tcPr>
          <w:p w14:paraId="6F022119" w14:textId="1771FC2F" w:rsidR="00494C80" w:rsidDel="00BC0DF1" w:rsidRDefault="00494C80" w:rsidP="00F14C4A">
            <w:pPr>
              <w:rPr>
                <w:del w:id="1670" w:author="Rafi Aziizi" w:date="2021-11-12T13:51:00Z"/>
                <w:moveTo w:id="1671" w:author="Rafi Aziizi" w:date="2021-11-12T11:16:00Z"/>
              </w:rPr>
            </w:pPr>
            <w:moveTo w:id="1672" w:author="Rafi Aziizi" w:date="2021-11-12T11:16:00Z">
              <w:del w:id="1673"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1602"/>
    <w:p w14:paraId="1E4D9859" w14:textId="418B454D" w:rsidR="00C4154F" w:rsidRDefault="00C4154F" w:rsidP="00C93BF7">
      <w:pPr>
        <w:pStyle w:val="Heading3"/>
        <w:numPr>
          <w:ilvl w:val="2"/>
          <w:numId w:val="8"/>
        </w:numPr>
        <w:ind w:left="709"/>
        <w:rPr>
          <w:ins w:id="1674" w:author="Rafi Aziizi" w:date="2021-11-12T17:02:00Z"/>
          <w:lang w:val="en-US"/>
        </w:rPr>
      </w:pPr>
      <w:ins w:id="1675" w:author="Rafi Aziizi" w:date="2021-11-12T17:02:00Z">
        <w:r>
          <w:rPr>
            <w:lang w:val="en-US"/>
          </w:rPr>
          <w:t>Bisnis Aktor</w:t>
        </w:r>
      </w:ins>
    </w:p>
    <w:p w14:paraId="2D151BF1" w14:textId="6F6AD9F2" w:rsidR="00C4154F" w:rsidRPr="00114A62" w:rsidRDefault="00C4154F">
      <w:pPr>
        <w:ind w:firstLine="529"/>
        <w:rPr>
          <w:ins w:id="1676" w:author="Rafi Aziizi" w:date="2021-11-12T17:02:00Z"/>
          <w:b/>
          <w:bCs/>
        </w:rPr>
        <w:pPrChange w:id="1677" w:author="Rafi Aziizi" w:date="2021-11-12T17:02:00Z">
          <w:pPr>
            <w:ind w:firstLine="720"/>
          </w:pPr>
        </w:pPrChange>
      </w:pPr>
      <w:ins w:id="1678"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7A54E1">
          <w:rPr>
            <w:noProof/>
          </w:rPr>
          <w:pict w14:anchorId="6C255641">
            <v:shape id="Text Box 123" o:spid="_x0000_s2201" type="#_x0000_t202" style="position:absolute;left:0;text-align:left;margin-left:0;margin-top:268.25pt;width:396.8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6vE3rLwIAAGkEAAAOAAAAAAAAAAAAAAAAAC4C&#10;AABkcnMvZTJvRG9jLnhtbFBLAQItABQABgAIAAAAIQBah4KD4AAAAAgBAAAPAAAAAAAAAAAAAAAA&#10;AIkEAABkcnMvZG93bnJldi54bWxQSwUGAAAAAAQABADzAAAAlgUAAAAA&#10;" stroked="f">
              <v:textbox style="mso-next-textbox:#Text Box 123;mso-fit-shape-to-text:t" inset="0,0,0,0">
                <w:txbxContent>
                  <w:p w14:paraId="05D73B93" w14:textId="68F88789" w:rsidR="004A4F76" w:rsidRPr="00084E91" w:rsidRDefault="004A4F76" w:rsidP="00C4154F">
                    <w:pPr>
                      <w:pStyle w:val="Caption"/>
                      <w:jc w:val="center"/>
                      <w:rPr>
                        <w:noProof/>
                        <w:sz w:val="24"/>
                        <w:szCs w:val="24"/>
                      </w:rPr>
                    </w:pPr>
                    <w:r>
                      <w:t xml:space="preserve">Gambar 3. </w:t>
                    </w:r>
                    <w:ins w:id="1679" w:author="chaniaayulestari@outlook.com" w:date="2021-11-13T13:45:00Z">
                      <w:r>
                        <w:fldChar w:fldCharType="begin"/>
                      </w:r>
                      <w:r>
                        <w:instrText xml:space="preserve"> SEQ Gambar_3. \* ARABIC </w:instrText>
                      </w:r>
                    </w:ins>
                    <w:r>
                      <w:fldChar w:fldCharType="separate"/>
                    </w:r>
                    <w:ins w:id="1680" w:author="chaniaayulestari@outlook.com" w:date="2021-11-13T13:45:00Z">
                      <w:r>
                        <w:rPr>
                          <w:noProof/>
                        </w:rPr>
                        <w:t>5</w:t>
                      </w:r>
                      <w:r>
                        <w:fldChar w:fldCharType="end"/>
                      </w:r>
                    </w:ins>
                    <w:del w:id="168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ins>
    </w:p>
    <w:p w14:paraId="180C7184" w14:textId="77777777" w:rsidR="00D87377" w:rsidRDefault="00C4154F">
      <w:pPr>
        <w:keepNext/>
        <w:spacing w:line="240" w:lineRule="auto"/>
        <w:jc w:val="center"/>
        <w:rPr>
          <w:ins w:id="1682" w:author="chaniaayulestari@outlook.com" w:date="2021-11-13T20:04:00Z"/>
        </w:rPr>
      </w:pPr>
      <w:ins w:id="1683" w:author="Rafi Aziizi" w:date="2021-11-12T17:02:00Z">
        <w:r>
          <w:rPr>
            <w:noProof/>
          </w:rPr>
          <w:drawing>
            <wp:inline distT="0" distB="0" distL="0" distR="0" wp14:anchorId="72FBD20E" wp14:editId="7204FE38">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24E8FF97" w:rsidR="00CA43C8" w:rsidRDefault="00D87377">
      <w:pPr>
        <w:pStyle w:val="Caption"/>
        <w:jc w:val="center"/>
        <w:rPr>
          <w:ins w:id="1684" w:author="chaniaayulestari@outlook.com" w:date="2021-11-13T14:51:00Z"/>
        </w:rPr>
        <w:pPrChange w:id="1685" w:author="chaniaayulestari@outlook.com" w:date="2021-11-13T20:04:00Z">
          <w:pPr>
            <w:spacing w:line="240" w:lineRule="auto"/>
            <w:jc w:val="center"/>
          </w:pPr>
        </w:pPrChange>
      </w:pPr>
      <w:bookmarkStart w:id="1686" w:name="_Toc87731440"/>
      <w:ins w:id="1687" w:author="chaniaayulestari@outlook.com" w:date="2021-11-13T20:04:00Z">
        <w:r>
          <w:t xml:space="preserve">Gambar 3. </w:t>
        </w:r>
        <w:r>
          <w:fldChar w:fldCharType="begin"/>
        </w:r>
        <w:r>
          <w:instrText xml:space="preserve"> SEQ Gambar___3. \* ARABIC </w:instrText>
        </w:r>
      </w:ins>
      <w:r>
        <w:fldChar w:fldCharType="separate"/>
      </w:r>
      <w:ins w:id="1688" w:author="Rafi Aziizi" w:date="2021-11-14T10:19:00Z">
        <w:r w:rsidR="00ED47C8">
          <w:rPr>
            <w:noProof/>
          </w:rPr>
          <w:t>5</w:t>
        </w:r>
      </w:ins>
      <w:ins w:id="1689" w:author="chaniaayulestari@outlook.com" w:date="2021-11-13T20:04:00Z">
        <w:r>
          <w:fldChar w:fldCharType="end"/>
        </w:r>
        <w:r>
          <w:t xml:space="preserve"> Bisnis Aktor</w:t>
        </w:r>
      </w:ins>
      <w:bookmarkEnd w:id="1686"/>
    </w:p>
    <w:p w14:paraId="1DDDC678" w14:textId="46C8E669" w:rsidR="00C4154F" w:rsidDel="00D87377" w:rsidRDefault="00C4154F" w:rsidP="00C4154F">
      <w:pPr>
        <w:spacing w:line="240" w:lineRule="auto"/>
        <w:jc w:val="center"/>
        <w:rPr>
          <w:ins w:id="1690" w:author="Rafi Aziizi" w:date="2021-11-12T17:02:00Z"/>
          <w:del w:id="1691" w:author="chaniaayulestari@outlook.com" w:date="2021-11-13T20:04:00Z"/>
          <w:b/>
          <w:bCs/>
          <w:sz w:val="22"/>
          <w:szCs w:val="22"/>
        </w:rPr>
      </w:pPr>
      <w:ins w:id="1692" w:author="Rafi Aziizi" w:date="2021-11-12T17:02:00Z">
        <w:del w:id="1693"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1694" w:author="Rafi Aziizi" w:date="2021-11-12T17:02:00Z"/>
          <w:del w:id="1695" w:author="chaniaayulestari@outlook.com" w:date="2021-11-13T20:04:00Z"/>
          <w:b/>
          <w:bCs/>
          <w:sz w:val="22"/>
          <w:szCs w:val="22"/>
        </w:rPr>
        <w:pPrChange w:id="1696" w:author="chaniaayulestari@outlook.com" w:date="2021-11-13T20:04:00Z">
          <w:pPr>
            <w:spacing w:line="240" w:lineRule="auto"/>
          </w:pPr>
        </w:pPrChange>
      </w:pPr>
    </w:p>
    <w:p w14:paraId="6B4F8F47" w14:textId="77777777" w:rsidR="00C4154F" w:rsidRDefault="00C4154F" w:rsidP="00C4154F">
      <w:pPr>
        <w:spacing w:line="240" w:lineRule="auto"/>
        <w:jc w:val="center"/>
        <w:rPr>
          <w:ins w:id="1697" w:author="Rafi Aziizi" w:date="2021-11-12T17:02:00Z"/>
          <w:b/>
          <w:bCs/>
          <w:sz w:val="22"/>
          <w:szCs w:val="22"/>
        </w:rPr>
      </w:pPr>
      <w:ins w:id="1698"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1699" w:author="Rafi Aziizi" w:date="2021-11-12T17:01:00Z"/>
        </w:rPr>
        <w:pPrChange w:id="1700"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1701" w:author="Rafi Aziizi" w:date="2021-11-12T13:51:00Z"/>
          <w:lang w:val="en-US"/>
        </w:rPr>
      </w:pPr>
      <w:ins w:id="1702" w:author="Rafi Aziizi" w:date="2021-11-12T13:51:00Z">
        <w:r>
          <w:rPr>
            <w:lang w:val="en-US"/>
          </w:rPr>
          <w:lastRenderedPageBreak/>
          <w:t>Deskripsi Aktor</w:t>
        </w:r>
      </w:ins>
    </w:p>
    <w:p w14:paraId="38B4CB3C" w14:textId="252F1F83" w:rsidR="00BC0DF1" w:rsidRPr="003E1103" w:rsidRDefault="00BC0DF1" w:rsidP="00BC0DF1">
      <w:pPr>
        <w:ind w:firstLine="720"/>
        <w:rPr>
          <w:ins w:id="1703" w:author="Rafi Aziizi" w:date="2021-11-12T13:52:00Z"/>
        </w:rPr>
      </w:pPr>
      <w:ins w:id="1704"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1705" w:author="Rafi Aziizi" w:date="2021-11-12T13:52:00Z"/>
          <w:del w:id="1706" w:author="chaniaayulestari@outlook.com" w:date="2021-11-13T13:50:00Z"/>
        </w:rPr>
      </w:pPr>
      <w:ins w:id="1707" w:author="Rafi Aziizi" w:date="2021-11-12T13:52:00Z">
        <w:del w:id="1708" w:author="chaniaayulestari@outlook.com" w:date="2021-11-12T16:22:00Z">
          <w:r w:rsidDel="001A7B0B">
            <w:delText>Table 3.</w:delText>
          </w:r>
          <w:r w:rsidDel="001A7B0B">
            <w:rPr>
              <w:i w:val="0"/>
              <w:iCs w:val="0"/>
            </w:rPr>
            <w:fldChar w:fldCharType="begin"/>
          </w:r>
          <w:r w:rsidRPr="001A7B0B" w:rsidDel="001A7B0B">
            <w:delInstrText xml:space="preserve"> SEQ Table_3. \* ARABIC </w:delInstrText>
          </w:r>
          <w:r w:rsidDel="001A7B0B">
            <w:rPr>
              <w:i w:val="0"/>
              <w:iCs w:val="0"/>
            </w:rPr>
            <w:fldChar w:fldCharType="separate"/>
          </w:r>
          <w:r w:rsidRPr="001A7B0B" w:rsidDel="001A7B0B">
            <w:rPr>
              <w:noProof/>
            </w:rPr>
            <w:delText>4</w:delText>
          </w:r>
          <w:r w:rsidDel="001A7B0B">
            <w:rPr>
              <w:i w:val="0"/>
              <w:iCs w:val="0"/>
            </w:rPr>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1709" w:author="chaniaayulestari@outlook.com" w:date="2021-11-13T13:50:00Z"/>
        </w:rPr>
        <w:pPrChange w:id="1710" w:author="chaniaayulestari@outlook.com" w:date="2021-11-13T13:50:00Z">
          <w:pPr/>
        </w:pPrChange>
      </w:pPr>
      <w:bookmarkStart w:id="1711" w:name="_Toc87762716"/>
      <w:ins w:id="1712" w:author="chaniaayulestari@outlook.com" w:date="2021-11-13T13:50:00Z">
        <w:r>
          <w:t xml:space="preserve">Tabel 3. </w:t>
        </w:r>
      </w:ins>
      <w:ins w:id="1713" w:author="Rafi Aziizi" w:date="2021-11-14T11:08:00Z">
        <w:r w:rsidR="001B2DEA">
          <w:fldChar w:fldCharType="begin"/>
        </w:r>
        <w:r w:rsidR="001B2DEA">
          <w:instrText xml:space="preserve"> SEQ Tabel_3. \* ARABIC </w:instrText>
        </w:r>
      </w:ins>
      <w:r w:rsidR="001B2DEA">
        <w:fldChar w:fldCharType="separate"/>
      </w:r>
      <w:ins w:id="1714" w:author="Rafi Aziizi" w:date="2021-11-14T11:08:00Z">
        <w:r w:rsidR="001B2DEA">
          <w:rPr>
            <w:noProof/>
          </w:rPr>
          <w:t>3</w:t>
        </w:r>
        <w:r w:rsidR="001B2DEA">
          <w:fldChar w:fldCharType="end"/>
        </w:r>
      </w:ins>
      <w:ins w:id="1715" w:author="chaniaayulestari@outlook.com" w:date="2021-11-13T13:50:00Z">
        <w:del w:id="1716" w:author="Rafi Aziizi" w:date="2021-11-14T09:52:00Z">
          <w:r w:rsidDel="003640C9">
            <w:fldChar w:fldCharType="begin"/>
          </w:r>
          <w:r w:rsidDel="003640C9">
            <w:delInstrText xml:space="preserve"> SEQ Tabel_3. \* ARABIC </w:delInstrText>
          </w:r>
        </w:del>
      </w:ins>
      <w:del w:id="1717" w:author="Rafi Aziizi" w:date="2021-11-14T09:52:00Z">
        <w:r w:rsidR="007A54E1">
          <w:fldChar w:fldCharType="separate"/>
        </w:r>
      </w:del>
      <w:ins w:id="1718" w:author="chaniaayulestari@outlook.com" w:date="2021-11-13T13:50:00Z">
        <w:del w:id="1719" w:author="Rafi Aziizi" w:date="2021-11-14T09:52:00Z">
          <w:r w:rsidDel="003640C9">
            <w:fldChar w:fldCharType="end"/>
          </w:r>
        </w:del>
        <w:r>
          <w:t xml:space="preserve"> Deskripsi Aktor</w:t>
        </w:r>
        <w:bookmarkEnd w:id="1711"/>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1720" w:author="Rafi Aziizi" w:date="2021-11-12T13:52:00Z"/>
        </w:trPr>
        <w:tc>
          <w:tcPr>
            <w:tcW w:w="704" w:type="dxa"/>
          </w:tcPr>
          <w:p w14:paraId="246F0149" w14:textId="77777777" w:rsidR="00BC0DF1" w:rsidRPr="0009462F" w:rsidRDefault="00BC0DF1" w:rsidP="001F2641">
            <w:pPr>
              <w:jc w:val="center"/>
              <w:rPr>
                <w:ins w:id="1721" w:author="Rafi Aziizi" w:date="2021-11-12T13:52:00Z"/>
                <w:b/>
              </w:rPr>
            </w:pPr>
            <w:ins w:id="1722" w:author="Rafi Aziizi" w:date="2021-11-12T13:52:00Z">
              <w:r>
                <w:rPr>
                  <w:b/>
                </w:rPr>
                <w:t>No</w:t>
              </w:r>
            </w:ins>
          </w:p>
        </w:tc>
        <w:tc>
          <w:tcPr>
            <w:tcW w:w="2268" w:type="dxa"/>
          </w:tcPr>
          <w:p w14:paraId="51911992" w14:textId="77777777" w:rsidR="00BC0DF1" w:rsidRPr="0009462F" w:rsidRDefault="00BC0DF1" w:rsidP="001F2641">
            <w:pPr>
              <w:jc w:val="center"/>
              <w:rPr>
                <w:ins w:id="1723" w:author="Rafi Aziizi" w:date="2021-11-12T13:52:00Z"/>
                <w:b/>
              </w:rPr>
            </w:pPr>
            <w:ins w:id="1724" w:author="Rafi Aziizi" w:date="2021-11-12T13:52:00Z">
              <w:r w:rsidRPr="0009462F">
                <w:rPr>
                  <w:b/>
                </w:rPr>
                <w:t>Aktor</w:t>
              </w:r>
            </w:ins>
          </w:p>
        </w:tc>
        <w:tc>
          <w:tcPr>
            <w:tcW w:w="4955" w:type="dxa"/>
          </w:tcPr>
          <w:p w14:paraId="468EDDE4" w14:textId="77777777" w:rsidR="00BC0DF1" w:rsidRPr="0009462F" w:rsidRDefault="00BC0DF1" w:rsidP="001F2641">
            <w:pPr>
              <w:jc w:val="center"/>
              <w:rPr>
                <w:ins w:id="1725" w:author="Rafi Aziizi" w:date="2021-11-12T13:52:00Z"/>
                <w:b/>
              </w:rPr>
            </w:pPr>
            <w:ins w:id="1726" w:author="Rafi Aziizi" w:date="2021-11-12T13:52:00Z">
              <w:r w:rsidRPr="0009462F">
                <w:rPr>
                  <w:b/>
                </w:rPr>
                <w:t>Deskripsi</w:t>
              </w:r>
            </w:ins>
          </w:p>
        </w:tc>
      </w:tr>
      <w:tr w:rsidR="00BC0DF1" w14:paraId="5EDC83CF" w14:textId="77777777" w:rsidTr="001F2641">
        <w:trPr>
          <w:ins w:id="1727" w:author="Rafi Aziizi" w:date="2021-11-12T13:52:00Z"/>
        </w:trPr>
        <w:tc>
          <w:tcPr>
            <w:tcW w:w="704" w:type="dxa"/>
          </w:tcPr>
          <w:p w14:paraId="36BD3B17" w14:textId="77777777" w:rsidR="00BC0DF1" w:rsidRDefault="00BC0DF1" w:rsidP="001F2641">
            <w:pPr>
              <w:rPr>
                <w:ins w:id="1728" w:author="Rafi Aziizi" w:date="2021-11-12T13:52:00Z"/>
              </w:rPr>
            </w:pPr>
            <w:ins w:id="1729" w:author="Rafi Aziizi" w:date="2021-11-12T13:52:00Z">
              <w:r>
                <w:t>1.</w:t>
              </w:r>
            </w:ins>
          </w:p>
        </w:tc>
        <w:tc>
          <w:tcPr>
            <w:tcW w:w="2268" w:type="dxa"/>
          </w:tcPr>
          <w:p w14:paraId="1490A8EA" w14:textId="77777777" w:rsidR="00BC0DF1" w:rsidRDefault="00BC0DF1" w:rsidP="001F2641">
            <w:pPr>
              <w:rPr>
                <w:ins w:id="1730" w:author="Rafi Aziizi" w:date="2021-11-12T13:52:00Z"/>
              </w:rPr>
            </w:pPr>
            <w:ins w:id="1731" w:author="Rafi Aziizi" w:date="2021-11-12T13:52:00Z">
              <w:r>
                <w:t>Siswa</w:t>
              </w:r>
            </w:ins>
          </w:p>
        </w:tc>
        <w:tc>
          <w:tcPr>
            <w:tcW w:w="4955" w:type="dxa"/>
          </w:tcPr>
          <w:p w14:paraId="0CACDE65" w14:textId="6A4FE8D3" w:rsidR="00BC0DF1" w:rsidRDefault="00BC0DF1" w:rsidP="001F2641">
            <w:pPr>
              <w:rPr>
                <w:ins w:id="1732" w:author="Rafi Aziizi" w:date="2021-11-12T13:52:00Z"/>
              </w:rPr>
            </w:pPr>
            <w:ins w:id="1733" w:author="Rafi Aziizi" w:date="2021-11-12T13:52:00Z">
              <w:r>
                <w:t>B</w:t>
              </w:r>
              <w:r w:rsidRPr="003E1103">
                <w:t>ertanggung jawab untuk melakukan absen</w:t>
              </w:r>
            </w:ins>
            <w:ins w:id="1734" w:author="Rafi Aziizi" w:date="2021-11-12T13:56:00Z">
              <w:r w:rsidR="001B1ED9">
                <w:t xml:space="preserve"> </w:t>
              </w:r>
            </w:ins>
            <w:ins w:id="1735" w:author="Rafi Aziizi" w:date="2021-11-12T13:57:00Z">
              <w:r w:rsidR="001B1ED9">
                <w:t>menggunakan kartu dan hadir tepat waktu sesuai jam belajar di sekolah.</w:t>
              </w:r>
            </w:ins>
          </w:p>
        </w:tc>
      </w:tr>
      <w:tr w:rsidR="00BC0DF1" w14:paraId="0F40CA72" w14:textId="77777777" w:rsidTr="001F2641">
        <w:trPr>
          <w:ins w:id="1736" w:author="Rafi Aziizi" w:date="2021-11-12T13:52:00Z"/>
        </w:trPr>
        <w:tc>
          <w:tcPr>
            <w:tcW w:w="704" w:type="dxa"/>
          </w:tcPr>
          <w:p w14:paraId="4CB9821A" w14:textId="77777777" w:rsidR="00BC0DF1" w:rsidRDefault="00BC0DF1" w:rsidP="001F2641">
            <w:pPr>
              <w:rPr>
                <w:ins w:id="1737" w:author="Rafi Aziizi" w:date="2021-11-12T13:52:00Z"/>
              </w:rPr>
            </w:pPr>
            <w:ins w:id="1738" w:author="Rafi Aziizi" w:date="2021-11-12T13:52:00Z">
              <w:r>
                <w:t>2.</w:t>
              </w:r>
            </w:ins>
          </w:p>
        </w:tc>
        <w:tc>
          <w:tcPr>
            <w:tcW w:w="2268" w:type="dxa"/>
          </w:tcPr>
          <w:p w14:paraId="03C0FA7D" w14:textId="77777777" w:rsidR="00BC0DF1" w:rsidRDefault="00BC0DF1" w:rsidP="001F2641">
            <w:pPr>
              <w:rPr>
                <w:ins w:id="1739" w:author="Rafi Aziizi" w:date="2021-11-12T13:52:00Z"/>
              </w:rPr>
            </w:pPr>
            <w:ins w:id="1740" w:author="Rafi Aziizi" w:date="2021-11-12T13:52:00Z">
              <w:r>
                <w:t>Kepala Sekolah</w:t>
              </w:r>
            </w:ins>
          </w:p>
        </w:tc>
        <w:tc>
          <w:tcPr>
            <w:tcW w:w="4955" w:type="dxa"/>
          </w:tcPr>
          <w:p w14:paraId="1D563520" w14:textId="7921D54D" w:rsidR="00BC0DF1" w:rsidRPr="001B0BF8" w:rsidRDefault="00BC0DF1" w:rsidP="001F2641">
            <w:pPr>
              <w:rPr>
                <w:ins w:id="1741" w:author="Rafi Aziizi" w:date="2021-11-12T13:52:00Z"/>
                <w:lang w:val="id-ID"/>
              </w:rPr>
            </w:pPr>
            <w:ins w:id="1742" w:author="Rafi Aziizi" w:date="2021-11-12T13:52:00Z">
              <w:r>
                <w:t>Aktor ini dapat melihat laporan absensi</w:t>
              </w:r>
            </w:ins>
            <w:ins w:id="1743" w:author="Rafi Aziizi" w:date="2021-11-12T13:57:00Z">
              <w:r w:rsidR="001B1ED9">
                <w:t xml:space="preserve"> </w:t>
              </w:r>
            </w:ins>
            <w:ins w:id="1744" w:author="Rafi Aziizi" w:date="2021-11-12T13:52:00Z">
              <w:r>
                <w:t xml:space="preserve"> berdasarkan hari, bulan maupun semester</w:t>
              </w:r>
            </w:ins>
            <w:ins w:id="1745" w:author="Rafi Aziizi" w:date="2021-11-12T13:57:00Z">
              <w:r w:rsidR="001B1ED9">
                <w:t xml:space="preserve"> dari setiap siswa, jurusan maupun angkatan yang dapat dijadikan bahan evaluasi</w:t>
              </w:r>
            </w:ins>
            <w:ins w:id="1746" w:author="Rafi Aziizi" w:date="2021-11-12T13:52:00Z">
              <w:r>
                <w:t>.</w:t>
              </w:r>
              <w:r>
                <w:rPr>
                  <w:lang w:val="id-ID"/>
                </w:rPr>
                <w:t xml:space="preserve"> </w:t>
              </w:r>
            </w:ins>
          </w:p>
        </w:tc>
      </w:tr>
      <w:tr w:rsidR="00BC0DF1" w14:paraId="346FB2D9" w14:textId="77777777" w:rsidTr="001F2641">
        <w:trPr>
          <w:ins w:id="1747" w:author="Rafi Aziizi" w:date="2021-11-12T13:52:00Z"/>
        </w:trPr>
        <w:tc>
          <w:tcPr>
            <w:tcW w:w="704" w:type="dxa"/>
          </w:tcPr>
          <w:p w14:paraId="43A32545" w14:textId="77777777" w:rsidR="00BC0DF1" w:rsidRDefault="00BC0DF1" w:rsidP="001F2641">
            <w:pPr>
              <w:rPr>
                <w:ins w:id="1748" w:author="Rafi Aziizi" w:date="2021-11-12T13:52:00Z"/>
              </w:rPr>
            </w:pPr>
            <w:ins w:id="1749" w:author="Rafi Aziizi" w:date="2021-11-12T13:52:00Z">
              <w:r>
                <w:t xml:space="preserve">3. </w:t>
              </w:r>
            </w:ins>
          </w:p>
        </w:tc>
        <w:tc>
          <w:tcPr>
            <w:tcW w:w="2268" w:type="dxa"/>
          </w:tcPr>
          <w:p w14:paraId="64D9A833" w14:textId="77777777" w:rsidR="00BC0DF1" w:rsidRDefault="00BC0DF1" w:rsidP="001F2641">
            <w:pPr>
              <w:rPr>
                <w:ins w:id="1750" w:author="Rafi Aziizi" w:date="2021-11-12T13:52:00Z"/>
              </w:rPr>
            </w:pPr>
            <w:ins w:id="1751" w:author="Rafi Aziizi" w:date="2021-11-12T13:52:00Z">
              <w:r>
                <w:t>Guru BK</w:t>
              </w:r>
            </w:ins>
          </w:p>
        </w:tc>
        <w:tc>
          <w:tcPr>
            <w:tcW w:w="4955" w:type="dxa"/>
          </w:tcPr>
          <w:p w14:paraId="0D168818" w14:textId="6C607256" w:rsidR="00BC0DF1" w:rsidRDefault="00BC0DF1" w:rsidP="001F2641">
            <w:pPr>
              <w:rPr>
                <w:ins w:id="1752" w:author="Rafi Aziizi" w:date="2021-11-12T13:52:00Z"/>
              </w:rPr>
            </w:pPr>
            <w:ins w:id="1753"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1754" w:author="Rafi Aziizi" w:date="2021-11-12T13:58:00Z">
              <w:r w:rsidR="001B1ED9">
                <w:t xml:space="preserve"> walikelas,</w:t>
              </w:r>
            </w:ins>
            <w:ins w:id="1755"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1756" w:author="Rafi Aziizi" w:date="2021-11-12T13:58:00Z">
              <w:r w:rsidR="001B1ED9">
                <w:t>.</w:t>
              </w:r>
            </w:ins>
          </w:p>
        </w:tc>
      </w:tr>
      <w:tr w:rsidR="00BC0DF1" w14:paraId="38F764E1" w14:textId="77777777" w:rsidTr="001F2641">
        <w:trPr>
          <w:ins w:id="1757" w:author="Rafi Aziizi" w:date="2021-11-12T13:52:00Z"/>
        </w:trPr>
        <w:tc>
          <w:tcPr>
            <w:tcW w:w="704" w:type="dxa"/>
          </w:tcPr>
          <w:p w14:paraId="3C2CF62A" w14:textId="77777777" w:rsidR="00BC0DF1" w:rsidRDefault="00BC0DF1" w:rsidP="001F2641">
            <w:pPr>
              <w:rPr>
                <w:ins w:id="1758" w:author="Rafi Aziizi" w:date="2021-11-12T13:52:00Z"/>
              </w:rPr>
            </w:pPr>
            <w:ins w:id="1759" w:author="Rafi Aziizi" w:date="2021-11-12T13:52:00Z">
              <w:r>
                <w:t>4.</w:t>
              </w:r>
            </w:ins>
          </w:p>
        </w:tc>
        <w:tc>
          <w:tcPr>
            <w:tcW w:w="2268" w:type="dxa"/>
          </w:tcPr>
          <w:p w14:paraId="23EC801A" w14:textId="77777777" w:rsidR="00BC0DF1" w:rsidRDefault="00BC0DF1" w:rsidP="001F2641">
            <w:pPr>
              <w:rPr>
                <w:ins w:id="1760" w:author="Rafi Aziizi" w:date="2021-11-12T13:52:00Z"/>
              </w:rPr>
            </w:pPr>
            <w:ins w:id="1761" w:author="Rafi Aziizi" w:date="2021-11-12T13:52:00Z">
              <w:r>
                <w:t>Bagian IT</w:t>
              </w:r>
            </w:ins>
          </w:p>
        </w:tc>
        <w:tc>
          <w:tcPr>
            <w:tcW w:w="4955" w:type="dxa"/>
          </w:tcPr>
          <w:p w14:paraId="42FB2CED" w14:textId="406FB50B" w:rsidR="00BC0DF1" w:rsidRDefault="00BC0DF1" w:rsidP="001F2641">
            <w:pPr>
              <w:rPr>
                <w:ins w:id="1762" w:author="Rafi Aziizi" w:date="2021-11-12T13:52:00Z"/>
              </w:rPr>
            </w:pPr>
            <w:ins w:id="1763" w:author="Rafi Aziizi" w:date="2021-11-12T13:52:00Z">
              <w:r w:rsidRPr="003E1103">
                <w:t>Bagian IT bertanggung jawab untuk mengelola data siswa,</w:t>
              </w:r>
              <w:r>
                <w:t xml:space="preserve"> </w:t>
              </w:r>
              <w:r w:rsidRPr="003E1103">
                <w:t>guru,</w:t>
              </w:r>
            </w:ins>
            <w:ins w:id="1764" w:author="Rafi Aziizi" w:date="2021-11-12T13:58:00Z">
              <w:r w:rsidR="001B1ED9">
                <w:t xml:space="preserve"> walikelas,</w:t>
              </w:r>
            </w:ins>
            <w:ins w:id="1765"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1766" w:author="Rafi Aziizi" w:date="2021-11-12T13:51:00Z"/>
        </w:rPr>
        <w:pPrChange w:id="1767"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r>
        <w:rPr>
          <w:lang w:val="en-US"/>
        </w:rPr>
        <w:t>Analisis Kebutuhan Fungsional</w:t>
      </w:r>
      <w:bookmarkEnd w:id="1449"/>
      <w:bookmarkEnd w:id="1450"/>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1768" w:author="Rafi Aziizi" w:date="2021-11-13T10:31:00Z">
        <w:r w:rsidR="006F4D0B">
          <w:t>perangkat lunak yang dibangun</w:t>
        </w:r>
      </w:ins>
      <w:del w:id="1769"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1770" w:author="chaniaayulestari@outlook.com" w:date="2021-11-13T13:51:00Z"/>
        </w:rPr>
      </w:pPr>
      <w:del w:id="1771"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3</w:delText>
        </w:r>
        <w:r w:rsidR="006720D0" w:rsidDel="001A7B0B">
          <w:rPr>
            <w:i w:val="0"/>
            <w:iCs w:val="0"/>
          </w:rPr>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1772" w:author="chaniaayulestari@outlook.com" w:date="2021-11-13T13:51:00Z"/>
        </w:rPr>
        <w:pPrChange w:id="1773" w:author="chaniaayulestari@outlook.com" w:date="2021-11-13T13:51:00Z">
          <w:pPr/>
        </w:pPrChange>
      </w:pPr>
      <w:bookmarkStart w:id="1774" w:name="_Toc87762717"/>
      <w:ins w:id="1775" w:author="chaniaayulestari@outlook.com" w:date="2021-11-13T13:51:00Z">
        <w:r>
          <w:t xml:space="preserve">Tabel 3. </w:t>
        </w:r>
      </w:ins>
      <w:ins w:id="1776" w:author="Rafi Aziizi" w:date="2021-11-14T11:08:00Z">
        <w:r w:rsidR="001B2DEA">
          <w:fldChar w:fldCharType="begin"/>
        </w:r>
        <w:r w:rsidR="001B2DEA">
          <w:instrText xml:space="preserve"> SEQ Tabel_3. \* ARABIC </w:instrText>
        </w:r>
      </w:ins>
      <w:r w:rsidR="001B2DEA">
        <w:fldChar w:fldCharType="separate"/>
      </w:r>
      <w:ins w:id="1777" w:author="Rafi Aziizi" w:date="2021-11-14T11:08:00Z">
        <w:r w:rsidR="001B2DEA">
          <w:rPr>
            <w:noProof/>
          </w:rPr>
          <w:t>4</w:t>
        </w:r>
        <w:r w:rsidR="001B2DEA">
          <w:fldChar w:fldCharType="end"/>
        </w:r>
      </w:ins>
      <w:ins w:id="1778" w:author="chaniaayulestari@outlook.com" w:date="2021-11-13T13:51:00Z">
        <w:del w:id="1779" w:author="Rafi Aziizi" w:date="2021-11-14T09:52:00Z">
          <w:r w:rsidDel="003640C9">
            <w:fldChar w:fldCharType="begin"/>
          </w:r>
          <w:r w:rsidDel="003640C9">
            <w:delInstrText xml:space="preserve"> SEQ Tabel_3. \* ARABIC </w:delInstrText>
          </w:r>
        </w:del>
      </w:ins>
      <w:del w:id="1780" w:author="Rafi Aziizi" w:date="2021-11-14T09:52:00Z">
        <w:r w:rsidR="007A54E1">
          <w:fldChar w:fldCharType="separate"/>
        </w:r>
      </w:del>
      <w:ins w:id="1781" w:author="chaniaayulestari@outlook.com" w:date="2021-11-13T13:51:00Z">
        <w:del w:id="1782" w:author="Rafi Aziizi" w:date="2021-11-14T09:52:00Z">
          <w:r w:rsidDel="003640C9">
            <w:fldChar w:fldCharType="end"/>
          </w:r>
        </w:del>
        <w:r>
          <w:t xml:space="preserve"> Analis Kebutuhan Fungsional</w:t>
        </w:r>
        <w:bookmarkEnd w:id="1774"/>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1783" w:author="Rafi Aziizi" w:date="2021-11-12T13:59:00Z"/>
              </w:rPr>
            </w:pPr>
            <w:r>
              <w:t>Sistem menampilkan beberapa informasi berupa grafik mengenai absensi siswa</w:t>
            </w:r>
            <w:ins w:id="1784" w:author="Rafi Aziizi" w:date="2021-11-12T13:59:00Z">
              <w:r w:rsidR="001B1ED9">
                <w:t xml:space="preserve"> kedalam beberapa kategori yaitu :</w:t>
              </w:r>
            </w:ins>
            <w:del w:id="1785" w:author="Rafi Aziizi" w:date="2021-11-12T13:59:00Z">
              <w:r w:rsidDel="001B1ED9">
                <w:delText>.</w:delText>
              </w:r>
            </w:del>
          </w:p>
          <w:p w14:paraId="50084279" w14:textId="46CDF779" w:rsidR="001B1ED9" w:rsidRDefault="001B1ED9" w:rsidP="00A978CB">
            <w:pPr>
              <w:rPr>
                <w:ins w:id="1786" w:author="Rafi Aziizi" w:date="2021-11-12T14:00:00Z"/>
              </w:rPr>
            </w:pPr>
            <w:ins w:id="1787" w:author="Rafi Aziizi" w:date="2021-11-12T13:59:00Z">
              <w:r>
                <w:t xml:space="preserve">1. Status </w:t>
              </w:r>
            </w:ins>
            <w:ins w:id="1788" w:author="Rafi Aziizi" w:date="2021-11-12T14:00:00Z">
              <w:r>
                <w:t xml:space="preserve">seluruh </w:t>
              </w:r>
            </w:ins>
            <w:ins w:id="1789" w:author="Rafi Aziizi" w:date="2021-11-12T13:59:00Z">
              <w:r>
                <w:t>ke</w:t>
              </w:r>
            </w:ins>
            <w:ins w:id="1790" w:author="Rafi Aziizi" w:date="2021-11-12T14:00:00Z">
              <w:r>
                <w:t>hadiran siswa berdasarkan hari, minggu, bulan dan semester.</w:t>
              </w:r>
            </w:ins>
          </w:p>
          <w:p w14:paraId="566BD2F9" w14:textId="2EFCDE9B" w:rsidR="001B1ED9" w:rsidRDefault="001B1ED9" w:rsidP="00A978CB">
            <w:pPr>
              <w:rPr>
                <w:ins w:id="1791" w:author="Rafi Aziizi" w:date="2021-11-12T14:00:00Z"/>
              </w:rPr>
            </w:pPr>
            <w:ins w:id="1792" w:author="Rafi Aziizi" w:date="2021-11-12T14:00:00Z">
              <w:r>
                <w:t>2. Status seluruh kehadiran</w:t>
              </w:r>
            </w:ins>
            <w:ins w:id="1793" w:author="Rafi Aziizi" w:date="2021-11-12T14:01:00Z">
              <w:r>
                <w:t xml:space="preserve"> siswa</w:t>
              </w:r>
            </w:ins>
            <w:ins w:id="1794" w:author="Rafi Aziizi" w:date="2021-11-12T14:00:00Z">
              <w:r>
                <w:t xml:space="preserve"> per</w:t>
              </w:r>
            </w:ins>
            <w:ins w:id="1795" w:author="Rafi Aziizi" w:date="2021-11-12T14:01:00Z">
              <w:r>
                <w:t>-</w:t>
              </w:r>
            </w:ins>
            <w:ins w:id="1796" w:author="Rafi Aziizi" w:date="2021-11-12T14:00:00Z">
              <w:r>
                <w:t>jurusan berdasarkan hari, minggu, bulan dan semester.</w:t>
              </w:r>
            </w:ins>
          </w:p>
          <w:p w14:paraId="247F89DA" w14:textId="5023BC3F" w:rsidR="001B1ED9" w:rsidRDefault="001B1ED9" w:rsidP="00A978CB">
            <w:ins w:id="1797" w:author="Rafi Aziizi" w:date="2021-11-12T14:00:00Z">
              <w:r>
                <w:t>3. Status seluruh kehadiran</w:t>
              </w:r>
            </w:ins>
            <w:ins w:id="1798" w:author="Rafi Aziizi" w:date="2021-11-12T14:01:00Z">
              <w:r>
                <w:t xml:space="preserve"> siswa</w:t>
              </w:r>
            </w:ins>
            <w:ins w:id="1799" w:author="Rafi Aziizi" w:date="2021-11-12T14:00:00Z">
              <w:r>
                <w:t xml:space="preserve"> per</w:t>
              </w:r>
            </w:ins>
            <w:ins w:id="1800" w:author="Rafi Aziizi" w:date="2021-11-12T14:01:00Z">
              <w:r>
                <w:t>-a</w:t>
              </w:r>
            </w:ins>
            <w:ins w:id="1801" w:author="Rafi Aziizi" w:date="2021-11-12T14:00:00Z">
              <w:r>
                <w:t xml:space="preserve">ngkatan </w:t>
              </w:r>
            </w:ins>
            <w:ins w:id="1802"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1803" w:author="Rafi Aziizi" w:date="2021-11-12T14:04:00Z"/>
        </w:trPr>
        <w:tc>
          <w:tcPr>
            <w:tcW w:w="1838" w:type="dxa"/>
            <w:vAlign w:val="center"/>
          </w:tcPr>
          <w:p w14:paraId="778521B9" w14:textId="085C52A9" w:rsidR="000F1488" w:rsidRDefault="000F1488" w:rsidP="00114A62">
            <w:pPr>
              <w:jc w:val="center"/>
              <w:rPr>
                <w:ins w:id="1804" w:author="Rafi Aziizi" w:date="2021-11-12T14:04:00Z"/>
              </w:rPr>
            </w:pPr>
            <w:ins w:id="1805" w:author="Rafi Aziizi" w:date="2021-11-12T14:04:00Z">
              <w:r>
                <w:t>RC</w:t>
              </w:r>
            </w:ins>
            <w:ins w:id="1806"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1807" w:author="Rafi Aziizi" w:date="2021-11-12T14:04:00Z"/>
              </w:rPr>
            </w:pPr>
            <w:ins w:id="1808" w:author="Rafi Aziizi" w:date="2021-11-12T14:04:00Z">
              <w:r>
                <w:t>Kelola Absensi</w:t>
              </w:r>
            </w:ins>
          </w:p>
        </w:tc>
        <w:tc>
          <w:tcPr>
            <w:tcW w:w="3083" w:type="dxa"/>
            <w:shd w:val="clear" w:color="auto" w:fill="auto"/>
          </w:tcPr>
          <w:p w14:paraId="40EBF260" w14:textId="6A29E610" w:rsidR="000F1488" w:rsidDel="000F1488" w:rsidRDefault="00927D1D" w:rsidP="000D5CB9">
            <w:pPr>
              <w:rPr>
                <w:ins w:id="1809" w:author="Rafi Aziizi" w:date="2021-11-12T14:04:00Z"/>
              </w:rPr>
            </w:pPr>
            <w:ins w:id="1810" w:author="Rafi Aziizi" w:date="2021-11-14T09:39:00Z">
              <w:r>
                <w:t>Siswa melakukan absensi menggunakan RFID dan a</w:t>
              </w:r>
            </w:ins>
            <w:ins w:id="1811" w:author="Rafi Aziizi" w:date="2021-11-12T14:05:00Z">
              <w:r w:rsidR="000F1488">
                <w:t>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1812" w:author="Rafi Aziizi" w:date="2021-11-12T14:04:00Z"/>
              </w:rPr>
            </w:pPr>
            <w:ins w:id="1813"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1814" w:author="Rafi Aziizi" w:date="2021-11-14T09:41:00Z">
              <w:r w:rsidR="00927D1D">
                <w:t>19</w:t>
              </w:r>
            </w:ins>
            <w:del w:id="1815"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1816"/>
            <w:ins w:id="1817" w:author="chaniaayulestari@outlook.com" w:date="2021-11-14T06:14:00Z">
              <w:r>
                <w:t xml:space="preserve">Kelola </w:t>
              </w:r>
            </w:ins>
            <w:r w:rsidR="000D5CB9">
              <w:t>Laporan Absensi</w:t>
            </w:r>
            <w:commentRangeEnd w:id="1816"/>
            <w:r w:rsidR="00546D1E">
              <w:rPr>
                <w:rStyle w:val="CommentReference"/>
              </w:rPr>
              <w:commentReference w:id="1816"/>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1818" w:author="Rafi Aziizi" w:date="2021-11-14T09:41:00Z">
              <w:r w:rsidR="00927D1D">
                <w:t>0</w:t>
              </w:r>
            </w:ins>
            <w:del w:id="1819"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1820" w:author="Rafi Aziizi" w:date="2021-11-14T09:41:00Z">
              <w:r w:rsidR="00927D1D">
                <w:t>1</w:t>
              </w:r>
            </w:ins>
            <w:del w:id="1821"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1822" w:author="Rafi Aziizi" w:date="2021-11-14T09:41:00Z">
              <w:r w:rsidR="00927D1D">
                <w:t>2</w:t>
              </w:r>
            </w:ins>
            <w:del w:id="1823"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1824" w:author="chaniaayulestari@outlook.com" w:date="2021-11-14T06:32:00Z">
              <w:r w:rsidDel="008C0CCB">
                <w:delText xml:space="preserve">filterisasi </w:delText>
              </w:r>
            </w:del>
            <w:ins w:id="1825"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1826" w:name="_Toc80034241"/>
      <w:bookmarkStart w:id="1827" w:name="_Toc83115744"/>
      <w:r>
        <w:rPr>
          <w:lang w:val="en-US"/>
        </w:rPr>
        <w:t>Analisis Kebutuhan Non Fungsional</w:t>
      </w:r>
      <w:bookmarkEnd w:id="1826"/>
      <w:bookmarkEnd w:id="1827"/>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1828" w:name="_Toc80034242"/>
      <w:bookmarkStart w:id="1829" w:name="_Toc83115745"/>
      <w:r>
        <w:rPr>
          <w:lang w:val="en-US"/>
        </w:rPr>
        <w:lastRenderedPageBreak/>
        <w:t>Perancangan Sistem Baru</w:t>
      </w:r>
      <w:bookmarkEnd w:id="1828"/>
      <w:bookmarkEnd w:id="1829"/>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1830" w:author="Rafi Aziizi" w:date="2021-11-12T11:15:00Z"/>
        </w:rPr>
      </w:pPr>
      <w:bookmarkStart w:id="1831" w:name="_heading=h.4f1mdlm"/>
      <w:bookmarkStart w:id="1832" w:name="_Toc80034244"/>
      <w:bookmarkStart w:id="1833" w:name="_Toc83115746"/>
      <w:bookmarkEnd w:id="1831"/>
      <w:del w:id="1834" w:author="Rafi Aziizi" w:date="2021-11-12T11:15:00Z">
        <w:r w:rsidDel="00494C80">
          <w:delText>Bisnis Aktor</w:delText>
        </w:r>
        <w:bookmarkEnd w:id="1832"/>
        <w:bookmarkEnd w:id="1833"/>
      </w:del>
    </w:p>
    <w:p w14:paraId="7E1A0481" w14:textId="5BA5C78B" w:rsidR="001777A7" w:rsidDel="003E7B2F" w:rsidRDefault="001777A7" w:rsidP="007F1959">
      <w:pPr>
        <w:ind w:firstLine="720"/>
        <w:rPr>
          <w:del w:id="1835" w:author="Rafi Aziizi" w:date="2021-11-12T10:43:00Z"/>
        </w:rPr>
      </w:pPr>
      <w:del w:id="1836"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1837" w:author="Rafi Aziizi" w:date="2021-11-12T10:43:00Z"/>
          <w:b/>
          <w:bCs/>
        </w:rPr>
      </w:pPr>
    </w:p>
    <w:p w14:paraId="5A5F5B22" w14:textId="50F0D2B9" w:rsidR="00122F94" w:rsidRPr="00114A62" w:rsidDel="00494C80" w:rsidRDefault="007A54E1">
      <w:pPr>
        <w:ind w:firstLine="720"/>
        <w:rPr>
          <w:del w:id="1838" w:author="Rafi Aziizi" w:date="2021-11-12T11:15:00Z"/>
          <w:b/>
          <w:bCs/>
        </w:rPr>
        <w:pPrChange w:id="1839" w:author="Rafi Aziizi" w:date="2021-11-12T10:43:00Z">
          <w:pPr/>
        </w:pPrChange>
      </w:pPr>
      <w:del w:id="1840" w:author="Rafi Aziizi" w:date="2021-11-12T11:15:00Z">
        <w:r>
          <w:rPr>
            <w:noProof/>
          </w:rPr>
          <w:pict w14:anchorId="4280595B">
            <v:shape id="Text Box 51" o:spid="_x0000_s2200" type="#_x0000_t202" style="position:absolute;left:0;text-align:left;margin-left:0;margin-top:268.25pt;width:396.8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fYDLwIAAGcEAAAOAAAAZHJzL2Uyb0RvYy54bWysVMFu2zAMvQ/YPwi6L05apF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3YfYDLwIAAGcEAAAOAAAAAAAAAAAAAAAAAC4C&#10;AABkcnMvZTJvRG9jLnhtbFBLAQItABQABgAIAAAAIQBah4KD4AAAAAgBAAAPAAAAAAAAAAAAAAAA&#10;AIkEAABkcnMvZG93bnJldi54bWxQSwUGAAAAAAQABADzAAAAlgUAAAAA&#10;" stroked="f">
              <v:textbox style="mso-next-textbox:#Text Box 51;mso-fit-shape-to-text:t" inset="0,0,0,0">
                <w:txbxContent>
                  <w:p w14:paraId="7F2285CE" w14:textId="185E3CF8" w:rsidR="004A4F76" w:rsidRPr="00084E91" w:rsidRDefault="004A4F76" w:rsidP="00832EA1">
                    <w:pPr>
                      <w:pStyle w:val="Caption"/>
                      <w:jc w:val="center"/>
                      <w:rPr>
                        <w:noProof/>
                        <w:sz w:val="24"/>
                        <w:szCs w:val="24"/>
                      </w:rPr>
                    </w:pPr>
                    <w:r>
                      <w:t xml:space="preserve">Gambar 3. </w:t>
                    </w:r>
                    <w:ins w:id="1841" w:author="chaniaayulestari@outlook.com" w:date="2021-11-13T13:45:00Z">
                      <w:r>
                        <w:fldChar w:fldCharType="begin"/>
                      </w:r>
                      <w:r>
                        <w:instrText xml:space="preserve"> SEQ Gambar_3. \* ARABIC </w:instrText>
                      </w:r>
                    </w:ins>
                    <w:r>
                      <w:fldChar w:fldCharType="separate"/>
                    </w:r>
                    <w:ins w:id="1842" w:author="chaniaayulestari@outlook.com" w:date="2021-11-13T13:45:00Z">
                      <w:r>
                        <w:rPr>
                          <w:noProof/>
                        </w:rPr>
                        <w:t>6</w:t>
                      </w:r>
                      <w:r>
                        <w:fldChar w:fldCharType="end"/>
                      </w:r>
                    </w:ins>
                    <w:del w:id="18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w:r>
      </w:del>
    </w:p>
    <w:p w14:paraId="7ADB4247" w14:textId="75C4F92A" w:rsidR="00111278" w:rsidDel="00494C80" w:rsidRDefault="00F97775" w:rsidP="00122F94">
      <w:pPr>
        <w:spacing w:line="240" w:lineRule="auto"/>
        <w:jc w:val="center"/>
        <w:rPr>
          <w:del w:id="1844" w:author="Rafi Aziizi" w:date="2021-11-12T11:15:00Z"/>
          <w:b/>
          <w:bCs/>
          <w:sz w:val="22"/>
          <w:szCs w:val="22"/>
        </w:rPr>
      </w:pPr>
      <w:bookmarkStart w:id="1845" w:name="_heading=h.2u6wntf"/>
      <w:bookmarkStart w:id="1846" w:name="_Toc80034245"/>
      <w:bookmarkEnd w:id="1845"/>
      <w:del w:id="1847" w:author="Rafi Aziizi" w:date="2021-11-12T11:15:00Z">
        <w:r w:rsidDel="00494C80">
          <w:rPr>
            <w:noProof/>
          </w:rPr>
          <w:drawing>
            <wp:inline distT="0" distB="0" distL="0" distR="0" wp14:anchorId="34D4D8C7" wp14:editId="4499A081">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7A54E1">
          <w:rPr>
            <w:noProof/>
          </w:rPr>
          <w:pict w14:anchorId="5098175C">
            <v:shape id="Text Box 52" o:spid="_x0000_s2199" type="#_x0000_t202" style="position:absolute;left:0;text-align:left;margin-left:0;margin-top:265.7pt;width:396.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U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f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V+9IlDACAABnBAAADgAAAAAAAAAAAAAAAAAu&#10;AgAAZHJzL2Uyb0RvYy54bWxQSwECLQAUAAYACAAAACEAU004V+AAAAAIAQAADwAAAAAAAAAAAAAA&#10;AACKBAAAZHJzL2Rvd25yZXYueG1sUEsFBgAAAAAEAAQA8wAAAJcFAAAAAA==&#10;" stroked="f">
              <v:textbox style="mso-next-textbox:#Text Box 52;mso-fit-shape-to-text:t" inset="0,0,0,0">
                <w:txbxContent>
                  <w:p w14:paraId="2C59090D" w14:textId="1D7AF859" w:rsidR="004A4F76" w:rsidRPr="0030050B" w:rsidRDefault="004A4F76" w:rsidP="00111278">
                    <w:pPr>
                      <w:pStyle w:val="Caption"/>
                      <w:jc w:val="center"/>
                      <w:rPr>
                        <w:noProof/>
                        <w:sz w:val="24"/>
                        <w:szCs w:val="24"/>
                      </w:rPr>
                    </w:pPr>
                    <w:r>
                      <w:t xml:space="preserve">Gambar 3. </w:t>
                    </w:r>
                    <w:ins w:id="1848" w:author="chaniaayulestari@outlook.com" w:date="2021-11-13T13:45:00Z">
                      <w:r>
                        <w:fldChar w:fldCharType="begin"/>
                      </w:r>
                      <w:r>
                        <w:instrText xml:space="preserve"> SEQ Gambar_3. \* ARABIC </w:instrText>
                      </w:r>
                    </w:ins>
                    <w:r>
                      <w:fldChar w:fldCharType="separate"/>
                    </w:r>
                    <w:ins w:id="1849" w:author="chaniaayulestari@outlook.com" w:date="2021-11-13T13:45:00Z">
                      <w:r>
                        <w:rPr>
                          <w:noProof/>
                        </w:rPr>
                        <w:t>7</w:t>
                      </w:r>
                      <w:r>
                        <w:fldChar w:fldCharType="end"/>
                      </w:r>
                    </w:ins>
                    <w:del w:id="18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w:r>
      </w:del>
    </w:p>
    <w:p w14:paraId="5A1C52B9" w14:textId="3576B057" w:rsidR="00111278" w:rsidDel="00494C80" w:rsidRDefault="00111278" w:rsidP="00BC3B37">
      <w:pPr>
        <w:spacing w:line="240" w:lineRule="auto"/>
        <w:rPr>
          <w:del w:id="1851" w:author="Rafi Aziizi" w:date="2021-11-12T11:15:00Z"/>
          <w:b/>
          <w:bCs/>
          <w:sz w:val="22"/>
          <w:szCs w:val="22"/>
        </w:rPr>
      </w:pPr>
    </w:p>
    <w:p w14:paraId="388F18D6" w14:textId="16A1FAAE" w:rsidR="00122F94" w:rsidDel="00494C80" w:rsidRDefault="00122F94" w:rsidP="00122F94">
      <w:pPr>
        <w:spacing w:line="240" w:lineRule="auto"/>
        <w:jc w:val="center"/>
        <w:rPr>
          <w:del w:id="1852" w:author="Rafi Aziizi" w:date="2021-11-12T11:15:00Z"/>
          <w:b/>
          <w:bCs/>
          <w:sz w:val="22"/>
          <w:szCs w:val="22"/>
        </w:rPr>
      </w:pPr>
      <w:del w:id="1853"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1854"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1855" w:author="Rafi Aziizi" w:date="2021-11-12T11:16:00Z"/>
        </w:rPr>
      </w:pPr>
      <w:bookmarkStart w:id="1856" w:name="_Toc83115747"/>
      <w:moveFromRangeStart w:id="1857" w:author="Rafi Aziizi" w:date="2021-11-12T11:16:00Z" w:name="move87608182"/>
      <w:moveFrom w:id="1858" w:author="Rafi Aziizi" w:date="2021-11-12T11:16:00Z">
        <w:r w:rsidDel="00494C80">
          <w:t>Deskripsi Aktor</w:t>
        </w:r>
        <w:bookmarkEnd w:id="1846"/>
        <w:bookmarkEnd w:id="1856"/>
      </w:moveFrom>
    </w:p>
    <w:p w14:paraId="3D57A0B8" w14:textId="1CF0AD2D" w:rsidR="003E1103" w:rsidRPr="003E1103" w:rsidDel="00494C80" w:rsidRDefault="003E1103" w:rsidP="007F1959">
      <w:pPr>
        <w:ind w:firstLine="720"/>
        <w:rPr>
          <w:moveFrom w:id="1859" w:author="Rafi Aziizi" w:date="2021-11-12T11:16:00Z"/>
        </w:rPr>
      </w:pPr>
      <w:moveFrom w:id="1860"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1861" w:author="Rafi Aziizi" w:date="2021-11-12T11:16:00Z"/>
        </w:rPr>
      </w:pPr>
      <w:moveFrom w:id="1862"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1863" w:author="Rafi Aziizi" w:date="2021-11-12T14:06:00Z"/>
        </w:trPr>
        <w:tc>
          <w:tcPr>
            <w:tcW w:w="704" w:type="dxa"/>
          </w:tcPr>
          <w:p w14:paraId="65BD9765" w14:textId="7C0CC4A0" w:rsidR="003E1103" w:rsidRPr="0009462F" w:rsidDel="000F1488" w:rsidRDefault="003E1103" w:rsidP="004A0936">
            <w:pPr>
              <w:jc w:val="center"/>
              <w:rPr>
                <w:del w:id="1864" w:author="Rafi Aziizi" w:date="2021-11-12T14:06:00Z"/>
                <w:moveFrom w:id="1865" w:author="Rafi Aziizi" w:date="2021-11-12T11:16:00Z"/>
                <w:b/>
              </w:rPr>
            </w:pPr>
            <w:moveFrom w:id="1866" w:author="Rafi Aziizi" w:date="2021-11-12T11:16:00Z">
              <w:del w:id="1867"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1868" w:author="Rafi Aziizi" w:date="2021-11-12T14:06:00Z"/>
                <w:moveFrom w:id="1869" w:author="Rafi Aziizi" w:date="2021-11-12T11:16:00Z"/>
                <w:b/>
              </w:rPr>
            </w:pPr>
            <w:moveFrom w:id="1870" w:author="Rafi Aziizi" w:date="2021-11-12T11:16:00Z">
              <w:del w:id="1871"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1872" w:author="Rafi Aziizi" w:date="2021-11-12T14:06:00Z"/>
                <w:moveFrom w:id="1873" w:author="Rafi Aziizi" w:date="2021-11-12T11:16:00Z"/>
                <w:b/>
              </w:rPr>
            </w:pPr>
            <w:moveFrom w:id="1874" w:author="Rafi Aziizi" w:date="2021-11-12T11:16:00Z">
              <w:del w:id="1875" w:author="Rafi Aziizi" w:date="2021-11-12T14:06:00Z">
                <w:r w:rsidRPr="0009462F" w:rsidDel="000F1488">
                  <w:rPr>
                    <w:b/>
                  </w:rPr>
                  <w:delText>Deskripsi</w:delText>
                </w:r>
              </w:del>
            </w:moveFrom>
          </w:p>
        </w:tc>
      </w:tr>
      <w:tr w:rsidR="003E1103" w:rsidDel="000F1488" w14:paraId="7D2B30A2" w14:textId="52A7D33F" w:rsidTr="004A0936">
        <w:trPr>
          <w:del w:id="1876" w:author="Rafi Aziizi" w:date="2021-11-12T14:06:00Z"/>
        </w:trPr>
        <w:tc>
          <w:tcPr>
            <w:tcW w:w="704" w:type="dxa"/>
          </w:tcPr>
          <w:p w14:paraId="7CE6E055" w14:textId="5F051485" w:rsidR="003E1103" w:rsidDel="000F1488" w:rsidRDefault="003E1103" w:rsidP="004A0936">
            <w:pPr>
              <w:rPr>
                <w:del w:id="1877" w:author="Rafi Aziizi" w:date="2021-11-12T14:06:00Z"/>
                <w:moveFrom w:id="1878" w:author="Rafi Aziizi" w:date="2021-11-12T11:16:00Z"/>
              </w:rPr>
            </w:pPr>
            <w:moveFrom w:id="1879" w:author="Rafi Aziizi" w:date="2021-11-12T11:16:00Z">
              <w:del w:id="1880" w:author="Rafi Aziizi" w:date="2021-11-12T14:06:00Z">
                <w:r w:rsidDel="000F1488">
                  <w:delText>1.</w:delText>
                </w:r>
              </w:del>
            </w:moveFrom>
          </w:p>
        </w:tc>
        <w:tc>
          <w:tcPr>
            <w:tcW w:w="2268" w:type="dxa"/>
          </w:tcPr>
          <w:p w14:paraId="403916A3" w14:textId="19EAD207" w:rsidR="003E1103" w:rsidDel="000F1488" w:rsidRDefault="003E1103" w:rsidP="004A0936">
            <w:pPr>
              <w:rPr>
                <w:del w:id="1881" w:author="Rafi Aziizi" w:date="2021-11-12T14:06:00Z"/>
                <w:moveFrom w:id="1882" w:author="Rafi Aziizi" w:date="2021-11-12T11:16:00Z"/>
              </w:rPr>
            </w:pPr>
            <w:moveFrom w:id="1883" w:author="Rafi Aziizi" w:date="2021-11-12T11:16:00Z">
              <w:del w:id="1884" w:author="Rafi Aziizi" w:date="2021-11-12T14:06:00Z">
                <w:r w:rsidDel="000F1488">
                  <w:delText>Siswa</w:delText>
                </w:r>
              </w:del>
            </w:moveFrom>
          </w:p>
        </w:tc>
        <w:tc>
          <w:tcPr>
            <w:tcW w:w="4955" w:type="dxa"/>
          </w:tcPr>
          <w:p w14:paraId="69264B7F" w14:textId="6FBD77BF" w:rsidR="003E1103" w:rsidDel="000F1488" w:rsidRDefault="003E1103" w:rsidP="004A0936">
            <w:pPr>
              <w:rPr>
                <w:del w:id="1885" w:author="Rafi Aziizi" w:date="2021-11-12T14:06:00Z"/>
                <w:moveFrom w:id="1886" w:author="Rafi Aziizi" w:date="2021-11-12T11:16:00Z"/>
              </w:rPr>
            </w:pPr>
            <w:moveFrom w:id="1887" w:author="Rafi Aziizi" w:date="2021-11-12T11:16:00Z">
              <w:del w:id="1888"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1889" w:author="Rafi Aziizi" w:date="2021-11-12T14:06:00Z"/>
        </w:trPr>
        <w:tc>
          <w:tcPr>
            <w:tcW w:w="704" w:type="dxa"/>
          </w:tcPr>
          <w:p w14:paraId="7CF5AD76" w14:textId="7AB7FF04" w:rsidR="003E1103" w:rsidDel="000F1488" w:rsidRDefault="003E1103" w:rsidP="004A0936">
            <w:pPr>
              <w:rPr>
                <w:del w:id="1890" w:author="Rafi Aziizi" w:date="2021-11-12T14:06:00Z"/>
                <w:moveFrom w:id="1891" w:author="Rafi Aziizi" w:date="2021-11-12T11:16:00Z"/>
              </w:rPr>
            </w:pPr>
            <w:moveFrom w:id="1892" w:author="Rafi Aziizi" w:date="2021-11-12T11:16:00Z">
              <w:del w:id="1893" w:author="Rafi Aziizi" w:date="2021-11-12T14:06:00Z">
                <w:r w:rsidDel="000F1488">
                  <w:delText>2.</w:delText>
                </w:r>
              </w:del>
            </w:moveFrom>
          </w:p>
        </w:tc>
        <w:tc>
          <w:tcPr>
            <w:tcW w:w="2268" w:type="dxa"/>
          </w:tcPr>
          <w:p w14:paraId="780C7662" w14:textId="646A6317" w:rsidR="003E1103" w:rsidDel="000F1488" w:rsidRDefault="003E1103" w:rsidP="004A0936">
            <w:pPr>
              <w:rPr>
                <w:del w:id="1894" w:author="Rafi Aziizi" w:date="2021-11-12T14:06:00Z"/>
                <w:moveFrom w:id="1895" w:author="Rafi Aziizi" w:date="2021-11-12T11:16:00Z"/>
              </w:rPr>
            </w:pPr>
            <w:moveFrom w:id="1896" w:author="Rafi Aziizi" w:date="2021-11-12T11:16:00Z">
              <w:del w:id="1897"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1898" w:author="Rafi Aziizi" w:date="2021-11-12T14:06:00Z"/>
                <w:moveFrom w:id="1899" w:author="Rafi Aziizi" w:date="2021-11-12T11:16:00Z"/>
                <w:lang w:val="id-ID"/>
              </w:rPr>
            </w:pPr>
            <w:moveFrom w:id="1900" w:author="Rafi Aziizi" w:date="2021-11-12T11:16:00Z">
              <w:del w:id="1901"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1902" w:author="Rafi Aziizi" w:date="2021-11-12T14:06:00Z"/>
        </w:trPr>
        <w:tc>
          <w:tcPr>
            <w:tcW w:w="704" w:type="dxa"/>
          </w:tcPr>
          <w:p w14:paraId="5B7F4DDC" w14:textId="56E9F8DC" w:rsidR="003E1103" w:rsidDel="000F1488" w:rsidRDefault="003E1103" w:rsidP="004A0936">
            <w:pPr>
              <w:rPr>
                <w:del w:id="1903" w:author="Rafi Aziizi" w:date="2021-11-12T14:06:00Z"/>
                <w:moveFrom w:id="1904" w:author="Rafi Aziizi" w:date="2021-11-12T11:16:00Z"/>
              </w:rPr>
            </w:pPr>
            <w:moveFrom w:id="1905" w:author="Rafi Aziizi" w:date="2021-11-12T11:16:00Z">
              <w:del w:id="1906"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1907" w:author="Rafi Aziizi" w:date="2021-11-12T14:06:00Z"/>
                <w:moveFrom w:id="1908" w:author="Rafi Aziizi" w:date="2021-11-12T11:16:00Z"/>
              </w:rPr>
            </w:pPr>
            <w:moveFrom w:id="1909" w:author="Rafi Aziizi" w:date="2021-11-12T11:16:00Z">
              <w:del w:id="1910" w:author="Rafi Aziizi" w:date="2021-11-12T14:06:00Z">
                <w:r w:rsidDel="000F1488">
                  <w:delText>Guru BK</w:delText>
                </w:r>
              </w:del>
            </w:moveFrom>
          </w:p>
        </w:tc>
        <w:tc>
          <w:tcPr>
            <w:tcW w:w="4955" w:type="dxa"/>
          </w:tcPr>
          <w:p w14:paraId="0EC69F53" w14:textId="13A8BD26" w:rsidR="003E1103" w:rsidDel="000F1488" w:rsidRDefault="003E1103" w:rsidP="004A0936">
            <w:pPr>
              <w:rPr>
                <w:del w:id="1911" w:author="Rafi Aziizi" w:date="2021-11-12T14:06:00Z"/>
                <w:moveFrom w:id="1912" w:author="Rafi Aziizi" w:date="2021-11-12T11:16:00Z"/>
              </w:rPr>
            </w:pPr>
            <w:moveFrom w:id="1913" w:author="Rafi Aziizi" w:date="2021-11-12T11:16:00Z">
              <w:del w:id="1914"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1915" w:author="Rafi Aziizi" w:date="2021-11-12T14:06:00Z"/>
        </w:trPr>
        <w:tc>
          <w:tcPr>
            <w:tcW w:w="704" w:type="dxa"/>
          </w:tcPr>
          <w:p w14:paraId="0CFC7E18" w14:textId="213B76FB" w:rsidR="003E1103" w:rsidDel="000F1488" w:rsidRDefault="003E1103" w:rsidP="004A0936">
            <w:pPr>
              <w:rPr>
                <w:del w:id="1916" w:author="Rafi Aziizi" w:date="2021-11-12T14:06:00Z"/>
                <w:moveFrom w:id="1917" w:author="Rafi Aziizi" w:date="2021-11-12T11:16:00Z"/>
              </w:rPr>
            </w:pPr>
            <w:moveFrom w:id="1918" w:author="Rafi Aziizi" w:date="2021-11-12T11:16:00Z">
              <w:del w:id="1919" w:author="Rafi Aziizi" w:date="2021-11-12T14:06:00Z">
                <w:r w:rsidDel="000F1488">
                  <w:delText>4.</w:delText>
                </w:r>
              </w:del>
            </w:moveFrom>
          </w:p>
        </w:tc>
        <w:tc>
          <w:tcPr>
            <w:tcW w:w="2268" w:type="dxa"/>
          </w:tcPr>
          <w:p w14:paraId="4D7E1CAF" w14:textId="7D76AB6A" w:rsidR="003E1103" w:rsidDel="000F1488" w:rsidRDefault="003E1103" w:rsidP="004A0936">
            <w:pPr>
              <w:rPr>
                <w:del w:id="1920" w:author="Rafi Aziizi" w:date="2021-11-12T14:06:00Z"/>
                <w:moveFrom w:id="1921" w:author="Rafi Aziizi" w:date="2021-11-12T11:16:00Z"/>
              </w:rPr>
            </w:pPr>
            <w:moveFrom w:id="1922" w:author="Rafi Aziizi" w:date="2021-11-12T11:16:00Z">
              <w:del w:id="1923" w:author="Rafi Aziizi" w:date="2021-11-12T14:06:00Z">
                <w:r w:rsidDel="000F1488">
                  <w:delText>Bagian IT</w:delText>
                </w:r>
              </w:del>
            </w:moveFrom>
          </w:p>
        </w:tc>
        <w:tc>
          <w:tcPr>
            <w:tcW w:w="4955" w:type="dxa"/>
          </w:tcPr>
          <w:p w14:paraId="7A1F47BA" w14:textId="199D613F" w:rsidR="003E1103" w:rsidDel="000F1488" w:rsidRDefault="003E1103" w:rsidP="004A0936">
            <w:pPr>
              <w:rPr>
                <w:del w:id="1924" w:author="Rafi Aziizi" w:date="2021-11-12T14:06:00Z"/>
                <w:moveFrom w:id="1925" w:author="Rafi Aziizi" w:date="2021-11-12T11:16:00Z"/>
              </w:rPr>
            </w:pPr>
            <w:moveFrom w:id="1926" w:author="Rafi Aziizi" w:date="2021-11-12T11:16:00Z">
              <w:del w:id="1927"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1928" w:author="Rafi Aziizi" w:date="2021-11-12T11:16:00Z"/>
        </w:rPr>
      </w:pPr>
      <w:bookmarkStart w:id="1929" w:name="_heading=h.19c6y18"/>
      <w:bookmarkStart w:id="1930" w:name="_Toc80034246"/>
      <w:bookmarkStart w:id="1931" w:name="_Toc83115748"/>
      <w:bookmarkEnd w:id="1929"/>
      <w:moveFromRangeStart w:id="1932" w:author="Rafi Aziizi" w:date="2021-11-12T11:16:00Z" w:name="move87608234"/>
      <w:moveFromRangeEnd w:id="1857"/>
      <w:moveFrom w:id="1933" w:author="Rafi Aziizi" w:date="2021-11-12T11:16:00Z">
        <w:r w:rsidDel="00494C80">
          <w:t>Business Use Case</w:t>
        </w:r>
        <w:bookmarkEnd w:id="1930"/>
        <w:bookmarkEnd w:id="1931"/>
      </w:moveFrom>
    </w:p>
    <w:p w14:paraId="1505BB80" w14:textId="784EAB17" w:rsidR="003E1103" w:rsidDel="00494C80" w:rsidRDefault="003E1103" w:rsidP="007F1959">
      <w:pPr>
        <w:ind w:firstLine="720"/>
        <w:rPr>
          <w:moveFrom w:id="1934" w:author="Rafi Aziizi" w:date="2021-11-12T11:16:00Z"/>
          <w:lang w:val="id-ID"/>
        </w:rPr>
      </w:pPr>
      <w:moveFrom w:id="1935"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7BC40A79" w:rsidR="00111278" w:rsidDel="00494C80" w:rsidRDefault="007A54E1" w:rsidP="00A2766B">
      <w:pPr>
        <w:jc w:val="center"/>
        <w:rPr>
          <w:moveFrom w:id="1936" w:author="Rafi Aziizi" w:date="2021-11-12T11:16:00Z"/>
          <w:b/>
          <w:bCs/>
        </w:rPr>
      </w:pPr>
      <w:moveFrom w:id="1937" w:author="Rafi Aziizi" w:date="2021-11-12T11:16:00Z">
        <w:r>
          <w:rPr>
            <w:noProof/>
          </w:rPr>
          <w:pict w14:anchorId="052872AD">
            <v:shape id="Text Box 55" o:spid="_x0000_s2198" type="#_x0000_t202" style="position:absolute;left:0;text-align:left;margin-left:1.5pt;margin-top:359.45pt;width:396.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z1zaejICAABnBAAADgAAAAAAAAAAAAAA&#10;AAAuAgAAZHJzL2Uyb0RvYy54bWxQSwECLQAUAAYACAAAACEAVgOfAuEAAAAJAQAADwAAAAAAAAAA&#10;AAAAAACMBAAAZHJzL2Rvd25yZXYueG1sUEsFBgAAAAAEAAQA8wAAAJoFAAAAAA==&#10;" stroked="f">
              <v:textbox style="mso-next-textbox:#Text Box 55;mso-fit-shape-to-text:t" inset="0,0,0,0">
                <w:txbxContent>
                  <w:p w14:paraId="2D5FECDD" w14:textId="6B1894C2" w:rsidR="004A4F76" w:rsidRPr="000B7812" w:rsidRDefault="004A4F76" w:rsidP="00111278">
                    <w:pPr>
                      <w:pStyle w:val="Caption"/>
                      <w:jc w:val="center"/>
                      <w:rPr>
                        <w:noProof/>
                        <w:sz w:val="24"/>
                        <w:szCs w:val="24"/>
                      </w:rPr>
                    </w:pPr>
                    <w:r>
                      <w:t xml:space="preserve">Gambar 3. </w:t>
                    </w:r>
                    <w:ins w:id="1938" w:author="chaniaayulestari@outlook.com" w:date="2021-11-13T13:45:00Z">
                      <w:r>
                        <w:fldChar w:fldCharType="begin"/>
                      </w:r>
                      <w:r>
                        <w:instrText xml:space="preserve"> SEQ Gambar_3. \* ARABIC </w:instrText>
                      </w:r>
                    </w:ins>
                    <w:r>
                      <w:fldChar w:fldCharType="separate"/>
                    </w:r>
                    <w:ins w:id="1939" w:author="chaniaayulestari@outlook.com" w:date="2021-11-13T13:45:00Z">
                      <w:r>
                        <w:rPr>
                          <w:noProof/>
                        </w:rPr>
                        <w:t>8</w:t>
                      </w:r>
                      <w:r>
                        <w:fldChar w:fldCharType="end"/>
                      </w:r>
                    </w:ins>
                    <w:del w:id="19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w:r>
        <w:r w:rsidR="00111278" w:rsidDel="00494C80">
          <w:rPr>
            <w:noProof/>
          </w:rPr>
          <w:drawing>
            <wp:inline distT="0" distB="0" distL="0" distR="0" wp14:anchorId="1ED7AB4F" wp14:editId="54AF5FE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1941" w:author="Rafi Aziizi" w:date="2021-11-12T11:16:00Z"/>
          <w:b/>
          <w:bCs/>
        </w:rPr>
      </w:pPr>
    </w:p>
    <w:p w14:paraId="206D73A2" w14:textId="5B68BA72" w:rsidR="00111278" w:rsidDel="003E7B2F" w:rsidRDefault="00111278">
      <w:pPr>
        <w:rPr>
          <w:moveFrom w:id="1942" w:author="Rafi Aziizi" w:date="2021-11-12T11:16:00Z"/>
          <w:b/>
          <w:bCs/>
        </w:rPr>
        <w:pPrChange w:id="1943" w:author="Rafi Aziizi" w:date="2021-11-12T10:42:00Z">
          <w:pPr>
            <w:jc w:val="center"/>
          </w:pPr>
        </w:pPrChange>
      </w:pPr>
    </w:p>
    <w:p w14:paraId="09E1527F" w14:textId="5BC59CE6" w:rsidR="00111278" w:rsidDel="003E7B2F" w:rsidRDefault="00111278">
      <w:pPr>
        <w:rPr>
          <w:moveFrom w:id="1944" w:author="Rafi Aziizi" w:date="2021-11-12T11:16:00Z"/>
          <w:b/>
          <w:bCs/>
        </w:rPr>
        <w:pPrChange w:id="1945" w:author="Rafi Aziizi" w:date="2021-11-12T10:42:00Z">
          <w:pPr>
            <w:jc w:val="center"/>
          </w:pPr>
        </w:pPrChange>
      </w:pPr>
    </w:p>
    <w:p w14:paraId="742E71B9" w14:textId="47211C90" w:rsidR="00111278" w:rsidDel="003E7B2F" w:rsidRDefault="00111278" w:rsidP="00A2766B">
      <w:pPr>
        <w:jc w:val="center"/>
        <w:rPr>
          <w:moveFrom w:id="1946" w:author="Rafi Aziizi" w:date="2021-11-12T11:16:00Z"/>
          <w:b/>
          <w:bCs/>
        </w:rPr>
      </w:pPr>
    </w:p>
    <w:p w14:paraId="146A1EE1" w14:textId="5C51A790" w:rsidR="00111278" w:rsidDel="003E7B2F" w:rsidRDefault="00111278" w:rsidP="00A2766B">
      <w:pPr>
        <w:jc w:val="center"/>
        <w:rPr>
          <w:moveFrom w:id="1947" w:author="Rafi Aziizi" w:date="2021-11-12T11:16:00Z"/>
          <w:b/>
          <w:bCs/>
        </w:rPr>
      </w:pPr>
    </w:p>
    <w:p w14:paraId="7D961F10" w14:textId="439624B1" w:rsidR="00111278" w:rsidDel="003E7B2F" w:rsidRDefault="00111278" w:rsidP="00A2766B">
      <w:pPr>
        <w:jc w:val="center"/>
        <w:rPr>
          <w:moveFrom w:id="1948" w:author="Rafi Aziizi" w:date="2021-11-12T11:16:00Z"/>
          <w:b/>
          <w:bCs/>
        </w:rPr>
      </w:pPr>
    </w:p>
    <w:p w14:paraId="47CA6460" w14:textId="720A6AEC" w:rsidR="00111278" w:rsidDel="003E7B2F" w:rsidRDefault="00111278" w:rsidP="00A2766B">
      <w:pPr>
        <w:jc w:val="center"/>
        <w:rPr>
          <w:moveFrom w:id="1949" w:author="Rafi Aziizi" w:date="2021-11-12T11:16:00Z"/>
          <w:b/>
          <w:bCs/>
        </w:rPr>
      </w:pPr>
    </w:p>
    <w:p w14:paraId="644749F0" w14:textId="14B4CAA9" w:rsidR="00111278" w:rsidDel="003E7B2F" w:rsidRDefault="00111278" w:rsidP="00A2766B">
      <w:pPr>
        <w:jc w:val="center"/>
        <w:rPr>
          <w:moveFrom w:id="1950" w:author="Rafi Aziizi" w:date="2021-11-12T11:16:00Z"/>
          <w:b/>
          <w:bCs/>
        </w:rPr>
      </w:pPr>
    </w:p>
    <w:p w14:paraId="12DA6C1C" w14:textId="76CF70A9" w:rsidR="00111278" w:rsidDel="003E7B2F" w:rsidRDefault="00111278" w:rsidP="00A2766B">
      <w:pPr>
        <w:jc w:val="center"/>
        <w:rPr>
          <w:moveFrom w:id="1951" w:author="Rafi Aziizi" w:date="2021-11-12T11:16:00Z"/>
          <w:b/>
          <w:bCs/>
        </w:rPr>
      </w:pPr>
    </w:p>
    <w:p w14:paraId="15A9ED2B" w14:textId="0F21F73D" w:rsidR="00111278" w:rsidDel="003E7B2F" w:rsidRDefault="00111278" w:rsidP="00A2766B">
      <w:pPr>
        <w:jc w:val="center"/>
        <w:rPr>
          <w:moveFrom w:id="1952" w:author="Rafi Aziizi" w:date="2021-11-12T11:16:00Z"/>
          <w:b/>
          <w:bCs/>
        </w:rPr>
      </w:pPr>
    </w:p>
    <w:p w14:paraId="14AFF6AF" w14:textId="25168BBF" w:rsidR="00111278" w:rsidDel="003E7B2F" w:rsidRDefault="00111278" w:rsidP="00A2766B">
      <w:pPr>
        <w:jc w:val="center"/>
        <w:rPr>
          <w:moveFrom w:id="1953" w:author="Rafi Aziizi" w:date="2021-11-12T11:16:00Z"/>
          <w:b/>
          <w:bCs/>
        </w:rPr>
      </w:pPr>
    </w:p>
    <w:p w14:paraId="7226AC5F" w14:textId="6CFBD4C8" w:rsidR="00111278" w:rsidDel="003E7B2F" w:rsidRDefault="00111278" w:rsidP="00A2766B">
      <w:pPr>
        <w:jc w:val="center"/>
        <w:rPr>
          <w:moveFrom w:id="1954" w:author="Rafi Aziizi" w:date="2021-11-12T11:16:00Z"/>
          <w:b/>
          <w:bCs/>
        </w:rPr>
      </w:pPr>
    </w:p>
    <w:p w14:paraId="7F8A9F05" w14:textId="141EF7EB" w:rsidR="00111278" w:rsidDel="003E7B2F" w:rsidRDefault="00111278">
      <w:pPr>
        <w:rPr>
          <w:moveFrom w:id="1955" w:author="Rafi Aziizi" w:date="2021-11-12T11:16:00Z"/>
          <w:b/>
          <w:bCs/>
        </w:rPr>
        <w:pPrChange w:id="1956" w:author="Rafi Aziizi" w:date="2021-11-12T10:42:00Z">
          <w:pPr>
            <w:jc w:val="center"/>
          </w:pPr>
        </w:pPrChange>
      </w:pPr>
    </w:p>
    <w:p w14:paraId="12C0EB6E" w14:textId="03199E35" w:rsidR="00111278" w:rsidDel="003E7B2F" w:rsidRDefault="00111278">
      <w:pPr>
        <w:rPr>
          <w:moveFrom w:id="1957" w:author="Rafi Aziizi" w:date="2021-11-12T11:16:00Z"/>
          <w:b/>
          <w:bCs/>
        </w:rPr>
        <w:pPrChange w:id="1958" w:author="Rafi Aziizi" w:date="2021-11-12T10:42:00Z">
          <w:pPr>
            <w:jc w:val="center"/>
          </w:pPr>
        </w:pPrChange>
      </w:pPr>
    </w:p>
    <w:p w14:paraId="47163FEF" w14:textId="3B9F9AED" w:rsidR="00111278" w:rsidDel="003E7B2F" w:rsidRDefault="00111278">
      <w:pPr>
        <w:rPr>
          <w:moveFrom w:id="1959" w:author="Rafi Aziizi" w:date="2021-11-12T11:16:00Z"/>
          <w:b/>
          <w:bCs/>
        </w:rPr>
        <w:pPrChange w:id="1960" w:author="Rafi Aziizi" w:date="2021-11-12T10:42:00Z">
          <w:pPr>
            <w:jc w:val="center"/>
          </w:pPr>
        </w:pPrChange>
      </w:pPr>
    </w:p>
    <w:p w14:paraId="75074D89" w14:textId="77777777" w:rsidR="00111278" w:rsidDel="003E7B2F" w:rsidRDefault="00111278">
      <w:pPr>
        <w:rPr>
          <w:moveFrom w:id="1961" w:author="Rafi Aziizi" w:date="2021-11-12T11:16:00Z"/>
          <w:b/>
          <w:bCs/>
        </w:rPr>
        <w:pPrChange w:id="1962" w:author="Rafi Aziizi" w:date="2021-11-12T10:42:00Z">
          <w:pPr>
            <w:jc w:val="center"/>
          </w:pPr>
        </w:pPrChange>
      </w:pPr>
    </w:p>
    <w:p w14:paraId="4108B4BB" w14:textId="6206E3D9" w:rsidR="00EB6AD3" w:rsidDel="00494C80" w:rsidRDefault="00EB6AD3" w:rsidP="00FA382F">
      <w:pPr>
        <w:rPr>
          <w:moveFrom w:id="1963" w:author="Rafi Aziizi" w:date="2021-11-12T11:16:00Z"/>
          <w:b/>
          <w:bCs/>
        </w:rPr>
      </w:pPr>
    </w:p>
    <w:p w14:paraId="0609481A" w14:textId="19204F51" w:rsidR="00111278" w:rsidRPr="00675081" w:rsidDel="00494C80" w:rsidRDefault="00111278" w:rsidP="00A2766B">
      <w:pPr>
        <w:jc w:val="center"/>
        <w:rPr>
          <w:moveFrom w:id="1964" w:author="Rafi Aziizi" w:date="2021-11-12T11:16:00Z"/>
          <w:b/>
          <w:bCs/>
        </w:rPr>
      </w:pPr>
      <w:moveFrom w:id="1965"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1966" w:name="_heading=h.3tbugp1"/>
      <w:bookmarkStart w:id="1967" w:name="_Toc80034247"/>
      <w:bookmarkStart w:id="1968" w:name="_Toc83115749"/>
      <w:bookmarkEnd w:id="1966"/>
      <w:moveFromRangeEnd w:id="1932"/>
      <w:r>
        <w:t>Use Case Diagram</w:t>
      </w:r>
      <w:bookmarkEnd w:id="1967"/>
      <w:bookmarkEnd w:id="1968"/>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rPr>
          <w:ins w:id="1969" w:author="Rafi Aziizi" w:date="2021-11-14T09:53:00Z"/>
        </w:rPr>
      </w:pPr>
      <w:ins w:id="1970" w:author="Rafi Aziizi" w:date="2021-11-14T09:41:00Z">
        <w:r>
          <w:rPr>
            <w:noProof/>
          </w:rPr>
          <w:lastRenderedPageBreak/>
          <w:drawing>
            <wp:inline distT="0" distB="0" distL="0" distR="0" wp14:anchorId="3F3AE86A" wp14:editId="67004351">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71A7AAA8" w:rsidR="00111278" w:rsidRDefault="00590A19">
      <w:pPr>
        <w:pStyle w:val="Caption"/>
        <w:jc w:val="center"/>
        <w:pPrChange w:id="1971" w:author="Rafi Aziizi" w:date="2021-11-14T09:53:00Z">
          <w:pPr>
            <w:keepNext/>
            <w:jc w:val="center"/>
          </w:pPr>
        </w:pPrChange>
      </w:pPr>
      <w:ins w:id="1972" w:author="Rafi Aziizi" w:date="2021-11-14T09:53:00Z">
        <w:r>
          <w:t xml:space="preserve">Gambar   3. </w:t>
        </w:r>
        <w:r>
          <w:fldChar w:fldCharType="begin"/>
        </w:r>
        <w:r>
          <w:instrText xml:space="preserve"> SEQ Gambar___3. \* ARABIC </w:instrText>
        </w:r>
      </w:ins>
      <w:r>
        <w:fldChar w:fldCharType="separate"/>
      </w:r>
      <w:ins w:id="1973" w:author="Rafi Aziizi" w:date="2021-11-14T10:19:00Z">
        <w:r w:rsidR="00ED47C8">
          <w:rPr>
            <w:noProof/>
          </w:rPr>
          <w:t>6</w:t>
        </w:r>
      </w:ins>
      <w:ins w:id="1974" w:author="Rafi Aziizi" w:date="2021-11-14T09:53:00Z">
        <w:r>
          <w:fldChar w:fldCharType="end"/>
        </w:r>
        <w:r>
          <w:t xml:space="preserve"> Use Case Diagram</w:t>
        </w:r>
      </w:ins>
      <w:del w:id="1975" w:author="chaniaayulestari@outlook.com" w:date="2021-11-13T14:29:00Z">
        <w:r w:rsidR="00F97775" w:rsidDel="00C1342F">
          <w:rPr>
            <w:noProof/>
          </w:rPr>
          <w:drawing>
            <wp:inline distT="0" distB="0" distL="0" distR="0" wp14:anchorId="0F83E7B8" wp14:editId="10235F0F">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1976" w:author="chaniaayulestari@outlook.com" w:date="2021-11-12T16:25:00Z"/>
        </w:rPr>
      </w:pPr>
      <w:del w:id="1977" w:author="chaniaayulestari@outlook.com"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1978" w:name="_heading=h.28h4qwu"/>
      <w:bookmarkStart w:id="1979" w:name="_Toc80034248"/>
      <w:bookmarkStart w:id="1980" w:name="_Toc83115750"/>
      <w:bookmarkEnd w:id="1978"/>
      <w:r>
        <w:t>Skenario Use Case</w:t>
      </w:r>
      <w:bookmarkEnd w:id="1979"/>
      <w:bookmarkEnd w:id="1980"/>
    </w:p>
    <w:p w14:paraId="1201B58F" w14:textId="0CBCB49D" w:rsidR="000829CA" w:rsidRPr="000829CA" w:rsidRDefault="00316180" w:rsidP="000829CA">
      <w:pPr>
        <w:ind w:left="66" w:firstLine="720"/>
      </w:pPr>
      <w:r>
        <w:t>Use Case pada sub bab 3.4.</w:t>
      </w:r>
      <w:ins w:id="1981" w:author="Rafi Aziizi" w:date="2021-11-12T14:08:00Z">
        <w:r w:rsidR="000F1488">
          <w:t>1</w:t>
        </w:r>
      </w:ins>
      <w:del w:id="1982"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rPr>
          <w:ins w:id="1983" w:author="Rafi Aziizi" w:date="2021-11-14T12:24:00Z"/>
        </w:rPr>
      </w:pPr>
      <w:r>
        <w:lastRenderedPageBreak/>
        <w:t>Skenario Login</w:t>
      </w:r>
    </w:p>
    <w:p w14:paraId="044E2ACE" w14:textId="096B25D6" w:rsidR="00702C53" w:rsidRDefault="00702C53">
      <w:pPr>
        <w:ind w:firstLine="426"/>
        <w:pPrChange w:id="1984" w:author="Rafi Aziizi" w:date="2021-11-14T12:25:00Z">
          <w:pPr>
            <w:pStyle w:val="ListParagraph"/>
            <w:numPr>
              <w:numId w:val="25"/>
            </w:numPr>
            <w:ind w:left="426" w:hanging="360"/>
          </w:pPr>
        </w:pPrChange>
      </w:pPr>
      <w:ins w:id="1985" w:author="Rafi Aziizi" w:date="2021-11-14T12:24:00Z">
        <w:r>
          <w:t>a.</w:t>
        </w:r>
      </w:ins>
      <w:ins w:id="1986" w:author="Rafi Aziizi" w:date="2021-11-14T12:25:00Z">
        <w:r>
          <w:t xml:space="preserve"> Skenario Login</w:t>
        </w:r>
      </w:ins>
      <w:ins w:id="1987" w:author="Rafi Aziizi" w:date="2021-11-14T12:24:00Z">
        <w:r>
          <w:tab/>
        </w:r>
      </w:ins>
    </w:p>
    <w:p w14:paraId="6AE3635A" w14:textId="69B9BAA8" w:rsidR="00832EA1" w:rsidDel="006D26FE" w:rsidRDefault="00832EA1" w:rsidP="005B790F">
      <w:pPr>
        <w:pStyle w:val="Caption"/>
        <w:keepNext/>
        <w:jc w:val="center"/>
        <w:rPr>
          <w:del w:id="1988" w:author="chaniaayulestari@outlook.com" w:date="2021-11-13T13:52:00Z"/>
        </w:rPr>
      </w:pPr>
      <w:del w:id="1989"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5</w:delText>
        </w:r>
        <w:r w:rsidR="006720D0" w:rsidDel="001A7B0B">
          <w:rPr>
            <w:i w:val="0"/>
            <w:iCs w:val="0"/>
          </w:rPr>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1990" w:author="chaniaayulestari@outlook.com" w:date="2021-11-13T13:52:00Z"/>
        </w:rPr>
        <w:pPrChange w:id="1991" w:author="chaniaayulestari@outlook.com" w:date="2021-11-13T13:52:00Z">
          <w:pPr/>
        </w:pPrChange>
      </w:pPr>
      <w:bookmarkStart w:id="1992" w:name="_Toc87762718"/>
      <w:ins w:id="1993" w:author="chaniaayulestari@outlook.com" w:date="2021-11-13T13:52:00Z">
        <w:r>
          <w:t xml:space="preserve">Tabel 3. </w:t>
        </w:r>
      </w:ins>
      <w:ins w:id="1994" w:author="Rafi Aziizi" w:date="2021-11-14T11:08:00Z">
        <w:r w:rsidR="001B2DEA">
          <w:fldChar w:fldCharType="begin"/>
        </w:r>
        <w:r w:rsidR="001B2DEA">
          <w:instrText xml:space="preserve"> SEQ Tabel_3. \* ARABIC </w:instrText>
        </w:r>
      </w:ins>
      <w:r w:rsidR="001B2DEA">
        <w:fldChar w:fldCharType="separate"/>
      </w:r>
      <w:ins w:id="1995" w:author="Rafi Aziizi" w:date="2021-11-14T11:08:00Z">
        <w:r w:rsidR="001B2DEA">
          <w:rPr>
            <w:noProof/>
          </w:rPr>
          <w:t>5</w:t>
        </w:r>
        <w:r w:rsidR="001B2DEA">
          <w:fldChar w:fldCharType="end"/>
        </w:r>
      </w:ins>
      <w:ins w:id="1996" w:author="chaniaayulestari@outlook.com" w:date="2021-11-13T13:52:00Z">
        <w:del w:id="1997" w:author="Rafi Aziizi" w:date="2021-11-14T09:52:00Z">
          <w:r w:rsidDel="003640C9">
            <w:fldChar w:fldCharType="begin"/>
          </w:r>
          <w:r w:rsidDel="003640C9">
            <w:delInstrText xml:space="preserve"> SEQ Tabel_3. \* ARABIC </w:delInstrText>
          </w:r>
        </w:del>
      </w:ins>
      <w:del w:id="1998" w:author="Rafi Aziizi" w:date="2021-11-14T09:52:00Z">
        <w:r w:rsidR="007A54E1">
          <w:fldChar w:fldCharType="separate"/>
        </w:r>
      </w:del>
      <w:ins w:id="1999" w:author="chaniaayulestari@outlook.com" w:date="2021-11-13T13:52:00Z">
        <w:del w:id="2000" w:author="Rafi Aziizi" w:date="2021-11-14T09:52:00Z">
          <w:r w:rsidDel="003640C9">
            <w:fldChar w:fldCharType="end"/>
          </w:r>
        </w:del>
        <w:r>
          <w:t xml:space="preserve"> Skenario</w:t>
        </w:r>
        <w:del w:id="2001" w:author="Rafi Aziizi" w:date="2021-11-14T09:41:00Z">
          <w:r w:rsidDel="00927D1D">
            <w:delText>n</w:delText>
          </w:r>
        </w:del>
        <w:r>
          <w:t xml:space="preserve"> Login</w:t>
        </w:r>
        <w:bookmarkEnd w:id="199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2002" w:author="Rafi Aziizi" w:date="2021-11-14T12:25:00Z"/>
        </w:rPr>
      </w:pPr>
    </w:p>
    <w:p w14:paraId="2195419C" w14:textId="33749B28" w:rsidR="00702C53" w:rsidRDefault="00702C53" w:rsidP="00702C53">
      <w:pPr>
        <w:ind w:firstLine="426"/>
        <w:rPr>
          <w:ins w:id="2003" w:author="Rafi Aziizi" w:date="2021-11-14T12:25:00Z"/>
        </w:rPr>
      </w:pPr>
      <w:ins w:id="2004" w:author="Rafi Aziizi" w:date="2021-11-14T12:25:00Z">
        <w:r>
          <w:t>b. Skenario Lupa Password</w:t>
        </w:r>
      </w:ins>
    </w:p>
    <w:p w14:paraId="464C2543" w14:textId="3FF2B0D0" w:rsidR="00715A8F" w:rsidRDefault="00715A8F">
      <w:pPr>
        <w:pStyle w:val="Caption"/>
        <w:keepNext/>
        <w:jc w:val="center"/>
        <w:rPr>
          <w:ins w:id="2005" w:author="Rafi Aziizi" w:date="2021-11-14T12:31:00Z"/>
        </w:rPr>
        <w:pPrChange w:id="2006" w:author="Rafi Aziizi" w:date="2021-11-14T12:31:00Z">
          <w:pPr/>
        </w:pPrChange>
      </w:pPr>
      <w:ins w:id="2007" w:author="Rafi Aziizi" w:date="2021-11-14T12:31:00Z">
        <w:r>
          <w:t xml:space="preserve">Tabel 3. </w:t>
        </w:r>
        <w:r>
          <w:fldChar w:fldCharType="begin"/>
        </w:r>
        <w:r>
          <w:instrText xml:space="preserve"> SEQ Tabel_3. \* ARABIC </w:instrText>
        </w:r>
      </w:ins>
      <w:r>
        <w:fldChar w:fldCharType="separate"/>
      </w:r>
      <w:ins w:id="2008" w:author="Rafi Aziizi" w:date="2021-11-14T12:31:00Z">
        <w:r>
          <w:rPr>
            <w:noProof/>
          </w:rPr>
          <w:t>6</w:t>
        </w:r>
        <w:r>
          <w:fldChar w:fldCharType="end"/>
        </w:r>
        <w:r>
          <w:t xml:space="preserve"> Skenario Lupa Password</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2009" w:author="Rafi Aziizi" w:date="2021-11-14T12:25:00Z"/>
        </w:trPr>
        <w:tc>
          <w:tcPr>
            <w:tcW w:w="3827" w:type="dxa"/>
            <w:shd w:val="clear" w:color="auto" w:fill="F2EE98"/>
            <w:vAlign w:val="center"/>
          </w:tcPr>
          <w:p w14:paraId="38A23478" w14:textId="77777777" w:rsidR="00702C53" w:rsidRPr="0044182F" w:rsidRDefault="00702C53" w:rsidP="004A4F76">
            <w:pPr>
              <w:rPr>
                <w:ins w:id="2010" w:author="Rafi Aziizi" w:date="2021-11-14T12:25:00Z"/>
                <w:b/>
              </w:rPr>
            </w:pPr>
            <w:ins w:id="2011"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2012" w:author="Rafi Aziizi" w:date="2021-11-14T12:25:00Z"/>
              </w:rPr>
            </w:pPr>
            <w:ins w:id="2013" w:author="Rafi Aziizi" w:date="2021-11-14T12:25:00Z">
              <w:r>
                <w:t>Lupa Password</w:t>
              </w:r>
              <w:r>
                <w:rPr>
                  <w:lang w:val="id-ID"/>
                </w:rPr>
                <w:t xml:space="preserve"> </w:t>
              </w:r>
            </w:ins>
          </w:p>
        </w:tc>
      </w:tr>
      <w:tr w:rsidR="00702C53" w:rsidRPr="0044182F" w14:paraId="0C0F7381" w14:textId="77777777" w:rsidTr="004A4F76">
        <w:trPr>
          <w:jc w:val="center"/>
          <w:ins w:id="2014" w:author="Rafi Aziizi" w:date="2021-11-14T12:25:00Z"/>
        </w:trPr>
        <w:tc>
          <w:tcPr>
            <w:tcW w:w="3827" w:type="dxa"/>
            <w:vAlign w:val="center"/>
          </w:tcPr>
          <w:p w14:paraId="0531FF9B" w14:textId="77777777" w:rsidR="00702C53" w:rsidRPr="0044182F" w:rsidRDefault="00702C53" w:rsidP="004A4F76">
            <w:pPr>
              <w:rPr>
                <w:ins w:id="2015" w:author="Rafi Aziizi" w:date="2021-11-14T12:25:00Z"/>
                <w:b/>
              </w:rPr>
            </w:pPr>
            <w:ins w:id="2016" w:author="Rafi Aziizi" w:date="2021-11-14T12:25:00Z">
              <w:r w:rsidRPr="0044182F">
                <w:rPr>
                  <w:b/>
                </w:rPr>
                <w:t>ID</w:t>
              </w:r>
            </w:ins>
          </w:p>
        </w:tc>
        <w:tc>
          <w:tcPr>
            <w:tcW w:w="3964" w:type="dxa"/>
            <w:vAlign w:val="center"/>
          </w:tcPr>
          <w:p w14:paraId="6A27986D" w14:textId="745F35AB" w:rsidR="00702C53" w:rsidRPr="002F6C1D" w:rsidRDefault="00702C53" w:rsidP="004A4F76">
            <w:pPr>
              <w:rPr>
                <w:ins w:id="2017" w:author="Rafi Aziizi" w:date="2021-11-14T12:25:00Z"/>
              </w:rPr>
            </w:pPr>
            <w:ins w:id="2018" w:author="Rafi Aziizi" w:date="2021-11-14T12:25:00Z">
              <w:r>
                <w:t>RC01.1</w:t>
              </w:r>
            </w:ins>
          </w:p>
        </w:tc>
      </w:tr>
      <w:tr w:rsidR="00702C53" w:rsidRPr="000C722D" w14:paraId="2F98316F" w14:textId="77777777" w:rsidTr="004A4F76">
        <w:trPr>
          <w:jc w:val="center"/>
          <w:ins w:id="2019" w:author="Rafi Aziizi" w:date="2021-11-14T12:25:00Z"/>
        </w:trPr>
        <w:tc>
          <w:tcPr>
            <w:tcW w:w="3827" w:type="dxa"/>
            <w:vAlign w:val="center"/>
          </w:tcPr>
          <w:p w14:paraId="47CED08A" w14:textId="77777777" w:rsidR="00702C53" w:rsidRPr="0044182F" w:rsidRDefault="00702C53" w:rsidP="004A4F76">
            <w:pPr>
              <w:rPr>
                <w:ins w:id="2020" w:author="Rafi Aziizi" w:date="2021-11-14T12:25:00Z"/>
                <w:b/>
              </w:rPr>
            </w:pPr>
            <w:ins w:id="2021" w:author="Rafi Aziizi" w:date="2021-11-14T12:25:00Z">
              <w:r w:rsidRPr="0044182F">
                <w:rPr>
                  <w:b/>
                </w:rPr>
                <w:t>Description</w:t>
              </w:r>
            </w:ins>
          </w:p>
        </w:tc>
        <w:tc>
          <w:tcPr>
            <w:tcW w:w="3964" w:type="dxa"/>
          </w:tcPr>
          <w:p w14:paraId="64230C35" w14:textId="3E2F24D7" w:rsidR="00702C53" w:rsidRPr="000C722D" w:rsidRDefault="00702C53" w:rsidP="004A4F76">
            <w:pPr>
              <w:rPr>
                <w:ins w:id="2022" w:author="Rafi Aziizi" w:date="2021-11-14T12:25:00Z"/>
              </w:rPr>
            </w:pPr>
            <w:ins w:id="2023" w:author="Rafi Aziizi" w:date="2021-11-14T12:25:00Z">
              <w:r>
                <w:t>Menjelaskan mengenai proses lupa passwor</w:t>
              </w:r>
            </w:ins>
            <w:ins w:id="2024" w:author="Rafi Aziizi" w:date="2021-11-14T12:26:00Z">
              <w:r>
                <w:t>d</w:t>
              </w:r>
            </w:ins>
            <w:ins w:id="2025" w:author="Rafi Aziizi" w:date="2021-11-14T12:25:00Z">
              <w:r>
                <w:t xml:space="preserve"> yang akan dilakukan pengguna.</w:t>
              </w:r>
            </w:ins>
          </w:p>
        </w:tc>
      </w:tr>
      <w:tr w:rsidR="00702C53" w:rsidRPr="0044182F" w14:paraId="429BFB20" w14:textId="77777777" w:rsidTr="004A4F76">
        <w:trPr>
          <w:jc w:val="center"/>
          <w:ins w:id="2026" w:author="Rafi Aziizi" w:date="2021-11-14T12:25:00Z"/>
        </w:trPr>
        <w:tc>
          <w:tcPr>
            <w:tcW w:w="3827" w:type="dxa"/>
            <w:vAlign w:val="center"/>
          </w:tcPr>
          <w:p w14:paraId="7CAD438A" w14:textId="77777777" w:rsidR="00702C53" w:rsidRPr="0044182F" w:rsidRDefault="00702C53" w:rsidP="004A4F76">
            <w:pPr>
              <w:rPr>
                <w:ins w:id="2027" w:author="Rafi Aziizi" w:date="2021-11-14T12:25:00Z"/>
                <w:b/>
              </w:rPr>
            </w:pPr>
            <w:ins w:id="2028"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2029" w:author="Rafi Aziizi" w:date="2021-11-14T12:25:00Z"/>
              </w:rPr>
            </w:pPr>
            <w:ins w:id="2030" w:author="Rafi Aziizi" w:date="2021-11-14T12:25:00Z">
              <w:r>
                <w:t>Bag.IT, Kepala Sekolah, Guru BK.</w:t>
              </w:r>
            </w:ins>
          </w:p>
        </w:tc>
      </w:tr>
      <w:tr w:rsidR="00702C53" w:rsidRPr="0044182F" w14:paraId="3D663F2F" w14:textId="77777777" w:rsidTr="004A4F76">
        <w:trPr>
          <w:jc w:val="center"/>
          <w:ins w:id="2031" w:author="Rafi Aziizi" w:date="2021-11-14T12:25:00Z"/>
        </w:trPr>
        <w:tc>
          <w:tcPr>
            <w:tcW w:w="3827" w:type="dxa"/>
            <w:vAlign w:val="center"/>
          </w:tcPr>
          <w:p w14:paraId="74FDDA15" w14:textId="77777777" w:rsidR="00702C53" w:rsidRPr="0044182F" w:rsidRDefault="00702C53" w:rsidP="004A4F76">
            <w:pPr>
              <w:rPr>
                <w:ins w:id="2032" w:author="Rafi Aziizi" w:date="2021-11-14T12:25:00Z"/>
                <w:b/>
              </w:rPr>
            </w:pPr>
            <w:ins w:id="2033"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2034" w:author="Rafi Aziizi" w:date="2021-11-14T12:25:00Z"/>
              </w:rPr>
            </w:pPr>
            <w:ins w:id="2035" w:author="Rafi Aziizi" w:date="2021-11-14T12:25:00Z">
              <w:r>
                <w:t>Setiap aktor ingin meng</w:t>
              </w:r>
            </w:ins>
            <w:ins w:id="2036" w:author="Rafi Aziizi" w:date="2021-11-14T12:26:00Z">
              <w:r>
                <w:t>ganti password</w:t>
              </w:r>
            </w:ins>
            <w:ins w:id="2037" w:author="Rafi Aziizi" w:date="2021-11-14T12:25:00Z">
              <w:r>
                <w:t xml:space="preserve"> </w:t>
              </w:r>
            </w:ins>
            <w:ins w:id="2038" w:author="Rafi Aziizi" w:date="2021-11-14T12:26:00Z">
              <w:r>
                <w:t xml:space="preserve">akun </w:t>
              </w:r>
            </w:ins>
            <w:ins w:id="2039" w:author="Rafi Aziizi" w:date="2021-11-14T12:25:00Z">
              <w:r>
                <w:t xml:space="preserve">sesuai dengan </w:t>
              </w:r>
            </w:ins>
            <w:ins w:id="2040" w:author="Rafi Aziizi" w:date="2021-11-14T12:26:00Z">
              <w:r>
                <w:t>data admin yang tersedia</w:t>
              </w:r>
            </w:ins>
          </w:p>
        </w:tc>
      </w:tr>
      <w:tr w:rsidR="00702C53" w:rsidRPr="0044182F" w14:paraId="6D84F55B" w14:textId="77777777" w:rsidTr="004A4F76">
        <w:trPr>
          <w:jc w:val="center"/>
          <w:ins w:id="2041" w:author="Rafi Aziizi" w:date="2021-11-14T12:25:00Z"/>
        </w:trPr>
        <w:tc>
          <w:tcPr>
            <w:tcW w:w="3827" w:type="dxa"/>
            <w:vAlign w:val="center"/>
          </w:tcPr>
          <w:p w14:paraId="1692B901" w14:textId="77777777" w:rsidR="00702C53" w:rsidRPr="0044182F" w:rsidRDefault="00702C53" w:rsidP="004A4F76">
            <w:pPr>
              <w:rPr>
                <w:ins w:id="2042" w:author="Rafi Aziizi" w:date="2021-11-14T12:25:00Z"/>
                <w:b/>
              </w:rPr>
            </w:pPr>
            <w:ins w:id="2043"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2044" w:author="Rafi Aziizi" w:date="2021-11-14T12:25:00Z"/>
                <w:i/>
                <w:iCs/>
                <w:rPrChange w:id="2045" w:author="Rafi Aziizi" w:date="2021-11-14T12:26:00Z">
                  <w:rPr>
                    <w:ins w:id="2046" w:author="Rafi Aziizi" w:date="2021-11-14T12:25:00Z"/>
                  </w:rPr>
                </w:rPrChange>
              </w:rPr>
            </w:pPr>
            <w:ins w:id="2047" w:author="Rafi Aziizi" w:date="2021-11-14T12:25:00Z">
              <w:r>
                <w:t xml:space="preserve">Aktor memasukkan </w:t>
              </w:r>
            </w:ins>
            <w:ins w:id="2048" w:author="Rafi Aziizi" w:date="2021-11-14T12:26:00Z">
              <w:r>
                <w:t>data admin dan password baru</w:t>
              </w:r>
            </w:ins>
          </w:p>
        </w:tc>
      </w:tr>
      <w:tr w:rsidR="00702C53" w:rsidRPr="0048762E" w14:paraId="119FBE21" w14:textId="77777777" w:rsidTr="004A4F76">
        <w:trPr>
          <w:jc w:val="center"/>
          <w:ins w:id="2049" w:author="Rafi Aziizi" w:date="2021-11-14T12:25:00Z"/>
        </w:trPr>
        <w:tc>
          <w:tcPr>
            <w:tcW w:w="3827" w:type="dxa"/>
            <w:vAlign w:val="center"/>
          </w:tcPr>
          <w:p w14:paraId="20C59AD2" w14:textId="77777777" w:rsidR="00702C53" w:rsidRPr="0044182F" w:rsidRDefault="00702C53" w:rsidP="004A4F76">
            <w:pPr>
              <w:rPr>
                <w:ins w:id="2050" w:author="Rafi Aziizi" w:date="2021-11-14T12:25:00Z"/>
                <w:b/>
              </w:rPr>
            </w:pPr>
            <w:ins w:id="2051"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2052" w:author="Rafi Aziizi" w:date="2021-11-14T12:25:00Z"/>
                <w:i/>
                <w:iCs/>
              </w:rPr>
            </w:pPr>
            <w:ins w:id="2053" w:author="Rafi Aziizi" w:date="2021-11-14T12:27:00Z">
              <w:r>
                <w:t>Aktor tidak bisa men</w:t>
              </w:r>
            </w:ins>
            <w:ins w:id="2054" w:author="Rafi Aziizi" w:date="2021-11-14T12:28:00Z">
              <w:r>
                <w:t>gakses sistem</w:t>
              </w:r>
            </w:ins>
            <w:ins w:id="2055" w:author="Rafi Aziizi" w:date="2021-11-14T12:27:00Z">
              <w:r>
                <w:t xml:space="preserve"> </w:t>
              </w:r>
            </w:ins>
            <w:ins w:id="2056" w:author="Rafi Aziizi" w:date="2021-11-14T12:28:00Z">
              <w:r>
                <w:t xml:space="preserve">karena salah menginput </w:t>
              </w:r>
              <w:r w:rsidRPr="00702C53">
                <w:rPr>
                  <w:i/>
                  <w:iCs/>
                  <w:rPrChange w:id="2057" w:author="Rafi Aziizi" w:date="2021-11-14T12:28:00Z">
                    <w:rPr/>
                  </w:rPrChange>
                </w:rPr>
                <w:t>password</w:t>
              </w:r>
            </w:ins>
          </w:p>
        </w:tc>
      </w:tr>
      <w:tr w:rsidR="00702C53" w:rsidRPr="0048762E" w14:paraId="65CC2430" w14:textId="77777777" w:rsidTr="004A4F76">
        <w:trPr>
          <w:jc w:val="center"/>
          <w:ins w:id="2058" w:author="Rafi Aziizi" w:date="2021-11-14T12:25:00Z"/>
        </w:trPr>
        <w:tc>
          <w:tcPr>
            <w:tcW w:w="3827" w:type="dxa"/>
            <w:vAlign w:val="center"/>
          </w:tcPr>
          <w:p w14:paraId="384DB940" w14:textId="77777777" w:rsidR="00702C53" w:rsidRPr="0044182F" w:rsidRDefault="00702C53" w:rsidP="004A4F76">
            <w:pPr>
              <w:rPr>
                <w:ins w:id="2059" w:author="Rafi Aziizi" w:date="2021-11-14T12:25:00Z"/>
                <w:b/>
              </w:rPr>
            </w:pPr>
            <w:ins w:id="2060"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2061" w:author="Rafi Aziizi" w:date="2021-11-14T12:25:00Z"/>
              </w:rPr>
            </w:pPr>
            <w:ins w:id="2062" w:author="Rafi Aziizi" w:date="2021-11-14T12:25:00Z">
              <w:r>
                <w:t>Proses l</w:t>
              </w:r>
            </w:ins>
            <w:ins w:id="2063" w:author="Rafi Aziizi" w:date="2021-11-14T12:26:00Z">
              <w:r>
                <w:t>upa password</w:t>
              </w:r>
            </w:ins>
            <w:ins w:id="2064" w:author="Rafi Aziizi" w:date="2021-11-14T12:25:00Z">
              <w:r>
                <w:t xml:space="preserve"> berhasil</w:t>
              </w:r>
            </w:ins>
          </w:p>
        </w:tc>
      </w:tr>
      <w:tr w:rsidR="00702C53" w:rsidRPr="0044182F" w14:paraId="6DB4F7BE" w14:textId="77777777" w:rsidTr="004A4F76">
        <w:trPr>
          <w:jc w:val="center"/>
          <w:ins w:id="2065"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2066" w:author="Rafi Aziizi" w:date="2021-11-14T12:25:00Z"/>
                <w:b/>
              </w:rPr>
            </w:pPr>
            <w:ins w:id="2067" w:author="Rafi Aziizi" w:date="2021-11-14T12:25:00Z">
              <w:r w:rsidRPr="0044182F">
                <w:rPr>
                  <w:b/>
                </w:rPr>
                <w:t>Main Course</w:t>
              </w:r>
            </w:ins>
          </w:p>
        </w:tc>
      </w:tr>
      <w:tr w:rsidR="00702C53" w:rsidRPr="0044182F" w14:paraId="2E0300C3" w14:textId="77777777" w:rsidTr="004A4F76">
        <w:trPr>
          <w:jc w:val="center"/>
          <w:ins w:id="2068"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2069" w:author="Rafi Aziizi" w:date="2021-11-14T12:25:00Z"/>
                <w:b/>
              </w:rPr>
            </w:pPr>
            <w:ins w:id="2070" w:author="Rafi Aziizi" w:date="2021-11-14T12:25:00Z">
              <w:r w:rsidRPr="0044182F">
                <w:rPr>
                  <w:b/>
                </w:rPr>
                <w:t>Aksi Aktor</w:t>
              </w:r>
            </w:ins>
          </w:p>
        </w:tc>
        <w:tc>
          <w:tcPr>
            <w:tcW w:w="3964" w:type="dxa"/>
            <w:shd w:val="clear" w:color="auto" w:fill="F2EE98"/>
            <w:vAlign w:val="center"/>
          </w:tcPr>
          <w:p w14:paraId="26769370" w14:textId="77777777" w:rsidR="00702C53" w:rsidRPr="0044182F" w:rsidRDefault="00702C53" w:rsidP="004A4F76">
            <w:pPr>
              <w:jc w:val="center"/>
              <w:rPr>
                <w:ins w:id="2071" w:author="Rafi Aziizi" w:date="2021-11-14T12:25:00Z"/>
                <w:b/>
              </w:rPr>
            </w:pPr>
            <w:ins w:id="2072" w:author="Rafi Aziizi" w:date="2021-11-14T12:25:00Z">
              <w:r w:rsidRPr="0044182F">
                <w:rPr>
                  <w:b/>
                </w:rPr>
                <w:t>Reaksi Sistem</w:t>
              </w:r>
            </w:ins>
          </w:p>
        </w:tc>
      </w:tr>
      <w:tr w:rsidR="00702C53" w:rsidRPr="0044182F" w14:paraId="48123B83" w14:textId="77777777" w:rsidTr="004A4F76">
        <w:trPr>
          <w:jc w:val="center"/>
          <w:ins w:id="2073"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2074" w:author="Rafi Aziizi" w:date="2021-11-14T12:25:00Z"/>
              </w:rPr>
            </w:pPr>
            <w:ins w:id="2075" w:author="Rafi Aziizi" w:date="2021-11-14T12:25:00Z">
              <w:r>
                <w:t>Mengakses sistem absensi</w:t>
              </w:r>
            </w:ins>
          </w:p>
        </w:tc>
        <w:tc>
          <w:tcPr>
            <w:tcW w:w="3964" w:type="dxa"/>
            <w:vAlign w:val="center"/>
          </w:tcPr>
          <w:p w14:paraId="0CCA4DAA" w14:textId="77777777" w:rsidR="00702C53" w:rsidRPr="0044182F" w:rsidRDefault="00702C53" w:rsidP="004A4F76">
            <w:pPr>
              <w:ind w:left="511"/>
              <w:rPr>
                <w:ins w:id="2076" w:author="Rafi Aziizi" w:date="2021-11-14T12:25:00Z"/>
              </w:rPr>
            </w:pPr>
          </w:p>
        </w:tc>
      </w:tr>
      <w:tr w:rsidR="00702C53" w:rsidRPr="0044182F" w14:paraId="6883D46E" w14:textId="77777777" w:rsidTr="004A4F76">
        <w:trPr>
          <w:jc w:val="center"/>
          <w:ins w:id="2077" w:author="Rafi Aziizi" w:date="2021-11-14T12:25:00Z"/>
        </w:trPr>
        <w:tc>
          <w:tcPr>
            <w:tcW w:w="3827" w:type="dxa"/>
            <w:vAlign w:val="center"/>
          </w:tcPr>
          <w:p w14:paraId="7E81F8BD" w14:textId="77777777" w:rsidR="00702C53" w:rsidRPr="0044182F" w:rsidRDefault="00702C53" w:rsidP="004A4F76">
            <w:pPr>
              <w:ind w:left="510"/>
              <w:rPr>
                <w:ins w:id="2078"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2079" w:author="Rafi Aziizi" w:date="2021-11-14T12:25:00Z"/>
              </w:rPr>
            </w:pPr>
            <w:ins w:id="2080" w:author="Rafi Aziizi" w:date="2021-11-14T12:25:00Z">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ins>
          </w:p>
        </w:tc>
      </w:tr>
      <w:tr w:rsidR="00702C53" w:rsidRPr="0044182F" w14:paraId="3027002D" w14:textId="77777777" w:rsidTr="004A4F76">
        <w:trPr>
          <w:jc w:val="center"/>
          <w:ins w:id="2081"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2082" w:author="Rafi Aziizi" w:date="2021-11-14T12:25:00Z"/>
              </w:rPr>
            </w:pPr>
            <w:ins w:id="2083" w:author="Rafi Aziizi" w:date="2021-11-14T12:28:00Z">
              <w:r>
                <w:t>M</w:t>
              </w:r>
            </w:ins>
            <w:ins w:id="2084" w:author="Rafi Aziizi" w:date="2021-11-14T12:25:00Z">
              <w:r>
                <w:t xml:space="preserve">enekan </w:t>
              </w:r>
              <w:r>
                <w:rPr>
                  <w:i/>
                  <w:iCs/>
                </w:rPr>
                <w:t>button “</w:t>
              </w:r>
              <w:r>
                <w:t>L</w:t>
              </w:r>
            </w:ins>
            <w:ins w:id="2085" w:author="Rafi Aziizi" w:date="2021-11-14T12:28:00Z">
              <w:r>
                <w:t xml:space="preserve">upa </w:t>
              </w:r>
              <w:r>
                <w:lastRenderedPageBreak/>
                <w:t>Password</w:t>
              </w:r>
            </w:ins>
            <w:ins w:id="2086" w:author="Rafi Aziizi" w:date="2021-11-14T12:25:00Z">
              <w:r>
                <w:rPr>
                  <w:i/>
                  <w:iCs/>
                </w:rPr>
                <w:t>”</w:t>
              </w:r>
            </w:ins>
          </w:p>
        </w:tc>
        <w:tc>
          <w:tcPr>
            <w:tcW w:w="3964" w:type="dxa"/>
            <w:vAlign w:val="center"/>
          </w:tcPr>
          <w:p w14:paraId="62BE0DDF" w14:textId="77777777" w:rsidR="00702C53" w:rsidRDefault="00702C53" w:rsidP="004A4F76">
            <w:pPr>
              <w:spacing w:after="160"/>
              <w:rPr>
                <w:ins w:id="2087" w:author="Rafi Aziizi" w:date="2021-11-14T12:25:00Z"/>
              </w:rPr>
            </w:pPr>
          </w:p>
        </w:tc>
      </w:tr>
      <w:tr w:rsidR="00702C53" w:rsidRPr="0044182F" w14:paraId="162E3726" w14:textId="77777777" w:rsidTr="004A4F76">
        <w:trPr>
          <w:jc w:val="center"/>
          <w:ins w:id="2088" w:author="Rafi Aziizi" w:date="2021-11-14T12:25:00Z"/>
        </w:trPr>
        <w:tc>
          <w:tcPr>
            <w:tcW w:w="3827" w:type="dxa"/>
            <w:vAlign w:val="center"/>
          </w:tcPr>
          <w:p w14:paraId="633E81DB" w14:textId="77777777" w:rsidR="00702C53" w:rsidRDefault="00702C53" w:rsidP="004A4F76">
            <w:pPr>
              <w:pStyle w:val="ListParagraph"/>
              <w:ind w:left="450"/>
              <w:rPr>
                <w:ins w:id="2089"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2090" w:author="Rafi Aziizi" w:date="2021-11-14T12:25:00Z"/>
              </w:rPr>
            </w:pPr>
            <w:ins w:id="2091" w:author="Rafi Aziizi" w:date="2021-11-14T12:28:00Z">
              <w:r>
                <w:t>Menampilkan form lupa password</w:t>
              </w:r>
            </w:ins>
          </w:p>
        </w:tc>
      </w:tr>
      <w:tr w:rsidR="00702C53" w:rsidRPr="0044182F" w14:paraId="7DEEA136" w14:textId="77777777" w:rsidTr="004A4F76">
        <w:trPr>
          <w:jc w:val="center"/>
          <w:ins w:id="2092" w:author="Rafi Aziizi" w:date="2021-11-14T12:25:00Z"/>
        </w:trPr>
        <w:tc>
          <w:tcPr>
            <w:tcW w:w="3827" w:type="dxa"/>
            <w:vAlign w:val="center"/>
          </w:tcPr>
          <w:p w14:paraId="06065831" w14:textId="19DFFC4A" w:rsidR="00702C53" w:rsidRDefault="00702C53">
            <w:pPr>
              <w:pStyle w:val="ListParagraph"/>
              <w:numPr>
                <w:ilvl w:val="0"/>
                <w:numId w:val="130"/>
              </w:numPr>
              <w:rPr>
                <w:ins w:id="2093" w:author="Rafi Aziizi" w:date="2021-11-14T12:25:00Z"/>
              </w:rPr>
              <w:pPrChange w:id="2094" w:author="Rafi Aziizi" w:date="2021-11-14T12:29:00Z">
                <w:pPr>
                  <w:pStyle w:val="ListParagraph"/>
                  <w:ind w:left="450"/>
                </w:pPr>
              </w:pPrChange>
            </w:pPr>
            <w:ins w:id="2095" w:author="Rafi Aziizi" w:date="2021-11-14T12:29:00Z">
              <w:r>
                <w:t>Mengisi form data admin dan password baru</w:t>
              </w:r>
            </w:ins>
          </w:p>
        </w:tc>
        <w:tc>
          <w:tcPr>
            <w:tcW w:w="3964" w:type="dxa"/>
            <w:vAlign w:val="center"/>
          </w:tcPr>
          <w:p w14:paraId="3C7209CC" w14:textId="5591EAD2" w:rsidR="00702C53" w:rsidRDefault="00702C53">
            <w:pPr>
              <w:spacing w:after="160"/>
              <w:rPr>
                <w:ins w:id="2096" w:author="Rafi Aziizi" w:date="2021-11-14T12:25:00Z"/>
              </w:rPr>
              <w:pPrChange w:id="2097"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2098" w:author="Rafi Aziizi" w:date="2021-11-14T12:29:00Z"/>
        </w:trPr>
        <w:tc>
          <w:tcPr>
            <w:tcW w:w="3827" w:type="dxa"/>
            <w:vAlign w:val="center"/>
          </w:tcPr>
          <w:p w14:paraId="4FBBE67A" w14:textId="77777777" w:rsidR="00702C53" w:rsidRDefault="00702C53">
            <w:pPr>
              <w:rPr>
                <w:ins w:id="2099" w:author="Rafi Aziizi" w:date="2021-11-14T12:29:00Z"/>
              </w:rPr>
              <w:pPrChange w:id="2100"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2101" w:author="Rafi Aziizi" w:date="2021-11-14T12:29:00Z"/>
              </w:rPr>
              <w:pPrChange w:id="2102" w:author="Rafi Aziizi" w:date="2021-11-14T12:29:00Z">
                <w:pPr>
                  <w:spacing w:after="160"/>
                </w:pPr>
              </w:pPrChange>
            </w:pPr>
            <w:ins w:id="2103" w:author="Rafi Aziizi" w:date="2021-11-14T12:29:00Z">
              <w:r>
                <w:t>Validasi data admin dan password baru</w:t>
              </w:r>
            </w:ins>
          </w:p>
        </w:tc>
      </w:tr>
      <w:tr w:rsidR="00702C53" w:rsidRPr="0044182F" w14:paraId="2EB5FF47" w14:textId="77777777" w:rsidTr="004A4F76">
        <w:trPr>
          <w:jc w:val="center"/>
          <w:ins w:id="2104" w:author="Rafi Aziizi" w:date="2021-11-14T12:29:00Z"/>
        </w:trPr>
        <w:tc>
          <w:tcPr>
            <w:tcW w:w="3827" w:type="dxa"/>
            <w:vAlign w:val="center"/>
          </w:tcPr>
          <w:p w14:paraId="706E8F21" w14:textId="77777777" w:rsidR="00702C53" w:rsidRDefault="00702C53" w:rsidP="00702C53">
            <w:pPr>
              <w:rPr>
                <w:ins w:id="2105"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2106" w:author="Rafi Aziizi" w:date="2021-11-14T12:29:00Z"/>
              </w:rPr>
            </w:pPr>
            <w:ins w:id="2107" w:author="Rafi Aziizi" w:date="2021-11-14T12:29:00Z">
              <w:r>
                <w:t xml:space="preserve">Memperbaharui </w:t>
              </w:r>
            </w:ins>
            <w:ins w:id="2108" w:author="Rafi Aziizi" w:date="2021-11-14T12:30:00Z">
              <w:r w:rsidR="00715A8F">
                <w:t xml:space="preserve">data admin dengan </w:t>
              </w:r>
            </w:ins>
            <w:ins w:id="2109" w:author="Rafi Aziizi" w:date="2021-11-14T12:29:00Z">
              <w:r>
                <w:t>passwo</w:t>
              </w:r>
            </w:ins>
            <w:ins w:id="2110" w:author="Rafi Aziizi" w:date="2021-11-14T12:30:00Z">
              <w:r>
                <w:t>rd baru</w:t>
              </w:r>
            </w:ins>
          </w:p>
        </w:tc>
      </w:tr>
      <w:tr w:rsidR="00702C53" w:rsidRPr="0044182F" w14:paraId="475BBF6A" w14:textId="77777777" w:rsidTr="004A4F76">
        <w:trPr>
          <w:jc w:val="center"/>
          <w:ins w:id="2111" w:author="Rafi Aziizi" w:date="2021-11-14T12:30:00Z"/>
        </w:trPr>
        <w:tc>
          <w:tcPr>
            <w:tcW w:w="3827" w:type="dxa"/>
            <w:vAlign w:val="center"/>
          </w:tcPr>
          <w:p w14:paraId="0BC81D94" w14:textId="77777777" w:rsidR="00702C53" w:rsidRDefault="00702C53" w:rsidP="00702C53">
            <w:pPr>
              <w:rPr>
                <w:ins w:id="2112"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2113" w:author="Rafi Aziizi" w:date="2021-11-14T12:30:00Z"/>
              </w:rPr>
            </w:pPr>
            <w:ins w:id="2114" w:author="Rafi Aziizi" w:date="2021-11-14T12:30:00Z">
              <w:r>
                <w:t>Menampilkan menu login</w:t>
              </w:r>
            </w:ins>
          </w:p>
        </w:tc>
      </w:tr>
      <w:tr w:rsidR="00702C53" w:rsidRPr="0044182F" w14:paraId="3D6B05A1" w14:textId="77777777" w:rsidTr="004A4F76">
        <w:trPr>
          <w:jc w:val="center"/>
          <w:ins w:id="2115"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2116" w:author="Rafi Aziizi" w:date="2021-11-14T12:25:00Z"/>
                <w:b/>
                <w:bCs/>
              </w:rPr>
            </w:pPr>
            <w:ins w:id="2117" w:author="Rafi Aziizi" w:date="2021-11-14T12:25:00Z">
              <w:r w:rsidRPr="001B1AF9">
                <w:rPr>
                  <w:b/>
                  <w:bCs/>
                </w:rPr>
                <w:t>Skenario Eksepsi (Optional)</w:t>
              </w:r>
            </w:ins>
          </w:p>
        </w:tc>
      </w:tr>
      <w:tr w:rsidR="00702C53" w:rsidRPr="0044182F" w14:paraId="518F579E" w14:textId="77777777" w:rsidTr="004A4F76">
        <w:trPr>
          <w:jc w:val="center"/>
          <w:ins w:id="2118"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2119" w:author="Rafi Aziizi" w:date="2021-11-14T12:25:00Z"/>
                <w:b/>
                <w:bCs/>
              </w:rPr>
            </w:pPr>
            <w:ins w:id="2120" w:author="Rafi Aziizi" w:date="2021-11-14T12:25:00Z">
              <w:r w:rsidRPr="001B1AF9">
                <w:rPr>
                  <w:b/>
                  <w:bCs/>
                </w:rPr>
                <w:t>Aksi Aktor</w:t>
              </w:r>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2121" w:author="Rafi Aziizi" w:date="2021-11-14T12:25:00Z"/>
                <w:b/>
                <w:bCs/>
              </w:rPr>
            </w:pPr>
            <w:ins w:id="2122" w:author="Rafi Aziizi" w:date="2021-11-14T12:25:00Z">
              <w:r w:rsidRPr="001B1AF9">
                <w:rPr>
                  <w:b/>
                  <w:bCs/>
                </w:rPr>
                <w:t>Reaksi Sistem</w:t>
              </w:r>
            </w:ins>
          </w:p>
        </w:tc>
      </w:tr>
      <w:tr w:rsidR="00702C53" w:rsidRPr="0044182F" w14:paraId="7BBB93B4" w14:textId="77777777" w:rsidTr="004A4F76">
        <w:trPr>
          <w:jc w:val="center"/>
          <w:ins w:id="2123" w:author="Rafi Aziizi" w:date="2021-11-14T12:25:00Z"/>
        </w:trPr>
        <w:tc>
          <w:tcPr>
            <w:tcW w:w="3827" w:type="dxa"/>
            <w:vAlign w:val="center"/>
          </w:tcPr>
          <w:p w14:paraId="03211F8B" w14:textId="24F62471" w:rsidR="00702C53" w:rsidRDefault="00715A8F" w:rsidP="004A4F76">
            <w:pPr>
              <w:tabs>
                <w:tab w:val="left" w:pos="447"/>
              </w:tabs>
              <w:ind w:left="164"/>
              <w:rPr>
                <w:ins w:id="2124" w:author="Rafi Aziizi" w:date="2021-11-14T12:25:00Z"/>
              </w:rPr>
            </w:pPr>
            <w:ins w:id="2125" w:author="Rafi Aziizi" w:date="2021-11-14T12:31:00Z">
              <w:r>
                <w:t>5</w:t>
              </w:r>
            </w:ins>
            <w:ins w:id="2126" w:author="Rafi Aziizi" w:date="2021-11-14T12:25:00Z">
              <w:r w:rsidR="00702C53">
                <w:t xml:space="preserve">a. Memasuki </w:t>
              </w:r>
            </w:ins>
            <w:ins w:id="2127" w:author="Rafi Aziizi" w:date="2021-11-14T12:31:00Z">
              <w:r>
                <w:t>data admin tidak sesuai dengan data yang ada</w:t>
              </w:r>
            </w:ins>
          </w:p>
        </w:tc>
        <w:tc>
          <w:tcPr>
            <w:tcW w:w="3964" w:type="dxa"/>
            <w:vAlign w:val="center"/>
          </w:tcPr>
          <w:p w14:paraId="28C3D47D" w14:textId="77777777" w:rsidR="00702C53" w:rsidRDefault="00702C53" w:rsidP="004A4F76">
            <w:pPr>
              <w:pStyle w:val="ListParagraph"/>
              <w:spacing w:after="160"/>
              <w:ind w:left="468"/>
              <w:rPr>
                <w:ins w:id="2128" w:author="Rafi Aziizi" w:date="2021-11-14T12:25:00Z"/>
              </w:rPr>
            </w:pPr>
          </w:p>
        </w:tc>
      </w:tr>
      <w:tr w:rsidR="00702C53" w:rsidRPr="0044182F" w14:paraId="6AB5E726" w14:textId="77777777" w:rsidTr="004A4F76">
        <w:trPr>
          <w:jc w:val="center"/>
          <w:ins w:id="2129" w:author="Rafi Aziizi" w:date="2021-11-14T12:25:00Z"/>
        </w:trPr>
        <w:tc>
          <w:tcPr>
            <w:tcW w:w="3827" w:type="dxa"/>
            <w:vAlign w:val="center"/>
          </w:tcPr>
          <w:p w14:paraId="661E5E7E" w14:textId="77777777" w:rsidR="00702C53" w:rsidRDefault="00702C53" w:rsidP="004A4F76">
            <w:pPr>
              <w:pStyle w:val="ListParagraph"/>
              <w:ind w:left="450"/>
              <w:rPr>
                <w:ins w:id="2130" w:author="Rafi Aziizi" w:date="2021-11-14T12:25:00Z"/>
              </w:rPr>
            </w:pPr>
          </w:p>
        </w:tc>
        <w:tc>
          <w:tcPr>
            <w:tcW w:w="3964" w:type="dxa"/>
            <w:vAlign w:val="center"/>
          </w:tcPr>
          <w:p w14:paraId="361BFC96" w14:textId="2A8F065C" w:rsidR="00702C53" w:rsidRDefault="00715A8F" w:rsidP="004A4F76">
            <w:pPr>
              <w:spacing w:after="160"/>
              <w:ind w:left="360"/>
              <w:rPr>
                <w:ins w:id="2131" w:author="Rafi Aziizi" w:date="2021-11-14T12:25:00Z"/>
              </w:rPr>
            </w:pPr>
            <w:ins w:id="2132" w:author="Rafi Aziizi" w:date="2021-11-14T12:31:00Z">
              <w:r>
                <w:t>5</w:t>
              </w:r>
            </w:ins>
            <w:ins w:id="2133" w:author="Rafi Aziizi" w:date="2021-11-14T12:25:00Z">
              <w:r w:rsidR="00702C53">
                <w:t xml:space="preserve">b. Menampikan pop up </w:t>
              </w:r>
            </w:ins>
            <w:ins w:id="2134" w:author="Rafi Aziizi" w:date="2021-11-14T12:31:00Z">
              <w:r>
                <w:t>“data admin tidak diketahui”</w:t>
              </w:r>
            </w:ins>
            <w:ins w:id="2135" w:author="Rafi Aziizi" w:date="2021-11-14T12:25:00Z">
              <w:r w:rsidR="00702C53">
                <w:t xml:space="preserve"> </w:t>
              </w:r>
            </w:ins>
          </w:p>
        </w:tc>
      </w:tr>
    </w:tbl>
    <w:p w14:paraId="1B712054" w14:textId="77777777" w:rsidR="00702C53" w:rsidRDefault="00702C53">
      <w:pPr>
        <w:pPrChange w:id="2136"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2137" w:author="chaniaayulestari@outlook.com" w:date="2021-11-13T13:52:00Z"/>
        </w:rPr>
      </w:pPr>
      <w:del w:id="2138"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6</w:delText>
        </w:r>
        <w:r w:rsidR="006720D0" w:rsidDel="001A7B0B">
          <w:rPr>
            <w:i w:val="0"/>
            <w:iCs w:val="0"/>
          </w:rPr>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2139" w:author="chaniaayulestari@outlook.com" w:date="2021-11-13T13:52:00Z"/>
        </w:rPr>
        <w:pPrChange w:id="2140" w:author="chaniaayulestari@outlook.com" w:date="2021-11-13T13:52:00Z">
          <w:pPr/>
        </w:pPrChange>
      </w:pPr>
      <w:bookmarkStart w:id="2141" w:name="_Toc87762719"/>
      <w:ins w:id="2142" w:author="chaniaayulestari@outlook.com" w:date="2021-11-13T13:52:00Z">
        <w:r>
          <w:t xml:space="preserve">Tabel 3. </w:t>
        </w:r>
      </w:ins>
      <w:ins w:id="2143" w:author="Rafi Aziizi" w:date="2021-11-14T11:08:00Z">
        <w:r w:rsidR="001B2DEA">
          <w:fldChar w:fldCharType="begin"/>
        </w:r>
        <w:r w:rsidR="001B2DEA">
          <w:instrText xml:space="preserve"> SEQ Tabel_3. \* ARABIC </w:instrText>
        </w:r>
      </w:ins>
      <w:r w:rsidR="001B2DEA">
        <w:fldChar w:fldCharType="separate"/>
      </w:r>
      <w:ins w:id="2144" w:author="Rafi Aziizi" w:date="2021-11-14T11:08:00Z">
        <w:r w:rsidR="001B2DEA">
          <w:rPr>
            <w:noProof/>
          </w:rPr>
          <w:t>6</w:t>
        </w:r>
        <w:r w:rsidR="001B2DEA">
          <w:fldChar w:fldCharType="end"/>
        </w:r>
      </w:ins>
      <w:ins w:id="2145" w:author="chaniaayulestari@outlook.com" w:date="2021-11-13T13:52:00Z">
        <w:del w:id="2146" w:author="Rafi Aziizi" w:date="2021-11-14T09:52:00Z">
          <w:r w:rsidDel="003640C9">
            <w:fldChar w:fldCharType="begin"/>
          </w:r>
          <w:r w:rsidDel="003640C9">
            <w:delInstrText xml:space="preserve"> SEQ Tabel_3. \* ARABIC </w:delInstrText>
          </w:r>
        </w:del>
      </w:ins>
      <w:del w:id="2147" w:author="Rafi Aziizi" w:date="2021-11-14T09:52:00Z">
        <w:r w:rsidR="007A54E1">
          <w:fldChar w:fldCharType="separate"/>
        </w:r>
      </w:del>
      <w:ins w:id="2148" w:author="chaniaayulestari@outlook.com" w:date="2021-11-13T13:52:00Z">
        <w:del w:id="2149" w:author="Rafi Aziizi" w:date="2021-11-14T09:52:00Z">
          <w:r w:rsidDel="003640C9">
            <w:fldChar w:fldCharType="end"/>
          </w:r>
        </w:del>
        <w:r>
          <w:t xml:space="preserve"> Skenario Dashboard</w:t>
        </w:r>
        <w:bookmarkEnd w:id="214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2150" w:author="Rafi Aziizi" w:date="2021-11-12T10:45:00Z">
              <w:r w:rsidDel="007C5FA9">
                <w:delText xml:space="preserve">Masuk </w:delText>
              </w:r>
            </w:del>
            <w:ins w:id="2151" w:author="Rafi Aziizi" w:date="2021-11-12T10:45:00Z">
              <w:r w:rsidR="007C5FA9">
                <w:t xml:space="preserve">menampilkan </w:t>
              </w:r>
            </w:ins>
            <w:del w:id="2152"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2153"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2154" w:author="chaniaayulestari@outlook.com" w:date="2021-11-13T13:53:00Z"/>
        </w:rPr>
        <w:pPrChange w:id="2155"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2156" w:author="chaniaayulestari@outlook.com" w:date="2021-11-13T13:52:00Z"/>
        </w:rPr>
        <w:pPrChange w:id="2157" w:author="chaniaayulestari@outlook.com" w:date="2021-11-13T13:52:00Z">
          <w:pPr/>
        </w:pPrChange>
      </w:pPr>
      <w:bookmarkStart w:id="2158" w:name="_Toc87762720"/>
      <w:ins w:id="2159" w:author="chaniaayulestari@outlook.com" w:date="2021-11-13T13:52:00Z">
        <w:r>
          <w:t xml:space="preserve">Tabel 3. </w:t>
        </w:r>
      </w:ins>
      <w:ins w:id="2160" w:author="Rafi Aziizi" w:date="2021-11-14T11:08:00Z">
        <w:r w:rsidR="001B2DEA">
          <w:fldChar w:fldCharType="begin"/>
        </w:r>
        <w:r w:rsidR="001B2DEA">
          <w:instrText xml:space="preserve"> SEQ Tabel_3. \* ARABIC </w:instrText>
        </w:r>
      </w:ins>
      <w:r w:rsidR="001B2DEA">
        <w:fldChar w:fldCharType="separate"/>
      </w:r>
      <w:ins w:id="2161" w:author="Rafi Aziizi" w:date="2021-11-14T11:08:00Z">
        <w:r w:rsidR="001B2DEA">
          <w:rPr>
            <w:noProof/>
          </w:rPr>
          <w:t>7</w:t>
        </w:r>
        <w:r w:rsidR="001B2DEA">
          <w:fldChar w:fldCharType="end"/>
        </w:r>
      </w:ins>
      <w:ins w:id="2162" w:author="chaniaayulestari@outlook.com" w:date="2021-11-13T13:52:00Z">
        <w:del w:id="2163" w:author="Rafi Aziizi" w:date="2021-11-14T09:52:00Z">
          <w:r w:rsidDel="003640C9">
            <w:fldChar w:fldCharType="begin"/>
          </w:r>
          <w:r w:rsidDel="003640C9">
            <w:delInstrText xml:space="preserve"> SEQ Tabel_3. \* ARABIC </w:delInstrText>
          </w:r>
        </w:del>
      </w:ins>
      <w:del w:id="2164" w:author="Rafi Aziizi" w:date="2021-11-14T09:52:00Z">
        <w:r w:rsidR="007A54E1">
          <w:fldChar w:fldCharType="separate"/>
        </w:r>
      </w:del>
      <w:ins w:id="2165" w:author="chaniaayulestari@outlook.com" w:date="2021-11-13T13:52:00Z">
        <w:del w:id="2166" w:author="Rafi Aziizi" w:date="2021-11-14T09:52:00Z">
          <w:r w:rsidDel="003640C9">
            <w:fldChar w:fldCharType="end"/>
          </w:r>
        </w:del>
        <w:r>
          <w:t xml:space="preserve"> Skenarion Menu Kelola Utama</w:t>
        </w:r>
        <w:bookmarkEnd w:id="215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 xml:space="preserve">Menampilkan halaman menu </w:t>
            </w:r>
            <w:r>
              <w:lastRenderedPageBreak/>
              <w:t>kelola utama</w:t>
            </w:r>
          </w:p>
        </w:tc>
      </w:tr>
    </w:tbl>
    <w:p w14:paraId="0DC76A1A" w14:textId="76CB56DF" w:rsidR="001A7B0B" w:rsidRDefault="001A7B0B" w:rsidP="006B0320">
      <w:pPr>
        <w:rPr>
          <w:ins w:id="2167" w:author="chaniaayulestari@outlook.com" w:date="2021-11-12T16:26:00Z"/>
        </w:rPr>
      </w:pPr>
    </w:p>
    <w:p w14:paraId="09426CAA" w14:textId="217B3660" w:rsidR="001A7B0B" w:rsidDel="006D26FE" w:rsidRDefault="001A7B0B" w:rsidP="006B0320">
      <w:pPr>
        <w:rPr>
          <w:del w:id="2168"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2169" w:author="chaniaayulestari@outlook.com" w:date="2021-11-13T13:53:00Z"/>
        </w:rPr>
      </w:pPr>
      <w:del w:id="2170" w:author="chaniaayulestari@outlook.com" w:date="2021-11-12T16:26: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7</w:delText>
        </w:r>
        <w:r w:rsidR="006720D0" w:rsidDel="001A7B0B">
          <w:rPr>
            <w:i w:val="0"/>
            <w:iCs w:val="0"/>
          </w:rPr>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2171" w:author="chaniaayulestari@outlook.com" w:date="2021-11-13T13:53:00Z"/>
        </w:rPr>
        <w:pPrChange w:id="2172" w:author="chaniaayulestari@outlook.com" w:date="2021-11-13T13:53:00Z">
          <w:pPr/>
        </w:pPrChange>
      </w:pPr>
      <w:bookmarkStart w:id="2173" w:name="_Toc87762721"/>
      <w:ins w:id="2174" w:author="chaniaayulestari@outlook.com" w:date="2021-11-13T13:53:00Z">
        <w:r>
          <w:t xml:space="preserve">Tabel 3. </w:t>
        </w:r>
      </w:ins>
      <w:ins w:id="2175" w:author="Rafi Aziizi" w:date="2021-11-14T11:08:00Z">
        <w:r w:rsidR="001B2DEA">
          <w:fldChar w:fldCharType="begin"/>
        </w:r>
        <w:r w:rsidR="001B2DEA">
          <w:instrText xml:space="preserve"> SEQ Tabel_3. \* ARABIC </w:instrText>
        </w:r>
      </w:ins>
      <w:r w:rsidR="001B2DEA">
        <w:fldChar w:fldCharType="separate"/>
      </w:r>
      <w:ins w:id="2176" w:author="Rafi Aziizi" w:date="2021-11-14T11:08:00Z">
        <w:r w:rsidR="001B2DEA">
          <w:rPr>
            <w:noProof/>
          </w:rPr>
          <w:t>8</w:t>
        </w:r>
        <w:r w:rsidR="001B2DEA">
          <w:fldChar w:fldCharType="end"/>
        </w:r>
      </w:ins>
      <w:ins w:id="2177" w:author="chaniaayulestari@outlook.com" w:date="2021-11-13T13:53:00Z">
        <w:del w:id="2178" w:author="Rafi Aziizi" w:date="2021-11-14T09:52:00Z">
          <w:r w:rsidDel="003640C9">
            <w:fldChar w:fldCharType="begin"/>
          </w:r>
          <w:r w:rsidDel="003640C9">
            <w:delInstrText xml:space="preserve"> SEQ Tabel_3. \* ARABIC </w:delInstrText>
          </w:r>
        </w:del>
      </w:ins>
      <w:del w:id="2179" w:author="Rafi Aziizi" w:date="2021-11-14T09:52:00Z">
        <w:r w:rsidR="007A54E1">
          <w:fldChar w:fldCharType="separate"/>
        </w:r>
      </w:del>
      <w:ins w:id="2180" w:author="chaniaayulestari@outlook.com" w:date="2021-11-13T13:53:00Z">
        <w:del w:id="2181" w:author="Rafi Aziizi" w:date="2021-11-14T09:52:00Z">
          <w:r w:rsidDel="003640C9">
            <w:fldChar w:fldCharType="end"/>
          </w:r>
        </w:del>
        <w:r>
          <w:t xml:space="preserve"> Skenario Profil Siswa</w:t>
        </w:r>
        <w:bookmarkEnd w:id="217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2182" w:author="Rafi Aziizi" w:date="2021-11-12T10:45:00Z">
              <w:r w:rsidR="007C5FA9">
                <w:t>emasuki</w:t>
              </w:r>
            </w:ins>
            <w:del w:id="2183"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2184"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2185" w:author="chaniaayulestari@outlook.com" w:date="2021-11-13T13:53:00Z"/>
        </w:rPr>
        <w:pPrChange w:id="2186"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2187" w:author="chaniaayulestari@outlook.com" w:date="2021-11-13T13:53:00Z"/>
        </w:rPr>
        <w:pPrChange w:id="2188" w:author="chaniaayulestari@outlook.com" w:date="2021-11-13T13:53:00Z">
          <w:pPr/>
        </w:pPrChange>
      </w:pPr>
      <w:bookmarkStart w:id="2189" w:name="_Toc87762722"/>
      <w:ins w:id="2190" w:author="chaniaayulestari@outlook.com" w:date="2021-11-13T13:53:00Z">
        <w:r>
          <w:t xml:space="preserve">Tabel 3. </w:t>
        </w:r>
      </w:ins>
      <w:ins w:id="2191" w:author="Rafi Aziizi" w:date="2021-11-14T11:08:00Z">
        <w:r w:rsidR="001B2DEA">
          <w:fldChar w:fldCharType="begin"/>
        </w:r>
        <w:r w:rsidR="001B2DEA">
          <w:instrText xml:space="preserve"> SEQ Tabel_3. \* ARABIC </w:instrText>
        </w:r>
      </w:ins>
      <w:r w:rsidR="001B2DEA">
        <w:fldChar w:fldCharType="separate"/>
      </w:r>
      <w:ins w:id="2192" w:author="Rafi Aziizi" w:date="2021-11-14T11:08:00Z">
        <w:r w:rsidR="001B2DEA">
          <w:rPr>
            <w:noProof/>
          </w:rPr>
          <w:t>9</w:t>
        </w:r>
        <w:r w:rsidR="001B2DEA">
          <w:fldChar w:fldCharType="end"/>
        </w:r>
      </w:ins>
      <w:ins w:id="2193" w:author="chaniaayulestari@outlook.com" w:date="2021-11-13T13:53:00Z">
        <w:del w:id="2194" w:author="Rafi Aziizi" w:date="2021-11-14T09:52:00Z">
          <w:r w:rsidDel="003640C9">
            <w:fldChar w:fldCharType="begin"/>
          </w:r>
          <w:r w:rsidDel="003640C9">
            <w:delInstrText xml:space="preserve"> SEQ Tabel_3. \* ARABIC </w:delInstrText>
          </w:r>
        </w:del>
      </w:ins>
      <w:del w:id="2195" w:author="Rafi Aziizi" w:date="2021-11-14T09:52:00Z">
        <w:r w:rsidR="007A54E1">
          <w:fldChar w:fldCharType="separate"/>
        </w:r>
      </w:del>
      <w:ins w:id="2196" w:author="chaniaayulestari@outlook.com" w:date="2021-11-13T13:53:00Z">
        <w:del w:id="2197" w:author="Rafi Aziizi" w:date="2021-11-14T09:52:00Z">
          <w:r w:rsidDel="003640C9">
            <w:fldChar w:fldCharType="end"/>
          </w:r>
        </w:del>
        <w:r>
          <w:t xml:space="preserve"> Skenario Riwayat Siswa</w:t>
        </w:r>
        <w:bookmarkEnd w:id="218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2198" w:author="chaniaayulestari@outlook.com" w:date="2021-11-12T15:18:00Z">
                <w:pPr>
                  <w:numPr>
                    <w:numId w:val="28"/>
                  </w:numPr>
                  <w:spacing w:after="160"/>
                  <w:ind w:left="720" w:hanging="360"/>
                </w:pPr>
              </w:pPrChange>
            </w:pPr>
            <w:r>
              <w:t>M</w:t>
            </w:r>
            <w:ins w:id="2199" w:author="Rafi Aziizi" w:date="2021-11-12T10:45:00Z">
              <w:r w:rsidR="007C5FA9">
                <w:t>em</w:t>
              </w:r>
            </w:ins>
            <w:r>
              <w:t>asuk</w:t>
            </w:r>
            <w:ins w:id="2200"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2201"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2202"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2203"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2204"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2205"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2206"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2207"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2208"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2209" w:author="chaniaayulestari@outlook.com"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2210" w:author="chaniaayulestari@outlook.com" w:date="2021-11-13T13:54:00Z"/>
        </w:rPr>
      </w:pPr>
      <w:del w:id="2211" w:author="chaniaayulestari@outlook.com" w:date="2021-11-12T16:26:00Z">
        <w:r w:rsidDel="001A7B0B">
          <w:delText xml:space="preserve">Table 3. </w:delText>
        </w:r>
        <w:r w:rsidDel="001A7B0B">
          <w:rPr>
            <w:i w:val="0"/>
            <w:iCs w:val="0"/>
          </w:rPr>
          <w:fldChar w:fldCharType="begin"/>
        </w:r>
        <w:r w:rsidRPr="006D26FE" w:rsidDel="001A7B0B">
          <w:rPr>
            <w:i w:val="0"/>
            <w:iCs w:val="0"/>
          </w:rPr>
          <w:delInstrText xml:space="preserve"> SEQ Table_3. \* ARABIC </w:delInstrText>
        </w:r>
        <w:r w:rsidDel="001A7B0B">
          <w:rPr>
            <w:i w:val="0"/>
            <w:iCs w:val="0"/>
          </w:rPr>
          <w:fldChar w:fldCharType="separate"/>
        </w:r>
        <w:r w:rsidRPr="001A7B0B" w:rsidDel="001A7B0B">
          <w:rPr>
            <w:noProof/>
          </w:rPr>
          <w:delText>8</w:delText>
        </w:r>
        <w:r w:rsidDel="001A7B0B">
          <w:rPr>
            <w:i w:val="0"/>
            <w:iCs w:val="0"/>
          </w:rPr>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2212" w:author="chaniaayulestari@outlook.com" w:date="2021-11-13T13:54:00Z"/>
        </w:rPr>
        <w:pPrChange w:id="2213" w:author="chaniaayulestari@outlook.com" w:date="2021-11-13T13:54:00Z">
          <w:pPr/>
        </w:pPrChange>
      </w:pPr>
      <w:bookmarkStart w:id="2214" w:name="_Toc87762723"/>
      <w:ins w:id="2215" w:author="chaniaayulestari@outlook.com" w:date="2021-11-13T13:54:00Z">
        <w:r>
          <w:t xml:space="preserve">Tabel 3. </w:t>
        </w:r>
      </w:ins>
      <w:ins w:id="2216" w:author="Rafi Aziizi" w:date="2021-11-14T11:08:00Z">
        <w:r w:rsidR="001B2DEA">
          <w:fldChar w:fldCharType="begin"/>
        </w:r>
        <w:r w:rsidR="001B2DEA">
          <w:instrText xml:space="preserve"> SEQ Tabel_3. \* ARABIC </w:instrText>
        </w:r>
      </w:ins>
      <w:r w:rsidR="001B2DEA">
        <w:fldChar w:fldCharType="separate"/>
      </w:r>
      <w:ins w:id="2217" w:author="Rafi Aziizi" w:date="2021-11-14T11:08:00Z">
        <w:r w:rsidR="001B2DEA">
          <w:rPr>
            <w:noProof/>
          </w:rPr>
          <w:t>10</w:t>
        </w:r>
        <w:r w:rsidR="001B2DEA">
          <w:fldChar w:fldCharType="end"/>
        </w:r>
      </w:ins>
      <w:ins w:id="2218" w:author="chaniaayulestari@outlook.com" w:date="2021-11-13T13:54:00Z">
        <w:del w:id="2219" w:author="Rafi Aziizi" w:date="2021-11-14T09:52:00Z">
          <w:r w:rsidDel="003640C9">
            <w:fldChar w:fldCharType="begin"/>
          </w:r>
          <w:r w:rsidDel="003640C9">
            <w:delInstrText xml:space="preserve"> SEQ Tabel_3. \* ARABIC </w:delInstrText>
          </w:r>
        </w:del>
      </w:ins>
      <w:del w:id="2220" w:author="Rafi Aziizi" w:date="2021-11-14T09:52:00Z">
        <w:r w:rsidR="007A54E1">
          <w:fldChar w:fldCharType="separate"/>
        </w:r>
      </w:del>
      <w:ins w:id="2221" w:author="chaniaayulestari@outlook.com" w:date="2021-11-13T13:54:00Z">
        <w:del w:id="2222" w:author="Rafi Aziizi" w:date="2021-11-14T09:52:00Z">
          <w:r w:rsidDel="003640C9">
            <w:fldChar w:fldCharType="end"/>
          </w:r>
        </w:del>
        <w:r>
          <w:t xml:space="preserve"> Skenario Profil Guru</w:t>
        </w:r>
        <w:bookmarkEnd w:id="221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2223" w:author="Rafi Aziizi" w:date="2021-11-12T10:45:00Z">
              <w:r>
                <w:t>Memasuki sistem absensi</w:t>
              </w:r>
            </w:ins>
            <w:del w:id="2224"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2225" w:author="chaniaayulestari@outlook.com" w:date="2021-11-12T16:26:00Z"/>
        </w:rPr>
      </w:pPr>
      <w:r>
        <w:t>Skenario Profil</w:t>
      </w:r>
      <w:ins w:id="2226"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2227" w:author="chaniaayulestari@outlook.com" w:date="2021-11-13T13:54:00Z"/>
        </w:rPr>
        <w:pPrChange w:id="2228"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2229" w:author="chaniaayulestari@outlook.com" w:date="2021-11-13T13:54:00Z"/>
        </w:rPr>
        <w:pPrChange w:id="2230" w:author="chaniaayulestari@outlook.com" w:date="2021-11-13T13:54:00Z">
          <w:pPr/>
        </w:pPrChange>
      </w:pPr>
      <w:bookmarkStart w:id="2231" w:name="_Toc87762724"/>
      <w:ins w:id="2232" w:author="chaniaayulestari@outlook.com" w:date="2021-11-13T13:54:00Z">
        <w:r>
          <w:t xml:space="preserve">Tabel 3. </w:t>
        </w:r>
      </w:ins>
      <w:ins w:id="2233" w:author="Rafi Aziizi" w:date="2021-11-14T11:08:00Z">
        <w:r w:rsidR="001B2DEA">
          <w:fldChar w:fldCharType="begin"/>
        </w:r>
        <w:r w:rsidR="001B2DEA">
          <w:instrText xml:space="preserve"> SEQ Tabel_3. \* ARABIC </w:instrText>
        </w:r>
      </w:ins>
      <w:r w:rsidR="001B2DEA">
        <w:fldChar w:fldCharType="separate"/>
      </w:r>
      <w:ins w:id="2234" w:author="Rafi Aziizi" w:date="2021-11-14T11:08:00Z">
        <w:r w:rsidR="001B2DEA">
          <w:rPr>
            <w:noProof/>
          </w:rPr>
          <w:t>11</w:t>
        </w:r>
        <w:r w:rsidR="001B2DEA">
          <w:fldChar w:fldCharType="end"/>
        </w:r>
      </w:ins>
      <w:ins w:id="2235" w:author="chaniaayulestari@outlook.com" w:date="2021-11-13T13:54:00Z">
        <w:del w:id="2236" w:author="Rafi Aziizi" w:date="2021-11-14T09:52:00Z">
          <w:r w:rsidDel="003640C9">
            <w:fldChar w:fldCharType="begin"/>
          </w:r>
          <w:r w:rsidDel="003640C9">
            <w:delInstrText xml:space="preserve"> SEQ Tabel_3. \* ARABIC </w:delInstrText>
          </w:r>
        </w:del>
      </w:ins>
      <w:del w:id="2237" w:author="Rafi Aziizi" w:date="2021-11-14T09:52:00Z">
        <w:r w:rsidR="007A54E1">
          <w:fldChar w:fldCharType="separate"/>
        </w:r>
      </w:del>
      <w:ins w:id="2238" w:author="chaniaayulestari@outlook.com" w:date="2021-11-13T13:54:00Z">
        <w:del w:id="2239" w:author="Rafi Aziizi" w:date="2021-11-14T09:52:00Z">
          <w:r w:rsidDel="003640C9">
            <w:fldChar w:fldCharType="end"/>
          </w:r>
        </w:del>
        <w:r>
          <w:t xml:space="preserve"> Skenario Profile Walikelas</w:t>
        </w:r>
        <w:bookmarkEnd w:id="223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ini akan menampilkan informasi secara detail mengenai data </w:t>
            </w:r>
            <w:r>
              <w:lastRenderedPageBreak/>
              <w:t>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2240" w:author="chaniaayulestari@outlook.com" w:date="2021-11-12T15:19:00Z">
                <w:pPr>
                  <w:numPr>
                    <w:numId w:val="29"/>
                  </w:numPr>
                  <w:spacing w:after="160"/>
                  <w:ind w:left="720" w:hanging="360"/>
                </w:pPr>
              </w:pPrChange>
            </w:pPr>
            <w:ins w:id="2241" w:author="Rafi Aziizi" w:date="2021-11-12T10:45:00Z">
              <w:r>
                <w:t>Memasuki sistem absensi</w:t>
              </w:r>
            </w:ins>
            <w:del w:id="2242"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2243"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2244"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2245"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2246"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2247"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2248"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2249"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2250" w:author="chaniaayulestari@outlook.com" w:date="2021-11-12T15:19:00Z">
                <w:pPr>
                  <w:pStyle w:val="ListParagraph"/>
                  <w:numPr>
                    <w:numId w:val="39"/>
                  </w:numPr>
                  <w:ind w:hanging="360"/>
                </w:pPr>
              </w:pPrChange>
            </w:pPr>
            <w:r>
              <w:t xml:space="preserve">Menekan </w:t>
            </w:r>
            <w:r w:rsidRPr="009A7AF1">
              <w:rPr>
                <w:i/>
                <w:iCs/>
                <w:rPrChange w:id="2251" w:author="chaniaayulestari@outlook.com" w:date="2021-11-12T15:19:00Z">
                  <w:rPr/>
                </w:rPrChange>
              </w:rPr>
              <w:t>button “</w:t>
            </w:r>
            <w:r w:rsidR="006F3B9D" w:rsidRPr="009A7AF1">
              <w:rPr>
                <w:i/>
                <w:iCs/>
                <w:rPrChange w:id="2252" w:author="chaniaayulestari@outlook.com" w:date="2021-11-12T15:19:00Z">
                  <w:rPr/>
                </w:rPrChange>
              </w:rPr>
              <w:t>Profile</w:t>
            </w:r>
            <w:r w:rsidRPr="009A7AF1">
              <w:rPr>
                <w:i/>
                <w:iCs/>
                <w:rPrChange w:id="2253" w:author="chaniaayulestari@outlook.com" w:date="2021-11-12T15:19:00Z">
                  <w:rPr/>
                </w:rPrChange>
              </w:rPr>
              <w:t xml:space="preserve"> </w:t>
            </w:r>
            <w:r w:rsidR="006F3B9D" w:rsidRPr="009A7AF1">
              <w:rPr>
                <w:i/>
                <w:iCs/>
                <w:rPrChange w:id="2254" w:author="chaniaayulestari@outlook.com" w:date="2021-11-12T15:19:00Z">
                  <w:rPr/>
                </w:rPrChange>
              </w:rPr>
              <w:t>Walikelas</w:t>
            </w:r>
            <w:r w:rsidRPr="009A7AF1">
              <w:rPr>
                <w:i/>
                <w:iCs/>
                <w:rPrChange w:id="2255"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2256"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2257"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2258"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Del="00590A19" w:rsidRDefault="00C42BC3" w:rsidP="00C42BC3">
      <w:pPr>
        <w:ind w:left="66"/>
        <w:rPr>
          <w:ins w:id="2259" w:author="chaniaayulestari@outlook.com" w:date="2021-11-14T02:38:00Z"/>
          <w:del w:id="2260" w:author="Rafi Aziizi" w:date="2021-11-14T09:54:00Z"/>
        </w:rPr>
      </w:pPr>
    </w:p>
    <w:p w14:paraId="57CC5F93" w14:textId="567B600B" w:rsidR="00256E20" w:rsidDel="00590A19" w:rsidRDefault="00256E20" w:rsidP="00C42BC3">
      <w:pPr>
        <w:ind w:left="66"/>
        <w:rPr>
          <w:ins w:id="2261" w:author="chaniaayulestari@outlook.com" w:date="2021-11-14T02:38:00Z"/>
          <w:del w:id="2262" w:author="Rafi Aziizi" w:date="2021-11-14T09:54:00Z"/>
        </w:rPr>
      </w:pPr>
    </w:p>
    <w:p w14:paraId="56207770" w14:textId="77777777" w:rsidR="00256E20" w:rsidRDefault="00256E20">
      <w:pPr>
        <w:pPrChange w:id="2263" w:author="Rafi Aziizi" w:date="2021-11-14T09:54:00Z">
          <w:pPr>
            <w:ind w:left="66"/>
          </w:pPr>
        </w:pPrChange>
      </w:pPr>
    </w:p>
    <w:p w14:paraId="338FAF20" w14:textId="7B0D8E36" w:rsidR="006F3B9D" w:rsidRDefault="006B0840" w:rsidP="00FF2590">
      <w:pPr>
        <w:pStyle w:val="ListParagraph"/>
        <w:numPr>
          <w:ilvl w:val="0"/>
          <w:numId w:val="25"/>
        </w:numPr>
        <w:ind w:left="426"/>
        <w:rPr>
          <w:ins w:id="2264" w:author="chaniaayulestari@outlook.com" w:date="2021-11-12T16:26:00Z"/>
        </w:rPr>
      </w:pPr>
      <w:r>
        <w:t xml:space="preserve">Skenario </w:t>
      </w:r>
      <w:r w:rsidR="006F3B9D">
        <w:t>Anggota Siswa</w:t>
      </w:r>
    </w:p>
    <w:p w14:paraId="5215B10A" w14:textId="26ED3053" w:rsidR="001A7B0B" w:rsidDel="002B2CFD" w:rsidRDefault="001A7B0B">
      <w:pPr>
        <w:pStyle w:val="ListParagraph"/>
        <w:ind w:left="426"/>
        <w:jc w:val="center"/>
        <w:rPr>
          <w:del w:id="2265" w:author="chaniaayulestari@outlook.com" w:date="2021-11-13T13:55:00Z"/>
        </w:rPr>
        <w:pPrChange w:id="2266"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2267" w:author="chaniaayulestari@outlook.com" w:date="2021-11-13T13:54:00Z"/>
        </w:rPr>
        <w:pPrChange w:id="2268" w:author="chaniaayulestari@outlook.com" w:date="2021-11-13T13:55:00Z">
          <w:pPr>
            <w:pStyle w:val="Caption"/>
            <w:keepNext/>
          </w:pPr>
        </w:pPrChange>
      </w:pPr>
      <w:bookmarkStart w:id="2269" w:name="_Toc87762725"/>
      <w:ins w:id="2270" w:author="chaniaayulestari@outlook.com" w:date="2021-11-13T13:54:00Z">
        <w:r>
          <w:t xml:space="preserve">Tabel 3. </w:t>
        </w:r>
      </w:ins>
      <w:ins w:id="2271" w:author="Rafi Aziizi" w:date="2021-11-14T11:08:00Z">
        <w:r w:rsidR="001B2DEA">
          <w:fldChar w:fldCharType="begin"/>
        </w:r>
        <w:r w:rsidR="001B2DEA">
          <w:instrText xml:space="preserve"> SEQ Tabel_3. \* ARABIC </w:instrText>
        </w:r>
      </w:ins>
      <w:r w:rsidR="001B2DEA">
        <w:fldChar w:fldCharType="separate"/>
      </w:r>
      <w:ins w:id="2272" w:author="Rafi Aziizi" w:date="2021-11-14T11:08:00Z">
        <w:r w:rsidR="001B2DEA">
          <w:rPr>
            <w:noProof/>
          </w:rPr>
          <w:t>12</w:t>
        </w:r>
        <w:r w:rsidR="001B2DEA">
          <w:fldChar w:fldCharType="end"/>
        </w:r>
      </w:ins>
      <w:ins w:id="2273" w:author="chaniaayulestari@outlook.com" w:date="2021-11-13T13:54:00Z">
        <w:del w:id="2274" w:author="Rafi Aziizi" w:date="2021-11-14T09:52:00Z">
          <w:r w:rsidDel="003640C9">
            <w:fldChar w:fldCharType="begin"/>
          </w:r>
          <w:r w:rsidDel="003640C9">
            <w:delInstrText xml:space="preserve"> SEQ Tabel_3. \* ARABIC </w:delInstrText>
          </w:r>
        </w:del>
      </w:ins>
      <w:del w:id="2275" w:author="Rafi Aziizi" w:date="2021-11-14T09:52:00Z">
        <w:r w:rsidR="007A54E1">
          <w:fldChar w:fldCharType="separate"/>
        </w:r>
      </w:del>
      <w:ins w:id="2276" w:author="chaniaayulestari@outlook.com" w:date="2021-11-13T13:54:00Z">
        <w:del w:id="2277" w:author="Rafi Aziizi" w:date="2021-11-14T09:52:00Z">
          <w:r w:rsidDel="003640C9">
            <w:fldChar w:fldCharType="end"/>
          </w:r>
        </w:del>
        <w:r>
          <w:t xml:space="preserve"> Skenario Anggota Siswa</w:t>
        </w:r>
        <w:bookmarkEnd w:id="226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ini akan menampilkan informasi data anggota siswa berikut riwayat absensi yang diwakili oleh </w:t>
            </w:r>
            <w:r>
              <w:lastRenderedPageBreak/>
              <w:t>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2278" w:author="chaniaayulestari@outlook.com" w:date="2021-11-12T15:20:00Z">
                <w:pPr>
                  <w:numPr>
                    <w:numId w:val="29"/>
                  </w:numPr>
                  <w:spacing w:after="160"/>
                  <w:ind w:left="720" w:hanging="360"/>
                </w:pPr>
              </w:pPrChange>
            </w:pPr>
            <w:ins w:id="2279" w:author="Rafi Aziizi" w:date="2021-11-12T10:45:00Z">
              <w:r>
                <w:t>Memasuki sistem absensi</w:t>
              </w:r>
            </w:ins>
            <w:del w:id="2280"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2281"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2282"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2283"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2284"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2285"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2286"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2287"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2288" w:author="chaniaayulestari@outlook.com" w:date="2021-11-12T15:20:00Z">
                <w:pPr>
                  <w:pStyle w:val="ListParagraph"/>
                  <w:numPr>
                    <w:numId w:val="39"/>
                  </w:numPr>
                  <w:ind w:hanging="360"/>
                </w:pPr>
              </w:pPrChange>
            </w:pPr>
            <w:r>
              <w:t xml:space="preserve">Menekan </w:t>
            </w:r>
            <w:r w:rsidRPr="009A7AF1">
              <w:rPr>
                <w:i/>
                <w:iCs/>
                <w:rPrChange w:id="2289"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2290"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2291"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2292" w:author="chaniaayulestari@outlook.com"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2293" w:author="chaniaayulestari@outlook.com"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2294"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2295"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2296"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2297" w:author="chaniaayulestari@outlook.com" w:date="2021-11-12T16:26:00Z"/>
        </w:rPr>
      </w:pPr>
      <w:r>
        <w:lastRenderedPageBreak/>
        <w:t>Skenario Profile Kelas</w:t>
      </w:r>
    </w:p>
    <w:p w14:paraId="19B599CD" w14:textId="71A5E549" w:rsidR="001A7B0B" w:rsidDel="002B2CFD" w:rsidRDefault="001A7B0B">
      <w:pPr>
        <w:pStyle w:val="ListParagraph"/>
        <w:ind w:left="426"/>
        <w:jc w:val="center"/>
        <w:rPr>
          <w:del w:id="2298" w:author="chaniaayulestari@outlook.com" w:date="2021-11-13T13:56:00Z"/>
        </w:rPr>
        <w:pPrChange w:id="2299"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2300" w:author="chaniaayulestari@outlook.com" w:date="2021-11-13T13:55:00Z"/>
        </w:rPr>
        <w:pPrChange w:id="2301" w:author="chaniaayulestari@outlook.com" w:date="2021-11-13T13:55:00Z">
          <w:pPr/>
        </w:pPrChange>
      </w:pPr>
      <w:bookmarkStart w:id="2302" w:name="_Toc87762726"/>
      <w:ins w:id="2303" w:author="chaniaayulestari@outlook.com" w:date="2021-11-13T13:55:00Z">
        <w:r>
          <w:t xml:space="preserve">Tabel 3. </w:t>
        </w:r>
      </w:ins>
      <w:ins w:id="2304" w:author="Rafi Aziizi" w:date="2021-11-14T11:08:00Z">
        <w:r w:rsidR="001B2DEA">
          <w:fldChar w:fldCharType="begin"/>
        </w:r>
        <w:r w:rsidR="001B2DEA">
          <w:instrText xml:space="preserve"> SEQ Tabel_3. \* ARABIC </w:instrText>
        </w:r>
      </w:ins>
      <w:r w:rsidR="001B2DEA">
        <w:fldChar w:fldCharType="separate"/>
      </w:r>
      <w:ins w:id="2305" w:author="Rafi Aziizi" w:date="2021-11-14T11:08:00Z">
        <w:r w:rsidR="001B2DEA">
          <w:rPr>
            <w:noProof/>
          </w:rPr>
          <w:t>13</w:t>
        </w:r>
        <w:r w:rsidR="001B2DEA">
          <w:fldChar w:fldCharType="end"/>
        </w:r>
      </w:ins>
      <w:ins w:id="2306" w:author="chaniaayulestari@outlook.com" w:date="2021-11-13T13:55:00Z">
        <w:del w:id="2307" w:author="Rafi Aziizi" w:date="2021-11-14T09:52:00Z">
          <w:r w:rsidDel="003640C9">
            <w:fldChar w:fldCharType="begin"/>
          </w:r>
          <w:r w:rsidDel="003640C9">
            <w:delInstrText xml:space="preserve"> SEQ Tabel_3. \* ARABIC </w:delInstrText>
          </w:r>
        </w:del>
      </w:ins>
      <w:del w:id="2308" w:author="Rafi Aziizi" w:date="2021-11-14T09:52:00Z">
        <w:r w:rsidR="007A54E1">
          <w:fldChar w:fldCharType="separate"/>
        </w:r>
      </w:del>
      <w:ins w:id="2309" w:author="chaniaayulestari@outlook.com" w:date="2021-11-13T13:55:00Z">
        <w:del w:id="2310" w:author="Rafi Aziizi" w:date="2021-11-14T09:52:00Z">
          <w:r w:rsidDel="003640C9">
            <w:fldChar w:fldCharType="end"/>
          </w:r>
        </w:del>
        <w:r>
          <w:t xml:space="preserve"> Skenario Profile Kelas</w:t>
        </w:r>
        <w:bookmarkEnd w:id="230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2311" w:author="chaniaayulestari@outlook.com" w:date="2021-11-12T15:21:00Z">
                <w:pPr>
                  <w:numPr>
                    <w:numId w:val="29"/>
                  </w:numPr>
                  <w:spacing w:after="160"/>
                  <w:ind w:left="720" w:hanging="360"/>
                </w:pPr>
              </w:pPrChange>
            </w:pPr>
            <w:ins w:id="2312" w:author="Rafi Aziizi" w:date="2021-11-12T10:45:00Z">
              <w:r>
                <w:t>Memasuki sistem absensi</w:t>
              </w:r>
            </w:ins>
            <w:del w:id="2313"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2314"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2315"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2316"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2317"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2318"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2319"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2320"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2321" w:author="chaniaayulestari@outlook.com"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2322"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2323"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2324"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2325" w:author="chaniaayulestari@outlook.com" w:date="2021-11-12T16:26:00Z"/>
        </w:rPr>
      </w:pPr>
      <w:r>
        <w:t>Skenario Anggota Kelas</w:t>
      </w:r>
    </w:p>
    <w:p w14:paraId="53D3826A" w14:textId="5E6350B8" w:rsidR="001A7B0B" w:rsidDel="002B2CFD" w:rsidRDefault="001A7B0B">
      <w:pPr>
        <w:pStyle w:val="ListParagraph"/>
        <w:ind w:left="426"/>
        <w:jc w:val="center"/>
        <w:rPr>
          <w:del w:id="2326" w:author="chaniaayulestari@outlook.com" w:date="2021-11-13T13:56:00Z"/>
        </w:rPr>
        <w:pPrChange w:id="2327"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2328" w:author="chaniaayulestari@outlook.com" w:date="2021-11-13T13:56:00Z"/>
        </w:rPr>
        <w:pPrChange w:id="2329" w:author="chaniaayulestari@outlook.com" w:date="2021-11-13T13:56:00Z">
          <w:pPr/>
        </w:pPrChange>
      </w:pPr>
      <w:bookmarkStart w:id="2330" w:name="_Toc87762727"/>
      <w:ins w:id="2331" w:author="chaniaayulestari@outlook.com" w:date="2021-11-13T13:56:00Z">
        <w:r>
          <w:t xml:space="preserve">Tabel 3. </w:t>
        </w:r>
      </w:ins>
      <w:ins w:id="2332" w:author="Rafi Aziizi" w:date="2021-11-14T11:08:00Z">
        <w:r w:rsidR="001B2DEA">
          <w:fldChar w:fldCharType="begin"/>
        </w:r>
        <w:r w:rsidR="001B2DEA">
          <w:instrText xml:space="preserve"> SEQ Tabel_3. \* ARABIC </w:instrText>
        </w:r>
      </w:ins>
      <w:r w:rsidR="001B2DEA">
        <w:fldChar w:fldCharType="separate"/>
      </w:r>
      <w:ins w:id="2333" w:author="Rafi Aziizi" w:date="2021-11-14T11:08:00Z">
        <w:r w:rsidR="001B2DEA">
          <w:rPr>
            <w:noProof/>
          </w:rPr>
          <w:t>14</w:t>
        </w:r>
        <w:r w:rsidR="001B2DEA">
          <w:fldChar w:fldCharType="end"/>
        </w:r>
      </w:ins>
      <w:ins w:id="2334" w:author="chaniaayulestari@outlook.com" w:date="2021-11-13T13:56:00Z">
        <w:del w:id="2335" w:author="Rafi Aziizi" w:date="2021-11-14T09:52:00Z">
          <w:r w:rsidDel="003640C9">
            <w:fldChar w:fldCharType="begin"/>
          </w:r>
          <w:r w:rsidDel="003640C9">
            <w:delInstrText xml:space="preserve"> SEQ Tabel_3. \* ARABIC </w:delInstrText>
          </w:r>
        </w:del>
      </w:ins>
      <w:del w:id="2336" w:author="Rafi Aziizi" w:date="2021-11-14T09:52:00Z">
        <w:r w:rsidR="007A54E1">
          <w:fldChar w:fldCharType="separate"/>
        </w:r>
      </w:del>
      <w:ins w:id="2337" w:author="chaniaayulestari@outlook.com" w:date="2021-11-13T13:56:00Z">
        <w:del w:id="2338" w:author="Rafi Aziizi" w:date="2021-11-14T09:52:00Z">
          <w:r w:rsidDel="003640C9">
            <w:fldChar w:fldCharType="end"/>
          </w:r>
        </w:del>
        <w:r>
          <w:t xml:space="preserve"> Skenario Anggora Kelas</w:t>
        </w:r>
        <w:bookmarkEnd w:id="233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lastRenderedPageBreak/>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2339" w:author="chaniaayulestari@outlook.com" w:date="2021-11-12T15:21:00Z">
                <w:pPr>
                  <w:numPr>
                    <w:numId w:val="29"/>
                  </w:numPr>
                  <w:spacing w:after="160"/>
                  <w:ind w:left="720" w:hanging="360"/>
                </w:pPr>
              </w:pPrChange>
            </w:pPr>
            <w:ins w:id="2340" w:author="Rafi Aziizi" w:date="2021-11-12T10:46:00Z">
              <w:r>
                <w:t>Memasuki sistem absensi</w:t>
              </w:r>
            </w:ins>
            <w:del w:id="2341"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2342"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2343"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2344"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2345"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2346"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2347"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2348"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2349" w:author="chaniaayulestari@outlook.com"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2350"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2351"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2352"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2353"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2354"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2355"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2356" w:author="chaniaayulestari@outlook.com" w:date="2021-11-12T15:21:00Z">
                <w:pPr>
                  <w:pStyle w:val="ListParagraph"/>
                  <w:numPr>
                    <w:numId w:val="39"/>
                  </w:numPr>
                  <w:spacing w:after="160"/>
                  <w:ind w:left="461" w:hanging="360"/>
                </w:pPr>
              </w:pPrChange>
            </w:pPr>
            <w:r>
              <w:t xml:space="preserve">Menampilkan data anggota siswa </w:t>
            </w:r>
            <w:r>
              <w:lastRenderedPageBreak/>
              <w:t>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2357" w:author="chaniaayulestari@outlook.com" w:date="2021-11-12T16:26:00Z"/>
        </w:rPr>
      </w:pPr>
      <w:ins w:id="2358"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2359" w:author="chaniaayulestari@outlook.com" w:date="2021-11-13T13:57:00Z"/>
        </w:rPr>
        <w:pPrChange w:id="2360"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2361" w:author="chaniaayulestari@outlook.com" w:date="2021-11-13T13:57:00Z"/>
        </w:rPr>
        <w:pPrChange w:id="2362" w:author="chaniaayulestari@outlook.com" w:date="2021-11-13T13:57:00Z">
          <w:pPr/>
        </w:pPrChange>
      </w:pPr>
      <w:bookmarkStart w:id="2363" w:name="_Toc87762728"/>
      <w:ins w:id="2364" w:author="chaniaayulestari@outlook.com" w:date="2021-11-13T13:57:00Z">
        <w:r>
          <w:t xml:space="preserve">Tabel 3. </w:t>
        </w:r>
      </w:ins>
      <w:ins w:id="2365" w:author="Rafi Aziizi" w:date="2021-11-14T11:08:00Z">
        <w:r w:rsidR="001B2DEA">
          <w:fldChar w:fldCharType="begin"/>
        </w:r>
        <w:r w:rsidR="001B2DEA">
          <w:instrText xml:space="preserve"> SEQ Tabel_3. \* ARABIC </w:instrText>
        </w:r>
      </w:ins>
      <w:r w:rsidR="001B2DEA">
        <w:fldChar w:fldCharType="separate"/>
      </w:r>
      <w:ins w:id="2366" w:author="Rafi Aziizi" w:date="2021-11-14T11:08:00Z">
        <w:r w:rsidR="001B2DEA">
          <w:rPr>
            <w:noProof/>
          </w:rPr>
          <w:t>15</w:t>
        </w:r>
        <w:r w:rsidR="001B2DEA">
          <w:fldChar w:fldCharType="end"/>
        </w:r>
      </w:ins>
      <w:ins w:id="2367" w:author="chaniaayulestari@outlook.com" w:date="2021-11-13T13:57:00Z">
        <w:del w:id="2368" w:author="Rafi Aziizi" w:date="2021-11-14T09:52:00Z">
          <w:r w:rsidDel="003640C9">
            <w:fldChar w:fldCharType="begin"/>
          </w:r>
          <w:r w:rsidDel="003640C9">
            <w:delInstrText xml:space="preserve"> SEQ Tabel_3. \* ARABIC </w:delInstrText>
          </w:r>
        </w:del>
      </w:ins>
      <w:del w:id="2369" w:author="Rafi Aziizi" w:date="2021-11-14T09:52:00Z">
        <w:r w:rsidR="007A54E1">
          <w:fldChar w:fldCharType="separate"/>
        </w:r>
      </w:del>
      <w:ins w:id="2370" w:author="chaniaayulestari@outlook.com" w:date="2021-11-13T13:57:00Z">
        <w:del w:id="2371" w:author="Rafi Aziizi" w:date="2021-11-14T09:52:00Z">
          <w:r w:rsidDel="003640C9">
            <w:fldChar w:fldCharType="end"/>
          </w:r>
        </w:del>
        <w:r>
          <w:t xml:space="preserve"> SKenario Profil Admin</w:t>
        </w:r>
        <w:bookmarkEnd w:id="236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2372" w:author="chaniaayulestari@outlook.com" w:date="2021-11-12T15:22:00Z">
                <w:pPr>
                  <w:numPr>
                    <w:numId w:val="29"/>
                  </w:numPr>
                  <w:spacing w:after="160"/>
                  <w:ind w:left="720" w:hanging="360"/>
                </w:pPr>
              </w:pPrChange>
            </w:pPr>
            <w:ins w:id="2373" w:author="Rafi Aziizi" w:date="2021-11-12T10:46:00Z">
              <w:r>
                <w:t>Memasuki sistem absensi</w:t>
              </w:r>
            </w:ins>
            <w:del w:id="2374"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2375"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2376"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2377"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2378"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2379"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2380"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2381"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2382"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2383"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2384"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2385"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2386" w:author="Rafi Aziizi" w:date="2021-11-12T14:26:00Z"/>
        </w:rPr>
      </w:pPr>
      <w:r>
        <w:t xml:space="preserve">Skenario Kelola </w:t>
      </w:r>
      <w:commentRangeStart w:id="2387"/>
      <w:r>
        <w:t>Siswa</w:t>
      </w:r>
      <w:commentRangeEnd w:id="2387"/>
      <w:r w:rsidR="00494C80">
        <w:rPr>
          <w:rStyle w:val="CommentReference"/>
        </w:rPr>
        <w:commentReference w:id="2387"/>
      </w:r>
    </w:p>
    <w:p w14:paraId="75D8BD0B" w14:textId="408CCD41" w:rsidR="00E02300" w:rsidRDefault="00E02300">
      <w:pPr>
        <w:ind w:firstLine="426"/>
        <w:rPr>
          <w:ins w:id="2388" w:author="Rafi Aziizi" w:date="2021-11-12T14:18:00Z"/>
        </w:rPr>
        <w:pPrChange w:id="2389" w:author="Rafi Aziizi" w:date="2021-11-12T14:27:00Z">
          <w:pPr>
            <w:pStyle w:val="ListParagraph"/>
            <w:numPr>
              <w:numId w:val="25"/>
            </w:numPr>
            <w:ind w:left="426" w:hanging="360"/>
          </w:pPr>
        </w:pPrChange>
      </w:pPr>
      <w:ins w:id="2390" w:author="Rafi Aziizi" w:date="2021-11-12T14:26:00Z">
        <w:r>
          <w:t xml:space="preserve">Pada scenario kelola siswa terdapat 4 generalisasi </w:t>
        </w:r>
      </w:ins>
      <w:ins w:id="2391" w:author="Rafi Aziizi" w:date="2021-11-12T14:27:00Z">
        <w:r>
          <w:t xml:space="preserve">data </w:t>
        </w:r>
      </w:ins>
      <w:ins w:id="2392" w:author="Rafi Aziizi" w:date="2021-11-12T14:26:00Z">
        <w:r>
          <w:t>yaitu tambah siswa, hapus siswa, edit siswa dan lihat siswa. Hal tersebut dijelaskan pada</w:t>
        </w:r>
      </w:ins>
      <w:ins w:id="2393" w:author="Rafi Aziizi" w:date="2021-11-12T14:27:00Z">
        <w:r>
          <w:t xml:space="preserve"> poin-poin dibawah ini :</w:t>
        </w:r>
      </w:ins>
    </w:p>
    <w:p w14:paraId="069D94A5" w14:textId="6326C9C8" w:rsidR="0025138C" w:rsidRDefault="0025138C" w:rsidP="0025138C">
      <w:pPr>
        <w:ind w:firstLine="66"/>
        <w:rPr>
          <w:ins w:id="2394" w:author="chaniaayulestari@outlook.com" w:date="2021-11-12T16:27:00Z"/>
        </w:rPr>
      </w:pPr>
      <w:ins w:id="2395" w:author="Rafi Aziizi" w:date="2021-11-12T14:18:00Z">
        <w:r>
          <w:t>a.</w:t>
        </w:r>
      </w:ins>
      <w:ins w:id="2396" w:author="Rafi Aziizi" w:date="2021-11-12T14:19:00Z">
        <w:r>
          <w:t xml:space="preserve"> Skenario Tambah Siswa</w:t>
        </w:r>
      </w:ins>
    </w:p>
    <w:p w14:paraId="6217F863" w14:textId="03296CAA" w:rsidR="001A7B0B" w:rsidDel="002B2CFD" w:rsidRDefault="001A7B0B">
      <w:pPr>
        <w:jc w:val="center"/>
        <w:rPr>
          <w:ins w:id="2397" w:author="Rafi Aziizi" w:date="2021-11-12T14:25:00Z"/>
          <w:del w:id="2398" w:author="chaniaayulestari@outlook.com" w:date="2021-11-13T13:57:00Z"/>
        </w:rPr>
        <w:pPrChange w:id="2399" w:author="chaniaayulestari@outlook.com" w:date="2021-11-13T13:57:00Z">
          <w:pPr>
            <w:ind w:firstLine="66"/>
          </w:pPr>
        </w:pPrChange>
      </w:pPr>
    </w:p>
    <w:p w14:paraId="6D28E1C6" w14:textId="5B352269" w:rsidR="002B2CFD" w:rsidRDefault="002B2CFD">
      <w:pPr>
        <w:pStyle w:val="Caption"/>
        <w:keepNext/>
        <w:jc w:val="center"/>
        <w:rPr>
          <w:ins w:id="2400" w:author="chaniaayulestari@outlook.com" w:date="2021-11-13T13:57:00Z"/>
        </w:rPr>
        <w:pPrChange w:id="2401" w:author="chaniaayulestari@outlook.com" w:date="2021-11-13T13:57:00Z">
          <w:pPr/>
        </w:pPrChange>
      </w:pPr>
      <w:bookmarkStart w:id="2402" w:name="_Toc87762729"/>
      <w:ins w:id="2403" w:author="chaniaayulestari@outlook.com" w:date="2021-11-13T13:57:00Z">
        <w:r>
          <w:t xml:space="preserve">Tabel 3. </w:t>
        </w:r>
      </w:ins>
      <w:ins w:id="2404" w:author="Rafi Aziizi" w:date="2021-11-14T11:08:00Z">
        <w:r w:rsidR="001B2DEA">
          <w:fldChar w:fldCharType="begin"/>
        </w:r>
        <w:r w:rsidR="001B2DEA">
          <w:instrText xml:space="preserve"> SEQ Tabel_3. \* ARABIC </w:instrText>
        </w:r>
      </w:ins>
      <w:r w:rsidR="001B2DEA">
        <w:fldChar w:fldCharType="separate"/>
      </w:r>
      <w:ins w:id="2405" w:author="Rafi Aziizi" w:date="2021-11-14T11:08:00Z">
        <w:r w:rsidR="001B2DEA">
          <w:rPr>
            <w:noProof/>
          </w:rPr>
          <w:t>16</w:t>
        </w:r>
        <w:r w:rsidR="001B2DEA">
          <w:fldChar w:fldCharType="end"/>
        </w:r>
      </w:ins>
      <w:ins w:id="2406" w:author="chaniaayulestari@outlook.com" w:date="2021-11-13T13:57:00Z">
        <w:del w:id="2407" w:author="Rafi Aziizi" w:date="2021-11-14T09:52:00Z">
          <w:r w:rsidDel="003640C9">
            <w:fldChar w:fldCharType="begin"/>
          </w:r>
          <w:r w:rsidDel="003640C9">
            <w:delInstrText xml:space="preserve"> SEQ Tabel_3. \* ARABIC </w:delInstrText>
          </w:r>
        </w:del>
      </w:ins>
      <w:del w:id="2408" w:author="Rafi Aziizi" w:date="2021-11-14T09:52:00Z">
        <w:r w:rsidR="007A54E1">
          <w:fldChar w:fldCharType="separate"/>
        </w:r>
      </w:del>
      <w:ins w:id="2409" w:author="chaniaayulestari@outlook.com" w:date="2021-11-13T13:57:00Z">
        <w:del w:id="2410" w:author="Rafi Aziizi" w:date="2021-11-14T09:52:00Z">
          <w:r w:rsidDel="003640C9">
            <w:fldChar w:fldCharType="end"/>
          </w:r>
        </w:del>
        <w:r>
          <w:t xml:space="preserve"> Skenario Tambah Siswa</w:t>
        </w:r>
        <w:bookmarkEnd w:id="240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2411" w:author="Rafi Aziizi" w:date="2021-11-12T14:25:00Z"/>
        </w:trPr>
        <w:tc>
          <w:tcPr>
            <w:tcW w:w="3827" w:type="dxa"/>
            <w:shd w:val="clear" w:color="auto" w:fill="F2EE98"/>
            <w:vAlign w:val="center"/>
          </w:tcPr>
          <w:p w14:paraId="22D54EC5" w14:textId="77777777" w:rsidR="00E02300" w:rsidRPr="0044182F" w:rsidRDefault="00E02300" w:rsidP="001F2641">
            <w:pPr>
              <w:rPr>
                <w:ins w:id="2412" w:author="Rafi Aziizi" w:date="2021-11-12T14:25:00Z"/>
                <w:b/>
              </w:rPr>
            </w:pPr>
            <w:ins w:id="2413"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2414" w:author="Rafi Aziizi" w:date="2021-11-12T14:25:00Z"/>
              </w:rPr>
            </w:pPr>
            <w:ins w:id="2415" w:author="Rafi Aziizi" w:date="2021-11-12T14:26:00Z">
              <w:r>
                <w:t>Tambah</w:t>
              </w:r>
            </w:ins>
            <w:ins w:id="2416" w:author="Rafi Aziizi" w:date="2021-11-12T14:25:00Z">
              <w:r>
                <w:t xml:space="preserve"> Siswa</w:t>
              </w:r>
            </w:ins>
          </w:p>
        </w:tc>
      </w:tr>
      <w:tr w:rsidR="00E02300" w:rsidRPr="002F6C1D" w14:paraId="2E79408F" w14:textId="77777777" w:rsidTr="001F2641">
        <w:trPr>
          <w:jc w:val="center"/>
          <w:ins w:id="2417" w:author="Rafi Aziizi" w:date="2021-11-12T14:25:00Z"/>
        </w:trPr>
        <w:tc>
          <w:tcPr>
            <w:tcW w:w="3827" w:type="dxa"/>
            <w:vAlign w:val="center"/>
          </w:tcPr>
          <w:p w14:paraId="54279196" w14:textId="77777777" w:rsidR="00E02300" w:rsidRPr="0044182F" w:rsidRDefault="00E02300" w:rsidP="001F2641">
            <w:pPr>
              <w:rPr>
                <w:ins w:id="2418" w:author="Rafi Aziizi" w:date="2021-11-12T14:25:00Z"/>
                <w:b/>
              </w:rPr>
            </w:pPr>
            <w:ins w:id="2419" w:author="Rafi Aziizi" w:date="2021-11-12T14:25:00Z">
              <w:r w:rsidRPr="0044182F">
                <w:rPr>
                  <w:b/>
                </w:rPr>
                <w:t>ID</w:t>
              </w:r>
            </w:ins>
          </w:p>
        </w:tc>
        <w:tc>
          <w:tcPr>
            <w:tcW w:w="3964" w:type="dxa"/>
            <w:vAlign w:val="center"/>
          </w:tcPr>
          <w:p w14:paraId="0D0907B4" w14:textId="2DC7F921" w:rsidR="00E02300" w:rsidRPr="002F6C1D" w:rsidRDefault="00E02300" w:rsidP="001F2641">
            <w:pPr>
              <w:rPr>
                <w:ins w:id="2420" w:author="Rafi Aziizi" w:date="2021-11-12T14:25:00Z"/>
              </w:rPr>
            </w:pPr>
            <w:ins w:id="2421" w:author="Rafi Aziizi" w:date="2021-11-12T14:25:00Z">
              <w:r>
                <w:t>RC12</w:t>
              </w:r>
            </w:ins>
            <w:ins w:id="2422" w:author="Rafi Aziizi" w:date="2021-11-12T17:30:00Z">
              <w:r w:rsidR="00D26F74">
                <w:t>.1</w:t>
              </w:r>
            </w:ins>
          </w:p>
        </w:tc>
      </w:tr>
      <w:tr w:rsidR="00E02300" w:rsidRPr="000C722D" w14:paraId="64BF1A88" w14:textId="77777777" w:rsidTr="001F2641">
        <w:trPr>
          <w:jc w:val="center"/>
          <w:ins w:id="2423" w:author="Rafi Aziizi" w:date="2021-11-12T14:25:00Z"/>
        </w:trPr>
        <w:tc>
          <w:tcPr>
            <w:tcW w:w="3827" w:type="dxa"/>
            <w:vAlign w:val="center"/>
          </w:tcPr>
          <w:p w14:paraId="7CAE8251" w14:textId="77777777" w:rsidR="00E02300" w:rsidRPr="0044182F" w:rsidRDefault="00E02300" w:rsidP="001F2641">
            <w:pPr>
              <w:rPr>
                <w:ins w:id="2424" w:author="Rafi Aziizi" w:date="2021-11-12T14:25:00Z"/>
                <w:b/>
              </w:rPr>
            </w:pPr>
            <w:ins w:id="2425" w:author="Rafi Aziizi" w:date="2021-11-12T14:25:00Z">
              <w:r w:rsidRPr="0044182F">
                <w:rPr>
                  <w:b/>
                </w:rPr>
                <w:t>Description</w:t>
              </w:r>
            </w:ins>
          </w:p>
        </w:tc>
        <w:tc>
          <w:tcPr>
            <w:tcW w:w="3964" w:type="dxa"/>
          </w:tcPr>
          <w:p w14:paraId="4DCA4B7F" w14:textId="24901F14" w:rsidR="00E02300" w:rsidRPr="000C722D" w:rsidRDefault="00E02300" w:rsidP="001F2641">
            <w:pPr>
              <w:rPr>
                <w:ins w:id="2426" w:author="Rafi Aziizi" w:date="2021-11-12T14:25:00Z"/>
              </w:rPr>
            </w:pPr>
            <w:ins w:id="2427" w:author="Rafi Aziizi" w:date="2021-11-12T14:25:00Z">
              <w:r>
                <w:t>Use case ini merupakan use case generalisasi dari kelola siswa untuk menambah data siswa.</w:t>
              </w:r>
            </w:ins>
          </w:p>
        </w:tc>
      </w:tr>
      <w:tr w:rsidR="00E02300" w:rsidRPr="002F6C1D" w14:paraId="6A173F0B" w14:textId="77777777" w:rsidTr="001F2641">
        <w:trPr>
          <w:jc w:val="center"/>
          <w:ins w:id="2428" w:author="Rafi Aziizi" w:date="2021-11-12T14:25:00Z"/>
        </w:trPr>
        <w:tc>
          <w:tcPr>
            <w:tcW w:w="3827" w:type="dxa"/>
            <w:vAlign w:val="center"/>
          </w:tcPr>
          <w:p w14:paraId="1269B39E" w14:textId="77777777" w:rsidR="00E02300" w:rsidRPr="0044182F" w:rsidRDefault="00E02300" w:rsidP="001F2641">
            <w:pPr>
              <w:rPr>
                <w:ins w:id="2429" w:author="Rafi Aziizi" w:date="2021-11-12T14:25:00Z"/>
                <w:b/>
              </w:rPr>
            </w:pPr>
            <w:ins w:id="2430"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2431" w:author="Rafi Aziizi" w:date="2021-11-12T14:25:00Z"/>
              </w:rPr>
            </w:pPr>
            <w:ins w:id="2432" w:author="Rafi Aziizi" w:date="2021-11-12T14:25:00Z">
              <w:r>
                <w:t>Bag.IT, Guru BK.</w:t>
              </w:r>
            </w:ins>
          </w:p>
        </w:tc>
      </w:tr>
      <w:tr w:rsidR="00E02300" w:rsidRPr="0044182F" w14:paraId="2ABEA729" w14:textId="77777777" w:rsidTr="001F2641">
        <w:trPr>
          <w:jc w:val="center"/>
          <w:ins w:id="2433" w:author="Rafi Aziizi" w:date="2021-11-12T14:25:00Z"/>
        </w:trPr>
        <w:tc>
          <w:tcPr>
            <w:tcW w:w="3827" w:type="dxa"/>
            <w:vAlign w:val="center"/>
          </w:tcPr>
          <w:p w14:paraId="18DA7738" w14:textId="77777777" w:rsidR="00E02300" w:rsidRPr="0044182F" w:rsidRDefault="00E02300" w:rsidP="001F2641">
            <w:pPr>
              <w:rPr>
                <w:ins w:id="2434" w:author="Rafi Aziizi" w:date="2021-11-12T14:25:00Z"/>
                <w:b/>
              </w:rPr>
            </w:pPr>
            <w:ins w:id="2435"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2436" w:author="Rafi Aziizi" w:date="2021-11-12T14:25:00Z"/>
                <w:i/>
                <w:iCs/>
              </w:rPr>
            </w:pPr>
            <w:ins w:id="2437" w:author="Rafi Aziizi" w:date="2021-11-12T14:25:00Z">
              <w:r>
                <w:rPr>
                  <w:i/>
                  <w:iCs/>
                </w:rPr>
                <w:t>Conditional</w:t>
              </w:r>
            </w:ins>
          </w:p>
        </w:tc>
      </w:tr>
      <w:tr w:rsidR="00E02300" w:rsidRPr="0044182F" w14:paraId="3039B3C0" w14:textId="77777777" w:rsidTr="001F2641">
        <w:trPr>
          <w:jc w:val="center"/>
          <w:ins w:id="2438" w:author="Rafi Aziizi" w:date="2021-11-12T14:25:00Z"/>
        </w:trPr>
        <w:tc>
          <w:tcPr>
            <w:tcW w:w="3827" w:type="dxa"/>
            <w:vAlign w:val="center"/>
          </w:tcPr>
          <w:p w14:paraId="6F1F90EE" w14:textId="77777777" w:rsidR="00E02300" w:rsidRPr="0044182F" w:rsidRDefault="00E02300" w:rsidP="001F2641">
            <w:pPr>
              <w:rPr>
                <w:ins w:id="2439" w:author="Rafi Aziizi" w:date="2021-11-12T14:25:00Z"/>
                <w:b/>
              </w:rPr>
            </w:pPr>
            <w:ins w:id="2440"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2441" w:author="Rafi Aziizi" w:date="2021-11-12T14:25:00Z"/>
              </w:rPr>
            </w:pPr>
            <w:ins w:id="2442" w:author="Rafi Aziizi" w:date="2021-11-12T14:25:00Z">
              <w:r>
                <w:t>-</w:t>
              </w:r>
            </w:ins>
          </w:p>
        </w:tc>
      </w:tr>
      <w:tr w:rsidR="00E02300" w:rsidRPr="0081005E" w14:paraId="7F2DF638" w14:textId="77777777" w:rsidTr="001F2641">
        <w:trPr>
          <w:jc w:val="center"/>
          <w:ins w:id="2443" w:author="Rafi Aziizi" w:date="2021-11-12T14:25:00Z"/>
        </w:trPr>
        <w:tc>
          <w:tcPr>
            <w:tcW w:w="3827" w:type="dxa"/>
            <w:vAlign w:val="center"/>
          </w:tcPr>
          <w:p w14:paraId="30B19907" w14:textId="77777777" w:rsidR="00E02300" w:rsidRPr="0044182F" w:rsidRDefault="00E02300" w:rsidP="001F2641">
            <w:pPr>
              <w:rPr>
                <w:ins w:id="2444" w:author="Rafi Aziizi" w:date="2021-11-12T14:25:00Z"/>
                <w:b/>
              </w:rPr>
            </w:pPr>
            <w:ins w:id="2445"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2446" w:author="Rafi Aziizi" w:date="2021-11-12T14:25:00Z"/>
                <w:i/>
                <w:iCs/>
              </w:rPr>
            </w:pPr>
            <w:ins w:id="2447" w:author="Rafi Aziizi" w:date="2021-11-12T14:27:00Z">
              <w:r>
                <w:t xml:space="preserve">Data siswa </w:t>
              </w:r>
            </w:ins>
            <w:ins w:id="2448" w:author="Rafi Aziizi" w:date="2021-11-12T14:28:00Z">
              <w:r>
                <w:t>tidak ada</w:t>
              </w:r>
            </w:ins>
          </w:p>
        </w:tc>
      </w:tr>
      <w:tr w:rsidR="00E02300" w:rsidRPr="0048762E" w14:paraId="4981A49A" w14:textId="77777777" w:rsidTr="001F2641">
        <w:trPr>
          <w:jc w:val="center"/>
          <w:ins w:id="2449" w:author="Rafi Aziizi" w:date="2021-11-12T14:25:00Z"/>
        </w:trPr>
        <w:tc>
          <w:tcPr>
            <w:tcW w:w="3827" w:type="dxa"/>
            <w:vAlign w:val="center"/>
          </w:tcPr>
          <w:p w14:paraId="214BBFDA" w14:textId="77777777" w:rsidR="00E02300" w:rsidRPr="0044182F" w:rsidRDefault="00E02300" w:rsidP="001F2641">
            <w:pPr>
              <w:rPr>
                <w:ins w:id="2450" w:author="Rafi Aziizi" w:date="2021-11-12T14:25:00Z"/>
                <w:b/>
              </w:rPr>
            </w:pPr>
            <w:ins w:id="2451"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2452" w:author="Rafi Aziizi" w:date="2021-11-12T14:25:00Z"/>
              </w:rPr>
            </w:pPr>
            <w:ins w:id="2453" w:author="Rafi Aziizi" w:date="2021-11-12T14:25:00Z">
              <w:r>
                <w:t xml:space="preserve">Data siswa </w:t>
              </w:r>
            </w:ins>
            <w:ins w:id="2454" w:author="Rafi Aziizi" w:date="2021-11-12T14:28:00Z">
              <w:r>
                <w:t>baru ditampilkan</w:t>
              </w:r>
            </w:ins>
          </w:p>
        </w:tc>
      </w:tr>
      <w:tr w:rsidR="00E02300" w:rsidRPr="0044182F" w14:paraId="16A83DA8" w14:textId="77777777" w:rsidTr="001F2641">
        <w:trPr>
          <w:jc w:val="center"/>
          <w:ins w:id="2455"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2456" w:author="Rafi Aziizi" w:date="2021-11-12T14:25:00Z"/>
                <w:b/>
              </w:rPr>
            </w:pPr>
            <w:ins w:id="2457" w:author="Rafi Aziizi" w:date="2021-11-12T14:25:00Z">
              <w:r w:rsidRPr="0044182F">
                <w:rPr>
                  <w:b/>
                </w:rPr>
                <w:t>Main Course</w:t>
              </w:r>
            </w:ins>
          </w:p>
        </w:tc>
      </w:tr>
      <w:tr w:rsidR="00E02300" w:rsidRPr="0044182F" w14:paraId="2252748E" w14:textId="77777777" w:rsidTr="001F2641">
        <w:trPr>
          <w:jc w:val="center"/>
          <w:ins w:id="2458"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2459" w:author="Rafi Aziizi" w:date="2021-11-12T14:25:00Z"/>
                <w:b/>
              </w:rPr>
            </w:pPr>
            <w:ins w:id="2460"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2461" w:author="Rafi Aziizi" w:date="2021-11-12T14:25:00Z"/>
                <w:b/>
              </w:rPr>
            </w:pPr>
            <w:ins w:id="2462" w:author="Rafi Aziizi" w:date="2021-11-12T14:25:00Z">
              <w:r w:rsidRPr="0044182F">
                <w:rPr>
                  <w:b/>
                </w:rPr>
                <w:t>Reaksi Sistem</w:t>
              </w:r>
            </w:ins>
          </w:p>
        </w:tc>
      </w:tr>
      <w:tr w:rsidR="00E02300" w:rsidRPr="0044182F" w14:paraId="3C439C5C" w14:textId="77777777" w:rsidTr="001F2641">
        <w:trPr>
          <w:jc w:val="center"/>
          <w:ins w:id="2463"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2464" w:author="Rafi Aziizi" w:date="2021-11-12T14:25:00Z"/>
              </w:rPr>
            </w:pPr>
            <w:ins w:id="2465" w:author="Rafi Aziizi" w:date="2021-11-12T14:25:00Z">
              <w:r>
                <w:t>Memasuki menu “</w:t>
              </w:r>
            </w:ins>
            <w:ins w:id="2466" w:author="Rafi Aziizi" w:date="2021-11-12T14:28:00Z">
              <w:r>
                <w:t>Tambah</w:t>
              </w:r>
            </w:ins>
            <w:ins w:id="2467"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2468" w:author="Rafi Aziizi" w:date="2021-11-12T14:25:00Z"/>
              </w:rPr>
            </w:pPr>
          </w:p>
        </w:tc>
      </w:tr>
      <w:tr w:rsidR="00E02300" w:rsidRPr="0044182F" w14:paraId="20F56E0B" w14:textId="77777777" w:rsidTr="001F2641">
        <w:trPr>
          <w:jc w:val="center"/>
          <w:ins w:id="2469" w:author="Rafi Aziizi" w:date="2021-11-12T14:25:00Z"/>
        </w:trPr>
        <w:tc>
          <w:tcPr>
            <w:tcW w:w="3827" w:type="dxa"/>
            <w:vAlign w:val="center"/>
          </w:tcPr>
          <w:p w14:paraId="08D24AC5" w14:textId="77777777" w:rsidR="00E02300" w:rsidRPr="0044182F" w:rsidRDefault="00E02300" w:rsidP="001F2641">
            <w:pPr>
              <w:ind w:left="510"/>
              <w:rPr>
                <w:ins w:id="2470"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2471" w:author="Rafi Aziizi" w:date="2021-11-12T14:25:00Z"/>
              </w:rPr>
            </w:pPr>
            <w:ins w:id="2472" w:author="Rafi Aziizi" w:date="2021-11-12T14:25:00Z">
              <w:r>
                <w:t xml:space="preserve">Menampilkan </w:t>
              </w:r>
            </w:ins>
            <w:ins w:id="2473" w:author="Rafi Aziizi" w:date="2021-11-12T14:28:00Z">
              <w:r>
                <w:t>form tambah</w:t>
              </w:r>
            </w:ins>
            <w:ins w:id="2474" w:author="Rafi Aziizi" w:date="2021-11-12T14:25:00Z">
              <w:r>
                <w:t xml:space="preserve"> data siswa</w:t>
              </w:r>
            </w:ins>
          </w:p>
        </w:tc>
      </w:tr>
      <w:tr w:rsidR="00E02300" w:rsidRPr="0044182F" w14:paraId="4867E998" w14:textId="77777777" w:rsidTr="001F2641">
        <w:trPr>
          <w:jc w:val="center"/>
          <w:ins w:id="2475"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2476" w:author="Rafi Aziizi" w:date="2021-11-12T14:28:00Z"/>
              </w:rPr>
              <w:pPrChange w:id="2477" w:author="Rafi Aziizi" w:date="2021-11-12T14:29:00Z">
                <w:pPr>
                  <w:ind w:left="510"/>
                </w:pPr>
              </w:pPrChange>
            </w:pPr>
            <w:ins w:id="2478" w:author="Rafi Aziizi" w:date="2021-11-12T14:29:00Z">
              <w:r>
                <w:t xml:space="preserve">Mengisi form </w:t>
              </w:r>
            </w:ins>
            <w:ins w:id="2479" w:author="Rafi Aziizi" w:date="2021-11-12T14:30:00Z">
              <w:r>
                <w:t xml:space="preserve">tambah </w:t>
              </w:r>
            </w:ins>
            <w:ins w:id="2480" w:author="Rafi Aziizi" w:date="2021-11-12T14:29:00Z">
              <w:r>
                <w:t>data siswa</w:t>
              </w:r>
            </w:ins>
          </w:p>
        </w:tc>
        <w:tc>
          <w:tcPr>
            <w:tcW w:w="3964" w:type="dxa"/>
            <w:vAlign w:val="center"/>
          </w:tcPr>
          <w:p w14:paraId="4D36BFC6" w14:textId="77777777" w:rsidR="00E02300" w:rsidRDefault="00E02300">
            <w:pPr>
              <w:spacing w:after="160"/>
              <w:ind w:left="511"/>
              <w:rPr>
                <w:ins w:id="2481" w:author="Rafi Aziizi" w:date="2021-11-12T14:28:00Z"/>
              </w:rPr>
              <w:pPrChange w:id="2482" w:author="Rafi Aziizi" w:date="2021-11-12T14:29:00Z">
                <w:pPr>
                  <w:numPr>
                    <w:numId w:val="30"/>
                  </w:numPr>
                  <w:spacing w:after="160"/>
                  <w:ind w:left="511" w:hanging="360"/>
                </w:pPr>
              </w:pPrChange>
            </w:pPr>
          </w:p>
        </w:tc>
      </w:tr>
      <w:tr w:rsidR="00E02300" w:rsidRPr="0044182F" w14:paraId="2C7E7940" w14:textId="77777777" w:rsidTr="001F2641">
        <w:trPr>
          <w:jc w:val="center"/>
          <w:ins w:id="2483" w:author="Rafi Aziizi" w:date="2021-11-12T14:29:00Z"/>
        </w:trPr>
        <w:tc>
          <w:tcPr>
            <w:tcW w:w="3827" w:type="dxa"/>
            <w:vAlign w:val="center"/>
          </w:tcPr>
          <w:p w14:paraId="6B5D031B" w14:textId="77777777" w:rsidR="00E02300" w:rsidRDefault="00E02300">
            <w:pPr>
              <w:pStyle w:val="ListParagraph"/>
              <w:rPr>
                <w:ins w:id="2484" w:author="Rafi Aziizi" w:date="2021-11-12T14:29:00Z"/>
              </w:rPr>
              <w:pPrChange w:id="2485"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2486" w:author="Rafi Aziizi" w:date="2021-11-12T14:29:00Z"/>
              </w:rPr>
              <w:pPrChange w:id="2487" w:author="Rafi Aziizi" w:date="2021-11-12T14:29:00Z">
                <w:pPr>
                  <w:spacing w:after="160"/>
                  <w:ind w:left="511"/>
                </w:pPr>
              </w:pPrChange>
            </w:pPr>
            <w:ins w:id="2488" w:author="Rafi Aziizi" w:date="2021-11-12T14:29:00Z">
              <w:r>
                <w:t xml:space="preserve">Menyimpan data siswa baru pada </w:t>
              </w:r>
              <w:r w:rsidRPr="00E02300">
                <w:rPr>
                  <w:i/>
                  <w:iCs/>
                  <w:rPrChange w:id="2489" w:author="Rafi Aziizi" w:date="2021-11-12T14:29:00Z">
                    <w:rPr/>
                  </w:rPrChange>
                </w:rPr>
                <w:t>database</w:t>
              </w:r>
            </w:ins>
          </w:p>
        </w:tc>
      </w:tr>
      <w:tr w:rsidR="00E02300" w:rsidRPr="001B1AF9" w14:paraId="36187F42" w14:textId="77777777" w:rsidTr="001F2641">
        <w:trPr>
          <w:jc w:val="center"/>
          <w:ins w:id="2490"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2491" w:author="Rafi Aziizi" w:date="2021-11-12T14:25:00Z"/>
                <w:b/>
                <w:bCs/>
              </w:rPr>
            </w:pPr>
            <w:ins w:id="2492" w:author="Rafi Aziizi" w:date="2021-11-12T14:25:00Z">
              <w:r w:rsidRPr="001B1AF9">
                <w:rPr>
                  <w:b/>
                  <w:bCs/>
                </w:rPr>
                <w:t>Skenario Eksepsi (Optional)</w:t>
              </w:r>
            </w:ins>
          </w:p>
        </w:tc>
      </w:tr>
      <w:tr w:rsidR="00E02300" w:rsidRPr="001B1AF9" w14:paraId="41EC4BD0" w14:textId="77777777" w:rsidTr="001F2641">
        <w:trPr>
          <w:jc w:val="center"/>
          <w:ins w:id="2493"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2494" w:author="Rafi Aziizi" w:date="2021-11-12T14:25:00Z"/>
                <w:b/>
                <w:bCs/>
              </w:rPr>
            </w:pPr>
            <w:ins w:id="2495"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2496" w:author="Rafi Aziizi" w:date="2021-11-12T14:25:00Z"/>
                <w:b/>
                <w:bCs/>
              </w:rPr>
            </w:pPr>
            <w:ins w:id="2497" w:author="Rafi Aziizi" w:date="2021-11-12T14:25:00Z">
              <w:r w:rsidRPr="001B1AF9">
                <w:rPr>
                  <w:b/>
                  <w:bCs/>
                </w:rPr>
                <w:t>Reaksi Sistem</w:t>
              </w:r>
            </w:ins>
          </w:p>
        </w:tc>
      </w:tr>
      <w:tr w:rsidR="00E02300" w14:paraId="53C3D03B" w14:textId="77777777" w:rsidTr="001F2641">
        <w:trPr>
          <w:jc w:val="center"/>
          <w:ins w:id="2498" w:author="Rafi Aziizi" w:date="2021-11-12T14:25:00Z"/>
        </w:trPr>
        <w:tc>
          <w:tcPr>
            <w:tcW w:w="3827" w:type="dxa"/>
            <w:vAlign w:val="center"/>
          </w:tcPr>
          <w:p w14:paraId="21254621" w14:textId="6E867CB2" w:rsidR="00E02300" w:rsidRDefault="00E02300" w:rsidP="001F2641">
            <w:pPr>
              <w:ind w:left="360"/>
              <w:rPr>
                <w:ins w:id="2499" w:author="Rafi Aziizi" w:date="2021-11-12T14:25:00Z"/>
              </w:rPr>
            </w:pPr>
            <w:ins w:id="2500" w:author="Rafi Aziizi" w:date="2021-11-12T14:30:00Z">
              <w:r>
                <w:lastRenderedPageBreak/>
                <w:t>3</w:t>
              </w:r>
            </w:ins>
            <w:ins w:id="2501" w:author="Rafi Aziizi" w:date="2021-11-12T14:25:00Z">
              <w:r>
                <w:t xml:space="preserve">a. </w:t>
              </w:r>
            </w:ins>
            <w:ins w:id="2502" w:author="Rafi Aziizi" w:date="2021-11-12T14:29:00Z">
              <w:r>
                <w:t xml:space="preserve">Tidak </w:t>
              </w:r>
            </w:ins>
            <w:ins w:id="2503"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2504" w:author="Rafi Aziizi" w:date="2021-11-12T14:25:00Z"/>
              </w:rPr>
            </w:pPr>
          </w:p>
        </w:tc>
      </w:tr>
      <w:tr w:rsidR="00E02300" w14:paraId="1149EF36" w14:textId="77777777" w:rsidTr="001F2641">
        <w:trPr>
          <w:jc w:val="center"/>
          <w:ins w:id="2505" w:author="Rafi Aziizi" w:date="2021-11-12T14:25:00Z"/>
        </w:trPr>
        <w:tc>
          <w:tcPr>
            <w:tcW w:w="3827" w:type="dxa"/>
            <w:vAlign w:val="center"/>
          </w:tcPr>
          <w:p w14:paraId="1A183E47" w14:textId="77777777" w:rsidR="00E02300" w:rsidRDefault="00E02300" w:rsidP="001F2641">
            <w:pPr>
              <w:pStyle w:val="ListParagraph"/>
              <w:ind w:left="450"/>
              <w:rPr>
                <w:ins w:id="2506" w:author="Rafi Aziizi" w:date="2021-11-12T14:25:00Z"/>
              </w:rPr>
            </w:pPr>
          </w:p>
        </w:tc>
        <w:tc>
          <w:tcPr>
            <w:tcW w:w="3964" w:type="dxa"/>
            <w:vAlign w:val="center"/>
          </w:tcPr>
          <w:p w14:paraId="2F19F147" w14:textId="5F73894F" w:rsidR="00E02300" w:rsidRDefault="00E02300" w:rsidP="001F2641">
            <w:pPr>
              <w:spacing w:after="160"/>
              <w:ind w:left="360"/>
              <w:rPr>
                <w:ins w:id="2507" w:author="Rafi Aziizi" w:date="2021-11-12T14:25:00Z"/>
              </w:rPr>
            </w:pPr>
            <w:ins w:id="2508" w:author="Rafi Aziizi" w:date="2021-11-12T14:30:00Z">
              <w:r>
                <w:t>3</w:t>
              </w:r>
            </w:ins>
            <w:ins w:id="2509" w:author="Rafi Aziizi" w:date="2021-11-12T14:25:00Z">
              <w:r>
                <w:t xml:space="preserve">b. Menampilkan pemberitahuan melalui notifikasi bahwa data siswa </w:t>
              </w:r>
            </w:ins>
            <w:ins w:id="2510" w:author="Rafi Aziizi" w:date="2021-11-12T14:30:00Z">
              <w:r>
                <w:t>tidak memenuhi persyaratan dan gagal ditambahkan</w:t>
              </w:r>
            </w:ins>
          </w:p>
        </w:tc>
      </w:tr>
    </w:tbl>
    <w:p w14:paraId="4623802F" w14:textId="77777777" w:rsidR="00E02300" w:rsidRDefault="00E02300">
      <w:pPr>
        <w:ind w:firstLine="66"/>
        <w:rPr>
          <w:ins w:id="2511" w:author="Rafi Aziizi" w:date="2021-11-12T14:19:00Z"/>
        </w:rPr>
        <w:pPrChange w:id="2512" w:author="Rafi Aziizi" w:date="2021-11-12T14:22:00Z">
          <w:pPr>
            <w:ind w:firstLine="426"/>
          </w:pPr>
        </w:pPrChange>
      </w:pPr>
    </w:p>
    <w:p w14:paraId="12887761" w14:textId="4CA0DC09" w:rsidR="0025138C" w:rsidRDefault="0025138C" w:rsidP="0025138C">
      <w:pPr>
        <w:ind w:firstLine="66"/>
        <w:rPr>
          <w:ins w:id="2513" w:author="chaniaayulestari@outlook.com" w:date="2021-11-12T16:27:00Z"/>
        </w:rPr>
      </w:pPr>
      <w:ins w:id="2514" w:author="Rafi Aziizi" w:date="2021-11-12T14:19:00Z">
        <w:r>
          <w:t>b. Skenario Hapus Siswa</w:t>
        </w:r>
      </w:ins>
    </w:p>
    <w:p w14:paraId="52261897" w14:textId="4E467C23" w:rsidR="001A7B0B" w:rsidDel="002B2CFD" w:rsidRDefault="001A7B0B">
      <w:pPr>
        <w:rPr>
          <w:ins w:id="2515" w:author="Rafi Aziizi" w:date="2021-11-12T14:30:00Z"/>
          <w:del w:id="2516" w:author="chaniaayulestari@outlook.com" w:date="2021-11-13T13:58:00Z"/>
        </w:rPr>
        <w:pPrChange w:id="2517" w:author="chaniaayulestari@outlook.com" w:date="2021-11-12T16:27:00Z">
          <w:pPr>
            <w:ind w:firstLine="66"/>
          </w:pPr>
        </w:pPrChange>
      </w:pPr>
    </w:p>
    <w:p w14:paraId="12A04901" w14:textId="6D824943" w:rsidR="002B2CFD" w:rsidRDefault="002B2CFD">
      <w:pPr>
        <w:pStyle w:val="Caption"/>
        <w:keepNext/>
        <w:jc w:val="center"/>
        <w:rPr>
          <w:ins w:id="2518" w:author="chaniaayulestari@outlook.com" w:date="2021-11-13T13:58:00Z"/>
        </w:rPr>
        <w:pPrChange w:id="2519" w:author="chaniaayulestari@outlook.com" w:date="2021-11-13T13:58:00Z">
          <w:pPr/>
        </w:pPrChange>
      </w:pPr>
      <w:bookmarkStart w:id="2520" w:name="_Toc87762730"/>
      <w:ins w:id="2521" w:author="chaniaayulestari@outlook.com" w:date="2021-11-13T13:58:00Z">
        <w:r>
          <w:t xml:space="preserve">Tabel 3. </w:t>
        </w:r>
      </w:ins>
      <w:ins w:id="2522" w:author="Rafi Aziizi" w:date="2021-11-14T11:08:00Z">
        <w:r w:rsidR="001B2DEA">
          <w:fldChar w:fldCharType="begin"/>
        </w:r>
        <w:r w:rsidR="001B2DEA">
          <w:instrText xml:space="preserve"> SEQ Tabel_3. \* ARABIC </w:instrText>
        </w:r>
      </w:ins>
      <w:r w:rsidR="001B2DEA">
        <w:fldChar w:fldCharType="separate"/>
      </w:r>
      <w:ins w:id="2523" w:author="Rafi Aziizi" w:date="2021-11-14T11:08:00Z">
        <w:r w:rsidR="001B2DEA">
          <w:rPr>
            <w:noProof/>
          </w:rPr>
          <w:t>17</w:t>
        </w:r>
        <w:r w:rsidR="001B2DEA">
          <w:fldChar w:fldCharType="end"/>
        </w:r>
      </w:ins>
      <w:ins w:id="2524" w:author="chaniaayulestari@outlook.com" w:date="2021-11-13T13:58:00Z">
        <w:del w:id="2525" w:author="Rafi Aziizi" w:date="2021-11-14T09:52:00Z">
          <w:r w:rsidDel="003640C9">
            <w:fldChar w:fldCharType="begin"/>
          </w:r>
          <w:r w:rsidDel="003640C9">
            <w:delInstrText xml:space="preserve"> SEQ Tabel_3. \* ARABIC </w:delInstrText>
          </w:r>
        </w:del>
      </w:ins>
      <w:del w:id="2526" w:author="Rafi Aziizi" w:date="2021-11-14T09:52:00Z">
        <w:r w:rsidR="007A54E1">
          <w:fldChar w:fldCharType="separate"/>
        </w:r>
      </w:del>
      <w:ins w:id="2527" w:author="chaniaayulestari@outlook.com" w:date="2021-11-13T13:58:00Z">
        <w:del w:id="2528" w:author="Rafi Aziizi" w:date="2021-11-14T09:52:00Z">
          <w:r w:rsidDel="003640C9">
            <w:fldChar w:fldCharType="end"/>
          </w:r>
        </w:del>
        <w:r>
          <w:t xml:space="preserve"> Skenario Hapus Siswa</w:t>
        </w:r>
        <w:bookmarkEnd w:id="252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2529" w:author="Rafi Aziizi" w:date="2021-11-12T14:31:00Z"/>
        </w:trPr>
        <w:tc>
          <w:tcPr>
            <w:tcW w:w="3827" w:type="dxa"/>
            <w:shd w:val="clear" w:color="auto" w:fill="F2EE98"/>
            <w:vAlign w:val="center"/>
          </w:tcPr>
          <w:p w14:paraId="49988FA4" w14:textId="77777777" w:rsidR="00E02300" w:rsidRPr="0044182F" w:rsidRDefault="00E02300" w:rsidP="001F2641">
            <w:pPr>
              <w:rPr>
                <w:ins w:id="2530" w:author="Rafi Aziizi" w:date="2021-11-12T14:31:00Z"/>
                <w:b/>
              </w:rPr>
            </w:pPr>
            <w:ins w:id="2531"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2532" w:author="Rafi Aziizi" w:date="2021-11-12T14:31:00Z"/>
              </w:rPr>
            </w:pPr>
            <w:ins w:id="2533" w:author="Rafi Aziizi" w:date="2021-11-12T14:31:00Z">
              <w:r>
                <w:t>Hapus Siswa</w:t>
              </w:r>
            </w:ins>
          </w:p>
        </w:tc>
      </w:tr>
      <w:tr w:rsidR="00E02300" w:rsidRPr="002F6C1D" w14:paraId="52D15CD4" w14:textId="77777777" w:rsidTr="001F2641">
        <w:trPr>
          <w:jc w:val="center"/>
          <w:ins w:id="2534" w:author="Rafi Aziizi" w:date="2021-11-12T14:31:00Z"/>
        </w:trPr>
        <w:tc>
          <w:tcPr>
            <w:tcW w:w="3827" w:type="dxa"/>
            <w:vAlign w:val="center"/>
          </w:tcPr>
          <w:p w14:paraId="4716422C" w14:textId="77777777" w:rsidR="00E02300" w:rsidRPr="0044182F" w:rsidRDefault="00E02300" w:rsidP="001F2641">
            <w:pPr>
              <w:rPr>
                <w:ins w:id="2535" w:author="Rafi Aziizi" w:date="2021-11-12T14:31:00Z"/>
                <w:b/>
              </w:rPr>
            </w:pPr>
            <w:ins w:id="2536" w:author="Rafi Aziizi" w:date="2021-11-12T14:31:00Z">
              <w:r w:rsidRPr="0044182F">
                <w:rPr>
                  <w:b/>
                </w:rPr>
                <w:t>ID</w:t>
              </w:r>
            </w:ins>
          </w:p>
        </w:tc>
        <w:tc>
          <w:tcPr>
            <w:tcW w:w="3964" w:type="dxa"/>
            <w:vAlign w:val="center"/>
          </w:tcPr>
          <w:p w14:paraId="3BF5768A" w14:textId="6E219344" w:rsidR="00E02300" w:rsidRPr="002F6C1D" w:rsidRDefault="00E02300" w:rsidP="001F2641">
            <w:pPr>
              <w:rPr>
                <w:ins w:id="2537" w:author="Rafi Aziizi" w:date="2021-11-12T14:31:00Z"/>
              </w:rPr>
            </w:pPr>
            <w:ins w:id="2538" w:author="Rafi Aziizi" w:date="2021-11-12T14:31:00Z">
              <w:r>
                <w:t>RC12</w:t>
              </w:r>
            </w:ins>
            <w:ins w:id="2539" w:author="Rafi Aziizi" w:date="2021-11-12T17:30:00Z">
              <w:r w:rsidR="00D26F74">
                <w:t>.2</w:t>
              </w:r>
            </w:ins>
          </w:p>
        </w:tc>
      </w:tr>
      <w:tr w:rsidR="00E02300" w:rsidRPr="000C722D" w14:paraId="31CB88BA" w14:textId="77777777" w:rsidTr="001F2641">
        <w:trPr>
          <w:jc w:val="center"/>
          <w:ins w:id="2540" w:author="Rafi Aziizi" w:date="2021-11-12T14:31:00Z"/>
        </w:trPr>
        <w:tc>
          <w:tcPr>
            <w:tcW w:w="3827" w:type="dxa"/>
            <w:vAlign w:val="center"/>
          </w:tcPr>
          <w:p w14:paraId="44E322E8" w14:textId="77777777" w:rsidR="00E02300" w:rsidRPr="0044182F" w:rsidRDefault="00E02300" w:rsidP="001F2641">
            <w:pPr>
              <w:rPr>
                <w:ins w:id="2541" w:author="Rafi Aziizi" w:date="2021-11-12T14:31:00Z"/>
                <w:b/>
              </w:rPr>
            </w:pPr>
            <w:ins w:id="2542" w:author="Rafi Aziizi" w:date="2021-11-12T14:31:00Z">
              <w:r w:rsidRPr="0044182F">
                <w:rPr>
                  <w:b/>
                </w:rPr>
                <w:t>Description</w:t>
              </w:r>
            </w:ins>
          </w:p>
        </w:tc>
        <w:tc>
          <w:tcPr>
            <w:tcW w:w="3964" w:type="dxa"/>
          </w:tcPr>
          <w:p w14:paraId="58BEFBB7" w14:textId="4561B319" w:rsidR="00E02300" w:rsidRPr="000C722D" w:rsidRDefault="00E02300" w:rsidP="001F2641">
            <w:pPr>
              <w:rPr>
                <w:ins w:id="2543" w:author="Rafi Aziizi" w:date="2021-11-12T14:31:00Z"/>
              </w:rPr>
            </w:pPr>
            <w:ins w:id="2544" w:author="Rafi Aziizi" w:date="2021-11-12T14:31:00Z">
              <w:r>
                <w:t>Use case ini merupakan use case generalisasi dari kelola siswa untuk menghapus data siswa.</w:t>
              </w:r>
            </w:ins>
          </w:p>
        </w:tc>
      </w:tr>
      <w:tr w:rsidR="00E02300" w:rsidRPr="002F6C1D" w14:paraId="2399BAB8" w14:textId="77777777" w:rsidTr="001F2641">
        <w:trPr>
          <w:jc w:val="center"/>
          <w:ins w:id="2545" w:author="Rafi Aziizi" w:date="2021-11-12T14:31:00Z"/>
        </w:trPr>
        <w:tc>
          <w:tcPr>
            <w:tcW w:w="3827" w:type="dxa"/>
            <w:vAlign w:val="center"/>
          </w:tcPr>
          <w:p w14:paraId="68491AF7" w14:textId="77777777" w:rsidR="00E02300" w:rsidRPr="0044182F" w:rsidRDefault="00E02300" w:rsidP="001F2641">
            <w:pPr>
              <w:rPr>
                <w:ins w:id="2546" w:author="Rafi Aziizi" w:date="2021-11-12T14:31:00Z"/>
                <w:b/>
              </w:rPr>
            </w:pPr>
            <w:ins w:id="2547"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2548" w:author="Rafi Aziizi" w:date="2021-11-12T14:31:00Z"/>
              </w:rPr>
            </w:pPr>
            <w:ins w:id="2549" w:author="Rafi Aziizi" w:date="2021-11-12T14:31:00Z">
              <w:r>
                <w:t>Bag.IT, Guru BK.</w:t>
              </w:r>
            </w:ins>
          </w:p>
        </w:tc>
      </w:tr>
      <w:tr w:rsidR="00E02300" w:rsidRPr="0044182F" w14:paraId="299C8542" w14:textId="77777777" w:rsidTr="001F2641">
        <w:trPr>
          <w:jc w:val="center"/>
          <w:ins w:id="2550" w:author="Rafi Aziizi" w:date="2021-11-12T14:31:00Z"/>
        </w:trPr>
        <w:tc>
          <w:tcPr>
            <w:tcW w:w="3827" w:type="dxa"/>
            <w:vAlign w:val="center"/>
          </w:tcPr>
          <w:p w14:paraId="5B9CF936" w14:textId="77777777" w:rsidR="00E02300" w:rsidRPr="0044182F" w:rsidRDefault="00E02300" w:rsidP="001F2641">
            <w:pPr>
              <w:rPr>
                <w:ins w:id="2551" w:author="Rafi Aziizi" w:date="2021-11-12T14:31:00Z"/>
                <w:b/>
              </w:rPr>
            </w:pPr>
            <w:ins w:id="2552"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2553" w:author="Rafi Aziizi" w:date="2021-11-12T14:31:00Z"/>
                <w:i/>
                <w:iCs/>
              </w:rPr>
            </w:pPr>
            <w:ins w:id="2554" w:author="Rafi Aziizi" w:date="2021-11-12T14:31:00Z">
              <w:r>
                <w:rPr>
                  <w:i/>
                  <w:iCs/>
                </w:rPr>
                <w:t>Conditional</w:t>
              </w:r>
            </w:ins>
          </w:p>
        </w:tc>
      </w:tr>
      <w:tr w:rsidR="00E02300" w:rsidRPr="0044182F" w14:paraId="5D852CFF" w14:textId="77777777" w:rsidTr="001F2641">
        <w:trPr>
          <w:jc w:val="center"/>
          <w:ins w:id="2555" w:author="Rafi Aziizi" w:date="2021-11-12T14:31:00Z"/>
        </w:trPr>
        <w:tc>
          <w:tcPr>
            <w:tcW w:w="3827" w:type="dxa"/>
            <w:vAlign w:val="center"/>
          </w:tcPr>
          <w:p w14:paraId="74B10E37" w14:textId="77777777" w:rsidR="00E02300" w:rsidRPr="0044182F" w:rsidRDefault="00E02300" w:rsidP="001F2641">
            <w:pPr>
              <w:rPr>
                <w:ins w:id="2556" w:author="Rafi Aziizi" w:date="2021-11-12T14:31:00Z"/>
                <w:b/>
              </w:rPr>
            </w:pPr>
            <w:ins w:id="2557"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2558" w:author="Rafi Aziizi" w:date="2021-11-12T14:31:00Z"/>
              </w:rPr>
            </w:pPr>
            <w:ins w:id="2559" w:author="Rafi Aziizi" w:date="2021-11-12T14:31:00Z">
              <w:r>
                <w:t>-</w:t>
              </w:r>
            </w:ins>
          </w:p>
        </w:tc>
      </w:tr>
      <w:tr w:rsidR="00E02300" w:rsidRPr="0081005E" w14:paraId="529CB1A5" w14:textId="77777777" w:rsidTr="001F2641">
        <w:trPr>
          <w:jc w:val="center"/>
          <w:ins w:id="2560" w:author="Rafi Aziizi" w:date="2021-11-12T14:31:00Z"/>
        </w:trPr>
        <w:tc>
          <w:tcPr>
            <w:tcW w:w="3827" w:type="dxa"/>
            <w:vAlign w:val="center"/>
          </w:tcPr>
          <w:p w14:paraId="591C0BCD" w14:textId="77777777" w:rsidR="00E02300" w:rsidRPr="0044182F" w:rsidRDefault="00E02300" w:rsidP="001F2641">
            <w:pPr>
              <w:rPr>
                <w:ins w:id="2561" w:author="Rafi Aziizi" w:date="2021-11-12T14:31:00Z"/>
                <w:b/>
              </w:rPr>
            </w:pPr>
            <w:ins w:id="2562"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2563" w:author="Rafi Aziizi" w:date="2021-11-12T14:31:00Z"/>
                <w:i/>
                <w:iCs/>
              </w:rPr>
            </w:pPr>
            <w:ins w:id="2564" w:author="Rafi Aziizi" w:date="2021-11-12T14:31:00Z">
              <w:r>
                <w:t>Data siswa aktif</w:t>
              </w:r>
            </w:ins>
          </w:p>
        </w:tc>
      </w:tr>
      <w:tr w:rsidR="00E02300" w:rsidRPr="0048762E" w14:paraId="5ED0BFCA" w14:textId="77777777" w:rsidTr="001F2641">
        <w:trPr>
          <w:jc w:val="center"/>
          <w:ins w:id="2565" w:author="Rafi Aziizi" w:date="2021-11-12T14:31:00Z"/>
        </w:trPr>
        <w:tc>
          <w:tcPr>
            <w:tcW w:w="3827" w:type="dxa"/>
            <w:vAlign w:val="center"/>
          </w:tcPr>
          <w:p w14:paraId="6057F828" w14:textId="77777777" w:rsidR="00E02300" w:rsidRPr="0044182F" w:rsidRDefault="00E02300" w:rsidP="001F2641">
            <w:pPr>
              <w:rPr>
                <w:ins w:id="2566" w:author="Rafi Aziizi" w:date="2021-11-12T14:31:00Z"/>
                <w:b/>
              </w:rPr>
            </w:pPr>
            <w:ins w:id="2567"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2568" w:author="Rafi Aziizi" w:date="2021-11-12T14:31:00Z"/>
              </w:rPr>
            </w:pPr>
            <w:ins w:id="2569" w:author="Rafi Aziizi" w:date="2021-11-12T14:31:00Z">
              <w:r>
                <w:t>Perubahan data siswa menjadi pasif</w:t>
              </w:r>
            </w:ins>
          </w:p>
        </w:tc>
      </w:tr>
      <w:tr w:rsidR="00E02300" w:rsidRPr="0044182F" w14:paraId="7489C51A" w14:textId="77777777" w:rsidTr="001F2641">
        <w:trPr>
          <w:jc w:val="center"/>
          <w:ins w:id="2570"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2571" w:author="Rafi Aziizi" w:date="2021-11-12T14:31:00Z"/>
                <w:b/>
              </w:rPr>
            </w:pPr>
            <w:ins w:id="2572" w:author="Rafi Aziizi" w:date="2021-11-12T14:31:00Z">
              <w:r w:rsidRPr="0044182F">
                <w:rPr>
                  <w:b/>
                </w:rPr>
                <w:t>Main Course</w:t>
              </w:r>
            </w:ins>
          </w:p>
        </w:tc>
      </w:tr>
      <w:tr w:rsidR="00E02300" w:rsidRPr="0044182F" w14:paraId="46A3D590" w14:textId="77777777" w:rsidTr="001F2641">
        <w:trPr>
          <w:jc w:val="center"/>
          <w:ins w:id="2573"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2574" w:author="Rafi Aziizi" w:date="2021-11-12T14:31:00Z"/>
                <w:b/>
              </w:rPr>
            </w:pPr>
            <w:ins w:id="2575"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2576" w:author="Rafi Aziizi" w:date="2021-11-12T14:31:00Z"/>
                <w:b/>
              </w:rPr>
            </w:pPr>
            <w:ins w:id="2577" w:author="Rafi Aziizi" w:date="2021-11-12T14:31:00Z">
              <w:r w:rsidRPr="0044182F">
                <w:rPr>
                  <w:b/>
                </w:rPr>
                <w:t>Reaksi Sistem</w:t>
              </w:r>
            </w:ins>
          </w:p>
        </w:tc>
      </w:tr>
      <w:tr w:rsidR="00E02300" w:rsidRPr="0044182F" w14:paraId="0DA27D86" w14:textId="77777777" w:rsidTr="001F2641">
        <w:trPr>
          <w:jc w:val="center"/>
          <w:ins w:id="2578"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2579" w:author="Rafi Aziizi" w:date="2021-11-12T14:31:00Z"/>
              </w:rPr>
            </w:pPr>
            <w:ins w:id="2580"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2581" w:author="Rafi Aziizi" w:date="2021-11-12T14:31:00Z"/>
              </w:rPr>
            </w:pPr>
          </w:p>
        </w:tc>
      </w:tr>
      <w:tr w:rsidR="00E02300" w:rsidRPr="0044182F" w14:paraId="1AC1A067" w14:textId="77777777" w:rsidTr="001F2641">
        <w:trPr>
          <w:jc w:val="center"/>
          <w:ins w:id="2582" w:author="Rafi Aziizi" w:date="2021-11-12T14:31:00Z"/>
        </w:trPr>
        <w:tc>
          <w:tcPr>
            <w:tcW w:w="3827" w:type="dxa"/>
            <w:vAlign w:val="center"/>
          </w:tcPr>
          <w:p w14:paraId="2DB6490F" w14:textId="77777777" w:rsidR="00E02300" w:rsidRPr="0044182F" w:rsidRDefault="00E02300" w:rsidP="001F2641">
            <w:pPr>
              <w:ind w:left="510"/>
              <w:rPr>
                <w:ins w:id="2583"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2584" w:author="Rafi Aziizi" w:date="2021-11-12T14:31:00Z"/>
              </w:rPr>
            </w:pPr>
            <w:ins w:id="2585" w:author="Rafi Aziizi" w:date="2021-11-12T14:31:00Z">
              <w:r>
                <w:t>Menampilkan seluruh data siswa</w:t>
              </w:r>
            </w:ins>
          </w:p>
        </w:tc>
      </w:tr>
      <w:tr w:rsidR="00E02300" w:rsidRPr="0044182F" w14:paraId="43BE3631" w14:textId="77777777" w:rsidTr="001F2641">
        <w:trPr>
          <w:jc w:val="center"/>
          <w:ins w:id="2586"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2587" w:author="Rafi Aziizi" w:date="2021-11-12T14:31:00Z"/>
              </w:rPr>
            </w:pPr>
            <w:ins w:id="2588"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2589" w:author="Rafi Aziizi" w:date="2021-11-12T14:31:00Z"/>
              </w:rPr>
            </w:pPr>
          </w:p>
        </w:tc>
      </w:tr>
      <w:tr w:rsidR="00E02300" w:rsidRPr="0044182F" w14:paraId="200A31FB" w14:textId="77777777" w:rsidTr="001F2641">
        <w:trPr>
          <w:jc w:val="center"/>
          <w:ins w:id="2590" w:author="Rafi Aziizi" w:date="2021-11-12T14:31:00Z"/>
        </w:trPr>
        <w:tc>
          <w:tcPr>
            <w:tcW w:w="3827" w:type="dxa"/>
            <w:vAlign w:val="center"/>
          </w:tcPr>
          <w:p w14:paraId="7331C67F" w14:textId="77777777" w:rsidR="00E02300" w:rsidRDefault="00E02300" w:rsidP="001F2641">
            <w:pPr>
              <w:pStyle w:val="ListParagraph"/>
              <w:rPr>
                <w:ins w:id="2591"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2592" w:author="Rafi Aziizi" w:date="2021-11-12T14:31:00Z"/>
              </w:rPr>
            </w:pPr>
            <w:ins w:id="2593" w:author="Rafi Aziizi" w:date="2021-11-12T14:32:00Z">
              <w:r>
                <w:t>Melakukan perubahan</w:t>
              </w:r>
            </w:ins>
            <w:ins w:id="2594" w:author="Rafi Aziizi" w:date="2021-11-12T14:31:00Z">
              <w:r>
                <w:t xml:space="preserve"> data siswa </w:t>
              </w:r>
            </w:ins>
            <w:ins w:id="2595" w:author="Rafi Aziizi" w:date="2021-11-12T14:32:00Z">
              <w:r w:rsidR="001F2641">
                <w:t>aktif menjadi pasif</w:t>
              </w:r>
            </w:ins>
            <w:ins w:id="2596" w:author="Rafi Aziizi" w:date="2021-11-12T14:31:00Z">
              <w:r>
                <w:t xml:space="preserve"> pada </w:t>
              </w:r>
              <w:r w:rsidRPr="00C70CAF">
                <w:rPr>
                  <w:i/>
                  <w:iCs/>
                </w:rPr>
                <w:lastRenderedPageBreak/>
                <w:t>database</w:t>
              </w:r>
            </w:ins>
          </w:p>
        </w:tc>
      </w:tr>
      <w:tr w:rsidR="00E02300" w:rsidRPr="001B1AF9" w14:paraId="34632C92" w14:textId="77777777" w:rsidTr="001F2641">
        <w:trPr>
          <w:jc w:val="center"/>
          <w:ins w:id="2597"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2598" w:author="Rafi Aziizi" w:date="2021-11-12T14:31:00Z"/>
                <w:b/>
                <w:bCs/>
              </w:rPr>
            </w:pPr>
            <w:ins w:id="2599" w:author="Rafi Aziizi" w:date="2021-11-12T14:31:00Z">
              <w:r w:rsidRPr="001B1AF9">
                <w:rPr>
                  <w:b/>
                  <w:bCs/>
                </w:rPr>
                <w:lastRenderedPageBreak/>
                <w:t>Skenario Eksepsi (Optional)</w:t>
              </w:r>
            </w:ins>
          </w:p>
        </w:tc>
      </w:tr>
      <w:tr w:rsidR="00E02300" w:rsidRPr="001B1AF9" w14:paraId="7CA1693D" w14:textId="77777777" w:rsidTr="001F2641">
        <w:trPr>
          <w:jc w:val="center"/>
          <w:ins w:id="2600"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2601" w:author="Rafi Aziizi" w:date="2021-11-12T14:31:00Z"/>
                <w:b/>
                <w:bCs/>
              </w:rPr>
            </w:pPr>
            <w:ins w:id="2602"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2603" w:author="Rafi Aziizi" w:date="2021-11-12T14:31:00Z"/>
                <w:b/>
                <w:bCs/>
              </w:rPr>
            </w:pPr>
            <w:ins w:id="2604" w:author="Rafi Aziizi" w:date="2021-11-12T14:31:00Z">
              <w:r w:rsidRPr="001B1AF9">
                <w:rPr>
                  <w:b/>
                  <w:bCs/>
                </w:rPr>
                <w:t>Reaksi Sistem</w:t>
              </w:r>
            </w:ins>
          </w:p>
        </w:tc>
      </w:tr>
      <w:tr w:rsidR="00E02300" w14:paraId="3B149639" w14:textId="77777777" w:rsidTr="001F2641">
        <w:trPr>
          <w:jc w:val="center"/>
          <w:ins w:id="2605" w:author="Rafi Aziizi" w:date="2021-11-12T14:31:00Z"/>
        </w:trPr>
        <w:tc>
          <w:tcPr>
            <w:tcW w:w="3827" w:type="dxa"/>
            <w:vAlign w:val="center"/>
          </w:tcPr>
          <w:p w14:paraId="574F373B" w14:textId="7C7C7286" w:rsidR="00E02300" w:rsidRDefault="00E02300" w:rsidP="001F2641">
            <w:pPr>
              <w:ind w:left="360"/>
              <w:rPr>
                <w:ins w:id="2606" w:author="Rafi Aziizi" w:date="2021-11-12T14:31:00Z"/>
              </w:rPr>
            </w:pPr>
            <w:ins w:id="2607" w:author="Rafi Aziizi" w:date="2021-11-12T14:31:00Z">
              <w:r>
                <w:t xml:space="preserve">3a. </w:t>
              </w:r>
            </w:ins>
            <w:ins w:id="2608"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2609" w:author="Rafi Aziizi" w:date="2021-11-12T14:31:00Z"/>
              </w:rPr>
            </w:pPr>
          </w:p>
        </w:tc>
      </w:tr>
      <w:tr w:rsidR="00E02300" w14:paraId="7BCEC41C" w14:textId="77777777" w:rsidTr="001F2641">
        <w:trPr>
          <w:jc w:val="center"/>
          <w:ins w:id="2610" w:author="Rafi Aziizi" w:date="2021-11-12T14:31:00Z"/>
        </w:trPr>
        <w:tc>
          <w:tcPr>
            <w:tcW w:w="3827" w:type="dxa"/>
            <w:vAlign w:val="center"/>
          </w:tcPr>
          <w:p w14:paraId="1FD3EB3D" w14:textId="77777777" w:rsidR="00E02300" w:rsidRDefault="00E02300" w:rsidP="001F2641">
            <w:pPr>
              <w:pStyle w:val="ListParagraph"/>
              <w:ind w:left="450"/>
              <w:rPr>
                <w:ins w:id="2611" w:author="Rafi Aziizi" w:date="2021-11-12T14:31:00Z"/>
              </w:rPr>
            </w:pPr>
          </w:p>
        </w:tc>
        <w:tc>
          <w:tcPr>
            <w:tcW w:w="3964" w:type="dxa"/>
            <w:vAlign w:val="center"/>
          </w:tcPr>
          <w:p w14:paraId="1FF45788" w14:textId="4D427F08" w:rsidR="00E02300" w:rsidRDefault="00E02300" w:rsidP="001F2641">
            <w:pPr>
              <w:spacing w:after="160"/>
              <w:ind w:left="360"/>
              <w:rPr>
                <w:ins w:id="2612" w:author="Rafi Aziizi" w:date="2021-11-12T14:31:00Z"/>
              </w:rPr>
            </w:pPr>
            <w:ins w:id="2613" w:author="Rafi Aziizi" w:date="2021-11-12T14:31:00Z">
              <w:r>
                <w:t>3b. Menampilkan pemberitahuan melalui notifikasi bahwa data siswa tidak memenuhi persyaratan dan gagal di</w:t>
              </w:r>
            </w:ins>
            <w:ins w:id="2614" w:author="Rafi Aziizi" w:date="2021-11-12T14:33:00Z">
              <w:r w:rsidR="001F2641">
                <w:t>hapuskan</w:t>
              </w:r>
            </w:ins>
          </w:p>
        </w:tc>
      </w:tr>
    </w:tbl>
    <w:p w14:paraId="323D6A42" w14:textId="77777777" w:rsidR="00E02300" w:rsidRDefault="00E02300">
      <w:pPr>
        <w:ind w:firstLine="66"/>
        <w:rPr>
          <w:ins w:id="2615" w:author="Rafi Aziizi" w:date="2021-11-12T14:19:00Z"/>
        </w:rPr>
        <w:pPrChange w:id="2616" w:author="Rafi Aziizi" w:date="2021-11-12T14:22:00Z">
          <w:pPr>
            <w:ind w:firstLine="426"/>
          </w:pPr>
        </w:pPrChange>
      </w:pPr>
    </w:p>
    <w:p w14:paraId="6617FB5A" w14:textId="1A8A3219" w:rsidR="0025138C" w:rsidRDefault="0025138C" w:rsidP="0025138C">
      <w:pPr>
        <w:ind w:firstLine="66"/>
        <w:rPr>
          <w:ins w:id="2617" w:author="chaniaayulestari@outlook.com" w:date="2021-11-12T16:27:00Z"/>
        </w:rPr>
      </w:pPr>
      <w:ins w:id="2618" w:author="Rafi Aziizi" w:date="2021-11-12T14:19:00Z">
        <w:r>
          <w:t>c. Skenario Edit Siswa</w:t>
        </w:r>
      </w:ins>
    </w:p>
    <w:p w14:paraId="42B0A95F" w14:textId="2CF43B04" w:rsidR="001A7B0B" w:rsidDel="002B2CFD" w:rsidRDefault="001A7B0B" w:rsidP="0025138C">
      <w:pPr>
        <w:ind w:firstLine="66"/>
        <w:rPr>
          <w:ins w:id="2619" w:author="Rafi Aziizi" w:date="2021-11-12T14:33:00Z"/>
          <w:del w:id="2620" w:author="chaniaayulestari@outlook.com" w:date="2021-11-13T13:58:00Z"/>
        </w:rPr>
      </w:pPr>
    </w:p>
    <w:p w14:paraId="336D75B9" w14:textId="5A340988" w:rsidR="002B2CFD" w:rsidRDefault="002B2CFD">
      <w:pPr>
        <w:pStyle w:val="Caption"/>
        <w:keepNext/>
        <w:jc w:val="center"/>
        <w:rPr>
          <w:ins w:id="2621" w:author="chaniaayulestari@outlook.com" w:date="2021-11-13T13:58:00Z"/>
        </w:rPr>
        <w:pPrChange w:id="2622" w:author="chaniaayulestari@outlook.com" w:date="2021-11-13T13:58:00Z">
          <w:pPr/>
        </w:pPrChange>
      </w:pPr>
      <w:bookmarkStart w:id="2623" w:name="_Toc87762731"/>
      <w:ins w:id="2624" w:author="chaniaayulestari@outlook.com" w:date="2021-11-13T13:58:00Z">
        <w:r>
          <w:t xml:space="preserve">Tabel 3. </w:t>
        </w:r>
      </w:ins>
      <w:ins w:id="2625" w:author="Rafi Aziizi" w:date="2021-11-14T11:08:00Z">
        <w:r w:rsidR="001B2DEA">
          <w:fldChar w:fldCharType="begin"/>
        </w:r>
        <w:r w:rsidR="001B2DEA">
          <w:instrText xml:space="preserve"> SEQ Tabel_3. \* ARABIC </w:instrText>
        </w:r>
      </w:ins>
      <w:r w:rsidR="001B2DEA">
        <w:fldChar w:fldCharType="separate"/>
      </w:r>
      <w:ins w:id="2626" w:author="Rafi Aziizi" w:date="2021-11-14T11:08:00Z">
        <w:r w:rsidR="001B2DEA">
          <w:rPr>
            <w:noProof/>
          </w:rPr>
          <w:t>18</w:t>
        </w:r>
        <w:r w:rsidR="001B2DEA">
          <w:fldChar w:fldCharType="end"/>
        </w:r>
      </w:ins>
      <w:ins w:id="2627" w:author="chaniaayulestari@outlook.com" w:date="2021-11-13T13:58:00Z">
        <w:del w:id="2628" w:author="Rafi Aziizi" w:date="2021-11-14T09:52:00Z">
          <w:r w:rsidDel="003640C9">
            <w:fldChar w:fldCharType="begin"/>
          </w:r>
          <w:r w:rsidDel="003640C9">
            <w:delInstrText xml:space="preserve"> SEQ Tabel_3. \* ARABIC </w:delInstrText>
          </w:r>
        </w:del>
      </w:ins>
      <w:del w:id="2629" w:author="Rafi Aziizi" w:date="2021-11-14T09:52:00Z">
        <w:r w:rsidR="007A54E1">
          <w:fldChar w:fldCharType="separate"/>
        </w:r>
      </w:del>
      <w:ins w:id="2630" w:author="chaniaayulestari@outlook.com" w:date="2021-11-13T13:58:00Z">
        <w:del w:id="2631" w:author="Rafi Aziizi" w:date="2021-11-14T09:52:00Z">
          <w:r w:rsidDel="003640C9">
            <w:fldChar w:fldCharType="end"/>
          </w:r>
        </w:del>
        <w:r>
          <w:t xml:space="preserve"> Skenario Edit Siswa</w:t>
        </w:r>
        <w:bookmarkEnd w:id="262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2632" w:author="Rafi Aziizi" w:date="2021-11-12T14:33:00Z"/>
        </w:trPr>
        <w:tc>
          <w:tcPr>
            <w:tcW w:w="3827" w:type="dxa"/>
            <w:shd w:val="clear" w:color="auto" w:fill="F2EE98"/>
            <w:vAlign w:val="center"/>
          </w:tcPr>
          <w:p w14:paraId="43CFF176" w14:textId="77777777" w:rsidR="001F2641" w:rsidRPr="0044182F" w:rsidRDefault="001F2641" w:rsidP="001F2641">
            <w:pPr>
              <w:rPr>
                <w:ins w:id="2633" w:author="Rafi Aziizi" w:date="2021-11-12T14:33:00Z"/>
                <w:b/>
              </w:rPr>
            </w:pPr>
            <w:ins w:id="2634"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2635" w:author="Rafi Aziizi" w:date="2021-11-12T14:33:00Z"/>
              </w:rPr>
            </w:pPr>
            <w:ins w:id="2636" w:author="Rafi Aziizi" w:date="2021-11-12T14:34:00Z">
              <w:r>
                <w:t>Edit</w:t>
              </w:r>
            </w:ins>
            <w:ins w:id="2637" w:author="Rafi Aziizi" w:date="2021-11-12T14:33:00Z">
              <w:r>
                <w:t xml:space="preserve"> Siswa</w:t>
              </w:r>
            </w:ins>
          </w:p>
        </w:tc>
      </w:tr>
      <w:tr w:rsidR="001F2641" w:rsidRPr="002F6C1D" w14:paraId="34F18DF0" w14:textId="77777777" w:rsidTr="001F2641">
        <w:trPr>
          <w:jc w:val="center"/>
          <w:ins w:id="2638" w:author="Rafi Aziizi" w:date="2021-11-12T14:33:00Z"/>
        </w:trPr>
        <w:tc>
          <w:tcPr>
            <w:tcW w:w="3827" w:type="dxa"/>
            <w:vAlign w:val="center"/>
          </w:tcPr>
          <w:p w14:paraId="356D5E2F" w14:textId="77777777" w:rsidR="001F2641" w:rsidRPr="0044182F" w:rsidRDefault="001F2641" w:rsidP="001F2641">
            <w:pPr>
              <w:rPr>
                <w:ins w:id="2639" w:author="Rafi Aziizi" w:date="2021-11-12T14:33:00Z"/>
                <w:b/>
              </w:rPr>
            </w:pPr>
            <w:ins w:id="2640" w:author="Rafi Aziizi" w:date="2021-11-12T14:33:00Z">
              <w:r w:rsidRPr="0044182F">
                <w:rPr>
                  <w:b/>
                </w:rPr>
                <w:t>ID</w:t>
              </w:r>
            </w:ins>
          </w:p>
        </w:tc>
        <w:tc>
          <w:tcPr>
            <w:tcW w:w="3964" w:type="dxa"/>
            <w:vAlign w:val="center"/>
          </w:tcPr>
          <w:p w14:paraId="3FC2F303" w14:textId="5112C2E0" w:rsidR="001F2641" w:rsidRPr="002F6C1D" w:rsidRDefault="001F2641" w:rsidP="001F2641">
            <w:pPr>
              <w:rPr>
                <w:ins w:id="2641" w:author="Rafi Aziizi" w:date="2021-11-12T14:33:00Z"/>
              </w:rPr>
            </w:pPr>
            <w:ins w:id="2642" w:author="Rafi Aziizi" w:date="2021-11-12T14:33:00Z">
              <w:r>
                <w:t>RC12</w:t>
              </w:r>
            </w:ins>
            <w:ins w:id="2643" w:author="Rafi Aziizi" w:date="2021-11-12T17:30:00Z">
              <w:r w:rsidR="00D26F74">
                <w:t>.3</w:t>
              </w:r>
            </w:ins>
          </w:p>
        </w:tc>
      </w:tr>
      <w:tr w:rsidR="001F2641" w:rsidRPr="000C722D" w14:paraId="27C7FF07" w14:textId="77777777" w:rsidTr="001F2641">
        <w:trPr>
          <w:jc w:val="center"/>
          <w:ins w:id="2644" w:author="Rafi Aziizi" w:date="2021-11-12T14:33:00Z"/>
        </w:trPr>
        <w:tc>
          <w:tcPr>
            <w:tcW w:w="3827" w:type="dxa"/>
            <w:vAlign w:val="center"/>
          </w:tcPr>
          <w:p w14:paraId="31DEED7B" w14:textId="77777777" w:rsidR="001F2641" w:rsidRPr="0044182F" w:rsidRDefault="001F2641" w:rsidP="001F2641">
            <w:pPr>
              <w:rPr>
                <w:ins w:id="2645" w:author="Rafi Aziizi" w:date="2021-11-12T14:33:00Z"/>
                <w:b/>
              </w:rPr>
            </w:pPr>
            <w:ins w:id="2646" w:author="Rafi Aziizi" w:date="2021-11-12T14:33:00Z">
              <w:r w:rsidRPr="0044182F">
                <w:rPr>
                  <w:b/>
                </w:rPr>
                <w:t>Description</w:t>
              </w:r>
            </w:ins>
          </w:p>
        </w:tc>
        <w:tc>
          <w:tcPr>
            <w:tcW w:w="3964" w:type="dxa"/>
          </w:tcPr>
          <w:p w14:paraId="5049517D" w14:textId="0A120098" w:rsidR="001F2641" w:rsidRPr="000C722D" w:rsidRDefault="001F2641" w:rsidP="001F2641">
            <w:pPr>
              <w:rPr>
                <w:ins w:id="2647" w:author="Rafi Aziizi" w:date="2021-11-12T14:33:00Z"/>
              </w:rPr>
            </w:pPr>
            <w:ins w:id="2648" w:author="Rafi Aziizi" w:date="2021-11-12T14:33:00Z">
              <w:r>
                <w:t>Use case ini merupakan use case generalisasi dari kelola siswa untuk me</w:t>
              </w:r>
            </w:ins>
            <w:ins w:id="2649" w:author="Rafi Aziizi" w:date="2021-11-12T14:34:00Z">
              <w:r>
                <w:t>mperbaharui</w:t>
              </w:r>
            </w:ins>
            <w:ins w:id="2650" w:author="Rafi Aziizi" w:date="2021-11-12T14:33:00Z">
              <w:r>
                <w:t xml:space="preserve"> data siswa.</w:t>
              </w:r>
            </w:ins>
          </w:p>
        </w:tc>
      </w:tr>
      <w:tr w:rsidR="001F2641" w:rsidRPr="002F6C1D" w14:paraId="2BC5CE22" w14:textId="77777777" w:rsidTr="001F2641">
        <w:trPr>
          <w:jc w:val="center"/>
          <w:ins w:id="2651" w:author="Rafi Aziizi" w:date="2021-11-12T14:33:00Z"/>
        </w:trPr>
        <w:tc>
          <w:tcPr>
            <w:tcW w:w="3827" w:type="dxa"/>
            <w:vAlign w:val="center"/>
          </w:tcPr>
          <w:p w14:paraId="3E8F887C" w14:textId="77777777" w:rsidR="001F2641" w:rsidRPr="0044182F" w:rsidRDefault="001F2641" w:rsidP="001F2641">
            <w:pPr>
              <w:rPr>
                <w:ins w:id="2652" w:author="Rafi Aziizi" w:date="2021-11-12T14:33:00Z"/>
                <w:b/>
              </w:rPr>
            </w:pPr>
            <w:ins w:id="2653"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2654" w:author="Rafi Aziizi" w:date="2021-11-12T14:33:00Z"/>
              </w:rPr>
            </w:pPr>
            <w:ins w:id="2655" w:author="Rafi Aziizi" w:date="2021-11-12T14:33:00Z">
              <w:r>
                <w:t>Bag.IT, Guru BK.</w:t>
              </w:r>
            </w:ins>
          </w:p>
        </w:tc>
      </w:tr>
      <w:tr w:rsidR="001F2641" w:rsidRPr="0044182F" w14:paraId="0EF2F9DB" w14:textId="77777777" w:rsidTr="001F2641">
        <w:trPr>
          <w:jc w:val="center"/>
          <w:ins w:id="2656" w:author="Rafi Aziizi" w:date="2021-11-12T14:33:00Z"/>
        </w:trPr>
        <w:tc>
          <w:tcPr>
            <w:tcW w:w="3827" w:type="dxa"/>
            <w:vAlign w:val="center"/>
          </w:tcPr>
          <w:p w14:paraId="5E81B814" w14:textId="77777777" w:rsidR="001F2641" w:rsidRPr="0044182F" w:rsidRDefault="001F2641" w:rsidP="001F2641">
            <w:pPr>
              <w:rPr>
                <w:ins w:id="2657" w:author="Rafi Aziizi" w:date="2021-11-12T14:33:00Z"/>
                <w:b/>
              </w:rPr>
            </w:pPr>
            <w:ins w:id="2658"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2659" w:author="Rafi Aziizi" w:date="2021-11-12T14:33:00Z"/>
                <w:i/>
                <w:iCs/>
              </w:rPr>
            </w:pPr>
            <w:ins w:id="2660" w:author="Rafi Aziizi" w:date="2021-11-12T14:33:00Z">
              <w:r>
                <w:rPr>
                  <w:i/>
                  <w:iCs/>
                </w:rPr>
                <w:t>Conditional</w:t>
              </w:r>
            </w:ins>
          </w:p>
        </w:tc>
      </w:tr>
      <w:tr w:rsidR="001F2641" w:rsidRPr="0044182F" w14:paraId="5EF2157B" w14:textId="77777777" w:rsidTr="001F2641">
        <w:trPr>
          <w:jc w:val="center"/>
          <w:ins w:id="2661" w:author="Rafi Aziizi" w:date="2021-11-12T14:33:00Z"/>
        </w:trPr>
        <w:tc>
          <w:tcPr>
            <w:tcW w:w="3827" w:type="dxa"/>
            <w:vAlign w:val="center"/>
          </w:tcPr>
          <w:p w14:paraId="1A6810F7" w14:textId="77777777" w:rsidR="001F2641" w:rsidRPr="0044182F" w:rsidRDefault="001F2641" w:rsidP="001F2641">
            <w:pPr>
              <w:rPr>
                <w:ins w:id="2662" w:author="Rafi Aziizi" w:date="2021-11-12T14:33:00Z"/>
                <w:b/>
              </w:rPr>
            </w:pPr>
            <w:ins w:id="2663"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2664" w:author="Rafi Aziizi" w:date="2021-11-12T14:33:00Z"/>
              </w:rPr>
            </w:pPr>
            <w:ins w:id="2665" w:author="Rafi Aziizi" w:date="2021-11-12T14:33:00Z">
              <w:r>
                <w:t>-</w:t>
              </w:r>
            </w:ins>
          </w:p>
        </w:tc>
      </w:tr>
      <w:tr w:rsidR="001F2641" w:rsidRPr="0081005E" w14:paraId="709704B4" w14:textId="77777777" w:rsidTr="001F2641">
        <w:trPr>
          <w:jc w:val="center"/>
          <w:ins w:id="2666" w:author="Rafi Aziizi" w:date="2021-11-12T14:33:00Z"/>
        </w:trPr>
        <w:tc>
          <w:tcPr>
            <w:tcW w:w="3827" w:type="dxa"/>
            <w:vAlign w:val="center"/>
          </w:tcPr>
          <w:p w14:paraId="082F03D4" w14:textId="77777777" w:rsidR="001F2641" w:rsidRPr="0044182F" w:rsidRDefault="001F2641" w:rsidP="001F2641">
            <w:pPr>
              <w:rPr>
                <w:ins w:id="2667" w:author="Rafi Aziizi" w:date="2021-11-12T14:33:00Z"/>
                <w:b/>
              </w:rPr>
            </w:pPr>
            <w:ins w:id="2668"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2669" w:author="Rafi Aziizi" w:date="2021-11-12T14:33:00Z"/>
                <w:i/>
                <w:iCs/>
              </w:rPr>
            </w:pPr>
            <w:ins w:id="2670" w:author="Rafi Aziizi" w:date="2021-11-12T14:33:00Z">
              <w:r>
                <w:t xml:space="preserve">Data siswa </w:t>
              </w:r>
            </w:ins>
            <w:ins w:id="2671" w:author="Rafi Aziizi" w:date="2021-11-12T14:34:00Z">
              <w:r>
                <w:t>belum diperbaharui</w:t>
              </w:r>
            </w:ins>
          </w:p>
        </w:tc>
      </w:tr>
      <w:tr w:rsidR="001F2641" w:rsidRPr="0048762E" w14:paraId="67952A2A" w14:textId="77777777" w:rsidTr="001F2641">
        <w:trPr>
          <w:jc w:val="center"/>
          <w:ins w:id="2672" w:author="Rafi Aziizi" w:date="2021-11-12T14:33:00Z"/>
        </w:trPr>
        <w:tc>
          <w:tcPr>
            <w:tcW w:w="3827" w:type="dxa"/>
            <w:vAlign w:val="center"/>
          </w:tcPr>
          <w:p w14:paraId="6C9C7263" w14:textId="77777777" w:rsidR="001F2641" w:rsidRPr="0044182F" w:rsidRDefault="001F2641" w:rsidP="001F2641">
            <w:pPr>
              <w:rPr>
                <w:ins w:id="2673" w:author="Rafi Aziizi" w:date="2021-11-12T14:33:00Z"/>
                <w:b/>
              </w:rPr>
            </w:pPr>
            <w:ins w:id="2674"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2675" w:author="Rafi Aziizi" w:date="2021-11-12T14:33:00Z"/>
              </w:rPr>
            </w:pPr>
            <w:ins w:id="2676" w:author="Rafi Aziizi" w:date="2021-11-12T14:33:00Z">
              <w:r>
                <w:t>Perubahan data</w:t>
              </w:r>
            </w:ins>
            <w:ins w:id="2677" w:author="Rafi Aziizi" w:date="2021-11-12T14:34:00Z">
              <w:r>
                <w:t xml:space="preserve"> identitas</w:t>
              </w:r>
            </w:ins>
            <w:ins w:id="2678" w:author="Rafi Aziizi" w:date="2021-11-12T14:33:00Z">
              <w:r>
                <w:t xml:space="preserve"> siswa </w:t>
              </w:r>
            </w:ins>
          </w:p>
        </w:tc>
      </w:tr>
      <w:tr w:rsidR="001F2641" w:rsidRPr="0044182F" w14:paraId="14EA8181" w14:textId="77777777" w:rsidTr="001F2641">
        <w:trPr>
          <w:jc w:val="center"/>
          <w:ins w:id="2679"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2680" w:author="Rafi Aziizi" w:date="2021-11-12T14:33:00Z"/>
                <w:b/>
              </w:rPr>
            </w:pPr>
            <w:ins w:id="2681" w:author="Rafi Aziizi" w:date="2021-11-12T14:33:00Z">
              <w:r w:rsidRPr="0044182F">
                <w:rPr>
                  <w:b/>
                </w:rPr>
                <w:t>Main Course</w:t>
              </w:r>
            </w:ins>
          </w:p>
        </w:tc>
      </w:tr>
      <w:tr w:rsidR="001F2641" w:rsidRPr="0044182F" w14:paraId="33FD5104" w14:textId="77777777" w:rsidTr="001F2641">
        <w:trPr>
          <w:jc w:val="center"/>
          <w:ins w:id="2682"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2683" w:author="Rafi Aziizi" w:date="2021-11-12T14:33:00Z"/>
                <w:b/>
              </w:rPr>
            </w:pPr>
            <w:ins w:id="2684"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2685" w:author="Rafi Aziizi" w:date="2021-11-12T14:33:00Z"/>
                <w:b/>
              </w:rPr>
            </w:pPr>
            <w:ins w:id="2686" w:author="Rafi Aziizi" w:date="2021-11-12T14:33:00Z">
              <w:r w:rsidRPr="0044182F">
                <w:rPr>
                  <w:b/>
                </w:rPr>
                <w:t>Reaksi Sistem</w:t>
              </w:r>
            </w:ins>
          </w:p>
        </w:tc>
      </w:tr>
      <w:tr w:rsidR="001F2641" w:rsidRPr="0044182F" w14:paraId="282278D9" w14:textId="77777777" w:rsidTr="001F2641">
        <w:trPr>
          <w:jc w:val="center"/>
          <w:ins w:id="2687"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2688" w:author="Rafi Aziizi" w:date="2021-11-12T14:33:00Z"/>
              </w:rPr>
            </w:pPr>
            <w:ins w:id="2689"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2690" w:author="Rafi Aziizi" w:date="2021-11-12T14:33:00Z"/>
              </w:rPr>
            </w:pPr>
          </w:p>
        </w:tc>
      </w:tr>
      <w:tr w:rsidR="001F2641" w:rsidRPr="0044182F" w14:paraId="0B50E357" w14:textId="77777777" w:rsidTr="001F2641">
        <w:trPr>
          <w:jc w:val="center"/>
          <w:ins w:id="2691" w:author="Rafi Aziizi" w:date="2021-11-12T14:33:00Z"/>
        </w:trPr>
        <w:tc>
          <w:tcPr>
            <w:tcW w:w="3827" w:type="dxa"/>
            <w:vAlign w:val="center"/>
          </w:tcPr>
          <w:p w14:paraId="4D82EC1B" w14:textId="77777777" w:rsidR="001F2641" w:rsidRPr="0044182F" w:rsidRDefault="001F2641" w:rsidP="001F2641">
            <w:pPr>
              <w:ind w:left="510"/>
              <w:rPr>
                <w:ins w:id="2692"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2693" w:author="Rafi Aziizi" w:date="2021-11-12T14:33:00Z"/>
              </w:rPr>
            </w:pPr>
            <w:ins w:id="2694" w:author="Rafi Aziizi" w:date="2021-11-12T14:33:00Z">
              <w:r>
                <w:t>Menampilkan seluruh data siswa</w:t>
              </w:r>
            </w:ins>
          </w:p>
        </w:tc>
      </w:tr>
      <w:tr w:rsidR="001F2641" w:rsidRPr="0044182F" w14:paraId="4155C86E" w14:textId="77777777" w:rsidTr="001F2641">
        <w:trPr>
          <w:jc w:val="center"/>
          <w:ins w:id="2695"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2696" w:author="Rafi Aziizi" w:date="2021-11-12T14:33:00Z"/>
              </w:rPr>
            </w:pPr>
            <w:ins w:id="2697" w:author="Rafi Aziizi" w:date="2021-11-12T14:33:00Z">
              <w:r>
                <w:lastRenderedPageBreak/>
                <w:t>Men</w:t>
              </w:r>
            </w:ins>
            <w:ins w:id="2698" w:author="Rafi Aziizi" w:date="2021-11-12T14:34:00Z">
              <w:r>
                <w:t>ekan tombol “</w:t>
              </w:r>
            </w:ins>
            <w:ins w:id="2699" w:author="Rafi Aziizi" w:date="2021-11-12T14:39:00Z">
              <w:r>
                <w:t>P</w:t>
              </w:r>
            </w:ins>
            <w:ins w:id="2700" w:author="Rafi Aziizi" w:date="2021-11-12T14:34:00Z">
              <w:r>
                <w:t xml:space="preserve">rofile </w:t>
              </w:r>
            </w:ins>
            <w:ins w:id="2701" w:author="Rafi Aziizi" w:date="2021-11-12T14:39:00Z">
              <w:r>
                <w:t>S</w:t>
              </w:r>
            </w:ins>
            <w:ins w:id="2702" w:author="Rafi Aziizi" w:date="2021-11-12T14:34:00Z">
              <w:r>
                <w:t>iswa”</w:t>
              </w:r>
            </w:ins>
          </w:p>
        </w:tc>
        <w:tc>
          <w:tcPr>
            <w:tcW w:w="3964" w:type="dxa"/>
            <w:vAlign w:val="center"/>
          </w:tcPr>
          <w:p w14:paraId="3E684617" w14:textId="77777777" w:rsidR="001F2641" w:rsidRDefault="001F2641" w:rsidP="001F2641">
            <w:pPr>
              <w:spacing w:after="160"/>
              <w:ind w:left="511"/>
              <w:rPr>
                <w:ins w:id="2703" w:author="Rafi Aziizi" w:date="2021-11-12T14:33:00Z"/>
              </w:rPr>
            </w:pPr>
          </w:p>
        </w:tc>
      </w:tr>
      <w:tr w:rsidR="001F2641" w:rsidRPr="0044182F" w14:paraId="582A751A" w14:textId="77777777" w:rsidTr="001F2641">
        <w:trPr>
          <w:jc w:val="center"/>
          <w:ins w:id="2704" w:author="Rafi Aziizi" w:date="2021-11-12T14:33:00Z"/>
        </w:trPr>
        <w:tc>
          <w:tcPr>
            <w:tcW w:w="3827" w:type="dxa"/>
            <w:vAlign w:val="center"/>
          </w:tcPr>
          <w:p w14:paraId="12F70944" w14:textId="77777777" w:rsidR="001F2641" w:rsidRDefault="001F2641" w:rsidP="001F2641">
            <w:pPr>
              <w:pStyle w:val="ListParagraph"/>
              <w:rPr>
                <w:ins w:id="2705"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2706" w:author="Rafi Aziizi" w:date="2021-11-12T14:33:00Z"/>
              </w:rPr>
            </w:pPr>
            <w:ins w:id="2707" w:author="Rafi Aziizi" w:date="2021-11-12T14:34:00Z">
              <w:r>
                <w:t>Menampilkan data identitas siswa secara</w:t>
              </w:r>
            </w:ins>
            <w:ins w:id="2708" w:author="Rafi Aziizi" w:date="2021-11-12T14:35:00Z">
              <w:r>
                <w:t xml:space="preserve"> keseluruhan</w:t>
              </w:r>
            </w:ins>
          </w:p>
        </w:tc>
      </w:tr>
      <w:tr w:rsidR="001F2641" w:rsidRPr="0044182F" w14:paraId="200E698A" w14:textId="77777777" w:rsidTr="001F2641">
        <w:trPr>
          <w:jc w:val="center"/>
          <w:ins w:id="2709" w:author="Rafi Aziizi" w:date="2021-11-12T14:35:00Z"/>
        </w:trPr>
        <w:tc>
          <w:tcPr>
            <w:tcW w:w="3827" w:type="dxa"/>
            <w:vAlign w:val="center"/>
          </w:tcPr>
          <w:p w14:paraId="01433B8D" w14:textId="51FDAA51" w:rsidR="001F2641" w:rsidRDefault="001F2641">
            <w:pPr>
              <w:pStyle w:val="ListParagraph"/>
              <w:numPr>
                <w:ilvl w:val="0"/>
                <w:numId w:val="79"/>
              </w:numPr>
              <w:rPr>
                <w:ins w:id="2710" w:author="Rafi Aziizi" w:date="2021-11-12T14:35:00Z"/>
              </w:rPr>
              <w:pPrChange w:id="2711" w:author="Rafi Aziizi" w:date="2021-11-12T14:35:00Z">
                <w:pPr>
                  <w:pStyle w:val="ListParagraph"/>
                </w:pPr>
              </w:pPrChange>
            </w:pPr>
            <w:ins w:id="2712" w:author="Rafi Aziizi" w:date="2021-11-12T14:35:00Z">
              <w:r>
                <w:t>Melakukan perubahan data siswa</w:t>
              </w:r>
            </w:ins>
          </w:p>
        </w:tc>
        <w:tc>
          <w:tcPr>
            <w:tcW w:w="3964" w:type="dxa"/>
            <w:vAlign w:val="center"/>
          </w:tcPr>
          <w:p w14:paraId="0B503BAF" w14:textId="77777777" w:rsidR="001F2641" w:rsidRDefault="001F2641">
            <w:pPr>
              <w:spacing w:after="160"/>
              <w:rPr>
                <w:ins w:id="2713" w:author="Rafi Aziizi" w:date="2021-11-12T14:35:00Z"/>
              </w:rPr>
              <w:pPrChange w:id="2714"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2715" w:author="Rafi Aziizi" w:date="2021-11-12T14:35:00Z"/>
        </w:trPr>
        <w:tc>
          <w:tcPr>
            <w:tcW w:w="3827" w:type="dxa"/>
            <w:vAlign w:val="center"/>
          </w:tcPr>
          <w:p w14:paraId="74E3768C" w14:textId="77777777" w:rsidR="001F2641" w:rsidRDefault="001F2641">
            <w:pPr>
              <w:rPr>
                <w:ins w:id="2716" w:author="Rafi Aziizi" w:date="2021-11-12T14:35:00Z"/>
              </w:rPr>
              <w:pPrChange w:id="2717"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2718" w:author="Rafi Aziizi" w:date="2021-11-12T14:35:00Z"/>
              </w:rPr>
              <w:pPrChange w:id="2719" w:author="Rafi Aziizi" w:date="2021-11-12T14:35:00Z">
                <w:pPr>
                  <w:spacing w:after="160"/>
                </w:pPr>
              </w:pPrChange>
            </w:pPr>
            <w:ins w:id="2720" w:author="Rafi Aziizi" w:date="2021-11-12T14:35:00Z">
              <w:r>
                <w:t xml:space="preserve">Menyimpan data </w:t>
              </w:r>
            </w:ins>
            <w:ins w:id="2721" w:author="Rafi Aziizi" w:date="2021-11-12T14:36:00Z">
              <w:r>
                <w:t>siswa terbaru</w:t>
              </w:r>
            </w:ins>
            <w:ins w:id="2722" w:author="Rafi Aziizi" w:date="2021-11-12T14:35:00Z">
              <w:r>
                <w:t xml:space="preserve"> pada </w:t>
              </w:r>
              <w:r w:rsidRPr="001F2641">
                <w:rPr>
                  <w:i/>
                  <w:iCs/>
                  <w:rPrChange w:id="2723" w:author="Rafi Aziizi" w:date="2021-11-12T14:35:00Z">
                    <w:rPr/>
                  </w:rPrChange>
                </w:rPr>
                <w:t>database</w:t>
              </w:r>
            </w:ins>
          </w:p>
        </w:tc>
      </w:tr>
      <w:tr w:rsidR="001F2641" w:rsidRPr="001B1AF9" w14:paraId="4A57B584" w14:textId="77777777" w:rsidTr="001F2641">
        <w:trPr>
          <w:jc w:val="center"/>
          <w:ins w:id="2724"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2725" w:author="Rafi Aziizi" w:date="2021-11-12T14:33:00Z"/>
                <w:b/>
                <w:bCs/>
              </w:rPr>
            </w:pPr>
            <w:ins w:id="2726" w:author="Rafi Aziizi" w:date="2021-11-12T14:33:00Z">
              <w:r w:rsidRPr="001B1AF9">
                <w:rPr>
                  <w:b/>
                  <w:bCs/>
                </w:rPr>
                <w:t>Skenario Eksepsi (Optional)</w:t>
              </w:r>
            </w:ins>
          </w:p>
        </w:tc>
      </w:tr>
      <w:tr w:rsidR="001F2641" w:rsidRPr="001B1AF9" w14:paraId="38639B75" w14:textId="77777777" w:rsidTr="001F2641">
        <w:trPr>
          <w:jc w:val="center"/>
          <w:ins w:id="2727"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2728" w:author="Rafi Aziizi" w:date="2021-11-12T14:33:00Z"/>
                <w:b/>
                <w:bCs/>
              </w:rPr>
            </w:pPr>
            <w:ins w:id="2729"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2730" w:author="Rafi Aziizi" w:date="2021-11-12T14:33:00Z"/>
                <w:b/>
                <w:bCs/>
              </w:rPr>
            </w:pPr>
            <w:ins w:id="2731" w:author="Rafi Aziizi" w:date="2021-11-12T14:33:00Z">
              <w:r w:rsidRPr="001B1AF9">
                <w:rPr>
                  <w:b/>
                  <w:bCs/>
                </w:rPr>
                <w:t>Reaksi Sistem</w:t>
              </w:r>
            </w:ins>
          </w:p>
        </w:tc>
      </w:tr>
      <w:tr w:rsidR="001F2641" w14:paraId="2F8996C0" w14:textId="77777777" w:rsidTr="001F2641">
        <w:trPr>
          <w:jc w:val="center"/>
          <w:ins w:id="2732" w:author="Rafi Aziizi" w:date="2021-11-12T14:33:00Z"/>
        </w:trPr>
        <w:tc>
          <w:tcPr>
            <w:tcW w:w="3827" w:type="dxa"/>
            <w:vAlign w:val="center"/>
          </w:tcPr>
          <w:p w14:paraId="604FB17E" w14:textId="715AEE17" w:rsidR="001F2641" w:rsidRDefault="001F2641" w:rsidP="001F2641">
            <w:pPr>
              <w:ind w:left="360"/>
              <w:rPr>
                <w:ins w:id="2733" w:author="Rafi Aziizi" w:date="2021-11-12T14:33:00Z"/>
              </w:rPr>
            </w:pPr>
            <w:ins w:id="2734" w:author="Rafi Aziizi" w:date="2021-11-12T14:36:00Z">
              <w:r>
                <w:t>5</w:t>
              </w:r>
            </w:ins>
            <w:ins w:id="2735" w:author="Rafi Aziizi" w:date="2021-11-12T14:33:00Z">
              <w:r>
                <w:t xml:space="preserve">a. Tidak memasukan secara benar data siswa yang akan </w:t>
              </w:r>
            </w:ins>
            <w:ins w:id="2736"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2737" w:author="Rafi Aziizi" w:date="2021-11-12T14:33:00Z"/>
              </w:rPr>
            </w:pPr>
          </w:p>
        </w:tc>
      </w:tr>
      <w:tr w:rsidR="001F2641" w14:paraId="6E42B32D" w14:textId="77777777" w:rsidTr="001F2641">
        <w:trPr>
          <w:jc w:val="center"/>
          <w:ins w:id="2738" w:author="Rafi Aziizi" w:date="2021-11-12T14:33:00Z"/>
        </w:trPr>
        <w:tc>
          <w:tcPr>
            <w:tcW w:w="3827" w:type="dxa"/>
            <w:vAlign w:val="center"/>
          </w:tcPr>
          <w:p w14:paraId="4C6912CD" w14:textId="77777777" w:rsidR="001F2641" w:rsidRDefault="001F2641" w:rsidP="001F2641">
            <w:pPr>
              <w:pStyle w:val="ListParagraph"/>
              <w:ind w:left="450"/>
              <w:rPr>
                <w:ins w:id="2739" w:author="Rafi Aziizi" w:date="2021-11-12T14:33:00Z"/>
              </w:rPr>
            </w:pPr>
          </w:p>
        </w:tc>
        <w:tc>
          <w:tcPr>
            <w:tcW w:w="3964" w:type="dxa"/>
            <w:vAlign w:val="center"/>
          </w:tcPr>
          <w:p w14:paraId="76030E26" w14:textId="04EC542B" w:rsidR="001F2641" w:rsidRDefault="001F2641" w:rsidP="001F2641">
            <w:pPr>
              <w:spacing w:after="160"/>
              <w:ind w:left="360"/>
              <w:rPr>
                <w:ins w:id="2740" w:author="Rafi Aziizi" w:date="2021-11-12T14:33:00Z"/>
              </w:rPr>
            </w:pPr>
            <w:ins w:id="2741" w:author="Rafi Aziizi" w:date="2021-11-12T14:33:00Z">
              <w:r>
                <w:t xml:space="preserve">3b. Menampilkan pemberitahuan melalui notifikasi bahwa data siswa tidak memenuhi persyaratan dan gagal </w:t>
              </w:r>
            </w:ins>
            <w:ins w:id="2742" w:author="Rafi Aziizi" w:date="2021-11-12T14:36:00Z">
              <w:r>
                <w:t>diperbaharui</w:t>
              </w:r>
            </w:ins>
          </w:p>
        </w:tc>
      </w:tr>
    </w:tbl>
    <w:p w14:paraId="12738AC9" w14:textId="77777777" w:rsidR="001F2641" w:rsidRDefault="001F2641">
      <w:pPr>
        <w:ind w:firstLine="66"/>
        <w:rPr>
          <w:ins w:id="2743" w:author="Rafi Aziizi" w:date="2021-11-12T14:19:00Z"/>
        </w:rPr>
        <w:pPrChange w:id="2744" w:author="Rafi Aziizi" w:date="2021-11-12T14:22:00Z">
          <w:pPr>
            <w:ind w:firstLine="426"/>
          </w:pPr>
        </w:pPrChange>
      </w:pPr>
    </w:p>
    <w:p w14:paraId="7F2AAC80" w14:textId="41DFE771" w:rsidR="0025138C" w:rsidRDefault="0025138C">
      <w:pPr>
        <w:ind w:firstLine="66"/>
        <w:pPrChange w:id="2745" w:author="Rafi Aziizi" w:date="2021-11-12T14:22:00Z">
          <w:pPr>
            <w:pStyle w:val="ListParagraph"/>
            <w:numPr>
              <w:numId w:val="25"/>
            </w:numPr>
            <w:ind w:left="426" w:hanging="360"/>
          </w:pPr>
        </w:pPrChange>
      </w:pPr>
      <w:ins w:id="2746" w:author="Rafi Aziizi" w:date="2021-11-12T14:19:00Z">
        <w:r>
          <w:t>d. Skenario Lihat Siswa</w:t>
        </w:r>
      </w:ins>
    </w:p>
    <w:p w14:paraId="77C76E3A" w14:textId="026AC3DD" w:rsidR="00117601" w:rsidDel="002B2CFD" w:rsidRDefault="00117601" w:rsidP="005B790F">
      <w:pPr>
        <w:pStyle w:val="Caption"/>
        <w:keepNext/>
        <w:jc w:val="center"/>
        <w:rPr>
          <w:del w:id="2747" w:author="chaniaayulestari@outlook.com" w:date="2021-11-13T13:58:00Z"/>
        </w:rPr>
      </w:pPr>
      <w:del w:id="2748" w:author="chaniaayulestari@outlook.com" w:date="2021-11-12T16:27:00Z">
        <w:r w:rsidDel="001A7B0B">
          <w:delText xml:space="preserve">Table 3. </w:delText>
        </w:r>
        <w:r w:rsidR="006720D0" w:rsidDel="001A7B0B">
          <w:rPr>
            <w:i w:val="0"/>
            <w:iCs w:val="0"/>
          </w:rPr>
          <w:fldChar w:fldCharType="begin"/>
        </w:r>
        <w:r w:rsidR="006720D0" w:rsidRPr="00932121" w:rsidDel="001A7B0B">
          <w:rPr>
            <w:i w:val="0"/>
            <w:iCs w:val="0"/>
          </w:rPr>
          <w:delInstrText xml:space="preserve"> SEQ Table_3. \* ARABIC </w:delInstrText>
        </w:r>
        <w:r w:rsidR="006720D0" w:rsidDel="001A7B0B">
          <w:rPr>
            <w:i w:val="0"/>
            <w:iCs w:val="0"/>
          </w:rPr>
          <w:fldChar w:fldCharType="separate"/>
        </w:r>
        <w:r w:rsidR="00A911C8" w:rsidRPr="001A7B0B" w:rsidDel="001A7B0B">
          <w:rPr>
            <w:noProof/>
          </w:rPr>
          <w:delText>9</w:delText>
        </w:r>
        <w:r w:rsidR="006720D0" w:rsidDel="001A7B0B">
          <w:rPr>
            <w:i w:val="0"/>
            <w:iCs w:val="0"/>
          </w:rPr>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2749" w:author="chaniaayulestari@outlook.com" w:date="2021-11-13T13:58:00Z"/>
        </w:rPr>
        <w:pPrChange w:id="2750" w:author="chaniaayulestari@outlook.com" w:date="2021-11-13T13:58:00Z">
          <w:pPr/>
        </w:pPrChange>
      </w:pPr>
      <w:bookmarkStart w:id="2751" w:name="_Toc87762732"/>
      <w:ins w:id="2752" w:author="chaniaayulestari@outlook.com" w:date="2021-11-13T13:58:00Z">
        <w:r>
          <w:t xml:space="preserve">Tabel 3. </w:t>
        </w:r>
      </w:ins>
      <w:ins w:id="2753" w:author="Rafi Aziizi" w:date="2021-11-14T11:08:00Z">
        <w:r w:rsidR="001B2DEA">
          <w:fldChar w:fldCharType="begin"/>
        </w:r>
        <w:r w:rsidR="001B2DEA">
          <w:instrText xml:space="preserve"> SEQ Tabel_3. \* ARABIC </w:instrText>
        </w:r>
      </w:ins>
      <w:r w:rsidR="001B2DEA">
        <w:fldChar w:fldCharType="separate"/>
      </w:r>
      <w:ins w:id="2754" w:author="Rafi Aziizi" w:date="2021-11-14T11:08:00Z">
        <w:r w:rsidR="001B2DEA">
          <w:rPr>
            <w:noProof/>
          </w:rPr>
          <w:t>19</w:t>
        </w:r>
        <w:r w:rsidR="001B2DEA">
          <w:fldChar w:fldCharType="end"/>
        </w:r>
      </w:ins>
      <w:ins w:id="2755" w:author="chaniaayulestari@outlook.com" w:date="2021-11-13T13:58:00Z">
        <w:del w:id="2756" w:author="Rafi Aziizi" w:date="2021-11-14T09:52:00Z">
          <w:r w:rsidDel="003640C9">
            <w:fldChar w:fldCharType="begin"/>
          </w:r>
          <w:r w:rsidDel="003640C9">
            <w:delInstrText xml:space="preserve"> SEQ Tabel_3. \* ARABIC </w:delInstrText>
          </w:r>
        </w:del>
      </w:ins>
      <w:del w:id="2757" w:author="Rafi Aziizi" w:date="2021-11-14T09:52:00Z">
        <w:r w:rsidR="007A54E1">
          <w:fldChar w:fldCharType="separate"/>
        </w:r>
      </w:del>
      <w:ins w:id="2758" w:author="chaniaayulestari@outlook.com" w:date="2021-11-13T13:58:00Z">
        <w:del w:id="2759" w:author="Rafi Aziizi" w:date="2021-11-14T09:52:00Z">
          <w:r w:rsidDel="003640C9">
            <w:fldChar w:fldCharType="end"/>
          </w:r>
        </w:del>
        <w:r>
          <w:t xml:space="preserve"> Skenario Lihat Siswa</w:t>
        </w:r>
        <w:bookmarkEnd w:id="275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2760" w:author="Rafi Aziizi" w:date="2021-11-12T14:21:00Z">
              <w:r w:rsidDel="0025138C">
                <w:delText>Kelola Siswa</w:delText>
              </w:r>
            </w:del>
            <w:ins w:id="2761"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2762"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2763" w:author="Rafi Aziizi" w:date="2021-11-12T14:21:00Z">
              <w:r w:rsidR="0025138C">
                <w:t xml:space="preserve">kelola siswa untuk </w:t>
              </w:r>
            </w:ins>
            <w:del w:id="2764" w:author="Rafi Aziizi" w:date="2021-11-12T14:20:00Z">
              <w:r w:rsidDel="0025138C">
                <w:delText xml:space="preserve">menambah, </w:delText>
              </w:r>
            </w:del>
            <w:r w:rsidR="000D36D4">
              <w:t>melihat</w:t>
            </w:r>
            <w:del w:id="2765"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2766" w:author="Rafi Aziizi" w:date="2021-11-12T14:22:00Z">
              <w:r w:rsidDel="0025138C">
                <w:delText>Data tetap pada kondisi biasa</w:delText>
              </w:r>
            </w:del>
            <w:ins w:id="2767"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lastRenderedPageBreak/>
              <w:t>Post-Conditions</w:t>
            </w:r>
          </w:p>
        </w:tc>
        <w:tc>
          <w:tcPr>
            <w:tcW w:w="3964" w:type="dxa"/>
            <w:vAlign w:val="center"/>
          </w:tcPr>
          <w:p w14:paraId="3ED5EA5F" w14:textId="5CCFA614" w:rsidR="007B7AB3" w:rsidRPr="0048762E" w:rsidRDefault="007B7AB3" w:rsidP="003E4796">
            <w:del w:id="2768" w:author="Rafi Aziizi" w:date="2021-11-12T14:22:00Z">
              <w:r w:rsidDel="0025138C">
                <w:delText>Data telah dikelola atau diedit</w:delText>
              </w:r>
            </w:del>
            <w:ins w:id="2769"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2770" w:author="Rafi Aziizi" w:date="2021-11-12T14:40:00Z">
                <w:pPr>
                  <w:numPr>
                    <w:numId w:val="79"/>
                  </w:numPr>
                  <w:spacing w:after="160"/>
                  <w:ind w:left="720" w:hanging="360"/>
                </w:pPr>
              </w:pPrChange>
            </w:pPr>
            <w:ins w:id="2771" w:author="Rafi Aziizi" w:date="2021-11-12T10:46:00Z">
              <w:r>
                <w:t xml:space="preserve">Memasuki </w:t>
              </w:r>
            </w:ins>
            <w:del w:id="2772"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2773"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2774" w:author="Rafi Aziizi" w:date="2021-11-12T14:24:00Z">
              <w:r>
                <w:t>2</w:t>
              </w:r>
            </w:ins>
            <w:del w:id="2775" w:author="Rafi Aziizi" w:date="2021-11-12T14:23:00Z">
              <w:r w:rsidR="000D36D4" w:rsidDel="00E02300">
                <w:delText>3</w:delText>
              </w:r>
            </w:del>
            <w:r w:rsidR="000D36D4">
              <w:t xml:space="preserve">a. </w:t>
            </w:r>
            <w:del w:id="2776"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2777" w:author="Rafi Aziizi" w:date="2021-11-12T14:24:00Z">
              <w:r>
                <w:t>Memasukan data siswa yang tidak ada didalam sistem</w:t>
              </w:r>
            </w:ins>
            <w:del w:id="2778"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2779" w:author="Rafi Aziizi" w:date="2021-11-12T14:24:00Z">
              <w:r>
                <w:t>2</w:t>
              </w:r>
            </w:ins>
            <w:del w:id="2780"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2781" w:author="Rafi Aziizi" w:date="2021-11-12T14:25:00Z">
              <w:r w:rsidR="000D36D4" w:rsidDel="00E02300">
                <w:delText xml:space="preserve">terdapat kendala </w:delText>
              </w:r>
            </w:del>
            <w:ins w:id="2782" w:author="Rafi Aziizi" w:date="2021-11-12T14:24:00Z">
              <w:r>
                <w:t>data siswa tidak ditemukan</w:t>
              </w:r>
            </w:ins>
            <w:del w:id="2783"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2784" w:author="chaniaayulestari@outlook.com" w:date="2021-11-14T02:41:00Z"/>
        </w:rPr>
      </w:pPr>
    </w:p>
    <w:p w14:paraId="01945C89" w14:textId="50A3BAF7" w:rsidR="00932121" w:rsidRDefault="00932121" w:rsidP="007B7AB3">
      <w:pPr>
        <w:ind w:left="66"/>
        <w:rPr>
          <w:ins w:id="2785" w:author="Rafi Aziizi" w:date="2021-11-14T11:50:00Z"/>
        </w:rPr>
      </w:pPr>
    </w:p>
    <w:p w14:paraId="344875A4" w14:textId="1453900E" w:rsidR="00932121" w:rsidRDefault="00932121" w:rsidP="007B7AB3">
      <w:pPr>
        <w:ind w:left="66"/>
        <w:rPr>
          <w:ins w:id="2786" w:author="Rafi Aziizi" w:date="2021-11-14T11:57:00Z"/>
        </w:rPr>
      </w:pPr>
      <w:ins w:id="2787" w:author="Rafi Aziizi" w:date="2021-11-14T11:50:00Z">
        <w:r>
          <w:t xml:space="preserve">e. </w:t>
        </w:r>
      </w:ins>
      <w:ins w:id="2788" w:author="Rafi Aziizi" w:date="2021-11-14T11:51:00Z">
        <w:r>
          <w:t>Skenario Cetak Riwayat Absensi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2789" w:author="Rafi Aziizi" w:date="2021-11-14T11:59:00Z"/>
        </w:trPr>
        <w:tc>
          <w:tcPr>
            <w:tcW w:w="3823" w:type="dxa"/>
            <w:shd w:val="clear" w:color="auto" w:fill="F2EE98"/>
          </w:tcPr>
          <w:p w14:paraId="45AFB161" w14:textId="77777777" w:rsidR="00932121" w:rsidRPr="0044182F" w:rsidRDefault="00932121" w:rsidP="004A4F76">
            <w:pPr>
              <w:rPr>
                <w:ins w:id="2790" w:author="Rafi Aziizi" w:date="2021-11-14T11:59:00Z"/>
                <w:b/>
              </w:rPr>
            </w:pPr>
            <w:ins w:id="2791"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2792" w:author="Rafi Aziizi" w:date="2021-11-14T11:59:00Z"/>
              </w:rPr>
            </w:pPr>
            <w:ins w:id="2793" w:author="Rafi Aziizi" w:date="2021-11-14T11:59:00Z">
              <w:r>
                <w:t>Cetak Riwayat Absensi Siswa</w:t>
              </w:r>
            </w:ins>
          </w:p>
        </w:tc>
      </w:tr>
      <w:tr w:rsidR="00932121" w:rsidRPr="002F6C1D" w14:paraId="7A89FDDB" w14:textId="77777777" w:rsidTr="004A4F76">
        <w:trPr>
          <w:gridAfter w:val="1"/>
          <w:wAfter w:w="6" w:type="dxa"/>
          <w:jc w:val="center"/>
          <w:ins w:id="2794" w:author="Rafi Aziizi" w:date="2021-11-14T11:59:00Z"/>
        </w:trPr>
        <w:tc>
          <w:tcPr>
            <w:tcW w:w="3823" w:type="dxa"/>
          </w:tcPr>
          <w:p w14:paraId="009E6206" w14:textId="77777777" w:rsidR="00932121" w:rsidRPr="0044182F" w:rsidRDefault="00932121" w:rsidP="004A4F76">
            <w:pPr>
              <w:rPr>
                <w:ins w:id="2795" w:author="Rafi Aziizi" w:date="2021-11-14T11:59:00Z"/>
                <w:b/>
              </w:rPr>
            </w:pPr>
            <w:ins w:id="2796" w:author="Rafi Aziizi" w:date="2021-11-14T11:59:00Z">
              <w:r w:rsidRPr="0044182F">
                <w:rPr>
                  <w:b/>
                </w:rPr>
                <w:t>ID</w:t>
              </w:r>
            </w:ins>
          </w:p>
        </w:tc>
        <w:tc>
          <w:tcPr>
            <w:tcW w:w="4104" w:type="dxa"/>
            <w:vAlign w:val="center"/>
          </w:tcPr>
          <w:p w14:paraId="57232687" w14:textId="29AF2A5E" w:rsidR="00932121" w:rsidRPr="002F6C1D" w:rsidRDefault="00932121" w:rsidP="004A4F76">
            <w:pPr>
              <w:rPr>
                <w:ins w:id="2797" w:author="Rafi Aziizi" w:date="2021-11-14T11:59:00Z"/>
              </w:rPr>
            </w:pPr>
            <w:ins w:id="2798" w:author="Rafi Aziizi" w:date="2021-11-14T11:59:00Z">
              <w:r>
                <w:t>RC12.5</w:t>
              </w:r>
            </w:ins>
          </w:p>
        </w:tc>
      </w:tr>
      <w:tr w:rsidR="00932121" w:rsidRPr="000C722D" w14:paraId="6E29DF50" w14:textId="77777777" w:rsidTr="004A4F76">
        <w:trPr>
          <w:gridAfter w:val="1"/>
          <w:wAfter w:w="6" w:type="dxa"/>
          <w:jc w:val="center"/>
          <w:ins w:id="2799" w:author="Rafi Aziizi" w:date="2021-11-14T11:59:00Z"/>
        </w:trPr>
        <w:tc>
          <w:tcPr>
            <w:tcW w:w="3823" w:type="dxa"/>
          </w:tcPr>
          <w:p w14:paraId="1ADCB239" w14:textId="77777777" w:rsidR="00932121" w:rsidRPr="0044182F" w:rsidRDefault="00932121" w:rsidP="004A4F76">
            <w:pPr>
              <w:rPr>
                <w:ins w:id="2800" w:author="Rafi Aziizi" w:date="2021-11-14T11:59:00Z"/>
                <w:b/>
              </w:rPr>
            </w:pPr>
            <w:ins w:id="2801" w:author="Rafi Aziizi" w:date="2021-11-14T11:59:00Z">
              <w:r w:rsidRPr="0044182F">
                <w:rPr>
                  <w:b/>
                </w:rPr>
                <w:t>Description</w:t>
              </w:r>
            </w:ins>
          </w:p>
        </w:tc>
        <w:tc>
          <w:tcPr>
            <w:tcW w:w="4104" w:type="dxa"/>
          </w:tcPr>
          <w:p w14:paraId="1FADEB55" w14:textId="64150D8B" w:rsidR="00932121" w:rsidRPr="000C722D" w:rsidRDefault="00932121" w:rsidP="004A4F76">
            <w:pPr>
              <w:rPr>
                <w:ins w:id="2802" w:author="Rafi Aziizi" w:date="2021-11-14T11:59:00Z"/>
              </w:rPr>
            </w:pPr>
            <w:ins w:id="2803" w:author="Rafi Aziizi" w:date="2021-11-14T11:59:00Z">
              <w:r>
                <w:t xml:space="preserve">Use case ini akan dijalankan apabila admin ingin mencetak </w:t>
              </w:r>
            </w:ins>
            <w:ins w:id="2804" w:author="Rafi Aziizi" w:date="2021-11-14T12:00:00Z">
              <w:r w:rsidR="00AE0E68">
                <w:t>riwayat absensi siswa dalam periode tertentu</w:t>
              </w:r>
            </w:ins>
            <w:ins w:id="2805" w:author="Rafi Aziizi" w:date="2021-11-14T11:59:00Z">
              <w:r>
                <w:t xml:space="preserve"> </w:t>
              </w:r>
            </w:ins>
          </w:p>
        </w:tc>
      </w:tr>
      <w:tr w:rsidR="00932121" w:rsidRPr="002F6C1D" w14:paraId="117FFB71" w14:textId="77777777" w:rsidTr="004A4F76">
        <w:trPr>
          <w:gridAfter w:val="1"/>
          <w:wAfter w:w="6" w:type="dxa"/>
          <w:jc w:val="center"/>
          <w:ins w:id="2806" w:author="Rafi Aziizi" w:date="2021-11-14T11:59:00Z"/>
        </w:trPr>
        <w:tc>
          <w:tcPr>
            <w:tcW w:w="3823" w:type="dxa"/>
          </w:tcPr>
          <w:p w14:paraId="5768EC2F" w14:textId="77777777" w:rsidR="00932121" w:rsidRPr="0044182F" w:rsidRDefault="00932121" w:rsidP="004A4F76">
            <w:pPr>
              <w:rPr>
                <w:ins w:id="2807" w:author="Rafi Aziizi" w:date="2021-11-14T11:59:00Z"/>
                <w:b/>
              </w:rPr>
            </w:pPr>
            <w:ins w:id="2808"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2809" w:author="Rafi Aziizi" w:date="2021-11-14T11:59:00Z"/>
              </w:rPr>
            </w:pPr>
            <w:ins w:id="2810" w:author="Rafi Aziizi" w:date="2021-11-14T11:59:00Z">
              <w:r>
                <w:t>Bag. IT, Guru BK</w:t>
              </w:r>
            </w:ins>
          </w:p>
        </w:tc>
      </w:tr>
      <w:tr w:rsidR="00932121" w:rsidRPr="007B7AB3" w14:paraId="701AC454" w14:textId="77777777" w:rsidTr="004A4F76">
        <w:trPr>
          <w:gridAfter w:val="1"/>
          <w:wAfter w:w="6" w:type="dxa"/>
          <w:jc w:val="center"/>
          <w:ins w:id="2811" w:author="Rafi Aziizi" w:date="2021-11-14T11:59:00Z"/>
        </w:trPr>
        <w:tc>
          <w:tcPr>
            <w:tcW w:w="3823" w:type="dxa"/>
          </w:tcPr>
          <w:p w14:paraId="75DDD0A0" w14:textId="77777777" w:rsidR="00932121" w:rsidRPr="0044182F" w:rsidRDefault="00932121" w:rsidP="004A4F76">
            <w:pPr>
              <w:rPr>
                <w:ins w:id="2812" w:author="Rafi Aziizi" w:date="2021-11-14T11:59:00Z"/>
                <w:b/>
              </w:rPr>
            </w:pPr>
            <w:ins w:id="2813"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2814" w:author="Rafi Aziizi" w:date="2021-11-14T11:59:00Z"/>
                <w:i/>
                <w:iCs/>
              </w:rPr>
            </w:pPr>
            <w:ins w:id="2815" w:author="Rafi Aziizi" w:date="2021-11-14T11:59:00Z">
              <w:r>
                <w:rPr>
                  <w:i/>
                  <w:iCs/>
                </w:rPr>
                <w:t>Conditional</w:t>
              </w:r>
            </w:ins>
          </w:p>
        </w:tc>
      </w:tr>
      <w:tr w:rsidR="00932121" w:rsidRPr="0044182F" w14:paraId="342B5041" w14:textId="77777777" w:rsidTr="004A4F76">
        <w:trPr>
          <w:gridAfter w:val="1"/>
          <w:wAfter w:w="6" w:type="dxa"/>
          <w:jc w:val="center"/>
          <w:ins w:id="2816" w:author="Rafi Aziizi" w:date="2021-11-14T11:59:00Z"/>
        </w:trPr>
        <w:tc>
          <w:tcPr>
            <w:tcW w:w="3823" w:type="dxa"/>
          </w:tcPr>
          <w:p w14:paraId="4DEAC88B" w14:textId="77777777" w:rsidR="00932121" w:rsidRPr="0044182F" w:rsidRDefault="00932121" w:rsidP="004A4F76">
            <w:pPr>
              <w:rPr>
                <w:ins w:id="2817" w:author="Rafi Aziizi" w:date="2021-11-14T11:59:00Z"/>
                <w:b/>
              </w:rPr>
            </w:pPr>
            <w:ins w:id="2818"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2819" w:author="Rafi Aziizi" w:date="2021-11-14T11:59:00Z"/>
              </w:rPr>
            </w:pPr>
            <w:ins w:id="2820" w:author="Rafi Aziizi" w:date="2021-11-14T11:59:00Z">
              <w:r>
                <w:t xml:space="preserve">Cetak laporan </w:t>
              </w:r>
            </w:ins>
            <w:ins w:id="2821" w:author="Rafi Aziizi" w:date="2021-11-14T12:08:00Z">
              <w:r w:rsidR="00AE0E68">
                <w:t>riwayat absensi siswa</w:t>
              </w:r>
            </w:ins>
          </w:p>
        </w:tc>
      </w:tr>
      <w:tr w:rsidR="00932121" w:rsidRPr="00435CA8" w14:paraId="4754DBCD" w14:textId="77777777" w:rsidTr="004A4F76">
        <w:trPr>
          <w:gridAfter w:val="1"/>
          <w:wAfter w:w="6" w:type="dxa"/>
          <w:jc w:val="center"/>
          <w:ins w:id="2822" w:author="Rafi Aziizi" w:date="2021-11-14T11:59:00Z"/>
        </w:trPr>
        <w:tc>
          <w:tcPr>
            <w:tcW w:w="3823" w:type="dxa"/>
          </w:tcPr>
          <w:p w14:paraId="7CB2AF17" w14:textId="77777777" w:rsidR="00932121" w:rsidRPr="0044182F" w:rsidRDefault="00932121" w:rsidP="004A4F76">
            <w:pPr>
              <w:rPr>
                <w:ins w:id="2823" w:author="Rafi Aziizi" w:date="2021-11-14T11:59:00Z"/>
                <w:b/>
              </w:rPr>
            </w:pPr>
            <w:ins w:id="2824"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2825" w:author="Rafi Aziizi" w:date="2021-11-14T11:59:00Z"/>
              </w:rPr>
            </w:pPr>
            <w:ins w:id="2826" w:author="Rafi Aziizi" w:date="2021-11-14T11:59:00Z">
              <w:r>
                <w:t>dokumen belum tercetak</w:t>
              </w:r>
            </w:ins>
          </w:p>
        </w:tc>
      </w:tr>
      <w:tr w:rsidR="00932121" w:rsidRPr="0048762E" w14:paraId="0D973DBF" w14:textId="77777777" w:rsidTr="004A4F76">
        <w:trPr>
          <w:gridAfter w:val="1"/>
          <w:wAfter w:w="6" w:type="dxa"/>
          <w:jc w:val="center"/>
          <w:ins w:id="2827" w:author="Rafi Aziizi" w:date="2021-11-14T11:59:00Z"/>
        </w:trPr>
        <w:tc>
          <w:tcPr>
            <w:tcW w:w="3823" w:type="dxa"/>
          </w:tcPr>
          <w:p w14:paraId="1D8115A0" w14:textId="77777777" w:rsidR="00932121" w:rsidRPr="0044182F" w:rsidRDefault="00932121" w:rsidP="004A4F76">
            <w:pPr>
              <w:rPr>
                <w:ins w:id="2828" w:author="Rafi Aziizi" w:date="2021-11-14T11:59:00Z"/>
                <w:b/>
              </w:rPr>
            </w:pPr>
            <w:ins w:id="2829"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2830" w:author="Rafi Aziizi" w:date="2021-11-14T11:59:00Z"/>
              </w:rPr>
            </w:pPr>
            <w:ins w:id="2831" w:author="Rafi Aziizi" w:date="2021-11-14T11:59:00Z">
              <w:r>
                <w:t xml:space="preserve">dokumen sudah tercetak </w:t>
              </w:r>
            </w:ins>
          </w:p>
        </w:tc>
      </w:tr>
      <w:tr w:rsidR="00932121" w:rsidRPr="0044182F" w14:paraId="73275351" w14:textId="77777777" w:rsidTr="004A4F76">
        <w:trPr>
          <w:gridAfter w:val="1"/>
          <w:wAfter w:w="6" w:type="dxa"/>
          <w:jc w:val="center"/>
          <w:ins w:id="2832"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2833" w:author="Rafi Aziizi" w:date="2021-11-14T11:59:00Z"/>
                <w:b/>
              </w:rPr>
            </w:pPr>
            <w:ins w:id="2834" w:author="Rafi Aziizi" w:date="2021-11-14T11:59:00Z">
              <w:r w:rsidRPr="0044182F">
                <w:rPr>
                  <w:b/>
                </w:rPr>
                <w:t>Main Course</w:t>
              </w:r>
            </w:ins>
          </w:p>
        </w:tc>
      </w:tr>
      <w:tr w:rsidR="00932121" w:rsidRPr="0044182F" w14:paraId="5FE5F034" w14:textId="77777777" w:rsidTr="004A4F76">
        <w:trPr>
          <w:jc w:val="center"/>
          <w:ins w:id="2835"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2836" w:author="Rafi Aziizi" w:date="2021-11-14T11:59:00Z"/>
                <w:b/>
              </w:rPr>
            </w:pPr>
            <w:ins w:id="2837" w:author="Rafi Aziizi" w:date="2021-11-14T11:59:00Z">
              <w:r>
                <w:rPr>
                  <w:b/>
                </w:rPr>
                <w:t>Aksi Aktor</w:t>
              </w:r>
            </w:ins>
          </w:p>
        </w:tc>
        <w:tc>
          <w:tcPr>
            <w:tcW w:w="4110" w:type="dxa"/>
            <w:gridSpan w:val="2"/>
            <w:shd w:val="clear" w:color="auto" w:fill="F2EE98"/>
            <w:vAlign w:val="center"/>
          </w:tcPr>
          <w:p w14:paraId="09B7813E" w14:textId="77777777" w:rsidR="00932121" w:rsidRPr="0044182F" w:rsidRDefault="00932121" w:rsidP="004A4F76">
            <w:pPr>
              <w:jc w:val="center"/>
              <w:rPr>
                <w:ins w:id="2838" w:author="Rafi Aziizi" w:date="2021-11-14T11:59:00Z"/>
                <w:b/>
              </w:rPr>
            </w:pPr>
            <w:ins w:id="2839" w:author="Rafi Aziizi" w:date="2021-11-14T11:59:00Z">
              <w:r w:rsidRPr="0044182F">
                <w:rPr>
                  <w:b/>
                </w:rPr>
                <w:t>Reaksi Sistem</w:t>
              </w:r>
            </w:ins>
          </w:p>
        </w:tc>
      </w:tr>
      <w:tr w:rsidR="00932121" w:rsidRPr="0044182F" w14:paraId="6F1F2BFB" w14:textId="77777777" w:rsidTr="004A4F76">
        <w:trPr>
          <w:jc w:val="center"/>
          <w:ins w:id="2840"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2841" w:author="Rafi Aziizi" w:date="2021-11-14T11:59:00Z"/>
              </w:rPr>
            </w:pPr>
            <w:ins w:id="2842" w:author="Rafi Aziizi" w:date="2021-11-14T11:59:00Z">
              <w:r>
                <w:t xml:space="preserve">Aktor menekan </w:t>
              </w:r>
              <w:r>
                <w:rPr>
                  <w:i/>
                  <w:iCs/>
                </w:rPr>
                <w:t>button “</w:t>
              </w:r>
              <w:r>
                <w:t>cetak</w:t>
              </w:r>
              <w:r>
                <w:rPr>
                  <w:i/>
                  <w:iCs/>
                </w:rPr>
                <w:t>”</w:t>
              </w:r>
            </w:ins>
          </w:p>
        </w:tc>
        <w:tc>
          <w:tcPr>
            <w:tcW w:w="4110" w:type="dxa"/>
            <w:gridSpan w:val="2"/>
            <w:vAlign w:val="center"/>
          </w:tcPr>
          <w:p w14:paraId="20D38EEF" w14:textId="77777777" w:rsidR="00932121" w:rsidRPr="0044182F" w:rsidRDefault="00932121" w:rsidP="004A4F76">
            <w:pPr>
              <w:spacing w:after="160"/>
              <w:ind w:left="382"/>
              <w:rPr>
                <w:ins w:id="2843" w:author="Rafi Aziizi" w:date="2021-11-14T11:59:00Z"/>
              </w:rPr>
            </w:pPr>
            <w:ins w:id="2844" w:author="Rafi Aziizi" w:date="2021-11-14T11:59:00Z">
              <w:r>
                <w:t xml:space="preserve">. </w:t>
              </w:r>
            </w:ins>
          </w:p>
        </w:tc>
      </w:tr>
      <w:tr w:rsidR="00932121" w14:paraId="222B96B3" w14:textId="77777777" w:rsidTr="004A4F76">
        <w:trPr>
          <w:jc w:val="center"/>
          <w:ins w:id="2845" w:author="Rafi Aziizi" w:date="2021-11-14T11:59:00Z"/>
        </w:trPr>
        <w:tc>
          <w:tcPr>
            <w:tcW w:w="3823" w:type="dxa"/>
            <w:vAlign w:val="center"/>
          </w:tcPr>
          <w:p w14:paraId="19E72F20" w14:textId="77777777" w:rsidR="00932121" w:rsidRPr="0044182F" w:rsidRDefault="00932121" w:rsidP="004A4F76">
            <w:pPr>
              <w:pStyle w:val="ListParagraph"/>
              <w:ind w:left="450"/>
              <w:rPr>
                <w:ins w:id="2846"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2847" w:author="Rafi Aziizi" w:date="2021-11-14T11:59:00Z"/>
              </w:rPr>
            </w:pPr>
            <w:ins w:id="2848" w:author="Rafi Aziizi" w:date="2021-11-14T11:59:00Z">
              <w:r>
                <w:t>Sistem mencetak laporan</w:t>
              </w:r>
            </w:ins>
            <w:ins w:id="2849" w:author="Rafi Aziizi" w:date="2021-11-14T12:01:00Z">
              <w:r w:rsidR="00AE0E68">
                <w:t xml:space="preserve"> </w:t>
              </w:r>
              <w:r w:rsidR="00AE0E68">
                <w:lastRenderedPageBreak/>
                <w:t xml:space="preserve">riwayat </w:t>
              </w:r>
            </w:ins>
            <w:ins w:id="2850" w:author="Rafi Aziizi" w:date="2021-11-14T12:02:00Z">
              <w:r w:rsidR="00AE0E68">
                <w:t>absensi siswa</w:t>
              </w:r>
            </w:ins>
          </w:p>
        </w:tc>
      </w:tr>
    </w:tbl>
    <w:p w14:paraId="64CA2148" w14:textId="77777777" w:rsidR="00932121" w:rsidRDefault="00932121" w:rsidP="007B7AB3">
      <w:pPr>
        <w:ind w:left="66"/>
        <w:rPr>
          <w:ins w:id="2851" w:author="Rafi Aziizi" w:date="2021-11-14T11:50:00Z"/>
        </w:rPr>
      </w:pPr>
    </w:p>
    <w:p w14:paraId="75BC274A" w14:textId="639CE03E" w:rsidR="002B2CFD" w:rsidDel="00932121" w:rsidRDefault="002B2CFD">
      <w:pPr>
        <w:rPr>
          <w:del w:id="2852" w:author="Rafi Aziizi" w:date="2021-11-14T11:57:00Z"/>
        </w:rPr>
        <w:pPrChange w:id="2853" w:author="Rafi Aziizi" w:date="2021-11-14T11:57:00Z">
          <w:pPr>
            <w:ind w:left="66"/>
          </w:pPr>
        </w:pPrChange>
      </w:pPr>
    </w:p>
    <w:p w14:paraId="36E3A266" w14:textId="0F15918E" w:rsidR="00270503" w:rsidRDefault="00270503" w:rsidP="00FF2590">
      <w:pPr>
        <w:pStyle w:val="ListParagraph"/>
        <w:numPr>
          <w:ilvl w:val="0"/>
          <w:numId w:val="25"/>
        </w:numPr>
        <w:ind w:left="426"/>
        <w:rPr>
          <w:ins w:id="2854" w:author="Rafi Aziizi" w:date="2021-11-12T14:37:00Z"/>
        </w:rPr>
      </w:pPr>
      <w:r>
        <w:t>Skenario Kelola Guru</w:t>
      </w:r>
    </w:p>
    <w:p w14:paraId="497DB10E" w14:textId="7941C04C" w:rsidR="001F2641" w:rsidRDefault="001F2641">
      <w:pPr>
        <w:ind w:firstLine="426"/>
        <w:rPr>
          <w:ins w:id="2855" w:author="Rafi Aziizi" w:date="2021-11-12T14:36:00Z"/>
        </w:rPr>
        <w:pPrChange w:id="2856" w:author="Rafi Aziizi" w:date="2021-11-12T14:38:00Z">
          <w:pPr>
            <w:pStyle w:val="ListParagraph"/>
            <w:numPr>
              <w:numId w:val="25"/>
            </w:numPr>
            <w:ind w:left="426" w:hanging="360"/>
          </w:pPr>
        </w:pPrChange>
      </w:pPr>
      <w:ins w:id="2857"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2858" w:author="chaniaayulestari@outlook.com" w:date="2021-11-12T16:27:00Z"/>
        </w:rPr>
      </w:pPr>
      <w:ins w:id="2859" w:author="Rafi Aziizi" w:date="2021-11-12T14:36:00Z">
        <w:r>
          <w:t xml:space="preserve">a. </w:t>
        </w:r>
      </w:ins>
      <w:ins w:id="2860" w:author="Rafi Aziizi" w:date="2021-11-12T14:45:00Z">
        <w:r w:rsidR="00522ADB">
          <w:t xml:space="preserve">Skenario </w:t>
        </w:r>
      </w:ins>
      <w:ins w:id="2861" w:author="Rafi Aziizi" w:date="2021-11-12T14:36:00Z">
        <w:r>
          <w:t>Tambah Guru</w:t>
        </w:r>
      </w:ins>
    </w:p>
    <w:p w14:paraId="29FDFE47" w14:textId="01BDC623" w:rsidR="001A7B0B" w:rsidDel="00A25E3C" w:rsidRDefault="001A7B0B">
      <w:pPr>
        <w:rPr>
          <w:ins w:id="2862" w:author="Rafi Aziizi" w:date="2021-11-12T14:41:00Z"/>
          <w:del w:id="2863" w:author="chaniaayulestari@outlook.com" w:date="2021-11-13T14:02:00Z"/>
        </w:rPr>
        <w:pPrChange w:id="2864" w:author="chaniaayulestari@outlook.com" w:date="2021-11-12T16:27:00Z">
          <w:pPr>
            <w:ind w:left="66"/>
          </w:pPr>
        </w:pPrChange>
      </w:pPr>
    </w:p>
    <w:p w14:paraId="47A72668" w14:textId="5EBE1F08" w:rsidR="00A25E3C" w:rsidRDefault="00A25E3C">
      <w:pPr>
        <w:pStyle w:val="Caption"/>
        <w:keepNext/>
        <w:jc w:val="center"/>
        <w:rPr>
          <w:ins w:id="2865" w:author="chaniaayulestari@outlook.com" w:date="2021-11-13T14:00:00Z"/>
        </w:rPr>
        <w:pPrChange w:id="2866" w:author="chaniaayulestari@outlook.com" w:date="2021-11-13T14:01:00Z">
          <w:pPr/>
        </w:pPrChange>
      </w:pPr>
      <w:bookmarkStart w:id="2867" w:name="_Toc87762733"/>
      <w:ins w:id="2868" w:author="chaniaayulestari@outlook.com" w:date="2021-11-13T14:00:00Z">
        <w:r>
          <w:t xml:space="preserve">Tabel 3. </w:t>
        </w:r>
      </w:ins>
      <w:ins w:id="2869" w:author="Rafi Aziizi" w:date="2021-11-14T11:08:00Z">
        <w:r w:rsidR="001B2DEA">
          <w:fldChar w:fldCharType="begin"/>
        </w:r>
        <w:r w:rsidR="001B2DEA">
          <w:instrText xml:space="preserve"> SEQ Tabel_3. \* ARABIC </w:instrText>
        </w:r>
      </w:ins>
      <w:r w:rsidR="001B2DEA">
        <w:fldChar w:fldCharType="separate"/>
      </w:r>
      <w:ins w:id="2870" w:author="Rafi Aziizi" w:date="2021-11-14T11:08:00Z">
        <w:r w:rsidR="001B2DEA">
          <w:rPr>
            <w:noProof/>
          </w:rPr>
          <w:t>20</w:t>
        </w:r>
        <w:r w:rsidR="001B2DEA">
          <w:fldChar w:fldCharType="end"/>
        </w:r>
      </w:ins>
      <w:ins w:id="2871" w:author="chaniaayulestari@outlook.com" w:date="2021-11-13T14:00:00Z">
        <w:del w:id="2872" w:author="Rafi Aziizi" w:date="2021-11-14T09:52:00Z">
          <w:r w:rsidDel="003640C9">
            <w:fldChar w:fldCharType="begin"/>
          </w:r>
          <w:r w:rsidDel="003640C9">
            <w:delInstrText xml:space="preserve"> SEQ Tabel_3. \* ARABIC </w:delInstrText>
          </w:r>
        </w:del>
      </w:ins>
      <w:del w:id="2873" w:author="Rafi Aziizi" w:date="2021-11-14T09:52:00Z">
        <w:r w:rsidR="007A54E1">
          <w:fldChar w:fldCharType="separate"/>
        </w:r>
      </w:del>
      <w:ins w:id="2874" w:author="chaniaayulestari@outlook.com" w:date="2021-11-13T14:00:00Z">
        <w:del w:id="2875" w:author="Rafi Aziizi" w:date="2021-11-14T09:52:00Z">
          <w:r w:rsidDel="003640C9">
            <w:fldChar w:fldCharType="end"/>
          </w:r>
        </w:del>
        <w:r>
          <w:t xml:space="preserve"> Skenario Kelola Guru</w:t>
        </w:r>
        <w:bookmarkEnd w:id="286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2876" w:author="Rafi Aziizi" w:date="2021-11-12T14:41:00Z"/>
        </w:trPr>
        <w:tc>
          <w:tcPr>
            <w:tcW w:w="3827" w:type="dxa"/>
            <w:shd w:val="clear" w:color="auto" w:fill="F2EE98"/>
            <w:vAlign w:val="center"/>
          </w:tcPr>
          <w:p w14:paraId="7410EB51" w14:textId="77777777" w:rsidR="001F2641" w:rsidRPr="0044182F" w:rsidRDefault="001F2641" w:rsidP="001F2641">
            <w:pPr>
              <w:rPr>
                <w:ins w:id="2877" w:author="Rafi Aziizi" w:date="2021-11-12T14:41:00Z"/>
                <w:b/>
              </w:rPr>
            </w:pPr>
            <w:ins w:id="2878"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2879" w:author="Rafi Aziizi" w:date="2021-11-12T14:41:00Z"/>
              </w:rPr>
            </w:pPr>
            <w:ins w:id="2880" w:author="Rafi Aziizi" w:date="2021-11-12T14:41:00Z">
              <w:r>
                <w:t xml:space="preserve">Tambah </w:t>
              </w:r>
            </w:ins>
            <w:ins w:id="2881" w:author="Rafi Aziizi" w:date="2021-11-12T14:42:00Z">
              <w:r>
                <w:t>Guru</w:t>
              </w:r>
            </w:ins>
          </w:p>
        </w:tc>
      </w:tr>
      <w:tr w:rsidR="001F2641" w:rsidRPr="002F6C1D" w14:paraId="0C2FE592" w14:textId="77777777" w:rsidTr="001F2641">
        <w:trPr>
          <w:jc w:val="center"/>
          <w:ins w:id="2882" w:author="Rafi Aziizi" w:date="2021-11-12T14:41:00Z"/>
        </w:trPr>
        <w:tc>
          <w:tcPr>
            <w:tcW w:w="3827" w:type="dxa"/>
            <w:vAlign w:val="center"/>
          </w:tcPr>
          <w:p w14:paraId="1F30E74F" w14:textId="77777777" w:rsidR="001F2641" w:rsidRPr="0044182F" w:rsidRDefault="001F2641" w:rsidP="001F2641">
            <w:pPr>
              <w:rPr>
                <w:ins w:id="2883" w:author="Rafi Aziizi" w:date="2021-11-12T14:41:00Z"/>
                <w:b/>
              </w:rPr>
            </w:pPr>
            <w:ins w:id="2884" w:author="Rafi Aziizi" w:date="2021-11-12T14:41:00Z">
              <w:r w:rsidRPr="0044182F">
                <w:rPr>
                  <w:b/>
                </w:rPr>
                <w:t>ID</w:t>
              </w:r>
            </w:ins>
          </w:p>
        </w:tc>
        <w:tc>
          <w:tcPr>
            <w:tcW w:w="3964" w:type="dxa"/>
            <w:vAlign w:val="center"/>
          </w:tcPr>
          <w:p w14:paraId="32268E5A" w14:textId="7062C08B" w:rsidR="001F2641" w:rsidRPr="002F6C1D" w:rsidRDefault="001F2641" w:rsidP="001F2641">
            <w:pPr>
              <w:rPr>
                <w:ins w:id="2885" w:author="Rafi Aziizi" w:date="2021-11-12T14:41:00Z"/>
              </w:rPr>
            </w:pPr>
            <w:ins w:id="2886" w:author="Rafi Aziizi" w:date="2021-11-12T14:41:00Z">
              <w:r>
                <w:t>RC1</w:t>
              </w:r>
            </w:ins>
            <w:ins w:id="2887" w:author="Rafi Aziizi" w:date="2021-11-12T14:42:00Z">
              <w:r>
                <w:t>3</w:t>
              </w:r>
            </w:ins>
            <w:ins w:id="2888" w:author="Rafi Aziizi" w:date="2021-11-13T06:55:00Z">
              <w:r w:rsidR="005049EC">
                <w:t>.1</w:t>
              </w:r>
            </w:ins>
          </w:p>
        </w:tc>
      </w:tr>
      <w:tr w:rsidR="001F2641" w:rsidRPr="000C722D" w14:paraId="3219BF6B" w14:textId="77777777" w:rsidTr="001F2641">
        <w:trPr>
          <w:jc w:val="center"/>
          <w:ins w:id="2889" w:author="Rafi Aziizi" w:date="2021-11-12T14:41:00Z"/>
        </w:trPr>
        <w:tc>
          <w:tcPr>
            <w:tcW w:w="3827" w:type="dxa"/>
            <w:vAlign w:val="center"/>
          </w:tcPr>
          <w:p w14:paraId="2486C178" w14:textId="77777777" w:rsidR="001F2641" w:rsidRPr="0044182F" w:rsidRDefault="001F2641" w:rsidP="001F2641">
            <w:pPr>
              <w:rPr>
                <w:ins w:id="2890" w:author="Rafi Aziizi" w:date="2021-11-12T14:41:00Z"/>
                <w:b/>
              </w:rPr>
            </w:pPr>
            <w:ins w:id="2891" w:author="Rafi Aziizi" w:date="2021-11-12T14:41:00Z">
              <w:r w:rsidRPr="0044182F">
                <w:rPr>
                  <w:b/>
                </w:rPr>
                <w:t>Description</w:t>
              </w:r>
            </w:ins>
          </w:p>
        </w:tc>
        <w:tc>
          <w:tcPr>
            <w:tcW w:w="3964" w:type="dxa"/>
          </w:tcPr>
          <w:p w14:paraId="60B8F19B" w14:textId="0A37A3A5" w:rsidR="001F2641" w:rsidRPr="000C722D" w:rsidRDefault="001F2641" w:rsidP="001F2641">
            <w:pPr>
              <w:rPr>
                <w:ins w:id="2892" w:author="Rafi Aziizi" w:date="2021-11-12T14:41:00Z"/>
              </w:rPr>
            </w:pPr>
            <w:ins w:id="2893" w:author="Rafi Aziizi" w:date="2021-11-12T14:41:00Z">
              <w:r>
                <w:t xml:space="preserve">Use case ini merupakan use case generalisasi dari kelola </w:t>
              </w:r>
            </w:ins>
            <w:ins w:id="2894" w:author="Rafi Aziizi" w:date="2021-11-12T14:44:00Z">
              <w:r w:rsidR="00522ADB">
                <w:t>guru</w:t>
              </w:r>
            </w:ins>
            <w:ins w:id="2895" w:author="Rafi Aziizi" w:date="2021-11-12T14:41:00Z">
              <w:r>
                <w:t xml:space="preserve"> untuk menambah data </w:t>
              </w:r>
            </w:ins>
            <w:ins w:id="2896" w:author="Rafi Aziizi" w:date="2021-11-12T14:42:00Z">
              <w:r>
                <w:t>guru</w:t>
              </w:r>
            </w:ins>
            <w:ins w:id="2897" w:author="Rafi Aziizi" w:date="2021-11-12T14:41:00Z">
              <w:r>
                <w:t>.</w:t>
              </w:r>
            </w:ins>
          </w:p>
        </w:tc>
      </w:tr>
      <w:tr w:rsidR="001F2641" w:rsidRPr="002F6C1D" w14:paraId="2553A343" w14:textId="77777777" w:rsidTr="001F2641">
        <w:trPr>
          <w:jc w:val="center"/>
          <w:ins w:id="2898" w:author="Rafi Aziizi" w:date="2021-11-12T14:41:00Z"/>
        </w:trPr>
        <w:tc>
          <w:tcPr>
            <w:tcW w:w="3827" w:type="dxa"/>
            <w:vAlign w:val="center"/>
          </w:tcPr>
          <w:p w14:paraId="20D14C3B" w14:textId="77777777" w:rsidR="001F2641" w:rsidRPr="0044182F" w:rsidRDefault="001F2641" w:rsidP="001F2641">
            <w:pPr>
              <w:rPr>
                <w:ins w:id="2899" w:author="Rafi Aziizi" w:date="2021-11-12T14:41:00Z"/>
                <w:b/>
              </w:rPr>
            </w:pPr>
            <w:ins w:id="2900"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2901" w:author="Rafi Aziizi" w:date="2021-11-12T14:41:00Z"/>
              </w:rPr>
            </w:pPr>
            <w:ins w:id="2902" w:author="Rafi Aziizi" w:date="2021-11-12T14:41:00Z">
              <w:r>
                <w:t>Bag.IT, Guru BK.</w:t>
              </w:r>
            </w:ins>
          </w:p>
        </w:tc>
      </w:tr>
      <w:tr w:rsidR="001F2641" w:rsidRPr="0044182F" w14:paraId="20BFE35C" w14:textId="77777777" w:rsidTr="001F2641">
        <w:trPr>
          <w:jc w:val="center"/>
          <w:ins w:id="2903" w:author="Rafi Aziizi" w:date="2021-11-12T14:41:00Z"/>
        </w:trPr>
        <w:tc>
          <w:tcPr>
            <w:tcW w:w="3827" w:type="dxa"/>
            <w:vAlign w:val="center"/>
          </w:tcPr>
          <w:p w14:paraId="14AB09CC" w14:textId="77777777" w:rsidR="001F2641" w:rsidRPr="0044182F" w:rsidRDefault="001F2641" w:rsidP="001F2641">
            <w:pPr>
              <w:rPr>
                <w:ins w:id="2904" w:author="Rafi Aziizi" w:date="2021-11-12T14:41:00Z"/>
                <w:b/>
              </w:rPr>
            </w:pPr>
            <w:ins w:id="2905"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2906" w:author="Rafi Aziizi" w:date="2021-11-12T14:41:00Z"/>
                <w:i/>
                <w:iCs/>
              </w:rPr>
            </w:pPr>
            <w:ins w:id="2907" w:author="Rafi Aziizi" w:date="2021-11-12T14:41:00Z">
              <w:r>
                <w:rPr>
                  <w:i/>
                  <w:iCs/>
                </w:rPr>
                <w:t>Conditional</w:t>
              </w:r>
            </w:ins>
          </w:p>
        </w:tc>
      </w:tr>
      <w:tr w:rsidR="001F2641" w:rsidRPr="0044182F" w14:paraId="340A808F" w14:textId="77777777" w:rsidTr="001F2641">
        <w:trPr>
          <w:jc w:val="center"/>
          <w:ins w:id="2908" w:author="Rafi Aziizi" w:date="2021-11-12T14:41:00Z"/>
        </w:trPr>
        <w:tc>
          <w:tcPr>
            <w:tcW w:w="3827" w:type="dxa"/>
            <w:vAlign w:val="center"/>
          </w:tcPr>
          <w:p w14:paraId="7C820474" w14:textId="77777777" w:rsidR="001F2641" w:rsidRPr="0044182F" w:rsidRDefault="001F2641" w:rsidP="001F2641">
            <w:pPr>
              <w:rPr>
                <w:ins w:id="2909" w:author="Rafi Aziizi" w:date="2021-11-12T14:41:00Z"/>
                <w:b/>
              </w:rPr>
            </w:pPr>
            <w:ins w:id="2910"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2911" w:author="Rafi Aziizi" w:date="2021-11-12T14:41:00Z"/>
              </w:rPr>
            </w:pPr>
            <w:ins w:id="2912" w:author="Rafi Aziizi" w:date="2021-11-12T14:41:00Z">
              <w:r>
                <w:t>-</w:t>
              </w:r>
            </w:ins>
          </w:p>
        </w:tc>
      </w:tr>
      <w:tr w:rsidR="001F2641" w:rsidRPr="0081005E" w14:paraId="7BC706B3" w14:textId="77777777" w:rsidTr="001F2641">
        <w:trPr>
          <w:jc w:val="center"/>
          <w:ins w:id="2913" w:author="Rafi Aziizi" w:date="2021-11-12T14:41:00Z"/>
        </w:trPr>
        <w:tc>
          <w:tcPr>
            <w:tcW w:w="3827" w:type="dxa"/>
            <w:vAlign w:val="center"/>
          </w:tcPr>
          <w:p w14:paraId="11F2B9EE" w14:textId="77777777" w:rsidR="001F2641" w:rsidRPr="0044182F" w:rsidRDefault="001F2641" w:rsidP="001F2641">
            <w:pPr>
              <w:rPr>
                <w:ins w:id="2914" w:author="Rafi Aziizi" w:date="2021-11-12T14:41:00Z"/>
                <w:b/>
              </w:rPr>
            </w:pPr>
            <w:ins w:id="2915"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2916" w:author="Rafi Aziizi" w:date="2021-11-12T14:41:00Z"/>
                <w:i/>
                <w:iCs/>
              </w:rPr>
            </w:pPr>
            <w:ins w:id="2917" w:author="Rafi Aziizi" w:date="2021-11-12T14:41:00Z">
              <w:r>
                <w:t xml:space="preserve">Data </w:t>
              </w:r>
            </w:ins>
            <w:ins w:id="2918" w:author="Rafi Aziizi" w:date="2021-11-12T14:42:00Z">
              <w:r>
                <w:t>guru</w:t>
              </w:r>
            </w:ins>
            <w:ins w:id="2919" w:author="Rafi Aziizi" w:date="2021-11-12T14:41:00Z">
              <w:r>
                <w:t xml:space="preserve"> tidak ada</w:t>
              </w:r>
            </w:ins>
          </w:p>
        </w:tc>
      </w:tr>
      <w:tr w:rsidR="001F2641" w:rsidRPr="0048762E" w14:paraId="093FC932" w14:textId="77777777" w:rsidTr="001F2641">
        <w:trPr>
          <w:jc w:val="center"/>
          <w:ins w:id="2920" w:author="Rafi Aziizi" w:date="2021-11-12T14:41:00Z"/>
        </w:trPr>
        <w:tc>
          <w:tcPr>
            <w:tcW w:w="3827" w:type="dxa"/>
            <w:vAlign w:val="center"/>
          </w:tcPr>
          <w:p w14:paraId="1D58FD09" w14:textId="77777777" w:rsidR="001F2641" w:rsidRPr="0044182F" w:rsidRDefault="001F2641" w:rsidP="001F2641">
            <w:pPr>
              <w:rPr>
                <w:ins w:id="2921" w:author="Rafi Aziizi" w:date="2021-11-12T14:41:00Z"/>
                <w:b/>
              </w:rPr>
            </w:pPr>
            <w:ins w:id="2922"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2923" w:author="Rafi Aziizi" w:date="2021-11-12T14:41:00Z"/>
              </w:rPr>
            </w:pPr>
            <w:ins w:id="2924" w:author="Rafi Aziizi" w:date="2021-11-12T14:41:00Z">
              <w:r>
                <w:t xml:space="preserve">Data </w:t>
              </w:r>
            </w:ins>
            <w:ins w:id="2925" w:author="Rafi Aziizi" w:date="2021-11-12T14:42:00Z">
              <w:r>
                <w:t>guru</w:t>
              </w:r>
            </w:ins>
            <w:ins w:id="2926" w:author="Rafi Aziizi" w:date="2021-11-12T14:41:00Z">
              <w:r>
                <w:t xml:space="preserve"> baru ditampilkan</w:t>
              </w:r>
            </w:ins>
          </w:p>
        </w:tc>
      </w:tr>
      <w:tr w:rsidR="001F2641" w:rsidRPr="0044182F" w14:paraId="42800025" w14:textId="77777777" w:rsidTr="001F2641">
        <w:trPr>
          <w:jc w:val="center"/>
          <w:ins w:id="2927"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2928" w:author="Rafi Aziizi" w:date="2021-11-12T14:41:00Z"/>
                <w:b/>
              </w:rPr>
            </w:pPr>
            <w:ins w:id="2929" w:author="Rafi Aziizi" w:date="2021-11-12T14:41:00Z">
              <w:r w:rsidRPr="0044182F">
                <w:rPr>
                  <w:b/>
                </w:rPr>
                <w:t>Main Course</w:t>
              </w:r>
            </w:ins>
          </w:p>
        </w:tc>
      </w:tr>
      <w:tr w:rsidR="001F2641" w:rsidRPr="0044182F" w14:paraId="4393EB3A" w14:textId="77777777" w:rsidTr="001F2641">
        <w:trPr>
          <w:jc w:val="center"/>
          <w:ins w:id="2930"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2931" w:author="Rafi Aziizi" w:date="2021-11-12T14:41:00Z"/>
                <w:b/>
              </w:rPr>
            </w:pPr>
            <w:ins w:id="2932"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2933" w:author="Rafi Aziizi" w:date="2021-11-12T14:41:00Z"/>
                <w:b/>
              </w:rPr>
            </w:pPr>
            <w:ins w:id="2934" w:author="Rafi Aziizi" w:date="2021-11-12T14:41:00Z">
              <w:r w:rsidRPr="0044182F">
                <w:rPr>
                  <w:b/>
                </w:rPr>
                <w:t>Reaksi Sistem</w:t>
              </w:r>
            </w:ins>
          </w:p>
        </w:tc>
      </w:tr>
      <w:tr w:rsidR="001F2641" w:rsidRPr="0044182F" w14:paraId="01E400D5" w14:textId="77777777" w:rsidTr="001F2641">
        <w:trPr>
          <w:jc w:val="center"/>
          <w:ins w:id="2935"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2936" w:author="Rafi Aziizi" w:date="2021-11-12T14:41:00Z"/>
              </w:rPr>
            </w:pPr>
            <w:ins w:id="2937"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2938" w:author="Rafi Aziizi" w:date="2021-11-12T14:41:00Z"/>
              </w:rPr>
            </w:pPr>
          </w:p>
        </w:tc>
      </w:tr>
      <w:tr w:rsidR="001F2641" w:rsidRPr="0044182F" w14:paraId="0D879ADA" w14:textId="77777777" w:rsidTr="001F2641">
        <w:trPr>
          <w:jc w:val="center"/>
          <w:ins w:id="2939" w:author="Rafi Aziizi" w:date="2021-11-12T14:41:00Z"/>
        </w:trPr>
        <w:tc>
          <w:tcPr>
            <w:tcW w:w="3827" w:type="dxa"/>
            <w:vAlign w:val="center"/>
          </w:tcPr>
          <w:p w14:paraId="23008D06" w14:textId="77777777" w:rsidR="001F2641" w:rsidRPr="0044182F" w:rsidRDefault="001F2641" w:rsidP="001F2641">
            <w:pPr>
              <w:ind w:left="510"/>
              <w:rPr>
                <w:ins w:id="2940"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2941" w:author="Rafi Aziizi" w:date="2021-11-12T14:41:00Z"/>
              </w:rPr>
            </w:pPr>
            <w:ins w:id="2942" w:author="Rafi Aziizi" w:date="2021-11-12T14:41:00Z">
              <w:r>
                <w:t>Menampilkan form tambah data guru</w:t>
              </w:r>
            </w:ins>
          </w:p>
        </w:tc>
      </w:tr>
      <w:tr w:rsidR="001F2641" w:rsidRPr="0044182F" w14:paraId="72E3D444" w14:textId="77777777" w:rsidTr="001F2641">
        <w:trPr>
          <w:jc w:val="center"/>
          <w:ins w:id="2943"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2944" w:author="Rafi Aziizi" w:date="2021-11-12T14:41:00Z"/>
              </w:rPr>
            </w:pPr>
            <w:ins w:id="2945"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2946" w:author="Rafi Aziizi" w:date="2021-11-12T14:41:00Z"/>
              </w:rPr>
            </w:pPr>
          </w:p>
        </w:tc>
      </w:tr>
      <w:tr w:rsidR="001F2641" w:rsidRPr="0044182F" w14:paraId="2A24FF6F" w14:textId="77777777" w:rsidTr="001F2641">
        <w:trPr>
          <w:jc w:val="center"/>
          <w:ins w:id="2947" w:author="Rafi Aziizi" w:date="2021-11-12T14:41:00Z"/>
        </w:trPr>
        <w:tc>
          <w:tcPr>
            <w:tcW w:w="3827" w:type="dxa"/>
            <w:vAlign w:val="center"/>
          </w:tcPr>
          <w:p w14:paraId="29531D28" w14:textId="77777777" w:rsidR="001F2641" w:rsidRDefault="001F2641" w:rsidP="001F2641">
            <w:pPr>
              <w:pStyle w:val="ListParagraph"/>
              <w:rPr>
                <w:ins w:id="2948"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2949" w:author="Rafi Aziizi" w:date="2021-11-12T14:41:00Z"/>
              </w:rPr>
            </w:pPr>
            <w:ins w:id="2950"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2951"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2952" w:author="Rafi Aziizi" w:date="2021-11-12T14:41:00Z"/>
                <w:b/>
                <w:bCs/>
              </w:rPr>
            </w:pPr>
            <w:ins w:id="2953" w:author="Rafi Aziizi" w:date="2021-11-12T14:41:00Z">
              <w:r w:rsidRPr="001B1AF9">
                <w:rPr>
                  <w:b/>
                  <w:bCs/>
                </w:rPr>
                <w:t>Skenario Eksepsi (Optional)</w:t>
              </w:r>
            </w:ins>
          </w:p>
        </w:tc>
      </w:tr>
      <w:tr w:rsidR="001F2641" w:rsidRPr="001B1AF9" w14:paraId="181C0ABC" w14:textId="77777777" w:rsidTr="001F2641">
        <w:trPr>
          <w:jc w:val="center"/>
          <w:ins w:id="2954"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2955" w:author="Rafi Aziizi" w:date="2021-11-12T14:41:00Z"/>
                <w:b/>
                <w:bCs/>
              </w:rPr>
            </w:pPr>
            <w:ins w:id="2956" w:author="Rafi Aziizi" w:date="2021-11-12T14:41:00Z">
              <w:r w:rsidRPr="001B1AF9">
                <w:rPr>
                  <w:b/>
                  <w:bCs/>
                </w:rPr>
                <w:lastRenderedPageBreak/>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2957" w:author="Rafi Aziizi" w:date="2021-11-12T14:41:00Z"/>
                <w:b/>
                <w:bCs/>
              </w:rPr>
            </w:pPr>
            <w:ins w:id="2958" w:author="Rafi Aziizi" w:date="2021-11-12T14:41:00Z">
              <w:r w:rsidRPr="001B1AF9">
                <w:rPr>
                  <w:b/>
                  <w:bCs/>
                </w:rPr>
                <w:t>Reaksi Sistem</w:t>
              </w:r>
            </w:ins>
          </w:p>
        </w:tc>
      </w:tr>
      <w:tr w:rsidR="001F2641" w14:paraId="669EC936" w14:textId="77777777" w:rsidTr="001F2641">
        <w:trPr>
          <w:jc w:val="center"/>
          <w:ins w:id="2959" w:author="Rafi Aziizi" w:date="2021-11-12T14:41:00Z"/>
        </w:trPr>
        <w:tc>
          <w:tcPr>
            <w:tcW w:w="3827" w:type="dxa"/>
            <w:vAlign w:val="center"/>
          </w:tcPr>
          <w:p w14:paraId="06D485F9" w14:textId="3A1F8642" w:rsidR="001F2641" w:rsidRDefault="001F2641" w:rsidP="001F2641">
            <w:pPr>
              <w:ind w:left="360"/>
              <w:rPr>
                <w:ins w:id="2960" w:author="Rafi Aziizi" w:date="2021-11-12T14:41:00Z"/>
              </w:rPr>
            </w:pPr>
            <w:ins w:id="2961" w:author="Rafi Aziizi" w:date="2021-11-12T14:41:00Z">
              <w:r>
                <w:t xml:space="preserve">3a. Tidak memasukan data secara lengkap pada form tambah data </w:t>
              </w:r>
            </w:ins>
            <w:ins w:id="2962"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2963" w:author="Rafi Aziizi" w:date="2021-11-12T14:41:00Z"/>
              </w:rPr>
            </w:pPr>
          </w:p>
        </w:tc>
      </w:tr>
      <w:tr w:rsidR="001F2641" w14:paraId="10582426" w14:textId="77777777" w:rsidTr="001F2641">
        <w:trPr>
          <w:jc w:val="center"/>
          <w:ins w:id="2964" w:author="Rafi Aziizi" w:date="2021-11-12T14:41:00Z"/>
        </w:trPr>
        <w:tc>
          <w:tcPr>
            <w:tcW w:w="3827" w:type="dxa"/>
            <w:vAlign w:val="center"/>
          </w:tcPr>
          <w:p w14:paraId="7499FFD2" w14:textId="77777777" w:rsidR="001F2641" w:rsidRDefault="001F2641" w:rsidP="001F2641">
            <w:pPr>
              <w:pStyle w:val="ListParagraph"/>
              <w:ind w:left="450"/>
              <w:rPr>
                <w:ins w:id="2965" w:author="Rafi Aziizi" w:date="2021-11-12T14:41:00Z"/>
              </w:rPr>
            </w:pPr>
          </w:p>
        </w:tc>
        <w:tc>
          <w:tcPr>
            <w:tcW w:w="3964" w:type="dxa"/>
            <w:vAlign w:val="center"/>
          </w:tcPr>
          <w:p w14:paraId="52F80802" w14:textId="07CC6739" w:rsidR="001F2641" w:rsidRDefault="001F2641" w:rsidP="001F2641">
            <w:pPr>
              <w:spacing w:after="160"/>
              <w:ind w:left="360"/>
              <w:rPr>
                <w:ins w:id="2966" w:author="Rafi Aziizi" w:date="2021-11-12T14:41:00Z"/>
              </w:rPr>
            </w:pPr>
            <w:ins w:id="2967" w:author="Rafi Aziizi" w:date="2021-11-12T14:41:00Z">
              <w:r>
                <w:t xml:space="preserve">3b. Menampilkan pemberitahuan melalui notifikasi bahwa data </w:t>
              </w:r>
            </w:ins>
            <w:ins w:id="2968" w:author="Rafi Aziizi" w:date="2021-11-12T14:42:00Z">
              <w:r>
                <w:t>guru</w:t>
              </w:r>
            </w:ins>
            <w:ins w:id="2969" w:author="Rafi Aziizi" w:date="2021-11-12T14:41:00Z">
              <w:r>
                <w:t xml:space="preserve"> tidak memenuhi persyaratan dan gagal ditambahkan</w:t>
              </w:r>
            </w:ins>
          </w:p>
        </w:tc>
      </w:tr>
    </w:tbl>
    <w:p w14:paraId="005AEFFC" w14:textId="035D8BF6" w:rsidR="001F2641" w:rsidDel="00590A19" w:rsidRDefault="001F2641" w:rsidP="001F2641">
      <w:pPr>
        <w:ind w:left="66"/>
        <w:rPr>
          <w:ins w:id="2970" w:author="chaniaayulestari@outlook.com" w:date="2021-11-14T02:42:00Z"/>
          <w:del w:id="2971" w:author="Rafi Aziizi" w:date="2021-11-14T09:54:00Z"/>
        </w:rPr>
      </w:pPr>
    </w:p>
    <w:p w14:paraId="36CF0414" w14:textId="3EDC5772" w:rsidR="00FD2790" w:rsidDel="00590A19" w:rsidRDefault="00FD2790" w:rsidP="001F2641">
      <w:pPr>
        <w:ind w:left="66"/>
        <w:rPr>
          <w:ins w:id="2972" w:author="chaniaayulestari@outlook.com" w:date="2021-11-14T02:42:00Z"/>
          <w:del w:id="2973" w:author="Rafi Aziizi" w:date="2021-11-14T09:54:00Z"/>
        </w:rPr>
      </w:pPr>
    </w:p>
    <w:p w14:paraId="261384A3" w14:textId="77777777" w:rsidR="00FD2790" w:rsidRDefault="00FD2790">
      <w:pPr>
        <w:rPr>
          <w:ins w:id="2974" w:author="Rafi Aziizi" w:date="2021-11-12T14:36:00Z"/>
        </w:rPr>
        <w:pPrChange w:id="2975" w:author="Rafi Aziizi" w:date="2021-11-14T09:54:00Z">
          <w:pPr>
            <w:ind w:left="66"/>
          </w:pPr>
        </w:pPrChange>
      </w:pPr>
    </w:p>
    <w:p w14:paraId="3EC62CB9" w14:textId="1010A776" w:rsidR="001F2641" w:rsidRDefault="001F2641" w:rsidP="001F2641">
      <w:pPr>
        <w:ind w:left="66"/>
        <w:rPr>
          <w:ins w:id="2976" w:author="chaniaayulestari@outlook.com" w:date="2021-11-12T16:27:00Z"/>
        </w:rPr>
      </w:pPr>
      <w:ins w:id="2977" w:author="Rafi Aziizi" w:date="2021-11-12T14:36:00Z">
        <w:r>
          <w:t xml:space="preserve">b. </w:t>
        </w:r>
      </w:ins>
      <w:ins w:id="2978" w:author="Rafi Aziizi" w:date="2021-11-12T14:45:00Z">
        <w:r w:rsidR="00522ADB">
          <w:t xml:space="preserve">Skenario </w:t>
        </w:r>
      </w:ins>
      <w:ins w:id="2979" w:author="Rafi Aziizi" w:date="2021-11-12T14:37:00Z">
        <w:r>
          <w:t>Hapus Guru</w:t>
        </w:r>
      </w:ins>
    </w:p>
    <w:p w14:paraId="69F52026" w14:textId="6866D519" w:rsidR="001A7B0B" w:rsidDel="00A25E3C" w:rsidRDefault="001A7B0B">
      <w:pPr>
        <w:ind w:left="66"/>
        <w:jc w:val="center"/>
        <w:rPr>
          <w:ins w:id="2980" w:author="Rafi Aziizi" w:date="2021-11-12T14:42:00Z"/>
          <w:del w:id="2981" w:author="chaniaayulestari@outlook.com" w:date="2021-11-13T14:02:00Z"/>
        </w:rPr>
        <w:pPrChange w:id="2982" w:author="chaniaayulestari@outlook.com" w:date="2021-11-13T14:03:00Z">
          <w:pPr>
            <w:ind w:left="66"/>
          </w:pPr>
        </w:pPrChange>
      </w:pPr>
    </w:p>
    <w:p w14:paraId="6F0CFED8" w14:textId="0CE89E9D" w:rsidR="00A25E3C" w:rsidRDefault="00A25E3C">
      <w:pPr>
        <w:pStyle w:val="Caption"/>
        <w:keepNext/>
        <w:jc w:val="center"/>
        <w:rPr>
          <w:ins w:id="2983" w:author="chaniaayulestari@outlook.com" w:date="2021-11-13T14:03:00Z"/>
        </w:rPr>
        <w:pPrChange w:id="2984" w:author="chaniaayulestari@outlook.com" w:date="2021-11-13T14:03:00Z">
          <w:pPr/>
        </w:pPrChange>
      </w:pPr>
      <w:bookmarkStart w:id="2985" w:name="_Toc87762734"/>
      <w:ins w:id="2986" w:author="chaniaayulestari@outlook.com" w:date="2021-11-13T14:03:00Z">
        <w:r>
          <w:t xml:space="preserve">Tabel 3. </w:t>
        </w:r>
      </w:ins>
      <w:ins w:id="2987" w:author="Rafi Aziizi" w:date="2021-11-14T11:08:00Z">
        <w:r w:rsidR="001B2DEA">
          <w:fldChar w:fldCharType="begin"/>
        </w:r>
        <w:r w:rsidR="001B2DEA">
          <w:instrText xml:space="preserve"> SEQ Tabel_3. \* ARABIC </w:instrText>
        </w:r>
      </w:ins>
      <w:r w:rsidR="001B2DEA">
        <w:fldChar w:fldCharType="separate"/>
      </w:r>
      <w:ins w:id="2988" w:author="Rafi Aziizi" w:date="2021-11-14T11:08:00Z">
        <w:r w:rsidR="001B2DEA">
          <w:rPr>
            <w:noProof/>
          </w:rPr>
          <w:t>21</w:t>
        </w:r>
        <w:r w:rsidR="001B2DEA">
          <w:fldChar w:fldCharType="end"/>
        </w:r>
      </w:ins>
      <w:ins w:id="2989" w:author="chaniaayulestari@outlook.com" w:date="2021-11-13T14:03:00Z">
        <w:del w:id="2990" w:author="Rafi Aziizi" w:date="2021-11-14T09:52:00Z">
          <w:r w:rsidDel="003640C9">
            <w:fldChar w:fldCharType="begin"/>
          </w:r>
          <w:r w:rsidDel="003640C9">
            <w:delInstrText xml:space="preserve"> SEQ Tabel_3. \* ARABIC </w:delInstrText>
          </w:r>
        </w:del>
      </w:ins>
      <w:del w:id="2991" w:author="Rafi Aziizi" w:date="2021-11-14T09:52:00Z">
        <w:r w:rsidR="007A54E1">
          <w:fldChar w:fldCharType="separate"/>
        </w:r>
      </w:del>
      <w:ins w:id="2992" w:author="chaniaayulestari@outlook.com" w:date="2021-11-13T14:03:00Z">
        <w:del w:id="2993" w:author="Rafi Aziizi" w:date="2021-11-14T09:52:00Z">
          <w:r w:rsidDel="003640C9">
            <w:fldChar w:fldCharType="end"/>
          </w:r>
        </w:del>
        <w:r>
          <w:t xml:space="preserve"> Skenario Hapus Guru</w:t>
        </w:r>
        <w:bookmarkEnd w:id="298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2994" w:author="Rafi Aziizi" w:date="2021-11-12T14:42:00Z"/>
        </w:trPr>
        <w:tc>
          <w:tcPr>
            <w:tcW w:w="3827" w:type="dxa"/>
            <w:shd w:val="clear" w:color="auto" w:fill="F2EE98"/>
            <w:vAlign w:val="center"/>
          </w:tcPr>
          <w:p w14:paraId="56AB527E" w14:textId="77777777" w:rsidR="001F2641" w:rsidRPr="0044182F" w:rsidRDefault="001F2641" w:rsidP="001F2641">
            <w:pPr>
              <w:rPr>
                <w:ins w:id="2995" w:author="Rafi Aziizi" w:date="2021-11-12T14:42:00Z"/>
                <w:b/>
              </w:rPr>
            </w:pPr>
            <w:ins w:id="2996"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2997" w:author="Rafi Aziizi" w:date="2021-11-12T14:42:00Z"/>
              </w:rPr>
            </w:pPr>
            <w:ins w:id="2998" w:author="Rafi Aziizi" w:date="2021-11-12T14:42:00Z">
              <w:r>
                <w:t>Hapus Guru</w:t>
              </w:r>
            </w:ins>
          </w:p>
        </w:tc>
      </w:tr>
      <w:tr w:rsidR="001F2641" w:rsidRPr="002F6C1D" w14:paraId="534C663E" w14:textId="77777777" w:rsidTr="001F2641">
        <w:trPr>
          <w:jc w:val="center"/>
          <w:ins w:id="2999" w:author="Rafi Aziizi" w:date="2021-11-12T14:42:00Z"/>
        </w:trPr>
        <w:tc>
          <w:tcPr>
            <w:tcW w:w="3827" w:type="dxa"/>
            <w:vAlign w:val="center"/>
          </w:tcPr>
          <w:p w14:paraId="2813C809" w14:textId="77777777" w:rsidR="001F2641" w:rsidRPr="0044182F" w:rsidRDefault="001F2641" w:rsidP="001F2641">
            <w:pPr>
              <w:rPr>
                <w:ins w:id="3000" w:author="Rafi Aziizi" w:date="2021-11-12T14:42:00Z"/>
                <w:b/>
              </w:rPr>
            </w:pPr>
            <w:ins w:id="3001" w:author="Rafi Aziizi" w:date="2021-11-12T14:42:00Z">
              <w:r w:rsidRPr="0044182F">
                <w:rPr>
                  <w:b/>
                </w:rPr>
                <w:t>ID</w:t>
              </w:r>
            </w:ins>
          </w:p>
        </w:tc>
        <w:tc>
          <w:tcPr>
            <w:tcW w:w="3964" w:type="dxa"/>
            <w:vAlign w:val="center"/>
          </w:tcPr>
          <w:p w14:paraId="19EDCFDF" w14:textId="60A86EFB" w:rsidR="001F2641" w:rsidRPr="002F6C1D" w:rsidRDefault="001F2641" w:rsidP="001F2641">
            <w:pPr>
              <w:rPr>
                <w:ins w:id="3002" w:author="Rafi Aziizi" w:date="2021-11-12T14:42:00Z"/>
              </w:rPr>
            </w:pPr>
            <w:ins w:id="3003" w:author="Rafi Aziizi" w:date="2021-11-12T14:42:00Z">
              <w:r>
                <w:t>RC13</w:t>
              </w:r>
            </w:ins>
            <w:ins w:id="3004" w:author="Rafi Aziizi" w:date="2021-11-13T06:55:00Z">
              <w:r w:rsidR="005049EC">
                <w:t>.2</w:t>
              </w:r>
            </w:ins>
          </w:p>
        </w:tc>
      </w:tr>
      <w:tr w:rsidR="001F2641" w:rsidRPr="000C722D" w14:paraId="2DEE4336" w14:textId="77777777" w:rsidTr="001F2641">
        <w:trPr>
          <w:jc w:val="center"/>
          <w:ins w:id="3005" w:author="Rafi Aziizi" w:date="2021-11-12T14:42:00Z"/>
        </w:trPr>
        <w:tc>
          <w:tcPr>
            <w:tcW w:w="3827" w:type="dxa"/>
            <w:vAlign w:val="center"/>
          </w:tcPr>
          <w:p w14:paraId="34FB3642" w14:textId="77777777" w:rsidR="001F2641" w:rsidRPr="0044182F" w:rsidRDefault="001F2641" w:rsidP="001F2641">
            <w:pPr>
              <w:rPr>
                <w:ins w:id="3006" w:author="Rafi Aziizi" w:date="2021-11-12T14:42:00Z"/>
                <w:b/>
              </w:rPr>
            </w:pPr>
            <w:ins w:id="3007" w:author="Rafi Aziizi" w:date="2021-11-12T14:42:00Z">
              <w:r w:rsidRPr="0044182F">
                <w:rPr>
                  <w:b/>
                </w:rPr>
                <w:t>Description</w:t>
              </w:r>
            </w:ins>
          </w:p>
        </w:tc>
        <w:tc>
          <w:tcPr>
            <w:tcW w:w="3964" w:type="dxa"/>
          </w:tcPr>
          <w:p w14:paraId="245D64BC" w14:textId="0F738ED7" w:rsidR="001F2641" w:rsidRPr="000C722D" w:rsidRDefault="001F2641" w:rsidP="001F2641">
            <w:pPr>
              <w:rPr>
                <w:ins w:id="3008" w:author="Rafi Aziizi" w:date="2021-11-12T14:42:00Z"/>
              </w:rPr>
            </w:pPr>
            <w:ins w:id="3009" w:author="Rafi Aziizi" w:date="2021-11-12T14:42:00Z">
              <w:r>
                <w:t xml:space="preserve">Use case ini merupakan use case generalisasi dari kelola </w:t>
              </w:r>
            </w:ins>
            <w:ins w:id="3010" w:author="Rafi Aziizi" w:date="2021-11-12T14:44:00Z">
              <w:r w:rsidR="00522ADB">
                <w:t>guru</w:t>
              </w:r>
            </w:ins>
            <w:ins w:id="3011" w:author="Rafi Aziizi" w:date="2021-11-12T14:42:00Z">
              <w:r>
                <w:t xml:space="preserve"> untuk menghapus data guru.</w:t>
              </w:r>
            </w:ins>
          </w:p>
        </w:tc>
      </w:tr>
      <w:tr w:rsidR="001F2641" w:rsidRPr="002F6C1D" w14:paraId="6FE1783C" w14:textId="77777777" w:rsidTr="001F2641">
        <w:trPr>
          <w:jc w:val="center"/>
          <w:ins w:id="3012" w:author="Rafi Aziizi" w:date="2021-11-12T14:42:00Z"/>
        </w:trPr>
        <w:tc>
          <w:tcPr>
            <w:tcW w:w="3827" w:type="dxa"/>
            <w:vAlign w:val="center"/>
          </w:tcPr>
          <w:p w14:paraId="289529F6" w14:textId="77777777" w:rsidR="001F2641" w:rsidRPr="0044182F" w:rsidRDefault="001F2641" w:rsidP="001F2641">
            <w:pPr>
              <w:rPr>
                <w:ins w:id="3013" w:author="Rafi Aziizi" w:date="2021-11-12T14:42:00Z"/>
                <w:b/>
              </w:rPr>
            </w:pPr>
            <w:ins w:id="3014"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3015" w:author="Rafi Aziizi" w:date="2021-11-12T14:42:00Z"/>
              </w:rPr>
            </w:pPr>
            <w:ins w:id="3016" w:author="Rafi Aziizi" w:date="2021-11-12T14:42:00Z">
              <w:r>
                <w:t>Bag.IT, Guru BK.</w:t>
              </w:r>
            </w:ins>
          </w:p>
        </w:tc>
      </w:tr>
      <w:tr w:rsidR="001F2641" w:rsidRPr="0044182F" w14:paraId="47474A0D" w14:textId="77777777" w:rsidTr="001F2641">
        <w:trPr>
          <w:jc w:val="center"/>
          <w:ins w:id="3017" w:author="Rafi Aziizi" w:date="2021-11-12T14:42:00Z"/>
        </w:trPr>
        <w:tc>
          <w:tcPr>
            <w:tcW w:w="3827" w:type="dxa"/>
            <w:vAlign w:val="center"/>
          </w:tcPr>
          <w:p w14:paraId="37CE8B83" w14:textId="77777777" w:rsidR="001F2641" w:rsidRPr="0044182F" w:rsidRDefault="001F2641" w:rsidP="001F2641">
            <w:pPr>
              <w:rPr>
                <w:ins w:id="3018" w:author="Rafi Aziizi" w:date="2021-11-12T14:42:00Z"/>
                <w:b/>
              </w:rPr>
            </w:pPr>
            <w:ins w:id="3019"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3020" w:author="Rafi Aziizi" w:date="2021-11-12T14:42:00Z"/>
                <w:i/>
                <w:iCs/>
              </w:rPr>
            </w:pPr>
            <w:ins w:id="3021" w:author="Rafi Aziizi" w:date="2021-11-12T14:42:00Z">
              <w:r>
                <w:rPr>
                  <w:i/>
                  <w:iCs/>
                </w:rPr>
                <w:t>Conditional</w:t>
              </w:r>
            </w:ins>
          </w:p>
        </w:tc>
      </w:tr>
      <w:tr w:rsidR="001F2641" w:rsidRPr="0044182F" w14:paraId="20791379" w14:textId="77777777" w:rsidTr="001F2641">
        <w:trPr>
          <w:jc w:val="center"/>
          <w:ins w:id="3022" w:author="Rafi Aziizi" w:date="2021-11-12T14:42:00Z"/>
        </w:trPr>
        <w:tc>
          <w:tcPr>
            <w:tcW w:w="3827" w:type="dxa"/>
            <w:vAlign w:val="center"/>
          </w:tcPr>
          <w:p w14:paraId="14F0B71B" w14:textId="77777777" w:rsidR="001F2641" w:rsidRPr="0044182F" w:rsidRDefault="001F2641" w:rsidP="001F2641">
            <w:pPr>
              <w:rPr>
                <w:ins w:id="3023" w:author="Rafi Aziizi" w:date="2021-11-12T14:42:00Z"/>
                <w:b/>
              </w:rPr>
            </w:pPr>
            <w:ins w:id="3024"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3025" w:author="Rafi Aziizi" w:date="2021-11-12T14:42:00Z"/>
              </w:rPr>
            </w:pPr>
            <w:ins w:id="3026" w:author="Rafi Aziizi" w:date="2021-11-12T14:42:00Z">
              <w:r>
                <w:t>-</w:t>
              </w:r>
            </w:ins>
          </w:p>
        </w:tc>
      </w:tr>
      <w:tr w:rsidR="001F2641" w:rsidRPr="0081005E" w14:paraId="620F858A" w14:textId="77777777" w:rsidTr="001F2641">
        <w:trPr>
          <w:jc w:val="center"/>
          <w:ins w:id="3027" w:author="Rafi Aziizi" w:date="2021-11-12T14:42:00Z"/>
        </w:trPr>
        <w:tc>
          <w:tcPr>
            <w:tcW w:w="3827" w:type="dxa"/>
            <w:vAlign w:val="center"/>
          </w:tcPr>
          <w:p w14:paraId="5FECDB9A" w14:textId="77777777" w:rsidR="001F2641" w:rsidRPr="0044182F" w:rsidRDefault="001F2641" w:rsidP="001F2641">
            <w:pPr>
              <w:rPr>
                <w:ins w:id="3028" w:author="Rafi Aziizi" w:date="2021-11-12T14:42:00Z"/>
                <w:b/>
              </w:rPr>
            </w:pPr>
            <w:ins w:id="3029"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3030" w:author="Rafi Aziizi" w:date="2021-11-12T14:42:00Z"/>
                <w:i/>
                <w:iCs/>
              </w:rPr>
            </w:pPr>
            <w:ins w:id="3031" w:author="Rafi Aziizi" w:date="2021-11-12T14:42:00Z">
              <w:r>
                <w:t>Data guru aktif</w:t>
              </w:r>
            </w:ins>
          </w:p>
        </w:tc>
      </w:tr>
      <w:tr w:rsidR="001F2641" w:rsidRPr="0048762E" w14:paraId="6E86A4D8" w14:textId="77777777" w:rsidTr="001F2641">
        <w:trPr>
          <w:jc w:val="center"/>
          <w:ins w:id="3032" w:author="Rafi Aziizi" w:date="2021-11-12T14:42:00Z"/>
        </w:trPr>
        <w:tc>
          <w:tcPr>
            <w:tcW w:w="3827" w:type="dxa"/>
            <w:vAlign w:val="center"/>
          </w:tcPr>
          <w:p w14:paraId="0882F61F" w14:textId="77777777" w:rsidR="001F2641" w:rsidRPr="0044182F" w:rsidRDefault="001F2641" w:rsidP="001F2641">
            <w:pPr>
              <w:rPr>
                <w:ins w:id="3033" w:author="Rafi Aziizi" w:date="2021-11-12T14:42:00Z"/>
                <w:b/>
              </w:rPr>
            </w:pPr>
            <w:ins w:id="3034"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3035" w:author="Rafi Aziizi" w:date="2021-11-12T14:42:00Z"/>
              </w:rPr>
            </w:pPr>
            <w:ins w:id="3036" w:author="Rafi Aziizi" w:date="2021-11-12T14:42:00Z">
              <w:r>
                <w:t xml:space="preserve">Perubahan data </w:t>
              </w:r>
            </w:ins>
            <w:ins w:id="3037" w:author="Rafi Aziizi" w:date="2021-11-12T14:43:00Z">
              <w:r>
                <w:t>guru</w:t>
              </w:r>
            </w:ins>
            <w:ins w:id="3038" w:author="Rafi Aziizi" w:date="2021-11-12T14:42:00Z">
              <w:r>
                <w:t xml:space="preserve"> menjadi pasif</w:t>
              </w:r>
            </w:ins>
          </w:p>
        </w:tc>
      </w:tr>
      <w:tr w:rsidR="001F2641" w:rsidRPr="0044182F" w14:paraId="3E7AE399" w14:textId="77777777" w:rsidTr="001F2641">
        <w:trPr>
          <w:jc w:val="center"/>
          <w:ins w:id="3039"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3040" w:author="Rafi Aziizi" w:date="2021-11-12T14:42:00Z"/>
                <w:b/>
              </w:rPr>
            </w:pPr>
            <w:ins w:id="3041" w:author="Rafi Aziizi" w:date="2021-11-12T14:42:00Z">
              <w:r w:rsidRPr="0044182F">
                <w:rPr>
                  <w:b/>
                </w:rPr>
                <w:t>Main Course</w:t>
              </w:r>
            </w:ins>
          </w:p>
        </w:tc>
      </w:tr>
      <w:tr w:rsidR="001F2641" w:rsidRPr="0044182F" w14:paraId="5D3EE41F" w14:textId="77777777" w:rsidTr="001F2641">
        <w:trPr>
          <w:jc w:val="center"/>
          <w:ins w:id="3042"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3043" w:author="Rafi Aziizi" w:date="2021-11-12T14:42:00Z"/>
                <w:b/>
              </w:rPr>
            </w:pPr>
            <w:ins w:id="3044"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3045" w:author="Rafi Aziizi" w:date="2021-11-12T14:42:00Z"/>
                <w:b/>
              </w:rPr>
            </w:pPr>
            <w:ins w:id="3046" w:author="Rafi Aziizi" w:date="2021-11-12T14:42:00Z">
              <w:r w:rsidRPr="0044182F">
                <w:rPr>
                  <w:b/>
                </w:rPr>
                <w:t>Reaksi Sistem</w:t>
              </w:r>
            </w:ins>
          </w:p>
        </w:tc>
      </w:tr>
      <w:tr w:rsidR="001F2641" w:rsidRPr="0044182F" w14:paraId="49C2774A" w14:textId="77777777" w:rsidTr="001F2641">
        <w:trPr>
          <w:jc w:val="center"/>
          <w:ins w:id="3047"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3048" w:author="Rafi Aziizi" w:date="2021-11-12T14:42:00Z"/>
              </w:rPr>
            </w:pPr>
            <w:ins w:id="3049" w:author="Rafi Aziizi" w:date="2021-11-12T14:42:00Z">
              <w:r>
                <w:t xml:space="preserve">Memasuki menu “Data </w:t>
              </w:r>
            </w:ins>
            <w:ins w:id="3050" w:author="Rafi Aziizi" w:date="2021-11-12T14:43:00Z">
              <w:r>
                <w:t>Guru</w:t>
              </w:r>
            </w:ins>
            <w:ins w:id="3051" w:author="Rafi Aziizi" w:date="2021-11-12T14:42:00Z">
              <w:r>
                <w:t>”</w:t>
              </w:r>
            </w:ins>
          </w:p>
        </w:tc>
        <w:tc>
          <w:tcPr>
            <w:tcW w:w="3964" w:type="dxa"/>
            <w:vAlign w:val="center"/>
          </w:tcPr>
          <w:p w14:paraId="4AB2D5D7" w14:textId="77777777" w:rsidR="001F2641" w:rsidRPr="0044182F" w:rsidRDefault="001F2641" w:rsidP="001F2641">
            <w:pPr>
              <w:ind w:left="511"/>
              <w:rPr>
                <w:ins w:id="3052" w:author="Rafi Aziizi" w:date="2021-11-12T14:42:00Z"/>
              </w:rPr>
            </w:pPr>
          </w:p>
        </w:tc>
      </w:tr>
      <w:tr w:rsidR="001F2641" w:rsidRPr="0044182F" w14:paraId="0586B617" w14:textId="77777777" w:rsidTr="001F2641">
        <w:trPr>
          <w:jc w:val="center"/>
          <w:ins w:id="3053" w:author="Rafi Aziizi" w:date="2021-11-12T14:42:00Z"/>
        </w:trPr>
        <w:tc>
          <w:tcPr>
            <w:tcW w:w="3827" w:type="dxa"/>
            <w:vAlign w:val="center"/>
          </w:tcPr>
          <w:p w14:paraId="44673816" w14:textId="77777777" w:rsidR="001F2641" w:rsidRPr="0044182F" w:rsidRDefault="001F2641" w:rsidP="001F2641">
            <w:pPr>
              <w:ind w:left="510"/>
              <w:rPr>
                <w:ins w:id="3054"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3055" w:author="Rafi Aziizi" w:date="2021-11-12T14:42:00Z"/>
              </w:rPr>
            </w:pPr>
            <w:ins w:id="3056" w:author="Rafi Aziizi" w:date="2021-11-12T14:42:00Z">
              <w:r>
                <w:t xml:space="preserve">Menampilkan seluruh data </w:t>
              </w:r>
            </w:ins>
            <w:ins w:id="3057" w:author="Rafi Aziizi" w:date="2021-11-12T14:43:00Z">
              <w:r>
                <w:t>Guru</w:t>
              </w:r>
            </w:ins>
          </w:p>
        </w:tc>
      </w:tr>
      <w:tr w:rsidR="001F2641" w:rsidRPr="0044182F" w14:paraId="4FA26AD6" w14:textId="77777777" w:rsidTr="001F2641">
        <w:trPr>
          <w:jc w:val="center"/>
          <w:ins w:id="3058"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3059" w:author="Rafi Aziizi" w:date="2021-11-12T14:42:00Z"/>
              </w:rPr>
            </w:pPr>
            <w:ins w:id="3060" w:author="Rafi Aziizi" w:date="2021-11-12T14:42:00Z">
              <w:r>
                <w:t xml:space="preserve">Menghapus data </w:t>
              </w:r>
            </w:ins>
            <w:ins w:id="3061" w:author="Rafi Aziizi" w:date="2021-11-12T14:43:00Z">
              <w:r>
                <w:t>guru</w:t>
              </w:r>
            </w:ins>
            <w:ins w:id="3062"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3063" w:author="Rafi Aziizi" w:date="2021-11-12T14:42:00Z"/>
              </w:rPr>
            </w:pPr>
          </w:p>
        </w:tc>
      </w:tr>
      <w:tr w:rsidR="001F2641" w:rsidRPr="0044182F" w14:paraId="3C48E24E" w14:textId="77777777" w:rsidTr="001F2641">
        <w:trPr>
          <w:jc w:val="center"/>
          <w:ins w:id="3064" w:author="Rafi Aziizi" w:date="2021-11-12T14:42:00Z"/>
        </w:trPr>
        <w:tc>
          <w:tcPr>
            <w:tcW w:w="3827" w:type="dxa"/>
            <w:vAlign w:val="center"/>
          </w:tcPr>
          <w:p w14:paraId="24E976E0" w14:textId="77777777" w:rsidR="001F2641" w:rsidRDefault="001F2641" w:rsidP="001F2641">
            <w:pPr>
              <w:pStyle w:val="ListParagraph"/>
              <w:rPr>
                <w:ins w:id="3065"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3066" w:author="Rafi Aziizi" w:date="2021-11-12T14:42:00Z"/>
              </w:rPr>
            </w:pPr>
            <w:ins w:id="3067" w:author="Rafi Aziizi" w:date="2021-11-12T14:42:00Z">
              <w:r>
                <w:t xml:space="preserve">Melakukan perubahan data </w:t>
              </w:r>
            </w:ins>
            <w:ins w:id="3068" w:author="Rafi Aziizi" w:date="2021-11-12T14:43:00Z">
              <w:r w:rsidR="00522ADB">
                <w:t>guru</w:t>
              </w:r>
            </w:ins>
            <w:ins w:id="3069" w:author="Rafi Aziizi" w:date="2021-11-12T14:42:00Z">
              <w:r>
                <w:t xml:space="preserve"> aktif menjadi pasif pada </w:t>
              </w:r>
              <w:r w:rsidRPr="00C70CAF">
                <w:rPr>
                  <w:i/>
                  <w:iCs/>
                </w:rPr>
                <w:lastRenderedPageBreak/>
                <w:t>database</w:t>
              </w:r>
            </w:ins>
          </w:p>
        </w:tc>
      </w:tr>
      <w:tr w:rsidR="001F2641" w:rsidRPr="001B1AF9" w14:paraId="59060A19" w14:textId="77777777" w:rsidTr="001F2641">
        <w:trPr>
          <w:jc w:val="center"/>
          <w:ins w:id="3070"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3071" w:author="Rafi Aziizi" w:date="2021-11-12T14:42:00Z"/>
                <w:b/>
                <w:bCs/>
              </w:rPr>
            </w:pPr>
            <w:ins w:id="3072" w:author="Rafi Aziizi" w:date="2021-11-12T14:42:00Z">
              <w:r w:rsidRPr="001B1AF9">
                <w:rPr>
                  <w:b/>
                  <w:bCs/>
                </w:rPr>
                <w:lastRenderedPageBreak/>
                <w:t>Skenario Eksepsi (Optional)</w:t>
              </w:r>
            </w:ins>
          </w:p>
        </w:tc>
      </w:tr>
      <w:tr w:rsidR="001F2641" w:rsidRPr="001B1AF9" w14:paraId="6CFEE817" w14:textId="77777777" w:rsidTr="001F2641">
        <w:trPr>
          <w:jc w:val="center"/>
          <w:ins w:id="3073"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3074" w:author="Rafi Aziizi" w:date="2021-11-12T14:42:00Z"/>
                <w:b/>
                <w:bCs/>
              </w:rPr>
            </w:pPr>
            <w:ins w:id="3075"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3076" w:author="Rafi Aziizi" w:date="2021-11-12T14:42:00Z"/>
                <w:b/>
                <w:bCs/>
              </w:rPr>
            </w:pPr>
            <w:ins w:id="3077" w:author="Rafi Aziizi" w:date="2021-11-12T14:42:00Z">
              <w:r w:rsidRPr="001B1AF9">
                <w:rPr>
                  <w:b/>
                  <w:bCs/>
                </w:rPr>
                <w:t>Reaksi Sistem</w:t>
              </w:r>
            </w:ins>
          </w:p>
        </w:tc>
      </w:tr>
      <w:tr w:rsidR="001F2641" w14:paraId="23BFA896" w14:textId="77777777" w:rsidTr="001F2641">
        <w:trPr>
          <w:jc w:val="center"/>
          <w:ins w:id="3078" w:author="Rafi Aziizi" w:date="2021-11-12T14:42:00Z"/>
        </w:trPr>
        <w:tc>
          <w:tcPr>
            <w:tcW w:w="3827" w:type="dxa"/>
            <w:vAlign w:val="center"/>
          </w:tcPr>
          <w:p w14:paraId="0A1AB611" w14:textId="5755120C" w:rsidR="001F2641" w:rsidRDefault="001F2641" w:rsidP="001F2641">
            <w:pPr>
              <w:ind w:left="360"/>
              <w:rPr>
                <w:ins w:id="3079" w:author="Rafi Aziizi" w:date="2021-11-12T14:42:00Z"/>
              </w:rPr>
            </w:pPr>
            <w:ins w:id="3080" w:author="Rafi Aziizi" w:date="2021-11-12T14:42:00Z">
              <w:r>
                <w:t xml:space="preserve">3a. Tidak memasukan secara benar data </w:t>
              </w:r>
            </w:ins>
            <w:ins w:id="3081" w:author="Rafi Aziizi" w:date="2021-11-12T14:43:00Z">
              <w:r w:rsidR="00522ADB">
                <w:t>guru</w:t>
              </w:r>
            </w:ins>
            <w:ins w:id="3082"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3083" w:author="Rafi Aziizi" w:date="2021-11-12T14:42:00Z"/>
              </w:rPr>
            </w:pPr>
          </w:p>
        </w:tc>
      </w:tr>
      <w:tr w:rsidR="001F2641" w14:paraId="03F6D861" w14:textId="77777777" w:rsidTr="001F2641">
        <w:trPr>
          <w:jc w:val="center"/>
          <w:ins w:id="3084" w:author="Rafi Aziizi" w:date="2021-11-12T14:42:00Z"/>
        </w:trPr>
        <w:tc>
          <w:tcPr>
            <w:tcW w:w="3827" w:type="dxa"/>
            <w:vAlign w:val="center"/>
          </w:tcPr>
          <w:p w14:paraId="0AB3361F" w14:textId="77777777" w:rsidR="001F2641" w:rsidRDefault="001F2641" w:rsidP="001F2641">
            <w:pPr>
              <w:pStyle w:val="ListParagraph"/>
              <w:ind w:left="450"/>
              <w:rPr>
                <w:ins w:id="3085" w:author="Rafi Aziizi" w:date="2021-11-12T14:42:00Z"/>
              </w:rPr>
            </w:pPr>
          </w:p>
        </w:tc>
        <w:tc>
          <w:tcPr>
            <w:tcW w:w="3964" w:type="dxa"/>
            <w:vAlign w:val="center"/>
          </w:tcPr>
          <w:p w14:paraId="182FFC82" w14:textId="36B62DCB" w:rsidR="001F2641" w:rsidRDefault="001F2641" w:rsidP="001F2641">
            <w:pPr>
              <w:spacing w:after="160"/>
              <w:ind w:left="360"/>
              <w:rPr>
                <w:ins w:id="3086" w:author="Rafi Aziizi" w:date="2021-11-12T14:42:00Z"/>
              </w:rPr>
            </w:pPr>
            <w:ins w:id="3087" w:author="Rafi Aziizi" w:date="2021-11-12T14:42:00Z">
              <w:r>
                <w:t xml:space="preserve">3b. Menampilkan pemberitahuan melalui notifikasi bahwa data </w:t>
              </w:r>
            </w:ins>
            <w:ins w:id="3088" w:author="Rafi Aziizi" w:date="2021-11-12T14:43:00Z">
              <w:r w:rsidR="00522ADB">
                <w:t>guru</w:t>
              </w:r>
            </w:ins>
            <w:ins w:id="3089" w:author="Rafi Aziizi" w:date="2021-11-12T14:42:00Z">
              <w:r>
                <w:t xml:space="preserve"> tidak memenuhi persyaratan dan gagal dihapuskan</w:t>
              </w:r>
            </w:ins>
          </w:p>
        </w:tc>
      </w:tr>
    </w:tbl>
    <w:p w14:paraId="14CCC8DA" w14:textId="7BDF3A2D" w:rsidR="001F2641" w:rsidRDefault="001F2641" w:rsidP="001F2641">
      <w:pPr>
        <w:ind w:left="66"/>
        <w:rPr>
          <w:ins w:id="3090" w:author="chaniaayulestari@outlook.com" w:date="2021-11-12T16:27:00Z"/>
        </w:rPr>
      </w:pPr>
      <w:ins w:id="3091" w:author="Rafi Aziizi" w:date="2021-11-12T14:37:00Z">
        <w:r>
          <w:t xml:space="preserve">c. </w:t>
        </w:r>
      </w:ins>
      <w:ins w:id="3092" w:author="Rafi Aziizi" w:date="2021-11-12T14:45:00Z">
        <w:r w:rsidR="00522ADB">
          <w:t xml:space="preserve">Skenario </w:t>
        </w:r>
      </w:ins>
      <w:ins w:id="3093" w:author="Rafi Aziizi" w:date="2021-11-12T14:37:00Z">
        <w:r>
          <w:t>Edit Guru</w:t>
        </w:r>
      </w:ins>
    </w:p>
    <w:p w14:paraId="3DC7D186" w14:textId="770BB707" w:rsidR="001A7B0B" w:rsidDel="00A25E3C" w:rsidRDefault="001A7B0B">
      <w:pPr>
        <w:ind w:left="66"/>
        <w:jc w:val="center"/>
        <w:rPr>
          <w:ins w:id="3094" w:author="Rafi Aziizi" w:date="2021-11-12T14:37:00Z"/>
          <w:del w:id="3095" w:author="chaniaayulestari@outlook.com" w:date="2021-11-13T14:03:00Z"/>
        </w:rPr>
        <w:pPrChange w:id="3096" w:author="chaniaayulestari@outlook.com" w:date="2021-11-13T14:03:00Z">
          <w:pPr>
            <w:ind w:left="66"/>
          </w:pPr>
        </w:pPrChange>
      </w:pPr>
    </w:p>
    <w:p w14:paraId="216C0FA1" w14:textId="3A615DCE" w:rsidR="00A25E3C" w:rsidRDefault="00A25E3C">
      <w:pPr>
        <w:pStyle w:val="Caption"/>
        <w:keepNext/>
        <w:jc w:val="center"/>
        <w:rPr>
          <w:ins w:id="3097" w:author="chaniaayulestari@outlook.com" w:date="2021-11-13T14:03:00Z"/>
        </w:rPr>
        <w:pPrChange w:id="3098" w:author="chaniaayulestari@outlook.com" w:date="2021-11-13T14:03:00Z">
          <w:pPr/>
        </w:pPrChange>
      </w:pPr>
      <w:bookmarkStart w:id="3099" w:name="_Toc87762735"/>
      <w:ins w:id="3100" w:author="chaniaayulestari@outlook.com" w:date="2021-11-13T14:03:00Z">
        <w:r>
          <w:t xml:space="preserve">Tabel 3. </w:t>
        </w:r>
      </w:ins>
      <w:ins w:id="3101" w:author="Rafi Aziizi" w:date="2021-11-14T11:08:00Z">
        <w:r w:rsidR="001B2DEA">
          <w:fldChar w:fldCharType="begin"/>
        </w:r>
        <w:r w:rsidR="001B2DEA">
          <w:instrText xml:space="preserve"> SEQ Tabel_3. \* ARABIC </w:instrText>
        </w:r>
      </w:ins>
      <w:r w:rsidR="001B2DEA">
        <w:fldChar w:fldCharType="separate"/>
      </w:r>
      <w:ins w:id="3102" w:author="Rafi Aziizi" w:date="2021-11-14T11:08:00Z">
        <w:r w:rsidR="001B2DEA">
          <w:rPr>
            <w:noProof/>
          </w:rPr>
          <w:t>22</w:t>
        </w:r>
        <w:r w:rsidR="001B2DEA">
          <w:fldChar w:fldCharType="end"/>
        </w:r>
      </w:ins>
      <w:ins w:id="3103" w:author="chaniaayulestari@outlook.com" w:date="2021-11-13T14:03:00Z">
        <w:del w:id="3104" w:author="Rafi Aziizi" w:date="2021-11-14T09:52:00Z">
          <w:r w:rsidDel="003640C9">
            <w:fldChar w:fldCharType="begin"/>
          </w:r>
          <w:r w:rsidDel="003640C9">
            <w:delInstrText xml:space="preserve"> SEQ Tabel_3. \* ARABIC </w:delInstrText>
          </w:r>
        </w:del>
      </w:ins>
      <w:del w:id="3105" w:author="Rafi Aziizi" w:date="2021-11-14T09:52:00Z">
        <w:r w:rsidR="007A54E1">
          <w:fldChar w:fldCharType="separate"/>
        </w:r>
      </w:del>
      <w:ins w:id="3106" w:author="chaniaayulestari@outlook.com" w:date="2021-11-13T14:03:00Z">
        <w:del w:id="3107" w:author="Rafi Aziizi" w:date="2021-11-14T09:52:00Z">
          <w:r w:rsidDel="003640C9">
            <w:fldChar w:fldCharType="end"/>
          </w:r>
        </w:del>
        <w:r>
          <w:t xml:space="preserve"> Skenari</w:t>
        </w:r>
      </w:ins>
      <w:ins w:id="3108" w:author="Rafi Aziizi" w:date="2021-11-14T09:54:00Z">
        <w:r w:rsidR="00590A19">
          <w:t>o</w:t>
        </w:r>
      </w:ins>
      <w:ins w:id="3109" w:author="chaniaayulestari@outlook.com" w:date="2021-11-13T14:03:00Z">
        <w:r>
          <w:t xml:space="preserve"> Edit Guru</w:t>
        </w:r>
        <w:bookmarkEnd w:id="309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3110" w:author="Rafi Aziizi" w:date="2021-11-12T14:37:00Z"/>
        </w:trPr>
        <w:tc>
          <w:tcPr>
            <w:tcW w:w="3827" w:type="dxa"/>
            <w:shd w:val="clear" w:color="auto" w:fill="F2EE98"/>
            <w:vAlign w:val="center"/>
          </w:tcPr>
          <w:p w14:paraId="37D63F88" w14:textId="77777777" w:rsidR="001F2641" w:rsidRPr="0044182F" w:rsidRDefault="001F2641" w:rsidP="001F2641">
            <w:pPr>
              <w:rPr>
                <w:ins w:id="3111" w:author="Rafi Aziizi" w:date="2021-11-12T14:37:00Z"/>
                <w:b/>
              </w:rPr>
            </w:pPr>
            <w:ins w:id="3112"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3113" w:author="Rafi Aziizi" w:date="2021-11-12T14:37:00Z"/>
              </w:rPr>
            </w:pPr>
            <w:ins w:id="3114" w:author="Rafi Aziizi" w:date="2021-11-12T14:37:00Z">
              <w:r>
                <w:t xml:space="preserve">Edit </w:t>
              </w:r>
            </w:ins>
            <w:ins w:id="3115" w:author="Rafi Aziizi" w:date="2021-11-12T14:38:00Z">
              <w:r>
                <w:t>Guru</w:t>
              </w:r>
            </w:ins>
          </w:p>
        </w:tc>
      </w:tr>
      <w:tr w:rsidR="001F2641" w:rsidRPr="002F6C1D" w14:paraId="4A32897E" w14:textId="77777777" w:rsidTr="001F2641">
        <w:trPr>
          <w:jc w:val="center"/>
          <w:ins w:id="3116" w:author="Rafi Aziizi" w:date="2021-11-12T14:37:00Z"/>
        </w:trPr>
        <w:tc>
          <w:tcPr>
            <w:tcW w:w="3827" w:type="dxa"/>
            <w:vAlign w:val="center"/>
          </w:tcPr>
          <w:p w14:paraId="10039E7F" w14:textId="77777777" w:rsidR="001F2641" w:rsidRPr="0044182F" w:rsidRDefault="001F2641" w:rsidP="001F2641">
            <w:pPr>
              <w:rPr>
                <w:ins w:id="3117" w:author="Rafi Aziizi" w:date="2021-11-12T14:37:00Z"/>
                <w:b/>
              </w:rPr>
            </w:pPr>
            <w:ins w:id="3118" w:author="Rafi Aziizi" w:date="2021-11-12T14:37:00Z">
              <w:r w:rsidRPr="0044182F">
                <w:rPr>
                  <w:b/>
                </w:rPr>
                <w:t>ID</w:t>
              </w:r>
            </w:ins>
          </w:p>
        </w:tc>
        <w:tc>
          <w:tcPr>
            <w:tcW w:w="3964" w:type="dxa"/>
            <w:vAlign w:val="center"/>
          </w:tcPr>
          <w:p w14:paraId="75E41625" w14:textId="4B615B41" w:rsidR="001F2641" w:rsidRPr="002F6C1D" w:rsidRDefault="001F2641" w:rsidP="001F2641">
            <w:pPr>
              <w:rPr>
                <w:ins w:id="3119" w:author="Rafi Aziizi" w:date="2021-11-12T14:37:00Z"/>
              </w:rPr>
            </w:pPr>
            <w:ins w:id="3120" w:author="Rafi Aziizi" w:date="2021-11-12T14:37:00Z">
              <w:r>
                <w:t>RC1</w:t>
              </w:r>
            </w:ins>
            <w:ins w:id="3121" w:author="Rafi Aziizi" w:date="2021-11-12T14:38:00Z">
              <w:r>
                <w:t>3</w:t>
              </w:r>
            </w:ins>
            <w:ins w:id="3122" w:author="Rafi Aziizi" w:date="2021-11-13T06:55:00Z">
              <w:r w:rsidR="005049EC">
                <w:t>.3</w:t>
              </w:r>
            </w:ins>
          </w:p>
        </w:tc>
      </w:tr>
      <w:tr w:rsidR="001F2641" w:rsidRPr="000C722D" w14:paraId="5B5F9D4E" w14:textId="77777777" w:rsidTr="001F2641">
        <w:trPr>
          <w:jc w:val="center"/>
          <w:ins w:id="3123" w:author="Rafi Aziizi" w:date="2021-11-12T14:37:00Z"/>
        </w:trPr>
        <w:tc>
          <w:tcPr>
            <w:tcW w:w="3827" w:type="dxa"/>
            <w:vAlign w:val="center"/>
          </w:tcPr>
          <w:p w14:paraId="0FD190F3" w14:textId="77777777" w:rsidR="001F2641" w:rsidRPr="0044182F" w:rsidRDefault="001F2641" w:rsidP="001F2641">
            <w:pPr>
              <w:rPr>
                <w:ins w:id="3124" w:author="Rafi Aziizi" w:date="2021-11-12T14:37:00Z"/>
                <w:b/>
              </w:rPr>
            </w:pPr>
            <w:ins w:id="3125" w:author="Rafi Aziizi" w:date="2021-11-12T14:37:00Z">
              <w:r w:rsidRPr="0044182F">
                <w:rPr>
                  <w:b/>
                </w:rPr>
                <w:t>Description</w:t>
              </w:r>
            </w:ins>
          </w:p>
        </w:tc>
        <w:tc>
          <w:tcPr>
            <w:tcW w:w="3964" w:type="dxa"/>
          </w:tcPr>
          <w:p w14:paraId="75B27C83" w14:textId="11BBEEA1" w:rsidR="001F2641" w:rsidRPr="000C722D" w:rsidRDefault="001F2641" w:rsidP="001F2641">
            <w:pPr>
              <w:rPr>
                <w:ins w:id="3126" w:author="Rafi Aziizi" w:date="2021-11-12T14:37:00Z"/>
              </w:rPr>
            </w:pPr>
            <w:ins w:id="3127" w:author="Rafi Aziizi" w:date="2021-11-12T14:37:00Z">
              <w:r>
                <w:t xml:space="preserve">Use case ini merupakan use case generalisasi dari kelola </w:t>
              </w:r>
            </w:ins>
            <w:ins w:id="3128" w:author="Rafi Aziizi" w:date="2021-11-12T14:38:00Z">
              <w:r>
                <w:t>guru</w:t>
              </w:r>
            </w:ins>
            <w:ins w:id="3129" w:author="Rafi Aziizi" w:date="2021-11-12T14:37:00Z">
              <w:r>
                <w:t xml:space="preserve"> untuk memperbaharui data </w:t>
              </w:r>
            </w:ins>
            <w:ins w:id="3130" w:author="Rafi Aziizi" w:date="2021-11-12T14:38:00Z">
              <w:r>
                <w:t>guru</w:t>
              </w:r>
            </w:ins>
            <w:ins w:id="3131" w:author="Rafi Aziizi" w:date="2021-11-12T14:37:00Z">
              <w:r>
                <w:t>.</w:t>
              </w:r>
            </w:ins>
          </w:p>
        </w:tc>
      </w:tr>
      <w:tr w:rsidR="001F2641" w:rsidRPr="002F6C1D" w14:paraId="39D4B5FF" w14:textId="77777777" w:rsidTr="001F2641">
        <w:trPr>
          <w:jc w:val="center"/>
          <w:ins w:id="3132" w:author="Rafi Aziizi" w:date="2021-11-12T14:37:00Z"/>
        </w:trPr>
        <w:tc>
          <w:tcPr>
            <w:tcW w:w="3827" w:type="dxa"/>
            <w:vAlign w:val="center"/>
          </w:tcPr>
          <w:p w14:paraId="7E22B2F1" w14:textId="77777777" w:rsidR="001F2641" w:rsidRPr="0044182F" w:rsidRDefault="001F2641" w:rsidP="001F2641">
            <w:pPr>
              <w:rPr>
                <w:ins w:id="3133" w:author="Rafi Aziizi" w:date="2021-11-12T14:37:00Z"/>
                <w:b/>
              </w:rPr>
            </w:pPr>
            <w:ins w:id="3134"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3135" w:author="Rafi Aziizi" w:date="2021-11-12T14:37:00Z"/>
              </w:rPr>
            </w:pPr>
            <w:ins w:id="3136" w:author="Rafi Aziizi" w:date="2021-11-12T14:37:00Z">
              <w:r>
                <w:t>Bag.IT, Guru BK.</w:t>
              </w:r>
            </w:ins>
          </w:p>
        </w:tc>
      </w:tr>
      <w:tr w:rsidR="001F2641" w:rsidRPr="0044182F" w14:paraId="6D00B266" w14:textId="77777777" w:rsidTr="001F2641">
        <w:trPr>
          <w:jc w:val="center"/>
          <w:ins w:id="3137" w:author="Rafi Aziizi" w:date="2021-11-12T14:37:00Z"/>
        </w:trPr>
        <w:tc>
          <w:tcPr>
            <w:tcW w:w="3827" w:type="dxa"/>
            <w:vAlign w:val="center"/>
          </w:tcPr>
          <w:p w14:paraId="3056D932" w14:textId="77777777" w:rsidR="001F2641" w:rsidRPr="0044182F" w:rsidRDefault="001F2641" w:rsidP="001F2641">
            <w:pPr>
              <w:rPr>
                <w:ins w:id="3138" w:author="Rafi Aziizi" w:date="2021-11-12T14:37:00Z"/>
                <w:b/>
              </w:rPr>
            </w:pPr>
            <w:ins w:id="3139"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3140" w:author="Rafi Aziizi" w:date="2021-11-12T14:37:00Z"/>
                <w:i/>
                <w:iCs/>
              </w:rPr>
            </w:pPr>
            <w:ins w:id="3141" w:author="Rafi Aziizi" w:date="2021-11-12T14:37:00Z">
              <w:r>
                <w:rPr>
                  <w:i/>
                  <w:iCs/>
                </w:rPr>
                <w:t>Conditional</w:t>
              </w:r>
            </w:ins>
          </w:p>
        </w:tc>
      </w:tr>
      <w:tr w:rsidR="001F2641" w:rsidRPr="0044182F" w14:paraId="5BA5462F" w14:textId="77777777" w:rsidTr="001F2641">
        <w:trPr>
          <w:jc w:val="center"/>
          <w:ins w:id="3142" w:author="Rafi Aziizi" w:date="2021-11-12T14:37:00Z"/>
        </w:trPr>
        <w:tc>
          <w:tcPr>
            <w:tcW w:w="3827" w:type="dxa"/>
            <w:vAlign w:val="center"/>
          </w:tcPr>
          <w:p w14:paraId="4EC8E7DE" w14:textId="77777777" w:rsidR="001F2641" w:rsidRPr="0044182F" w:rsidRDefault="001F2641" w:rsidP="001F2641">
            <w:pPr>
              <w:rPr>
                <w:ins w:id="3143" w:author="Rafi Aziizi" w:date="2021-11-12T14:37:00Z"/>
                <w:b/>
              </w:rPr>
            </w:pPr>
            <w:ins w:id="3144"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3145" w:author="Rafi Aziizi" w:date="2021-11-12T14:37:00Z"/>
              </w:rPr>
            </w:pPr>
            <w:ins w:id="3146" w:author="Rafi Aziizi" w:date="2021-11-12T14:37:00Z">
              <w:r>
                <w:t>-</w:t>
              </w:r>
            </w:ins>
          </w:p>
        </w:tc>
      </w:tr>
      <w:tr w:rsidR="001F2641" w:rsidRPr="0081005E" w14:paraId="02CEBEB3" w14:textId="77777777" w:rsidTr="001F2641">
        <w:trPr>
          <w:jc w:val="center"/>
          <w:ins w:id="3147" w:author="Rafi Aziizi" w:date="2021-11-12T14:37:00Z"/>
        </w:trPr>
        <w:tc>
          <w:tcPr>
            <w:tcW w:w="3827" w:type="dxa"/>
            <w:vAlign w:val="center"/>
          </w:tcPr>
          <w:p w14:paraId="6E8256F5" w14:textId="77777777" w:rsidR="001F2641" w:rsidRPr="0044182F" w:rsidRDefault="001F2641" w:rsidP="001F2641">
            <w:pPr>
              <w:rPr>
                <w:ins w:id="3148" w:author="Rafi Aziizi" w:date="2021-11-12T14:37:00Z"/>
                <w:b/>
              </w:rPr>
            </w:pPr>
            <w:ins w:id="3149"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3150" w:author="Rafi Aziizi" w:date="2021-11-12T14:37:00Z"/>
                <w:i/>
                <w:iCs/>
              </w:rPr>
            </w:pPr>
            <w:ins w:id="3151" w:author="Rafi Aziizi" w:date="2021-11-12T14:37:00Z">
              <w:r>
                <w:t xml:space="preserve">Data </w:t>
              </w:r>
            </w:ins>
            <w:ins w:id="3152" w:author="Rafi Aziizi" w:date="2021-11-12T14:38:00Z">
              <w:r>
                <w:t>guru</w:t>
              </w:r>
            </w:ins>
            <w:ins w:id="3153" w:author="Rafi Aziizi" w:date="2021-11-12T14:37:00Z">
              <w:r>
                <w:t xml:space="preserve"> belum diperbaharui</w:t>
              </w:r>
            </w:ins>
          </w:p>
        </w:tc>
      </w:tr>
      <w:tr w:rsidR="001F2641" w:rsidRPr="0048762E" w14:paraId="6B84C396" w14:textId="77777777" w:rsidTr="001F2641">
        <w:trPr>
          <w:jc w:val="center"/>
          <w:ins w:id="3154" w:author="Rafi Aziizi" w:date="2021-11-12T14:37:00Z"/>
        </w:trPr>
        <w:tc>
          <w:tcPr>
            <w:tcW w:w="3827" w:type="dxa"/>
            <w:vAlign w:val="center"/>
          </w:tcPr>
          <w:p w14:paraId="5076951F" w14:textId="77777777" w:rsidR="001F2641" w:rsidRPr="0044182F" w:rsidRDefault="001F2641" w:rsidP="001F2641">
            <w:pPr>
              <w:rPr>
                <w:ins w:id="3155" w:author="Rafi Aziizi" w:date="2021-11-12T14:37:00Z"/>
                <w:b/>
              </w:rPr>
            </w:pPr>
            <w:ins w:id="3156"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3157" w:author="Rafi Aziizi" w:date="2021-11-12T14:37:00Z"/>
              </w:rPr>
            </w:pPr>
            <w:ins w:id="3158" w:author="Rafi Aziizi" w:date="2021-11-12T14:37:00Z">
              <w:r>
                <w:t xml:space="preserve">Perubahan data identitas </w:t>
              </w:r>
            </w:ins>
            <w:ins w:id="3159" w:author="Rafi Aziizi" w:date="2021-11-12T14:38:00Z">
              <w:r>
                <w:t>guru</w:t>
              </w:r>
            </w:ins>
            <w:ins w:id="3160" w:author="Rafi Aziizi" w:date="2021-11-12T14:37:00Z">
              <w:r>
                <w:t xml:space="preserve"> </w:t>
              </w:r>
            </w:ins>
          </w:p>
        </w:tc>
      </w:tr>
      <w:tr w:rsidR="001F2641" w:rsidRPr="0044182F" w14:paraId="24F986D4" w14:textId="77777777" w:rsidTr="001F2641">
        <w:trPr>
          <w:jc w:val="center"/>
          <w:ins w:id="3161"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3162" w:author="Rafi Aziizi" w:date="2021-11-12T14:37:00Z"/>
                <w:b/>
              </w:rPr>
            </w:pPr>
            <w:ins w:id="3163" w:author="Rafi Aziizi" w:date="2021-11-12T14:37:00Z">
              <w:r w:rsidRPr="0044182F">
                <w:rPr>
                  <w:b/>
                </w:rPr>
                <w:t>Main Course</w:t>
              </w:r>
            </w:ins>
          </w:p>
        </w:tc>
      </w:tr>
      <w:tr w:rsidR="001F2641" w:rsidRPr="0044182F" w14:paraId="071F94FF" w14:textId="77777777" w:rsidTr="001F2641">
        <w:trPr>
          <w:jc w:val="center"/>
          <w:ins w:id="3164"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3165" w:author="Rafi Aziizi" w:date="2021-11-12T14:37:00Z"/>
                <w:b/>
              </w:rPr>
            </w:pPr>
            <w:ins w:id="3166"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3167" w:author="Rafi Aziizi" w:date="2021-11-12T14:37:00Z"/>
                <w:b/>
              </w:rPr>
            </w:pPr>
            <w:ins w:id="3168" w:author="Rafi Aziizi" w:date="2021-11-12T14:37:00Z">
              <w:r w:rsidRPr="0044182F">
                <w:rPr>
                  <w:b/>
                </w:rPr>
                <w:t>Reaksi Sistem</w:t>
              </w:r>
            </w:ins>
          </w:p>
        </w:tc>
      </w:tr>
      <w:tr w:rsidR="001F2641" w:rsidRPr="0044182F" w14:paraId="21D65B77" w14:textId="77777777" w:rsidTr="001F2641">
        <w:trPr>
          <w:jc w:val="center"/>
          <w:ins w:id="3169"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3170" w:author="Rafi Aziizi" w:date="2021-11-12T14:37:00Z"/>
              </w:rPr>
              <w:pPrChange w:id="3171" w:author="chaniaayulestari@outlook.com" w:date="2021-11-12T15:23:00Z">
                <w:pPr>
                  <w:numPr>
                    <w:numId w:val="80"/>
                  </w:numPr>
                  <w:spacing w:after="160"/>
                  <w:ind w:left="720" w:hanging="360"/>
                </w:pPr>
              </w:pPrChange>
            </w:pPr>
            <w:ins w:id="3172" w:author="Rafi Aziizi" w:date="2021-11-12T14:37:00Z">
              <w:r>
                <w:t xml:space="preserve">Memasuki menu “Data </w:t>
              </w:r>
            </w:ins>
            <w:ins w:id="3173" w:author="Rafi Aziizi" w:date="2021-11-12T14:39:00Z">
              <w:r>
                <w:t>G</w:t>
              </w:r>
            </w:ins>
            <w:ins w:id="3174" w:author="Rafi Aziizi" w:date="2021-11-12T14:38:00Z">
              <w:r>
                <w:t>uru</w:t>
              </w:r>
            </w:ins>
            <w:ins w:id="3175" w:author="Rafi Aziizi" w:date="2021-11-12T14:37:00Z">
              <w:r>
                <w:t>”</w:t>
              </w:r>
            </w:ins>
          </w:p>
        </w:tc>
        <w:tc>
          <w:tcPr>
            <w:tcW w:w="3964" w:type="dxa"/>
            <w:vAlign w:val="center"/>
          </w:tcPr>
          <w:p w14:paraId="61BCC4CA" w14:textId="77777777" w:rsidR="001F2641" w:rsidRPr="0044182F" w:rsidRDefault="001F2641">
            <w:pPr>
              <w:ind w:left="309"/>
              <w:rPr>
                <w:ins w:id="3176" w:author="Rafi Aziizi" w:date="2021-11-12T14:37:00Z"/>
              </w:rPr>
              <w:pPrChange w:id="3177" w:author="chaniaayulestari@outlook.com" w:date="2021-11-12T15:23:00Z">
                <w:pPr>
                  <w:ind w:left="511"/>
                </w:pPr>
              </w:pPrChange>
            </w:pPr>
          </w:p>
        </w:tc>
      </w:tr>
      <w:tr w:rsidR="001F2641" w:rsidRPr="0044182F" w14:paraId="1F26DA05" w14:textId="77777777" w:rsidTr="001F2641">
        <w:trPr>
          <w:jc w:val="center"/>
          <w:ins w:id="3178" w:author="Rafi Aziizi" w:date="2021-11-12T14:37:00Z"/>
        </w:trPr>
        <w:tc>
          <w:tcPr>
            <w:tcW w:w="3827" w:type="dxa"/>
            <w:vAlign w:val="center"/>
          </w:tcPr>
          <w:p w14:paraId="377FB527" w14:textId="77777777" w:rsidR="001F2641" w:rsidRPr="0044182F" w:rsidRDefault="001F2641">
            <w:pPr>
              <w:ind w:left="309"/>
              <w:rPr>
                <w:ins w:id="3179" w:author="Rafi Aziizi" w:date="2021-11-12T14:37:00Z"/>
              </w:rPr>
              <w:pPrChange w:id="3180"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3181" w:author="Rafi Aziizi" w:date="2021-11-12T14:37:00Z"/>
              </w:rPr>
              <w:pPrChange w:id="3182" w:author="chaniaayulestari@outlook.com" w:date="2021-11-12T15:23:00Z">
                <w:pPr>
                  <w:numPr>
                    <w:numId w:val="80"/>
                  </w:numPr>
                  <w:spacing w:after="160"/>
                  <w:ind w:left="511" w:hanging="360"/>
                </w:pPr>
              </w:pPrChange>
            </w:pPr>
            <w:ins w:id="3183" w:author="Rafi Aziizi" w:date="2021-11-12T14:37:00Z">
              <w:r>
                <w:t xml:space="preserve">Menampilkan seluruh data </w:t>
              </w:r>
            </w:ins>
            <w:ins w:id="3184" w:author="Rafi Aziizi" w:date="2021-11-12T14:38:00Z">
              <w:r>
                <w:t>guru</w:t>
              </w:r>
            </w:ins>
          </w:p>
        </w:tc>
      </w:tr>
      <w:tr w:rsidR="001F2641" w:rsidRPr="0044182F" w14:paraId="28E709CE" w14:textId="77777777" w:rsidTr="001F2641">
        <w:trPr>
          <w:jc w:val="center"/>
          <w:ins w:id="3185"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3186" w:author="Rafi Aziizi" w:date="2021-11-12T14:37:00Z"/>
              </w:rPr>
              <w:pPrChange w:id="3187" w:author="chaniaayulestari@outlook.com" w:date="2021-11-12T15:23:00Z">
                <w:pPr>
                  <w:pStyle w:val="ListParagraph"/>
                  <w:numPr>
                    <w:numId w:val="80"/>
                  </w:numPr>
                  <w:ind w:hanging="360"/>
                </w:pPr>
              </w:pPrChange>
            </w:pPr>
            <w:ins w:id="3188" w:author="Rafi Aziizi" w:date="2021-11-12T14:37:00Z">
              <w:r>
                <w:t>Menekan tombol “</w:t>
              </w:r>
            </w:ins>
            <w:ins w:id="3189" w:author="Rafi Aziizi" w:date="2021-11-12T14:39:00Z">
              <w:r>
                <w:t>P</w:t>
              </w:r>
            </w:ins>
            <w:ins w:id="3190" w:author="Rafi Aziizi" w:date="2021-11-12T14:37:00Z">
              <w:r>
                <w:t xml:space="preserve">rofile </w:t>
              </w:r>
            </w:ins>
            <w:ins w:id="3191" w:author="Rafi Aziizi" w:date="2021-11-12T14:39:00Z">
              <w:r>
                <w:t>G</w:t>
              </w:r>
            </w:ins>
            <w:ins w:id="3192" w:author="Rafi Aziizi" w:date="2021-11-12T14:38:00Z">
              <w:r>
                <w:t>uru</w:t>
              </w:r>
            </w:ins>
            <w:ins w:id="3193" w:author="Rafi Aziizi" w:date="2021-11-12T14:37:00Z">
              <w:r>
                <w:t>”</w:t>
              </w:r>
            </w:ins>
          </w:p>
        </w:tc>
        <w:tc>
          <w:tcPr>
            <w:tcW w:w="3964" w:type="dxa"/>
            <w:vAlign w:val="center"/>
          </w:tcPr>
          <w:p w14:paraId="3B939C7C" w14:textId="77777777" w:rsidR="001F2641" w:rsidRDefault="001F2641">
            <w:pPr>
              <w:spacing w:after="160"/>
              <w:ind w:left="309"/>
              <w:rPr>
                <w:ins w:id="3194" w:author="Rafi Aziizi" w:date="2021-11-12T14:37:00Z"/>
              </w:rPr>
              <w:pPrChange w:id="3195" w:author="chaniaayulestari@outlook.com" w:date="2021-11-12T15:23:00Z">
                <w:pPr>
                  <w:spacing w:after="160"/>
                  <w:ind w:left="511"/>
                </w:pPr>
              </w:pPrChange>
            </w:pPr>
          </w:p>
        </w:tc>
      </w:tr>
      <w:tr w:rsidR="001F2641" w:rsidRPr="0044182F" w14:paraId="0CD3ABCE" w14:textId="77777777" w:rsidTr="001F2641">
        <w:trPr>
          <w:jc w:val="center"/>
          <w:ins w:id="3196" w:author="Rafi Aziizi" w:date="2021-11-12T14:37:00Z"/>
        </w:trPr>
        <w:tc>
          <w:tcPr>
            <w:tcW w:w="3827" w:type="dxa"/>
            <w:vAlign w:val="center"/>
          </w:tcPr>
          <w:p w14:paraId="426FE5A0" w14:textId="77777777" w:rsidR="001F2641" w:rsidRDefault="001F2641">
            <w:pPr>
              <w:pStyle w:val="ListParagraph"/>
              <w:ind w:left="309"/>
              <w:rPr>
                <w:ins w:id="3197" w:author="Rafi Aziizi" w:date="2021-11-12T14:37:00Z"/>
              </w:rPr>
              <w:pPrChange w:id="3198"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3199" w:author="Rafi Aziizi" w:date="2021-11-12T14:37:00Z"/>
              </w:rPr>
              <w:pPrChange w:id="3200" w:author="chaniaayulestari@outlook.com" w:date="2021-11-12T15:23:00Z">
                <w:pPr>
                  <w:pStyle w:val="ListParagraph"/>
                  <w:numPr>
                    <w:numId w:val="80"/>
                  </w:numPr>
                  <w:spacing w:after="160"/>
                  <w:ind w:hanging="360"/>
                </w:pPr>
              </w:pPrChange>
            </w:pPr>
            <w:ins w:id="3201" w:author="Rafi Aziizi" w:date="2021-11-12T14:37:00Z">
              <w:r>
                <w:t xml:space="preserve">Menampilkan data identitas </w:t>
              </w:r>
            </w:ins>
            <w:ins w:id="3202" w:author="Rafi Aziizi" w:date="2021-11-12T14:38:00Z">
              <w:r>
                <w:t>guru</w:t>
              </w:r>
            </w:ins>
            <w:ins w:id="3203" w:author="Rafi Aziizi" w:date="2021-11-12T14:37:00Z">
              <w:r>
                <w:t xml:space="preserve"> </w:t>
              </w:r>
              <w:r>
                <w:lastRenderedPageBreak/>
                <w:t>secara keseluruhan</w:t>
              </w:r>
            </w:ins>
          </w:p>
        </w:tc>
      </w:tr>
      <w:tr w:rsidR="001F2641" w:rsidRPr="0044182F" w14:paraId="2DB0F533" w14:textId="77777777" w:rsidTr="001F2641">
        <w:trPr>
          <w:jc w:val="center"/>
          <w:ins w:id="3204" w:author="Rafi Aziizi" w:date="2021-11-12T14:37:00Z"/>
        </w:trPr>
        <w:tc>
          <w:tcPr>
            <w:tcW w:w="3827" w:type="dxa"/>
            <w:vAlign w:val="center"/>
          </w:tcPr>
          <w:p w14:paraId="2F72C6E4" w14:textId="323DAF32" w:rsidR="001F2641" w:rsidRDefault="001F2641">
            <w:pPr>
              <w:pStyle w:val="ListParagraph"/>
              <w:numPr>
                <w:ilvl w:val="0"/>
                <w:numId w:val="80"/>
              </w:numPr>
              <w:ind w:left="309"/>
              <w:rPr>
                <w:ins w:id="3205" w:author="Rafi Aziizi" w:date="2021-11-12T14:37:00Z"/>
              </w:rPr>
              <w:pPrChange w:id="3206" w:author="chaniaayulestari@outlook.com" w:date="2021-11-12T15:23:00Z">
                <w:pPr>
                  <w:pStyle w:val="ListParagraph"/>
                  <w:numPr>
                    <w:numId w:val="80"/>
                  </w:numPr>
                  <w:ind w:hanging="360"/>
                </w:pPr>
              </w:pPrChange>
            </w:pPr>
            <w:ins w:id="3207" w:author="Rafi Aziizi" w:date="2021-11-12T14:37:00Z">
              <w:r>
                <w:lastRenderedPageBreak/>
                <w:t xml:space="preserve">Melakukan perubahan data </w:t>
              </w:r>
            </w:ins>
            <w:ins w:id="3208" w:author="Rafi Aziizi" w:date="2021-11-12T14:39:00Z">
              <w:r>
                <w:t>guru</w:t>
              </w:r>
            </w:ins>
          </w:p>
        </w:tc>
        <w:tc>
          <w:tcPr>
            <w:tcW w:w="3964" w:type="dxa"/>
            <w:vAlign w:val="center"/>
          </w:tcPr>
          <w:p w14:paraId="6144F67D" w14:textId="77777777" w:rsidR="001F2641" w:rsidRDefault="001F2641">
            <w:pPr>
              <w:spacing w:after="160"/>
              <w:ind w:left="309"/>
              <w:rPr>
                <w:ins w:id="3209" w:author="Rafi Aziizi" w:date="2021-11-12T14:37:00Z"/>
              </w:rPr>
              <w:pPrChange w:id="3210" w:author="chaniaayulestari@outlook.com" w:date="2021-11-12T15:23:00Z">
                <w:pPr>
                  <w:spacing w:after="160"/>
                </w:pPr>
              </w:pPrChange>
            </w:pPr>
          </w:p>
        </w:tc>
      </w:tr>
      <w:tr w:rsidR="001F2641" w:rsidRPr="0044182F" w14:paraId="4C2C2132" w14:textId="77777777" w:rsidTr="001F2641">
        <w:trPr>
          <w:jc w:val="center"/>
          <w:ins w:id="3211" w:author="Rafi Aziizi" w:date="2021-11-12T14:37:00Z"/>
        </w:trPr>
        <w:tc>
          <w:tcPr>
            <w:tcW w:w="3827" w:type="dxa"/>
            <w:vAlign w:val="center"/>
          </w:tcPr>
          <w:p w14:paraId="78BB6C8E" w14:textId="77777777" w:rsidR="001F2641" w:rsidRDefault="001F2641">
            <w:pPr>
              <w:ind w:left="309"/>
              <w:rPr>
                <w:ins w:id="3212" w:author="Rafi Aziizi" w:date="2021-11-12T14:37:00Z"/>
              </w:rPr>
              <w:pPrChange w:id="3213"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3214" w:author="Rafi Aziizi" w:date="2021-11-12T14:37:00Z"/>
              </w:rPr>
              <w:pPrChange w:id="3215" w:author="chaniaayulestari@outlook.com" w:date="2021-11-12T15:23:00Z">
                <w:pPr>
                  <w:pStyle w:val="ListParagraph"/>
                  <w:numPr>
                    <w:numId w:val="80"/>
                  </w:numPr>
                  <w:spacing w:after="160"/>
                  <w:ind w:hanging="360"/>
                </w:pPr>
              </w:pPrChange>
            </w:pPr>
            <w:ins w:id="3216" w:author="Rafi Aziizi" w:date="2021-11-12T14:37:00Z">
              <w:r>
                <w:t xml:space="preserve">Menyimpan data </w:t>
              </w:r>
            </w:ins>
            <w:ins w:id="3217" w:author="Rafi Aziizi" w:date="2021-11-12T14:39:00Z">
              <w:r>
                <w:t>guru</w:t>
              </w:r>
            </w:ins>
            <w:ins w:id="3218" w:author="Rafi Aziizi" w:date="2021-11-12T14:37:00Z">
              <w:r>
                <w:t xml:space="preserve"> terbaru pada </w:t>
              </w:r>
              <w:r w:rsidRPr="00C70CAF">
                <w:rPr>
                  <w:i/>
                  <w:iCs/>
                </w:rPr>
                <w:t>database</w:t>
              </w:r>
            </w:ins>
          </w:p>
        </w:tc>
      </w:tr>
      <w:tr w:rsidR="001F2641" w:rsidRPr="001B1AF9" w14:paraId="7AF95CB6" w14:textId="77777777" w:rsidTr="001F2641">
        <w:trPr>
          <w:jc w:val="center"/>
          <w:ins w:id="3219"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3220" w:author="Rafi Aziizi" w:date="2021-11-12T14:37:00Z"/>
                <w:b/>
                <w:bCs/>
              </w:rPr>
            </w:pPr>
            <w:ins w:id="3221" w:author="Rafi Aziizi" w:date="2021-11-12T14:37:00Z">
              <w:r w:rsidRPr="001B1AF9">
                <w:rPr>
                  <w:b/>
                  <w:bCs/>
                </w:rPr>
                <w:t>Skenario Eksepsi (Optional)</w:t>
              </w:r>
            </w:ins>
          </w:p>
        </w:tc>
      </w:tr>
      <w:tr w:rsidR="001F2641" w:rsidRPr="001B1AF9" w14:paraId="0AA75954" w14:textId="77777777" w:rsidTr="001F2641">
        <w:trPr>
          <w:jc w:val="center"/>
          <w:ins w:id="3222"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3223" w:author="Rafi Aziizi" w:date="2021-11-12T14:37:00Z"/>
                <w:b/>
                <w:bCs/>
              </w:rPr>
            </w:pPr>
            <w:ins w:id="3224"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3225" w:author="Rafi Aziizi" w:date="2021-11-12T14:37:00Z"/>
                <w:b/>
                <w:bCs/>
              </w:rPr>
            </w:pPr>
            <w:ins w:id="3226" w:author="Rafi Aziizi" w:date="2021-11-12T14:37:00Z">
              <w:r w:rsidRPr="001B1AF9">
                <w:rPr>
                  <w:b/>
                  <w:bCs/>
                </w:rPr>
                <w:t>Reaksi Sistem</w:t>
              </w:r>
            </w:ins>
          </w:p>
        </w:tc>
      </w:tr>
      <w:tr w:rsidR="001F2641" w14:paraId="564563A5" w14:textId="77777777" w:rsidTr="001F2641">
        <w:trPr>
          <w:jc w:val="center"/>
          <w:ins w:id="3227" w:author="Rafi Aziizi" w:date="2021-11-12T14:37:00Z"/>
        </w:trPr>
        <w:tc>
          <w:tcPr>
            <w:tcW w:w="3827" w:type="dxa"/>
            <w:vAlign w:val="center"/>
          </w:tcPr>
          <w:p w14:paraId="511A9F71" w14:textId="68C091DE" w:rsidR="001F2641" w:rsidRDefault="001F2641" w:rsidP="001F2641">
            <w:pPr>
              <w:ind w:left="360"/>
              <w:rPr>
                <w:ins w:id="3228" w:author="Rafi Aziizi" w:date="2021-11-12T14:37:00Z"/>
              </w:rPr>
            </w:pPr>
            <w:ins w:id="3229" w:author="Rafi Aziizi" w:date="2021-11-12T14:37:00Z">
              <w:r>
                <w:t xml:space="preserve">5a. Tidak memasukan secara benar data </w:t>
              </w:r>
            </w:ins>
            <w:ins w:id="3230" w:author="Rafi Aziizi" w:date="2021-11-12T14:39:00Z">
              <w:r>
                <w:t>guru</w:t>
              </w:r>
            </w:ins>
            <w:ins w:id="3231"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3232" w:author="Rafi Aziizi" w:date="2021-11-12T14:37:00Z"/>
              </w:rPr>
            </w:pPr>
          </w:p>
        </w:tc>
      </w:tr>
      <w:tr w:rsidR="001F2641" w14:paraId="40CD3F98" w14:textId="77777777" w:rsidTr="001F2641">
        <w:trPr>
          <w:jc w:val="center"/>
          <w:ins w:id="3233" w:author="Rafi Aziizi" w:date="2021-11-12T14:37:00Z"/>
        </w:trPr>
        <w:tc>
          <w:tcPr>
            <w:tcW w:w="3827" w:type="dxa"/>
            <w:vAlign w:val="center"/>
          </w:tcPr>
          <w:p w14:paraId="3F0CA7C7" w14:textId="77777777" w:rsidR="001F2641" w:rsidRDefault="001F2641" w:rsidP="001F2641">
            <w:pPr>
              <w:pStyle w:val="ListParagraph"/>
              <w:ind w:left="450"/>
              <w:rPr>
                <w:ins w:id="3234" w:author="Rafi Aziizi" w:date="2021-11-12T14:37:00Z"/>
              </w:rPr>
            </w:pPr>
          </w:p>
        </w:tc>
        <w:tc>
          <w:tcPr>
            <w:tcW w:w="3964" w:type="dxa"/>
            <w:vAlign w:val="center"/>
          </w:tcPr>
          <w:p w14:paraId="638D5A47" w14:textId="116CE648" w:rsidR="001F2641" w:rsidRDefault="001F2641" w:rsidP="001F2641">
            <w:pPr>
              <w:spacing w:after="160"/>
              <w:ind w:left="360"/>
              <w:rPr>
                <w:ins w:id="3235" w:author="Rafi Aziizi" w:date="2021-11-12T14:37:00Z"/>
              </w:rPr>
            </w:pPr>
            <w:ins w:id="3236" w:author="Rafi Aziizi" w:date="2021-11-12T14:37:00Z">
              <w:r>
                <w:t xml:space="preserve">3b. Menampilkan pemberitahuan melalui notifikasi bahwa data </w:t>
              </w:r>
            </w:ins>
            <w:ins w:id="3237" w:author="Rafi Aziizi" w:date="2021-11-12T14:39:00Z">
              <w:r>
                <w:t>guru</w:t>
              </w:r>
            </w:ins>
            <w:ins w:id="3238" w:author="Rafi Aziizi" w:date="2021-11-12T14:37:00Z">
              <w:r>
                <w:t xml:space="preserve"> tidak memenuhi persyaratan dan gagal diperbaharui</w:t>
              </w:r>
            </w:ins>
          </w:p>
        </w:tc>
      </w:tr>
    </w:tbl>
    <w:p w14:paraId="7C03C62A" w14:textId="77777777" w:rsidR="001F2641" w:rsidRDefault="001F2641" w:rsidP="001F2641">
      <w:pPr>
        <w:ind w:left="66"/>
        <w:rPr>
          <w:ins w:id="3239" w:author="Rafi Aziizi" w:date="2021-11-12T14:37:00Z"/>
        </w:rPr>
      </w:pPr>
    </w:p>
    <w:p w14:paraId="5175CE68" w14:textId="780786F5" w:rsidR="001F2641" w:rsidDel="00A25E3C" w:rsidRDefault="001F2641">
      <w:pPr>
        <w:ind w:left="66"/>
        <w:rPr>
          <w:del w:id="3240" w:author="chaniaayulestari@outlook.com" w:date="2021-11-13T14:03:00Z"/>
        </w:rPr>
        <w:pPrChange w:id="3241" w:author="Rafi Aziizi" w:date="2021-11-12T14:36:00Z">
          <w:pPr>
            <w:pStyle w:val="ListParagraph"/>
            <w:numPr>
              <w:numId w:val="25"/>
            </w:numPr>
            <w:ind w:left="426" w:hanging="360"/>
          </w:pPr>
        </w:pPrChange>
      </w:pPr>
      <w:ins w:id="3242" w:author="Rafi Aziizi" w:date="2021-11-12T14:37:00Z">
        <w:r>
          <w:t xml:space="preserve">d. </w:t>
        </w:r>
      </w:ins>
      <w:ins w:id="3243" w:author="Rafi Aziizi" w:date="2021-11-12T14:45:00Z">
        <w:r w:rsidR="00522ADB">
          <w:t xml:space="preserve">Skenario </w:t>
        </w:r>
      </w:ins>
      <w:ins w:id="3244" w:author="Rafi Aziizi" w:date="2021-11-12T14:37:00Z">
        <w:r>
          <w:t>Lihat Guru</w:t>
        </w:r>
      </w:ins>
    </w:p>
    <w:p w14:paraId="1E533932" w14:textId="412C2DA0" w:rsidR="00117601" w:rsidRDefault="00117601">
      <w:pPr>
        <w:ind w:left="66"/>
        <w:pPrChange w:id="3245" w:author="chaniaayulestari@outlook.com" w:date="2021-11-13T14:03:00Z">
          <w:pPr>
            <w:pStyle w:val="Caption"/>
            <w:keepNext/>
            <w:jc w:val="center"/>
          </w:pPr>
        </w:pPrChange>
      </w:pPr>
      <w:del w:id="3246"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3247" w:author="chaniaayulestari@outlook.com" w:date="2021-11-13T14:04:00Z"/>
        </w:rPr>
        <w:pPrChange w:id="3248" w:author="chaniaayulestari@outlook.com" w:date="2021-11-13T14:04:00Z">
          <w:pPr/>
        </w:pPrChange>
      </w:pPr>
      <w:bookmarkStart w:id="3249" w:name="_Toc87762736"/>
      <w:ins w:id="3250" w:author="chaniaayulestari@outlook.com" w:date="2021-11-13T14:04:00Z">
        <w:r>
          <w:t xml:space="preserve">Tabel 3. </w:t>
        </w:r>
      </w:ins>
      <w:ins w:id="3251" w:author="Rafi Aziizi" w:date="2021-11-14T11:08:00Z">
        <w:r w:rsidR="001B2DEA">
          <w:fldChar w:fldCharType="begin"/>
        </w:r>
        <w:r w:rsidR="001B2DEA">
          <w:instrText xml:space="preserve"> SEQ Tabel_3. \* ARABIC </w:instrText>
        </w:r>
      </w:ins>
      <w:r w:rsidR="001B2DEA">
        <w:fldChar w:fldCharType="separate"/>
      </w:r>
      <w:ins w:id="3252" w:author="Rafi Aziizi" w:date="2021-11-14T11:08:00Z">
        <w:r w:rsidR="001B2DEA">
          <w:rPr>
            <w:noProof/>
          </w:rPr>
          <w:t>23</w:t>
        </w:r>
        <w:r w:rsidR="001B2DEA">
          <w:fldChar w:fldCharType="end"/>
        </w:r>
      </w:ins>
      <w:ins w:id="3253" w:author="chaniaayulestari@outlook.com" w:date="2021-11-13T14:04:00Z">
        <w:del w:id="3254" w:author="Rafi Aziizi" w:date="2021-11-14T09:52:00Z">
          <w:r w:rsidDel="003640C9">
            <w:fldChar w:fldCharType="begin"/>
          </w:r>
          <w:r w:rsidDel="003640C9">
            <w:delInstrText xml:space="preserve"> SEQ Tabel_3. \* ARABIC </w:delInstrText>
          </w:r>
        </w:del>
      </w:ins>
      <w:del w:id="3255" w:author="Rafi Aziizi" w:date="2021-11-14T09:52:00Z">
        <w:r w:rsidR="007A54E1">
          <w:fldChar w:fldCharType="separate"/>
        </w:r>
      </w:del>
      <w:ins w:id="3256" w:author="chaniaayulestari@outlook.com" w:date="2021-11-13T14:04:00Z">
        <w:del w:id="3257" w:author="Rafi Aziizi" w:date="2021-11-14T09:52:00Z">
          <w:r w:rsidDel="003640C9">
            <w:fldChar w:fldCharType="end"/>
          </w:r>
        </w:del>
        <w:r>
          <w:t xml:space="preserve"> Skenario Lihat Guru</w:t>
        </w:r>
        <w:bookmarkEnd w:id="324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3258" w:author="Rafi Aziizi" w:date="2021-11-12T14:37:00Z">
              <w:r w:rsidDel="001F2641">
                <w:delText xml:space="preserve">Kelola </w:delText>
              </w:r>
            </w:del>
            <w:ins w:id="3259" w:author="Rafi Aziizi" w:date="2021-11-12T14:37:00Z">
              <w:del w:id="3260" w:author="chaniaayulestari@outlook.com" w:date="2021-11-14T08:43:00Z">
                <w:r w:rsidR="001F2641" w:rsidDel="006C5155">
                  <w:delText xml:space="preserve"> </w:delText>
                </w:r>
              </w:del>
            </w:ins>
            <w:ins w:id="3261"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3262"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3263" w:author="Rafi Aziizi" w:date="2021-11-12T14:45:00Z">
              <w:r>
                <w:t>Use case ini merupakan use case generalisasi dari kelola guru untuk melihat data guru.</w:t>
              </w:r>
            </w:ins>
            <w:del w:id="3264"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3265" w:author="Rafi Aziizi" w:date="2021-11-12T14:46:00Z">
              <w:r w:rsidDel="00522ADB">
                <w:delText>Data tetap pada kondisi biasa</w:delText>
              </w:r>
            </w:del>
            <w:ins w:id="3266"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3267" w:author="Rafi Aziizi" w:date="2021-11-12T14:46:00Z">
              <w:r w:rsidDel="00522ADB">
                <w:delText>telah dikelola atau diedit</w:delText>
              </w:r>
            </w:del>
            <w:ins w:id="3268"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3269" w:author="Rafi Aziizi" w:date="2021-11-12T10:47:00Z">
              <w:r w:rsidDel="007C5FA9">
                <w:lastRenderedPageBreak/>
                <w:delText>Aktor masuk kedalam</w:delText>
              </w:r>
            </w:del>
            <w:ins w:id="3270"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3271" w:author="chaniaayulestari@outlook.com" w:date="2021-11-12T15:23:00Z">
                <w:pPr>
                  <w:pStyle w:val="ListParagraph"/>
                  <w:ind w:left="455"/>
                </w:pPr>
              </w:pPrChange>
            </w:pPr>
            <w:ins w:id="3272" w:author="Rafi Aziizi" w:date="2021-11-12T14:47:00Z">
              <w:r>
                <w:t>2a. Memasukan data guru yang tidak ada didalam sistem</w:t>
              </w:r>
            </w:ins>
            <w:del w:id="3273"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3274"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3275"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3276" w:author="chaniaayulestari@outlook.com" w:date="2021-11-12T15:23:00Z">
                <w:pPr>
                  <w:pStyle w:val="ListParagraph"/>
                  <w:spacing w:after="160"/>
                  <w:ind w:left="468"/>
                </w:pPr>
              </w:pPrChange>
            </w:pPr>
            <w:ins w:id="3277" w:author="Rafi Aziizi" w:date="2021-11-12T14:47:00Z">
              <w:r>
                <w:t>2b. Menampilkan pemberitahuan melalui notifikasi bahwa data guru tidak ditemukan</w:t>
              </w:r>
            </w:ins>
            <w:del w:id="3278"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3279" w:author="Rafi Aziizi" w:date="2021-11-12T14:48:00Z"/>
        </w:rPr>
      </w:pPr>
      <w:r>
        <w:t>Skenario Kelola Walikelas</w:t>
      </w:r>
    </w:p>
    <w:p w14:paraId="1AEC1C85" w14:textId="32FBCF14" w:rsidR="00522ADB" w:rsidRDefault="00522ADB">
      <w:pPr>
        <w:ind w:firstLine="426"/>
        <w:rPr>
          <w:ins w:id="3280" w:author="Rafi Aziizi" w:date="2021-11-12T14:47:00Z"/>
        </w:rPr>
        <w:pPrChange w:id="3281" w:author="Rafi Aziizi" w:date="2021-11-12T14:49:00Z">
          <w:pPr>
            <w:pStyle w:val="ListParagraph"/>
            <w:numPr>
              <w:numId w:val="25"/>
            </w:numPr>
            <w:ind w:left="426" w:hanging="360"/>
          </w:pPr>
        </w:pPrChange>
      </w:pPr>
      <w:ins w:id="3282" w:author="Rafi Aziizi" w:date="2021-11-12T14:48:00Z">
        <w:r>
          <w:t xml:space="preserve">Pada skenario kelola </w:t>
        </w:r>
      </w:ins>
      <w:ins w:id="3283" w:author="Rafi Aziizi" w:date="2021-11-12T14:57:00Z">
        <w:r w:rsidR="005D5AD6">
          <w:t>walikelas</w:t>
        </w:r>
      </w:ins>
      <w:ins w:id="3284" w:author="Rafi Aziizi" w:date="2021-11-12T14:48:00Z">
        <w:r>
          <w:t xml:space="preserve"> terdapat 4 generalisasi data yaitu tambah </w:t>
        </w:r>
      </w:ins>
      <w:ins w:id="3285" w:author="Rafi Aziizi" w:date="2021-11-12T14:57:00Z">
        <w:r w:rsidR="005D5AD6">
          <w:t>walikelas</w:t>
        </w:r>
      </w:ins>
      <w:ins w:id="3286" w:author="Rafi Aziizi" w:date="2021-11-12T14:48:00Z">
        <w:r>
          <w:t xml:space="preserve">, hapus </w:t>
        </w:r>
      </w:ins>
      <w:ins w:id="3287" w:author="Rafi Aziizi" w:date="2021-11-12T14:57:00Z">
        <w:r w:rsidR="005D5AD6">
          <w:t>walikelas</w:t>
        </w:r>
      </w:ins>
      <w:ins w:id="3288" w:author="Rafi Aziizi" w:date="2021-11-12T14:48:00Z">
        <w:r>
          <w:t xml:space="preserve">, edit </w:t>
        </w:r>
      </w:ins>
      <w:ins w:id="3289" w:author="Rafi Aziizi" w:date="2021-11-12T14:57:00Z">
        <w:r w:rsidR="005D5AD6">
          <w:t xml:space="preserve">walikelas </w:t>
        </w:r>
      </w:ins>
      <w:ins w:id="3290" w:author="Rafi Aziizi" w:date="2021-11-12T14:48:00Z">
        <w:r>
          <w:t xml:space="preserve">dan lihat </w:t>
        </w:r>
      </w:ins>
      <w:ins w:id="3291" w:author="Rafi Aziizi" w:date="2021-11-12T14:57:00Z">
        <w:r w:rsidR="005D5AD6">
          <w:t>walikelas</w:t>
        </w:r>
      </w:ins>
      <w:ins w:id="3292" w:author="Rafi Aziizi" w:date="2021-11-12T14:48:00Z">
        <w:r>
          <w:t>. Hal tersebut dijelaskan pada poin-poin dibawah ini :</w:t>
        </w:r>
      </w:ins>
    </w:p>
    <w:p w14:paraId="751A60A7" w14:textId="56DF3CEC" w:rsidR="00522ADB" w:rsidRDefault="00522ADB" w:rsidP="00522ADB">
      <w:pPr>
        <w:ind w:left="66"/>
        <w:rPr>
          <w:ins w:id="3293" w:author="chaniaayulestari@outlook.com" w:date="2021-11-12T16:28:00Z"/>
        </w:rPr>
      </w:pPr>
      <w:ins w:id="3294" w:author="Rafi Aziizi" w:date="2021-11-12T14:47:00Z">
        <w:r>
          <w:t>a. Skenario Tambah Walikelas</w:t>
        </w:r>
      </w:ins>
    </w:p>
    <w:p w14:paraId="4D3115DB" w14:textId="774E921A" w:rsidR="00885B6D" w:rsidDel="00A25E3C" w:rsidRDefault="00885B6D">
      <w:pPr>
        <w:ind w:left="66"/>
        <w:jc w:val="center"/>
        <w:rPr>
          <w:ins w:id="3295" w:author="Rafi Aziizi" w:date="2021-11-12T14:52:00Z"/>
          <w:del w:id="3296" w:author="chaniaayulestari@outlook.com" w:date="2021-11-13T14:04:00Z"/>
        </w:rPr>
        <w:pPrChange w:id="3297" w:author="chaniaayulestari@outlook.com" w:date="2021-11-13T14:04:00Z">
          <w:pPr>
            <w:ind w:left="66"/>
          </w:pPr>
        </w:pPrChange>
      </w:pPr>
    </w:p>
    <w:p w14:paraId="7C28BC18" w14:textId="4850EC0F" w:rsidR="00A25E3C" w:rsidRDefault="00A25E3C">
      <w:pPr>
        <w:pStyle w:val="Caption"/>
        <w:keepNext/>
        <w:jc w:val="center"/>
        <w:rPr>
          <w:ins w:id="3298" w:author="chaniaayulestari@outlook.com" w:date="2021-11-13T14:04:00Z"/>
        </w:rPr>
        <w:pPrChange w:id="3299" w:author="chaniaayulestari@outlook.com" w:date="2021-11-13T14:04:00Z">
          <w:pPr/>
        </w:pPrChange>
      </w:pPr>
      <w:bookmarkStart w:id="3300" w:name="_Toc87762737"/>
      <w:ins w:id="3301" w:author="chaniaayulestari@outlook.com" w:date="2021-11-13T14:04:00Z">
        <w:r>
          <w:t xml:space="preserve">Tabel 3. </w:t>
        </w:r>
      </w:ins>
      <w:ins w:id="3302" w:author="Rafi Aziizi" w:date="2021-11-14T11:08:00Z">
        <w:r w:rsidR="001B2DEA">
          <w:fldChar w:fldCharType="begin"/>
        </w:r>
        <w:r w:rsidR="001B2DEA">
          <w:instrText xml:space="preserve"> SEQ Tabel_3. \* ARABIC </w:instrText>
        </w:r>
      </w:ins>
      <w:r w:rsidR="001B2DEA">
        <w:fldChar w:fldCharType="separate"/>
      </w:r>
      <w:ins w:id="3303" w:author="Rafi Aziizi" w:date="2021-11-14T11:08:00Z">
        <w:r w:rsidR="001B2DEA">
          <w:rPr>
            <w:noProof/>
          </w:rPr>
          <w:t>24</w:t>
        </w:r>
        <w:r w:rsidR="001B2DEA">
          <w:fldChar w:fldCharType="end"/>
        </w:r>
      </w:ins>
      <w:ins w:id="3304" w:author="chaniaayulestari@outlook.com" w:date="2021-11-13T14:04:00Z">
        <w:del w:id="3305" w:author="Rafi Aziizi" w:date="2021-11-14T09:52:00Z">
          <w:r w:rsidDel="003640C9">
            <w:fldChar w:fldCharType="begin"/>
          </w:r>
          <w:r w:rsidDel="003640C9">
            <w:delInstrText xml:space="preserve"> SEQ Tabel_3. \* ARABIC </w:delInstrText>
          </w:r>
        </w:del>
      </w:ins>
      <w:del w:id="3306" w:author="Rafi Aziizi" w:date="2021-11-14T09:52:00Z">
        <w:r w:rsidR="007A54E1">
          <w:fldChar w:fldCharType="separate"/>
        </w:r>
      </w:del>
      <w:ins w:id="3307" w:author="chaniaayulestari@outlook.com" w:date="2021-11-13T14:04:00Z">
        <w:del w:id="3308" w:author="Rafi Aziizi" w:date="2021-11-14T09:52:00Z">
          <w:r w:rsidDel="003640C9">
            <w:fldChar w:fldCharType="end"/>
          </w:r>
        </w:del>
        <w:r>
          <w:t xml:space="preserve"> Skenario Kelola Walikelas</w:t>
        </w:r>
        <w:bookmarkEnd w:id="330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3309" w:author="Rafi Aziizi" w:date="2021-11-12T14:52:00Z"/>
        </w:trPr>
        <w:tc>
          <w:tcPr>
            <w:tcW w:w="3827" w:type="dxa"/>
            <w:shd w:val="clear" w:color="auto" w:fill="F2EE98"/>
            <w:vAlign w:val="center"/>
          </w:tcPr>
          <w:p w14:paraId="66350642" w14:textId="77777777" w:rsidR="00522ADB" w:rsidRPr="0044182F" w:rsidRDefault="00522ADB" w:rsidP="00D26F74">
            <w:pPr>
              <w:rPr>
                <w:ins w:id="3310" w:author="Rafi Aziizi" w:date="2021-11-12T14:52:00Z"/>
                <w:b/>
              </w:rPr>
            </w:pPr>
            <w:ins w:id="3311"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3312" w:author="Rafi Aziizi" w:date="2021-11-12T14:52:00Z"/>
              </w:rPr>
            </w:pPr>
            <w:ins w:id="3313" w:author="Rafi Aziizi" w:date="2021-11-12T14:52:00Z">
              <w:r>
                <w:t>Tambah Walikelas</w:t>
              </w:r>
            </w:ins>
          </w:p>
        </w:tc>
      </w:tr>
      <w:tr w:rsidR="00522ADB" w:rsidRPr="002F6C1D" w14:paraId="5EA97668" w14:textId="77777777" w:rsidTr="00D26F74">
        <w:trPr>
          <w:jc w:val="center"/>
          <w:ins w:id="3314" w:author="Rafi Aziizi" w:date="2021-11-12T14:52:00Z"/>
        </w:trPr>
        <w:tc>
          <w:tcPr>
            <w:tcW w:w="3827" w:type="dxa"/>
            <w:vAlign w:val="center"/>
          </w:tcPr>
          <w:p w14:paraId="1F649F2C" w14:textId="77777777" w:rsidR="00522ADB" w:rsidRPr="0044182F" w:rsidRDefault="00522ADB" w:rsidP="00D26F74">
            <w:pPr>
              <w:rPr>
                <w:ins w:id="3315" w:author="Rafi Aziizi" w:date="2021-11-12T14:52:00Z"/>
                <w:b/>
              </w:rPr>
            </w:pPr>
            <w:ins w:id="3316" w:author="Rafi Aziizi" w:date="2021-11-12T14:52:00Z">
              <w:r w:rsidRPr="0044182F">
                <w:rPr>
                  <w:b/>
                </w:rPr>
                <w:t>ID</w:t>
              </w:r>
            </w:ins>
          </w:p>
        </w:tc>
        <w:tc>
          <w:tcPr>
            <w:tcW w:w="3964" w:type="dxa"/>
            <w:vAlign w:val="center"/>
          </w:tcPr>
          <w:p w14:paraId="723B0E88" w14:textId="311BD0CF" w:rsidR="00522ADB" w:rsidRPr="002F6C1D" w:rsidRDefault="00522ADB" w:rsidP="00D26F74">
            <w:pPr>
              <w:rPr>
                <w:ins w:id="3317" w:author="Rafi Aziizi" w:date="2021-11-12T14:52:00Z"/>
              </w:rPr>
            </w:pPr>
            <w:ins w:id="3318" w:author="Rafi Aziizi" w:date="2021-11-12T14:52:00Z">
              <w:r>
                <w:t>RC14</w:t>
              </w:r>
            </w:ins>
            <w:ins w:id="3319" w:author="Rafi Aziizi" w:date="2021-11-13T06:55:00Z">
              <w:r w:rsidR="005049EC">
                <w:t>.1</w:t>
              </w:r>
            </w:ins>
          </w:p>
        </w:tc>
      </w:tr>
      <w:tr w:rsidR="00522ADB" w:rsidRPr="000C722D" w14:paraId="3403D84B" w14:textId="77777777" w:rsidTr="00D26F74">
        <w:trPr>
          <w:jc w:val="center"/>
          <w:ins w:id="3320" w:author="Rafi Aziizi" w:date="2021-11-12T14:52:00Z"/>
        </w:trPr>
        <w:tc>
          <w:tcPr>
            <w:tcW w:w="3827" w:type="dxa"/>
            <w:vAlign w:val="center"/>
          </w:tcPr>
          <w:p w14:paraId="26306F7D" w14:textId="77777777" w:rsidR="00522ADB" w:rsidRPr="0044182F" w:rsidRDefault="00522ADB" w:rsidP="00D26F74">
            <w:pPr>
              <w:rPr>
                <w:ins w:id="3321" w:author="Rafi Aziizi" w:date="2021-11-12T14:52:00Z"/>
                <w:b/>
              </w:rPr>
            </w:pPr>
            <w:ins w:id="3322" w:author="Rafi Aziizi" w:date="2021-11-12T14:52:00Z">
              <w:r w:rsidRPr="0044182F">
                <w:rPr>
                  <w:b/>
                </w:rPr>
                <w:t>Description</w:t>
              </w:r>
            </w:ins>
          </w:p>
        </w:tc>
        <w:tc>
          <w:tcPr>
            <w:tcW w:w="3964" w:type="dxa"/>
          </w:tcPr>
          <w:p w14:paraId="2B31E3FB" w14:textId="48F23781" w:rsidR="00522ADB" w:rsidRPr="000C722D" w:rsidRDefault="00522ADB" w:rsidP="00D26F74">
            <w:pPr>
              <w:rPr>
                <w:ins w:id="3323" w:author="Rafi Aziizi" w:date="2021-11-12T14:52:00Z"/>
              </w:rPr>
            </w:pPr>
            <w:ins w:id="3324"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3325" w:author="Rafi Aziizi" w:date="2021-11-12T14:52:00Z"/>
        </w:trPr>
        <w:tc>
          <w:tcPr>
            <w:tcW w:w="3827" w:type="dxa"/>
            <w:vAlign w:val="center"/>
          </w:tcPr>
          <w:p w14:paraId="128D935C" w14:textId="77777777" w:rsidR="00522ADB" w:rsidRPr="0044182F" w:rsidRDefault="00522ADB" w:rsidP="00D26F74">
            <w:pPr>
              <w:rPr>
                <w:ins w:id="3326" w:author="Rafi Aziizi" w:date="2021-11-12T14:52:00Z"/>
                <w:b/>
              </w:rPr>
            </w:pPr>
            <w:ins w:id="3327"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3328" w:author="Rafi Aziizi" w:date="2021-11-12T14:52:00Z"/>
              </w:rPr>
            </w:pPr>
            <w:ins w:id="3329" w:author="Rafi Aziizi" w:date="2021-11-12T14:52:00Z">
              <w:r>
                <w:t>Bag.IT, Guru BK.</w:t>
              </w:r>
            </w:ins>
          </w:p>
        </w:tc>
      </w:tr>
      <w:tr w:rsidR="00522ADB" w:rsidRPr="0044182F" w14:paraId="75367A09" w14:textId="77777777" w:rsidTr="00D26F74">
        <w:trPr>
          <w:jc w:val="center"/>
          <w:ins w:id="3330" w:author="Rafi Aziizi" w:date="2021-11-12T14:52:00Z"/>
        </w:trPr>
        <w:tc>
          <w:tcPr>
            <w:tcW w:w="3827" w:type="dxa"/>
            <w:vAlign w:val="center"/>
          </w:tcPr>
          <w:p w14:paraId="7DDA1296" w14:textId="77777777" w:rsidR="00522ADB" w:rsidRPr="0044182F" w:rsidRDefault="00522ADB" w:rsidP="00D26F74">
            <w:pPr>
              <w:rPr>
                <w:ins w:id="3331" w:author="Rafi Aziizi" w:date="2021-11-12T14:52:00Z"/>
                <w:b/>
              </w:rPr>
            </w:pPr>
            <w:ins w:id="3332"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3333" w:author="Rafi Aziizi" w:date="2021-11-12T14:52:00Z"/>
                <w:i/>
                <w:iCs/>
              </w:rPr>
            </w:pPr>
            <w:ins w:id="3334" w:author="Rafi Aziizi" w:date="2021-11-12T14:52:00Z">
              <w:r>
                <w:rPr>
                  <w:i/>
                  <w:iCs/>
                </w:rPr>
                <w:t>Conditional</w:t>
              </w:r>
            </w:ins>
          </w:p>
        </w:tc>
      </w:tr>
      <w:tr w:rsidR="00522ADB" w:rsidRPr="0044182F" w14:paraId="5F273B7A" w14:textId="77777777" w:rsidTr="00D26F74">
        <w:trPr>
          <w:jc w:val="center"/>
          <w:ins w:id="3335" w:author="Rafi Aziizi" w:date="2021-11-12T14:52:00Z"/>
        </w:trPr>
        <w:tc>
          <w:tcPr>
            <w:tcW w:w="3827" w:type="dxa"/>
            <w:vAlign w:val="center"/>
          </w:tcPr>
          <w:p w14:paraId="45F4AA33" w14:textId="77777777" w:rsidR="00522ADB" w:rsidRPr="0044182F" w:rsidRDefault="00522ADB" w:rsidP="00D26F74">
            <w:pPr>
              <w:rPr>
                <w:ins w:id="3336" w:author="Rafi Aziizi" w:date="2021-11-12T14:52:00Z"/>
                <w:b/>
              </w:rPr>
            </w:pPr>
            <w:ins w:id="3337"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3338" w:author="Rafi Aziizi" w:date="2021-11-12T14:52:00Z"/>
              </w:rPr>
            </w:pPr>
            <w:ins w:id="3339" w:author="Rafi Aziizi" w:date="2021-11-12T14:52:00Z">
              <w:r>
                <w:t>-</w:t>
              </w:r>
            </w:ins>
          </w:p>
        </w:tc>
      </w:tr>
      <w:tr w:rsidR="00522ADB" w:rsidRPr="0081005E" w14:paraId="5280CD5A" w14:textId="77777777" w:rsidTr="00D26F74">
        <w:trPr>
          <w:jc w:val="center"/>
          <w:ins w:id="3340" w:author="Rafi Aziizi" w:date="2021-11-12T14:52:00Z"/>
        </w:trPr>
        <w:tc>
          <w:tcPr>
            <w:tcW w:w="3827" w:type="dxa"/>
            <w:vAlign w:val="center"/>
          </w:tcPr>
          <w:p w14:paraId="7F219D4B" w14:textId="77777777" w:rsidR="00522ADB" w:rsidRPr="0044182F" w:rsidRDefault="00522ADB" w:rsidP="00D26F74">
            <w:pPr>
              <w:rPr>
                <w:ins w:id="3341" w:author="Rafi Aziizi" w:date="2021-11-12T14:52:00Z"/>
                <w:b/>
              </w:rPr>
            </w:pPr>
            <w:ins w:id="3342"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3343" w:author="Rafi Aziizi" w:date="2021-11-12T14:52:00Z"/>
                <w:i/>
                <w:iCs/>
              </w:rPr>
            </w:pPr>
            <w:ins w:id="3344" w:author="Rafi Aziizi" w:date="2021-11-12T14:52:00Z">
              <w:r>
                <w:t>Data walikelas tidak ada</w:t>
              </w:r>
            </w:ins>
          </w:p>
        </w:tc>
      </w:tr>
      <w:tr w:rsidR="00522ADB" w:rsidRPr="0048762E" w14:paraId="199DCACF" w14:textId="77777777" w:rsidTr="00D26F74">
        <w:trPr>
          <w:jc w:val="center"/>
          <w:ins w:id="3345" w:author="Rafi Aziizi" w:date="2021-11-12T14:52:00Z"/>
        </w:trPr>
        <w:tc>
          <w:tcPr>
            <w:tcW w:w="3827" w:type="dxa"/>
            <w:vAlign w:val="center"/>
          </w:tcPr>
          <w:p w14:paraId="3252DA40" w14:textId="77777777" w:rsidR="00522ADB" w:rsidRPr="0044182F" w:rsidRDefault="00522ADB" w:rsidP="00D26F74">
            <w:pPr>
              <w:rPr>
                <w:ins w:id="3346" w:author="Rafi Aziizi" w:date="2021-11-12T14:52:00Z"/>
                <w:b/>
              </w:rPr>
            </w:pPr>
            <w:ins w:id="3347"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3348" w:author="Rafi Aziizi" w:date="2021-11-12T14:52:00Z"/>
              </w:rPr>
            </w:pPr>
            <w:ins w:id="3349" w:author="Rafi Aziizi" w:date="2021-11-12T14:52:00Z">
              <w:r>
                <w:t>Data walikelas baru ditampilkan</w:t>
              </w:r>
            </w:ins>
          </w:p>
        </w:tc>
      </w:tr>
      <w:tr w:rsidR="00522ADB" w:rsidRPr="0044182F" w14:paraId="48E82A50" w14:textId="77777777" w:rsidTr="00D26F74">
        <w:trPr>
          <w:jc w:val="center"/>
          <w:ins w:id="3350"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3351" w:author="Rafi Aziizi" w:date="2021-11-12T14:52:00Z"/>
                <w:b/>
              </w:rPr>
            </w:pPr>
            <w:ins w:id="3352" w:author="Rafi Aziizi" w:date="2021-11-12T14:52:00Z">
              <w:r w:rsidRPr="0044182F">
                <w:rPr>
                  <w:b/>
                </w:rPr>
                <w:t>Main Course</w:t>
              </w:r>
            </w:ins>
          </w:p>
        </w:tc>
      </w:tr>
      <w:tr w:rsidR="00522ADB" w:rsidRPr="0044182F" w14:paraId="2C0812A6" w14:textId="77777777" w:rsidTr="00D26F74">
        <w:trPr>
          <w:jc w:val="center"/>
          <w:ins w:id="3353"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3354" w:author="Rafi Aziizi" w:date="2021-11-12T14:52:00Z"/>
                <w:b/>
              </w:rPr>
            </w:pPr>
            <w:ins w:id="3355"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3356" w:author="Rafi Aziizi" w:date="2021-11-12T14:52:00Z"/>
                <w:b/>
              </w:rPr>
            </w:pPr>
            <w:ins w:id="3357" w:author="Rafi Aziizi" w:date="2021-11-12T14:52:00Z">
              <w:r w:rsidRPr="0044182F">
                <w:rPr>
                  <w:b/>
                </w:rPr>
                <w:t>Reaksi Sistem</w:t>
              </w:r>
            </w:ins>
          </w:p>
        </w:tc>
      </w:tr>
      <w:tr w:rsidR="00522ADB" w:rsidRPr="0044182F" w14:paraId="29A02CE8" w14:textId="77777777" w:rsidTr="00D26F74">
        <w:trPr>
          <w:jc w:val="center"/>
          <w:ins w:id="3358"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3359" w:author="Rafi Aziizi" w:date="2021-11-12T14:52:00Z"/>
              </w:rPr>
              <w:pPrChange w:id="3360" w:author="chaniaayulestari@outlook.com" w:date="2021-11-12T15:23:00Z">
                <w:pPr>
                  <w:numPr>
                    <w:numId w:val="85"/>
                  </w:numPr>
                  <w:spacing w:after="160"/>
                  <w:ind w:left="720" w:hanging="360"/>
                </w:pPr>
              </w:pPrChange>
            </w:pPr>
            <w:ins w:id="3361" w:author="Rafi Aziizi" w:date="2021-11-12T14:52:00Z">
              <w:r>
                <w:t xml:space="preserve">Memasuki menu “Tambah </w:t>
              </w:r>
              <w:r>
                <w:lastRenderedPageBreak/>
                <w:t>Walikelas”</w:t>
              </w:r>
            </w:ins>
          </w:p>
        </w:tc>
        <w:tc>
          <w:tcPr>
            <w:tcW w:w="3964" w:type="dxa"/>
            <w:vAlign w:val="center"/>
          </w:tcPr>
          <w:p w14:paraId="06313A8F" w14:textId="77777777" w:rsidR="00522ADB" w:rsidRPr="0044182F" w:rsidRDefault="00522ADB">
            <w:pPr>
              <w:ind w:left="167"/>
              <w:rPr>
                <w:ins w:id="3362" w:author="Rafi Aziizi" w:date="2021-11-12T14:52:00Z"/>
              </w:rPr>
              <w:pPrChange w:id="3363" w:author="chaniaayulestari@outlook.com" w:date="2021-11-12T15:23:00Z">
                <w:pPr>
                  <w:ind w:left="511"/>
                </w:pPr>
              </w:pPrChange>
            </w:pPr>
          </w:p>
        </w:tc>
      </w:tr>
      <w:tr w:rsidR="00522ADB" w:rsidRPr="0044182F" w14:paraId="2E632317" w14:textId="77777777" w:rsidTr="00D26F74">
        <w:trPr>
          <w:jc w:val="center"/>
          <w:ins w:id="3364" w:author="Rafi Aziizi" w:date="2021-11-12T14:52:00Z"/>
        </w:trPr>
        <w:tc>
          <w:tcPr>
            <w:tcW w:w="3827" w:type="dxa"/>
            <w:vAlign w:val="center"/>
          </w:tcPr>
          <w:p w14:paraId="00E79986" w14:textId="77777777" w:rsidR="00522ADB" w:rsidRPr="0044182F" w:rsidRDefault="00522ADB">
            <w:pPr>
              <w:ind w:left="167"/>
              <w:rPr>
                <w:ins w:id="3365" w:author="Rafi Aziizi" w:date="2021-11-12T14:52:00Z"/>
              </w:rPr>
              <w:pPrChange w:id="3366"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3367" w:author="Rafi Aziizi" w:date="2021-11-12T14:52:00Z"/>
              </w:rPr>
              <w:pPrChange w:id="3368" w:author="chaniaayulestari@outlook.com" w:date="2021-11-12T15:23:00Z">
                <w:pPr>
                  <w:numPr>
                    <w:numId w:val="85"/>
                  </w:numPr>
                  <w:spacing w:after="160"/>
                  <w:ind w:left="511" w:hanging="360"/>
                </w:pPr>
              </w:pPrChange>
            </w:pPr>
            <w:ins w:id="3369" w:author="Rafi Aziizi" w:date="2021-11-12T14:52:00Z">
              <w:r>
                <w:t>Menampilkan form tambah data walikelas</w:t>
              </w:r>
            </w:ins>
          </w:p>
        </w:tc>
      </w:tr>
      <w:tr w:rsidR="00522ADB" w:rsidRPr="0044182F" w14:paraId="0DE999BA" w14:textId="77777777" w:rsidTr="00D26F74">
        <w:trPr>
          <w:jc w:val="center"/>
          <w:ins w:id="3370"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3371" w:author="Rafi Aziizi" w:date="2021-11-12T14:52:00Z"/>
              </w:rPr>
              <w:pPrChange w:id="3372" w:author="chaniaayulestari@outlook.com" w:date="2021-11-12T15:23:00Z">
                <w:pPr>
                  <w:pStyle w:val="ListParagraph"/>
                  <w:numPr>
                    <w:numId w:val="85"/>
                  </w:numPr>
                  <w:ind w:hanging="360"/>
                </w:pPr>
              </w:pPrChange>
            </w:pPr>
            <w:ins w:id="3373"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3374" w:author="Rafi Aziizi" w:date="2021-11-12T14:52:00Z"/>
              </w:rPr>
              <w:pPrChange w:id="3375" w:author="chaniaayulestari@outlook.com" w:date="2021-11-12T15:23:00Z">
                <w:pPr>
                  <w:spacing w:after="160"/>
                  <w:ind w:left="511"/>
                </w:pPr>
              </w:pPrChange>
            </w:pPr>
          </w:p>
        </w:tc>
      </w:tr>
      <w:tr w:rsidR="00522ADB" w:rsidRPr="0044182F" w14:paraId="41BAA839" w14:textId="77777777" w:rsidTr="00D26F74">
        <w:trPr>
          <w:jc w:val="center"/>
          <w:ins w:id="3376" w:author="Rafi Aziizi" w:date="2021-11-12T14:52:00Z"/>
        </w:trPr>
        <w:tc>
          <w:tcPr>
            <w:tcW w:w="3827" w:type="dxa"/>
            <w:vAlign w:val="center"/>
          </w:tcPr>
          <w:p w14:paraId="55BB330F" w14:textId="77777777" w:rsidR="00522ADB" w:rsidRDefault="00522ADB">
            <w:pPr>
              <w:pStyle w:val="ListParagraph"/>
              <w:ind w:left="167"/>
              <w:rPr>
                <w:ins w:id="3377" w:author="Rafi Aziizi" w:date="2021-11-12T14:52:00Z"/>
              </w:rPr>
              <w:pPrChange w:id="3378"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3379" w:author="Rafi Aziizi" w:date="2021-11-12T14:52:00Z"/>
              </w:rPr>
              <w:pPrChange w:id="3380" w:author="chaniaayulestari@outlook.com" w:date="2021-11-12T15:23:00Z">
                <w:pPr>
                  <w:pStyle w:val="ListParagraph"/>
                  <w:numPr>
                    <w:numId w:val="85"/>
                  </w:numPr>
                  <w:spacing w:after="160"/>
                  <w:ind w:hanging="360"/>
                </w:pPr>
              </w:pPrChange>
            </w:pPr>
            <w:ins w:id="3381"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3382"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3383" w:author="Rafi Aziizi" w:date="2021-11-12T14:52:00Z"/>
                <w:b/>
                <w:bCs/>
              </w:rPr>
            </w:pPr>
            <w:ins w:id="3384" w:author="Rafi Aziizi" w:date="2021-11-12T14:52:00Z">
              <w:r w:rsidRPr="001B1AF9">
                <w:rPr>
                  <w:b/>
                  <w:bCs/>
                </w:rPr>
                <w:t>Skenario Eksepsi (Optional)</w:t>
              </w:r>
            </w:ins>
          </w:p>
        </w:tc>
      </w:tr>
      <w:tr w:rsidR="00522ADB" w:rsidRPr="001B1AF9" w14:paraId="2FA67616" w14:textId="77777777" w:rsidTr="00D26F74">
        <w:trPr>
          <w:jc w:val="center"/>
          <w:ins w:id="3385"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3386" w:author="Rafi Aziizi" w:date="2021-11-12T14:52:00Z"/>
                <w:b/>
                <w:bCs/>
              </w:rPr>
            </w:pPr>
            <w:ins w:id="3387"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3388" w:author="Rafi Aziizi" w:date="2021-11-12T14:52:00Z"/>
                <w:b/>
                <w:bCs/>
              </w:rPr>
            </w:pPr>
            <w:ins w:id="3389" w:author="Rafi Aziizi" w:date="2021-11-12T14:52:00Z">
              <w:r w:rsidRPr="001B1AF9">
                <w:rPr>
                  <w:b/>
                  <w:bCs/>
                </w:rPr>
                <w:t>Reaksi Sistem</w:t>
              </w:r>
            </w:ins>
          </w:p>
        </w:tc>
      </w:tr>
      <w:tr w:rsidR="00522ADB" w14:paraId="0B0637AA" w14:textId="77777777" w:rsidTr="00D26F74">
        <w:trPr>
          <w:jc w:val="center"/>
          <w:ins w:id="3390" w:author="Rafi Aziizi" w:date="2021-11-12T14:52:00Z"/>
        </w:trPr>
        <w:tc>
          <w:tcPr>
            <w:tcW w:w="3827" w:type="dxa"/>
            <w:vAlign w:val="center"/>
          </w:tcPr>
          <w:p w14:paraId="200D0841" w14:textId="73264B6B" w:rsidR="00522ADB" w:rsidRDefault="00522ADB">
            <w:pPr>
              <w:ind w:left="25"/>
              <w:rPr>
                <w:ins w:id="3391" w:author="Rafi Aziizi" w:date="2021-11-12T14:52:00Z"/>
              </w:rPr>
              <w:pPrChange w:id="3392" w:author="chaniaayulestari@outlook.com" w:date="2021-11-12T15:24:00Z">
                <w:pPr>
                  <w:ind w:left="360"/>
                </w:pPr>
              </w:pPrChange>
            </w:pPr>
            <w:ins w:id="3393"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3394" w:author="Rafi Aziizi" w:date="2021-11-12T14:52:00Z"/>
              </w:rPr>
              <w:pPrChange w:id="3395" w:author="chaniaayulestari@outlook.com" w:date="2021-11-12T15:24:00Z">
                <w:pPr>
                  <w:pStyle w:val="ListParagraph"/>
                  <w:spacing w:after="160"/>
                  <w:ind w:left="468"/>
                </w:pPr>
              </w:pPrChange>
            </w:pPr>
          </w:p>
        </w:tc>
      </w:tr>
      <w:tr w:rsidR="00522ADB" w14:paraId="779058AC" w14:textId="77777777" w:rsidTr="00D26F74">
        <w:trPr>
          <w:jc w:val="center"/>
          <w:ins w:id="3396" w:author="Rafi Aziizi" w:date="2021-11-12T14:52:00Z"/>
        </w:trPr>
        <w:tc>
          <w:tcPr>
            <w:tcW w:w="3827" w:type="dxa"/>
            <w:vAlign w:val="center"/>
          </w:tcPr>
          <w:p w14:paraId="089232BA" w14:textId="77777777" w:rsidR="00522ADB" w:rsidRDefault="00522ADB">
            <w:pPr>
              <w:pStyle w:val="ListParagraph"/>
              <w:ind w:left="25"/>
              <w:rPr>
                <w:ins w:id="3397" w:author="Rafi Aziizi" w:date="2021-11-12T14:52:00Z"/>
              </w:rPr>
              <w:pPrChange w:id="3398"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3399" w:author="Rafi Aziizi" w:date="2021-11-12T14:52:00Z"/>
              </w:rPr>
              <w:pPrChange w:id="3400" w:author="chaniaayulestari@outlook.com" w:date="2021-11-12T15:24:00Z">
                <w:pPr>
                  <w:spacing w:after="160"/>
                  <w:ind w:left="360"/>
                </w:pPr>
              </w:pPrChange>
            </w:pPr>
            <w:ins w:id="3401"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3402" w:author="Rafi Aziizi" w:date="2021-11-12T14:47:00Z"/>
        </w:rPr>
      </w:pPr>
    </w:p>
    <w:p w14:paraId="01BC49EC" w14:textId="6F205084" w:rsidR="00522ADB" w:rsidRDefault="00522ADB" w:rsidP="00522ADB">
      <w:pPr>
        <w:ind w:left="66"/>
        <w:rPr>
          <w:ins w:id="3403" w:author="chaniaayulestari@outlook.com" w:date="2021-11-12T16:28:00Z"/>
        </w:rPr>
      </w:pPr>
      <w:ins w:id="3404" w:author="Rafi Aziizi" w:date="2021-11-12T14:47:00Z">
        <w:r>
          <w:t>b. Skenario Hapus Walikelas</w:t>
        </w:r>
      </w:ins>
    </w:p>
    <w:p w14:paraId="45BDCF9D" w14:textId="35A495D3" w:rsidR="00885B6D" w:rsidDel="00A25E3C" w:rsidRDefault="00885B6D">
      <w:pPr>
        <w:rPr>
          <w:ins w:id="3405" w:author="Rafi Aziizi" w:date="2021-11-12T14:51:00Z"/>
          <w:del w:id="3406" w:author="chaniaayulestari@outlook.com" w:date="2021-11-13T14:04:00Z"/>
        </w:rPr>
        <w:pPrChange w:id="3407" w:author="chaniaayulestari@outlook.com" w:date="2021-11-12T16:28:00Z">
          <w:pPr>
            <w:ind w:left="66"/>
          </w:pPr>
        </w:pPrChange>
      </w:pPr>
    </w:p>
    <w:p w14:paraId="35535F16" w14:textId="1878FE4E" w:rsidR="00A25E3C" w:rsidRDefault="00A25E3C">
      <w:pPr>
        <w:pStyle w:val="Caption"/>
        <w:keepNext/>
        <w:jc w:val="center"/>
        <w:rPr>
          <w:ins w:id="3408" w:author="chaniaayulestari@outlook.com" w:date="2021-11-13T14:04:00Z"/>
        </w:rPr>
        <w:pPrChange w:id="3409" w:author="chaniaayulestari@outlook.com" w:date="2021-11-13T14:04:00Z">
          <w:pPr/>
        </w:pPrChange>
      </w:pPr>
      <w:bookmarkStart w:id="3410" w:name="_Toc87762738"/>
      <w:ins w:id="3411" w:author="chaniaayulestari@outlook.com" w:date="2021-11-13T14:04:00Z">
        <w:r>
          <w:t xml:space="preserve">Tabel 3. </w:t>
        </w:r>
      </w:ins>
      <w:ins w:id="3412" w:author="Rafi Aziizi" w:date="2021-11-14T11:08:00Z">
        <w:r w:rsidR="001B2DEA">
          <w:fldChar w:fldCharType="begin"/>
        </w:r>
        <w:r w:rsidR="001B2DEA">
          <w:instrText xml:space="preserve"> SEQ Tabel_3. \* ARABIC </w:instrText>
        </w:r>
      </w:ins>
      <w:r w:rsidR="001B2DEA">
        <w:fldChar w:fldCharType="separate"/>
      </w:r>
      <w:ins w:id="3413" w:author="Rafi Aziizi" w:date="2021-11-14T11:08:00Z">
        <w:r w:rsidR="001B2DEA">
          <w:rPr>
            <w:noProof/>
          </w:rPr>
          <w:t>25</w:t>
        </w:r>
        <w:r w:rsidR="001B2DEA">
          <w:fldChar w:fldCharType="end"/>
        </w:r>
      </w:ins>
      <w:ins w:id="3414" w:author="chaniaayulestari@outlook.com" w:date="2021-11-13T14:04:00Z">
        <w:del w:id="3415" w:author="Rafi Aziizi" w:date="2021-11-14T09:52:00Z">
          <w:r w:rsidDel="003640C9">
            <w:fldChar w:fldCharType="begin"/>
          </w:r>
          <w:r w:rsidDel="003640C9">
            <w:delInstrText xml:space="preserve"> SEQ Tabel_3. \* ARABIC </w:delInstrText>
          </w:r>
        </w:del>
      </w:ins>
      <w:del w:id="3416" w:author="Rafi Aziizi" w:date="2021-11-14T09:52:00Z">
        <w:r w:rsidR="007A54E1">
          <w:fldChar w:fldCharType="separate"/>
        </w:r>
      </w:del>
      <w:ins w:id="3417" w:author="chaniaayulestari@outlook.com" w:date="2021-11-13T14:04:00Z">
        <w:del w:id="3418" w:author="Rafi Aziizi" w:date="2021-11-14T09:52:00Z">
          <w:r w:rsidDel="003640C9">
            <w:fldChar w:fldCharType="end"/>
          </w:r>
        </w:del>
        <w:r>
          <w:t xml:space="preserve"> Skenari Hapus Walikelas</w:t>
        </w:r>
        <w:bookmarkEnd w:id="341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3419" w:author="Rafi Aziizi" w:date="2021-11-12T14:51:00Z"/>
        </w:trPr>
        <w:tc>
          <w:tcPr>
            <w:tcW w:w="3827" w:type="dxa"/>
            <w:shd w:val="clear" w:color="auto" w:fill="F2EE98"/>
            <w:vAlign w:val="center"/>
          </w:tcPr>
          <w:p w14:paraId="74841475" w14:textId="77777777" w:rsidR="00522ADB" w:rsidRPr="0044182F" w:rsidRDefault="00522ADB" w:rsidP="00D26F74">
            <w:pPr>
              <w:rPr>
                <w:ins w:id="3420" w:author="Rafi Aziizi" w:date="2021-11-12T14:51:00Z"/>
                <w:b/>
              </w:rPr>
            </w:pPr>
            <w:ins w:id="3421"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3422" w:author="Rafi Aziizi" w:date="2021-11-12T14:51:00Z"/>
              </w:rPr>
            </w:pPr>
            <w:ins w:id="3423" w:author="Rafi Aziizi" w:date="2021-11-12T14:51:00Z">
              <w:r>
                <w:t>Hapus Walikelas</w:t>
              </w:r>
            </w:ins>
          </w:p>
        </w:tc>
      </w:tr>
      <w:tr w:rsidR="00522ADB" w:rsidRPr="002F6C1D" w14:paraId="2C656F43" w14:textId="77777777" w:rsidTr="00D26F74">
        <w:trPr>
          <w:jc w:val="center"/>
          <w:ins w:id="3424" w:author="Rafi Aziizi" w:date="2021-11-12T14:51:00Z"/>
        </w:trPr>
        <w:tc>
          <w:tcPr>
            <w:tcW w:w="3827" w:type="dxa"/>
            <w:vAlign w:val="center"/>
          </w:tcPr>
          <w:p w14:paraId="7A849930" w14:textId="77777777" w:rsidR="00522ADB" w:rsidRPr="0044182F" w:rsidRDefault="00522ADB" w:rsidP="00D26F74">
            <w:pPr>
              <w:rPr>
                <w:ins w:id="3425" w:author="Rafi Aziizi" w:date="2021-11-12T14:51:00Z"/>
                <w:b/>
              </w:rPr>
            </w:pPr>
            <w:ins w:id="3426" w:author="Rafi Aziizi" w:date="2021-11-12T14:51:00Z">
              <w:r w:rsidRPr="0044182F">
                <w:rPr>
                  <w:b/>
                </w:rPr>
                <w:t>ID</w:t>
              </w:r>
            </w:ins>
          </w:p>
        </w:tc>
        <w:tc>
          <w:tcPr>
            <w:tcW w:w="3964" w:type="dxa"/>
            <w:vAlign w:val="center"/>
          </w:tcPr>
          <w:p w14:paraId="4BF5B674" w14:textId="40121742" w:rsidR="00522ADB" w:rsidRPr="002F6C1D" w:rsidRDefault="00522ADB" w:rsidP="00D26F74">
            <w:pPr>
              <w:rPr>
                <w:ins w:id="3427" w:author="Rafi Aziizi" w:date="2021-11-12T14:51:00Z"/>
              </w:rPr>
            </w:pPr>
            <w:ins w:id="3428" w:author="Rafi Aziizi" w:date="2021-11-12T14:51:00Z">
              <w:r>
                <w:t>RC14</w:t>
              </w:r>
            </w:ins>
            <w:ins w:id="3429" w:author="Rafi Aziizi" w:date="2021-11-13T06:55:00Z">
              <w:r w:rsidR="005049EC">
                <w:t>.2</w:t>
              </w:r>
            </w:ins>
          </w:p>
        </w:tc>
      </w:tr>
      <w:tr w:rsidR="00522ADB" w:rsidRPr="000C722D" w14:paraId="78FE0F16" w14:textId="77777777" w:rsidTr="00D26F74">
        <w:trPr>
          <w:jc w:val="center"/>
          <w:ins w:id="3430" w:author="Rafi Aziizi" w:date="2021-11-12T14:51:00Z"/>
        </w:trPr>
        <w:tc>
          <w:tcPr>
            <w:tcW w:w="3827" w:type="dxa"/>
            <w:vAlign w:val="center"/>
          </w:tcPr>
          <w:p w14:paraId="4A6A1F20" w14:textId="77777777" w:rsidR="00522ADB" w:rsidRPr="0044182F" w:rsidRDefault="00522ADB" w:rsidP="00D26F74">
            <w:pPr>
              <w:rPr>
                <w:ins w:id="3431" w:author="Rafi Aziizi" w:date="2021-11-12T14:51:00Z"/>
                <w:b/>
              </w:rPr>
            </w:pPr>
            <w:ins w:id="3432" w:author="Rafi Aziizi" w:date="2021-11-12T14:51:00Z">
              <w:r w:rsidRPr="0044182F">
                <w:rPr>
                  <w:b/>
                </w:rPr>
                <w:t>Description</w:t>
              </w:r>
            </w:ins>
          </w:p>
        </w:tc>
        <w:tc>
          <w:tcPr>
            <w:tcW w:w="3964" w:type="dxa"/>
          </w:tcPr>
          <w:p w14:paraId="6438FAE5" w14:textId="42C41A14" w:rsidR="00522ADB" w:rsidRPr="000C722D" w:rsidRDefault="00522ADB" w:rsidP="00D26F74">
            <w:pPr>
              <w:rPr>
                <w:ins w:id="3433" w:author="Rafi Aziizi" w:date="2021-11-12T14:51:00Z"/>
              </w:rPr>
            </w:pPr>
            <w:ins w:id="3434"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3435" w:author="Rafi Aziizi" w:date="2021-11-12T14:51:00Z"/>
        </w:trPr>
        <w:tc>
          <w:tcPr>
            <w:tcW w:w="3827" w:type="dxa"/>
            <w:vAlign w:val="center"/>
          </w:tcPr>
          <w:p w14:paraId="4595AE69" w14:textId="77777777" w:rsidR="00522ADB" w:rsidRPr="0044182F" w:rsidRDefault="00522ADB" w:rsidP="00D26F74">
            <w:pPr>
              <w:rPr>
                <w:ins w:id="3436" w:author="Rafi Aziizi" w:date="2021-11-12T14:51:00Z"/>
                <w:b/>
              </w:rPr>
            </w:pPr>
            <w:ins w:id="3437"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3438" w:author="Rafi Aziizi" w:date="2021-11-12T14:51:00Z"/>
              </w:rPr>
            </w:pPr>
            <w:ins w:id="3439" w:author="Rafi Aziizi" w:date="2021-11-12T14:51:00Z">
              <w:r>
                <w:t>Bag.IT, Guru BK.</w:t>
              </w:r>
            </w:ins>
          </w:p>
        </w:tc>
      </w:tr>
      <w:tr w:rsidR="00522ADB" w:rsidRPr="0044182F" w14:paraId="1488FA9F" w14:textId="77777777" w:rsidTr="00D26F74">
        <w:trPr>
          <w:jc w:val="center"/>
          <w:ins w:id="3440" w:author="Rafi Aziizi" w:date="2021-11-12T14:51:00Z"/>
        </w:trPr>
        <w:tc>
          <w:tcPr>
            <w:tcW w:w="3827" w:type="dxa"/>
            <w:vAlign w:val="center"/>
          </w:tcPr>
          <w:p w14:paraId="292F440D" w14:textId="77777777" w:rsidR="00522ADB" w:rsidRPr="0044182F" w:rsidRDefault="00522ADB" w:rsidP="00D26F74">
            <w:pPr>
              <w:rPr>
                <w:ins w:id="3441" w:author="Rafi Aziizi" w:date="2021-11-12T14:51:00Z"/>
                <w:b/>
              </w:rPr>
            </w:pPr>
            <w:ins w:id="3442"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3443" w:author="Rafi Aziizi" w:date="2021-11-12T14:51:00Z"/>
                <w:i/>
                <w:iCs/>
              </w:rPr>
            </w:pPr>
            <w:ins w:id="3444" w:author="Rafi Aziizi" w:date="2021-11-12T14:51:00Z">
              <w:r>
                <w:rPr>
                  <w:i/>
                  <w:iCs/>
                </w:rPr>
                <w:t>Conditional</w:t>
              </w:r>
            </w:ins>
          </w:p>
        </w:tc>
      </w:tr>
      <w:tr w:rsidR="00522ADB" w:rsidRPr="0044182F" w14:paraId="0AB2CD15" w14:textId="77777777" w:rsidTr="00D26F74">
        <w:trPr>
          <w:jc w:val="center"/>
          <w:ins w:id="3445" w:author="Rafi Aziizi" w:date="2021-11-12T14:51:00Z"/>
        </w:trPr>
        <w:tc>
          <w:tcPr>
            <w:tcW w:w="3827" w:type="dxa"/>
            <w:vAlign w:val="center"/>
          </w:tcPr>
          <w:p w14:paraId="6603746F" w14:textId="77777777" w:rsidR="00522ADB" w:rsidRPr="0044182F" w:rsidRDefault="00522ADB" w:rsidP="00D26F74">
            <w:pPr>
              <w:rPr>
                <w:ins w:id="3446" w:author="Rafi Aziizi" w:date="2021-11-12T14:51:00Z"/>
                <w:b/>
              </w:rPr>
            </w:pPr>
            <w:ins w:id="3447"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3448" w:author="Rafi Aziizi" w:date="2021-11-12T14:51:00Z"/>
              </w:rPr>
            </w:pPr>
            <w:ins w:id="3449" w:author="Rafi Aziizi" w:date="2021-11-12T14:51:00Z">
              <w:r>
                <w:t>-</w:t>
              </w:r>
            </w:ins>
          </w:p>
        </w:tc>
      </w:tr>
      <w:tr w:rsidR="00522ADB" w:rsidRPr="0081005E" w14:paraId="11753D85" w14:textId="77777777" w:rsidTr="00D26F74">
        <w:trPr>
          <w:jc w:val="center"/>
          <w:ins w:id="3450" w:author="Rafi Aziizi" w:date="2021-11-12T14:51:00Z"/>
        </w:trPr>
        <w:tc>
          <w:tcPr>
            <w:tcW w:w="3827" w:type="dxa"/>
            <w:vAlign w:val="center"/>
          </w:tcPr>
          <w:p w14:paraId="08725B66" w14:textId="77777777" w:rsidR="00522ADB" w:rsidRPr="0044182F" w:rsidRDefault="00522ADB" w:rsidP="00D26F74">
            <w:pPr>
              <w:rPr>
                <w:ins w:id="3451" w:author="Rafi Aziizi" w:date="2021-11-12T14:51:00Z"/>
                <w:b/>
              </w:rPr>
            </w:pPr>
            <w:ins w:id="3452"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3453" w:author="Rafi Aziizi" w:date="2021-11-12T14:51:00Z"/>
                <w:i/>
                <w:iCs/>
              </w:rPr>
            </w:pPr>
            <w:ins w:id="3454" w:author="Rafi Aziizi" w:date="2021-11-12T14:51:00Z">
              <w:r>
                <w:t>Data walikelas aktif</w:t>
              </w:r>
            </w:ins>
          </w:p>
        </w:tc>
      </w:tr>
      <w:tr w:rsidR="00522ADB" w:rsidRPr="0048762E" w14:paraId="5E603466" w14:textId="77777777" w:rsidTr="00D26F74">
        <w:trPr>
          <w:jc w:val="center"/>
          <w:ins w:id="3455" w:author="Rafi Aziizi" w:date="2021-11-12T14:51:00Z"/>
        </w:trPr>
        <w:tc>
          <w:tcPr>
            <w:tcW w:w="3827" w:type="dxa"/>
            <w:vAlign w:val="center"/>
          </w:tcPr>
          <w:p w14:paraId="59C5C745" w14:textId="77777777" w:rsidR="00522ADB" w:rsidRPr="0044182F" w:rsidRDefault="00522ADB" w:rsidP="00D26F74">
            <w:pPr>
              <w:rPr>
                <w:ins w:id="3456" w:author="Rafi Aziizi" w:date="2021-11-12T14:51:00Z"/>
                <w:b/>
              </w:rPr>
            </w:pPr>
            <w:ins w:id="3457" w:author="Rafi Aziizi" w:date="2021-11-12T14:51:00Z">
              <w:r w:rsidRPr="0044182F">
                <w:rPr>
                  <w:b/>
                </w:rPr>
                <w:lastRenderedPageBreak/>
                <w:t>Post-Conditions</w:t>
              </w:r>
            </w:ins>
          </w:p>
        </w:tc>
        <w:tc>
          <w:tcPr>
            <w:tcW w:w="3964" w:type="dxa"/>
            <w:vAlign w:val="center"/>
          </w:tcPr>
          <w:p w14:paraId="137A8580" w14:textId="0B44C303" w:rsidR="00522ADB" w:rsidRPr="0048762E" w:rsidRDefault="00522ADB" w:rsidP="00D26F74">
            <w:pPr>
              <w:rPr>
                <w:ins w:id="3458" w:author="Rafi Aziizi" w:date="2021-11-12T14:51:00Z"/>
              </w:rPr>
            </w:pPr>
            <w:ins w:id="3459" w:author="Rafi Aziizi" w:date="2021-11-12T14:51:00Z">
              <w:r>
                <w:t>Perubahan data walikelas menjadi pasif</w:t>
              </w:r>
            </w:ins>
          </w:p>
        </w:tc>
      </w:tr>
      <w:tr w:rsidR="00522ADB" w:rsidRPr="0044182F" w14:paraId="0EBF0117" w14:textId="77777777" w:rsidTr="00D26F74">
        <w:trPr>
          <w:jc w:val="center"/>
          <w:ins w:id="3460"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3461" w:author="Rafi Aziizi" w:date="2021-11-12T14:51:00Z"/>
                <w:b/>
              </w:rPr>
            </w:pPr>
            <w:ins w:id="3462" w:author="Rafi Aziizi" w:date="2021-11-12T14:51:00Z">
              <w:r w:rsidRPr="0044182F">
                <w:rPr>
                  <w:b/>
                </w:rPr>
                <w:t>Main Course</w:t>
              </w:r>
            </w:ins>
          </w:p>
        </w:tc>
      </w:tr>
      <w:tr w:rsidR="00522ADB" w:rsidRPr="0044182F" w14:paraId="615DB5AC" w14:textId="77777777" w:rsidTr="00D26F74">
        <w:trPr>
          <w:jc w:val="center"/>
          <w:ins w:id="3463"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3464" w:author="Rafi Aziizi" w:date="2021-11-12T14:51:00Z"/>
                <w:b/>
              </w:rPr>
            </w:pPr>
            <w:ins w:id="3465"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3466" w:author="Rafi Aziizi" w:date="2021-11-12T14:51:00Z"/>
                <w:b/>
              </w:rPr>
            </w:pPr>
            <w:ins w:id="3467" w:author="Rafi Aziizi" w:date="2021-11-12T14:51:00Z">
              <w:r w:rsidRPr="0044182F">
                <w:rPr>
                  <w:b/>
                </w:rPr>
                <w:t>Reaksi Sistem</w:t>
              </w:r>
            </w:ins>
          </w:p>
        </w:tc>
      </w:tr>
      <w:tr w:rsidR="00522ADB" w:rsidRPr="0044182F" w14:paraId="415CD1CF" w14:textId="77777777" w:rsidTr="00D26F74">
        <w:trPr>
          <w:jc w:val="center"/>
          <w:ins w:id="3468"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3469" w:author="Rafi Aziizi" w:date="2021-11-12T14:51:00Z"/>
              </w:rPr>
            </w:pPr>
            <w:ins w:id="3470"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3471" w:author="Rafi Aziizi" w:date="2021-11-12T14:51:00Z"/>
              </w:rPr>
            </w:pPr>
          </w:p>
        </w:tc>
      </w:tr>
      <w:tr w:rsidR="00522ADB" w:rsidRPr="0044182F" w14:paraId="3640E883" w14:textId="77777777" w:rsidTr="00D26F74">
        <w:trPr>
          <w:jc w:val="center"/>
          <w:ins w:id="3472" w:author="Rafi Aziizi" w:date="2021-11-12T14:51:00Z"/>
        </w:trPr>
        <w:tc>
          <w:tcPr>
            <w:tcW w:w="3827" w:type="dxa"/>
            <w:vAlign w:val="center"/>
          </w:tcPr>
          <w:p w14:paraId="20E9D5C8" w14:textId="77777777" w:rsidR="00522ADB" w:rsidRPr="0044182F" w:rsidRDefault="00522ADB" w:rsidP="00D26F74">
            <w:pPr>
              <w:ind w:left="510"/>
              <w:rPr>
                <w:ins w:id="3473"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3474" w:author="Rafi Aziizi" w:date="2021-11-12T14:51:00Z"/>
              </w:rPr>
            </w:pPr>
            <w:ins w:id="3475" w:author="Rafi Aziizi" w:date="2021-11-12T14:51:00Z">
              <w:r>
                <w:t>Menampilkan seluruh data walikelas</w:t>
              </w:r>
            </w:ins>
          </w:p>
        </w:tc>
      </w:tr>
      <w:tr w:rsidR="00522ADB" w:rsidRPr="0044182F" w14:paraId="045F2C2E" w14:textId="77777777" w:rsidTr="00D26F74">
        <w:trPr>
          <w:jc w:val="center"/>
          <w:ins w:id="3476"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3477" w:author="Rafi Aziizi" w:date="2021-11-12T14:51:00Z"/>
              </w:rPr>
            </w:pPr>
            <w:ins w:id="3478"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3479" w:author="Rafi Aziizi" w:date="2021-11-12T14:51:00Z"/>
              </w:rPr>
            </w:pPr>
          </w:p>
        </w:tc>
      </w:tr>
      <w:tr w:rsidR="00522ADB" w:rsidRPr="0044182F" w14:paraId="6D2F88A2" w14:textId="77777777" w:rsidTr="00D26F74">
        <w:trPr>
          <w:jc w:val="center"/>
          <w:ins w:id="3480" w:author="Rafi Aziizi" w:date="2021-11-12T14:51:00Z"/>
        </w:trPr>
        <w:tc>
          <w:tcPr>
            <w:tcW w:w="3827" w:type="dxa"/>
            <w:vAlign w:val="center"/>
          </w:tcPr>
          <w:p w14:paraId="522E892C" w14:textId="77777777" w:rsidR="00522ADB" w:rsidRDefault="00522ADB" w:rsidP="00D26F74">
            <w:pPr>
              <w:pStyle w:val="ListParagraph"/>
              <w:rPr>
                <w:ins w:id="3481"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3482" w:author="Rafi Aziizi" w:date="2021-11-12T14:51:00Z"/>
              </w:rPr>
            </w:pPr>
            <w:ins w:id="3483"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3484"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3485" w:author="Rafi Aziizi" w:date="2021-11-12T14:51:00Z"/>
                <w:b/>
                <w:bCs/>
              </w:rPr>
            </w:pPr>
            <w:ins w:id="3486" w:author="Rafi Aziizi" w:date="2021-11-12T14:51:00Z">
              <w:r w:rsidRPr="001B1AF9">
                <w:rPr>
                  <w:b/>
                  <w:bCs/>
                </w:rPr>
                <w:t>Skenario Eksepsi (Optional)</w:t>
              </w:r>
            </w:ins>
          </w:p>
        </w:tc>
      </w:tr>
      <w:tr w:rsidR="00522ADB" w:rsidRPr="001B1AF9" w14:paraId="28C929ED" w14:textId="77777777" w:rsidTr="00D26F74">
        <w:trPr>
          <w:jc w:val="center"/>
          <w:ins w:id="3487"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3488" w:author="Rafi Aziizi" w:date="2021-11-12T14:51:00Z"/>
                <w:b/>
                <w:bCs/>
              </w:rPr>
            </w:pPr>
            <w:ins w:id="3489"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3490" w:author="Rafi Aziizi" w:date="2021-11-12T14:51:00Z"/>
                <w:b/>
                <w:bCs/>
              </w:rPr>
            </w:pPr>
            <w:ins w:id="3491" w:author="Rafi Aziizi" w:date="2021-11-12T14:51:00Z">
              <w:r w:rsidRPr="001B1AF9">
                <w:rPr>
                  <w:b/>
                  <w:bCs/>
                </w:rPr>
                <w:t>Reaksi Sistem</w:t>
              </w:r>
            </w:ins>
          </w:p>
        </w:tc>
      </w:tr>
      <w:tr w:rsidR="00522ADB" w14:paraId="10CC96FB" w14:textId="77777777" w:rsidTr="00D26F74">
        <w:trPr>
          <w:jc w:val="center"/>
          <w:ins w:id="3492" w:author="Rafi Aziizi" w:date="2021-11-12T14:51:00Z"/>
        </w:trPr>
        <w:tc>
          <w:tcPr>
            <w:tcW w:w="3827" w:type="dxa"/>
            <w:vAlign w:val="center"/>
          </w:tcPr>
          <w:p w14:paraId="485A3992" w14:textId="52F5FCB0" w:rsidR="00522ADB" w:rsidRDefault="00522ADB" w:rsidP="00D26F74">
            <w:pPr>
              <w:ind w:left="360"/>
              <w:rPr>
                <w:ins w:id="3493" w:author="Rafi Aziizi" w:date="2021-11-12T14:51:00Z"/>
              </w:rPr>
            </w:pPr>
            <w:ins w:id="3494"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3495" w:author="Rafi Aziizi" w:date="2021-11-12T14:51:00Z"/>
              </w:rPr>
            </w:pPr>
          </w:p>
        </w:tc>
      </w:tr>
      <w:tr w:rsidR="00522ADB" w14:paraId="374581E3" w14:textId="77777777" w:rsidTr="00D26F74">
        <w:trPr>
          <w:jc w:val="center"/>
          <w:ins w:id="3496" w:author="Rafi Aziizi" w:date="2021-11-12T14:51:00Z"/>
        </w:trPr>
        <w:tc>
          <w:tcPr>
            <w:tcW w:w="3827" w:type="dxa"/>
            <w:vAlign w:val="center"/>
          </w:tcPr>
          <w:p w14:paraId="13C8E0F2" w14:textId="77777777" w:rsidR="00522ADB" w:rsidRDefault="00522ADB" w:rsidP="00D26F74">
            <w:pPr>
              <w:pStyle w:val="ListParagraph"/>
              <w:ind w:left="450"/>
              <w:rPr>
                <w:ins w:id="3497" w:author="Rafi Aziizi" w:date="2021-11-12T14:51:00Z"/>
              </w:rPr>
            </w:pPr>
          </w:p>
        </w:tc>
        <w:tc>
          <w:tcPr>
            <w:tcW w:w="3964" w:type="dxa"/>
            <w:vAlign w:val="center"/>
          </w:tcPr>
          <w:p w14:paraId="1C6A5B83" w14:textId="794385EC" w:rsidR="00522ADB" w:rsidRDefault="00522ADB" w:rsidP="00D26F74">
            <w:pPr>
              <w:spacing w:after="160"/>
              <w:ind w:left="360"/>
              <w:rPr>
                <w:ins w:id="3498" w:author="Rafi Aziizi" w:date="2021-11-12T14:51:00Z"/>
              </w:rPr>
            </w:pPr>
            <w:ins w:id="3499"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3500" w:author="Rafi Aziizi" w:date="2021-11-12T14:47:00Z"/>
        </w:rPr>
      </w:pPr>
    </w:p>
    <w:p w14:paraId="5433B7E8" w14:textId="1DD29706" w:rsidR="00522ADB" w:rsidRDefault="00522ADB" w:rsidP="00522ADB">
      <w:pPr>
        <w:ind w:left="66"/>
        <w:rPr>
          <w:ins w:id="3501" w:author="chaniaayulestari@outlook.com" w:date="2021-11-12T16:28:00Z"/>
        </w:rPr>
      </w:pPr>
      <w:ins w:id="3502" w:author="Rafi Aziizi" w:date="2021-11-12T14:47:00Z">
        <w:r>
          <w:t>c. Skenario Edit Walikelas</w:t>
        </w:r>
      </w:ins>
    </w:p>
    <w:p w14:paraId="32F8849E" w14:textId="7E6D4C75" w:rsidR="00885B6D" w:rsidDel="00A25E3C" w:rsidRDefault="00885B6D">
      <w:pPr>
        <w:ind w:left="66"/>
        <w:jc w:val="center"/>
        <w:rPr>
          <w:ins w:id="3503" w:author="Rafi Aziizi" w:date="2021-11-12T14:49:00Z"/>
          <w:del w:id="3504" w:author="chaniaayulestari@outlook.com" w:date="2021-11-13T14:05:00Z"/>
        </w:rPr>
        <w:pPrChange w:id="3505" w:author="chaniaayulestari@outlook.com" w:date="2021-11-13T14:05:00Z">
          <w:pPr>
            <w:ind w:left="66"/>
          </w:pPr>
        </w:pPrChange>
      </w:pPr>
    </w:p>
    <w:p w14:paraId="0D67A5F2" w14:textId="3B902C8F" w:rsidR="00A25E3C" w:rsidRDefault="00A25E3C">
      <w:pPr>
        <w:pStyle w:val="Caption"/>
        <w:keepNext/>
        <w:jc w:val="center"/>
        <w:rPr>
          <w:ins w:id="3506" w:author="chaniaayulestari@outlook.com" w:date="2021-11-13T14:05:00Z"/>
        </w:rPr>
        <w:pPrChange w:id="3507" w:author="chaniaayulestari@outlook.com" w:date="2021-11-13T14:05:00Z">
          <w:pPr/>
        </w:pPrChange>
      </w:pPr>
      <w:bookmarkStart w:id="3508" w:name="_Toc87762739"/>
      <w:ins w:id="3509" w:author="chaniaayulestari@outlook.com" w:date="2021-11-13T14:05:00Z">
        <w:r>
          <w:t xml:space="preserve">Tabel 3. </w:t>
        </w:r>
      </w:ins>
      <w:ins w:id="3510" w:author="Rafi Aziizi" w:date="2021-11-14T11:08:00Z">
        <w:r w:rsidR="001B2DEA">
          <w:fldChar w:fldCharType="begin"/>
        </w:r>
        <w:r w:rsidR="001B2DEA">
          <w:instrText xml:space="preserve"> SEQ Tabel_3. \* ARABIC </w:instrText>
        </w:r>
      </w:ins>
      <w:r w:rsidR="001B2DEA">
        <w:fldChar w:fldCharType="separate"/>
      </w:r>
      <w:ins w:id="3511" w:author="Rafi Aziizi" w:date="2021-11-14T11:08:00Z">
        <w:r w:rsidR="001B2DEA">
          <w:rPr>
            <w:noProof/>
          </w:rPr>
          <w:t>26</w:t>
        </w:r>
        <w:r w:rsidR="001B2DEA">
          <w:fldChar w:fldCharType="end"/>
        </w:r>
      </w:ins>
      <w:ins w:id="3512" w:author="chaniaayulestari@outlook.com" w:date="2021-11-13T14:05:00Z">
        <w:del w:id="3513" w:author="Rafi Aziizi" w:date="2021-11-14T09:52:00Z">
          <w:r w:rsidDel="003640C9">
            <w:fldChar w:fldCharType="begin"/>
          </w:r>
          <w:r w:rsidDel="003640C9">
            <w:delInstrText xml:space="preserve"> SEQ Tabel_3. \* ARABIC </w:delInstrText>
          </w:r>
        </w:del>
      </w:ins>
      <w:del w:id="3514" w:author="Rafi Aziizi" w:date="2021-11-14T09:52:00Z">
        <w:r w:rsidR="007A54E1">
          <w:fldChar w:fldCharType="separate"/>
        </w:r>
      </w:del>
      <w:ins w:id="3515" w:author="chaniaayulestari@outlook.com" w:date="2021-11-13T14:05:00Z">
        <w:del w:id="3516" w:author="Rafi Aziizi" w:date="2021-11-14T09:52:00Z">
          <w:r w:rsidDel="003640C9">
            <w:fldChar w:fldCharType="end"/>
          </w:r>
        </w:del>
        <w:r>
          <w:t xml:space="preserve"> Skenario Edit Walikelas</w:t>
        </w:r>
        <w:bookmarkEnd w:id="350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3517" w:author="Rafi Aziizi" w:date="2021-11-12T14:49:00Z"/>
        </w:trPr>
        <w:tc>
          <w:tcPr>
            <w:tcW w:w="3827" w:type="dxa"/>
            <w:shd w:val="clear" w:color="auto" w:fill="F2EE98"/>
            <w:vAlign w:val="center"/>
          </w:tcPr>
          <w:p w14:paraId="1F5EAEC4" w14:textId="77777777" w:rsidR="00522ADB" w:rsidRPr="0044182F" w:rsidRDefault="00522ADB" w:rsidP="00D26F74">
            <w:pPr>
              <w:rPr>
                <w:ins w:id="3518" w:author="Rafi Aziizi" w:date="2021-11-12T14:49:00Z"/>
                <w:b/>
              </w:rPr>
            </w:pPr>
            <w:ins w:id="3519"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3520" w:author="Rafi Aziizi" w:date="2021-11-12T14:49:00Z"/>
              </w:rPr>
            </w:pPr>
            <w:ins w:id="3521" w:author="Rafi Aziizi" w:date="2021-11-12T14:49:00Z">
              <w:r>
                <w:t>Edit Walikelas</w:t>
              </w:r>
            </w:ins>
          </w:p>
        </w:tc>
      </w:tr>
      <w:tr w:rsidR="00522ADB" w:rsidRPr="002F6C1D" w14:paraId="4A9CF97F" w14:textId="77777777" w:rsidTr="00D26F74">
        <w:trPr>
          <w:jc w:val="center"/>
          <w:ins w:id="3522" w:author="Rafi Aziizi" w:date="2021-11-12T14:49:00Z"/>
        </w:trPr>
        <w:tc>
          <w:tcPr>
            <w:tcW w:w="3827" w:type="dxa"/>
            <w:vAlign w:val="center"/>
          </w:tcPr>
          <w:p w14:paraId="05AE9A62" w14:textId="77777777" w:rsidR="00522ADB" w:rsidRPr="0044182F" w:rsidRDefault="00522ADB" w:rsidP="00D26F74">
            <w:pPr>
              <w:rPr>
                <w:ins w:id="3523" w:author="Rafi Aziizi" w:date="2021-11-12T14:49:00Z"/>
                <w:b/>
              </w:rPr>
            </w:pPr>
            <w:ins w:id="3524" w:author="Rafi Aziizi" w:date="2021-11-12T14:49:00Z">
              <w:r w:rsidRPr="0044182F">
                <w:rPr>
                  <w:b/>
                </w:rPr>
                <w:t>ID</w:t>
              </w:r>
            </w:ins>
          </w:p>
        </w:tc>
        <w:tc>
          <w:tcPr>
            <w:tcW w:w="3964" w:type="dxa"/>
            <w:vAlign w:val="center"/>
          </w:tcPr>
          <w:p w14:paraId="1665633E" w14:textId="2677C6E8" w:rsidR="00522ADB" w:rsidRPr="002F6C1D" w:rsidRDefault="00522ADB" w:rsidP="00D26F74">
            <w:pPr>
              <w:rPr>
                <w:ins w:id="3525" w:author="Rafi Aziizi" w:date="2021-11-12T14:49:00Z"/>
              </w:rPr>
            </w:pPr>
            <w:ins w:id="3526" w:author="Rafi Aziizi" w:date="2021-11-12T14:49:00Z">
              <w:r>
                <w:t>RC14</w:t>
              </w:r>
            </w:ins>
            <w:ins w:id="3527" w:author="Rafi Aziizi" w:date="2021-11-13T06:55:00Z">
              <w:r w:rsidR="005049EC">
                <w:t>.3</w:t>
              </w:r>
            </w:ins>
          </w:p>
        </w:tc>
      </w:tr>
      <w:tr w:rsidR="00522ADB" w:rsidRPr="000C722D" w14:paraId="1F88D0C5" w14:textId="77777777" w:rsidTr="00D26F74">
        <w:trPr>
          <w:jc w:val="center"/>
          <w:ins w:id="3528" w:author="Rafi Aziizi" w:date="2021-11-12T14:49:00Z"/>
        </w:trPr>
        <w:tc>
          <w:tcPr>
            <w:tcW w:w="3827" w:type="dxa"/>
            <w:vAlign w:val="center"/>
          </w:tcPr>
          <w:p w14:paraId="031C4AEB" w14:textId="77777777" w:rsidR="00522ADB" w:rsidRPr="0044182F" w:rsidRDefault="00522ADB" w:rsidP="00D26F74">
            <w:pPr>
              <w:rPr>
                <w:ins w:id="3529" w:author="Rafi Aziizi" w:date="2021-11-12T14:49:00Z"/>
                <w:b/>
              </w:rPr>
            </w:pPr>
            <w:ins w:id="3530" w:author="Rafi Aziizi" w:date="2021-11-12T14:49:00Z">
              <w:r w:rsidRPr="0044182F">
                <w:rPr>
                  <w:b/>
                </w:rPr>
                <w:t>Description</w:t>
              </w:r>
            </w:ins>
          </w:p>
        </w:tc>
        <w:tc>
          <w:tcPr>
            <w:tcW w:w="3964" w:type="dxa"/>
          </w:tcPr>
          <w:p w14:paraId="6F72BB50" w14:textId="713CEF9B" w:rsidR="00522ADB" w:rsidRPr="000C722D" w:rsidRDefault="00522ADB" w:rsidP="00D26F74">
            <w:pPr>
              <w:rPr>
                <w:ins w:id="3531" w:author="Rafi Aziizi" w:date="2021-11-12T14:49:00Z"/>
              </w:rPr>
            </w:pPr>
            <w:ins w:id="3532" w:author="Rafi Aziizi" w:date="2021-11-12T14:49:00Z">
              <w:r>
                <w:t xml:space="preserve">Use case ini merupakan use case </w:t>
              </w:r>
              <w:r>
                <w:lastRenderedPageBreak/>
                <w:t xml:space="preserve">generalisasi dari kelola </w:t>
              </w:r>
            </w:ins>
            <w:ins w:id="3533" w:author="Rafi Aziizi" w:date="2021-11-12T14:50:00Z">
              <w:r>
                <w:t>walikelas</w:t>
              </w:r>
            </w:ins>
            <w:ins w:id="3534" w:author="Rafi Aziizi" w:date="2021-11-12T14:49:00Z">
              <w:r>
                <w:t xml:space="preserve"> untuk memperbaharui data </w:t>
              </w:r>
            </w:ins>
            <w:ins w:id="3535" w:author="Rafi Aziizi" w:date="2021-11-12T14:50:00Z">
              <w:r>
                <w:t>walikelas</w:t>
              </w:r>
            </w:ins>
            <w:ins w:id="3536" w:author="Rafi Aziizi" w:date="2021-11-12T14:49:00Z">
              <w:r>
                <w:t>.</w:t>
              </w:r>
            </w:ins>
          </w:p>
        </w:tc>
      </w:tr>
      <w:tr w:rsidR="00522ADB" w:rsidRPr="002F6C1D" w14:paraId="4ACB64D6" w14:textId="77777777" w:rsidTr="00D26F74">
        <w:trPr>
          <w:jc w:val="center"/>
          <w:ins w:id="3537" w:author="Rafi Aziizi" w:date="2021-11-12T14:49:00Z"/>
        </w:trPr>
        <w:tc>
          <w:tcPr>
            <w:tcW w:w="3827" w:type="dxa"/>
            <w:vAlign w:val="center"/>
          </w:tcPr>
          <w:p w14:paraId="5EBDE4EA" w14:textId="77777777" w:rsidR="00522ADB" w:rsidRPr="0044182F" w:rsidRDefault="00522ADB" w:rsidP="00D26F74">
            <w:pPr>
              <w:rPr>
                <w:ins w:id="3538" w:author="Rafi Aziizi" w:date="2021-11-12T14:49:00Z"/>
                <w:b/>
              </w:rPr>
            </w:pPr>
            <w:ins w:id="3539" w:author="Rafi Aziizi" w:date="2021-11-12T14:49:00Z">
              <w:r w:rsidRPr="0044182F">
                <w:rPr>
                  <w:b/>
                </w:rPr>
                <w:lastRenderedPageBreak/>
                <w:t>Actors</w:t>
              </w:r>
            </w:ins>
          </w:p>
        </w:tc>
        <w:tc>
          <w:tcPr>
            <w:tcW w:w="3964" w:type="dxa"/>
            <w:vAlign w:val="center"/>
          </w:tcPr>
          <w:p w14:paraId="3603CC8F" w14:textId="77777777" w:rsidR="00522ADB" w:rsidRPr="002F6C1D" w:rsidRDefault="00522ADB" w:rsidP="00D26F74">
            <w:pPr>
              <w:rPr>
                <w:ins w:id="3540" w:author="Rafi Aziizi" w:date="2021-11-12T14:49:00Z"/>
              </w:rPr>
            </w:pPr>
            <w:ins w:id="3541" w:author="Rafi Aziizi" w:date="2021-11-12T14:49:00Z">
              <w:r>
                <w:t>Bag.IT, Guru BK.</w:t>
              </w:r>
            </w:ins>
          </w:p>
        </w:tc>
      </w:tr>
      <w:tr w:rsidR="00522ADB" w:rsidRPr="0044182F" w14:paraId="17C66176" w14:textId="77777777" w:rsidTr="00D26F74">
        <w:trPr>
          <w:jc w:val="center"/>
          <w:ins w:id="3542" w:author="Rafi Aziizi" w:date="2021-11-12T14:49:00Z"/>
        </w:trPr>
        <w:tc>
          <w:tcPr>
            <w:tcW w:w="3827" w:type="dxa"/>
            <w:vAlign w:val="center"/>
          </w:tcPr>
          <w:p w14:paraId="77E84C3E" w14:textId="77777777" w:rsidR="00522ADB" w:rsidRPr="0044182F" w:rsidRDefault="00522ADB" w:rsidP="00D26F74">
            <w:pPr>
              <w:rPr>
                <w:ins w:id="3543" w:author="Rafi Aziizi" w:date="2021-11-12T14:49:00Z"/>
                <w:b/>
              </w:rPr>
            </w:pPr>
            <w:ins w:id="3544"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3545" w:author="Rafi Aziizi" w:date="2021-11-12T14:49:00Z"/>
                <w:i/>
                <w:iCs/>
              </w:rPr>
            </w:pPr>
            <w:ins w:id="3546" w:author="Rafi Aziizi" w:date="2021-11-12T14:49:00Z">
              <w:r>
                <w:rPr>
                  <w:i/>
                  <w:iCs/>
                </w:rPr>
                <w:t>Conditional</w:t>
              </w:r>
            </w:ins>
          </w:p>
        </w:tc>
      </w:tr>
      <w:tr w:rsidR="00522ADB" w:rsidRPr="0044182F" w14:paraId="4924B956" w14:textId="77777777" w:rsidTr="00D26F74">
        <w:trPr>
          <w:jc w:val="center"/>
          <w:ins w:id="3547" w:author="Rafi Aziizi" w:date="2021-11-12T14:49:00Z"/>
        </w:trPr>
        <w:tc>
          <w:tcPr>
            <w:tcW w:w="3827" w:type="dxa"/>
            <w:vAlign w:val="center"/>
          </w:tcPr>
          <w:p w14:paraId="3095B3A6" w14:textId="77777777" w:rsidR="00522ADB" w:rsidRPr="0044182F" w:rsidRDefault="00522ADB" w:rsidP="00D26F74">
            <w:pPr>
              <w:rPr>
                <w:ins w:id="3548" w:author="Rafi Aziizi" w:date="2021-11-12T14:49:00Z"/>
                <w:b/>
              </w:rPr>
            </w:pPr>
            <w:ins w:id="3549"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3550" w:author="Rafi Aziizi" w:date="2021-11-12T14:49:00Z"/>
              </w:rPr>
            </w:pPr>
            <w:ins w:id="3551" w:author="Rafi Aziizi" w:date="2021-11-12T14:49:00Z">
              <w:r>
                <w:t>-</w:t>
              </w:r>
            </w:ins>
          </w:p>
        </w:tc>
      </w:tr>
      <w:tr w:rsidR="00522ADB" w:rsidRPr="0081005E" w14:paraId="02F5ED1F" w14:textId="77777777" w:rsidTr="00D26F74">
        <w:trPr>
          <w:jc w:val="center"/>
          <w:ins w:id="3552" w:author="Rafi Aziizi" w:date="2021-11-12T14:49:00Z"/>
        </w:trPr>
        <w:tc>
          <w:tcPr>
            <w:tcW w:w="3827" w:type="dxa"/>
            <w:vAlign w:val="center"/>
          </w:tcPr>
          <w:p w14:paraId="20E6FF45" w14:textId="77777777" w:rsidR="00522ADB" w:rsidRPr="0044182F" w:rsidRDefault="00522ADB" w:rsidP="00D26F74">
            <w:pPr>
              <w:rPr>
                <w:ins w:id="3553" w:author="Rafi Aziizi" w:date="2021-11-12T14:49:00Z"/>
                <w:b/>
              </w:rPr>
            </w:pPr>
            <w:ins w:id="3554"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3555" w:author="Rafi Aziizi" w:date="2021-11-12T14:49:00Z"/>
                <w:i/>
                <w:iCs/>
              </w:rPr>
            </w:pPr>
            <w:ins w:id="3556" w:author="Rafi Aziizi" w:date="2021-11-12T14:49:00Z">
              <w:r>
                <w:t xml:space="preserve">Data </w:t>
              </w:r>
            </w:ins>
            <w:ins w:id="3557" w:author="Rafi Aziizi" w:date="2021-11-12T14:50:00Z">
              <w:r>
                <w:t>walikelas</w:t>
              </w:r>
            </w:ins>
            <w:ins w:id="3558" w:author="Rafi Aziizi" w:date="2021-11-12T14:49:00Z">
              <w:r>
                <w:t xml:space="preserve"> belum diperbaharui</w:t>
              </w:r>
            </w:ins>
          </w:p>
        </w:tc>
      </w:tr>
      <w:tr w:rsidR="00522ADB" w:rsidRPr="0048762E" w14:paraId="128594FC" w14:textId="77777777" w:rsidTr="00D26F74">
        <w:trPr>
          <w:jc w:val="center"/>
          <w:ins w:id="3559" w:author="Rafi Aziizi" w:date="2021-11-12T14:49:00Z"/>
        </w:trPr>
        <w:tc>
          <w:tcPr>
            <w:tcW w:w="3827" w:type="dxa"/>
            <w:vAlign w:val="center"/>
          </w:tcPr>
          <w:p w14:paraId="2F9681B3" w14:textId="77777777" w:rsidR="00522ADB" w:rsidRPr="0044182F" w:rsidRDefault="00522ADB" w:rsidP="00D26F74">
            <w:pPr>
              <w:rPr>
                <w:ins w:id="3560" w:author="Rafi Aziizi" w:date="2021-11-12T14:49:00Z"/>
                <w:b/>
              </w:rPr>
            </w:pPr>
            <w:ins w:id="3561"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3562" w:author="Rafi Aziizi" w:date="2021-11-12T14:49:00Z"/>
              </w:rPr>
            </w:pPr>
            <w:ins w:id="3563" w:author="Rafi Aziizi" w:date="2021-11-12T14:49:00Z">
              <w:r>
                <w:t xml:space="preserve">Perubahan data identitas </w:t>
              </w:r>
            </w:ins>
            <w:ins w:id="3564" w:author="Rafi Aziizi" w:date="2021-11-12T14:50:00Z">
              <w:r>
                <w:t>walikelas</w:t>
              </w:r>
            </w:ins>
          </w:p>
        </w:tc>
      </w:tr>
      <w:tr w:rsidR="00522ADB" w:rsidRPr="0044182F" w14:paraId="124E6308" w14:textId="77777777" w:rsidTr="00D26F74">
        <w:trPr>
          <w:jc w:val="center"/>
          <w:ins w:id="3565"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3566" w:author="Rafi Aziizi" w:date="2021-11-12T14:49:00Z"/>
                <w:b/>
              </w:rPr>
            </w:pPr>
            <w:ins w:id="3567" w:author="Rafi Aziizi" w:date="2021-11-12T14:49:00Z">
              <w:r w:rsidRPr="0044182F">
                <w:rPr>
                  <w:b/>
                </w:rPr>
                <w:t>Main Course</w:t>
              </w:r>
            </w:ins>
          </w:p>
        </w:tc>
      </w:tr>
      <w:tr w:rsidR="00522ADB" w:rsidRPr="0044182F" w14:paraId="188DF1D0" w14:textId="77777777" w:rsidTr="00D26F74">
        <w:trPr>
          <w:jc w:val="center"/>
          <w:ins w:id="3568"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3569" w:author="Rafi Aziizi" w:date="2021-11-12T14:49:00Z"/>
                <w:b/>
              </w:rPr>
            </w:pPr>
            <w:ins w:id="3570"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3571" w:author="Rafi Aziizi" w:date="2021-11-12T14:49:00Z"/>
                <w:b/>
              </w:rPr>
            </w:pPr>
            <w:ins w:id="3572" w:author="Rafi Aziizi" w:date="2021-11-12T14:49:00Z">
              <w:r w:rsidRPr="0044182F">
                <w:rPr>
                  <w:b/>
                </w:rPr>
                <w:t>Reaksi Sistem</w:t>
              </w:r>
            </w:ins>
          </w:p>
        </w:tc>
      </w:tr>
      <w:tr w:rsidR="00522ADB" w:rsidRPr="0044182F" w14:paraId="27A6FA99" w14:textId="77777777" w:rsidTr="00D26F74">
        <w:trPr>
          <w:jc w:val="center"/>
          <w:ins w:id="3573"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3574" w:author="Rafi Aziizi" w:date="2021-11-12T14:49:00Z"/>
              </w:rPr>
              <w:pPrChange w:id="3575" w:author="chaniaayulestari@outlook.com" w:date="2021-11-12T15:24:00Z">
                <w:pPr>
                  <w:numPr>
                    <w:numId w:val="83"/>
                  </w:numPr>
                  <w:spacing w:after="160"/>
                  <w:ind w:left="720" w:hanging="360"/>
                </w:pPr>
              </w:pPrChange>
            </w:pPr>
            <w:ins w:id="3576" w:author="Rafi Aziizi" w:date="2021-11-12T14:49:00Z">
              <w:r>
                <w:t xml:space="preserve">Memasuki menu “Data </w:t>
              </w:r>
            </w:ins>
            <w:ins w:id="3577" w:author="Rafi Aziizi" w:date="2021-11-12T14:50:00Z">
              <w:r>
                <w:t>Walikelas</w:t>
              </w:r>
            </w:ins>
            <w:ins w:id="3578" w:author="Rafi Aziizi" w:date="2021-11-12T14:49:00Z">
              <w:r>
                <w:t>”</w:t>
              </w:r>
            </w:ins>
          </w:p>
        </w:tc>
        <w:tc>
          <w:tcPr>
            <w:tcW w:w="3964" w:type="dxa"/>
            <w:vAlign w:val="center"/>
          </w:tcPr>
          <w:p w14:paraId="5DA8969D" w14:textId="77777777" w:rsidR="00522ADB" w:rsidRPr="0044182F" w:rsidRDefault="00522ADB">
            <w:pPr>
              <w:ind w:left="309"/>
              <w:rPr>
                <w:ins w:id="3579" w:author="Rafi Aziizi" w:date="2021-11-12T14:49:00Z"/>
              </w:rPr>
              <w:pPrChange w:id="3580" w:author="chaniaayulestari@outlook.com" w:date="2021-11-12T15:24:00Z">
                <w:pPr>
                  <w:ind w:left="511"/>
                </w:pPr>
              </w:pPrChange>
            </w:pPr>
          </w:p>
        </w:tc>
      </w:tr>
      <w:tr w:rsidR="00522ADB" w:rsidRPr="0044182F" w14:paraId="717A80FF" w14:textId="77777777" w:rsidTr="00D26F74">
        <w:trPr>
          <w:jc w:val="center"/>
          <w:ins w:id="3581" w:author="Rafi Aziizi" w:date="2021-11-12T14:49:00Z"/>
        </w:trPr>
        <w:tc>
          <w:tcPr>
            <w:tcW w:w="3827" w:type="dxa"/>
            <w:vAlign w:val="center"/>
          </w:tcPr>
          <w:p w14:paraId="4BE89932" w14:textId="77777777" w:rsidR="00522ADB" w:rsidRPr="0044182F" w:rsidRDefault="00522ADB">
            <w:pPr>
              <w:ind w:left="309"/>
              <w:rPr>
                <w:ins w:id="3582" w:author="Rafi Aziizi" w:date="2021-11-12T14:49:00Z"/>
              </w:rPr>
              <w:pPrChange w:id="3583"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3584" w:author="Rafi Aziizi" w:date="2021-11-12T14:49:00Z"/>
              </w:rPr>
              <w:pPrChange w:id="3585" w:author="chaniaayulestari@outlook.com" w:date="2021-11-12T15:24:00Z">
                <w:pPr>
                  <w:numPr>
                    <w:numId w:val="83"/>
                  </w:numPr>
                  <w:spacing w:after="160"/>
                  <w:ind w:left="511" w:hanging="360"/>
                </w:pPr>
              </w:pPrChange>
            </w:pPr>
            <w:ins w:id="3586" w:author="Rafi Aziizi" w:date="2021-11-12T14:49:00Z">
              <w:r>
                <w:t xml:space="preserve">Menampilkan seluruh data </w:t>
              </w:r>
            </w:ins>
            <w:ins w:id="3587" w:author="Rafi Aziizi" w:date="2021-11-12T14:50:00Z">
              <w:r>
                <w:t>walikelas</w:t>
              </w:r>
            </w:ins>
          </w:p>
        </w:tc>
      </w:tr>
      <w:tr w:rsidR="00522ADB" w:rsidRPr="0044182F" w14:paraId="4E956524" w14:textId="77777777" w:rsidTr="00D26F74">
        <w:trPr>
          <w:jc w:val="center"/>
          <w:ins w:id="3588"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3589" w:author="Rafi Aziizi" w:date="2021-11-12T14:49:00Z"/>
              </w:rPr>
              <w:pPrChange w:id="3590" w:author="chaniaayulestari@outlook.com" w:date="2021-11-12T15:24:00Z">
                <w:pPr>
                  <w:pStyle w:val="ListParagraph"/>
                  <w:numPr>
                    <w:numId w:val="83"/>
                  </w:numPr>
                  <w:ind w:hanging="360"/>
                </w:pPr>
              </w:pPrChange>
            </w:pPr>
            <w:ins w:id="3591" w:author="Rafi Aziizi" w:date="2021-11-12T14:49:00Z">
              <w:r>
                <w:t xml:space="preserve">Menekan tombol “Profile </w:t>
              </w:r>
            </w:ins>
            <w:ins w:id="3592" w:author="Rafi Aziizi" w:date="2021-11-12T14:50:00Z">
              <w:r>
                <w:t>Walikelas</w:t>
              </w:r>
            </w:ins>
            <w:ins w:id="3593" w:author="Rafi Aziizi" w:date="2021-11-12T14:49:00Z">
              <w:r>
                <w:t>”</w:t>
              </w:r>
            </w:ins>
          </w:p>
        </w:tc>
        <w:tc>
          <w:tcPr>
            <w:tcW w:w="3964" w:type="dxa"/>
            <w:vAlign w:val="center"/>
          </w:tcPr>
          <w:p w14:paraId="1E917DD7" w14:textId="77777777" w:rsidR="00522ADB" w:rsidRDefault="00522ADB">
            <w:pPr>
              <w:spacing w:after="160"/>
              <w:ind w:left="309"/>
              <w:rPr>
                <w:ins w:id="3594" w:author="Rafi Aziizi" w:date="2021-11-12T14:49:00Z"/>
              </w:rPr>
              <w:pPrChange w:id="3595" w:author="chaniaayulestari@outlook.com" w:date="2021-11-12T15:24:00Z">
                <w:pPr>
                  <w:spacing w:after="160"/>
                  <w:ind w:left="511"/>
                </w:pPr>
              </w:pPrChange>
            </w:pPr>
          </w:p>
        </w:tc>
      </w:tr>
      <w:tr w:rsidR="00522ADB" w:rsidRPr="0044182F" w14:paraId="14DC8753" w14:textId="77777777" w:rsidTr="00D26F74">
        <w:trPr>
          <w:jc w:val="center"/>
          <w:ins w:id="3596" w:author="Rafi Aziizi" w:date="2021-11-12T14:49:00Z"/>
        </w:trPr>
        <w:tc>
          <w:tcPr>
            <w:tcW w:w="3827" w:type="dxa"/>
            <w:vAlign w:val="center"/>
          </w:tcPr>
          <w:p w14:paraId="5455ED38" w14:textId="77777777" w:rsidR="00522ADB" w:rsidRDefault="00522ADB">
            <w:pPr>
              <w:pStyle w:val="ListParagraph"/>
              <w:ind w:left="309"/>
              <w:rPr>
                <w:ins w:id="3597" w:author="Rafi Aziizi" w:date="2021-11-12T14:49:00Z"/>
              </w:rPr>
              <w:pPrChange w:id="3598"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3599" w:author="Rafi Aziizi" w:date="2021-11-12T14:49:00Z"/>
              </w:rPr>
              <w:pPrChange w:id="3600" w:author="chaniaayulestari@outlook.com" w:date="2021-11-12T15:24:00Z">
                <w:pPr>
                  <w:pStyle w:val="ListParagraph"/>
                  <w:numPr>
                    <w:numId w:val="83"/>
                  </w:numPr>
                  <w:spacing w:after="160"/>
                  <w:ind w:hanging="360"/>
                </w:pPr>
              </w:pPrChange>
            </w:pPr>
            <w:ins w:id="3601" w:author="Rafi Aziizi" w:date="2021-11-12T14:49:00Z">
              <w:r>
                <w:t xml:space="preserve">Menampilkan data identitas </w:t>
              </w:r>
            </w:ins>
            <w:ins w:id="3602" w:author="Rafi Aziizi" w:date="2021-11-12T14:50:00Z">
              <w:r>
                <w:t xml:space="preserve">walikelas </w:t>
              </w:r>
            </w:ins>
            <w:ins w:id="3603" w:author="Rafi Aziizi" w:date="2021-11-12T14:49:00Z">
              <w:r>
                <w:t>secara keseluruhan</w:t>
              </w:r>
            </w:ins>
          </w:p>
        </w:tc>
      </w:tr>
      <w:tr w:rsidR="00522ADB" w:rsidRPr="0044182F" w14:paraId="09BAA6D3" w14:textId="77777777" w:rsidTr="00D26F74">
        <w:trPr>
          <w:jc w:val="center"/>
          <w:ins w:id="3604" w:author="Rafi Aziizi" w:date="2021-11-12T14:49:00Z"/>
        </w:trPr>
        <w:tc>
          <w:tcPr>
            <w:tcW w:w="3827" w:type="dxa"/>
            <w:vAlign w:val="center"/>
          </w:tcPr>
          <w:p w14:paraId="6B403BF7" w14:textId="2E711EC2" w:rsidR="00522ADB" w:rsidRDefault="00522ADB">
            <w:pPr>
              <w:pStyle w:val="ListParagraph"/>
              <w:numPr>
                <w:ilvl w:val="0"/>
                <w:numId w:val="83"/>
              </w:numPr>
              <w:ind w:left="309"/>
              <w:rPr>
                <w:ins w:id="3605" w:author="Rafi Aziizi" w:date="2021-11-12T14:49:00Z"/>
              </w:rPr>
              <w:pPrChange w:id="3606" w:author="chaniaayulestari@outlook.com" w:date="2021-11-12T15:24:00Z">
                <w:pPr>
                  <w:pStyle w:val="ListParagraph"/>
                  <w:numPr>
                    <w:numId w:val="83"/>
                  </w:numPr>
                  <w:ind w:hanging="360"/>
                </w:pPr>
              </w:pPrChange>
            </w:pPr>
            <w:ins w:id="3607" w:author="Rafi Aziizi" w:date="2021-11-12T14:49:00Z">
              <w:r>
                <w:t xml:space="preserve">Melakukan perubahan data </w:t>
              </w:r>
            </w:ins>
            <w:ins w:id="3608" w:author="Rafi Aziizi" w:date="2021-11-12T14:50:00Z">
              <w:r>
                <w:t>walikelas</w:t>
              </w:r>
            </w:ins>
          </w:p>
        </w:tc>
        <w:tc>
          <w:tcPr>
            <w:tcW w:w="3964" w:type="dxa"/>
            <w:vAlign w:val="center"/>
          </w:tcPr>
          <w:p w14:paraId="1A495125" w14:textId="77777777" w:rsidR="00522ADB" w:rsidRDefault="00522ADB">
            <w:pPr>
              <w:spacing w:after="160"/>
              <w:ind w:left="309"/>
              <w:rPr>
                <w:ins w:id="3609" w:author="Rafi Aziizi" w:date="2021-11-12T14:49:00Z"/>
              </w:rPr>
              <w:pPrChange w:id="3610" w:author="chaniaayulestari@outlook.com" w:date="2021-11-12T15:24:00Z">
                <w:pPr>
                  <w:spacing w:after="160"/>
                </w:pPr>
              </w:pPrChange>
            </w:pPr>
          </w:p>
        </w:tc>
      </w:tr>
      <w:tr w:rsidR="00522ADB" w:rsidRPr="0044182F" w14:paraId="338DE167" w14:textId="77777777" w:rsidTr="00D26F74">
        <w:trPr>
          <w:jc w:val="center"/>
          <w:ins w:id="3611" w:author="Rafi Aziizi" w:date="2021-11-12T14:49:00Z"/>
        </w:trPr>
        <w:tc>
          <w:tcPr>
            <w:tcW w:w="3827" w:type="dxa"/>
            <w:vAlign w:val="center"/>
          </w:tcPr>
          <w:p w14:paraId="589EB0D6" w14:textId="77777777" w:rsidR="00522ADB" w:rsidRDefault="00522ADB">
            <w:pPr>
              <w:ind w:left="309"/>
              <w:rPr>
                <w:ins w:id="3612" w:author="Rafi Aziizi" w:date="2021-11-12T14:49:00Z"/>
              </w:rPr>
              <w:pPrChange w:id="3613"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3614" w:author="Rafi Aziizi" w:date="2021-11-12T14:49:00Z"/>
              </w:rPr>
              <w:pPrChange w:id="3615" w:author="chaniaayulestari@outlook.com" w:date="2021-11-12T15:24:00Z">
                <w:pPr>
                  <w:pStyle w:val="ListParagraph"/>
                  <w:numPr>
                    <w:numId w:val="83"/>
                  </w:numPr>
                  <w:spacing w:after="160"/>
                  <w:ind w:hanging="360"/>
                </w:pPr>
              </w:pPrChange>
            </w:pPr>
            <w:ins w:id="3616" w:author="Rafi Aziizi" w:date="2021-11-12T14:49:00Z">
              <w:r>
                <w:t xml:space="preserve">Menyimpan data </w:t>
              </w:r>
            </w:ins>
            <w:ins w:id="3617" w:author="Rafi Aziizi" w:date="2021-11-12T14:50:00Z">
              <w:r>
                <w:t xml:space="preserve">walikelas </w:t>
              </w:r>
            </w:ins>
            <w:ins w:id="3618" w:author="Rafi Aziizi" w:date="2021-11-12T14:49:00Z">
              <w:r>
                <w:t xml:space="preserve">terbaru pada </w:t>
              </w:r>
              <w:r w:rsidRPr="00C70CAF">
                <w:rPr>
                  <w:i/>
                  <w:iCs/>
                </w:rPr>
                <w:t>database</w:t>
              </w:r>
            </w:ins>
          </w:p>
        </w:tc>
      </w:tr>
      <w:tr w:rsidR="00522ADB" w:rsidRPr="001B1AF9" w14:paraId="3EFDEBED" w14:textId="77777777" w:rsidTr="00D26F74">
        <w:trPr>
          <w:jc w:val="center"/>
          <w:ins w:id="3619"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3620" w:author="Rafi Aziizi" w:date="2021-11-12T14:49:00Z"/>
                <w:b/>
                <w:bCs/>
              </w:rPr>
            </w:pPr>
            <w:ins w:id="3621" w:author="Rafi Aziizi" w:date="2021-11-12T14:49:00Z">
              <w:r w:rsidRPr="001B1AF9">
                <w:rPr>
                  <w:b/>
                  <w:bCs/>
                </w:rPr>
                <w:t>Skenario Eksepsi (Optional)</w:t>
              </w:r>
            </w:ins>
          </w:p>
        </w:tc>
      </w:tr>
      <w:tr w:rsidR="00522ADB" w:rsidRPr="001B1AF9" w14:paraId="4E8520F7" w14:textId="77777777" w:rsidTr="00D26F74">
        <w:trPr>
          <w:jc w:val="center"/>
          <w:ins w:id="3622"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3623" w:author="Rafi Aziizi" w:date="2021-11-12T14:49:00Z"/>
                <w:b/>
                <w:bCs/>
              </w:rPr>
            </w:pPr>
            <w:ins w:id="3624"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3625" w:author="Rafi Aziizi" w:date="2021-11-12T14:49:00Z"/>
                <w:b/>
                <w:bCs/>
              </w:rPr>
            </w:pPr>
            <w:ins w:id="3626" w:author="Rafi Aziizi" w:date="2021-11-12T14:49:00Z">
              <w:r w:rsidRPr="001B1AF9">
                <w:rPr>
                  <w:b/>
                  <w:bCs/>
                </w:rPr>
                <w:t>Reaksi Sistem</w:t>
              </w:r>
            </w:ins>
          </w:p>
        </w:tc>
      </w:tr>
      <w:tr w:rsidR="00522ADB" w14:paraId="1804D3BE" w14:textId="77777777" w:rsidTr="00D26F74">
        <w:trPr>
          <w:jc w:val="center"/>
          <w:ins w:id="3627" w:author="Rafi Aziizi" w:date="2021-11-12T14:49:00Z"/>
        </w:trPr>
        <w:tc>
          <w:tcPr>
            <w:tcW w:w="3827" w:type="dxa"/>
            <w:vAlign w:val="center"/>
          </w:tcPr>
          <w:p w14:paraId="644E7E18" w14:textId="6BD05F46" w:rsidR="00522ADB" w:rsidRDefault="00522ADB">
            <w:pPr>
              <w:ind w:left="309"/>
              <w:rPr>
                <w:ins w:id="3628" w:author="Rafi Aziizi" w:date="2021-11-12T14:49:00Z"/>
              </w:rPr>
              <w:pPrChange w:id="3629" w:author="chaniaayulestari@outlook.com" w:date="2021-11-12T15:24:00Z">
                <w:pPr>
                  <w:ind w:left="360"/>
                </w:pPr>
              </w:pPrChange>
            </w:pPr>
            <w:ins w:id="3630" w:author="Rafi Aziizi" w:date="2021-11-12T14:49:00Z">
              <w:r>
                <w:t xml:space="preserve">5a. Tidak memasukan secara benar data </w:t>
              </w:r>
            </w:ins>
            <w:ins w:id="3631" w:author="Rafi Aziizi" w:date="2021-11-12T14:50:00Z">
              <w:r>
                <w:t xml:space="preserve">walikelas </w:t>
              </w:r>
            </w:ins>
            <w:ins w:id="3632"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3633" w:author="Rafi Aziizi" w:date="2021-11-12T14:49:00Z"/>
              </w:rPr>
              <w:pPrChange w:id="3634" w:author="chaniaayulestari@outlook.com" w:date="2021-11-12T15:24:00Z">
                <w:pPr>
                  <w:pStyle w:val="ListParagraph"/>
                  <w:spacing w:after="160"/>
                  <w:ind w:left="468"/>
                </w:pPr>
              </w:pPrChange>
            </w:pPr>
          </w:p>
        </w:tc>
      </w:tr>
      <w:tr w:rsidR="00522ADB" w14:paraId="44454184" w14:textId="77777777" w:rsidTr="00D26F74">
        <w:trPr>
          <w:jc w:val="center"/>
          <w:ins w:id="3635" w:author="Rafi Aziizi" w:date="2021-11-12T14:49:00Z"/>
        </w:trPr>
        <w:tc>
          <w:tcPr>
            <w:tcW w:w="3827" w:type="dxa"/>
            <w:vAlign w:val="center"/>
          </w:tcPr>
          <w:p w14:paraId="0C3BF0E0" w14:textId="77777777" w:rsidR="00522ADB" w:rsidRDefault="00522ADB">
            <w:pPr>
              <w:pStyle w:val="ListParagraph"/>
              <w:ind w:left="309"/>
              <w:rPr>
                <w:ins w:id="3636" w:author="Rafi Aziizi" w:date="2021-11-12T14:49:00Z"/>
              </w:rPr>
              <w:pPrChange w:id="3637"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3638" w:author="Rafi Aziizi" w:date="2021-11-12T14:49:00Z"/>
              </w:rPr>
              <w:pPrChange w:id="3639" w:author="chaniaayulestari@outlook.com" w:date="2021-11-12T15:24:00Z">
                <w:pPr>
                  <w:spacing w:after="160"/>
                  <w:ind w:left="360"/>
                </w:pPr>
              </w:pPrChange>
            </w:pPr>
            <w:ins w:id="3640" w:author="Rafi Aziizi" w:date="2021-11-12T14:49:00Z">
              <w:r>
                <w:t xml:space="preserve">3b. Menampilkan pemberitahuan melalui notifikasi bahwa data </w:t>
              </w:r>
            </w:ins>
            <w:ins w:id="3641" w:author="Rafi Aziizi" w:date="2021-11-12T14:50:00Z">
              <w:r>
                <w:lastRenderedPageBreak/>
                <w:t xml:space="preserve">walikelas </w:t>
              </w:r>
            </w:ins>
            <w:ins w:id="3642" w:author="Rafi Aziizi" w:date="2021-11-12T14:49:00Z">
              <w:r>
                <w:t>tidak memenuhi persyaratan dan gagal diperbaharui</w:t>
              </w:r>
            </w:ins>
          </w:p>
        </w:tc>
      </w:tr>
    </w:tbl>
    <w:p w14:paraId="0D01F69D" w14:textId="77777777" w:rsidR="00522ADB" w:rsidRDefault="00522ADB" w:rsidP="00522ADB">
      <w:pPr>
        <w:ind w:left="66"/>
        <w:rPr>
          <w:ins w:id="3643" w:author="Rafi Aziizi" w:date="2021-11-12T14:47:00Z"/>
        </w:rPr>
      </w:pPr>
    </w:p>
    <w:p w14:paraId="1508588B" w14:textId="03046729" w:rsidR="00522ADB" w:rsidRDefault="00522ADB">
      <w:pPr>
        <w:ind w:left="66"/>
        <w:rPr>
          <w:ins w:id="3644" w:author="chaniaayulestari@outlook.com" w:date="2021-11-12T16:28:00Z"/>
        </w:rPr>
      </w:pPr>
      <w:ins w:id="3645" w:author="Rafi Aziizi" w:date="2021-11-12T14:47:00Z">
        <w:r>
          <w:t>d. Skenario Lihat Walikelas</w:t>
        </w:r>
      </w:ins>
    </w:p>
    <w:p w14:paraId="5AF6477D" w14:textId="1BBEDF2C" w:rsidR="00885B6D" w:rsidDel="00A25E3C" w:rsidRDefault="00885B6D">
      <w:pPr>
        <w:ind w:left="66"/>
        <w:jc w:val="center"/>
        <w:rPr>
          <w:del w:id="3646" w:author="chaniaayulestari@outlook.com" w:date="2021-11-13T14:05:00Z"/>
        </w:rPr>
        <w:pPrChange w:id="3647"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3648" w:author="chaniaayulestari@outlook.com" w:date="2021-11-13T14:05:00Z"/>
        </w:rPr>
        <w:pPrChange w:id="3649" w:author="chaniaayulestari@outlook.com" w:date="2021-11-13T14:06:00Z">
          <w:pPr/>
        </w:pPrChange>
      </w:pPr>
      <w:bookmarkStart w:id="3650" w:name="_Toc87762740"/>
      <w:ins w:id="3651" w:author="chaniaayulestari@outlook.com" w:date="2021-11-13T14:05:00Z">
        <w:r>
          <w:t xml:space="preserve">Tabel 3. </w:t>
        </w:r>
      </w:ins>
      <w:ins w:id="3652" w:author="Rafi Aziizi" w:date="2021-11-14T11:08:00Z">
        <w:r w:rsidR="001B2DEA">
          <w:fldChar w:fldCharType="begin"/>
        </w:r>
        <w:r w:rsidR="001B2DEA">
          <w:instrText xml:space="preserve"> SEQ Tabel_3. \* ARABIC </w:instrText>
        </w:r>
      </w:ins>
      <w:r w:rsidR="001B2DEA">
        <w:fldChar w:fldCharType="separate"/>
      </w:r>
      <w:ins w:id="3653" w:author="Rafi Aziizi" w:date="2021-11-14T11:08:00Z">
        <w:r w:rsidR="001B2DEA">
          <w:rPr>
            <w:noProof/>
          </w:rPr>
          <w:t>27</w:t>
        </w:r>
        <w:r w:rsidR="001B2DEA">
          <w:fldChar w:fldCharType="end"/>
        </w:r>
      </w:ins>
      <w:ins w:id="3654" w:author="chaniaayulestari@outlook.com" w:date="2021-11-13T14:05:00Z">
        <w:del w:id="3655" w:author="Rafi Aziizi" w:date="2021-11-14T09:52:00Z">
          <w:r w:rsidDel="003640C9">
            <w:fldChar w:fldCharType="begin"/>
          </w:r>
          <w:r w:rsidDel="003640C9">
            <w:delInstrText xml:space="preserve"> SEQ Tabel_3. \* ARABIC </w:delInstrText>
          </w:r>
        </w:del>
      </w:ins>
      <w:del w:id="3656" w:author="Rafi Aziizi" w:date="2021-11-14T09:52:00Z">
        <w:r w:rsidR="007A54E1">
          <w:fldChar w:fldCharType="separate"/>
        </w:r>
      </w:del>
      <w:ins w:id="3657" w:author="chaniaayulestari@outlook.com" w:date="2021-11-13T14:05:00Z">
        <w:del w:id="3658" w:author="Rafi Aziizi" w:date="2021-11-14T09:52:00Z">
          <w:r w:rsidDel="003640C9">
            <w:fldChar w:fldCharType="end"/>
          </w:r>
        </w:del>
        <w:r>
          <w:t xml:space="preserve"> Skenari Lihat Walikelas</w:t>
        </w:r>
        <w:bookmarkEnd w:id="365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3659" w:author="Rafi Aziizi" w:date="2021-11-12T14:49:00Z">
              <w:r w:rsidDel="00522ADB">
                <w:delText>Kelola Walikelas</w:delText>
              </w:r>
            </w:del>
            <w:ins w:id="3660" w:author="Rafi Aziizi" w:date="2021-11-12T14:49:00Z">
              <w:r w:rsidR="00522ADB">
                <w:t xml:space="preserve">Lihat </w:t>
              </w:r>
            </w:ins>
            <w:ins w:id="3661"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3662"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3663" w:author="Rafi Aziizi" w:date="2021-11-12T14:48:00Z">
              <w:r>
                <w:t>Use case ini merupakan use case generalisasi dari kelola walikelas untuk melihat data walikelas.</w:t>
              </w:r>
            </w:ins>
            <w:del w:id="3664"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3665" w:author="Rafi Aziizi" w:date="2021-11-12T14:48:00Z">
              <w:r w:rsidDel="00522ADB">
                <w:delText>Data tetap pada kondisi biasa</w:delText>
              </w:r>
            </w:del>
            <w:ins w:id="3666"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3667" w:author="Rafi Aziizi" w:date="2021-11-12T14:48:00Z">
              <w:r w:rsidDel="00522ADB">
                <w:delText>Data telah dikelola atau diedit</w:delText>
              </w:r>
            </w:del>
            <w:ins w:id="3668"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3669" w:author="chaniaayulestari@outlook.com" w:date="2021-11-12T15:24:00Z">
                <w:pPr>
                  <w:numPr>
                    <w:numId w:val="73"/>
                  </w:numPr>
                  <w:spacing w:after="160"/>
                  <w:ind w:left="720" w:hanging="360"/>
                </w:pPr>
              </w:pPrChange>
            </w:pPr>
            <w:del w:id="3670" w:author="Rafi Aziizi" w:date="2021-11-12T10:47:00Z">
              <w:r w:rsidDel="007C5FA9">
                <w:delText>Aktor masuk kedalam</w:delText>
              </w:r>
            </w:del>
            <w:ins w:id="3671"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3672"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3673"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3674"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3675" w:author="chaniaayulestari@outlook.com" w:date="2021-11-12T15:24:00Z">
                <w:pPr>
                  <w:pStyle w:val="ListParagraph"/>
                  <w:ind w:left="455"/>
                </w:pPr>
              </w:pPrChange>
            </w:pPr>
            <w:ins w:id="3676" w:author="Rafi Aziizi" w:date="2021-11-12T14:48:00Z">
              <w:r>
                <w:t>2a. Memasukan data guru yang tidak ada didalam sistem</w:t>
              </w:r>
            </w:ins>
            <w:del w:id="3677"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3678"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3679"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3680" w:author="chaniaayulestari@outlook.com" w:date="2021-11-12T15:24:00Z">
                <w:pPr>
                  <w:pStyle w:val="ListParagraph"/>
                  <w:spacing w:after="160"/>
                  <w:ind w:left="468"/>
                </w:pPr>
              </w:pPrChange>
            </w:pPr>
            <w:ins w:id="3681" w:author="Rafi Aziizi" w:date="2021-11-12T14:48:00Z">
              <w:r>
                <w:t>2b. Menampilkan pemberitahuan melalui notifikasi bahwa data guru tidak ditemukan</w:t>
              </w:r>
            </w:ins>
            <w:del w:id="3682"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6C52311" w:rsidR="00443E24" w:rsidRDefault="00443E24" w:rsidP="00443E24">
      <w:pPr>
        <w:rPr>
          <w:ins w:id="3683" w:author="Rafi Aziizi" w:date="2021-11-14T12:04:00Z"/>
        </w:rPr>
      </w:pPr>
    </w:p>
    <w:p w14:paraId="24E6EC0E" w14:textId="41EA2644" w:rsidR="00AE0E68" w:rsidRDefault="00AE0E68" w:rsidP="00AE0E68">
      <w:pPr>
        <w:ind w:left="66"/>
        <w:rPr>
          <w:ins w:id="3684" w:author="Rafi Aziizi" w:date="2021-11-14T12:04:00Z"/>
        </w:rPr>
      </w:pPr>
      <w:ins w:id="3685" w:author="Rafi Aziizi" w:date="2021-11-14T12:04:00Z">
        <w:r>
          <w:t>e. Skenario Cetak Riwayat Absensi Anggota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3686" w:author="Rafi Aziizi" w:date="2021-11-14T12:04:00Z"/>
        </w:trPr>
        <w:tc>
          <w:tcPr>
            <w:tcW w:w="3823" w:type="dxa"/>
            <w:shd w:val="clear" w:color="auto" w:fill="F2EE98"/>
          </w:tcPr>
          <w:p w14:paraId="49FAACC0" w14:textId="77777777" w:rsidR="00AE0E68" w:rsidRPr="0044182F" w:rsidRDefault="00AE0E68" w:rsidP="004A4F76">
            <w:pPr>
              <w:rPr>
                <w:ins w:id="3687" w:author="Rafi Aziizi" w:date="2021-11-14T12:04:00Z"/>
                <w:b/>
              </w:rPr>
            </w:pPr>
            <w:ins w:id="3688"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3689" w:author="Rafi Aziizi" w:date="2021-11-14T12:04:00Z"/>
              </w:rPr>
            </w:pPr>
            <w:ins w:id="3690" w:author="Rafi Aziizi" w:date="2021-11-14T12:04:00Z">
              <w:r>
                <w:t>Cetak Riwayat Absensi Anggota Siswa</w:t>
              </w:r>
            </w:ins>
          </w:p>
        </w:tc>
      </w:tr>
      <w:tr w:rsidR="00AE0E68" w:rsidRPr="002F6C1D" w14:paraId="51665E21" w14:textId="77777777" w:rsidTr="004A4F76">
        <w:trPr>
          <w:gridAfter w:val="1"/>
          <w:wAfter w:w="6" w:type="dxa"/>
          <w:jc w:val="center"/>
          <w:ins w:id="3691" w:author="Rafi Aziizi" w:date="2021-11-14T12:04:00Z"/>
        </w:trPr>
        <w:tc>
          <w:tcPr>
            <w:tcW w:w="3823" w:type="dxa"/>
          </w:tcPr>
          <w:p w14:paraId="0A6DB85A" w14:textId="77777777" w:rsidR="00AE0E68" w:rsidRPr="0044182F" w:rsidRDefault="00AE0E68" w:rsidP="004A4F76">
            <w:pPr>
              <w:rPr>
                <w:ins w:id="3692" w:author="Rafi Aziizi" w:date="2021-11-14T12:04:00Z"/>
                <w:b/>
              </w:rPr>
            </w:pPr>
            <w:ins w:id="3693" w:author="Rafi Aziizi" w:date="2021-11-14T12:04:00Z">
              <w:r w:rsidRPr="0044182F">
                <w:rPr>
                  <w:b/>
                </w:rPr>
                <w:t>ID</w:t>
              </w:r>
            </w:ins>
          </w:p>
        </w:tc>
        <w:tc>
          <w:tcPr>
            <w:tcW w:w="4104" w:type="dxa"/>
            <w:vAlign w:val="center"/>
          </w:tcPr>
          <w:p w14:paraId="2E46137D" w14:textId="06FA6694" w:rsidR="00AE0E68" w:rsidRPr="002F6C1D" w:rsidRDefault="00AE0E68" w:rsidP="004A4F76">
            <w:pPr>
              <w:rPr>
                <w:ins w:id="3694" w:author="Rafi Aziizi" w:date="2021-11-14T12:04:00Z"/>
              </w:rPr>
            </w:pPr>
            <w:ins w:id="3695" w:author="Rafi Aziizi" w:date="2021-11-14T12:04:00Z">
              <w:r>
                <w:t>RC1</w:t>
              </w:r>
            </w:ins>
            <w:ins w:id="3696" w:author="Rafi Aziizi" w:date="2021-11-14T12:06:00Z">
              <w:r>
                <w:t>4.5</w:t>
              </w:r>
            </w:ins>
          </w:p>
        </w:tc>
      </w:tr>
      <w:tr w:rsidR="00AE0E68" w:rsidRPr="000C722D" w14:paraId="3929B757" w14:textId="77777777" w:rsidTr="004A4F76">
        <w:trPr>
          <w:gridAfter w:val="1"/>
          <w:wAfter w:w="6" w:type="dxa"/>
          <w:jc w:val="center"/>
          <w:ins w:id="3697" w:author="Rafi Aziizi" w:date="2021-11-14T12:04:00Z"/>
        </w:trPr>
        <w:tc>
          <w:tcPr>
            <w:tcW w:w="3823" w:type="dxa"/>
          </w:tcPr>
          <w:p w14:paraId="5F35E8E9" w14:textId="77777777" w:rsidR="00AE0E68" w:rsidRPr="0044182F" w:rsidRDefault="00AE0E68" w:rsidP="004A4F76">
            <w:pPr>
              <w:rPr>
                <w:ins w:id="3698" w:author="Rafi Aziizi" w:date="2021-11-14T12:04:00Z"/>
                <w:b/>
              </w:rPr>
            </w:pPr>
            <w:ins w:id="3699" w:author="Rafi Aziizi" w:date="2021-11-14T12:04:00Z">
              <w:r w:rsidRPr="0044182F">
                <w:rPr>
                  <w:b/>
                </w:rPr>
                <w:t>Description</w:t>
              </w:r>
            </w:ins>
          </w:p>
        </w:tc>
        <w:tc>
          <w:tcPr>
            <w:tcW w:w="4104" w:type="dxa"/>
          </w:tcPr>
          <w:p w14:paraId="32351314" w14:textId="2BE57E97" w:rsidR="00AE0E68" w:rsidRPr="000C722D" w:rsidRDefault="00AE0E68" w:rsidP="004A4F76">
            <w:pPr>
              <w:rPr>
                <w:ins w:id="3700" w:author="Rafi Aziizi" w:date="2021-11-14T12:04:00Z"/>
              </w:rPr>
            </w:pPr>
            <w:ins w:id="3701" w:author="Rafi Aziizi" w:date="2021-11-14T12:04:00Z">
              <w:r>
                <w:t xml:space="preserve">Use case ini akan dijalankan apabila admin ingin mencetak riwayat absensi anggota siswa dalam periode tertentu </w:t>
              </w:r>
            </w:ins>
          </w:p>
        </w:tc>
      </w:tr>
      <w:tr w:rsidR="00AE0E68" w:rsidRPr="002F6C1D" w14:paraId="2A736C68" w14:textId="77777777" w:rsidTr="004A4F76">
        <w:trPr>
          <w:gridAfter w:val="1"/>
          <w:wAfter w:w="6" w:type="dxa"/>
          <w:jc w:val="center"/>
          <w:ins w:id="3702" w:author="Rafi Aziizi" w:date="2021-11-14T12:04:00Z"/>
        </w:trPr>
        <w:tc>
          <w:tcPr>
            <w:tcW w:w="3823" w:type="dxa"/>
          </w:tcPr>
          <w:p w14:paraId="106B4C9D" w14:textId="77777777" w:rsidR="00AE0E68" w:rsidRPr="0044182F" w:rsidRDefault="00AE0E68" w:rsidP="004A4F76">
            <w:pPr>
              <w:rPr>
                <w:ins w:id="3703" w:author="Rafi Aziizi" w:date="2021-11-14T12:04:00Z"/>
                <w:b/>
              </w:rPr>
            </w:pPr>
            <w:ins w:id="3704"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3705" w:author="Rafi Aziizi" w:date="2021-11-14T12:04:00Z"/>
              </w:rPr>
            </w:pPr>
            <w:ins w:id="3706" w:author="Rafi Aziizi" w:date="2021-11-14T12:04:00Z">
              <w:r>
                <w:t>Bag. IT, Guru BK</w:t>
              </w:r>
            </w:ins>
          </w:p>
        </w:tc>
      </w:tr>
      <w:tr w:rsidR="00AE0E68" w:rsidRPr="007B7AB3" w14:paraId="2CCE52B4" w14:textId="77777777" w:rsidTr="004A4F76">
        <w:trPr>
          <w:gridAfter w:val="1"/>
          <w:wAfter w:w="6" w:type="dxa"/>
          <w:jc w:val="center"/>
          <w:ins w:id="3707" w:author="Rafi Aziizi" w:date="2021-11-14T12:04:00Z"/>
        </w:trPr>
        <w:tc>
          <w:tcPr>
            <w:tcW w:w="3823" w:type="dxa"/>
          </w:tcPr>
          <w:p w14:paraId="291293A5" w14:textId="77777777" w:rsidR="00AE0E68" w:rsidRPr="0044182F" w:rsidRDefault="00AE0E68" w:rsidP="004A4F76">
            <w:pPr>
              <w:rPr>
                <w:ins w:id="3708" w:author="Rafi Aziizi" w:date="2021-11-14T12:04:00Z"/>
                <w:b/>
              </w:rPr>
            </w:pPr>
            <w:ins w:id="3709"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3710" w:author="Rafi Aziizi" w:date="2021-11-14T12:04:00Z"/>
                <w:i/>
                <w:iCs/>
              </w:rPr>
            </w:pPr>
            <w:ins w:id="3711" w:author="Rafi Aziizi" w:date="2021-11-14T12:04:00Z">
              <w:r>
                <w:rPr>
                  <w:i/>
                  <w:iCs/>
                </w:rPr>
                <w:t>Conditional</w:t>
              </w:r>
            </w:ins>
          </w:p>
        </w:tc>
      </w:tr>
      <w:tr w:rsidR="00AE0E68" w:rsidRPr="0044182F" w14:paraId="1EEBF926" w14:textId="77777777" w:rsidTr="004A4F76">
        <w:trPr>
          <w:gridAfter w:val="1"/>
          <w:wAfter w:w="6" w:type="dxa"/>
          <w:jc w:val="center"/>
          <w:ins w:id="3712" w:author="Rafi Aziizi" w:date="2021-11-14T12:04:00Z"/>
        </w:trPr>
        <w:tc>
          <w:tcPr>
            <w:tcW w:w="3823" w:type="dxa"/>
          </w:tcPr>
          <w:p w14:paraId="02478CD3" w14:textId="77777777" w:rsidR="00AE0E68" w:rsidRPr="0044182F" w:rsidRDefault="00AE0E68" w:rsidP="004A4F76">
            <w:pPr>
              <w:rPr>
                <w:ins w:id="3713" w:author="Rafi Aziizi" w:date="2021-11-14T12:04:00Z"/>
                <w:b/>
              </w:rPr>
            </w:pPr>
            <w:ins w:id="3714"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3715" w:author="Rafi Aziizi" w:date="2021-11-14T12:04:00Z"/>
              </w:rPr>
            </w:pPr>
            <w:ins w:id="3716" w:author="Rafi Aziizi" w:date="2021-11-14T12:04:00Z">
              <w:r>
                <w:t xml:space="preserve">Cetak laporan </w:t>
              </w:r>
            </w:ins>
            <w:ins w:id="3717" w:author="Rafi Aziizi" w:date="2021-11-14T12:08:00Z">
              <w:r>
                <w:t>riwayat absensi anggota siswa</w:t>
              </w:r>
            </w:ins>
          </w:p>
        </w:tc>
      </w:tr>
      <w:tr w:rsidR="00AE0E68" w:rsidRPr="00435CA8" w14:paraId="392F988D" w14:textId="77777777" w:rsidTr="004A4F76">
        <w:trPr>
          <w:gridAfter w:val="1"/>
          <w:wAfter w:w="6" w:type="dxa"/>
          <w:jc w:val="center"/>
          <w:ins w:id="3718" w:author="Rafi Aziizi" w:date="2021-11-14T12:04:00Z"/>
        </w:trPr>
        <w:tc>
          <w:tcPr>
            <w:tcW w:w="3823" w:type="dxa"/>
          </w:tcPr>
          <w:p w14:paraId="5DC1E059" w14:textId="77777777" w:rsidR="00AE0E68" w:rsidRPr="0044182F" w:rsidRDefault="00AE0E68" w:rsidP="004A4F76">
            <w:pPr>
              <w:rPr>
                <w:ins w:id="3719" w:author="Rafi Aziizi" w:date="2021-11-14T12:04:00Z"/>
                <w:b/>
              </w:rPr>
            </w:pPr>
            <w:ins w:id="3720"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3721" w:author="Rafi Aziizi" w:date="2021-11-14T12:04:00Z"/>
              </w:rPr>
            </w:pPr>
            <w:ins w:id="3722" w:author="Rafi Aziizi" w:date="2021-11-14T12:04:00Z">
              <w:r>
                <w:t>dokumen belum tercetak</w:t>
              </w:r>
            </w:ins>
          </w:p>
        </w:tc>
      </w:tr>
      <w:tr w:rsidR="00AE0E68" w:rsidRPr="0048762E" w14:paraId="6FF7E903" w14:textId="77777777" w:rsidTr="004A4F76">
        <w:trPr>
          <w:gridAfter w:val="1"/>
          <w:wAfter w:w="6" w:type="dxa"/>
          <w:jc w:val="center"/>
          <w:ins w:id="3723" w:author="Rafi Aziizi" w:date="2021-11-14T12:04:00Z"/>
        </w:trPr>
        <w:tc>
          <w:tcPr>
            <w:tcW w:w="3823" w:type="dxa"/>
          </w:tcPr>
          <w:p w14:paraId="71FC1F94" w14:textId="77777777" w:rsidR="00AE0E68" w:rsidRPr="0044182F" w:rsidRDefault="00AE0E68" w:rsidP="004A4F76">
            <w:pPr>
              <w:rPr>
                <w:ins w:id="3724" w:author="Rafi Aziizi" w:date="2021-11-14T12:04:00Z"/>
                <w:b/>
              </w:rPr>
            </w:pPr>
            <w:ins w:id="3725"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3726" w:author="Rafi Aziizi" w:date="2021-11-14T12:04:00Z"/>
              </w:rPr>
            </w:pPr>
            <w:ins w:id="3727" w:author="Rafi Aziizi" w:date="2021-11-14T12:04:00Z">
              <w:r>
                <w:t xml:space="preserve">dokumen sudah tercetak </w:t>
              </w:r>
            </w:ins>
          </w:p>
        </w:tc>
      </w:tr>
      <w:tr w:rsidR="00AE0E68" w:rsidRPr="0044182F" w14:paraId="32FA668D" w14:textId="77777777" w:rsidTr="004A4F76">
        <w:trPr>
          <w:gridAfter w:val="1"/>
          <w:wAfter w:w="6" w:type="dxa"/>
          <w:jc w:val="center"/>
          <w:ins w:id="3728"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3729" w:author="Rafi Aziizi" w:date="2021-11-14T12:04:00Z"/>
                <w:b/>
              </w:rPr>
            </w:pPr>
            <w:ins w:id="3730" w:author="Rafi Aziizi" w:date="2021-11-14T12:04:00Z">
              <w:r w:rsidRPr="0044182F">
                <w:rPr>
                  <w:b/>
                </w:rPr>
                <w:t>Main Course</w:t>
              </w:r>
            </w:ins>
          </w:p>
        </w:tc>
      </w:tr>
      <w:tr w:rsidR="00AE0E68" w:rsidRPr="0044182F" w14:paraId="7E305B18" w14:textId="77777777" w:rsidTr="004A4F76">
        <w:trPr>
          <w:jc w:val="center"/>
          <w:ins w:id="3731"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3732" w:author="Rafi Aziizi" w:date="2021-11-14T12:04:00Z"/>
                <w:b/>
              </w:rPr>
            </w:pPr>
            <w:ins w:id="3733" w:author="Rafi Aziizi" w:date="2021-11-14T12:04:00Z">
              <w:r>
                <w:rPr>
                  <w:b/>
                </w:rPr>
                <w:t>Aksi Aktor</w:t>
              </w:r>
            </w:ins>
          </w:p>
        </w:tc>
        <w:tc>
          <w:tcPr>
            <w:tcW w:w="4110" w:type="dxa"/>
            <w:gridSpan w:val="2"/>
            <w:shd w:val="clear" w:color="auto" w:fill="F2EE98"/>
            <w:vAlign w:val="center"/>
          </w:tcPr>
          <w:p w14:paraId="7C02457A" w14:textId="77777777" w:rsidR="00AE0E68" w:rsidRPr="0044182F" w:rsidRDefault="00AE0E68" w:rsidP="004A4F76">
            <w:pPr>
              <w:jc w:val="center"/>
              <w:rPr>
                <w:ins w:id="3734" w:author="Rafi Aziizi" w:date="2021-11-14T12:04:00Z"/>
                <w:b/>
              </w:rPr>
            </w:pPr>
            <w:ins w:id="3735" w:author="Rafi Aziizi" w:date="2021-11-14T12:04:00Z">
              <w:r w:rsidRPr="0044182F">
                <w:rPr>
                  <w:b/>
                </w:rPr>
                <w:t>Reaksi Sistem</w:t>
              </w:r>
            </w:ins>
          </w:p>
        </w:tc>
      </w:tr>
      <w:tr w:rsidR="00AE0E68" w:rsidRPr="0044182F" w14:paraId="69C71F58" w14:textId="77777777" w:rsidTr="004A4F76">
        <w:trPr>
          <w:jc w:val="center"/>
          <w:ins w:id="3736"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3737" w:author="Rafi Aziizi" w:date="2021-11-14T12:04:00Z"/>
              </w:rPr>
            </w:pPr>
            <w:ins w:id="3738" w:author="Rafi Aziizi" w:date="2021-11-14T12:04:00Z">
              <w:r>
                <w:t xml:space="preserve">Aktor menekan </w:t>
              </w:r>
              <w:r>
                <w:rPr>
                  <w:i/>
                  <w:iCs/>
                </w:rPr>
                <w:t>button “</w:t>
              </w:r>
              <w:r>
                <w:t>cetak</w:t>
              </w:r>
              <w:r>
                <w:rPr>
                  <w:i/>
                  <w:iCs/>
                </w:rPr>
                <w:t>”</w:t>
              </w:r>
            </w:ins>
          </w:p>
        </w:tc>
        <w:tc>
          <w:tcPr>
            <w:tcW w:w="4110" w:type="dxa"/>
            <w:gridSpan w:val="2"/>
            <w:vAlign w:val="center"/>
          </w:tcPr>
          <w:p w14:paraId="10A374DE" w14:textId="091E246E" w:rsidR="00AE0E68" w:rsidRPr="0044182F" w:rsidRDefault="00AE0E68">
            <w:pPr>
              <w:spacing w:after="160"/>
              <w:rPr>
                <w:ins w:id="3739" w:author="Rafi Aziizi" w:date="2021-11-14T12:04:00Z"/>
              </w:rPr>
              <w:pPrChange w:id="3740" w:author="Rafi Aziizi" w:date="2021-11-14T12:05:00Z">
                <w:pPr>
                  <w:spacing w:after="160"/>
                  <w:ind w:left="382"/>
                </w:pPr>
              </w:pPrChange>
            </w:pPr>
          </w:p>
        </w:tc>
      </w:tr>
      <w:tr w:rsidR="00AE0E68" w14:paraId="313B40F2" w14:textId="77777777" w:rsidTr="004A4F76">
        <w:trPr>
          <w:jc w:val="center"/>
          <w:ins w:id="3741" w:author="Rafi Aziizi" w:date="2021-11-14T12:04:00Z"/>
        </w:trPr>
        <w:tc>
          <w:tcPr>
            <w:tcW w:w="3823" w:type="dxa"/>
            <w:vAlign w:val="center"/>
          </w:tcPr>
          <w:p w14:paraId="170A63BD" w14:textId="77777777" w:rsidR="00AE0E68" w:rsidRPr="0044182F" w:rsidRDefault="00AE0E68" w:rsidP="004A4F76">
            <w:pPr>
              <w:pStyle w:val="ListParagraph"/>
              <w:ind w:left="450"/>
              <w:rPr>
                <w:ins w:id="3742"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3743" w:author="Rafi Aziizi" w:date="2021-11-14T12:04:00Z"/>
              </w:rPr>
            </w:pPr>
            <w:ins w:id="3744" w:author="Rafi Aziizi" w:date="2021-11-14T12:04:00Z">
              <w:r>
                <w:t>Sistem mencetak laporan riwayat absensi</w:t>
              </w:r>
            </w:ins>
            <w:ins w:id="3745" w:author="Rafi Aziizi" w:date="2021-11-14T12:05:00Z">
              <w:r>
                <w:t xml:space="preserve"> anggota</w:t>
              </w:r>
            </w:ins>
            <w:ins w:id="3746" w:author="Rafi Aziizi" w:date="2021-11-14T12:04:00Z">
              <w:r>
                <w:t xml:space="preserve"> siswa</w:t>
              </w:r>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3747" w:author="Rafi Aziizi" w:date="2021-11-12T14:56:00Z"/>
        </w:rPr>
      </w:pPr>
      <w:r>
        <w:t>Skenario Kelola Kelas</w:t>
      </w:r>
    </w:p>
    <w:p w14:paraId="669338DF" w14:textId="7990E324" w:rsidR="005D5AD6" w:rsidRDefault="005D5AD6">
      <w:pPr>
        <w:ind w:firstLine="426"/>
        <w:rPr>
          <w:ins w:id="3748" w:author="Rafi Aziizi" w:date="2021-11-12T14:54:00Z"/>
        </w:rPr>
        <w:pPrChange w:id="3749" w:author="Rafi Aziizi" w:date="2021-11-12T14:56:00Z">
          <w:pPr>
            <w:pStyle w:val="ListParagraph"/>
            <w:numPr>
              <w:numId w:val="25"/>
            </w:numPr>
            <w:ind w:left="426" w:hanging="360"/>
          </w:pPr>
        </w:pPrChange>
      </w:pPr>
      <w:ins w:id="3750" w:author="Rafi Aziizi" w:date="2021-11-12T14:56:00Z">
        <w:r>
          <w:t xml:space="preserve">Pada skenario kelola </w:t>
        </w:r>
      </w:ins>
      <w:ins w:id="3751" w:author="Rafi Aziizi" w:date="2021-11-12T14:57:00Z">
        <w:r>
          <w:t>kelas</w:t>
        </w:r>
      </w:ins>
      <w:ins w:id="3752" w:author="Rafi Aziizi" w:date="2021-11-12T14:56:00Z">
        <w:r>
          <w:t xml:space="preserve"> terdapat 4 generalisasi data yaitu tambah kelas, hapus kelas, edit </w:t>
        </w:r>
      </w:ins>
      <w:ins w:id="3753" w:author="Rafi Aziizi" w:date="2021-11-12T14:57:00Z">
        <w:r>
          <w:t>kelas</w:t>
        </w:r>
      </w:ins>
      <w:ins w:id="3754" w:author="Rafi Aziizi" w:date="2021-11-12T14:56:00Z">
        <w:r>
          <w:t xml:space="preserve"> dan lihat </w:t>
        </w:r>
      </w:ins>
      <w:ins w:id="3755" w:author="Rafi Aziizi" w:date="2021-11-12T14:57:00Z">
        <w:r>
          <w:t>kelas</w:t>
        </w:r>
      </w:ins>
      <w:ins w:id="3756" w:author="Rafi Aziizi" w:date="2021-11-12T14:56:00Z">
        <w:r>
          <w:t>. Hal tersebut dijelaskan pada poin-poin dibawah ini :</w:t>
        </w:r>
      </w:ins>
    </w:p>
    <w:p w14:paraId="2C7D1D91" w14:textId="35217E13" w:rsidR="005D5AD6" w:rsidRDefault="005D5AD6" w:rsidP="005D5AD6">
      <w:pPr>
        <w:ind w:left="66"/>
        <w:rPr>
          <w:ins w:id="3757" w:author="chaniaayulestari@outlook.com" w:date="2021-11-12T16:28:00Z"/>
        </w:rPr>
      </w:pPr>
      <w:ins w:id="3758" w:author="Rafi Aziizi" w:date="2021-11-12T14:55:00Z">
        <w:r>
          <w:t>a. Skenario Tambah Kelas</w:t>
        </w:r>
      </w:ins>
    </w:p>
    <w:p w14:paraId="60EE6C74" w14:textId="76D3280C" w:rsidR="00885B6D" w:rsidDel="00A25E3C" w:rsidRDefault="00885B6D">
      <w:pPr>
        <w:ind w:left="66"/>
        <w:jc w:val="center"/>
        <w:rPr>
          <w:ins w:id="3759" w:author="Rafi Aziizi" w:date="2021-11-12T14:55:00Z"/>
          <w:del w:id="3760" w:author="chaniaayulestari@outlook.com" w:date="2021-11-13T14:06:00Z"/>
        </w:rPr>
        <w:pPrChange w:id="3761" w:author="chaniaayulestari@outlook.com" w:date="2021-11-13T14:06:00Z">
          <w:pPr>
            <w:ind w:left="66"/>
          </w:pPr>
        </w:pPrChange>
      </w:pPr>
    </w:p>
    <w:p w14:paraId="1F08FEF5" w14:textId="271E495C" w:rsidR="00A25E3C" w:rsidRDefault="00A25E3C">
      <w:pPr>
        <w:pStyle w:val="Caption"/>
        <w:keepNext/>
        <w:jc w:val="center"/>
        <w:rPr>
          <w:ins w:id="3762" w:author="chaniaayulestari@outlook.com" w:date="2021-11-13T14:06:00Z"/>
        </w:rPr>
        <w:pPrChange w:id="3763" w:author="chaniaayulestari@outlook.com" w:date="2021-11-13T14:06:00Z">
          <w:pPr/>
        </w:pPrChange>
      </w:pPr>
      <w:bookmarkStart w:id="3764" w:name="_Toc87762741"/>
      <w:ins w:id="3765" w:author="chaniaayulestari@outlook.com" w:date="2021-11-13T14:06:00Z">
        <w:r>
          <w:t xml:space="preserve">Tabel 3. </w:t>
        </w:r>
      </w:ins>
      <w:ins w:id="3766" w:author="Rafi Aziizi" w:date="2021-11-14T11:08:00Z">
        <w:r w:rsidR="001B2DEA">
          <w:fldChar w:fldCharType="begin"/>
        </w:r>
        <w:r w:rsidR="001B2DEA">
          <w:instrText xml:space="preserve"> SEQ Tabel_3. \* ARABIC </w:instrText>
        </w:r>
      </w:ins>
      <w:r w:rsidR="001B2DEA">
        <w:fldChar w:fldCharType="separate"/>
      </w:r>
      <w:ins w:id="3767" w:author="Rafi Aziizi" w:date="2021-11-14T11:08:00Z">
        <w:r w:rsidR="001B2DEA">
          <w:rPr>
            <w:noProof/>
          </w:rPr>
          <w:t>28</w:t>
        </w:r>
        <w:r w:rsidR="001B2DEA">
          <w:fldChar w:fldCharType="end"/>
        </w:r>
      </w:ins>
      <w:ins w:id="3768" w:author="chaniaayulestari@outlook.com" w:date="2021-11-13T14:06:00Z">
        <w:del w:id="3769" w:author="Rafi Aziizi" w:date="2021-11-14T09:52:00Z">
          <w:r w:rsidDel="003640C9">
            <w:fldChar w:fldCharType="begin"/>
          </w:r>
          <w:r w:rsidDel="003640C9">
            <w:delInstrText xml:space="preserve"> SEQ Tabel_3. \* ARABIC </w:delInstrText>
          </w:r>
        </w:del>
      </w:ins>
      <w:del w:id="3770" w:author="Rafi Aziizi" w:date="2021-11-14T09:52:00Z">
        <w:r w:rsidR="007A54E1">
          <w:fldChar w:fldCharType="separate"/>
        </w:r>
      </w:del>
      <w:ins w:id="3771" w:author="chaniaayulestari@outlook.com" w:date="2021-11-13T14:06:00Z">
        <w:del w:id="3772" w:author="Rafi Aziizi" w:date="2021-11-14T09:52:00Z">
          <w:r w:rsidDel="003640C9">
            <w:fldChar w:fldCharType="end"/>
          </w:r>
        </w:del>
        <w:r>
          <w:t xml:space="preserve"> Skenario Tambah Kelas</w:t>
        </w:r>
        <w:bookmarkEnd w:id="376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3773" w:author="Rafi Aziizi" w:date="2021-11-12T14:55:00Z"/>
        </w:trPr>
        <w:tc>
          <w:tcPr>
            <w:tcW w:w="3827" w:type="dxa"/>
            <w:shd w:val="clear" w:color="auto" w:fill="F2EE98"/>
            <w:vAlign w:val="center"/>
          </w:tcPr>
          <w:p w14:paraId="56E40C6E" w14:textId="77777777" w:rsidR="005D5AD6" w:rsidRPr="0044182F" w:rsidRDefault="005D5AD6" w:rsidP="00D26F74">
            <w:pPr>
              <w:rPr>
                <w:ins w:id="3774" w:author="Rafi Aziizi" w:date="2021-11-12T14:55:00Z"/>
                <w:b/>
              </w:rPr>
            </w:pPr>
            <w:ins w:id="3775"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3776" w:author="Rafi Aziizi" w:date="2021-11-12T14:55:00Z"/>
              </w:rPr>
            </w:pPr>
            <w:ins w:id="3777" w:author="Rafi Aziizi" w:date="2021-11-12T14:55:00Z">
              <w:r>
                <w:t>Tambah Kelas</w:t>
              </w:r>
            </w:ins>
          </w:p>
        </w:tc>
      </w:tr>
      <w:tr w:rsidR="005D5AD6" w:rsidRPr="002F6C1D" w14:paraId="6CDCA189" w14:textId="77777777" w:rsidTr="00D26F74">
        <w:trPr>
          <w:jc w:val="center"/>
          <w:ins w:id="3778" w:author="Rafi Aziizi" w:date="2021-11-12T14:55:00Z"/>
        </w:trPr>
        <w:tc>
          <w:tcPr>
            <w:tcW w:w="3827" w:type="dxa"/>
            <w:vAlign w:val="center"/>
          </w:tcPr>
          <w:p w14:paraId="538580F2" w14:textId="77777777" w:rsidR="005D5AD6" w:rsidRPr="0044182F" w:rsidRDefault="005D5AD6" w:rsidP="00D26F74">
            <w:pPr>
              <w:rPr>
                <w:ins w:id="3779" w:author="Rafi Aziizi" w:date="2021-11-12T14:55:00Z"/>
                <w:b/>
              </w:rPr>
            </w:pPr>
            <w:ins w:id="3780" w:author="Rafi Aziizi" w:date="2021-11-12T14:55:00Z">
              <w:r w:rsidRPr="0044182F">
                <w:rPr>
                  <w:b/>
                </w:rPr>
                <w:t>ID</w:t>
              </w:r>
            </w:ins>
          </w:p>
        </w:tc>
        <w:tc>
          <w:tcPr>
            <w:tcW w:w="3964" w:type="dxa"/>
            <w:vAlign w:val="center"/>
          </w:tcPr>
          <w:p w14:paraId="43B0B355" w14:textId="613B3B86" w:rsidR="005D5AD6" w:rsidRPr="002F6C1D" w:rsidRDefault="005D5AD6" w:rsidP="00D26F74">
            <w:pPr>
              <w:rPr>
                <w:ins w:id="3781" w:author="Rafi Aziizi" w:date="2021-11-12T14:55:00Z"/>
              </w:rPr>
            </w:pPr>
            <w:ins w:id="3782" w:author="Rafi Aziizi" w:date="2021-11-12T14:55:00Z">
              <w:r>
                <w:t>RC15</w:t>
              </w:r>
            </w:ins>
            <w:ins w:id="3783" w:author="Rafi Aziizi" w:date="2021-11-13T06:56:00Z">
              <w:r w:rsidR="005049EC">
                <w:t>.1</w:t>
              </w:r>
            </w:ins>
          </w:p>
        </w:tc>
      </w:tr>
      <w:tr w:rsidR="005D5AD6" w:rsidRPr="000C722D" w14:paraId="1892EA69" w14:textId="77777777" w:rsidTr="00D26F74">
        <w:trPr>
          <w:jc w:val="center"/>
          <w:ins w:id="3784" w:author="Rafi Aziizi" w:date="2021-11-12T14:55:00Z"/>
        </w:trPr>
        <w:tc>
          <w:tcPr>
            <w:tcW w:w="3827" w:type="dxa"/>
            <w:vAlign w:val="center"/>
          </w:tcPr>
          <w:p w14:paraId="672E06EB" w14:textId="77777777" w:rsidR="005D5AD6" w:rsidRPr="0044182F" w:rsidRDefault="005D5AD6" w:rsidP="00D26F74">
            <w:pPr>
              <w:rPr>
                <w:ins w:id="3785" w:author="Rafi Aziizi" w:date="2021-11-12T14:55:00Z"/>
                <w:b/>
              </w:rPr>
            </w:pPr>
            <w:ins w:id="3786" w:author="Rafi Aziizi" w:date="2021-11-12T14:55:00Z">
              <w:r w:rsidRPr="0044182F">
                <w:rPr>
                  <w:b/>
                </w:rPr>
                <w:t>Description</w:t>
              </w:r>
            </w:ins>
          </w:p>
        </w:tc>
        <w:tc>
          <w:tcPr>
            <w:tcW w:w="3964" w:type="dxa"/>
          </w:tcPr>
          <w:p w14:paraId="6BCC52D7" w14:textId="251368E7" w:rsidR="005D5AD6" w:rsidRPr="000C722D" w:rsidRDefault="005D5AD6" w:rsidP="00D26F74">
            <w:pPr>
              <w:rPr>
                <w:ins w:id="3787" w:author="Rafi Aziizi" w:date="2021-11-12T14:55:00Z"/>
              </w:rPr>
            </w:pPr>
            <w:ins w:id="3788" w:author="Rafi Aziizi" w:date="2021-11-12T14:55:00Z">
              <w:r>
                <w:t xml:space="preserve">Use case ini merupakan use case </w:t>
              </w:r>
              <w:r>
                <w:lastRenderedPageBreak/>
                <w:t>generalisasi dari kelola kelas untuk menambah data kelas.</w:t>
              </w:r>
            </w:ins>
          </w:p>
        </w:tc>
      </w:tr>
      <w:tr w:rsidR="005D5AD6" w:rsidRPr="002F6C1D" w14:paraId="29DF0E76" w14:textId="77777777" w:rsidTr="00D26F74">
        <w:trPr>
          <w:jc w:val="center"/>
          <w:ins w:id="3789" w:author="Rafi Aziizi" w:date="2021-11-12T14:55:00Z"/>
        </w:trPr>
        <w:tc>
          <w:tcPr>
            <w:tcW w:w="3827" w:type="dxa"/>
            <w:vAlign w:val="center"/>
          </w:tcPr>
          <w:p w14:paraId="57376BA0" w14:textId="77777777" w:rsidR="005D5AD6" w:rsidRPr="0044182F" w:rsidRDefault="005D5AD6" w:rsidP="00D26F74">
            <w:pPr>
              <w:rPr>
                <w:ins w:id="3790" w:author="Rafi Aziizi" w:date="2021-11-12T14:55:00Z"/>
                <w:b/>
              </w:rPr>
            </w:pPr>
            <w:ins w:id="3791"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3792" w:author="Rafi Aziizi" w:date="2021-11-12T14:55:00Z"/>
              </w:rPr>
            </w:pPr>
            <w:ins w:id="3793" w:author="Rafi Aziizi" w:date="2021-11-12T14:55:00Z">
              <w:r>
                <w:t>Bag.IT, Guru BK.</w:t>
              </w:r>
            </w:ins>
          </w:p>
        </w:tc>
      </w:tr>
      <w:tr w:rsidR="005D5AD6" w:rsidRPr="0044182F" w14:paraId="4C3E00C3" w14:textId="77777777" w:rsidTr="00D26F74">
        <w:trPr>
          <w:jc w:val="center"/>
          <w:ins w:id="3794" w:author="Rafi Aziizi" w:date="2021-11-12T14:55:00Z"/>
        </w:trPr>
        <w:tc>
          <w:tcPr>
            <w:tcW w:w="3827" w:type="dxa"/>
            <w:vAlign w:val="center"/>
          </w:tcPr>
          <w:p w14:paraId="6D3A9B7B" w14:textId="77777777" w:rsidR="005D5AD6" w:rsidRPr="0044182F" w:rsidRDefault="005D5AD6" w:rsidP="00D26F74">
            <w:pPr>
              <w:rPr>
                <w:ins w:id="3795" w:author="Rafi Aziizi" w:date="2021-11-12T14:55:00Z"/>
                <w:b/>
              </w:rPr>
            </w:pPr>
            <w:ins w:id="3796"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3797" w:author="Rafi Aziizi" w:date="2021-11-12T14:55:00Z"/>
                <w:i/>
                <w:iCs/>
              </w:rPr>
            </w:pPr>
            <w:ins w:id="3798" w:author="Rafi Aziizi" w:date="2021-11-12T14:55:00Z">
              <w:r>
                <w:rPr>
                  <w:i/>
                  <w:iCs/>
                </w:rPr>
                <w:t>Conditional</w:t>
              </w:r>
            </w:ins>
          </w:p>
        </w:tc>
      </w:tr>
      <w:tr w:rsidR="005D5AD6" w:rsidRPr="0044182F" w14:paraId="25994BB1" w14:textId="77777777" w:rsidTr="00D26F74">
        <w:trPr>
          <w:jc w:val="center"/>
          <w:ins w:id="3799" w:author="Rafi Aziizi" w:date="2021-11-12T14:55:00Z"/>
        </w:trPr>
        <w:tc>
          <w:tcPr>
            <w:tcW w:w="3827" w:type="dxa"/>
            <w:vAlign w:val="center"/>
          </w:tcPr>
          <w:p w14:paraId="01B0245E" w14:textId="77777777" w:rsidR="005D5AD6" w:rsidRPr="0044182F" w:rsidRDefault="005D5AD6" w:rsidP="00D26F74">
            <w:pPr>
              <w:rPr>
                <w:ins w:id="3800" w:author="Rafi Aziizi" w:date="2021-11-12T14:55:00Z"/>
                <w:b/>
              </w:rPr>
            </w:pPr>
            <w:ins w:id="3801"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3802" w:author="Rafi Aziizi" w:date="2021-11-12T14:55:00Z"/>
              </w:rPr>
            </w:pPr>
            <w:ins w:id="3803" w:author="Rafi Aziizi" w:date="2021-11-12T14:55:00Z">
              <w:r>
                <w:t>-</w:t>
              </w:r>
            </w:ins>
          </w:p>
        </w:tc>
      </w:tr>
      <w:tr w:rsidR="005D5AD6" w:rsidRPr="0081005E" w14:paraId="180FB272" w14:textId="77777777" w:rsidTr="00D26F74">
        <w:trPr>
          <w:jc w:val="center"/>
          <w:ins w:id="3804" w:author="Rafi Aziizi" w:date="2021-11-12T14:55:00Z"/>
        </w:trPr>
        <w:tc>
          <w:tcPr>
            <w:tcW w:w="3827" w:type="dxa"/>
            <w:vAlign w:val="center"/>
          </w:tcPr>
          <w:p w14:paraId="04F98FDC" w14:textId="77777777" w:rsidR="005D5AD6" w:rsidRPr="0044182F" w:rsidRDefault="005D5AD6" w:rsidP="00D26F74">
            <w:pPr>
              <w:rPr>
                <w:ins w:id="3805" w:author="Rafi Aziizi" w:date="2021-11-12T14:55:00Z"/>
                <w:b/>
              </w:rPr>
            </w:pPr>
            <w:ins w:id="3806"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3807" w:author="Rafi Aziizi" w:date="2021-11-12T14:55:00Z"/>
                <w:i/>
                <w:iCs/>
              </w:rPr>
            </w:pPr>
            <w:ins w:id="3808" w:author="Rafi Aziizi" w:date="2021-11-12T14:55:00Z">
              <w:r>
                <w:t xml:space="preserve">Data </w:t>
              </w:r>
            </w:ins>
            <w:ins w:id="3809" w:author="Rafi Aziizi" w:date="2021-11-12T14:56:00Z">
              <w:r>
                <w:t xml:space="preserve">kelas </w:t>
              </w:r>
            </w:ins>
            <w:ins w:id="3810" w:author="Rafi Aziizi" w:date="2021-11-12T14:55:00Z">
              <w:r>
                <w:t>tidak ada</w:t>
              </w:r>
            </w:ins>
          </w:p>
        </w:tc>
      </w:tr>
      <w:tr w:rsidR="005D5AD6" w:rsidRPr="0048762E" w14:paraId="5493D24F" w14:textId="77777777" w:rsidTr="00D26F74">
        <w:trPr>
          <w:jc w:val="center"/>
          <w:ins w:id="3811" w:author="Rafi Aziizi" w:date="2021-11-12T14:55:00Z"/>
        </w:trPr>
        <w:tc>
          <w:tcPr>
            <w:tcW w:w="3827" w:type="dxa"/>
            <w:vAlign w:val="center"/>
          </w:tcPr>
          <w:p w14:paraId="2D3D8E04" w14:textId="77777777" w:rsidR="005D5AD6" w:rsidRPr="0044182F" w:rsidRDefault="005D5AD6" w:rsidP="00D26F74">
            <w:pPr>
              <w:rPr>
                <w:ins w:id="3812" w:author="Rafi Aziizi" w:date="2021-11-12T14:55:00Z"/>
                <w:b/>
              </w:rPr>
            </w:pPr>
            <w:ins w:id="3813"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3814" w:author="Rafi Aziizi" w:date="2021-11-12T14:55:00Z"/>
              </w:rPr>
            </w:pPr>
            <w:ins w:id="3815" w:author="Rafi Aziizi" w:date="2021-11-12T14:55:00Z">
              <w:r>
                <w:t xml:space="preserve">Data </w:t>
              </w:r>
            </w:ins>
            <w:ins w:id="3816" w:author="Rafi Aziizi" w:date="2021-11-12T14:56:00Z">
              <w:r>
                <w:t xml:space="preserve">kelas </w:t>
              </w:r>
            </w:ins>
            <w:ins w:id="3817" w:author="Rafi Aziizi" w:date="2021-11-12T14:55:00Z">
              <w:r>
                <w:t>baru ditampilkan</w:t>
              </w:r>
            </w:ins>
          </w:p>
        </w:tc>
      </w:tr>
      <w:tr w:rsidR="005D5AD6" w:rsidRPr="0044182F" w14:paraId="56A9626A" w14:textId="77777777" w:rsidTr="00D26F74">
        <w:trPr>
          <w:jc w:val="center"/>
          <w:ins w:id="3818"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3819" w:author="Rafi Aziizi" w:date="2021-11-12T14:55:00Z"/>
                <w:b/>
              </w:rPr>
            </w:pPr>
            <w:ins w:id="3820" w:author="Rafi Aziizi" w:date="2021-11-12T14:55:00Z">
              <w:r w:rsidRPr="0044182F">
                <w:rPr>
                  <w:b/>
                </w:rPr>
                <w:t>Main Course</w:t>
              </w:r>
            </w:ins>
          </w:p>
        </w:tc>
      </w:tr>
      <w:tr w:rsidR="005D5AD6" w:rsidRPr="0044182F" w14:paraId="20997C46" w14:textId="77777777" w:rsidTr="00D26F74">
        <w:trPr>
          <w:jc w:val="center"/>
          <w:ins w:id="3821"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3822" w:author="Rafi Aziizi" w:date="2021-11-12T14:55:00Z"/>
                <w:b/>
              </w:rPr>
            </w:pPr>
            <w:ins w:id="3823"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3824" w:author="Rafi Aziizi" w:date="2021-11-12T14:55:00Z"/>
                <w:b/>
              </w:rPr>
            </w:pPr>
            <w:ins w:id="3825" w:author="Rafi Aziizi" w:date="2021-11-12T14:55:00Z">
              <w:r w:rsidRPr="0044182F">
                <w:rPr>
                  <w:b/>
                </w:rPr>
                <w:t>Reaksi Sistem</w:t>
              </w:r>
            </w:ins>
          </w:p>
        </w:tc>
      </w:tr>
      <w:tr w:rsidR="005D5AD6" w:rsidRPr="0044182F" w14:paraId="3D6E865B" w14:textId="77777777" w:rsidTr="00D26F74">
        <w:trPr>
          <w:jc w:val="center"/>
          <w:ins w:id="3826"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3827" w:author="Rafi Aziizi" w:date="2021-11-12T14:55:00Z"/>
              </w:rPr>
              <w:pPrChange w:id="3828" w:author="chaniaayulestari@outlook.com" w:date="2021-11-12T15:25:00Z">
                <w:pPr>
                  <w:numPr>
                    <w:numId w:val="85"/>
                  </w:numPr>
                  <w:spacing w:after="160"/>
                  <w:ind w:left="720" w:hanging="360"/>
                </w:pPr>
              </w:pPrChange>
            </w:pPr>
            <w:ins w:id="3829" w:author="Rafi Aziizi" w:date="2021-11-12T14:55:00Z">
              <w:r>
                <w:t xml:space="preserve">Memasuki menu “Tambah </w:t>
              </w:r>
            </w:ins>
            <w:ins w:id="3830" w:author="Rafi Aziizi" w:date="2021-11-12T14:56:00Z">
              <w:r>
                <w:t>Kelas</w:t>
              </w:r>
            </w:ins>
            <w:ins w:id="3831" w:author="Rafi Aziizi" w:date="2021-11-12T14:55:00Z">
              <w:r>
                <w:t>”</w:t>
              </w:r>
            </w:ins>
          </w:p>
        </w:tc>
        <w:tc>
          <w:tcPr>
            <w:tcW w:w="3964" w:type="dxa"/>
            <w:vAlign w:val="center"/>
          </w:tcPr>
          <w:p w14:paraId="54F7B1D8" w14:textId="77777777" w:rsidR="005D5AD6" w:rsidRPr="0044182F" w:rsidRDefault="005D5AD6">
            <w:pPr>
              <w:pStyle w:val="ListParagraph"/>
              <w:ind w:left="309"/>
              <w:rPr>
                <w:ins w:id="3832" w:author="Rafi Aziizi" w:date="2021-11-12T14:55:00Z"/>
              </w:rPr>
              <w:pPrChange w:id="3833" w:author="chaniaayulestari@outlook.com" w:date="2021-11-12T15:25:00Z">
                <w:pPr>
                  <w:ind w:left="511"/>
                </w:pPr>
              </w:pPrChange>
            </w:pPr>
          </w:p>
        </w:tc>
      </w:tr>
      <w:tr w:rsidR="005D5AD6" w:rsidRPr="0044182F" w14:paraId="23C4F0FC" w14:textId="77777777" w:rsidTr="00D26F74">
        <w:trPr>
          <w:jc w:val="center"/>
          <w:ins w:id="3834" w:author="Rafi Aziizi" w:date="2021-11-12T14:55:00Z"/>
        </w:trPr>
        <w:tc>
          <w:tcPr>
            <w:tcW w:w="3827" w:type="dxa"/>
            <w:vAlign w:val="center"/>
          </w:tcPr>
          <w:p w14:paraId="5425378F" w14:textId="77777777" w:rsidR="005D5AD6" w:rsidRPr="0044182F" w:rsidRDefault="005D5AD6">
            <w:pPr>
              <w:pStyle w:val="ListParagraph"/>
              <w:ind w:left="309"/>
              <w:rPr>
                <w:ins w:id="3835" w:author="Rafi Aziizi" w:date="2021-11-12T14:55:00Z"/>
              </w:rPr>
              <w:pPrChange w:id="3836"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3837" w:author="Rafi Aziizi" w:date="2021-11-12T14:55:00Z"/>
              </w:rPr>
              <w:pPrChange w:id="3838" w:author="chaniaayulestari@outlook.com" w:date="2021-11-12T15:25:00Z">
                <w:pPr>
                  <w:numPr>
                    <w:numId w:val="85"/>
                  </w:numPr>
                  <w:spacing w:after="160"/>
                  <w:ind w:left="511" w:hanging="360"/>
                </w:pPr>
              </w:pPrChange>
            </w:pPr>
            <w:ins w:id="3839" w:author="Rafi Aziizi" w:date="2021-11-12T14:55:00Z">
              <w:r>
                <w:t xml:space="preserve">Menampilkan form tambah data </w:t>
              </w:r>
            </w:ins>
            <w:ins w:id="3840" w:author="Rafi Aziizi" w:date="2021-11-12T14:56:00Z">
              <w:r>
                <w:t>kelas</w:t>
              </w:r>
            </w:ins>
          </w:p>
        </w:tc>
      </w:tr>
      <w:tr w:rsidR="005D5AD6" w:rsidRPr="0044182F" w14:paraId="691BBF1F" w14:textId="77777777" w:rsidTr="00D26F74">
        <w:trPr>
          <w:jc w:val="center"/>
          <w:ins w:id="3841"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3842" w:author="Rafi Aziizi" w:date="2021-11-12T14:55:00Z"/>
              </w:rPr>
              <w:pPrChange w:id="3843" w:author="chaniaayulestari@outlook.com" w:date="2021-11-12T15:25:00Z">
                <w:pPr>
                  <w:pStyle w:val="ListParagraph"/>
                  <w:numPr>
                    <w:numId w:val="85"/>
                  </w:numPr>
                  <w:ind w:hanging="360"/>
                </w:pPr>
              </w:pPrChange>
            </w:pPr>
            <w:ins w:id="3844" w:author="Rafi Aziizi" w:date="2021-11-12T14:55:00Z">
              <w:r>
                <w:t xml:space="preserve">Mengisi form tambah data </w:t>
              </w:r>
            </w:ins>
            <w:ins w:id="3845" w:author="Rafi Aziizi" w:date="2021-11-12T14:56:00Z">
              <w:r>
                <w:t>kelas</w:t>
              </w:r>
            </w:ins>
          </w:p>
        </w:tc>
        <w:tc>
          <w:tcPr>
            <w:tcW w:w="3964" w:type="dxa"/>
            <w:vAlign w:val="center"/>
          </w:tcPr>
          <w:p w14:paraId="06DD0BD6" w14:textId="77777777" w:rsidR="005D5AD6" w:rsidRDefault="005D5AD6">
            <w:pPr>
              <w:pStyle w:val="ListParagraph"/>
              <w:spacing w:after="160"/>
              <w:ind w:left="309"/>
              <w:rPr>
                <w:ins w:id="3846" w:author="Rafi Aziizi" w:date="2021-11-12T14:55:00Z"/>
              </w:rPr>
              <w:pPrChange w:id="3847" w:author="chaniaayulestari@outlook.com" w:date="2021-11-12T15:25:00Z">
                <w:pPr>
                  <w:spacing w:after="160"/>
                  <w:ind w:left="511"/>
                </w:pPr>
              </w:pPrChange>
            </w:pPr>
          </w:p>
        </w:tc>
      </w:tr>
      <w:tr w:rsidR="005D5AD6" w:rsidRPr="0044182F" w14:paraId="0EE682E9" w14:textId="77777777" w:rsidTr="00D26F74">
        <w:trPr>
          <w:jc w:val="center"/>
          <w:ins w:id="3848" w:author="Rafi Aziizi" w:date="2021-11-12T14:55:00Z"/>
        </w:trPr>
        <w:tc>
          <w:tcPr>
            <w:tcW w:w="3827" w:type="dxa"/>
            <w:vAlign w:val="center"/>
          </w:tcPr>
          <w:p w14:paraId="687FF2CF" w14:textId="77777777" w:rsidR="005D5AD6" w:rsidRDefault="005D5AD6">
            <w:pPr>
              <w:pStyle w:val="ListParagraph"/>
              <w:ind w:left="309"/>
              <w:rPr>
                <w:ins w:id="3849" w:author="Rafi Aziizi" w:date="2021-11-12T14:55:00Z"/>
              </w:rPr>
              <w:pPrChange w:id="3850"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3851" w:author="Rafi Aziizi" w:date="2021-11-12T14:55:00Z"/>
              </w:rPr>
              <w:pPrChange w:id="3852" w:author="chaniaayulestari@outlook.com" w:date="2021-11-12T15:25:00Z">
                <w:pPr>
                  <w:pStyle w:val="ListParagraph"/>
                  <w:numPr>
                    <w:numId w:val="85"/>
                  </w:numPr>
                  <w:spacing w:after="160"/>
                  <w:ind w:hanging="360"/>
                </w:pPr>
              </w:pPrChange>
            </w:pPr>
            <w:ins w:id="3853" w:author="Rafi Aziizi" w:date="2021-11-12T14:55:00Z">
              <w:r>
                <w:t xml:space="preserve">Menyimpan data </w:t>
              </w:r>
            </w:ins>
            <w:ins w:id="3854" w:author="Rafi Aziizi" w:date="2021-11-12T14:56:00Z">
              <w:r>
                <w:t xml:space="preserve">kelas </w:t>
              </w:r>
            </w:ins>
            <w:ins w:id="3855" w:author="Rafi Aziizi" w:date="2021-11-12T14:55:00Z">
              <w:r>
                <w:t xml:space="preserve">baru pada </w:t>
              </w:r>
              <w:r w:rsidRPr="00C70CAF">
                <w:rPr>
                  <w:i/>
                  <w:iCs/>
                </w:rPr>
                <w:t>database</w:t>
              </w:r>
            </w:ins>
          </w:p>
        </w:tc>
      </w:tr>
      <w:tr w:rsidR="005D5AD6" w:rsidRPr="001B1AF9" w14:paraId="6B0FF735" w14:textId="77777777" w:rsidTr="00D26F74">
        <w:trPr>
          <w:jc w:val="center"/>
          <w:ins w:id="3856"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3857" w:author="Rafi Aziizi" w:date="2021-11-12T14:55:00Z"/>
                <w:b/>
                <w:bCs/>
              </w:rPr>
            </w:pPr>
            <w:ins w:id="3858" w:author="Rafi Aziizi" w:date="2021-11-12T14:55:00Z">
              <w:r w:rsidRPr="001B1AF9">
                <w:rPr>
                  <w:b/>
                  <w:bCs/>
                </w:rPr>
                <w:t>Skenario Eksepsi (Optional)</w:t>
              </w:r>
            </w:ins>
          </w:p>
        </w:tc>
      </w:tr>
      <w:tr w:rsidR="005D5AD6" w:rsidRPr="001B1AF9" w14:paraId="7CDE4142" w14:textId="77777777" w:rsidTr="00D26F74">
        <w:trPr>
          <w:jc w:val="center"/>
          <w:ins w:id="3859"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3860" w:author="Rafi Aziizi" w:date="2021-11-12T14:55:00Z"/>
                <w:b/>
                <w:bCs/>
              </w:rPr>
            </w:pPr>
            <w:ins w:id="3861"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3862" w:author="Rafi Aziizi" w:date="2021-11-12T14:55:00Z"/>
                <w:b/>
                <w:bCs/>
              </w:rPr>
            </w:pPr>
            <w:ins w:id="3863" w:author="Rafi Aziizi" w:date="2021-11-12T14:55:00Z">
              <w:r w:rsidRPr="001B1AF9">
                <w:rPr>
                  <w:b/>
                  <w:bCs/>
                </w:rPr>
                <w:t>Reaksi Sistem</w:t>
              </w:r>
            </w:ins>
          </w:p>
        </w:tc>
      </w:tr>
      <w:tr w:rsidR="005D5AD6" w14:paraId="1E83F530" w14:textId="77777777" w:rsidTr="00D26F74">
        <w:trPr>
          <w:jc w:val="center"/>
          <w:ins w:id="3864" w:author="Rafi Aziizi" w:date="2021-11-12T14:55:00Z"/>
        </w:trPr>
        <w:tc>
          <w:tcPr>
            <w:tcW w:w="3827" w:type="dxa"/>
            <w:vAlign w:val="center"/>
          </w:tcPr>
          <w:p w14:paraId="757A7D94" w14:textId="5B0B49FE" w:rsidR="005D5AD6" w:rsidRDefault="005D5AD6">
            <w:pPr>
              <w:ind w:left="25"/>
              <w:rPr>
                <w:ins w:id="3865" w:author="Rafi Aziizi" w:date="2021-11-12T14:55:00Z"/>
              </w:rPr>
              <w:pPrChange w:id="3866" w:author="chaniaayulestari@outlook.com" w:date="2021-11-12T15:25:00Z">
                <w:pPr>
                  <w:ind w:left="360"/>
                </w:pPr>
              </w:pPrChange>
            </w:pPr>
            <w:ins w:id="3867" w:author="Rafi Aziizi" w:date="2021-11-12T14:55:00Z">
              <w:r>
                <w:t xml:space="preserve">3a. Tidak memasukan data secara lengkap pada form tambah data </w:t>
              </w:r>
            </w:ins>
            <w:ins w:id="3868" w:author="Rafi Aziizi" w:date="2021-11-12T14:56:00Z">
              <w:r>
                <w:t>kelas</w:t>
              </w:r>
            </w:ins>
          </w:p>
        </w:tc>
        <w:tc>
          <w:tcPr>
            <w:tcW w:w="3964" w:type="dxa"/>
            <w:vAlign w:val="center"/>
          </w:tcPr>
          <w:p w14:paraId="773099AA" w14:textId="77777777" w:rsidR="005D5AD6" w:rsidRDefault="005D5AD6">
            <w:pPr>
              <w:pStyle w:val="ListParagraph"/>
              <w:spacing w:after="160"/>
              <w:ind w:left="25"/>
              <w:rPr>
                <w:ins w:id="3869" w:author="Rafi Aziizi" w:date="2021-11-12T14:55:00Z"/>
              </w:rPr>
              <w:pPrChange w:id="3870" w:author="chaniaayulestari@outlook.com" w:date="2021-11-12T15:25:00Z">
                <w:pPr>
                  <w:pStyle w:val="ListParagraph"/>
                  <w:spacing w:after="160"/>
                  <w:ind w:left="468"/>
                </w:pPr>
              </w:pPrChange>
            </w:pPr>
          </w:p>
        </w:tc>
      </w:tr>
      <w:tr w:rsidR="005D5AD6" w14:paraId="76EE5A8A" w14:textId="77777777" w:rsidTr="00D26F74">
        <w:trPr>
          <w:jc w:val="center"/>
          <w:ins w:id="3871" w:author="Rafi Aziizi" w:date="2021-11-12T14:55:00Z"/>
        </w:trPr>
        <w:tc>
          <w:tcPr>
            <w:tcW w:w="3827" w:type="dxa"/>
            <w:vAlign w:val="center"/>
          </w:tcPr>
          <w:p w14:paraId="4761F19A" w14:textId="77777777" w:rsidR="005D5AD6" w:rsidRDefault="005D5AD6">
            <w:pPr>
              <w:pStyle w:val="ListParagraph"/>
              <w:ind w:left="25"/>
              <w:rPr>
                <w:ins w:id="3872" w:author="Rafi Aziizi" w:date="2021-11-12T14:55:00Z"/>
              </w:rPr>
              <w:pPrChange w:id="3873"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3874" w:author="Rafi Aziizi" w:date="2021-11-12T14:55:00Z"/>
              </w:rPr>
              <w:pPrChange w:id="3875" w:author="chaniaayulestari@outlook.com" w:date="2021-11-12T15:25:00Z">
                <w:pPr>
                  <w:spacing w:after="160"/>
                  <w:ind w:left="360"/>
                </w:pPr>
              </w:pPrChange>
            </w:pPr>
            <w:ins w:id="3876" w:author="Rafi Aziizi" w:date="2021-11-12T14:55:00Z">
              <w:r>
                <w:t xml:space="preserve">3b. Menampilkan pemberitahuan melalui notifikasi bahwa data </w:t>
              </w:r>
            </w:ins>
            <w:ins w:id="3877" w:author="Rafi Aziizi" w:date="2021-11-12T14:56:00Z">
              <w:r>
                <w:t xml:space="preserve">kelas </w:t>
              </w:r>
            </w:ins>
            <w:ins w:id="3878" w:author="Rafi Aziizi" w:date="2021-11-12T14:55:00Z">
              <w:r>
                <w:t>tidak memenuhi persyaratan dan gagal ditambahkan</w:t>
              </w:r>
            </w:ins>
          </w:p>
        </w:tc>
      </w:tr>
    </w:tbl>
    <w:p w14:paraId="311468CE" w14:textId="77777777" w:rsidR="005D5AD6" w:rsidRDefault="005D5AD6" w:rsidP="005D5AD6">
      <w:pPr>
        <w:ind w:left="66"/>
        <w:rPr>
          <w:ins w:id="3879" w:author="Rafi Aziizi" w:date="2021-11-12T14:55:00Z"/>
        </w:rPr>
      </w:pPr>
    </w:p>
    <w:p w14:paraId="7705664C" w14:textId="35C377E8" w:rsidR="005D5AD6" w:rsidRDefault="005D5AD6" w:rsidP="005D5AD6">
      <w:pPr>
        <w:ind w:left="66"/>
        <w:rPr>
          <w:ins w:id="3880" w:author="chaniaayulestari@outlook.com" w:date="2021-11-12T16:28:00Z"/>
        </w:rPr>
      </w:pPr>
      <w:ins w:id="3881" w:author="Rafi Aziizi" w:date="2021-11-12T14:55:00Z">
        <w:r>
          <w:t xml:space="preserve">b. Skenario Hapus </w:t>
        </w:r>
      </w:ins>
      <w:ins w:id="3882" w:author="Rafi Aziizi" w:date="2021-11-12T14:57:00Z">
        <w:r>
          <w:t>Kelas</w:t>
        </w:r>
      </w:ins>
    </w:p>
    <w:p w14:paraId="26DBC9FD" w14:textId="565B5D10" w:rsidR="00885B6D" w:rsidDel="00A25E3C" w:rsidRDefault="00885B6D">
      <w:pPr>
        <w:ind w:left="66"/>
        <w:jc w:val="center"/>
        <w:rPr>
          <w:ins w:id="3883" w:author="Rafi Aziizi" w:date="2021-11-12T14:55:00Z"/>
          <w:del w:id="3884" w:author="chaniaayulestari@outlook.com" w:date="2021-11-13T14:06:00Z"/>
        </w:rPr>
        <w:pPrChange w:id="3885" w:author="chaniaayulestari@outlook.com" w:date="2021-11-13T14:06:00Z">
          <w:pPr>
            <w:ind w:left="66"/>
          </w:pPr>
        </w:pPrChange>
      </w:pPr>
    </w:p>
    <w:p w14:paraId="38D1D055" w14:textId="2A8D53A5" w:rsidR="00A25E3C" w:rsidRDefault="00A25E3C">
      <w:pPr>
        <w:pStyle w:val="Caption"/>
        <w:keepNext/>
        <w:jc w:val="center"/>
        <w:rPr>
          <w:ins w:id="3886" w:author="chaniaayulestari@outlook.com" w:date="2021-11-13T14:06:00Z"/>
        </w:rPr>
        <w:pPrChange w:id="3887" w:author="chaniaayulestari@outlook.com" w:date="2021-11-13T14:06:00Z">
          <w:pPr/>
        </w:pPrChange>
      </w:pPr>
      <w:bookmarkStart w:id="3888" w:name="_Toc87762742"/>
      <w:ins w:id="3889" w:author="chaniaayulestari@outlook.com" w:date="2021-11-13T14:06:00Z">
        <w:r>
          <w:t xml:space="preserve">Tabel 3. </w:t>
        </w:r>
      </w:ins>
      <w:ins w:id="3890" w:author="Rafi Aziizi" w:date="2021-11-14T11:08:00Z">
        <w:r w:rsidR="001B2DEA">
          <w:fldChar w:fldCharType="begin"/>
        </w:r>
        <w:r w:rsidR="001B2DEA">
          <w:instrText xml:space="preserve"> SEQ Tabel_3. \* ARABIC </w:instrText>
        </w:r>
      </w:ins>
      <w:r w:rsidR="001B2DEA">
        <w:fldChar w:fldCharType="separate"/>
      </w:r>
      <w:ins w:id="3891" w:author="Rafi Aziizi" w:date="2021-11-14T11:08:00Z">
        <w:r w:rsidR="001B2DEA">
          <w:rPr>
            <w:noProof/>
          </w:rPr>
          <w:t>29</w:t>
        </w:r>
        <w:r w:rsidR="001B2DEA">
          <w:fldChar w:fldCharType="end"/>
        </w:r>
      </w:ins>
      <w:ins w:id="3892" w:author="chaniaayulestari@outlook.com" w:date="2021-11-13T14:06:00Z">
        <w:del w:id="3893" w:author="Rafi Aziizi" w:date="2021-11-14T09:52:00Z">
          <w:r w:rsidDel="003640C9">
            <w:fldChar w:fldCharType="begin"/>
          </w:r>
          <w:r w:rsidDel="003640C9">
            <w:delInstrText xml:space="preserve"> SEQ Tabel_3. \* ARABIC </w:delInstrText>
          </w:r>
        </w:del>
      </w:ins>
      <w:del w:id="3894" w:author="Rafi Aziizi" w:date="2021-11-14T09:52:00Z">
        <w:r w:rsidR="007A54E1">
          <w:fldChar w:fldCharType="separate"/>
        </w:r>
      </w:del>
      <w:ins w:id="3895" w:author="chaniaayulestari@outlook.com" w:date="2021-11-13T14:06:00Z">
        <w:del w:id="3896" w:author="Rafi Aziizi" w:date="2021-11-14T09:52:00Z">
          <w:r w:rsidDel="003640C9">
            <w:fldChar w:fldCharType="end"/>
          </w:r>
        </w:del>
        <w:r>
          <w:t xml:space="preserve"> Skenario Hapus Kelas</w:t>
        </w:r>
        <w:bookmarkEnd w:id="388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3897" w:author="Rafi Aziizi" w:date="2021-11-12T14:55:00Z"/>
        </w:trPr>
        <w:tc>
          <w:tcPr>
            <w:tcW w:w="3827" w:type="dxa"/>
            <w:shd w:val="clear" w:color="auto" w:fill="F2EE98"/>
            <w:vAlign w:val="center"/>
          </w:tcPr>
          <w:p w14:paraId="25326C0B" w14:textId="77777777" w:rsidR="005D5AD6" w:rsidRPr="0044182F" w:rsidRDefault="005D5AD6" w:rsidP="00D26F74">
            <w:pPr>
              <w:rPr>
                <w:ins w:id="3898" w:author="Rafi Aziizi" w:date="2021-11-12T14:55:00Z"/>
                <w:b/>
              </w:rPr>
            </w:pPr>
            <w:ins w:id="3899"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3900" w:author="Rafi Aziizi" w:date="2021-11-12T14:55:00Z"/>
              </w:rPr>
            </w:pPr>
            <w:ins w:id="3901" w:author="Rafi Aziizi" w:date="2021-11-12T14:55:00Z">
              <w:r>
                <w:t xml:space="preserve">Hapus </w:t>
              </w:r>
            </w:ins>
            <w:ins w:id="3902" w:author="Rafi Aziizi" w:date="2021-11-12T14:57:00Z">
              <w:r>
                <w:t>Kelas</w:t>
              </w:r>
            </w:ins>
          </w:p>
        </w:tc>
      </w:tr>
      <w:tr w:rsidR="005D5AD6" w:rsidRPr="002F6C1D" w14:paraId="4A83A182" w14:textId="77777777" w:rsidTr="00D26F74">
        <w:trPr>
          <w:jc w:val="center"/>
          <w:ins w:id="3903" w:author="Rafi Aziizi" w:date="2021-11-12T14:55:00Z"/>
        </w:trPr>
        <w:tc>
          <w:tcPr>
            <w:tcW w:w="3827" w:type="dxa"/>
            <w:vAlign w:val="center"/>
          </w:tcPr>
          <w:p w14:paraId="661CA8D4" w14:textId="77777777" w:rsidR="005D5AD6" w:rsidRPr="0044182F" w:rsidRDefault="005D5AD6" w:rsidP="00D26F74">
            <w:pPr>
              <w:rPr>
                <w:ins w:id="3904" w:author="Rafi Aziizi" w:date="2021-11-12T14:55:00Z"/>
                <w:b/>
              </w:rPr>
            </w:pPr>
            <w:ins w:id="3905" w:author="Rafi Aziizi" w:date="2021-11-12T14:55:00Z">
              <w:r w:rsidRPr="0044182F">
                <w:rPr>
                  <w:b/>
                </w:rPr>
                <w:t>ID</w:t>
              </w:r>
            </w:ins>
          </w:p>
        </w:tc>
        <w:tc>
          <w:tcPr>
            <w:tcW w:w="3964" w:type="dxa"/>
            <w:vAlign w:val="center"/>
          </w:tcPr>
          <w:p w14:paraId="7485C280" w14:textId="707B88FC" w:rsidR="005D5AD6" w:rsidRPr="002F6C1D" w:rsidRDefault="005D5AD6" w:rsidP="00D26F74">
            <w:pPr>
              <w:rPr>
                <w:ins w:id="3906" w:author="Rafi Aziizi" w:date="2021-11-12T14:55:00Z"/>
              </w:rPr>
            </w:pPr>
            <w:ins w:id="3907" w:author="Rafi Aziizi" w:date="2021-11-12T14:55:00Z">
              <w:r>
                <w:t>RC1</w:t>
              </w:r>
            </w:ins>
            <w:ins w:id="3908" w:author="Rafi Aziizi" w:date="2021-11-12T14:57:00Z">
              <w:r>
                <w:t>5</w:t>
              </w:r>
            </w:ins>
            <w:ins w:id="3909" w:author="Rafi Aziizi" w:date="2021-11-13T06:56:00Z">
              <w:r w:rsidR="005049EC">
                <w:t>.2</w:t>
              </w:r>
            </w:ins>
          </w:p>
        </w:tc>
      </w:tr>
      <w:tr w:rsidR="005D5AD6" w:rsidRPr="000C722D" w14:paraId="54907D8A" w14:textId="77777777" w:rsidTr="00D26F74">
        <w:trPr>
          <w:jc w:val="center"/>
          <w:ins w:id="3910" w:author="Rafi Aziizi" w:date="2021-11-12T14:55:00Z"/>
        </w:trPr>
        <w:tc>
          <w:tcPr>
            <w:tcW w:w="3827" w:type="dxa"/>
            <w:vAlign w:val="center"/>
          </w:tcPr>
          <w:p w14:paraId="36D7DF8E" w14:textId="77777777" w:rsidR="005D5AD6" w:rsidRPr="0044182F" w:rsidRDefault="005D5AD6" w:rsidP="00D26F74">
            <w:pPr>
              <w:rPr>
                <w:ins w:id="3911" w:author="Rafi Aziizi" w:date="2021-11-12T14:55:00Z"/>
                <w:b/>
              </w:rPr>
            </w:pPr>
            <w:ins w:id="3912" w:author="Rafi Aziizi" w:date="2021-11-12T14:55:00Z">
              <w:r w:rsidRPr="0044182F">
                <w:rPr>
                  <w:b/>
                </w:rPr>
                <w:lastRenderedPageBreak/>
                <w:t>Description</w:t>
              </w:r>
            </w:ins>
          </w:p>
        </w:tc>
        <w:tc>
          <w:tcPr>
            <w:tcW w:w="3964" w:type="dxa"/>
          </w:tcPr>
          <w:p w14:paraId="12A81092" w14:textId="2ECE2011" w:rsidR="005D5AD6" w:rsidRPr="000C722D" w:rsidRDefault="005D5AD6" w:rsidP="00D26F74">
            <w:pPr>
              <w:rPr>
                <w:ins w:id="3913" w:author="Rafi Aziizi" w:date="2021-11-12T14:55:00Z"/>
              </w:rPr>
            </w:pPr>
            <w:ins w:id="3914" w:author="Rafi Aziizi" w:date="2021-11-12T14:55:00Z">
              <w:r>
                <w:t xml:space="preserve">Use case ini merupakan use case generalisasi dari kelola </w:t>
              </w:r>
            </w:ins>
            <w:ins w:id="3915" w:author="Rafi Aziizi" w:date="2021-11-12T14:57:00Z">
              <w:r>
                <w:t>kelas</w:t>
              </w:r>
            </w:ins>
            <w:ins w:id="3916" w:author="Rafi Aziizi" w:date="2021-11-12T14:55:00Z">
              <w:r>
                <w:t xml:space="preserve"> untuk menghapus data </w:t>
              </w:r>
            </w:ins>
            <w:ins w:id="3917" w:author="Rafi Aziizi" w:date="2021-11-12T14:57:00Z">
              <w:r>
                <w:t>kelas</w:t>
              </w:r>
            </w:ins>
            <w:ins w:id="3918" w:author="Rafi Aziizi" w:date="2021-11-12T14:55:00Z">
              <w:r>
                <w:t>.</w:t>
              </w:r>
            </w:ins>
          </w:p>
        </w:tc>
      </w:tr>
      <w:tr w:rsidR="005D5AD6" w:rsidRPr="002F6C1D" w14:paraId="21E2F5E8" w14:textId="77777777" w:rsidTr="00D26F74">
        <w:trPr>
          <w:jc w:val="center"/>
          <w:ins w:id="3919" w:author="Rafi Aziizi" w:date="2021-11-12T14:55:00Z"/>
        </w:trPr>
        <w:tc>
          <w:tcPr>
            <w:tcW w:w="3827" w:type="dxa"/>
            <w:vAlign w:val="center"/>
          </w:tcPr>
          <w:p w14:paraId="462D026E" w14:textId="77777777" w:rsidR="005D5AD6" w:rsidRPr="0044182F" w:rsidRDefault="005D5AD6" w:rsidP="00D26F74">
            <w:pPr>
              <w:rPr>
                <w:ins w:id="3920" w:author="Rafi Aziizi" w:date="2021-11-12T14:55:00Z"/>
                <w:b/>
              </w:rPr>
            </w:pPr>
            <w:ins w:id="3921" w:author="Rafi Aziizi" w:date="2021-11-12T14:55:00Z">
              <w:r w:rsidRPr="0044182F">
                <w:rPr>
                  <w:b/>
                </w:rPr>
                <w:t>Actors</w:t>
              </w:r>
            </w:ins>
          </w:p>
        </w:tc>
        <w:tc>
          <w:tcPr>
            <w:tcW w:w="3964" w:type="dxa"/>
            <w:vAlign w:val="center"/>
          </w:tcPr>
          <w:p w14:paraId="47C313FF" w14:textId="77777777" w:rsidR="005D5AD6" w:rsidRPr="002F6C1D" w:rsidRDefault="005D5AD6" w:rsidP="00D26F74">
            <w:pPr>
              <w:rPr>
                <w:ins w:id="3922" w:author="Rafi Aziizi" w:date="2021-11-12T14:55:00Z"/>
              </w:rPr>
            </w:pPr>
            <w:ins w:id="3923" w:author="Rafi Aziizi" w:date="2021-11-12T14:55:00Z">
              <w:r>
                <w:t>Bag.IT, Guru BK.</w:t>
              </w:r>
            </w:ins>
          </w:p>
        </w:tc>
      </w:tr>
      <w:tr w:rsidR="005D5AD6" w:rsidRPr="0044182F" w14:paraId="3D3ECCBA" w14:textId="77777777" w:rsidTr="00D26F74">
        <w:trPr>
          <w:jc w:val="center"/>
          <w:ins w:id="3924" w:author="Rafi Aziizi" w:date="2021-11-12T14:55:00Z"/>
        </w:trPr>
        <w:tc>
          <w:tcPr>
            <w:tcW w:w="3827" w:type="dxa"/>
            <w:vAlign w:val="center"/>
          </w:tcPr>
          <w:p w14:paraId="1B0077B6" w14:textId="77777777" w:rsidR="005D5AD6" w:rsidRPr="0044182F" w:rsidRDefault="005D5AD6" w:rsidP="00D26F74">
            <w:pPr>
              <w:rPr>
                <w:ins w:id="3925" w:author="Rafi Aziizi" w:date="2021-11-12T14:55:00Z"/>
                <w:b/>
              </w:rPr>
            </w:pPr>
            <w:ins w:id="3926"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3927" w:author="Rafi Aziizi" w:date="2021-11-12T14:55:00Z"/>
                <w:i/>
                <w:iCs/>
              </w:rPr>
            </w:pPr>
            <w:ins w:id="3928" w:author="Rafi Aziizi" w:date="2021-11-12T14:55:00Z">
              <w:r>
                <w:rPr>
                  <w:i/>
                  <w:iCs/>
                </w:rPr>
                <w:t>Conditional</w:t>
              </w:r>
            </w:ins>
          </w:p>
        </w:tc>
      </w:tr>
      <w:tr w:rsidR="005D5AD6" w:rsidRPr="0044182F" w14:paraId="0404F9D0" w14:textId="77777777" w:rsidTr="00D26F74">
        <w:trPr>
          <w:jc w:val="center"/>
          <w:ins w:id="3929" w:author="Rafi Aziizi" w:date="2021-11-12T14:55:00Z"/>
        </w:trPr>
        <w:tc>
          <w:tcPr>
            <w:tcW w:w="3827" w:type="dxa"/>
            <w:vAlign w:val="center"/>
          </w:tcPr>
          <w:p w14:paraId="2D40C4A0" w14:textId="77777777" w:rsidR="005D5AD6" w:rsidRPr="0044182F" w:rsidRDefault="005D5AD6" w:rsidP="00D26F74">
            <w:pPr>
              <w:rPr>
                <w:ins w:id="3930" w:author="Rafi Aziizi" w:date="2021-11-12T14:55:00Z"/>
                <w:b/>
              </w:rPr>
            </w:pPr>
            <w:ins w:id="3931"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3932" w:author="Rafi Aziizi" w:date="2021-11-12T14:55:00Z"/>
              </w:rPr>
            </w:pPr>
            <w:ins w:id="3933" w:author="Rafi Aziizi" w:date="2021-11-12T14:55:00Z">
              <w:r>
                <w:t>-</w:t>
              </w:r>
            </w:ins>
          </w:p>
        </w:tc>
      </w:tr>
      <w:tr w:rsidR="005D5AD6" w:rsidRPr="0081005E" w14:paraId="3BFE182B" w14:textId="77777777" w:rsidTr="00D26F74">
        <w:trPr>
          <w:jc w:val="center"/>
          <w:ins w:id="3934" w:author="Rafi Aziizi" w:date="2021-11-12T14:55:00Z"/>
        </w:trPr>
        <w:tc>
          <w:tcPr>
            <w:tcW w:w="3827" w:type="dxa"/>
            <w:vAlign w:val="center"/>
          </w:tcPr>
          <w:p w14:paraId="4DF0413B" w14:textId="77777777" w:rsidR="005D5AD6" w:rsidRPr="0044182F" w:rsidRDefault="005D5AD6" w:rsidP="00D26F74">
            <w:pPr>
              <w:rPr>
                <w:ins w:id="3935" w:author="Rafi Aziizi" w:date="2021-11-12T14:55:00Z"/>
                <w:b/>
              </w:rPr>
            </w:pPr>
            <w:ins w:id="3936"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3937" w:author="Rafi Aziizi" w:date="2021-11-12T14:55:00Z"/>
                <w:i/>
                <w:iCs/>
              </w:rPr>
            </w:pPr>
            <w:ins w:id="3938" w:author="Rafi Aziizi" w:date="2021-11-12T14:55:00Z">
              <w:r>
                <w:t xml:space="preserve">Data </w:t>
              </w:r>
            </w:ins>
            <w:ins w:id="3939" w:author="Rafi Aziizi" w:date="2021-11-12T14:57:00Z">
              <w:r>
                <w:t xml:space="preserve">kelas </w:t>
              </w:r>
            </w:ins>
            <w:ins w:id="3940" w:author="Rafi Aziizi" w:date="2021-11-12T14:55:00Z">
              <w:r>
                <w:t>aktif</w:t>
              </w:r>
            </w:ins>
          </w:p>
        </w:tc>
      </w:tr>
      <w:tr w:rsidR="005D5AD6" w:rsidRPr="0048762E" w14:paraId="2F1980BF" w14:textId="77777777" w:rsidTr="00D26F74">
        <w:trPr>
          <w:jc w:val="center"/>
          <w:ins w:id="3941" w:author="Rafi Aziizi" w:date="2021-11-12T14:55:00Z"/>
        </w:trPr>
        <w:tc>
          <w:tcPr>
            <w:tcW w:w="3827" w:type="dxa"/>
            <w:vAlign w:val="center"/>
          </w:tcPr>
          <w:p w14:paraId="1DF20CE7" w14:textId="77777777" w:rsidR="005D5AD6" w:rsidRPr="0044182F" w:rsidRDefault="005D5AD6" w:rsidP="00D26F74">
            <w:pPr>
              <w:rPr>
                <w:ins w:id="3942" w:author="Rafi Aziizi" w:date="2021-11-12T14:55:00Z"/>
                <w:b/>
              </w:rPr>
            </w:pPr>
            <w:ins w:id="3943"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3944" w:author="Rafi Aziizi" w:date="2021-11-12T14:55:00Z"/>
              </w:rPr>
            </w:pPr>
            <w:ins w:id="3945" w:author="Rafi Aziizi" w:date="2021-11-12T15:00:00Z">
              <w:r>
                <w:t>Data kelas terhapus</w:t>
              </w:r>
            </w:ins>
          </w:p>
        </w:tc>
      </w:tr>
      <w:tr w:rsidR="005D5AD6" w:rsidRPr="0044182F" w14:paraId="6F379C86" w14:textId="77777777" w:rsidTr="00D26F74">
        <w:trPr>
          <w:jc w:val="center"/>
          <w:ins w:id="3946"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3947" w:author="Rafi Aziizi" w:date="2021-11-12T14:55:00Z"/>
                <w:b/>
              </w:rPr>
            </w:pPr>
            <w:ins w:id="3948" w:author="Rafi Aziizi" w:date="2021-11-12T14:55:00Z">
              <w:r w:rsidRPr="0044182F">
                <w:rPr>
                  <w:b/>
                </w:rPr>
                <w:t>Main Course</w:t>
              </w:r>
            </w:ins>
          </w:p>
        </w:tc>
      </w:tr>
      <w:tr w:rsidR="005D5AD6" w:rsidRPr="0044182F" w14:paraId="124DA87C" w14:textId="77777777" w:rsidTr="00D26F74">
        <w:trPr>
          <w:jc w:val="center"/>
          <w:ins w:id="3949"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3950" w:author="Rafi Aziizi" w:date="2021-11-12T14:55:00Z"/>
                <w:b/>
              </w:rPr>
            </w:pPr>
            <w:ins w:id="3951"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3952" w:author="Rafi Aziizi" w:date="2021-11-12T14:55:00Z"/>
                <w:b/>
              </w:rPr>
            </w:pPr>
            <w:ins w:id="3953" w:author="Rafi Aziizi" w:date="2021-11-12T14:55:00Z">
              <w:r w:rsidRPr="0044182F">
                <w:rPr>
                  <w:b/>
                </w:rPr>
                <w:t>Reaksi Sistem</w:t>
              </w:r>
            </w:ins>
          </w:p>
        </w:tc>
      </w:tr>
      <w:tr w:rsidR="005D5AD6" w:rsidRPr="0044182F" w14:paraId="0E4715D6" w14:textId="77777777" w:rsidTr="00D26F74">
        <w:trPr>
          <w:jc w:val="center"/>
          <w:ins w:id="3954"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3955" w:author="Rafi Aziizi" w:date="2021-11-12T14:55:00Z"/>
              </w:rPr>
              <w:pPrChange w:id="3956" w:author="chaniaayulestari@outlook.com" w:date="2021-11-12T15:25:00Z">
                <w:pPr>
                  <w:numPr>
                    <w:numId w:val="84"/>
                  </w:numPr>
                  <w:spacing w:after="160"/>
                  <w:ind w:left="720" w:hanging="360"/>
                </w:pPr>
              </w:pPrChange>
            </w:pPr>
            <w:ins w:id="3957" w:author="Rafi Aziizi" w:date="2021-11-12T14:55:00Z">
              <w:r>
                <w:t xml:space="preserve">Memasuki menu “Data </w:t>
              </w:r>
            </w:ins>
            <w:ins w:id="3958" w:author="Rafi Aziizi" w:date="2021-11-12T15:00:00Z">
              <w:r>
                <w:t>Kelas</w:t>
              </w:r>
            </w:ins>
            <w:ins w:id="3959" w:author="Rafi Aziizi" w:date="2021-11-12T14:55:00Z">
              <w:r>
                <w:t>”</w:t>
              </w:r>
            </w:ins>
          </w:p>
        </w:tc>
        <w:tc>
          <w:tcPr>
            <w:tcW w:w="3964" w:type="dxa"/>
            <w:vAlign w:val="center"/>
          </w:tcPr>
          <w:p w14:paraId="2600F86C" w14:textId="77777777" w:rsidR="005D5AD6" w:rsidRPr="0044182F" w:rsidRDefault="005D5AD6">
            <w:pPr>
              <w:pStyle w:val="ListParagraph"/>
              <w:ind w:left="450"/>
              <w:rPr>
                <w:ins w:id="3960" w:author="Rafi Aziizi" w:date="2021-11-12T14:55:00Z"/>
              </w:rPr>
              <w:pPrChange w:id="3961" w:author="chaniaayulestari@outlook.com" w:date="2021-11-12T15:26:00Z">
                <w:pPr>
                  <w:ind w:left="511"/>
                </w:pPr>
              </w:pPrChange>
            </w:pPr>
          </w:p>
        </w:tc>
      </w:tr>
      <w:tr w:rsidR="005D5AD6" w:rsidRPr="0044182F" w14:paraId="6759BA8E" w14:textId="77777777" w:rsidTr="00D26F74">
        <w:trPr>
          <w:jc w:val="center"/>
          <w:ins w:id="3962" w:author="Rafi Aziizi" w:date="2021-11-12T14:55:00Z"/>
        </w:trPr>
        <w:tc>
          <w:tcPr>
            <w:tcW w:w="3827" w:type="dxa"/>
            <w:vAlign w:val="center"/>
          </w:tcPr>
          <w:p w14:paraId="581D7AF9" w14:textId="77777777" w:rsidR="005D5AD6" w:rsidRPr="0044182F" w:rsidRDefault="005D5AD6">
            <w:pPr>
              <w:pStyle w:val="ListParagraph"/>
              <w:ind w:left="450"/>
              <w:rPr>
                <w:ins w:id="3963" w:author="Rafi Aziizi" w:date="2021-11-12T14:55:00Z"/>
              </w:rPr>
              <w:pPrChange w:id="3964"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3965" w:author="Rafi Aziizi" w:date="2021-11-12T14:55:00Z"/>
              </w:rPr>
              <w:pPrChange w:id="3966" w:author="chaniaayulestari@outlook.com" w:date="2021-11-12T15:25:00Z">
                <w:pPr>
                  <w:numPr>
                    <w:numId w:val="84"/>
                  </w:numPr>
                  <w:spacing w:after="160"/>
                  <w:ind w:left="511" w:hanging="360"/>
                </w:pPr>
              </w:pPrChange>
            </w:pPr>
            <w:ins w:id="3967" w:author="Rafi Aziizi" w:date="2021-11-12T14:55:00Z">
              <w:r>
                <w:t xml:space="preserve">Menampilkan seluruh data </w:t>
              </w:r>
            </w:ins>
            <w:ins w:id="3968" w:author="Rafi Aziizi" w:date="2021-11-12T14:58:00Z">
              <w:r>
                <w:t>kelas</w:t>
              </w:r>
            </w:ins>
          </w:p>
        </w:tc>
      </w:tr>
      <w:tr w:rsidR="005D5AD6" w:rsidRPr="0044182F" w14:paraId="6CE7EFDC" w14:textId="77777777" w:rsidTr="00D26F74">
        <w:trPr>
          <w:jc w:val="center"/>
          <w:ins w:id="3969"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3970" w:author="Rafi Aziizi" w:date="2021-11-12T14:55:00Z"/>
              </w:rPr>
              <w:pPrChange w:id="3971" w:author="chaniaayulestari@outlook.com" w:date="2021-11-12T15:25:00Z">
                <w:pPr>
                  <w:pStyle w:val="ListParagraph"/>
                  <w:numPr>
                    <w:numId w:val="84"/>
                  </w:numPr>
                  <w:ind w:hanging="360"/>
                </w:pPr>
              </w:pPrChange>
            </w:pPr>
            <w:ins w:id="3972" w:author="Rafi Aziizi" w:date="2021-11-12T14:55:00Z">
              <w:r>
                <w:t xml:space="preserve">Menghapus data </w:t>
              </w:r>
            </w:ins>
            <w:ins w:id="3973" w:author="Rafi Aziizi" w:date="2021-11-12T14:58:00Z">
              <w:r>
                <w:t xml:space="preserve">kelas </w:t>
              </w:r>
            </w:ins>
            <w:ins w:id="3974"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3975" w:author="Rafi Aziizi" w:date="2021-11-12T14:55:00Z"/>
              </w:rPr>
              <w:pPrChange w:id="3976" w:author="chaniaayulestari@outlook.com" w:date="2021-11-12T15:26:00Z">
                <w:pPr>
                  <w:spacing w:after="160"/>
                  <w:ind w:left="511"/>
                </w:pPr>
              </w:pPrChange>
            </w:pPr>
          </w:p>
        </w:tc>
      </w:tr>
      <w:tr w:rsidR="005D5AD6" w:rsidRPr="0044182F" w14:paraId="6C2ED999" w14:textId="77777777" w:rsidTr="00D26F74">
        <w:trPr>
          <w:jc w:val="center"/>
          <w:ins w:id="3977" w:author="Rafi Aziizi" w:date="2021-11-12T14:55:00Z"/>
        </w:trPr>
        <w:tc>
          <w:tcPr>
            <w:tcW w:w="3827" w:type="dxa"/>
            <w:vAlign w:val="center"/>
          </w:tcPr>
          <w:p w14:paraId="18E9CEA6" w14:textId="77777777" w:rsidR="005D5AD6" w:rsidRDefault="005D5AD6">
            <w:pPr>
              <w:pStyle w:val="ListParagraph"/>
              <w:ind w:left="450"/>
              <w:rPr>
                <w:ins w:id="3978" w:author="Rafi Aziizi" w:date="2021-11-12T14:55:00Z"/>
              </w:rPr>
              <w:pPrChange w:id="3979"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3980" w:author="Rafi Aziizi" w:date="2021-11-12T14:55:00Z"/>
              </w:rPr>
              <w:pPrChange w:id="3981" w:author="chaniaayulestari@outlook.com" w:date="2021-11-12T15:25:00Z">
                <w:pPr>
                  <w:pStyle w:val="ListParagraph"/>
                  <w:numPr>
                    <w:numId w:val="84"/>
                  </w:numPr>
                  <w:spacing w:after="160"/>
                  <w:ind w:hanging="360"/>
                </w:pPr>
              </w:pPrChange>
            </w:pPr>
            <w:ins w:id="3982" w:author="Rafi Aziizi" w:date="2021-11-12T14:55:00Z">
              <w:r>
                <w:t xml:space="preserve">Melakukan </w:t>
              </w:r>
            </w:ins>
            <w:ins w:id="3983" w:author="Rafi Aziizi" w:date="2021-11-12T14:58:00Z">
              <w:r>
                <w:t>penghapusan</w:t>
              </w:r>
            </w:ins>
            <w:ins w:id="3984" w:author="Rafi Aziizi" w:date="2021-11-12T14:55:00Z">
              <w:r>
                <w:t xml:space="preserve"> data </w:t>
              </w:r>
            </w:ins>
            <w:ins w:id="3985" w:author="Rafi Aziizi" w:date="2021-11-12T14:58:00Z">
              <w:r>
                <w:t>kelas</w:t>
              </w:r>
            </w:ins>
            <w:ins w:id="3986" w:author="Rafi Aziizi" w:date="2021-11-12T14:55:00Z">
              <w:r>
                <w:t xml:space="preserve"> pada </w:t>
              </w:r>
              <w:r w:rsidRPr="00C70CAF">
                <w:rPr>
                  <w:i/>
                  <w:iCs/>
                </w:rPr>
                <w:t>database</w:t>
              </w:r>
            </w:ins>
          </w:p>
        </w:tc>
      </w:tr>
      <w:tr w:rsidR="005D5AD6" w:rsidRPr="001B1AF9" w14:paraId="3A0D2EA6" w14:textId="77777777" w:rsidTr="00D26F74">
        <w:trPr>
          <w:jc w:val="center"/>
          <w:ins w:id="3987"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3988" w:author="Rafi Aziizi" w:date="2021-11-12T14:55:00Z"/>
                <w:b/>
                <w:bCs/>
              </w:rPr>
            </w:pPr>
            <w:ins w:id="3989" w:author="Rafi Aziizi" w:date="2021-11-12T14:55:00Z">
              <w:r w:rsidRPr="001B1AF9">
                <w:rPr>
                  <w:b/>
                  <w:bCs/>
                </w:rPr>
                <w:t>Skenario Eksepsi (Optional)</w:t>
              </w:r>
            </w:ins>
          </w:p>
        </w:tc>
      </w:tr>
      <w:tr w:rsidR="005D5AD6" w:rsidRPr="001B1AF9" w14:paraId="7C2346ED" w14:textId="77777777" w:rsidTr="00D26F74">
        <w:trPr>
          <w:jc w:val="center"/>
          <w:ins w:id="3990"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3991" w:author="Rafi Aziizi" w:date="2021-11-12T14:55:00Z"/>
                <w:b/>
                <w:bCs/>
              </w:rPr>
            </w:pPr>
            <w:ins w:id="3992"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3993" w:author="Rafi Aziizi" w:date="2021-11-12T14:55:00Z"/>
                <w:b/>
                <w:bCs/>
              </w:rPr>
            </w:pPr>
            <w:ins w:id="3994" w:author="Rafi Aziizi" w:date="2021-11-12T14:55:00Z">
              <w:r w:rsidRPr="001B1AF9">
                <w:rPr>
                  <w:b/>
                  <w:bCs/>
                </w:rPr>
                <w:t>Reaksi Sistem</w:t>
              </w:r>
            </w:ins>
          </w:p>
        </w:tc>
      </w:tr>
      <w:tr w:rsidR="005D5AD6" w14:paraId="70938B4C" w14:textId="77777777" w:rsidTr="00D26F74">
        <w:trPr>
          <w:jc w:val="center"/>
          <w:ins w:id="3995" w:author="Rafi Aziizi" w:date="2021-11-12T14:55:00Z"/>
        </w:trPr>
        <w:tc>
          <w:tcPr>
            <w:tcW w:w="3827" w:type="dxa"/>
            <w:vAlign w:val="center"/>
          </w:tcPr>
          <w:p w14:paraId="7064E543" w14:textId="0280EC7B" w:rsidR="005D5AD6" w:rsidRDefault="005D5AD6">
            <w:pPr>
              <w:ind w:left="25"/>
              <w:rPr>
                <w:ins w:id="3996" w:author="Rafi Aziizi" w:date="2021-11-12T14:55:00Z"/>
              </w:rPr>
              <w:pPrChange w:id="3997" w:author="chaniaayulestari@outlook.com" w:date="2021-11-12T15:26:00Z">
                <w:pPr>
                  <w:ind w:left="360"/>
                </w:pPr>
              </w:pPrChange>
            </w:pPr>
            <w:ins w:id="3998" w:author="Rafi Aziizi" w:date="2021-11-12T14:55:00Z">
              <w:r>
                <w:t xml:space="preserve">3a. Tidak memasukan secara benar data </w:t>
              </w:r>
            </w:ins>
            <w:ins w:id="3999" w:author="Rafi Aziizi" w:date="2021-11-12T15:01:00Z">
              <w:r>
                <w:t>kelas</w:t>
              </w:r>
            </w:ins>
            <w:ins w:id="4000"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4001" w:author="Rafi Aziizi" w:date="2021-11-12T14:55:00Z"/>
              </w:rPr>
              <w:pPrChange w:id="4002" w:author="chaniaayulestari@outlook.com" w:date="2021-11-12T15:26:00Z">
                <w:pPr>
                  <w:pStyle w:val="ListParagraph"/>
                  <w:spacing w:after="160"/>
                  <w:ind w:left="468"/>
                </w:pPr>
              </w:pPrChange>
            </w:pPr>
          </w:p>
        </w:tc>
      </w:tr>
      <w:tr w:rsidR="005D5AD6" w14:paraId="1E828025" w14:textId="77777777" w:rsidTr="00D26F74">
        <w:trPr>
          <w:jc w:val="center"/>
          <w:ins w:id="4003" w:author="Rafi Aziizi" w:date="2021-11-12T14:55:00Z"/>
        </w:trPr>
        <w:tc>
          <w:tcPr>
            <w:tcW w:w="3827" w:type="dxa"/>
            <w:vAlign w:val="center"/>
          </w:tcPr>
          <w:p w14:paraId="6753E595" w14:textId="77777777" w:rsidR="005D5AD6" w:rsidRDefault="005D5AD6">
            <w:pPr>
              <w:pStyle w:val="ListParagraph"/>
              <w:ind w:left="25"/>
              <w:rPr>
                <w:ins w:id="4004" w:author="Rafi Aziizi" w:date="2021-11-12T14:55:00Z"/>
              </w:rPr>
              <w:pPrChange w:id="4005"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4006" w:author="Rafi Aziizi" w:date="2021-11-12T14:55:00Z"/>
              </w:rPr>
              <w:pPrChange w:id="4007" w:author="chaniaayulestari@outlook.com" w:date="2021-11-12T15:26:00Z">
                <w:pPr>
                  <w:spacing w:after="160"/>
                  <w:ind w:left="360"/>
                </w:pPr>
              </w:pPrChange>
            </w:pPr>
            <w:ins w:id="4008" w:author="Rafi Aziizi" w:date="2021-11-12T14:55:00Z">
              <w:r>
                <w:t xml:space="preserve">3b. Menampilkan pemberitahuan melalui notifikasi bahwa data </w:t>
              </w:r>
            </w:ins>
            <w:ins w:id="4009" w:author="Rafi Aziizi" w:date="2021-11-12T15:01:00Z">
              <w:r>
                <w:t xml:space="preserve">kelas </w:t>
              </w:r>
            </w:ins>
            <w:ins w:id="4010" w:author="Rafi Aziizi" w:date="2021-11-12T14:55:00Z">
              <w:r>
                <w:t>tidak memenuhi persyaratan dan gagal dihapuskan</w:t>
              </w:r>
            </w:ins>
          </w:p>
        </w:tc>
      </w:tr>
    </w:tbl>
    <w:p w14:paraId="0F7AC12B" w14:textId="77777777" w:rsidR="005D5AD6" w:rsidRDefault="005D5AD6" w:rsidP="005D5AD6">
      <w:pPr>
        <w:ind w:left="66"/>
        <w:rPr>
          <w:ins w:id="4011" w:author="Rafi Aziizi" w:date="2021-11-12T14:55:00Z"/>
        </w:rPr>
      </w:pPr>
    </w:p>
    <w:p w14:paraId="73514B29" w14:textId="58E0A60E" w:rsidR="005D5AD6" w:rsidRDefault="005D5AD6" w:rsidP="005D5AD6">
      <w:pPr>
        <w:ind w:left="66"/>
        <w:rPr>
          <w:ins w:id="4012" w:author="chaniaayulestari@outlook.com" w:date="2021-11-12T16:28:00Z"/>
        </w:rPr>
      </w:pPr>
      <w:ins w:id="4013" w:author="Rafi Aziizi" w:date="2021-11-12T14:55:00Z">
        <w:r>
          <w:t xml:space="preserve">c. Skenario Edit </w:t>
        </w:r>
      </w:ins>
      <w:ins w:id="4014" w:author="Rafi Aziizi" w:date="2021-11-12T15:02:00Z">
        <w:r>
          <w:t>Kelas</w:t>
        </w:r>
      </w:ins>
    </w:p>
    <w:p w14:paraId="3D4F5B4D" w14:textId="478C5CF7" w:rsidR="00885B6D" w:rsidDel="00A25E3C" w:rsidRDefault="00885B6D">
      <w:pPr>
        <w:ind w:left="66"/>
        <w:jc w:val="center"/>
        <w:rPr>
          <w:ins w:id="4015" w:author="Rafi Aziizi" w:date="2021-11-12T14:55:00Z"/>
          <w:del w:id="4016" w:author="chaniaayulestari@outlook.com" w:date="2021-11-13T14:06:00Z"/>
        </w:rPr>
        <w:pPrChange w:id="4017" w:author="chaniaayulestari@outlook.com" w:date="2021-11-13T14:07:00Z">
          <w:pPr>
            <w:ind w:left="66"/>
          </w:pPr>
        </w:pPrChange>
      </w:pPr>
    </w:p>
    <w:p w14:paraId="295E261C" w14:textId="677D8C9C" w:rsidR="00A25E3C" w:rsidRDefault="00A25E3C">
      <w:pPr>
        <w:pStyle w:val="Caption"/>
        <w:keepNext/>
        <w:jc w:val="center"/>
        <w:rPr>
          <w:ins w:id="4018" w:author="chaniaayulestari@outlook.com" w:date="2021-11-13T14:07:00Z"/>
        </w:rPr>
        <w:pPrChange w:id="4019" w:author="chaniaayulestari@outlook.com" w:date="2021-11-13T14:07:00Z">
          <w:pPr/>
        </w:pPrChange>
      </w:pPr>
      <w:bookmarkStart w:id="4020" w:name="_Toc87762743"/>
      <w:ins w:id="4021" w:author="chaniaayulestari@outlook.com" w:date="2021-11-13T14:07:00Z">
        <w:r>
          <w:t xml:space="preserve">Tabel 3. </w:t>
        </w:r>
      </w:ins>
      <w:ins w:id="4022" w:author="Rafi Aziizi" w:date="2021-11-14T11:08:00Z">
        <w:r w:rsidR="001B2DEA">
          <w:fldChar w:fldCharType="begin"/>
        </w:r>
        <w:r w:rsidR="001B2DEA">
          <w:instrText xml:space="preserve"> SEQ Tabel_3. \* ARABIC </w:instrText>
        </w:r>
      </w:ins>
      <w:r w:rsidR="001B2DEA">
        <w:fldChar w:fldCharType="separate"/>
      </w:r>
      <w:ins w:id="4023" w:author="Rafi Aziizi" w:date="2021-11-14T11:08:00Z">
        <w:r w:rsidR="001B2DEA">
          <w:rPr>
            <w:noProof/>
          </w:rPr>
          <w:t>30</w:t>
        </w:r>
        <w:r w:rsidR="001B2DEA">
          <w:fldChar w:fldCharType="end"/>
        </w:r>
      </w:ins>
      <w:ins w:id="4024" w:author="chaniaayulestari@outlook.com" w:date="2021-11-13T14:07:00Z">
        <w:del w:id="4025" w:author="Rafi Aziizi" w:date="2021-11-14T09:52:00Z">
          <w:r w:rsidDel="003640C9">
            <w:fldChar w:fldCharType="begin"/>
          </w:r>
          <w:r w:rsidDel="003640C9">
            <w:delInstrText xml:space="preserve"> SEQ Tabel_3. \* ARABIC </w:delInstrText>
          </w:r>
        </w:del>
      </w:ins>
      <w:del w:id="4026" w:author="Rafi Aziizi" w:date="2021-11-14T09:52:00Z">
        <w:r w:rsidR="007A54E1">
          <w:fldChar w:fldCharType="separate"/>
        </w:r>
      </w:del>
      <w:ins w:id="4027" w:author="chaniaayulestari@outlook.com" w:date="2021-11-13T14:07:00Z">
        <w:del w:id="4028" w:author="Rafi Aziizi" w:date="2021-11-14T09:52:00Z">
          <w:r w:rsidDel="003640C9">
            <w:fldChar w:fldCharType="end"/>
          </w:r>
        </w:del>
        <w:r>
          <w:t xml:space="preserve"> Skenario Edit Kelas</w:t>
        </w:r>
        <w:bookmarkEnd w:id="402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4029" w:author="Rafi Aziizi" w:date="2021-11-12T14:55:00Z"/>
        </w:trPr>
        <w:tc>
          <w:tcPr>
            <w:tcW w:w="3827" w:type="dxa"/>
            <w:shd w:val="clear" w:color="auto" w:fill="F2EE98"/>
            <w:vAlign w:val="center"/>
          </w:tcPr>
          <w:p w14:paraId="10BD5B1C" w14:textId="77777777" w:rsidR="005D5AD6" w:rsidRPr="0044182F" w:rsidRDefault="005D5AD6" w:rsidP="00D26F74">
            <w:pPr>
              <w:rPr>
                <w:ins w:id="4030" w:author="Rafi Aziizi" w:date="2021-11-12T14:55:00Z"/>
                <w:b/>
              </w:rPr>
            </w:pPr>
            <w:ins w:id="4031"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4032" w:author="Rafi Aziizi" w:date="2021-11-12T14:55:00Z"/>
              </w:rPr>
            </w:pPr>
            <w:ins w:id="4033" w:author="Rafi Aziizi" w:date="2021-11-12T14:55:00Z">
              <w:r>
                <w:t xml:space="preserve">Edit </w:t>
              </w:r>
            </w:ins>
            <w:ins w:id="4034" w:author="Rafi Aziizi" w:date="2021-11-12T15:01:00Z">
              <w:r>
                <w:t>Kelas</w:t>
              </w:r>
            </w:ins>
          </w:p>
        </w:tc>
      </w:tr>
      <w:tr w:rsidR="005D5AD6" w:rsidRPr="002F6C1D" w14:paraId="6AE376BE" w14:textId="77777777" w:rsidTr="00D26F74">
        <w:trPr>
          <w:jc w:val="center"/>
          <w:ins w:id="4035" w:author="Rafi Aziizi" w:date="2021-11-12T14:55:00Z"/>
        </w:trPr>
        <w:tc>
          <w:tcPr>
            <w:tcW w:w="3827" w:type="dxa"/>
            <w:vAlign w:val="center"/>
          </w:tcPr>
          <w:p w14:paraId="2F2F89A6" w14:textId="77777777" w:rsidR="005D5AD6" w:rsidRPr="0044182F" w:rsidRDefault="005D5AD6" w:rsidP="00D26F74">
            <w:pPr>
              <w:rPr>
                <w:ins w:id="4036" w:author="Rafi Aziizi" w:date="2021-11-12T14:55:00Z"/>
                <w:b/>
              </w:rPr>
            </w:pPr>
            <w:ins w:id="4037" w:author="Rafi Aziizi" w:date="2021-11-12T14:55:00Z">
              <w:r w:rsidRPr="0044182F">
                <w:rPr>
                  <w:b/>
                </w:rPr>
                <w:t>ID</w:t>
              </w:r>
            </w:ins>
          </w:p>
        </w:tc>
        <w:tc>
          <w:tcPr>
            <w:tcW w:w="3964" w:type="dxa"/>
            <w:vAlign w:val="center"/>
          </w:tcPr>
          <w:p w14:paraId="4DC07208" w14:textId="01E0F747" w:rsidR="005D5AD6" w:rsidRPr="002F6C1D" w:rsidRDefault="005D5AD6" w:rsidP="00D26F74">
            <w:pPr>
              <w:rPr>
                <w:ins w:id="4038" w:author="Rafi Aziizi" w:date="2021-11-12T14:55:00Z"/>
              </w:rPr>
            </w:pPr>
            <w:ins w:id="4039" w:author="Rafi Aziizi" w:date="2021-11-12T14:55:00Z">
              <w:r>
                <w:t>RC1</w:t>
              </w:r>
            </w:ins>
            <w:ins w:id="4040" w:author="Rafi Aziizi" w:date="2021-11-12T15:02:00Z">
              <w:r>
                <w:t>5</w:t>
              </w:r>
            </w:ins>
            <w:ins w:id="4041" w:author="Rafi Aziizi" w:date="2021-11-13T06:56:00Z">
              <w:r w:rsidR="005049EC">
                <w:t>.3</w:t>
              </w:r>
            </w:ins>
          </w:p>
        </w:tc>
      </w:tr>
      <w:tr w:rsidR="005D5AD6" w:rsidRPr="000C722D" w14:paraId="74D68512" w14:textId="77777777" w:rsidTr="00D26F74">
        <w:trPr>
          <w:jc w:val="center"/>
          <w:ins w:id="4042" w:author="Rafi Aziizi" w:date="2021-11-12T14:55:00Z"/>
        </w:trPr>
        <w:tc>
          <w:tcPr>
            <w:tcW w:w="3827" w:type="dxa"/>
            <w:vAlign w:val="center"/>
          </w:tcPr>
          <w:p w14:paraId="334F4F0F" w14:textId="77777777" w:rsidR="005D5AD6" w:rsidRPr="0044182F" w:rsidRDefault="005D5AD6" w:rsidP="00D26F74">
            <w:pPr>
              <w:rPr>
                <w:ins w:id="4043" w:author="Rafi Aziizi" w:date="2021-11-12T14:55:00Z"/>
                <w:b/>
              </w:rPr>
            </w:pPr>
            <w:ins w:id="4044" w:author="Rafi Aziizi" w:date="2021-11-12T14:55:00Z">
              <w:r w:rsidRPr="0044182F">
                <w:rPr>
                  <w:b/>
                </w:rPr>
                <w:lastRenderedPageBreak/>
                <w:t>Description</w:t>
              </w:r>
            </w:ins>
          </w:p>
        </w:tc>
        <w:tc>
          <w:tcPr>
            <w:tcW w:w="3964" w:type="dxa"/>
          </w:tcPr>
          <w:p w14:paraId="0498CBFE" w14:textId="6570C93A" w:rsidR="005D5AD6" w:rsidRPr="000C722D" w:rsidRDefault="005D5AD6" w:rsidP="00D26F74">
            <w:pPr>
              <w:rPr>
                <w:ins w:id="4045" w:author="Rafi Aziizi" w:date="2021-11-12T14:55:00Z"/>
              </w:rPr>
            </w:pPr>
            <w:ins w:id="4046" w:author="Rafi Aziizi" w:date="2021-11-12T14:55:00Z">
              <w:r>
                <w:t xml:space="preserve">Use case ini merupakan use case generalisasi dari kelola </w:t>
              </w:r>
            </w:ins>
            <w:ins w:id="4047" w:author="Rafi Aziizi" w:date="2021-11-12T15:02:00Z">
              <w:r>
                <w:t>kelas</w:t>
              </w:r>
            </w:ins>
            <w:ins w:id="4048" w:author="Rafi Aziizi" w:date="2021-11-12T14:55:00Z">
              <w:r>
                <w:t xml:space="preserve"> untuk memperbaharui data </w:t>
              </w:r>
            </w:ins>
            <w:ins w:id="4049" w:author="Rafi Aziizi" w:date="2021-11-12T15:02:00Z">
              <w:r>
                <w:t>kelas</w:t>
              </w:r>
            </w:ins>
            <w:ins w:id="4050" w:author="Rafi Aziizi" w:date="2021-11-12T14:55:00Z">
              <w:r>
                <w:t>.</w:t>
              </w:r>
            </w:ins>
          </w:p>
        </w:tc>
      </w:tr>
      <w:tr w:rsidR="005D5AD6" w:rsidRPr="002F6C1D" w14:paraId="5F045F81" w14:textId="77777777" w:rsidTr="00D26F74">
        <w:trPr>
          <w:jc w:val="center"/>
          <w:ins w:id="4051" w:author="Rafi Aziizi" w:date="2021-11-12T14:55:00Z"/>
        </w:trPr>
        <w:tc>
          <w:tcPr>
            <w:tcW w:w="3827" w:type="dxa"/>
            <w:vAlign w:val="center"/>
          </w:tcPr>
          <w:p w14:paraId="64BBED69" w14:textId="77777777" w:rsidR="005D5AD6" w:rsidRPr="0044182F" w:rsidRDefault="005D5AD6" w:rsidP="00D26F74">
            <w:pPr>
              <w:rPr>
                <w:ins w:id="4052" w:author="Rafi Aziizi" w:date="2021-11-12T14:55:00Z"/>
                <w:b/>
              </w:rPr>
            </w:pPr>
            <w:ins w:id="4053" w:author="Rafi Aziizi" w:date="2021-11-12T14:55:00Z">
              <w:r w:rsidRPr="0044182F">
                <w:rPr>
                  <w:b/>
                </w:rPr>
                <w:t>Actors</w:t>
              </w:r>
            </w:ins>
          </w:p>
        </w:tc>
        <w:tc>
          <w:tcPr>
            <w:tcW w:w="3964" w:type="dxa"/>
            <w:vAlign w:val="center"/>
          </w:tcPr>
          <w:p w14:paraId="188FC850" w14:textId="77777777" w:rsidR="005D5AD6" w:rsidRPr="002F6C1D" w:rsidRDefault="005D5AD6" w:rsidP="00D26F74">
            <w:pPr>
              <w:rPr>
                <w:ins w:id="4054" w:author="Rafi Aziizi" w:date="2021-11-12T14:55:00Z"/>
              </w:rPr>
            </w:pPr>
            <w:ins w:id="4055" w:author="Rafi Aziizi" w:date="2021-11-12T14:55:00Z">
              <w:r>
                <w:t>Bag.IT, Guru BK.</w:t>
              </w:r>
            </w:ins>
          </w:p>
        </w:tc>
      </w:tr>
      <w:tr w:rsidR="005D5AD6" w:rsidRPr="0044182F" w14:paraId="3AE5E927" w14:textId="77777777" w:rsidTr="00D26F74">
        <w:trPr>
          <w:jc w:val="center"/>
          <w:ins w:id="4056" w:author="Rafi Aziizi" w:date="2021-11-12T14:55:00Z"/>
        </w:trPr>
        <w:tc>
          <w:tcPr>
            <w:tcW w:w="3827" w:type="dxa"/>
            <w:vAlign w:val="center"/>
          </w:tcPr>
          <w:p w14:paraId="45D0CBC7" w14:textId="77777777" w:rsidR="005D5AD6" w:rsidRPr="0044182F" w:rsidRDefault="005D5AD6" w:rsidP="00D26F74">
            <w:pPr>
              <w:rPr>
                <w:ins w:id="4057" w:author="Rafi Aziizi" w:date="2021-11-12T14:55:00Z"/>
                <w:b/>
              </w:rPr>
            </w:pPr>
            <w:ins w:id="4058"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4059" w:author="Rafi Aziizi" w:date="2021-11-12T14:55:00Z"/>
                <w:i/>
                <w:iCs/>
              </w:rPr>
            </w:pPr>
            <w:ins w:id="4060" w:author="Rafi Aziizi" w:date="2021-11-12T14:55:00Z">
              <w:r>
                <w:rPr>
                  <w:i/>
                  <w:iCs/>
                </w:rPr>
                <w:t>Conditional</w:t>
              </w:r>
            </w:ins>
          </w:p>
        </w:tc>
      </w:tr>
      <w:tr w:rsidR="005D5AD6" w:rsidRPr="0044182F" w14:paraId="17B205FB" w14:textId="77777777" w:rsidTr="00D26F74">
        <w:trPr>
          <w:jc w:val="center"/>
          <w:ins w:id="4061" w:author="Rafi Aziizi" w:date="2021-11-12T14:55:00Z"/>
        </w:trPr>
        <w:tc>
          <w:tcPr>
            <w:tcW w:w="3827" w:type="dxa"/>
            <w:vAlign w:val="center"/>
          </w:tcPr>
          <w:p w14:paraId="212E5AC1" w14:textId="77777777" w:rsidR="005D5AD6" w:rsidRPr="0044182F" w:rsidRDefault="005D5AD6" w:rsidP="00D26F74">
            <w:pPr>
              <w:rPr>
                <w:ins w:id="4062" w:author="Rafi Aziizi" w:date="2021-11-12T14:55:00Z"/>
                <w:b/>
              </w:rPr>
            </w:pPr>
            <w:ins w:id="4063"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4064" w:author="Rafi Aziizi" w:date="2021-11-12T14:55:00Z"/>
              </w:rPr>
            </w:pPr>
            <w:ins w:id="4065" w:author="Rafi Aziizi" w:date="2021-11-12T14:55:00Z">
              <w:r>
                <w:t>-</w:t>
              </w:r>
            </w:ins>
          </w:p>
        </w:tc>
      </w:tr>
      <w:tr w:rsidR="005D5AD6" w:rsidRPr="0081005E" w14:paraId="667D0B2D" w14:textId="77777777" w:rsidTr="00D26F74">
        <w:trPr>
          <w:jc w:val="center"/>
          <w:ins w:id="4066" w:author="Rafi Aziizi" w:date="2021-11-12T14:55:00Z"/>
        </w:trPr>
        <w:tc>
          <w:tcPr>
            <w:tcW w:w="3827" w:type="dxa"/>
            <w:vAlign w:val="center"/>
          </w:tcPr>
          <w:p w14:paraId="239C28C8" w14:textId="77777777" w:rsidR="005D5AD6" w:rsidRPr="0044182F" w:rsidRDefault="005D5AD6" w:rsidP="00D26F74">
            <w:pPr>
              <w:rPr>
                <w:ins w:id="4067" w:author="Rafi Aziizi" w:date="2021-11-12T14:55:00Z"/>
                <w:b/>
              </w:rPr>
            </w:pPr>
            <w:ins w:id="4068"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4069" w:author="Rafi Aziizi" w:date="2021-11-12T14:55:00Z"/>
                <w:i/>
                <w:iCs/>
              </w:rPr>
            </w:pPr>
            <w:ins w:id="4070" w:author="Rafi Aziizi" w:date="2021-11-12T14:55:00Z">
              <w:r>
                <w:t xml:space="preserve">Data </w:t>
              </w:r>
            </w:ins>
            <w:ins w:id="4071" w:author="Rafi Aziizi" w:date="2021-11-12T15:02:00Z">
              <w:r>
                <w:t xml:space="preserve">kelas </w:t>
              </w:r>
            </w:ins>
            <w:ins w:id="4072" w:author="Rafi Aziizi" w:date="2021-11-12T14:55:00Z">
              <w:r>
                <w:t>belum diperbaharui</w:t>
              </w:r>
            </w:ins>
          </w:p>
        </w:tc>
      </w:tr>
      <w:tr w:rsidR="005D5AD6" w:rsidRPr="0048762E" w14:paraId="25700E93" w14:textId="77777777" w:rsidTr="00D26F74">
        <w:trPr>
          <w:jc w:val="center"/>
          <w:ins w:id="4073" w:author="Rafi Aziizi" w:date="2021-11-12T14:55:00Z"/>
        </w:trPr>
        <w:tc>
          <w:tcPr>
            <w:tcW w:w="3827" w:type="dxa"/>
            <w:vAlign w:val="center"/>
          </w:tcPr>
          <w:p w14:paraId="6622AF29" w14:textId="77777777" w:rsidR="005D5AD6" w:rsidRPr="0044182F" w:rsidRDefault="005D5AD6" w:rsidP="00D26F74">
            <w:pPr>
              <w:rPr>
                <w:ins w:id="4074" w:author="Rafi Aziizi" w:date="2021-11-12T14:55:00Z"/>
                <w:b/>
              </w:rPr>
            </w:pPr>
            <w:ins w:id="4075"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4076" w:author="Rafi Aziizi" w:date="2021-11-12T14:55:00Z"/>
              </w:rPr>
            </w:pPr>
            <w:ins w:id="4077" w:author="Rafi Aziizi" w:date="2021-11-12T14:55:00Z">
              <w:r>
                <w:t xml:space="preserve">Perubahan data identitas </w:t>
              </w:r>
            </w:ins>
            <w:ins w:id="4078" w:author="Rafi Aziizi" w:date="2021-11-12T15:02:00Z">
              <w:r>
                <w:t>kelas</w:t>
              </w:r>
            </w:ins>
          </w:p>
        </w:tc>
      </w:tr>
      <w:tr w:rsidR="005D5AD6" w:rsidRPr="0044182F" w14:paraId="347342F7" w14:textId="77777777" w:rsidTr="00D26F74">
        <w:trPr>
          <w:jc w:val="center"/>
          <w:ins w:id="4079"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4080" w:author="Rafi Aziizi" w:date="2021-11-12T14:55:00Z"/>
                <w:b/>
              </w:rPr>
            </w:pPr>
            <w:ins w:id="4081" w:author="Rafi Aziizi" w:date="2021-11-12T14:55:00Z">
              <w:r w:rsidRPr="0044182F">
                <w:rPr>
                  <w:b/>
                </w:rPr>
                <w:t>Main Course</w:t>
              </w:r>
            </w:ins>
          </w:p>
        </w:tc>
      </w:tr>
      <w:tr w:rsidR="005D5AD6" w:rsidRPr="0044182F" w14:paraId="03068BBE" w14:textId="77777777" w:rsidTr="00D26F74">
        <w:trPr>
          <w:jc w:val="center"/>
          <w:ins w:id="4082"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4083" w:author="Rafi Aziizi" w:date="2021-11-12T14:55:00Z"/>
                <w:b/>
              </w:rPr>
            </w:pPr>
            <w:ins w:id="4084"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4085" w:author="Rafi Aziizi" w:date="2021-11-12T14:55:00Z"/>
                <w:b/>
              </w:rPr>
            </w:pPr>
            <w:ins w:id="4086" w:author="Rafi Aziizi" w:date="2021-11-12T14:55:00Z">
              <w:r w:rsidRPr="0044182F">
                <w:rPr>
                  <w:b/>
                </w:rPr>
                <w:t>Reaksi Sistem</w:t>
              </w:r>
            </w:ins>
          </w:p>
        </w:tc>
      </w:tr>
      <w:tr w:rsidR="005D5AD6" w:rsidRPr="0044182F" w14:paraId="2B05367E" w14:textId="77777777" w:rsidTr="00D26F74">
        <w:trPr>
          <w:jc w:val="center"/>
          <w:ins w:id="4087"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4088" w:author="Rafi Aziizi" w:date="2021-11-12T14:55:00Z"/>
              </w:rPr>
              <w:pPrChange w:id="4089" w:author="chaniaayulestari@outlook.com" w:date="2021-11-12T15:26:00Z">
                <w:pPr>
                  <w:numPr>
                    <w:numId w:val="83"/>
                  </w:numPr>
                  <w:spacing w:after="160"/>
                  <w:ind w:left="720" w:hanging="360"/>
                </w:pPr>
              </w:pPrChange>
            </w:pPr>
            <w:ins w:id="4090" w:author="Rafi Aziizi" w:date="2021-11-12T14:55:00Z">
              <w:r>
                <w:t xml:space="preserve">Memasuki menu “Data </w:t>
              </w:r>
            </w:ins>
            <w:ins w:id="4091" w:author="Rafi Aziizi" w:date="2021-11-12T15:02:00Z">
              <w:r>
                <w:t>Kelas</w:t>
              </w:r>
            </w:ins>
            <w:ins w:id="4092" w:author="Rafi Aziizi" w:date="2021-11-12T14:55:00Z">
              <w:r>
                <w:t>”</w:t>
              </w:r>
            </w:ins>
          </w:p>
        </w:tc>
        <w:tc>
          <w:tcPr>
            <w:tcW w:w="3964" w:type="dxa"/>
            <w:vAlign w:val="center"/>
          </w:tcPr>
          <w:p w14:paraId="7C963F3E" w14:textId="77777777" w:rsidR="005D5AD6" w:rsidRPr="0044182F" w:rsidRDefault="005D5AD6">
            <w:pPr>
              <w:pStyle w:val="ListParagraph"/>
              <w:ind w:left="450"/>
              <w:rPr>
                <w:ins w:id="4093" w:author="Rafi Aziizi" w:date="2021-11-12T14:55:00Z"/>
              </w:rPr>
              <w:pPrChange w:id="4094" w:author="chaniaayulestari@outlook.com" w:date="2021-11-12T15:26:00Z">
                <w:pPr>
                  <w:ind w:left="511"/>
                </w:pPr>
              </w:pPrChange>
            </w:pPr>
          </w:p>
        </w:tc>
      </w:tr>
      <w:tr w:rsidR="005D5AD6" w:rsidRPr="0044182F" w14:paraId="232F17F6" w14:textId="77777777" w:rsidTr="00D26F74">
        <w:trPr>
          <w:jc w:val="center"/>
          <w:ins w:id="4095" w:author="Rafi Aziizi" w:date="2021-11-12T14:55:00Z"/>
        </w:trPr>
        <w:tc>
          <w:tcPr>
            <w:tcW w:w="3827" w:type="dxa"/>
            <w:vAlign w:val="center"/>
          </w:tcPr>
          <w:p w14:paraId="02085B1D" w14:textId="77777777" w:rsidR="005D5AD6" w:rsidRPr="0044182F" w:rsidRDefault="005D5AD6">
            <w:pPr>
              <w:pStyle w:val="ListParagraph"/>
              <w:ind w:left="450"/>
              <w:rPr>
                <w:ins w:id="4096" w:author="Rafi Aziizi" w:date="2021-11-12T14:55:00Z"/>
              </w:rPr>
              <w:pPrChange w:id="4097"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4098" w:author="Rafi Aziizi" w:date="2021-11-12T14:55:00Z"/>
              </w:rPr>
              <w:pPrChange w:id="4099" w:author="chaniaayulestari@outlook.com" w:date="2021-11-12T15:26:00Z">
                <w:pPr>
                  <w:numPr>
                    <w:numId w:val="83"/>
                  </w:numPr>
                  <w:spacing w:after="160"/>
                  <w:ind w:left="511" w:hanging="360"/>
                </w:pPr>
              </w:pPrChange>
            </w:pPr>
            <w:ins w:id="4100" w:author="Rafi Aziizi" w:date="2021-11-12T14:55:00Z">
              <w:r>
                <w:t xml:space="preserve">Menampilkan seluruh data </w:t>
              </w:r>
            </w:ins>
            <w:ins w:id="4101" w:author="Rafi Aziizi" w:date="2021-11-12T15:02:00Z">
              <w:r>
                <w:t>kelas</w:t>
              </w:r>
            </w:ins>
          </w:p>
        </w:tc>
      </w:tr>
      <w:tr w:rsidR="005D5AD6" w:rsidRPr="0044182F" w14:paraId="0D0A6DEB" w14:textId="77777777" w:rsidTr="00D26F74">
        <w:trPr>
          <w:jc w:val="center"/>
          <w:ins w:id="4102"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4103" w:author="Rafi Aziizi" w:date="2021-11-12T14:55:00Z"/>
              </w:rPr>
              <w:pPrChange w:id="4104" w:author="chaniaayulestari@outlook.com" w:date="2021-11-12T15:26:00Z">
                <w:pPr>
                  <w:pStyle w:val="ListParagraph"/>
                  <w:numPr>
                    <w:numId w:val="83"/>
                  </w:numPr>
                  <w:ind w:hanging="360"/>
                </w:pPr>
              </w:pPrChange>
            </w:pPr>
            <w:ins w:id="4105" w:author="Rafi Aziizi" w:date="2021-11-12T14:55:00Z">
              <w:r>
                <w:t xml:space="preserve">Menekan tombol “Profile </w:t>
              </w:r>
            </w:ins>
            <w:ins w:id="4106" w:author="Rafi Aziizi" w:date="2021-11-12T15:02:00Z">
              <w:r>
                <w:t>Kelas</w:t>
              </w:r>
            </w:ins>
            <w:ins w:id="4107" w:author="Rafi Aziizi" w:date="2021-11-12T14:55:00Z">
              <w:r>
                <w:t>”</w:t>
              </w:r>
            </w:ins>
          </w:p>
        </w:tc>
        <w:tc>
          <w:tcPr>
            <w:tcW w:w="3964" w:type="dxa"/>
            <w:vAlign w:val="center"/>
          </w:tcPr>
          <w:p w14:paraId="6756EE8C" w14:textId="77777777" w:rsidR="005D5AD6" w:rsidRDefault="005D5AD6">
            <w:pPr>
              <w:pStyle w:val="ListParagraph"/>
              <w:spacing w:after="160"/>
              <w:ind w:left="450"/>
              <w:rPr>
                <w:ins w:id="4108" w:author="Rafi Aziizi" w:date="2021-11-12T14:55:00Z"/>
              </w:rPr>
              <w:pPrChange w:id="4109" w:author="chaniaayulestari@outlook.com" w:date="2021-11-12T15:26:00Z">
                <w:pPr>
                  <w:spacing w:after="160"/>
                  <w:ind w:left="511"/>
                </w:pPr>
              </w:pPrChange>
            </w:pPr>
          </w:p>
        </w:tc>
      </w:tr>
      <w:tr w:rsidR="005D5AD6" w:rsidRPr="0044182F" w14:paraId="2560C866" w14:textId="77777777" w:rsidTr="00D26F74">
        <w:trPr>
          <w:jc w:val="center"/>
          <w:ins w:id="4110" w:author="Rafi Aziizi" w:date="2021-11-12T14:55:00Z"/>
        </w:trPr>
        <w:tc>
          <w:tcPr>
            <w:tcW w:w="3827" w:type="dxa"/>
            <w:vAlign w:val="center"/>
          </w:tcPr>
          <w:p w14:paraId="642789EA" w14:textId="77777777" w:rsidR="005D5AD6" w:rsidRDefault="005D5AD6">
            <w:pPr>
              <w:rPr>
                <w:ins w:id="4111" w:author="Rafi Aziizi" w:date="2021-11-12T14:55:00Z"/>
              </w:rPr>
              <w:pPrChange w:id="4112"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4113" w:author="Rafi Aziizi" w:date="2021-11-12T14:55:00Z"/>
              </w:rPr>
              <w:pPrChange w:id="4114" w:author="chaniaayulestari@outlook.com" w:date="2021-11-12T15:26:00Z">
                <w:pPr>
                  <w:pStyle w:val="ListParagraph"/>
                  <w:numPr>
                    <w:numId w:val="83"/>
                  </w:numPr>
                  <w:spacing w:after="160"/>
                  <w:ind w:hanging="360"/>
                </w:pPr>
              </w:pPrChange>
            </w:pPr>
            <w:ins w:id="4115" w:author="Rafi Aziizi" w:date="2021-11-12T14:55:00Z">
              <w:r>
                <w:t xml:space="preserve">Menampilkan data identitas </w:t>
              </w:r>
            </w:ins>
            <w:ins w:id="4116" w:author="Rafi Aziizi" w:date="2021-11-12T15:02:00Z">
              <w:r>
                <w:t xml:space="preserve">kelas </w:t>
              </w:r>
            </w:ins>
            <w:ins w:id="4117" w:author="Rafi Aziizi" w:date="2021-11-12T14:55:00Z">
              <w:r>
                <w:t>secara keseluruhan</w:t>
              </w:r>
            </w:ins>
          </w:p>
        </w:tc>
      </w:tr>
      <w:tr w:rsidR="005D5AD6" w:rsidRPr="0044182F" w14:paraId="399D8C52" w14:textId="77777777" w:rsidTr="00D26F74">
        <w:trPr>
          <w:jc w:val="center"/>
          <w:ins w:id="4118" w:author="Rafi Aziizi" w:date="2021-11-12T14:55:00Z"/>
        </w:trPr>
        <w:tc>
          <w:tcPr>
            <w:tcW w:w="3827" w:type="dxa"/>
            <w:vAlign w:val="center"/>
          </w:tcPr>
          <w:p w14:paraId="0CF4B744" w14:textId="72B13F46" w:rsidR="005D5AD6" w:rsidRDefault="005D5AD6">
            <w:pPr>
              <w:pStyle w:val="ListParagraph"/>
              <w:numPr>
                <w:ilvl w:val="0"/>
                <w:numId w:val="94"/>
              </w:numPr>
              <w:ind w:left="450"/>
              <w:rPr>
                <w:ins w:id="4119" w:author="Rafi Aziizi" w:date="2021-11-12T14:55:00Z"/>
              </w:rPr>
              <w:pPrChange w:id="4120" w:author="chaniaayulestari@outlook.com" w:date="2021-11-12T15:26:00Z">
                <w:pPr>
                  <w:pStyle w:val="ListParagraph"/>
                  <w:numPr>
                    <w:numId w:val="83"/>
                  </w:numPr>
                  <w:ind w:hanging="360"/>
                </w:pPr>
              </w:pPrChange>
            </w:pPr>
            <w:ins w:id="4121" w:author="Rafi Aziizi" w:date="2021-11-12T14:55:00Z">
              <w:r>
                <w:t xml:space="preserve">Melakukan perubahan data </w:t>
              </w:r>
            </w:ins>
            <w:ins w:id="4122" w:author="Rafi Aziizi" w:date="2021-11-12T15:02:00Z">
              <w:r>
                <w:t>kelas</w:t>
              </w:r>
            </w:ins>
          </w:p>
        </w:tc>
        <w:tc>
          <w:tcPr>
            <w:tcW w:w="3964" w:type="dxa"/>
            <w:vAlign w:val="center"/>
          </w:tcPr>
          <w:p w14:paraId="232766C0" w14:textId="77777777" w:rsidR="005D5AD6" w:rsidRDefault="005D5AD6">
            <w:pPr>
              <w:pStyle w:val="ListParagraph"/>
              <w:spacing w:after="160"/>
              <w:ind w:left="450"/>
              <w:rPr>
                <w:ins w:id="4123" w:author="Rafi Aziizi" w:date="2021-11-12T14:55:00Z"/>
              </w:rPr>
              <w:pPrChange w:id="4124" w:author="chaniaayulestari@outlook.com" w:date="2021-11-12T15:26:00Z">
                <w:pPr>
                  <w:spacing w:after="160"/>
                </w:pPr>
              </w:pPrChange>
            </w:pPr>
          </w:p>
        </w:tc>
      </w:tr>
      <w:tr w:rsidR="005D5AD6" w:rsidRPr="0044182F" w14:paraId="14F97D99" w14:textId="77777777" w:rsidTr="00D26F74">
        <w:trPr>
          <w:jc w:val="center"/>
          <w:ins w:id="4125" w:author="Rafi Aziizi" w:date="2021-11-12T14:55:00Z"/>
        </w:trPr>
        <w:tc>
          <w:tcPr>
            <w:tcW w:w="3827" w:type="dxa"/>
            <w:vAlign w:val="center"/>
          </w:tcPr>
          <w:p w14:paraId="6C1D04F2" w14:textId="77777777" w:rsidR="005D5AD6" w:rsidRDefault="005D5AD6">
            <w:pPr>
              <w:pStyle w:val="ListParagraph"/>
              <w:ind w:left="450"/>
              <w:rPr>
                <w:ins w:id="4126" w:author="Rafi Aziizi" w:date="2021-11-12T14:55:00Z"/>
              </w:rPr>
              <w:pPrChange w:id="4127"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4128" w:author="Rafi Aziizi" w:date="2021-11-12T14:55:00Z"/>
              </w:rPr>
              <w:pPrChange w:id="4129" w:author="chaniaayulestari@outlook.com" w:date="2021-11-12T15:26:00Z">
                <w:pPr>
                  <w:pStyle w:val="ListParagraph"/>
                  <w:numPr>
                    <w:numId w:val="83"/>
                  </w:numPr>
                  <w:spacing w:after="160"/>
                  <w:ind w:hanging="360"/>
                </w:pPr>
              </w:pPrChange>
            </w:pPr>
            <w:ins w:id="4130" w:author="Rafi Aziizi" w:date="2021-11-12T14:55:00Z">
              <w:r>
                <w:t xml:space="preserve">Menyimpan data </w:t>
              </w:r>
            </w:ins>
            <w:ins w:id="4131" w:author="Rafi Aziizi" w:date="2021-11-12T15:02:00Z">
              <w:r>
                <w:t xml:space="preserve">kelas </w:t>
              </w:r>
            </w:ins>
            <w:ins w:id="4132" w:author="Rafi Aziizi" w:date="2021-11-12T14:55:00Z">
              <w:r>
                <w:t xml:space="preserve">terbaru pada </w:t>
              </w:r>
              <w:r w:rsidRPr="00C70CAF">
                <w:rPr>
                  <w:i/>
                  <w:iCs/>
                </w:rPr>
                <w:t>database</w:t>
              </w:r>
            </w:ins>
          </w:p>
        </w:tc>
      </w:tr>
      <w:tr w:rsidR="005D5AD6" w:rsidRPr="001B1AF9" w14:paraId="305CED3B" w14:textId="77777777" w:rsidTr="00D26F74">
        <w:trPr>
          <w:jc w:val="center"/>
          <w:ins w:id="4133"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4134" w:author="Rafi Aziizi" w:date="2021-11-12T14:55:00Z"/>
                <w:b/>
                <w:bCs/>
              </w:rPr>
            </w:pPr>
            <w:ins w:id="4135" w:author="Rafi Aziizi" w:date="2021-11-12T14:55:00Z">
              <w:r w:rsidRPr="001B1AF9">
                <w:rPr>
                  <w:b/>
                  <w:bCs/>
                </w:rPr>
                <w:t>Skenario Eksepsi (Optional)</w:t>
              </w:r>
            </w:ins>
          </w:p>
        </w:tc>
      </w:tr>
      <w:tr w:rsidR="005D5AD6" w:rsidRPr="001B1AF9" w14:paraId="5E730D22" w14:textId="77777777" w:rsidTr="00D26F74">
        <w:trPr>
          <w:jc w:val="center"/>
          <w:ins w:id="4136"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4137" w:author="Rafi Aziizi" w:date="2021-11-12T14:55:00Z"/>
                <w:b/>
                <w:bCs/>
              </w:rPr>
            </w:pPr>
            <w:ins w:id="4138"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4139" w:author="Rafi Aziizi" w:date="2021-11-12T14:55:00Z"/>
                <w:b/>
                <w:bCs/>
              </w:rPr>
            </w:pPr>
            <w:ins w:id="4140" w:author="Rafi Aziizi" w:date="2021-11-12T14:55:00Z">
              <w:r w:rsidRPr="001B1AF9">
                <w:rPr>
                  <w:b/>
                  <w:bCs/>
                </w:rPr>
                <w:t>Reaksi Sistem</w:t>
              </w:r>
            </w:ins>
          </w:p>
        </w:tc>
      </w:tr>
      <w:tr w:rsidR="005D5AD6" w14:paraId="14ACDC63" w14:textId="77777777" w:rsidTr="00D26F74">
        <w:trPr>
          <w:jc w:val="center"/>
          <w:ins w:id="4141" w:author="Rafi Aziizi" w:date="2021-11-12T14:55:00Z"/>
        </w:trPr>
        <w:tc>
          <w:tcPr>
            <w:tcW w:w="3827" w:type="dxa"/>
            <w:vAlign w:val="center"/>
          </w:tcPr>
          <w:p w14:paraId="7ECBBC58" w14:textId="6F7FF8F7" w:rsidR="005D5AD6" w:rsidRDefault="005D5AD6">
            <w:pPr>
              <w:ind w:left="25"/>
              <w:rPr>
                <w:ins w:id="4142" w:author="Rafi Aziizi" w:date="2021-11-12T14:55:00Z"/>
              </w:rPr>
              <w:pPrChange w:id="4143" w:author="chaniaayulestari@outlook.com" w:date="2021-11-12T15:27:00Z">
                <w:pPr>
                  <w:ind w:left="360"/>
                </w:pPr>
              </w:pPrChange>
            </w:pPr>
            <w:ins w:id="4144" w:author="Rafi Aziizi" w:date="2021-11-12T14:55:00Z">
              <w:r>
                <w:t xml:space="preserve">5a. Tidak memasukan secara benar data </w:t>
              </w:r>
            </w:ins>
            <w:ins w:id="4145" w:author="Rafi Aziizi" w:date="2021-11-12T15:02:00Z">
              <w:r>
                <w:t xml:space="preserve">kelas </w:t>
              </w:r>
            </w:ins>
            <w:ins w:id="4146"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4147" w:author="Rafi Aziizi" w:date="2021-11-12T14:55:00Z"/>
              </w:rPr>
              <w:pPrChange w:id="4148" w:author="chaniaayulestari@outlook.com" w:date="2021-11-12T15:27:00Z">
                <w:pPr>
                  <w:pStyle w:val="ListParagraph"/>
                  <w:spacing w:after="160"/>
                  <w:ind w:left="468"/>
                </w:pPr>
              </w:pPrChange>
            </w:pPr>
          </w:p>
        </w:tc>
      </w:tr>
      <w:tr w:rsidR="005D5AD6" w14:paraId="64B59725" w14:textId="77777777" w:rsidTr="00D26F74">
        <w:trPr>
          <w:jc w:val="center"/>
          <w:ins w:id="4149" w:author="Rafi Aziizi" w:date="2021-11-12T14:55:00Z"/>
        </w:trPr>
        <w:tc>
          <w:tcPr>
            <w:tcW w:w="3827" w:type="dxa"/>
            <w:vAlign w:val="center"/>
          </w:tcPr>
          <w:p w14:paraId="468F79DC" w14:textId="77777777" w:rsidR="005D5AD6" w:rsidRDefault="005D5AD6">
            <w:pPr>
              <w:pStyle w:val="ListParagraph"/>
              <w:ind w:left="25"/>
              <w:rPr>
                <w:ins w:id="4150" w:author="Rafi Aziizi" w:date="2021-11-12T14:55:00Z"/>
              </w:rPr>
              <w:pPrChange w:id="4151"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4152" w:author="Rafi Aziizi" w:date="2021-11-12T14:55:00Z"/>
              </w:rPr>
              <w:pPrChange w:id="4153" w:author="chaniaayulestari@outlook.com" w:date="2021-11-12T15:27:00Z">
                <w:pPr>
                  <w:spacing w:after="160"/>
                  <w:ind w:left="360"/>
                </w:pPr>
              </w:pPrChange>
            </w:pPr>
            <w:ins w:id="4154" w:author="chaniaayulestari@outlook.com" w:date="2021-11-12T15:26:00Z">
              <w:r>
                <w:t>5</w:t>
              </w:r>
            </w:ins>
            <w:ins w:id="4155" w:author="Rafi Aziizi" w:date="2021-11-12T14:55:00Z">
              <w:del w:id="4156" w:author="chaniaayulestari@outlook.com" w:date="2021-11-12T15:26:00Z">
                <w:r w:rsidR="005D5AD6" w:rsidDel="00D04EA5">
                  <w:delText>3</w:delText>
                </w:r>
              </w:del>
              <w:r w:rsidR="005D5AD6">
                <w:t xml:space="preserve">b. Menampilkan pemberitahuan melalui notifikasi bahwa data </w:t>
              </w:r>
            </w:ins>
            <w:ins w:id="4157" w:author="Rafi Aziizi" w:date="2021-11-12T15:02:00Z">
              <w:r w:rsidR="005D5AD6">
                <w:t xml:space="preserve">kelas </w:t>
              </w:r>
            </w:ins>
            <w:ins w:id="4158" w:author="Rafi Aziizi" w:date="2021-11-12T14:55:00Z">
              <w:r w:rsidR="005D5AD6">
                <w:t>tidak memenuhi persyaratan dan gagal diperbaharui</w:t>
              </w:r>
            </w:ins>
          </w:p>
        </w:tc>
      </w:tr>
    </w:tbl>
    <w:p w14:paraId="3B2EA914" w14:textId="0F5C02E0" w:rsidR="005D5AD6" w:rsidRDefault="005D5AD6">
      <w:pPr>
        <w:ind w:left="66"/>
        <w:rPr>
          <w:ins w:id="4159" w:author="chaniaayulestari@outlook.com" w:date="2021-11-12T15:27:00Z"/>
        </w:rPr>
      </w:pPr>
    </w:p>
    <w:p w14:paraId="5455BCA9" w14:textId="4C5C1798" w:rsidR="00D04EA5" w:rsidDel="005049EC" w:rsidRDefault="00D04EA5" w:rsidP="00D04EA5">
      <w:pPr>
        <w:ind w:left="66"/>
        <w:rPr>
          <w:ins w:id="4160" w:author="chaniaayulestari@outlook.com" w:date="2021-11-12T15:27:00Z"/>
          <w:del w:id="4161" w:author="Rafi Aziizi" w:date="2021-11-13T06:56:00Z"/>
        </w:rPr>
      </w:pPr>
      <w:ins w:id="4162" w:author="chaniaayulestari@outlook.com" w:date="2021-11-12T15:27:00Z">
        <w:r>
          <w:lastRenderedPageBreak/>
          <w:t xml:space="preserve">d. Skenario </w:t>
        </w:r>
      </w:ins>
      <w:ins w:id="4163" w:author="chaniaayulestari@outlook.com" w:date="2021-11-12T15:28:00Z">
        <w:r>
          <w:t>Lihat Kelas</w:t>
        </w:r>
      </w:ins>
    </w:p>
    <w:p w14:paraId="57E70272" w14:textId="04020953" w:rsidR="00D04EA5" w:rsidDel="00D04EA5" w:rsidRDefault="00D04EA5">
      <w:pPr>
        <w:ind w:left="66"/>
        <w:rPr>
          <w:del w:id="4164" w:author="chaniaayulestari@outlook.com" w:date="2021-11-12T15:28:00Z"/>
        </w:rPr>
        <w:pPrChange w:id="4165" w:author="Rafi Aziizi" w:date="2021-11-13T06:56:00Z">
          <w:pPr>
            <w:pStyle w:val="ListParagraph"/>
            <w:numPr>
              <w:numId w:val="25"/>
            </w:numPr>
            <w:ind w:left="426" w:hanging="360"/>
          </w:pPr>
        </w:pPrChange>
      </w:pPr>
    </w:p>
    <w:p w14:paraId="7C44A7AC" w14:textId="1CB1C00F" w:rsidR="00117601" w:rsidRDefault="00117601">
      <w:pPr>
        <w:ind w:left="66"/>
        <w:pPrChange w:id="4166" w:author="Rafi Aziizi" w:date="2021-11-13T06:56:00Z">
          <w:pPr>
            <w:pStyle w:val="Caption"/>
            <w:keepNext/>
            <w:jc w:val="center"/>
          </w:pPr>
        </w:pPrChange>
      </w:pPr>
      <w:del w:id="4167"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4168" w:author="chaniaayulestari@outlook.com" w:date="2021-11-13T14:07:00Z"/>
        </w:rPr>
        <w:pPrChange w:id="4169" w:author="chaniaayulestari@outlook.com" w:date="2021-11-13T14:07:00Z">
          <w:pPr/>
        </w:pPrChange>
      </w:pPr>
      <w:bookmarkStart w:id="4170" w:name="_Toc87762744"/>
      <w:ins w:id="4171" w:author="chaniaayulestari@outlook.com" w:date="2021-11-13T14:07:00Z">
        <w:r>
          <w:t xml:space="preserve">Tabel 3. </w:t>
        </w:r>
      </w:ins>
      <w:ins w:id="4172" w:author="Rafi Aziizi" w:date="2021-11-14T11:08:00Z">
        <w:r w:rsidR="001B2DEA">
          <w:fldChar w:fldCharType="begin"/>
        </w:r>
        <w:r w:rsidR="001B2DEA">
          <w:instrText xml:space="preserve"> SEQ Tabel_3. \* ARABIC </w:instrText>
        </w:r>
      </w:ins>
      <w:r w:rsidR="001B2DEA">
        <w:fldChar w:fldCharType="separate"/>
      </w:r>
      <w:ins w:id="4173" w:author="Rafi Aziizi" w:date="2021-11-14T11:08:00Z">
        <w:r w:rsidR="001B2DEA">
          <w:rPr>
            <w:noProof/>
          </w:rPr>
          <w:t>31</w:t>
        </w:r>
        <w:r w:rsidR="001B2DEA">
          <w:fldChar w:fldCharType="end"/>
        </w:r>
      </w:ins>
      <w:ins w:id="4174" w:author="chaniaayulestari@outlook.com" w:date="2021-11-13T14:07:00Z">
        <w:del w:id="4175" w:author="Rafi Aziizi" w:date="2021-11-14T09:52:00Z">
          <w:r w:rsidDel="003640C9">
            <w:fldChar w:fldCharType="begin"/>
          </w:r>
          <w:r w:rsidDel="003640C9">
            <w:delInstrText xml:space="preserve"> SEQ Tabel_3. \* ARABIC </w:delInstrText>
          </w:r>
        </w:del>
      </w:ins>
      <w:del w:id="4176" w:author="Rafi Aziizi" w:date="2021-11-14T09:52:00Z">
        <w:r w:rsidR="007A54E1">
          <w:fldChar w:fldCharType="separate"/>
        </w:r>
      </w:del>
      <w:ins w:id="4177" w:author="chaniaayulestari@outlook.com" w:date="2021-11-13T14:07:00Z">
        <w:del w:id="4178" w:author="Rafi Aziizi" w:date="2021-11-14T09:52:00Z">
          <w:r w:rsidDel="003640C9">
            <w:fldChar w:fldCharType="end"/>
          </w:r>
        </w:del>
        <w:r>
          <w:t xml:space="preserve"> Skenario Lihat Kelas</w:t>
        </w:r>
        <w:bookmarkEnd w:id="417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4179" w:author="Rafi Aziizi" w:date="2021-11-12T14:53:00Z">
              <w:r w:rsidDel="005D5AD6">
                <w:delText xml:space="preserve">Kelola </w:delText>
              </w:r>
            </w:del>
            <w:ins w:id="4180"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4181"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4182" w:author="Rafi Aziizi" w:date="2021-11-12T14:54:00Z">
              <w:r>
                <w:t>Use case ini merupakan use case generalisasi dari kelola walikelas untuk melihat data walikelas.</w:t>
              </w:r>
            </w:ins>
            <w:del w:id="4183"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4184" w:author="Rafi Aziizi" w:date="2021-11-12T14:54:00Z">
              <w:r w:rsidDel="005D5AD6">
                <w:delText>Data tetap pada kondisi biasa</w:delText>
              </w:r>
            </w:del>
            <w:ins w:id="4185"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4186" w:author="Rafi Aziizi" w:date="2021-11-12T14:54:00Z">
              <w:r w:rsidDel="005D5AD6">
                <w:delText>telah dikelola atau diedit</w:delText>
              </w:r>
            </w:del>
            <w:ins w:id="4187"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4188" w:author="Rafi Aziizi" w:date="2021-11-12T10:47:00Z">
              <w:r w:rsidDel="007C5FA9">
                <w:delText>Aktor masuk kedalam</w:delText>
              </w:r>
            </w:del>
            <w:ins w:id="4189" w:author="Rafi Aziizi" w:date="2021-11-12T10:47:00Z">
              <w:r w:rsidR="007C5FA9">
                <w:t>mem</w:t>
              </w:r>
            </w:ins>
            <w:ins w:id="4190" w:author="Rafi Aziizi" w:date="2021-11-12T14:54:00Z">
              <w:r w:rsidR="005D5AD6">
                <w:t>a</w:t>
              </w:r>
            </w:ins>
            <w:ins w:id="4191"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4192" w:author="Rafi Aziizi" w:date="2021-11-12T14:53:00Z">
              <w:r>
                <w:t xml:space="preserve">2a. Memasukan data </w:t>
              </w:r>
            </w:ins>
            <w:ins w:id="4193" w:author="Rafi Aziizi" w:date="2021-11-12T14:54:00Z">
              <w:r>
                <w:t>kelas</w:t>
              </w:r>
            </w:ins>
            <w:ins w:id="4194" w:author="Rafi Aziizi" w:date="2021-11-12T14:53:00Z">
              <w:r>
                <w:t xml:space="preserve"> yang tidak ada didalam sistem</w:t>
              </w:r>
            </w:ins>
            <w:del w:id="4195"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4196" w:author="Rafi Aziizi" w:date="2021-11-12T14:53:00Z">
              <w:r>
                <w:t xml:space="preserve">2b. Menampilkan pemberitahuan melalui notifikasi bahwa data </w:t>
              </w:r>
            </w:ins>
            <w:ins w:id="4197" w:author="Rafi Aziizi" w:date="2021-11-12T14:54:00Z">
              <w:r>
                <w:t>kelas</w:t>
              </w:r>
            </w:ins>
            <w:ins w:id="4198" w:author="Rafi Aziizi" w:date="2021-11-12T14:53:00Z">
              <w:r>
                <w:t xml:space="preserve"> tidak ditemukan</w:t>
              </w:r>
            </w:ins>
            <w:del w:id="4199"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4200" w:author="Rafi Aziizi" w:date="2021-11-14T12:05:00Z"/>
        </w:rPr>
      </w:pPr>
    </w:p>
    <w:p w14:paraId="27B3D9AA" w14:textId="2DB5D4CF" w:rsidR="00AE0E68" w:rsidRDefault="00AE0E68" w:rsidP="00AE0E68">
      <w:pPr>
        <w:ind w:left="66"/>
        <w:rPr>
          <w:ins w:id="4201" w:author="Rafi Aziizi" w:date="2021-11-14T12:05:00Z"/>
        </w:rPr>
      </w:pPr>
      <w:ins w:id="4202" w:author="Rafi Aziizi" w:date="2021-11-14T12:05:00Z">
        <w:r>
          <w:t xml:space="preserve">e. Skenario Cetak Riwayat Absensi Anggota </w:t>
        </w:r>
      </w:ins>
      <w:ins w:id="4203"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4204" w:author="Rafi Aziizi" w:date="2021-11-14T12:05:00Z"/>
        </w:trPr>
        <w:tc>
          <w:tcPr>
            <w:tcW w:w="3823" w:type="dxa"/>
            <w:shd w:val="clear" w:color="auto" w:fill="F2EE98"/>
          </w:tcPr>
          <w:p w14:paraId="39B20E73" w14:textId="77777777" w:rsidR="00AE0E68" w:rsidRPr="0044182F" w:rsidRDefault="00AE0E68" w:rsidP="004A4F76">
            <w:pPr>
              <w:rPr>
                <w:ins w:id="4205" w:author="Rafi Aziizi" w:date="2021-11-14T12:05:00Z"/>
                <w:b/>
              </w:rPr>
            </w:pPr>
            <w:ins w:id="4206" w:author="Rafi Aziizi" w:date="2021-11-14T12:05:00Z">
              <w:r w:rsidRPr="0044182F">
                <w:rPr>
                  <w:b/>
                </w:rPr>
                <w:t>Name</w:t>
              </w:r>
            </w:ins>
          </w:p>
        </w:tc>
        <w:tc>
          <w:tcPr>
            <w:tcW w:w="4104" w:type="dxa"/>
            <w:shd w:val="clear" w:color="auto" w:fill="F2EE98"/>
            <w:vAlign w:val="center"/>
          </w:tcPr>
          <w:p w14:paraId="7EE11463" w14:textId="0DEAEA46" w:rsidR="00AE0E68" w:rsidRPr="00A46E0B" w:rsidRDefault="00AE0E68" w:rsidP="004A4F76">
            <w:pPr>
              <w:rPr>
                <w:ins w:id="4207" w:author="Rafi Aziizi" w:date="2021-11-14T12:05:00Z"/>
              </w:rPr>
            </w:pPr>
            <w:ins w:id="4208" w:author="Rafi Aziizi" w:date="2021-11-14T12:05:00Z">
              <w:r>
                <w:t xml:space="preserve">Cetak Riwayat Absensi </w:t>
              </w:r>
            </w:ins>
            <w:ins w:id="4209" w:author="Rafi Aziizi" w:date="2021-11-14T12:06:00Z">
              <w:r>
                <w:t>Anggota Kelas</w:t>
              </w:r>
            </w:ins>
          </w:p>
        </w:tc>
      </w:tr>
      <w:tr w:rsidR="00AE0E68" w:rsidRPr="002F6C1D" w14:paraId="5AB0B04D" w14:textId="77777777" w:rsidTr="004A4F76">
        <w:trPr>
          <w:gridAfter w:val="1"/>
          <w:wAfter w:w="6" w:type="dxa"/>
          <w:jc w:val="center"/>
          <w:ins w:id="4210" w:author="Rafi Aziizi" w:date="2021-11-14T12:05:00Z"/>
        </w:trPr>
        <w:tc>
          <w:tcPr>
            <w:tcW w:w="3823" w:type="dxa"/>
          </w:tcPr>
          <w:p w14:paraId="497137D3" w14:textId="77777777" w:rsidR="00AE0E68" w:rsidRPr="0044182F" w:rsidRDefault="00AE0E68" w:rsidP="004A4F76">
            <w:pPr>
              <w:rPr>
                <w:ins w:id="4211" w:author="Rafi Aziizi" w:date="2021-11-14T12:05:00Z"/>
                <w:b/>
              </w:rPr>
            </w:pPr>
            <w:ins w:id="4212" w:author="Rafi Aziizi" w:date="2021-11-14T12:05:00Z">
              <w:r w:rsidRPr="0044182F">
                <w:rPr>
                  <w:b/>
                </w:rPr>
                <w:t>ID</w:t>
              </w:r>
            </w:ins>
          </w:p>
        </w:tc>
        <w:tc>
          <w:tcPr>
            <w:tcW w:w="4104" w:type="dxa"/>
            <w:vAlign w:val="center"/>
          </w:tcPr>
          <w:p w14:paraId="177766D5" w14:textId="16C4F623" w:rsidR="00AE0E68" w:rsidRPr="002F6C1D" w:rsidRDefault="00AE0E68" w:rsidP="004A4F76">
            <w:pPr>
              <w:rPr>
                <w:ins w:id="4213" w:author="Rafi Aziizi" w:date="2021-11-14T12:05:00Z"/>
              </w:rPr>
            </w:pPr>
            <w:ins w:id="4214" w:author="Rafi Aziizi" w:date="2021-11-14T12:05:00Z">
              <w:r>
                <w:t>RC1</w:t>
              </w:r>
            </w:ins>
            <w:ins w:id="4215" w:author="Rafi Aziizi" w:date="2021-11-14T12:06:00Z">
              <w:r>
                <w:t>5.5</w:t>
              </w:r>
            </w:ins>
          </w:p>
        </w:tc>
      </w:tr>
      <w:tr w:rsidR="00AE0E68" w:rsidRPr="000C722D" w14:paraId="76E31D34" w14:textId="77777777" w:rsidTr="004A4F76">
        <w:trPr>
          <w:gridAfter w:val="1"/>
          <w:wAfter w:w="6" w:type="dxa"/>
          <w:jc w:val="center"/>
          <w:ins w:id="4216" w:author="Rafi Aziizi" w:date="2021-11-14T12:05:00Z"/>
        </w:trPr>
        <w:tc>
          <w:tcPr>
            <w:tcW w:w="3823" w:type="dxa"/>
          </w:tcPr>
          <w:p w14:paraId="47685948" w14:textId="77777777" w:rsidR="00AE0E68" w:rsidRPr="0044182F" w:rsidRDefault="00AE0E68" w:rsidP="004A4F76">
            <w:pPr>
              <w:rPr>
                <w:ins w:id="4217" w:author="Rafi Aziizi" w:date="2021-11-14T12:05:00Z"/>
                <w:b/>
              </w:rPr>
            </w:pPr>
            <w:ins w:id="4218" w:author="Rafi Aziizi" w:date="2021-11-14T12:05:00Z">
              <w:r w:rsidRPr="0044182F">
                <w:rPr>
                  <w:b/>
                </w:rPr>
                <w:t>Description</w:t>
              </w:r>
            </w:ins>
          </w:p>
        </w:tc>
        <w:tc>
          <w:tcPr>
            <w:tcW w:w="4104" w:type="dxa"/>
          </w:tcPr>
          <w:p w14:paraId="0935FACC" w14:textId="77777777" w:rsidR="00AE0E68" w:rsidRPr="000C722D" w:rsidRDefault="00AE0E68" w:rsidP="004A4F76">
            <w:pPr>
              <w:rPr>
                <w:ins w:id="4219" w:author="Rafi Aziizi" w:date="2021-11-14T12:05:00Z"/>
              </w:rPr>
            </w:pPr>
            <w:ins w:id="4220" w:author="Rafi Aziizi" w:date="2021-11-14T12:05:00Z">
              <w:r>
                <w:t xml:space="preserve">Use case ini akan dijalankan apabila </w:t>
              </w:r>
              <w:r>
                <w:lastRenderedPageBreak/>
                <w:t xml:space="preserve">admin ingin mencetak riwayat absensi siswa dalam periode tertentu </w:t>
              </w:r>
            </w:ins>
          </w:p>
        </w:tc>
      </w:tr>
      <w:tr w:rsidR="00AE0E68" w:rsidRPr="002F6C1D" w14:paraId="030A409D" w14:textId="77777777" w:rsidTr="004A4F76">
        <w:trPr>
          <w:gridAfter w:val="1"/>
          <w:wAfter w:w="6" w:type="dxa"/>
          <w:jc w:val="center"/>
          <w:ins w:id="4221" w:author="Rafi Aziizi" w:date="2021-11-14T12:05:00Z"/>
        </w:trPr>
        <w:tc>
          <w:tcPr>
            <w:tcW w:w="3823" w:type="dxa"/>
          </w:tcPr>
          <w:p w14:paraId="01E43D78" w14:textId="77777777" w:rsidR="00AE0E68" w:rsidRPr="0044182F" w:rsidRDefault="00AE0E68" w:rsidP="004A4F76">
            <w:pPr>
              <w:rPr>
                <w:ins w:id="4222" w:author="Rafi Aziizi" w:date="2021-11-14T12:05:00Z"/>
                <w:b/>
              </w:rPr>
            </w:pPr>
            <w:ins w:id="4223" w:author="Rafi Aziizi" w:date="2021-11-14T12:05:00Z">
              <w:r w:rsidRPr="0044182F">
                <w:rPr>
                  <w:b/>
                </w:rPr>
                <w:lastRenderedPageBreak/>
                <w:t>Actors</w:t>
              </w:r>
            </w:ins>
          </w:p>
        </w:tc>
        <w:tc>
          <w:tcPr>
            <w:tcW w:w="4104" w:type="dxa"/>
            <w:vAlign w:val="center"/>
          </w:tcPr>
          <w:p w14:paraId="2C16D586" w14:textId="77777777" w:rsidR="00AE0E68" w:rsidRPr="002F6C1D" w:rsidRDefault="00AE0E68" w:rsidP="004A4F76">
            <w:pPr>
              <w:rPr>
                <w:ins w:id="4224" w:author="Rafi Aziizi" w:date="2021-11-14T12:05:00Z"/>
              </w:rPr>
            </w:pPr>
            <w:ins w:id="4225" w:author="Rafi Aziizi" w:date="2021-11-14T12:05:00Z">
              <w:r>
                <w:t>Bag. IT, Guru BK</w:t>
              </w:r>
            </w:ins>
          </w:p>
        </w:tc>
      </w:tr>
      <w:tr w:rsidR="00AE0E68" w:rsidRPr="007B7AB3" w14:paraId="683E6C48" w14:textId="77777777" w:rsidTr="004A4F76">
        <w:trPr>
          <w:gridAfter w:val="1"/>
          <w:wAfter w:w="6" w:type="dxa"/>
          <w:jc w:val="center"/>
          <w:ins w:id="4226" w:author="Rafi Aziizi" w:date="2021-11-14T12:05:00Z"/>
        </w:trPr>
        <w:tc>
          <w:tcPr>
            <w:tcW w:w="3823" w:type="dxa"/>
          </w:tcPr>
          <w:p w14:paraId="3B5D83BA" w14:textId="77777777" w:rsidR="00AE0E68" w:rsidRPr="0044182F" w:rsidRDefault="00AE0E68" w:rsidP="004A4F76">
            <w:pPr>
              <w:rPr>
                <w:ins w:id="4227" w:author="Rafi Aziizi" w:date="2021-11-14T12:05:00Z"/>
                <w:b/>
              </w:rPr>
            </w:pPr>
            <w:ins w:id="4228"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4229" w:author="Rafi Aziizi" w:date="2021-11-14T12:05:00Z"/>
                <w:i/>
                <w:iCs/>
              </w:rPr>
            </w:pPr>
            <w:ins w:id="4230" w:author="Rafi Aziizi" w:date="2021-11-14T12:05:00Z">
              <w:r>
                <w:rPr>
                  <w:i/>
                  <w:iCs/>
                </w:rPr>
                <w:t>Conditional</w:t>
              </w:r>
            </w:ins>
          </w:p>
        </w:tc>
      </w:tr>
      <w:tr w:rsidR="00AE0E68" w:rsidRPr="0044182F" w14:paraId="3E8EE806" w14:textId="77777777" w:rsidTr="004A4F76">
        <w:trPr>
          <w:gridAfter w:val="1"/>
          <w:wAfter w:w="6" w:type="dxa"/>
          <w:jc w:val="center"/>
          <w:ins w:id="4231" w:author="Rafi Aziizi" w:date="2021-11-14T12:05:00Z"/>
        </w:trPr>
        <w:tc>
          <w:tcPr>
            <w:tcW w:w="3823" w:type="dxa"/>
          </w:tcPr>
          <w:p w14:paraId="3DCCF965" w14:textId="77777777" w:rsidR="00AE0E68" w:rsidRPr="0044182F" w:rsidRDefault="00AE0E68" w:rsidP="004A4F76">
            <w:pPr>
              <w:rPr>
                <w:ins w:id="4232" w:author="Rafi Aziizi" w:date="2021-11-14T12:05:00Z"/>
                <w:b/>
              </w:rPr>
            </w:pPr>
            <w:ins w:id="4233"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4234" w:author="Rafi Aziizi" w:date="2021-11-14T12:05:00Z"/>
              </w:rPr>
            </w:pPr>
            <w:ins w:id="4235" w:author="Rafi Aziizi" w:date="2021-11-14T12:08:00Z">
              <w:r>
                <w:t>Cetak laporan riwayat absensi anggota kelas</w:t>
              </w:r>
            </w:ins>
          </w:p>
        </w:tc>
      </w:tr>
      <w:tr w:rsidR="00AE0E68" w:rsidRPr="00435CA8" w14:paraId="6643315C" w14:textId="77777777" w:rsidTr="004A4F76">
        <w:trPr>
          <w:gridAfter w:val="1"/>
          <w:wAfter w:w="6" w:type="dxa"/>
          <w:jc w:val="center"/>
          <w:ins w:id="4236" w:author="Rafi Aziizi" w:date="2021-11-14T12:05:00Z"/>
        </w:trPr>
        <w:tc>
          <w:tcPr>
            <w:tcW w:w="3823" w:type="dxa"/>
          </w:tcPr>
          <w:p w14:paraId="0B680852" w14:textId="77777777" w:rsidR="00AE0E68" w:rsidRPr="0044182F" w:rsidRDefault="00AE0E68" w:rsidP="004A4F76">
            <w:pPr>
              <w:rPr>
                <w:ins w:id="4237" w:author="Rafi Aziizi" w:date="2021-11-14T12:05:00Z"/>
                <w:b/>
              </w:rPr>
            </w:pPr>
            <w:ins w:id="4238"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4239" w:author="Rafi Aziizi" w:date="2021-11-14T12:05:00Z"/>
              </w:rPr>
            </w:pPr>
            <w:ins w:id="4240" w:author="Rafi Aziizi" w:date="2021-11-14T12:05:00Z">
              <w:r>
                <w:t>dokumen belum tercetak</w:t>
              </w:r>
            </w:ins>
          </w:p>
        </w:tc>
      </w:tr>
      <w:tr w:rsidR="00AE0E68" w:rsidRPr="0048762E" w14:paraId="2C8E1943" w14:textId="77777777" w:rsidTr="004A4F76">
        <w:trPr>
          <w:gridAfter w:val="1"/>
          <w:wAfter w:w="6" w:type="dxa"/>
          <w:jc w:val="center"/>
          <w:ins w:id="4241" w:author="Rafi Aziizi" w:date="2021-11-14T12:05:00Z"/>
        </w:trPr>
        <w:tc>
          <w:tcPr>
            <w:tcW w:w="3823" w:type="dxa"/>
          </w:tcPr>
          <w:p w14:paraId="3AC98C82" w14:textId="77777777" w:rsidR="00AE0E68" w:rsidRPr="0044182F" w:rsidRDefault="00AE0E68" w:rsidP="004A4F76">
            <w:pPr>
              <w:rPr>
                <w:ins w:id="4242" w:author="Rafi Aziizi" w:date="2021-11-14T12:05:00Z"/>
                <w:b/>
              </w:rPr>
            </w:pPr>
            <w:ins w:id="4243"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4244" w:author="Rafi Aziizi" w:date="2021-11-14T12:05:00Z"/>
              </w:rPr>
            </w:pPr>
            <w:ins w:id="4245" w:author="Rafi Aziizi" w:date="2021-11-14T12:05:00Z">
              <w:r>
                <w:t xml:space="preserve">dokumen sudah tercetak </w:t>
              </w:r>
            </w:ins>
          </w:p>
        </w:tc>
      </w:tr>
      <w:tr w:rsidR="00AE0E68" w:rsidRPr="0044182F" w14:paraId="5FB11482" w14:textId="77777777" w:rsidTr="004A4F76">
        <w:trPr>
          <w:gridAfter w:val="1"/>
          <w:wAfter w:w="6" w:type="dxa"/>
          <w:jc w:val="center"/>
          <w:ins w:id="4246"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4247" w:author="Rafi Aziizi" w:date="2021-11-14T12:05:00Z"/>
                <w:b/>
              </w:rPr>
            </w:pPr>
            <w:ins w:id="4248" w:author="Rafi Aziizi" w:date="2021-11-14T12:05:00Z">
              <w:r w:rsidRPr="0044182F">
                <w:rPr>
                  <w:b/>
                </w:rPr>
                <w:t>Main Course</w:t>
              </w:r>
            </w:ins>
          </w:p>
        </w:tc>
      </w:tr>
      <w:tr w:rsidR="00AE0E68" w:rsidRPr="0044182F" w14:paraId="3CB0B7EA" w14:textId="77777777" w:rsidTr="004A4F76">
        <w:trPr>
          <w:jc w:val="center"/>
          <w:ins w:id="4249"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4250" w:author="Rafi Aziizi" w:date="2021-11-14T12:05:00Z"/>
                <w:b/>
              </w:rPr>
            </w:pPr>
            <w:ins w:id="4251" w:author="Rafi Aziizi" w:date="2021-11-14T12:05:00Z">
              <w:r>
                <w:rPr>
                  <w:b/>
                </w:rPr>
                <w:t>Aksi Aktor</w:t>
              </w:r>
            </w:ins>
          </w:p>
        </w:tc>
        <w:tc>
          <w:tcPr>
            <w:tcW w:w="4110" w:type="dxa"/>
            <w:gridSpan w:val="2"/>
            <w:shd w:val="clear" w:color="auto" w:fill="F2EE98"/>
            <w:vAlign w:val="center"/>
          </w:tcPr>
          <w:p w14:paraId="0D136906" w14:textId="77777777" w:rsidR="00AE0E68" w:rsidRPr="0044182F" w:rsidRDefault="00AE0E68" w:rsidP="004A4F76">
            <w:pPr>
              <w:jc w:val="center"/>
              <w:rPr>
                <w:ins w:id="4252" w:author="Rafi Aziizi" w:date="2021-11-14T12:05:00Z"/>
                <w:b/>
              </w:rPr>
            </w:pPr>
            <w:ins w:id="4253" w:author="Rafi Aziizi" w:date="2021-11-14T12:05:00Z">
              <w:r w:rsidRPr="0044182F">
                <w:rPr>
                  <w:b/>
                </w:rPr>
                <w:t>Reaksi Sistem</w:t>
              </w:r>
            </w:ins>
          </w:p>
        </w:tc>
      </w:tr>
      <w:tr w:rsidR="00AE0E68" w:rsidRPr="0044182F" w14:paraId="763802A1" w14:textId="77777777" w:rsidTr="004A4F76">
        <w:trPr>
          <w:jc w:val="center"/>
          <w:ins w:id="4254"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4255" w:author="Rafi Aziizi" w:date="2021-11-14T12:05:00Z"/>
              </w:rPr>
            </w:pPr>
            <w:ins w:id="4256" w:author="Rafi Aziizi" w:date="2021-11-14T12:05:00Z">
              <w:r>
                <w:t xml:space="preserve">Aktor menekan </w:t>
              </w:r>
              <w:r>
                <w:rPr>
                  <w:i/>
                  <w:iCs/>
                </w:rPr>
                <w:t>button “</w:t>
              </w:r>
              <w:r>
                <w:t>cetak</w:t>
              </w:r>
              <w:r>
                <w:rPr>
                  <w:i/>
                  <w:iCs/>
                </w:rPr>
                <w:t>”</w:t>
              </w:r>
            </w:ins>
          </w:p>
        </w:tc>
        <w:tc>
          <w:tcPr>
            <w:tcW w:w="4110" w:type="dxa"/>
            <w:gridSpan w:val="2"/>
            <w:vAlign w:val="center"/>
          </w:tcPr>
          <w:p w14:paraId="3BF30C9F" w14:textId="77777777" w:rsidR="00AE0E68" w:rsidRPr="0044182F" w:rsidRDefault="00AE0E68" w:rsidP="004A4F76">
            <w:pPr>
              <w:spacing w:after="160"/>
              <w:ind w:left="382"/>
              <w:rPr>
                <w:ins w:id="4257" w:author="Rafi Aziizi" w:date="2021-11-14T12:05:00Z"/>
              </w:rPr>
            </w:pPr>
            <w:ins w:id="4258" w:author="Rafi Aziizi" w:date="2021-11-14T12:05:00Z">
              <w:r>
                <w:t xml:space="preserve">. </w:t>
              </w:r>
            </w:ins>
          </w:p>
        </w:tc>
      </w:tr>
      <w:tr w:rsidR="00AE0E68" w14:paraId="5BFD789F" w14:textId="77777777" w:rsidTr="004A4F76">
        <w:trPr>
          <w:jc w:val="center"/>
          <w:ins w:id="4259" w:author="Rafi Aziizi" w:date="2021-11-14T12:05:00Z"/>
        </w:trPr>
        <w:tc>
          <w:tcPr>
            <w:tcW w:w="3823" w:type="dxa"/>
            <w:vAlign w:val="center"/>
          </w:tcPr>
          <w:p w14:paraId="5DC9D6A5" w14:textId="77777777" w:rsidR="00AE0E68" w:rsidRPr="0044182F" w:rsidRDefault="00AE0E68" w:rsidP="004A4F76">
            <w:pPr>
              <w:pStyle w:val="ListParagraph"/>
              <w:ind w:left="450"/>
              <w:rPr>
                <w:ins w:id="4260"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4261" w:author="Rafi Aziizi" w:date="2021-11-14T12:05:00Z"/>
              </w:rPr>
            </w:pPr>
            <w:ins w:id="4262" w:author="Rafi Aziizi" w:date="2021-11-14T12:05:00Z">
              <w:r>
                <w:t>Sistem mencetak laporan riwayat absensi siswa</w:t>
              </w:r>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4263" w:author="chaniaayulestari@outlook.com" w:date="2021-11-12T16:29:00Z"/>
        </w:rPr>
      </w:pPr>
      <w:r>
        <w:t>Skenario Kelola Admin</w:t>
      </w:r>
    </w:p>
    <w:p w14:paraId="1F8C6D98" w14:textId="2493A52D" w:rsidR="00885B6D" w:rsidRDefault="00885B6D">
      <w:pPr>
        <w:ind w:firstLine="426"/>
        <w:rPr>
          <w:ins w:id="4264" w:author="chaniaayulestari@outlook.com" w:date="2021-11-12T16:29:00Z"/>
        </w:rPr>
        <w:pPrChange w:id="4265" w:author="chaniaayulestari@outlook.com" w:date="2021-11-12T16:29:00Z">
          <w:pPr>
            <w:pStyle w:val="ListParagraph"/>
            <w:numPr>
              <w:numId w:val="25"/>
            </w:numPr>
            <w:ind w:hanging="360"/>
          </w:pPr>
        </w:pPrChange>
      </w:pPr>
      <w:ins w:id="4266"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4267" w:author="chaniaayulestari@outlook.com" w:date="2021-11-12T16:30:00Z"/>
        </w:rPr>
      </w:pPr>
      <w:ins w:id="4268" w:author="chaniaayulestari@outlook.com" w:date="2021-11-12T15:28:00Z">
        <w:r>
          <w:t>Skenario Tambah Admin</w:t>
        </w:r>
      </w:ins>
    </w:p>
    <w:p w14:paraId="0F46420D" w14:textId="64E3E04E" w:rsidR="00A25E3C" w:rsidRDefault="00A25E3C">
      <w:pPr>
        <w:pStyle w:val="Caption"/>
        <w:keepNext/>
        <w:jc w:val="center"/>
        <w:rPr>
          <w:ins w:id="4269" w:author="chaniaayulestari@outlook.com" w:date="2021-11-13T14:07:00Z"/>
        </w:rPr>
        <w:pPrChange w:id="4270" w:author="chaniaayulestari@outlook.com" w:date="2021-11-13T14:07:00Z">
          <w:pPr/>
        </w:pPrChange>
      </w:pPr>
      <w:bookmarkStart w:id="4271" w:name="_Toc87762745"/>
      <w:ins w:id="4272" w:author="chaniaayulestari@outlook.com" w:date="2021-11-13T14:07:00Z">
        <w:r>
          <w:t xml:space="preserve">Tabel 3. </w:t>
        </w:r>
      </w:ins>
      <w:ins w:id="4273" w:author="Rafi Aziizi" w:date="2021-11-14T11:08:00Z">
        <w:r w:rsidR="001B2DEA">
          <w:fldChar w:fldCharType="begin"/>
        </w:r>
        <w:r w:rsidR="001B2DEA">
          <w:instrText xml:space="preserve"> SEQ Tabel_3. \* ARABIC </w:instrText>
        </w:r>
      </w:ins>
      <w:r w:rsidR="001B2DEA">
        <w:fldChar w:fldCharType="separate"/>
      </w:r>
      <w:ins w:id="4274" w:author="Rafi Aziizi" w:date="2021-11-14T11:08:00Z">
        <w:r w:rsidR="001B2DEA">
          <w:rPr>
            <w:noProof/>
          </w:rPr>
          <w:t>32</w:t>
        </w:r>
        <w:r w:rsidR="001B2DEA">
          <w:fldChar w:fldCharType="end"/>
        </w:r>
      </w:ins>
      <w:ins w:id="4275" w:author="chaniaayulestari@outlook.com" w:date="2021-11-13T14:07:00Z">
        <w:del w:id="4276" w:author="Rafi Aziizi" w:date="2021-11-14T09:52:00Z">
          <w:r w:rsidDel="003640C9">
            <w:fldChar w:fldCharType="begin"/>
          </w:r>
          <w:r w:rsidDel="003640C9">
            <w:delInstrText xml:space="preserve"> SEQ Tabel_3. \* ARABIC </w:delInstrText>
          </w:r>
        </w:del>
      </w:ins>
      <w:del w:id="4277" w:author="Rafi Aziizi" w:date="2021-11-14T09:52:00Z">
        <w:r w:rsidR="007A54E1">
          <w:fldChar w:fldCharType="separate"/>
        </w:r>
      </w:del>
      <w:ins w:id="4278" w:author="chaniaayulestari@outlook.com" w:date="2021-11-13T14:07:00Z">
        <w:del w:id="4279" w:author="Rafi Aziizi" w:date="2021-11-14T09:52:00Z">
          <w:r w:rsidDel="003640C9">
            <w:fldChar w:fldCharType="end"/>
          </w:r>
        </w:del>
        <w:r>
          <w:t xml:space="preserve"> Skenario Tambah Admin</w:t>
        </w:r>
        <w:bookmarkEnd w:id="427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4280"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4281" w:author="chaniaayulestari@outlook.com" w:date="2021-11-12T15:40:00Z"/>
                <w:b/>
              </w:rPr>
            </w:pPr>
            <w:ins w:id="4282"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4283" w:author="chaniaayulestari@outlook.com" w:date="2021-11-12T15:40:00Z"/>
              </w:rPr>
            </w:pPr>
            <w:ins w:id="4284" w:author="chaniaayulestari@outlook.com" w:date="2021-11-12T15:40:00Z">
              <w:r>
                <w:t xml:space="preserve">Tambah </w:t>
              </w:r>
            </w:ins>
            <w:ins w:id="4285" w:author="chaniaayulestari@outlook.com" w:date="2021-11-12T15:42:00Z">
              <w:r>
                <w:t>Admin</w:t>
              </w:r>
            </w:ins>
          </w:p>
        </w:tc>
      </w:tr>
      <w:tr w:rsidR="00767FB7" w:rsidRPr="002F6C1D" w14:paraId="74C3FD5B" w14:textId="77777777" w:rsidTr="00D26F74">
        <w:trPr>
          <w:jc w:val="center"/>
          <w:ins w:id="4286" w:author="chaniaayulestari@outlook.com" w:date="2021-11-12T15:40:00Z"/>
        </w:trPr>
        <w:tc>
          <w:tcPr>
            <w:tcW w:w="3827" w:type="dxa"/>
            <w:vAlign w:val="center"/>
          </w:tcPr>
          <w:p w14:paraId="1876BF0B" w14:textId="77777777" w:rsidR="00767FB7" w:rsidRPr="0044182F" w:rsidRDefault="00767FB7" w:rsidP="00D26F74">
            <w:pPr>
              <w:rPr>
                <w:ins w:id="4287" w:author="chaniaayulestari@outlook.com" w:date="2021-11-12T15:40:00Z"/>
                <w:b/>
              </w:rPr>
            </w:pPr>
            <w:ins w:id="4288"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4289" w:author="chaniaayulestari@outlook.com" w:date="2021-11-12T15:40:00Z"/>
              </w:rPr>
            </w:pPr>
            <w:ins w:id="4290" w:author="chaniaayulestari@outlook.com" w:date="2021-11-12T15:40:00Z">
              <w:r>
                <w:t>RC1</w:t>
              </w:r>
            </w:ins>
            <w:ins w:id="4291" w:author="chaniaayulestari@outlook.com" w:date="2021-11-12T15:43:00Z">
              <w:r>
                <w:t>6</w:t>
              </w:r>
            </w:ins>
            <w:ins w:id="4292" w:author="Rafi Aziizi" w:date="2021-11-13T06:57:00Z">
              <w:r w:rsidR="005049EC">
                <w:t>.1</w:t>
              </w:r>
            </w:ins>
          </w:p>
        </w:tc>
      </w:tr>
      <w:tr w:rsidR="00767FB7" w:rsidRPr="000C722D" w14:paraId="49628D02" w14:textId="77777777" w:rsidTr="00D26F74">
        <w:trPr>
          <w:jc w:val="center"/>
          <w:ins w:id="4293" w:author="chaniaayulestari@outlook.com" w:date="2021-11-12T15:40:00Z"/>
        </w:trPr>
        <w:tc>
          <w:tcPr>
            <w:tcW w:w="3827" w:type="dxa"/>
            <w:vAlign w:val="center"/>
          </w:tcPr>
          <w:p w14:paraId="1DDB79E8" w14:textId="77777777" w:rsidR="00767FB7" w:rsidRPr="0044182F" w:rsidRDefault="00767FB7" w:rsidP="00D26F74">
            <w:pPr>
              <w:rPr>
                <w:ins w:id="4294" w:author="chaniaayulestari@outlook.com" w:date="2021-11-12T15:40:00Z"/>
                <w:b/>
              </w:rPr>
            </w:pPr>
            <w:ins w:id="4295"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4296" w:author="chaniaayulestari@outlook.com" w:date="2021-11-12T15:40:00Z"/>
              </w:rPr>
            </w:pPr>
            <w:ins w:id="4297" w:author="chaniaayulestari@outlook.com" w:date="2021-11-12T15:40:00Z">
              <w:r>
                <w:t xml:space="preserve">Use case ini merupakan use case generalisasi dari kelola </w:t>
              </w:r>
            </w:ins>
            <w:ins w:id="4298" w:author="chaniaayulestari@outlook.com" w:date="2021-11-12T15:45:00Z">
              <w:r w:rsidR="009F78F1">
                <w:t>admin</w:t>
              </w:r>
            </w:ins>
            <w:ins w:id="4299" w:author="chaniaayulestari@outlook.com" w:date="2021-11-12T15:40:00Z">
              <w:r>
                <w:t xml:space="preserve"> untuk menambah data </w:t>
              </w:r>
            </w:ins>
            <w:ins w:id="4300" w:author="chaniaayulestari@outlook.com" w:date="2021-11-12T15:45:00Z">
              <w:r w:rsidR="009F78F1">
                <w:t>admin</w:t>
              </w:r>
            </w:ins>
          </w:p>
        </w:tc>
      </w:tr>
      <w:tr w:rsidR="00767FB7" w:rsidRPr="002F6C1D" w14:paraId="588BA9B1" w14:textId="77777777" w:rsidTr="00D26F74">
        <w:trPr>
          <w:jc w:val="center"/>
          <w:ins w:id="4301" w:author="chaniaayulestari@outlook.com" w:date="2021-11-12T15:40:00Z"/>
        </w:trPr>
        <w:tc>
          <w:tcPr>
            <w:tcW w:w="3827" w:type="dxa"/>
            <w:vAlign w:val="center"/>
          </w:tcPr>
          <w:p w14:paraId="64C86303" w14:textId="77777777" w:rsidR="00767FB7" w:rsidRPr="0044182F" w:rsidRDefault="00767FB7" w:rsidP="00D26F74">
            <w:pPr>
              <w:rPr>
                <w:ins w:id="4302" w:author="chaniaayulestari@outlook.com" w:date="2021-11-12T15:40:00Z"/>
                <w:b/>
              </w:rPr>
            </w:pPr>
            <w:ins w:id="4303"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4304" w:author="chaniaayulestari@outlook.com" w:date="2021-11-12T15:40:00Z"/>
              </w:rPr>
            </w:pPr>
            <w:ins w:id="4305" w:author="chaniaayulestari@outlook.com" w:date="2021-11-12T15:40:00Z">
              <w:r>
                <w:t>Bag.IT, Guru BK.</w:t>
              </w:r>
            </w:ins>
          </w:p>
        </w:tc>
      </w:tr>
      <w:tr w:rsidR="00767FB7" w:rsidRPr="0044182F" w14:paraId="073F59D6" w14:textId="77777777" w:rsidTr="00D26F74">
        <w:trPr>
          <w:jc w:val="center"/>
          <w:ins w:id="4306" w:author="chaniaayulestari@outlook.com" w:date="2021-11-12T15:40:00Z"/>
        </w:trPr>
        <w:tc>
          <w:tcPr>
            <w:tcW w:w="3827" w:type="dxa"/>
            <w:vAlign w:val="center"/>
          </w:tcPr>
          <w:p w14:paraId="00F9CAD7" w14:textId="77777777" w:rsidR="00767FB7" w:rsidRPr="0044182F" w:rsidRDefault="00767FB7" w:rsidP="00D26F74">
            <w:pPr>
              <w:rPr>
                <w:ins w:id="4307" w:author="chaniaayulestari@outlook.com" w:date="2021-11-12T15:40:00Z"/>
                <w:b/>
              </w:rPr>
            </w:pPr>
            <w:ins w:id="4308"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4309" w:author="chaniaayulestari@outlook.com" w:date="2021-11-12T15:40:00Z"/>
                <w:i/>
                <w:iCs/>
              </w:rPr>
            </w:pPr>
            <w:ins w:id="4310" w:author="chaniaayulestari@outlook.com" w:date="2021-11-12T15:40:00Z">
              <w:r>
                <w:rPr>
                  <w:i/>
                  <w:iCs/>
                </w:rPr>
                <w:t>Conditional</w:t>
              </w:r>
            </w:ins>
          </w:p>
        </w:tc>
      </w:tr>
      <w:tr w:rsidR="00767FB7" w:rsidRPr="0044182F" w14:paraId="716A4270" w14:textId="77777777" w:rsidTr="00D26F74">
        <w:trPr>
          <w:jc w:val="center"/>
          <w:ins w:id="4311" w:author="chaniaayulestari@outlook.com" w:date="2021-11-12T15:40:00Z"/>
        </w:trPr>
        <w:tc>
          <w:tcPr>
            <w:tcW w:w="3827" w:type="dxa"/>
            <w:vAlign w:val="center"/>
          </w:tcPr>
          <w:p w14:paraId="24661038" w14:textId="77777777" w:rsidR="00767FB7" w:rsidRPr="0044182F" w:rsidRDefault="00767FB7" w:rsidP="00D26F74">
            <w:pPr>
              <w:rPr>
                <w:ins w:id="4312" w:author="chaniaayulestari@outlook.com" w:date="2021-11-12T15:40:00Z"/>
                <w:b/>
              </w:rPr>
            </w:pPr>
            <w:ins w:id="4313"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4314" w:author="chaniaayulestari@outlook.com" w:date="2021-11-12T15:40:00Z"/>
              </w:rPr>
            </w:pPr>
            <w:ins w:id="4315" w:author="chaniaayulestari@outlook.com" w:date="2021-11-12T15:40:00Z">
              <w:r>
                <w:t>-</w:t>
              </w:r>
            </w:ins>
          </w:p>
        </w:tc>
      </w:tr>
      <w:tr w:rsidR="00767FB7" w:rsidRPr="0081005E" w14:paraId="0B058BA8" w14:textId="77777777" w:rsidTr="00D26F74">
        <w:trPr>
          <w:jc w:val="center"/>
          <w:ins w:id="4316" w:author="chaniaayulestari@outlook.com" w:date="2021-11-12T15:40:00Z"/>
        </w:trPr>
        <w:tc>
          <w:tcPr>
            <w:tcW w:w="3827" w:type="dxa"/>
            <w:vAlign w:val="center"/>
          </w:tcPr>
          <w:p w14:paraId="1483ABAA" w14:textId="77777777" w:rsidR="00767FB7" w:rsidRPr="0044182F" w:rsidRDefault="00767FB7" w:rsidP="00D26F74">
            <w:pPr>
              <w:rPr>
                <w:ins w:id="4317" w:author="chaniaayulestari@outlook.com" w:date="2021-11-12T15:40:00Z"/>
                <w:b/>
              </w:rPr>
            </w:pPr>
            <w:ins w:id="4318"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4319" w:author="chaniaayulestari@outlook.com" w:date="2021-11-12T15:40:00Z"/>
                <w:i/>
                <w:iCs/>
              </w:rPr>
            </w:pPr>
            <w:ins w:id="4320" w:author="chaniaayulestari@outlook.com" w:date="2021-11-12T15:40:00Z">
              <w:r>
                <w:t xml:space="preserve">Data </w:t>
              </w:r>
            </w:ins>
            <w:ins w:id="4321" w:author="chaniaayulestari@outlook.com" w:date="2021-11-12T15:46:00Z">
              <w:r w:rsidR="009F78F1">
                <w:t>admin</w:t>
              </w:r>
            </w:ins>
            <w:ins w:id="4322" w:author="chaniaayulestari@outlook.com" w:date="2021-11-12T15:40:00Z">
              <w:r>
                <w:t xml:space="preserve"> tidak ada</w:t>
              </w:r>
            </w:ins>
          </w:p>
        </w:tc>
      </w:tr>
      <w:tr w:rsidR="00767FB7" w:rsidRPr="0048762E" w14:paraId="543AA49B" w14:textId="77777777" w:rsidTr="00D26F74">
        <w:trPr>
          <w:jc w:val="center"/>
          <w:ins w:id="4323" w:author="chaniaayulestari@outlook.com" w:date="2021-11-12T15:40:00Z"/>
        </w:trPr>
        <w:tc>
          <w:tcPr>
            <w:tcW w:w="3827" w:type="dxa"/>
            <w:vAlign w:val="center"/>
          </w:tcPr>
          <w:p w14:paraId="6ECB7515" w14:textId="77777777" w:rsidR="00767FB7" w:rsidRPr="0044182F" w:rsidRDefault="00767FB7" w:rsidP="00D26F74">
            <w:pPr>
              <w:rPr>
                <w:ins w:id="4324" w:author="chaniaayulestari@outlook.com" w:date="2021-11-12T15:40:00Z"/>
                <w:b/>
              </w:rPr>
            </w:pPr>
            <w:ins w:id="4325" w:author="chaniaayulestari@outlook.com" w:date="2021-11-12T15:40:00Z">
              <w:r w:rsidRPr="0044182F">
                <w:rPr>
                  <w:b/>
                </w:rPr>
                <w:lastRenderedPageBreak/>
                <w:t>Post-Conditions</w:t>
              </w:r>
            </w:ins>
          </w:p>
        </w:tc>
        <w:tc>
          <w:tcPr>
            <w:tcW w:w="3964" w:type="dxa"/>
            <w:vAlign w:val="center"/>
          </w:tcPr>
          <w:p w14:paraId="0E57AAA8" w14:textId="6BC58DE5" w:rsidR="00767FB7" w:rsidRPr="0048762E" w:rsidRDefault="00767FB7" w:rsidP="00D26F74">
            <w:pPr>
              <w:rPr>
                <w:ins w:id="4326" w:author="chaniaayulestari@outlook.com" w:date="2021-11-12T15:40:00Z"/>
              </w:rPr>
            </w:pPr>
            <w:ins w:id="4327" w:author="chaniaayulestari@outlook.com" w:date="2021-11-12T15:40:00Z">
              <w:r>
                <w:t xml:space="preserve">Data </w:t>
              </w:r>
            </w:ins>
            <w:ins w:id="4328" w:author="chaniaayulestari@outlook.com" w:date="2021-11-12T15:46:00Z">
              <w:r w:rsidR="009F78F1">
                <w:t>admin</w:t>
              </w:r>
            </w:ins>
            <w:ins w:id="4329" w:author="chaniaayulestari@outlook.com" w:date="2021-11-12T15:40:00Z">
              <w:r>
                <w:t xml:space="preserve"> baru ditampilkan</w:t>
              </w:r>
            </w:ins>
          </w:p>
        </w:tc>
      </w:tr>
      <w:tr w:rsidR="00767FB7" w:rsidRPr="0044182F" w14:paraId="1A89B3E3" w14:textId="77777777" w:rsidTr="00D26F74">
        <w:trPr>
          <w:jc w:val="center"/>
          <w:ins w:id="4330"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4331" w:author="chaniaayulestari@outlook.com" w:date="2021-11-12T15:40:00Z"/>
                <w:b/>
              </w:rPr>
            </w:pPr>
            <w:ins w:id="4332" w:author="chaniaayulestari@outlook.com" w:date="2021-11-12T15:40:00Z">
              <w:r w:rsidRPr="0044182F">
                <w:rPr>
                  <w:b/>
                </w:rPr>
                <w:t>Main Course</w:t>
              </w:r>
            </w:ins>
          </w:p>
        </w:tc>
      </w:tr>
      <w:tr w:rsidR="00767FB7" w:rsidRPr="0044182F" w14:paraId="488730BD" w14:textId="77777777" w:rsidTr="00D26F74">
        <w:trPr>
          <w:jc w:val="center"/>
          <w:ins w:id="4333"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4334" w:author="chaniaayulestari@outlook.com" w:date="2021-11-12T15:40:00Z"/>
                <w:b/>
              </w:rPr>
            </w:pPr>
            <w:ins w:id="4335"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4336" w:author="chaniaayulestari@outlook.com" w:date="2021-11-12T15:40:00Z"/>
                <w:b/>
              </w:rPr>
            </w:pPr>
            <w:ins w:id="4337" w:author="chaniaayulestari@outlook.com" w:date="2021-11-12T15:40:00Z">
              <w:r w:rsidRPr="0044182F">
                <w:rPr>
                  <w:b/>
                </w:rPr>
                <w:t>Reaksi Sistem</w:t>
              </w:r>
            </w:ins>
          </w:p>
        </w:tc>
      </w:tr>
      <w:tr w:rsidR="00767FB7" w:rsidRPr="0044182F" w14:paraId="23F09E4E" w14:textId="77777777" w:rsidTr="00D26F74">
        <w:trPr>
          <w:jc w:val="center"/>
          <w:ins w:id="4338"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4339" w:author="chaniaayulestari@outlook.com" w:date="2021-11-12T15:40:00Z"/>
              </w:rPr>
            </w:pPr>
            <w:ins w:id="4340" w:author="chaniaayulestari@outlook.com" w:date="2021-11-12T15:40:00Z">
              <w:r>
                <w:t xml:space="preserve">Memasuki menu “Tambah </w:t>
              </w:r>
            </w:ins>
            <w:ins w:id="4341" w:author="chaniaayulestari@outlook.com" w:date="2021-11-12T15:46:00Z">
              <w:r w:rsidR="009F78F1">
                <w:t>Admin</w:t>
              </w:r>
            </w:ins>
            <w:ins w:id="4342"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4343" w:author="chaniaayulestari@outlook.com" w:date="2021-11-12T15:40:00Z"/>
              </w:rPr>
            </w:pPr>
          </w:p>
        </w:tc>
      </w:tr>
      <w:tr w:rsidR="00767FB7" w:rsidRPr="0044182F" w14:paraId="5F4840D6" w14:textId="77777777" w:rsidTr="00D26F74">
        <w:trPr>
          <w:jc w:val="center"/>
          <w:ins w:id="4344"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4345"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4346" w:author="chaniaayulestari@outlook.com" w:date="2021-11-12T15:40:00Z"/>
              </w:rPr>
            </w:pPr>
            <w:ins w:id="4347" w:author="chaniaayulestari@outlook.com" w:date="2021-11-12T15:40:00Z">
              <w:r>
                <w:t xml:space="preserve">Menampilkan form tambah data </w:t>
              </w:r>
            </w:ins>
            <w:ins w:id="4348" w:author="chaniaayulestari@outlook.com" w:date="2021-11-12T15:47:00Z">
              <w:r w:rsidR="009F78F1">
                <w:t>admin</w:t>
              </w:r>
            </w:ins>
          </w:p>
        </w:tc>
      </w:tr>
      <w:tr w:rsidR="00767FB7" w:rsidRPr="0044182F" w14:paraId="44C18705" w14:textId="77777777" w:rsidTr="00D26F74">
        <w:trPr>
          <w:jc w:val="center"/>
          <w:ins w:id="4349"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4350" w:author="chaniaayulestari@outlook.com" w:date="2021-11-12T15:40:00Z"/>
              </w:rPr>
            </w:pPr>
            <w:ins w:id="4351" w:author="chaniaayulestari@outlook.com" w:date="2021-11-12T15:40:00Z">
              <w:r>
                <w:t xml:space="preserve">Mengisi form tambah data </w:t>
              </w:r>
            </w:ins>
            <w:ins w:id="4352"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4353" w:author="chaniaayulestari@outlook.com" w:date="2021-11-12T15:40:00Z"/>
              </w:rPr>
            </w:pPr>
          </w:p>
        </w:tc>
      </w:tr>
      <w:tr w:rsidR="00767FB7" w:rsidRPr="0044182F" w14:paraId="13AA8584" w14:textId="77777777" w:rsidTr="00D26F74">
        <w:trPr>
          <w:jc w:val="center"/>
          <w:ins w:id="4354" w:author="chaniaayulestari@outlook.com" w:date="2021-11-12T15:40:00Z"/>
        </w:trPr>
        <w:tc>
          <w:tcPr>
            <w:tcW w:w="3827" w:type="dxa"/>
            <w:vAlign w:val="center"/>
          </w:tcPr>
          <w:p w14:paraId="4F65A2C8" w14:textId="77777777" w:rsidR="00767FB7" w:rsidRDefault="00767FB7" w:rsidP="00D26F74">
            <w:pPr>
              <w:pStyle w:val="ListParagraph"/>
              <w:ind w:left="309"/>
              <w:rPr>
                <w:ins w:id="4355"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4356" w:author="chaniaayulestari@outlook.com" w:date="2021-11-12T15:40:00Z"/>
              </w:rPr>
            </w:pPr>
            <w:ins w:id="4357" w:author="chaniaayulestari@outlook.com" w:date="2021-11-12T15:40:00Z">
              <w:r>
                <w:t xml:space="preserve">Menyimpan data </w:t>
              </w:r>
            </w:ins>
            <w:ins w:id="4358" w:author="chaniaayulestari@outlook.com" w:date="2021-11-12T15:47:00Z">
              <w:r w:rsidR="009F78F1">
                <w:t xml:space="preserve">admin </w:t>
              </w:r>
            </w:ins>
            <w:ins w:id="4359"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4360"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4361" w:author="chaniaayulestari@outlook.com" w:date="2021-11-12T15:40:00Z"/>
                <w:b/>
                <w:bCs/>
              </w:rPr>
            </w:pPr>
            <w:ins w:id="4362" w:author="chaniaayulestari@outlook.com" w:date="2021-11-12T15:40:00Z">
              <w:r w:rsidRPr="001B1AF9">
                <w:rPr>
                  <w:b/>
                  <w:bCs/>
                </w:rPr>
                <w:t>Skenario Eksepsi (Optional)</w:t>
              </w:r>
            </w:ins>
          </w:p>
        </w:tc>
      </w:tr>
      <w:tr w:rsidR="00767FB7" w:rsidRPr="001B1AF9" w14:paraId="228EA41D" w14:textId="77777777" w:rsidTr="00D26F74">
        <w:trPr>
          <w:jc w:val="center"/>
          <w:ins w:id="4363"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4364" w:author="chaniaayulestari@outlook.com" w:date="2021-11-12T15:40:00Z"/>
                <w:b/>
                <w:bCs/>
              </w:rPr>
            </w:pPr>
            <w:ins w:id="4365"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4366" w:author="chaniaayulestari@outlook.com" w:date="2021-11-12T15:40:00Z"/>
                <w:b/>
                <w:bCs/>
              </w:rPr>
            </w:pPr>
            <w:ins w:id="4367" w:author="chaniaayulestari@outlook.com" w:date="2021-11-12T15:40:00Z">
              <w:r w:rsidRPr="001B1AF9">
                <w:rPr>
                  <w:b/>
                  <w:bCs/>
                </w:rPr>
                <w:t>Reaksi Sistem</w:t>
              </w:r>
            </w:ins>
          </w:p>
        </w:tc>
      </w:tr>
      <w:tr w:rsidR="00767FB7" w14:paraId="705B9A96" w14:textId="77777777" w:rsidTr="00D26F74">
        <w:trPr>
          <w:jc w:val="center"/>
          <w:ins w:id="4368" w:author="chaniaayulestari@outlook.com" w:date="2021-11-12T15:40:00Z"/>
        </w:trPr>
        <w:tc>
          <w:tcPr>
            <w:tcW w:w="3827" w:type="dxa"/>
            <w:vAlign w:val="center"/>
          </w:tcPr>
          <w:p w14:paraId="553AA122" w14:textId="4225B789" w:rsidR="00767FB7" w:rsidRDefault="00767FB7" w:rsidP="00D26F74">
            <w:pPr>
              <w:ind w:left="25"/>
              <w:rPr>
                <w:ins w:id="4369" w:author="chaniaayulestari@outlook.com" w:date="2021-11-12T15:40:00Z"/>
              </w:rPr>
            </w:pPr>
            <w:ins w:id="4370" w:author="chaniaayulestari@outlook.com" w:date="2021-11-12T15:40:00Z">
              <w:r>
                <w:t xml:space="preserve">3a. Tidak memasukan data secara lengkap pada form tambah data </w:t>
              </w:r>
            </w:ins>
            <w:ins w:id="4371"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4372" w:author="chaniaayulestari@outlook.com" w:date="2021-11-12T15:40:00Z"/>
              </w:rPr>
            </w:pPr>
          </w:p>
        </w:tc>
      </w:tr>
      <w:tr w:rsidR="00767FB7" w14:paraId="152F1741" w14:textId="77777777" w:rsidTr="00D26F74">
        <w:trPr>
          <w:jc w:val="center"/>
          <w:ins w:id="4373" w:author="chaniaayulestari@outlook.com" w:date="2021-11-12T15:40:00Z"/>
        </w:trPr>
        <w:tc>
          <w:tcPr>
            <w:tcW w:w="3827" w:type="dxa"/>
            <w:vAlign w:val="center"/>
          </w:tcPr>
          <w:p w14:paraId="054666B4" w14:textId="77777777" w:rsidR="00767FB7" w:rsidRDefault="00767FB7" w:rsidP="00D26F74">
            <w:pPr>
              <w:pStyle w:val="ListParagraph"/>
              <w:ind w:left="25"/>
              <w:rPr>
                <w:ins w:id="4374" w:author="chaniaayulestari@outlook.com" w:date="2021-11-12T15:40:00Z"/>
              </w:rPr>
            </w:pPr>
          </w:p>
        </w:tc>
        <w:tc>
          <w:tcPr>
            <w:tcW w:w="3964" w:type="dxa"/>
            <w:vAlign w:val="center"/>
          </w:tcPr>
          <w:p w14:paraId="78DEC4C1" w14:textId="785BCC1F" w:rsidR="00767FB7" w:rsidRDefault="00767FB7" w:rsidP="00D26F74">
            <w:pPr>
              <w:spacing w:after="160"/>
              <w:ind w:left="25"/>
              <w:rPr>
                <w:ins w:id="4375" w:author="chaniaayulestari@outlook.com" w:date="2021-11-12T15:40:00Z"/>
              </w:rPr>
            </w:pPr>
            <w:ins w:id="4376" w:author="chaniaayulestari@outlook.com" w:date="2021-11-12T15:40:00Z">
              <w:r>
                <w:t xml:space="preserve">3b. Menampilkan pemberitahuan melalui notifikasi bahwa </w:t>
              </w:r>
            </w:ins>
            <w:ins w:id="4377" w:author="chaniaayulestari@outlook.com" w:date="2021-11-12T15:47:00Z">
              <w:r w:rsidR="009F78F1">
                <w:t>data admin gagal ditambahkan</w:t>
              </w:r>
            </w:ins>
          </w:p>
        </w:tc>
      </w:tr>
    </w:tbl>
    <w:p w14:paraId="4A9BC4E5" w14:textId="77777777" w:rsidR="00767FB7" w:rsidRDefault="00767FB7" w:rsidP="00767FB7">
      <w:pPr>
        <w:ind w:left="66"/>
        <w:rPr>
          <w:ins w:id="4378" w:author="chaniaayulestari@outlook.com" w:date="2021-11-12T15:40:00Z"/>
        </w:rPr>
      </w:pPr>
    </w:p>
    <w:p w14:paraId="5D3CD77D" w14:textId="54CEE3B0" w:rsidR="00D04EA5" w:rsidRDefault="00D04EA5" w:rsidP="00D04EA5">
      <w:pPr>
        <w:pStyle w:val="ListParagraph"/>
        <w:numPr>
          <w:ilvl w:val="0"/>
          <w:numId w:val="95"/>
        </w:numPr>
        <w:ind w:left="426"/>
        <w:rPr>
          <w:ins w:id="4379" w:author="chaniaayulestari@outlook.com" w:date="2021-11-12T16:30:00Z"/>
        </w:rPr>
      </w:pPr>
      <w:ins w:id="4380" w:author="chaniaayulestari@outlook.com" w:date="2021-11-12T15:28:00Z">
        <w:r>
          <w:t>Skenario Hapus Admin</w:t>
        </w:r>
      </w:ins>
    </w:p>
    <w:p w14:paraId="6D367C8C" w14:textId="12BC0D03" w:rsidR="00A25E3C" w:rsidRDefault="00A25E3C">
      <w:pPr>
        <w:pStyle w:val="Caption"/>
        <w:keepNext/>
        <w:jc w:val="center"/>
        <w:rPr>
          <w:ins w:id="4381" w:author="chaniaayulestari@outlook.com" w:date="2021-11-13T14:08:00Z"/>
        </w:rPr>
        <w:pPrChange w:id="4382" w:author="chaniaayulestari@outlook.com" w:date="2021-11-13T14:08:00Z">
          <w:pPr/>
        </w:pPrChange>
      </w:pPr>
      <w:bookmarkStart w:id="4383" w:name="_Toc87762746"/>
      <w:ins w:id="4384" w:author="chaniaayulestari@outlook.com" w:date="2021-11-13T14:08:00Z">
        <w:r>
          <w:t xml:space="preserve">Tabel 3. </w:t>
        </w:r>
      </w:ins>
      <w:ins w:id="4385" w:author="Rafi Aziizi" w:date="2021-11-14T11:08:00Z">
        <w:r w:rsidR="001B2DEA">
          <w:fldChar w:fldCharType="begin"/>
        </w:r>
        <w:r w:rsidR="001B2DEA">
          <w:instrText xml:space="preserve"> SEQ Tabel_3. \* ARABIC </w:instrText>
        </w:r>
      </w:ins>
      <w:r w:rsidR="001B2DEA">
        <w:fldChar w:fldCharType="separate"/>
      </w:r>
      <w:ins w:id="4386" w:author="Rafi Aziizi" w:date="2021-11-14T11:08:00Z">
        <w:r w:rsidR="001B2DEA">
          <w:rPr>
            <w:noProof/>
          </w:rPr>
          <w:t>33</w:t>
        </w:r>
        <w:r w:rsidR="001B2DEA">
          <w:fldChar w:fldCharType="end"/>
        </w:r>
      </w:ins>
      <w:ins w:id="4387" w:author="chaniaayulestari@outlook.com" w:date="2021-11-13T14:08:00Z">
        <w:del w:id="4388" w:author="Rafi Aziizi" w:date="2021-11-14T09:52:00Z">
          <w:r w:rsidDel="003640C9">
            <w:fldChar w:fldCharType="begin"/>
          </w:r>
          <w:r w:rsidDel="003640C9">
            <w:delInstrText xml:space="preserve"> SEQ Tabel_3. \* ARABIC </w:delInstrText>
          </w:r>
        </w:del>
      </w:ins>
      <w:del w:id="4389" w:author="Rafi Aziizi" w:date="2021-11-14T09:52:00Z">
        <w:r w:rsidR="007A54E1">
          <w:fldChar w:fldCharType="separate"/>
        </w:r>
      </w:del>
      <w:ins w:id="4390" w:author="chaniaayulestari@outlook.com" w:date="2021-11-13T14:08:00Z">
        <w:del w:id="4391" w:author="Rafi Aziizi" w:date="2021-11-14T09:52:00Z">
          <w:r w:rsidDel="003640C9">
            <w:fldChar w:fldCharType="end"/>
          </w:r>
        </w:del>
        <w:r>
          <w:t xml:space="preserve"> Skenario Hapus Admin</w:t>
        </w:r>
        <w:bookmarkEnd w:id="438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4392"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4393" w:author="chaniaayulestari@outlook.com" w:date="2021-11-12T15:48:00Z"/>
                <w:b/>
              </w:rPr>
            </w:pPr>
            <w:ins w:id="4394"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4395" w:author="chaniaayulestari@outlook.com" w:date="2021-11-12T15:48:00Z"/>
              </w:rPr>
            </w:pPr>
            <w:ins w:id="4396" w:author="chaniaayulestari@outlook.com" w:date="2021-11-12T15:48:00Z">
              <w:r>
                <w:t xml:space="preserve">Hapus </w:t>
              </w:r>
            </w:ins>
            <w:ins w:id="4397" w:author="chaniaayulestari@outlook.com" w:date="2021-11-12T15:50:00Z">
              <w:r>
                <w:t>Admin</w:t>
              </w:r>
            </w:ins>
          </w:p>
        </w:tc>
      </w:tr>
      <w:tr w:rsidR="009F78F1" w:rsidRPr="002F6C1D" w14:paraId="0821C31C" w14:textId="77777777" w:rsidTr="00D26F74">
        <w:trPr>
          <w:jc w:val="center"/>
          <w:ins w:id="4398" w:author="chaniaayulestari@outlook.com" w:date="2021-11-12T15:48:00Z"/>
        </w:trPr>
        <w:tc>
          <w:tcPr>
            <w:tcW w:w="3827" w:type="dxa"/>
            <w:vAlign w:val="center"/>
          </w:tcPr>
          <w:p w14:paraId="1EFA2410" w14:textId="77777777" w:rsidR="009F78F1" w:rsidRPr="0044182F" w:rsidRDefault="009F78F1" w:rsidP="00D26F74">
            <w:pPr>
              <w:rPr>
                <w:ins w:id="4399" w:author="chaniaayulestari@outlook.com" w:date="2021-11-12T15:48:00Z"/>
                <w:b/>
              </w:rPr>
            </w:pPr>
            <w:ins w:id="4400"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4401" w:author="chaniaayulestari@outlook.com" w:date="2021-11-12T15:48:00Z"/>
              </w:rPr>
            </w:pPr>
            <w:ins w:id="4402" w:author="chaniaayulestari@outlook.com" w:date="2021-11-12T15:48:00Z">
              <w:r>
                <w:t>RC1</w:t>
              </w:r>
            </w:ins>
            <w:ins w:id="4403" w:author="chaniaayulestari@outlook.com" w:date="2021-11-12T15:50:00Z">
              <w:r>
                <w:t>6</w:t>
              </w:r>
            </w:ins>
            <w:ins w:id="4404" w:author="Rafi Aziizi" w:date="2021-11-13T06:57:00Z">
              <w:r w:rsidR="005049EC">
                <w:t>.2</w:t>
              </w:r>
            </w:ins>
          </w:p>
        </w:tc>
      </w:tr>
      <w:tr w:rsidR="009F78F1" w:rsidRPr="000C722D" w14:paraId="6E1AC976" w14:textId="77777777" w:rsidTr="00D26F74">
        <w:trPr>
          <w:jc w:val="center"/>
          <w:ins w:id="4405" w:author="chaniaayulestari@outlook.com" w:date="2021-11-12T15:48:00Z"/>
        </w:trPr>
        <w:tc>
          <w:tcPr>
            <w:tcW w:w="3827" w:type="dxa"/>
            <w:vAlign w:val="center"/>
          </w:tcPr>
          <w:p w14:paraId="1246C771" w14:textId="77777777" w:rsidR="009F78F1" w:rsidRPr="0044182F" w:rsidRDefault="009F78F1" w:rsidP="00D26F74">
            <w:pPr>
              <w:rPr>
                <w:ins w:id="4406" w:author="chaniaayulestari@outlook.com" w:date="2021-11-12T15:48:00Z"/>
                <w:b/>
              </w:rPr>
            </w:pPr>
            <w:ins w:id="4407"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4408" w:author="chaniaayulestari@outlook.com" w:date="2021-11-12T15:48:00Z"/>
              </w:rPr>
            </w:pPr>
            <w:ins w:id="4409"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4410" w:author="chaniaayulestari@outlook.com" w:date="2021-11-12T15:48:00Z"/>
        </w:trPr>
        <w:tc>
          <w:tcPr>
            <w:tcW w:w="3827" w:type="dxa"/>
            <w:vAlign w:val="center"/>
          </w:tcPr>
          <w:p w14:paraId="14AFB80B" w14:textId="77777777" w:rsidR="009F78F1" w:rsidRPr="0044182F" w:rsidRDefault="009F78F1" w:rsidP="00D26F74">
            <w:pPr>
              <w:rPr>
                <w:ins w:id="4411" w:author="chaniaayulestari@outlook.com" w:date="2021-11-12T15:48:00Z"/>
                <w:b/>
              </w:rPr>
            </w:pPr>
            <w:ins w:id="4412"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4413" w:author="chaniaayulestari@outlook.com" w:date="2021-11-12T15:48:00Z"/>
              </w:rPr>
            </w:pPr>
            <w:ins w:id="4414" w:author="chaniaayulestari@outlook.com" w:date="2021-11-12T15:48:00Z">
              <w:r>
                <w:t>Bag.IT, Guru BK.</w:t>
              </w:r>
            </w:ins>
          </w:p>
        </w:tc>
      </w:tr>
      <w:tr w:rsidR="009F78F1" w:rsidRPr="007B7AB3" w14:paraId="7FAABBB5" w14:textId="77777777" w:rsidTr="00D26F74">
        <w:trPr>
          <w:jc w:val="center"/>
          <w:ins w:id="4415" w:author="chaniaayulestari@outlook.com" w:date="2021-11-12T15:48:00Z"/>
        </w:trPr>
        <w:tc>
          <w:tcPr>
            <w:tcW w:w="3827" w:type="dxa"/>
            <w:vAlign w:val="center"/>
          </w:tcPr>
          <w:p w14:paraId="73EC6AB2" w14:textId="77777777" w:rsidR="009F78F1" w:rsidRPr="0044182F" w:rsidRDefault="009F78F1" w:rsidP="00D26F74">
            <w:pPr>
              <w:rPr>
                <w:ins w:id="4416" w:author="chaniaayulestari@outlook.com" w:date="2021-11-12T15:48:00Z"/>
                <w:b/>
              </w:rPr>
            </w:pPr>
            <w:ins w:id="4417"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4418" w:author="chaniaayulestari@outlook.com" w:date="2021-11-12T15:48:00Z"/>
                <w:i/>
                <w:iCs/>
              </w:rPr>
            </w:pPr>
            <w:ins w:id="4419" w:author="chaniaayulestari@outlook.com" w:date="2021-11-12T15:48:00Z">
              <w:r>
                <w:rPr>
                  <w:i/>
                  <w:iCs/>
                </w:rPr>
                <w:t>Conditional</w:t>
              </w:r>
            </w:ins>
          </w:p>
        </w:tc>
      </w:tr>
      <w:tr w:rsidR="009F78F1" w:rsidRPr="0044182F" w14:paraId="03FD86C6" w14:textId="77777777" w:rsidTr="00D26F74">
        <w:trPr>
          <w:jc w:val="center"/>
          <w:ins w:id="4420" w:author="chaniaayulestari@outlook.com" w:date="2021-11-12T15:48:00Z"/>
        </w:trPr>
        <w:tc>
          <w:tcPr>
            <w:tcW w:w="3827" w:type="dxa"/>
            <w:vAlign w:val="center"/>
          </w:tcPr>
          <w:p w14:paraId="53F00630" w14:textId="77777777" w:rsidR="009F78F1" w:rsidRPr="0044182F" w:rsidRDefault="009F78F1" w:rsidP="00D26F74">
            <w:pPr>
              <w:rPr>
                <w:ins w:id="4421" w:author="chaniaayulestari@outlook.com" w:date="2021-11-12T15:48:00Z"/>
                <w:b/>
              </w:rPr>
            </w:pPr>
            <w:ins w:id="4422" w:author="chaniaayulestari@outlook.com" w:date="2021-11-12T15:48:00Z">
              <w:r w:rsidRPr="0044182F">
                <w:rPr>
                  <w:b/>
                </w:rPr>
                <w:lastRenderedPageBreak/>
                <w:t>Triggers</w:t>
              </w:r>
            </w:ins>
          </w:p>
        </w:tc>
        <w:tc>
          <w:tcPr>
            <w:tcW w:w="3964" w:type="dxa"/>
            <w:vAlign w:val="center"/>
          </w:tcPr>
          <w:p w14:paraId="3A2A4DF5" w14:textId="77777777" w:rsidR="009F78F1" w:rsidRPr="0044182F" w:rsidRDefault="009F78F1" w:rsidP="00D26F74">
            <w:pPr>
              <w:rPr>
                <w:ins w:id="4423" w:author="chaniaayulestari@outlook.com" w:date="2021-11-12T15:48:00Z"/>
              </w:rPr>
            </w:pPr>
            <w:ins w:id="4424" w:author="chaniaayulestari@outlook.com" w:date="2021-11-12T15:48:00Z">
              <w:r>
                <w:t>-</w:t>
              </w:r>
            </w:ins>
          </w:p>
        </w:tc>
      </w:tr>
      <w:tr w:rsidR="009F78F1" w:rsidRPr="0081005E" w14:paraId="33A0D482" w14:textId="77777777" w:rsidTr="00D26F74">
        <w:trPr>
          <w:jc w:val="center"/>
          <w:ins w:id="4425" w:author="chaniaayulestari@outlook.com" w:date="2021-11-12T15:48:00Z"/>
        </w:trPr>
        <w:tc>
          <w:tcPr>
            <w:tcW w:w="3827" w:type="dxa"/>
            <w:vAlign w:val="center"/>
          </w:tcPr>
          <w:p w14:paraId="30281A72" w14:textId="77777777" w:rsidR="009F78F1" w:rsidRPr="0044182F" w:rsidRDefault="009F78F1" w:rsidP="00D26F74">
            <w:pPr>
              <w:rPr>
                <w:ins w:id="4426" w:author="chaniaayulestari@outlook.com" w:date="2021-11-12T15:48:00Z"/>
                <w:b/>
              </w:rPr>
            </w:pPr>
            <w:ins w:id="4427" w:author="chaniaayulestari@outlook.com" w:date="2021-11-12T15:48:00Z">
              <w:r w:rsidRPr="0044182F">
                <w:rPr>
                  <w:b/>
                </w:rPr>
                <w:t>Pre-Conditions</w:t>
              </w:r>
            </w:ins>
          </w:p>
        </w:tc>
        <w:tc>
          <w:tcPr>
            <w:tcW w:w="3964" w:type="dxa"/>
            <w:vAlign w:val="center"/>
          </w:tcPr>
          <w:p w14:paraId="0D8B49F4" w14:textId="601BFA99" w:rsidR="009F78F1" w:rsidRPr="0081005E" w:rsidRDefault="009F78F1" w:rsidP="00D26F74">
            <w:pPr>
              <w:rPr>
                <w:ins w:id="4428" w:author="chaniaayulestari@outlook.com" w:date="2021-11-12T15:48:00Z"/>
                <w:i/>
                <w:iCs/>
              </w:rPr>
            </w:pPr>
            <w:ins w:id="4429" w:author="chaniaayulestari@outlook.com" w:date="2021-11-12T15:48:00Z">
              <w:r>
                <w:t>Data admin belum terh</w:t>
              </w:r>
            </w:ins>
            <w:ins w:id="4430" w:author="chaniaayulestari@outlook.com" w:date="2021-11-12T15:49:00Z">
              <w:r>
                <w:t>apus</w:t>
              </w:r>
            </w:ins>
          </w:p>
        </w:tc>
      </w:tr>
      <w:tr w:rsidR="009F78F1" w:rsidRPr="0048762E" w14:paraId="167A3802" w14:textId="77777777" w:rsidTr="00D26F74">
        <w:trPr>
          <w:jc w:val="center"/>
          <w:ins w:id="4431" w:author="chaniaayulestari@outlook.com" w:date="2021-11-12T15:48:00Z"/>
        </w:trPr>
        <w:tc>
          <w:tcPr>
            <w:tcW w:w="3827" w:type="dxa"/>
            <w:vAlign w:val="center"/>
          </w:tcPr>
          <w:p w14:paraId="3C0541EA" w14:textId="77777777" w:rsidR="009F78F1" w:rsidRPr="0044182F" w:rsidRDefault="009F78F1" w:rsidP="00D26F74">
            <w:pPr>
              <w:rPr>
                <w:ins w:id="4432" w:author="chaniaayulestari@outlook.com" w:date="2021-11-12T15:48:00Z"/>
                <w:b/>
              </w:rPr>
            </w:pPr>
            <w:ins w:id="4433"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4434" w:author="chaniaayulestari@outlook.com" w:date="2021-11-12T15:48:00Z"/>
              </w:rPr>
            </w:pPr>
            <w:ins w:id="4435" w:author="chaniaayulestari@outlook.com" w:date="2021-11-12T15:48:00Z">
              <w:r>
                <w:t xml:space="preserve">Data </w:t>
              </w:r>
            </w:ins>
            <w:ins w:id="4436" w:author="chaniaayulestari@outlook.com" w:date="2021-11-12T15:49:00Z">
              <w:r>
                <w:t>admin</w:t>
              </w:r>
            </w:ins>
            <w:ins w:id="4437" w:author="chaniaayulestari@outlook.com" w:date="2021-11-12T15:48:00Z">
              <w:r>
                <w:t xml:space="preserve"> terhapus</w:t>
              </w:r>
            </w:ins>
          </w:p>
        </w:tc>
      </w:tr>
      <w:tr w:rsidR="009F78F1" w:rsidRPr="0044182F" w14:paraId="0A03E790" w14:textId="77777777" w:rsidTr="00D26F74">
        <w:trPr>
          <w:jc w:val="center"/>
          <w:ins w:id="4438"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4439" w:author="chaniaayulestari@outlook.com" w:date="2021-11-12T15:48:00Z"/>
                <w:b/>
              </w:rPr>
            </w:pPr>
            <w:ins w:id="4440" w:author="chaniaayulestari@outlook.com" w:date="2021-11-12T15:48:00Z">
              <w:r w:rsidRPr="0044182F">
                <w:rPr>
                  <w:b/>
                </w:rPr>
                <w:t>Main Course</w:t>
              </w:r>
            </w:ins>
          </w:p>
        </w:tc>
      </w:tr>
      <w:tr w:rsidR="009F78F1" w:rsidRPr="0044182F" w14:paraId="14710190" w14:textId="77777777" w:rsidTr="00D26F74">
        <w:trPr>
          <w:jc w:val="center"/>
          <w:ins w:id="4441"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4442" w:author="chaniaayulestari@outlook.com" w:date="2021-11-12T15:48:00Z"/>
                <w:b/>
              </w:rPr>
            </w:pPr>
            <w:ins w:id="4443"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4444" w:author="chaniaayulestari@outlook.com" w:date="2021-11-12T15:48:00Z"/>
                <w:b/>
              </w:rPr>
            </w:pPr>
            <w:ins w:id="4445" w:author="chaniaayulestari@outlook.com" w:date="2021-11-12T15:48:00Z">
              <w:r w:rsidRPr="0044182F">
                <w:rPr>
                  <w:b/>
                </w:rPr>
                <w:t>Reaksi Sistem</w:t>
              </w:r>
            </w:ins>
          </w:p>
        </w:tc>
      </w:tr>
      <w:tr w:rsidR="009F78F1" w:rsidRPr="0044182F" w14:paraId="467D86E9" w14:textId="77777777" w:rsidTr="00D26F74">
        <w:trPr>
          <w:jc w:val="center"/>
          <w:ins w:id="4446"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4447" w:author="chaniaayulestari@outlook.com" w:date="2021-11-12T15:48:00Z"/>
              </w:rPr>
              <w:pPrChange w:id="4448" w:author="chaniaayulestari@outlook.com" w:date="2021-11-12T15:25:00Z">
                <w:pPr>
                  <w:numPr>
                    <w:numId w:val="84"/>
                  </w:numPr>
                  <w:spacing w:after="160"/>
                  <w:ind w:left="720" w:hanging="360"/>
                </w:pPr>
              </w:pPrChange>
            </w:pPr>
            <w:ins w:id="4449" w:author="chaniaayulestari@outlook.com" w:date="2021-11-12T15:48:00Z">
              <w:r>
                <w:t xml:space="preserve">Memasuki menu “Data </w:t>
              </w:r>
            </w:ins>
            <w:ins w:id="4450" w:author="chaniaayulestari@outlook.com" w:date="2021-11-12T15:49:00Z">
              <w:r>
                <w:t>admin</w:t>
              </w:r>
            </w:ins>
            <w:ins w:id="4451"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4452" w:author="chaniaayulestari@outlook.com" w:date="2021-11-12T15:48:00Z"/>
              </w:rPr>
              <w:pPrChange w:id="4453" w:author="chaniaayulestari@outlook.com" w:date="2021-11-12T15:26:00Z">
                <w:pPr>
                  <w:ind w:left="511"/>
                </w:pPr>
              </w:pPrChange>
            </w:pPr>
          </w:p>
        </w:tc>
      </w:tr>
      <w:tr w:rsidR="009F78F1" w:rsidRPr="0044182F" w14:paraId="7F28D24C" w14:textId="77777777" w:rsidTr="00D26F74">
        <w:trPr>
          <w:jc w:val="center"/>
          <w:ins w:id="4454" w:author="chaniaayulestari@outlook.com" w:date="2021-11-12T15:48:00Z"/>
        </w:trPr>
        <w:tc>
          <w:tcPr>
            <w:tcW w:w="3827" w:type="dxa"/>
            <w:vAlign w:val="center"/>
          </w:tcPr>
          <w:p w14:paraId="58AD7EC5" w14:textId="77777777" w:rsidR="009F78F1" w:rsidRPr="0044182F" w:rsidRDefault="009F78F1">
            <w:pPr>
              <w:pStyle w:val="ListParagraph"/>
              <w:ind w:left="450"/>
              <w:rPr>
                <w:ins w:id="4455" w:author="chaniaayulestari@outlook.com" w:date="2021-11-12T15:48:00Z"/>
              </w:rPr>
              <w:pPrChange w:id="4456"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4457" w:author="chaniaayulestari@outlook.com" w:date="2021-11-12T15:48:00Z"/>
              </w:rPr>
              <w:pPrChange w:id="4458" w:author="chaniaayulestari@outlook.com" w:date="2021-11-12T15:25:00Z">
                <w:pPr>
                  <w:numPr>
                    <w:numId w:val="84"/>
                  </w:numPr>
                  <w:spacing w:after="160"/>
                  <w:ind w:left="511" w:hanging="360"/>
                </w:pPr>
              </w:pPrChange>
            </w:pPr>
            <w:ins w:id="4459" w:author="chaniaayulestari@outlook.com" w:date="2021-11-12T15:48:00Z">
              <w:r>
                <w:t xml:space="preserve">Menampilkan seluruh </w:t>
              </w:r>
            </w:ins>
            <w:ins w:id="4460" w:author="chaniaayulestari@outlook.com" w:date="2021-11-12T15:49:00Z">
              <w:r>
                <w:t>data admin</w:t>
              </w:r>
            </w:ins>
          </w:p>
        </w:tc>
      </w:tr>
      <w:tr w:rsidR="009F78F1" w14:paraId="03CCDE76" w14:textId="77777777" w:rsidTr="00D26F74">
        <w:trPr>
          <w:jc w:val="center"/>
          <w:ins w:id="4461"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4462" w:author="chaniaayulestari@outlook.com" w:date="2021-11-12T15:48:00Z"/>
              </w:rPr>
              <w:pPrChange w:id="4463" w:author="chaniaayulestari@outlook.com" w:date="2021-11-12T15:25:00Z">
                <w:pPr>
                  <w:pStyle w:val="ListParagraph"/>
                  <w:numPr>
                    <w:numId w:val="84"/>
                  </w:numPr>
                  <w:ind w:hanging="360"/>
                </w:pPr>
              </w:pPrChange>
            </w:pPr>
            <w:ins w:id="4464" w:author="chaniaayulestari@outlook.com" w:date="2021-11-12T15:48:00Z">
              <w:r>
                <w:t xml:space="preserve">Menghapus data </w:t>
              </w:r>
            </w:ins>
            <w:ins w:id="4465" w:author="chaniaayulestari@outlook.com" w:date="2021-11-12T15:49:00Z">
              <w:r>
                <w:t>admin</w:t>
              </w:r>
            </w:ins>
            <w:ins w:id="4466"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4467" w:author="chaniaayulestari@outlook.com" w:date="2021-11-12T15:48:00Z"/>
              </w:rPr>
              <w:pPrChange w:id="4468" w:author="chaniaayulestari@outlook.com" w:date="2021-11-12T15:26:00Z">
                <w:pPr>
                  <w:spacing w:after="160"/>
                  <w:ind w:left="511"/>
                </w:pPr>
              </w:pPrChange>
            </w:pPr>
          </w:p>
        </w:tc>
      </w:tr>
      <w:tr w:rsidR="009F78F1" w14:paraId="78579B40" w14:textId="77777777" w:rsidTr="00D26F74">
        <w:trPr>
          <w:jc w:val="center"/>
          <w:ins w:id="4469" w:author="chaniaayulestari@outlook.com" w:date="2021-11-12T15:48:00Z"/>
        </w:trPr>
        <w:tc>
          <w:tcPr>
            <w:tcW w:w="3827" w:type="dxa"/>
            <w:vAlign w:val="center"/>
          </w:tcPr>
          <w:p w14:paraId="657F0FAF" w14:textId="77777777" w:rsidR="009F78F1" w:rsidRDefault="009F78F1">
            <w:pPr>
              <w:pStyle w:val="ListParagraph"/>
              <w:ind w:left="450"/>
              <w:rPr>
                <w:ins w:id="4470" w:author="chaniaayulestari@outlook.com" w:date="2021-11-12T15:48:00Z"/>
              </w:rPr>
              <w:pPrChange w:id="4471"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4472" w:author="chaniaayulestari@outlook.com" w:date="2021-11-12T15:48:00Z"/>
              </w:rPr>
              <w:pPrChange w:id="4473" w:author="chaniaayulestari@outlook.com" w:date="2021-11-12T15:25:00Z">
                <w:pPr>
                  <w:pStyle w:val="ListParagraph"/>
                  <w:numPr>
                    <w:numId w:val="84"/>
                  </w:numPr>
                  <w:spacing w:after="160"/>
                  <w:ind w:hanging="360"/>
                </w:pPr>
              </w:pPrChange>
            </w:pPr>
            <w:ins w:id="4474" w:author="chaniaayulestari@outlook.com" w:date="2021-11-12T15:48:00Z">
              <w:r>
                <w:t xml:space="preserve">Melakukan penghapusan data </w:t>
              </w:r>
            </w:ins>
            <w:ins w:id="4475" w:author="chaniaayulestari@outlook.com" w:date="2021-11-12T15:49:00Z">
              <w:r>
                <w:t>admin</w:t>
              </w:r>
            </w:ins>
            <w:ins w:id="4476" w:author="chaniaayulestari@outlook.com" w:date="2021-11-12T15:48:00Z">
              <w:r>
                <w:t xml:space="preserve"> pada </w:t>
              </w:r>
              <w:r w:rsidRPr="00C70CAF">
                <w:rPr>
                  <w:i/>
                  <w:iCs/>
                </w:rPr>
                <w:t>database</w:t>
              </w:r>
            </w:ins>
          </w:p>
        </w:tc>
      </w:tr>
      <w:tr w:rsidR="009F78F1" w:rsidRPr="001B1AF9" w14:paraId="19F7F8DB" w14:textId="77777777" w:rsidTr="00D26F74">
        <w:trPr>
          <w:jc w:val="center"/>
          <w:ins w:id="4477"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4478" w:author="chaniaayulestari@outlook.com" w:date="2021-11-12T15:48:00Z"/>
                <w:b/>
                <w:bCs/>
              </w:rPr>
            </w:pPr>
            <w:ins w:id="4479" w:author="chaniaayulestari@outlook.com" w:date="2021-11-12T15:48:00Z">
              <w:r w:rsidRPr="001B1AF9">
                <w:rPr>
                  <w:b/>
                  <w:bCs/>
                </w:rPr>
                <w:t>Skenario Eksepsi (Optional)</w:t>
              </w:r>
            </w:ins>
          </w:p>
        </w:tc>
      </w:tr>
      <w:tr w:rsidR="009F78F1" w:rsidRPr="001B1AF9" w14:paraId="6787D77E" w14:textId="77777777" w:rsidTr="00D26F74">
        <w:trPr>
          <w:jc w:val="center"/>
          <w:ins w:id="4480"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4481" w:author="chaniaayulestari@outlook.com" w:date="2021-11-12T15:48:00Z"/>
                <w:b/>
                <w:bCs/>
              </w:rPr>
            </w:pPr>
            <w:ins w:id="4482"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4483" w:author="chaniaayulestari@outlook.com" w:date="2021-11-12T15:48:00Z"/>
                <w:b/>
                <w:bCs/>
              </w:rPr>
            </w:pPr>
            <w:ins w:id="4484" w:author="chaniaayulestari@outlook.com" w:date="2021-11-12T15:48:00Z">
              <w:r w:rsidRPr="001B1AF9">
                <w:rPr>
                  <w:b/>
                  <w:bCs/>
                </w:rPr>
                <w:t>Reaksi Sistem</w:t>
              </w:r>
            </w:ins>
          </w:p>
        </w:tc>
      </w:tr>
      <w:tr w:rsidR="009F78F1" w14:paraId="66BAD1D7" w14:textId="77777777" w:rsidTr="00D26F74">
        <w:trPr>
          <w:jc w:val="center"/>
          <w:ins w:id="4485" w:author="chaniaayulestari@outlook.com" w:date="2021-11-12T15:48:00Z"/>
        </w:trPr>
        <w:tc>
          <w:tcPr>
            <w:tcW w:w="3827" w:type="dxa"/>
            <w:vAlign w:val="center"/>
          </w:tcPr>
          <w:p w14:paraId="6162EAB1" w14:textId="3DB990DE" w:rsidR="009F78F1" w:rsidRDefault="009F78F1">
            <w:pPr>
              <w:ind w:left="25"/>
              <w:rPr>
                <w:ins w:id="4486" w:author="chaniaayulestari@outlook.com" w:date="2021-11-12T15:48:00Z"/>
              </w:rPr>
              <w:pPrChange w:id="4487" w:author="chaniaayulestari@outlook.com" w:date="2021-11-12T15:26:00Z">
                <w:pPr>
                  <w:ind w:left="360"/>
                </w:pPr>
              </w:pPrChange>
            </w:pPr>
            <w:ins w:id="4488" w:author="chaniaayulestari@outlook.com" w:date="2021-11-12T15:48:00Z">
              <w:r>
                <w:t xml:space="preserve">3a. Tidak memasukan secara benar data </w:t>
              </w:r>
            </w:ins>
            <w:ins w:id="4489" w:author="chaniaayulestari@outlook.com" w:date="2021-11-12T15:49:00Z">
              <w:r>
                <w:t>admin</w:t>
              </w:r>
            </w:ins>
            <w:ins w:id="4490"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4491" w:author="chaniaayulestari@outlook.com" w:date="2021-11-12T15:48:00Z"/>
              </w:rPr>
              <w:pPrChange w:id="4492" w:author="chaniaayulestari@outlook.com" w:date="2021-11-12T15:26:00Z">
                <w:pPr>
                  <w:pStyle w:val="ListParagraph"/>
                  <w:spacing w:after="160"/>
                  <w:ind w:left="468"/>
                </w:pPr>
              </w:pPrChange>
            </w:pPr>
          </w:p>
        </w:tc>
      </w:tr>
      <w:tr w:rsidR="009F78F1" w14:paraId="223BFB48" w14:textId="77777777" w:rsidTr="00D26F74">
        <w:trPr>
          <w:jc w:val="center"/>
          <w:ins w:id="4493" w:author="chaniaayulestari@outlook.com" w:date="2021-11-12T15:48:00Z"/>
        </w:trPr>
        <w:tc>
          <w:tcPr>
            <w:tcW w:w="3827" w:type="dxa"/>
            <w:vAlign w:val="center"/>
          </w:tcPr>
          <w:p w14:paraId="28110B02" w14:textId="77777777" w:rsidR="009F78F1" w:rsidRDefault="009F78F1">
            <w:pPr>
              <w:pStyle w:val="ListParagraph"/>
              <w:ind w:left="25"/>
              <w:rPr>
                <w:ins w:id="4494" w:author="chaniaayulestari@outlook.com" w:date="2021-11-12T15:48:00Z"/>
              </w:rPr>
              <w:pPrChange w:id="4495"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4496" w:author="chaniaayulestari@outlook.com" w:date="2021-11-12T15:48:00Z"/>
              </w:rPr>
              <w:pPrChange w:id="4497" w:author="chaniaayulestari@outlook.com" w:date="2021-11-12T15:26:00Z">
                <w:pPr>
                  <w:spacing w:after="160"/>
                  <w:ind w:left="360"/>
                </w:pPr>
              </w:pPrChange>
            </w:pPr>
            <w:ins w:id="4498" w:author="chaniaayulestari@outlook.com" w:date="2021-11-12T15:48:00Z">
              <w:r>
                <w:t xml:space="preserve">3b. Menampilkan pemberitahuan melalui notifikasi bahwa data </w:t>
              </w:r>
            </w:ins>
            <w:ins w:id="4499" w:author="chaniaayulestari@outlook.com" w:date="2021-11-12T15:49:00Z">
              <w:r>
                <w:t>admin</w:t>
              </w:r>
            </w:ins>
            <w:ins w:id="4500" w:author="chaniaayulestari@outlook.com" w:date="2021-11-12T15:48:00Z">
              <w:r>
                <w:t xml:space="preserve"> </w:t>
              </w:r>
            </w:ins>
            <w:ins w:id="4501" w:author="chaniaayulestari@outlook.com" w:date="2021-11-12T15:49:00Z">
              <w:r>
                <w:t>gagal ditambahkan</w:t>
              </w:r>
            </w:ins>
          </w:p>
        </w:tc>
      </w:tr>
    </w:tbl>
    <w:p w14:paraId="6D763334" w14:textId="77777777" w:rsidR="009F78F1" w:rsidRDefault="009F78F1">
      <w:pPr>
        <w:ind w:left="66"/>
        <w:rPr>
          <w:ins w:id="4502" w:author="chaniaayulestari@outlook.com" w:date="2021-11-12T15:28:00Z"/>
        </w:rPr>
        <w:pPrChange w:id="4503"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4504" w:author="chaniaayulestari@outlook.com" w:date="2021-11-12T16:30:00Z"/>
        </w:rPr>
      </w:pPr>
      <w:ins w:id="4505" w:author="chaniaayulestari@outlook.com" w:date="2021-11-12T15:28:00Z">
        <w:r>
          <w:t>Skenarion Edit</w:t>
        </w:r>
      </w:ins>
      <w:ins w:id="4506" w:author="chaniaayulestari@outlook.com" w:date="2021-11-12T15:51:00Z">
        <w:r w:rsidR="009F78F1">
          <w:t xml:space="preserve"> Admin</w:t>
        </w:r>
      </w:ins>
    </w:p>
    <w:p w14:paraId="5E4DF138" w14:textId="635B51E7" w:rsidR="00A25E3C" w:rsidRDefault="00A25E3C">
      <w:pPr>
        <w:pStyle w:val="Caption"/>
        <w:keepNext/>
        <w:jc w:val="center"/>
        <w:rPr>
          <w:ins w:id="4507" w:author="chaniaayulestari@outlook.com" w:date="2021-11-13T14:08:00Z"/>
        </w:rPr>
        <w:pPrChange w:id="4508" w:author="chaniaayulestari@outlook.com" w:date="2021-11-13T14:08:00Z">
          <w:pPr/>
        </w:pPrChange>
      </w:pPr>
      <w:bookmarkStart w:id="4509" w:name="_Toc87762747"/>
      <w:ins w:id="4510" w:author="chaniaayulestari@outlook.com" w:date="2021-11-13T14:08:00Z">
        <w:r>
          <w:t xml:space="preserve">Tabel 3. </w:t>
        </w:r>
      </w:ins>
      <w:ins w:id="4511" w:author="Rafi Aziizi" w:date="2021-11-14T11:08:00Z">
        <w:r w:rsidR="001B2DEA">
          <w:fldChar w:fldCharType="begin"/>
        </w:r>
        <w:r w:rsidR="001B2DEA">
          <w:instrText xml:space="preserve"> SEQ Tabel_3. \* ARABIC </w:instrText>
        </w:r>
      </w:ins>
      <w:r w:rsidR="001B2DEA">
        <w:fldChar w:fldCharType="separate"/>
      </w:r>
      <w:ins w:id="4512" w:author="Rafi Aziizi" w:date="2021-11-14T11:08:00Z">
        <w:r w:rsidR="001B2DEA">
          <w:rPr>
            <w:noProof/>
          </w:rPr>
          <w:t>34</w:t>
        </w:r>
        <w:r w:rsidR="001B2DEA">
          <w:fldChar w:fldCharType="end"/>
        </w:r>
      </w:ins>
      <w:ins w:id="4513" w:author="chaniaayulestari@outlook.com" w:date="2021-11-13T14:08:00Z">
        <w:del w:id="4514" w:author="Rafi Aziizi" w:date="2021-11-14T09:52:00Z">
          <w:r w:rsidDel="003640C9">
            <w:fldChar w:fldCharType="begin"/>
          </w:r>
          <w:r w:rsidDel="003640C9">
            <w:delInstrText xml:space="preserve"> SEQ Tabel_3. \* ARABIC </w:delInstrText>
          </w:r>
        </w:del>
      </w:ins>
      <w:del w:id="4515" w:author="Rafi Aziizi" w:date="2021-11-14T09:52:00Z">
        <w:r w:rsidR="007A54E1">
          <w:fldChar w:fldCharType="separate"/>
        </w:r>
      </w:del>
      <w:ins w:id="4516" w:author="chaniaayulestari@outlook.com" w:date="2021-11-13T14:08:00Z">
        <w:del w:id="4517" w:author="Rafi Aziizi" w:date="2021-11-14T09:52:00Z">
          <w:r w:rsidDel="003640C9">
            <w:fldChar w:fldCharType="end"/>
          </w:r>
        </w:del>
        <w:r>
          <w:t xml:space="preserve"> Skenario Edit Admin</w:t>
        </w:r>
        <w:bookmarkEnd w:id="450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4518"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4519" w:author="chaniaayulestari@outlook.com" w:date="2021-11-12T15:50:00Z"/>
                <w:b/>
              </w:rPr>
            </w:pPr>
            <w:ins w:id="4520"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4521" w:author="chaniaayulestari@outlook.com" w:date="2021-11-12T15:50:00Z"/>
              </w:rPr>
            </w:pPr>
            <w:ins w:id="4522" w:author="chaniaayulestari@outlook.com" w:date="2021-11-12T15:50:00Z">
              <w:r>
                <w:t xml:space="preserve">Edit </w:t>
              </w:r>
            </w:ins>
            <w:ins w:id="4523" w:author="chaniaayulestari@outlook.com" w:date="2021-11-12T15:51:00Z">
              <w:r>
                <w:t>Admin</w:t>
              </w:r>
            </w:ins>
          </w:p>
        </w:tc>
      </w:tr>
      <w:tr w:rsidR="009F78F1" w:rsidRPr="002F6C1D" w14:paraId="1985CF0E" w14:textId="77777777" w:rsidTr="00D26F74">
        <w:trPr>
          <w:jc w:val="center"/>
          <w:ins w:id="4524" w:author="chaniaayulestari@outlook.com" w:date="2021-11-12T15:50:00Z"/>
        </w:trPr>
        <w:tc>
          <w:tcPr>
            <w:tcW w:w="3827" w:type="dxa"/>
            <w:vAlign w:val="center"/>
          </w:tcPr>
          <w:p w14:paraId="6530D673" w14:textId="77777777" w:rsidR="009F78F1" w:rsidRPr="0044182F" w:rsidRDefault="009F78F1" w:rsidP="00D26F74">
            <w:pPr>
              <w:rPr>
                <w:ins w:id="4525" w:author="chaniaayulestari@outlook.com" w:date="2021-11-12T15:50:00Z"/>
                <w:b/>
              </w:rPr>
            </w:pPr>
            <w:ins w:id="4526"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4527" w:author="chaniaayulestari@outlook.com" w:date="2021-11-12T15:50:00Z"/>
              </w:rPr>
            </w:pPr>
            <w:ins w:id="4528" w:author="chaniaayulestari@outlook.com" w:date="2021-11-12T15:50:00Z">
              <w:r>
                <w:t>RC16</w:t>
              </w:r>
            </w:ins>
            <w:ins w:id="4529" w:author="Rafi Aziizi" w:date="2021-11-13T06:57:00Z">
              <w:r w:rsidR="005049EC">
                <w:t>.3</w:t>
              </w:r>
            </w:ins>
          </w:p>
        </w:tc>
      </w:tr>
      <w:tr w:rsidR="009F78F1" w:rsidRPr="000C722D" w14:paraId="4C8A645F" w14:textId="77777777" w:rsidTr="00D26F74">
        <w:trPr>
          <w:jc w:val="center"/>
          <w:ins w:id="4530" w:author="chaniaayulestari@outlook.com" w:date="2021-11-12T15:50:00Z"/>
        </w:trPr>
        <w:tc>
          <w:tcPr>
            <w:tcW w:w="3827" w:type="dxa"/>
            <w:vAlign w:val="center"/>
          </w:tcPr>
          <w:p w14:paraId="3D64FA78" w14:textId="77777777" w:rsidR="009F78F1" w:rsidRPr="0044182F" w:rsidRDefault="009F78F1" w:rsidP="00D26F74">
            <w:pPr>
              <w:rPr>
                <w:ins w:id="4531" w:author="chaniaayulestari@outlook.com" w:date="2021-11-12T15:50:00Z"/>
                <w:b/>
              </w:rPr>
            </w:pPr>
            <w:ins w:id="4532"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4533" w:author="chaniaayulestari@outlook.com" w:date="2021-11-12T15:50:00Z"/>
              </w:rPr>
            </w:pPr>
            <w:ins w:id="4534" w:author="chaniaayulestari@outlook.com" w:date="2021-11-12T15:50:00Z">
              <w:r>
                <w:t xml:space="preserve">Use case ini merupakan use case generalisasi dari kelola </w:t>
              </w:r>
            </w:ins>
            <w:ins w:id="4535" w:author="chaniaayulestari@outlook.com" w:date="2021-11-12T15:51:00Z">
              <w:r>
                <w:t>admin</w:t>
              </w:r>
            </w:ins>
            <w:ins w:id="4536" w:author="chaniaayulestari@outlook.com" w:date="2021-11-12T15:50:00Z">
              <w:r>
                <w:t xml:space="preserve"> untuk memperbaharui data </w:t>
              </w:r>
            </w:ins>
            <w:ins w:id="4537" w:author="chaniaayulestari@outlook.com" w:date="2021-11-12T15:51:00Z">
              <w:r w:rsidR="00722680">
                <w:t>admin.</w:t>
              </w:r>
            </w:ins>
          </w:p>
        </w:tc>
      </w:tr>
      <w:tr w:rsidR="009F78F1" w:rsidRPr="002F6C1D" w14:paraId="684087C1" w14:textId="77777777" w:rsidTr="00D26F74">
        <w:trPr>
          <w:jc w:val="center"/>
          <w:ins w:id="4538" w:author="chaniaayulestari@outlook.com" w:date="2021-11-12T15:50:00Z"/>
        </w:trPr>
        <w:tc>
          <w:tcPr>
            <w:tcW w:w="3827" w:type="dxa"/>
            <w:vAlign w:val="center"/>
          </w:tcPr>
          <w:p w14:paraId="74396B9F" w14:textId="77777777" w:rsidR="009F78F1" w:rsidRPr="0044182F" w:rsidRDefault="009F78F1" w:rsidP="00D26F74">
            <w:pPr>
              <w:rPr>
                <w:ins w:id="4539" w:author="chaniaayulestari@outlook.com" w:date="2021-11-12T15:50:00Z"/>
                <w:b/>
              </w:rPr>
            </w:pPr>
            <w:ins w:id="4540"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4541" w:author="chaniaayulestari@outlook.com" w:date="2021-11-12T15:50:00Z"/>
              </w:rPr>
            </w:pPr>
            <w:ins w:id="4542" w:author="chaniaayulestari@outlook.com" w:date="2021-11-12T15:50:00Z">
              <w:r>
                <w:t>Bag.IT, Guru BK.</w:t>
              </w:r>
            </w:ins>
          </w:p>
        </w:tc>
      </w:tr>
      <w:tr w:rsidR="009F78F1" w:rsidRPr="007B7AB3" w14:paraId="15E043F1" w14:textId="77777777" w:rsidTr="00D26F74">
        <w:trPr>
          <w:jc w:val="center"/>
          <w:ins w:id="4543" w:author="chaniaayulestari@outlook.com" w:date="2021-11-12T15:50:00Z"/>
        </w:trPr>
        <w:tc>
          <w:tcPr>
            <w:tcW w:w="3827" w:type="dxa"/>
            <w:vAlign w:val="center"/>
          </w:tcPr>
          <w:p w14:paraId="0EA4D2AE" w14:textId="77777777" w:rsidR="009F78F1" w:rsidRPr="0044182F" w:rsidRDefault="009F78F1" w:rsidP="00D26F74">
            <w:pPr>
              <w:rPr>
                <w:ins w:id="4544" w:author="chaniaayulestari@outlook.com" w:date="2021-11-12T15:50:00Z"/>
                <w:b/>
              </w:rPr>
            </w:pPr>
            <w:ins w:id="4545"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4546" w:author="chaniaayulestari@outlook.com" w:date="2021-11-12T15:50:00Z"/>
                <w:i/>
                <w:iCs/>
              </w:rPr>
            </w:pPr>
            <w:ins w:id="4547" w:author="chaniaayulestari@outlook.com" w:date="2021-11-12T15:50:00Z">
              <w:r>
                <w:rPr>
                  <w:i/>
                  <w:iCs/>
                </w:rPr>
                <w:t>Conditional</w:t>
              </w:r>
            </w:ins>
          </w:p>
        </w:tc>
      </w:tr>
      <w:tr w:rsidR="009F78F1" w:rsidRPr="0044182F" w14:paraId="706C99BE" w14:textId="77777777" w:rsidTr="00D26F74">
        <w:trPr>
          <w:jc w:val="center"/>
          <w:ins w:id="4548" w:author="chaniaayulestari@outlook.com" w:date="2021-11-12T15:50:00Z"/>
        </w:trPr>
        <w:tc>
          <w:tcPr>
            <w:tcW w:w="3827" w:type="dxa"/>
            <w:vAlign w:val="center"/>
          </w:tcPr>
          <w:p w14:paraId="579B2507" w14:textId="77777777" w:rsidR="009F78F1" w:rsidRPr="0044182F" w:rsidRDefault="009F78F1" w:rsidP="00D26F74">
            <w:pPr>
              <w:rPr>
                <w:ins w:id="4549" w:author="chaniaayulestari@outlook.com" w:date="2021-11-12T15:50:00Z"/>
                <w:b/>
              </w:rPr>
            </w:pPr>
            <w:ins w:id="4550" w:author="chaniaayulestari@outlook.com" w:date="2021-11-12T15:50:00Z">
              <w:r w:rsidRPr="0044182F">
                <w:rPr>
                  <w:b/>
                </w:rPr>
                <w:lastRenderedPageBreak/>
                <w:t>Triggers</w:t>
              </w:r>
            </w:ins>
          </w:p>
        </w:tc>
        <w:tc>
          <w:tcPr>
            <w:tcW w:w="3964" w:type="dxa"/>
            <w:vAlign w:val="center"/>
          </w:tcPr>
          <w:p w14:paraId="75E86B63" w14:textId="77777777" w:rsidR="009F78F1" w:rsidRPr="0044182F" w:rsidRDefault="009F78F1" w:rsidP="00D26F74">
            <w:pPr>
              <w:rPr>
                <w:ins w:id="4551" w:author="chaniaayulestari@outlook.com" w:date="2021-11-12T15:50:00Z"/>
              </w:rPr>
            </w:pPr>
            <w:ins w:id="4552" w:author="chaniaayulestari@outlook.com" w:date="2021-11-12T15:50:00Z">
              <w:r>
                <w:t>-</w:t>
              </w:r>
            </w:ins>
          </w:p>
        </w:tc>
      </w:tr>
      <w:tr w:rsidR="009F78F1" w:rsidRPr="0081005E" w14:paraId="0375FCFE" w14:textId="77777777" w:rsidTr="00D26F74">
        <w:trPr>
          <w:jc w:val="center"/>
          <w:ins w:id="4553" w:author="chaniaayulestari@outlook.com" w:date="2021-11-12T15:50:00Z"/>
        </w:trPr>
        <w:tc>
          <w:tcPr>
            <w:tcW w:w="3827" w:type="dxa"/>
            <w:vAlign w:val="center"/>
          </w:tcPr>
          <w:p w14:paraId="1152F3B4" w14:textId="77777777" w:rsidR="009F78F1" w:rsidRPr="0044182F" w:rsidRDefault="009F78F1" w:rsidP="00D26F74">
            <w:pPr>
              <w:rPr>
                <w:ins w:id="4554" w:author="chaniaayulestari@outlook.com" w:date="2021-11-12T15:50:00Z"/>
                <w:b/>
              </w:rPr>
            </w:pPr>
            <w:ins w:id="4555" w:author="chaniaayulestari@outlook.com" w:date="2021-11-12T15:50:00Z">
              <w:r w:rsidRPr="0044182F">
                <w:rPr>
                  <w:b/>
                </w:rPr>
                <w:t>Pre-Conditions</w:t>
              </w:r>
            </w:ins>
          </w:p>
        </w:tc>
        <w:tc>
          <w:tcPr>
            <w:tcW w:w="3964" w:type="dxa"/>
            <w:vAlign w:val="center"/>
          </w:tcPr>
          <w:p w14:paraId="365C0699" w14:textId="75D416B4" w:rsidR="009F78F1" w:rsidRPr="0081005E" w:rsidRDefault="009F78F1" w:rsidP="00D26F74">
            <w:pPr>
              <w:rPr>
                <w:ins w:id="4556" w:author="chaniaayulestari@outlook.com" w:date="2021-11-12T15:50:00Z"/>
                <w:i/>
                <w:iCs/>
              </w:rPr>
            </w:pPr>
            <w:ins w:id="4557" w:author="chaniaayulestari@outlook.com" w:date="2021-11-12T15:50:00Z">
              <w:r>
                <w:t xml:space="preserve">Data </w:t>
              </w:r>
            </w:ins>
            <w:ins w:id="4558" w:author="chaniaayulestari@outlook.com" w:date="2021-11-12T15:51:00Z">
              <w:r w:rsidR="00722680">
                <w:t>admin</w:t>
              </w:r>
            </w:ins>
            <w:ins w:id="4559" w:author="chaniaayulestari@outlook.com" w:date="2021-11-12T15:50:00Z">
              <w:r>
                <w:t xml:space="preserve"> belum diperbaharui</w:t>
              </w:r>
            </w:ins>
          </w:p>
        </w:tc>
      </w:tr>
      <w:tr w:rsidR="009F78F1" w:rsidRPr="0048762E" w14:paraId="34570B31" w14:textId="77777777" w:rsidTr="00D26F74">
        <w:trPr>
          <w:jc w:val="center"/>
          <w:ins w:id="4560" w:author="chaniaayulestari@outlook.com" w:date="2021-11-12T15:50:00Z"/>
        </w:trPr>
        <w:tc>
          <w:tcPr>
            <w:tcW w:w="3827" w:type="dxa"/>
            <w:vAlign w:val="center"/>
          </w:tcPr>
          <w:p w14:paraId="607754D8" w14:textId="77777777" w:rsidR="009F78F1" w:rsidRPr="0044182F" w:rsidRDefault="009F78F1" w:rsidP="00D26F74">
            <w:pPr>
              <w:rPr>
                <w:ins w:id="4561" w:author="chaniaayulestari@outlook.com" w:date="2021-11-12T15:50:00Z"/>
                <w:b/>
              </w:rPr>
            </w:pPr>
            <w:ins w:id="4562"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4563" w:author="chaniaayulestari@outlook.com" w:date="2021-11-12T15:50:00Z"/>
              </w:rPr>
            </w:pPr>
            <w:ins w:id="4564" w:author="chaniaayulestari@outlook.com" w:date="2021-11-12T15:50:00Z">
              <w:r>
                <w:t xml:space="preserve">Perubahan data identitas </w:t>
              </w:r>
            </w:ins>
            <w:ins w:id="4565" w:author="chaniaayulestari@outlook.com" w:date="2021-11-12T15:51:00Z">
              <w:r w:rsidR="00722680">
                <w:t>admin</w:t>
              </w:r>
            </w:ins>
          </w:p>
        </w:tc>
      </w:tr>
      <w:tr w:rsidR="009F78F1" w:rsidRPr="0044182F" w14:paraId="7D8BDF89" w14:textId="77777777" w:rsidTr="00D26F74">
        <w:trPr>
          <w:jc w:val="center"/>
          <w:ins w:id="4566"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4567" w:author="chaniaayulestari@outlook.com" w:date="2021-11-12T15:50:00Z"/>
                <w:b/>
              </w:rPr>
            </w:pPr>
            <w:ins w:id="4568" w:author="chaniaayulestari@outlook.com" w:date="2021-11-12T15:50:00Z">
              <w:r w:rsidRPr="0044182F">
                <w:rPr>
                  <w:b/>
                </w:rPr>
                <w:t>Main Course</w:t>
              </w:r>
            </w:ins>
          </w:p>
        </w:tc>
      </w:tr>
      <w:tr w:rsidR="009F78F1" w:rsidRPr="0044182F" w14:paraId="2585A6BF" w14:textId="77777777" w:rsidTr="00D26F74">
        <w:trPr>
          <w:jc w:val="center"/>
          <w:ins w:id="4569"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4570" w:author="chaniaayulestari@outlook.com" w:date="2021-11-12T15:50:00Z"/>
                <w:b/>
              </w:rPr>
            </w:pPr>
            <w:ins w:id="4571"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4572" w:author="chaniaayulestari@outlook.com" w:date="2021-11-12T15:50:00Z"/>
                <w:b/>
              </w:rPr>
            </w:pPr>
            <w:ins w:id="4573" w:author="chaniaayulestari@outlook.com" w:date="2021-11-12T15:50:00Z">
              <w:r w:rsidRPr="0044182F">
                <w:rPr>
                  <w:b/>
                </w:rPr>
                <w:t>Reaksi Sistem</w:t>
              </w:r>
            </w:ins>
          </w:p>
        </w:tc>
      </w:tr>
      <w:tr w:rsidR="009F78F1" w:rsidRPr="0044182F" w14:paraId="4277E3F2" w14:textId="77777777" w:rsidTr="00D26F74">
        <w:trPr>
          <w:jc w:val="center"/>
          <w:ins w:id="4574"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4575" w:author="chaniaayulestari@outlook.com" w:date="2021-11-12T15:50:00Z"/>
              </w:rPr>
              <w:pPrChange w:id="4576" w:author="chaniaayulestari@outlook.com" w:date="2021-11-12T15:26:00Z">
                <w:pPr>
                  <w:numPr>
                    <w:numId w:val="83"/>
                  </w:numPr>
                  <w:spacing w:after="160"/>
                  <w:ind w:left="720" w:hanging="360"/>
                </w:pPr>
              </w:pPrChange>
            </w:pPr>
            <w:ins w:id="4577" w:author="chaniaayulestari@outlook.com" w:date="2021-11-12T15:50:00Z">
              <w:r>
                <w:t xml:space="preserve">Memasuki menu “Data </w:t>
              </w:r>
            </w:ins>
            <w:ins w:id="4578"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4579" w:author="chaniaayulestari@outlook.com" w:date="2021-11-12T15:50:00Z"/>
              </w:rPr>
              <w:pPrChange w:id="4580" w:author="chaniaayulestari@outlook.com" w:date="2021-11-12T15:26:00Z">
                <w:pPr>
                  <w:ind w:left="511"/>
                </w:pPr>
              </w:pPrChange>
            </w:pPr>
          </w:p>
        </w:tc>
      </w:tr>
      <w:tr w:rsidR="009F78F1" w:rsidRPr="0044182F" w14:paraId="12BD5319" w14:textId="77777777" w:rsidTr="00D26F74">
        <w:trPr>
          <w:jc w:val="center"/>
          <w:ins w:id="4581" w:author="chaniaayulestari@outlook.com" w:date="2021-11-12T15:50:00Z"/>
        </w:trPr>
        <w:tc>
          <w:tcPr>
            <w:tcW w:w="3827" w:type="dxa"/>
            <w:vAlign w:val="center"/>
          </w:tcPr>
          <w:p w14:paraId="0C7090DC" w14:textId="77777777" w:rsidR="009F78F1" w:rsidRPr="0044182F" w:rsidRDefault="009F78F1">
            <w:pPr>
              <w:pStyle w:val="ListParagraph"/>
              <w:ind w:left="450"/>
              <w:rPr>
                <w:ins w:id="4582" w:author="chaniaayulestari@outlook.com" w:date="2021-11-12T15:50:00Z"/>
              </w:rPr>
              <w:pPrChange w:id="4583"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4584" w:author="chaniaayulestari@outlook.com" w:date="2021-11-12T15:50:00Z"/>
              </w:rPr>
              <w:pPrChange w:id="4585" w:author="chaniaayulestari@outlook.com" w:date="2021-11-12T15:26:00Z">
                <w:pPr>
                  <w:numPr>
                    <w:numId w:val="83"/>
                  </w:numPr>
                  <w:spacing w:after="160"/>
                  <w:ind w:left="511" w:hanging="360"/>
                </w:pPr>
              </w:pPrChange>
            </w:pPr>
            <w:ins w:id="4586" w:author="chaniaayulestari@outlook.com" w:date="2021-11-12T15:50:00Z">
              <w:r>
                <w:t xml:space="preserve">Menampilkan seluruh data </w:t>
              </w:r>
            </w:ins>
            <w:ins w:id="4587" w:author="chaniaayulestari@outlook.com" w:date="2021-11-12T15:51:00Z">
              <w:r w:rsidR="00722680">
                <w:t>admin</w:t>
              </w:r>
            </w:ins>
          </w:p>
        </w:tc>
      </w:tr>
      <w:tr w:rsidR="009F78F1" w14:paraId="763BD08B" w14:textId="77777777" w:rsidTr="00D26F74">
        <w:trPr>
          <w:jc w:val="center"/>
          <w:ins w:id="4588"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4589" w:author="chaniaayulestari@outlook.com" w:date="2021-11-12T15:50:00Z"/>
              </w:rPr>
              <w:pPrChange w:id="4590" w:author="chaniaayulestari@outlook.com" w:date="2021-11-12T15:26:00Z">
                <w:pPr>
                  <w:pStyle w:val="ListParagraph"/>
                  <w:numPr>
                    <w:numId w:val="83"/>
                  </w:numPr>
                  <w:ind w:hanging="360"/>
                </w:pPr>
              </w:pPrChange>
            </w:pPr>
            <w:ins w:id="4591" w:author="chaniaayulestari@outlook.com" w:date="2021-11-12T15:50:00Z">
              <w:r>
                <w:t xml:space="preserve">Menekan tombol “Profile </w:t>
              </w:r>
            </w:ins>
            <w:ins w:id="4592" w:author="chaniaayulestari@outlook.com" w:date="2021-11-12T15:51:00Z">
              <w:r w:rsidR="00722680">
                <w:t>Admin</w:t>
              </w:r>
            </w:ins>
            <w:ins w:id="4593"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4594" w:author="chaniaayulestari@outlook.com" w:date="2021-11-12T15:50:00Z"/>
              </w:rPr>
              <w:pPrChange w:id="4595" w:author="chaniaayulestari@outlook.com" w:date="2021-11-12T15:26:00Z">
                <w:pPr>
                  <w:spacing w:after="160"/>
                  <w:ind w:left="511"/>
                </w:pPr>
              </w:pPrChange>
            </w:pPr>
          </w:p>
        </w:tc>
      </w:tr>
      <w:tr w:rsidR="009F78F1" w14:paraId="61985C43" w14:textId="77777777" w:rsidTr="00D26F74">
        <w:trPr>
          <w:jc w:val="center"/>
          <w:ins w:id="4596" w:author="chaniaayulestari@outlook.com" w:date="2021-11-12T15:50:00Z"/>
        </w:trPr>
        <w:tc>
          <w:tcPr>
            <w:tcW w:w="3827" w:type="dxa"/>
            <w:vAlign w:val="center"/>
          </w:tcPr>
          <w:p w14:paraId="6FBC570F" w14:textId="77777777" w:rsidR="009F78F1" w:rsidRDefault="009F78F1">
            <w:pPr>
              <w:rPr>
                <w:ins w:id="4597" w:author="chaniaayulestari@outlook.com" w:date="2021-11-12T15:50:00Z"/>
              </w:rPr>
              <w:pPrChange w:id="4598"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4599" w:author="chaniaayulestari@outlook.com" w:date="2021-11-12T15:50:00Z"/>
              </w:rPr>
              <w:pPrChange w:id="4600" w:author="chaniaayulestari@outlook.com" w:date="2021-11-12T15:26:00Z">
                <w:pPr>
                  <w:pStyle w:val="ListParagraph"/>
                  <w:numPr>
                    <w:numId w:val="83"/>
                  </w:numPr>
                  <w:spacing w:after="160"/>
                  <w:ind w:hanging="360"/>
                </w:pPr>
              </w:pPrChange>
            </w:pPr>
            <w:ins w:id="4601" w:author="chaniaayulestari@outlook.com" w:date="2021-11-12T15:50:00Z">
              <w:r>
                <w:t xml:space="preserve">Menampilkan data identitas </w:t>
              </w:r>
            </w:ins>
            <w:ins w:id="4602" w:author="chaniaayulestari@outlook.com" w:date="2021-11-12T15:52:00Z">
              <w:r w:rsidR="00722680">
                <w:t>admin</w:t>
              </w:r>
            </w:ins>
            <w:ins w:id="4603" w:author="chaniaayulestari@outlook.com" w:date="2021-11-12T15:50:00Z">
              <w:r>
                <w:t xml:space="preserve"> secara keseluruhan</w:t>
              </w:r>
            </w:ins>
          </w:p>
        </w:tc>
      </w:tr>
      <w:tr w:rsidR="009F78F1" w14:paraId="1E9C3952" w14:textId="77777777" w:rsidTr="00D26F74">
        <w:trPr>
          <w:jc w:val="center"/>
          <w:ins w:id="4604"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4605" w:author="chaniaayulestari@outlook.com" w:date="2021-11-12T15:50:00Z"/>
              </w:rPr>
              <w:pPrChange w:id="4606" w:author="chaniaayulestari@outlook.com" w:date="2021-11-12T15:26:00Z">
                <w:pPr>
                  <w:pStyle w:val="ListParagraph"/>
                  <w:numPr>
                    <w:numId w:val="83"/>
                  </w:numPr>
                  <w:ind w:hanging="360"/>
                </w:pPr>
              </w:pPrChange>
            </w:pPr>
            <w:ins w:id="4607" w:author="chaniaayulestari@outlook.com" w:date="2021-11-12T15:50:00Z">
              <w:r>
                <w:t xml:space="preserve">Melakukan perubahan data </w:t>
              </w:r>
            </w:ins>
            <w:ins w:id="4608"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4609" w:author="chaniaayulestari@outlook.com" w:date="2021-11-12T15:50:00Z"/>
              </w:rPr>
              <w:pPrChange w:id="4610" w:author="chaniaayulestari@outlook.com" w:date="2021-11-12T15:26:00Z">
                <w:pPr>
                  <w:spacing w:after="160"/>
                </w:pPr>
              </w:pPrChange>
            </w:pPr>
          </w:p>
        </w:tc>
      </w:tr>
      <w:tr w:rsidR="009F78F1" w14:paraId="4BD12EDF" w14:textId="77777777" w:rsidTr="00D26F74">
        <w:trPr>
          <w:jc w:val="center"/>
          <w:ins w:id="4611" w:author="chaniaayulestari@outlook.com" w:date="2021-11-12T15:50:00Z"/>
        </w:trPr>
        <w:tc>
          <w:tcPr>
            <w:tcW w:w="3827" w:type="dxa"/>
            <w:vAlign w:val="center"/>
          </w:tcPr>
          <w:p w14:paraId="6A4FCBE3" w14:textId="77777777" w:rsidR="009F78F1" w:rsidRDefault="009F78F1">
            <w:pPr>
              <w:pStyle w:val="ListParagraph"/>
              <w:ind w:left="450"/>
              <w:rPr>
                <w:ins w:id="4612" w:author="chaniaayulestari@outlook.com" w:date="2021-11-12T15:50:00Z"/>
              </w:rPr>
              <w:pPrChange w:id="4613"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4614" w:author="chaniaayulestari@outlook.com" w:date="2021-11-12T15:50:00Z"/>
              </w:rPr>
              <w:pPrChange w:id="4615" w:author="chaniaayulestari@outlook.com" w:date="2021-11-12T15:26:00Z">
                <w:pPr>
                  <w:pStyle w:val="ListParagraph"/>
                  <w:numPr>
                    <w:numId w:val="83"/>
                  </w:numPr>
                  <w:spacing w:after="160"/>
                  <w:ind w:hanging="360"/>
                </w:pPr>
              </w:pPrChange>
            </w:pPr>
            <w:ins w:id="4616" w:author="chaniaayulestari@outlook.com" w:date="2021-11-12T15:50:00Z">
              <w:r>
                <w:t xml:space="preserve">Menyimpan data </w:t>
              </w:r>
            </w:ins>
            <w:ins w:id="4617" w:author="chaniaayulestari@outlook.com" w:date="2021-11-12T15:52:00Z">
              <w:r w:rsidR="00722680">
                <w:t xml:space="preserve">admin </w:t>
              </w:r>
            </w:ins>
            <w:ins w:id="4618"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4619"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4620" w:author="chaniaayulestari@outlook.com" w:date="2021-11-12T15:50:00Z"/>
                <w:b/>
                <w:bCs/>
              </w:rPr>
            </w:pPr>
            <w:ins w:id="4621" w:author="chaniaayulestari@outlook.com" w:date="2021-11-12T15:50:00Z">
              <w:r w:rsidRPr="001B1AF9">
                <w:rPr>
                  <w:b/>
                  <w:bCs/>
                </w:rPr>
                <w:t>Skenario Eksepsi (Optional)</w:t>
              </w:r>
            </w:ins>
          </w:p>
        </w:tc>
      </w:tr>
      <w:tr w:rsidR="009F78F1" w:rsidRPr="001B1AF9" w14:paraId="776DCCC2" w14:textId="77777777" w:rsidTr="00D26F74">
        <w:trPr>
          <w:jc w:val="center"/>
          <w:ins w:id="4622"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4623" w:author="chaniaayulestari@outlook.com" w:date="2021-11-12T15:50:00Z"/>
                <w:b/>
                <w:bCs/>
              </w:rPr>
            </w:pPr>
            <w:ins w:id="4624"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4625" w:author="chaniaayulestari@outlook.com" w:date="2021-11-12T15:50:00Z"/>
                <w:b/>
                <w:bCs/>
              </w:rPr>
            </w:pPr>
            <w:ins w:id="4626" w:author="chaniaayulestari@outlook.com" w:date="2021-11-12T15:50:00Z">
              <w:r w:rsidRPr="001B1AF9">
                <w:rPr>
                  <w:b/>
                  <w:bCs/>
                </w:rPr>
                <w:t>Reaksi Sistem</w:t>
              </w:r>
            </w:ins>
          </w:p>
        </w:tc>
      </w:tr>
      <w:tr w:rsidR="009F78F1" w14:paraId="73D4ECC5" w14:textId="77777777" w:rsidTr="00D26F74">
        <w:trPr>
          <w:jc w:val="center"/>
          <w:ins w:id="4627" w:author="chaniaayulestari@outlook.com" w:date="2021-11-12T15:50:00Z"/>
        </w:trPr>
        <w:tc>
          <w:tcPr>
            <w:tcW w:w="3827" w:type="dxa"/>
            <w:vAlign w:val="center"/>
          </w:tcPr>
          <w:p w14:paraId="4A551FEB" w14:textId="6908E699" w:rsidR="009F78F1" w:rsidRDefault="009F78F1">
            <w:pPr>
              <w:ind w:left="25"/>
              <w:rPr>
                <w:ins w:id="4628" w:author="chaniaayulestari@outlook.com" w:date="2021-11-12T15:50:00Z"/>
              </w:rPr>
              <w:pPrChange w:id="4629" w:author="chaniaayulestari@outlook.com" w:date="2021-11-12T15:27:00Z">
                <w:pPr>
                  <w:ind w:left="360"/>
                </w:pPr>
              </w:pPrChange>
            </w:pPr>
            <w:ins w:id="4630" w:author="chaniaayulestari@outlook.com" w:date="2021-11-12T15:50:00Z">
              <w:r>
                <w:t xml:space="preserve">5a. Tidak memasukan secara benar data </w:t>
              </w:r>
            </w:ins>
            <w:ins w:id="4631" w:author="chaniaayulestari@outlook.com" w:date="2021-11-12T15:52:00Z">
              <w:r w:rsidR="00722680">
                <w:t xml:space="preserve">admin </w:t>
              </w:r>
            </w:ins>
            <w:ins w:id="4632"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4633" w:author="chaniaayulestari@outlook.com" w:date="2021-11-12T15:50:00Z"/>
              </w:rPr>
              <w:pPrChange w:id="4634" w:author="chaniaayulestari@outlook.com" w:date="2021-11-12T15:27:00Z">
                <w:pPr>
                  <w:pStyle w:val="ListParagraph"/>
                  <w:spacing w:after="160"/>
                  <w:ind w:left="468"/>
                </w:pPr>
              </w:pPrChange>
            </w:pPr>
          </w:p>
        </w:tc>
      </w:tr>
      <w:tr w:rsidR="009F78F1" w14:paraId="7B570621" w14:textId="77777777" w:rsidTr="00D26F74">
        <w:trPr>
          <w:jc w:val="center"/>
          <w:ins w:id="4635" w:author="chaniaayulestari@outlook.com" w:date="2021-11-12T15:50:00Z"/>
        </w:trPr>
        <w:tc>
          <w:tcPr>
            <w:tcW w:w="3827" w:type="dxa"/>
            <w:vAlign w:val="center"/>
          </w:tcPr>
          <w:p w14:paraId="4A8C30D6" w14:textId="77777777" w:rsidR="009F78F1" w:rsidRDefault="009F78F1">
            <w:pPr>
              <w:pStyle w:val="ListParagraph"/>
              <w:ind w:left="25"/>
              <w:rPr>
                <w:ins w:id="4636" w:author="chaniaayulestari@outlook.com" w:date="2021-11-12T15:50:00Z"/>
              </w:rPr>
              <w:pPrChange w:id="4637"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4638" w:author="chaniaayulestari@outlook.com" w:date="2021-11-12T15:50:00Z"/>
              </w:rPr>
              <w:pPrChange w:id="4639" w:author="chaniaayulestari@outlook.com" w:date="2021-11-12T15:27:00Z">
                <w:pPr>
                  <w:spacing w:after="160"/>
                  <w:ind w:left="360"/>
                </w:pPr>
              </w:pPrChange>
            </w:pPr>
            <w:ins w:id="4640" w:author="chaniaayulestari@outlook.com" w:date="2021-11-12T15:50:00Z">
              <w:r>
                <w:t xml:space="preserve">5b. Menampilkan pemberitahuan melalui notifikasi bahwa data </w:t>
              </w:r>
            </w:ins>
            <w:ins w:id="4641" w:author="chaniaayulestari@outlook.com" w:date="2021-11-12T15:52:00Z">
              <w:r w:rsidR="00722680">
                <w:t>admin</w:t>
              </w:r>
            </w:ins>
            <w:ins w:id="4642" w:author="chaniaayulestari@outlook.com" w:date="2021-11-12T15:50:00Z">
              <w:r>
                <w:t xml:space="preserve"> gagal diperbaharui</w:t>
              </w:r>
            </w:ins>
          </w:p>
        </w:tc>
      </w:tr>
    </w:tbl>
    <w:p w14:paraId="445D3D7D" w14:textId="77777777" w:rsidR="009F78F1" w:rsidRDefault="009F78F1">
      <w:pPr>
        <w:ind w:left="66"/>
        <w:rPr>
          <w:ins w:id="4643" w:author="chaniaayulestari@outlook.com" w:date="2021-11-12T15:29:00Z"/>
        </w:rPr>
        <w:pPrChange w:id="4644"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4645" w:author="Rafi Aziizi" w:date="2021-11-12T16:56:00Z"/>
        </w:rPr>
        <w:pPrChange w:id="4646" w:author="chaniaayulestari@outlook.com" w:date="2021-11-12T15:28:00Z">
          <w:pPr>
            <w:pStyle w:val="ListParagraph"/>
            <w:numPr>
              <w:numId w:val="25"/>
            </w:numPr>
            <w:ind w:left="426" w:hanging="360"/>
          </w:pPr>
        </w:pPrChange>
      </w:pPr>
      <w:ins w:id="4647" w:author="chaniaayulestari@outlook.com" w:date="2021-11-12T15:29:00Z">
        <w:r>
          <w:t xml:space="preserve">Skenario Lihat </w:t>
        </w:r>
      </w:ins>
      <w:ins w:id="4648" w:author="chaniaayulestari@outlook.com" w:date="2021-11-12T15:52:00Z">
        <w:r w:rsidR="00722680">
          <w:t>Ad</w:t>
        </w:r>
      </w:ins>
      <w:ins w:id="4649" w:author="chaniaayulestari@outlook.com" w:date="2021-11-12T15:53:00Z">
        <w:r w:rsidR="00722680">
          <w:t>min</w:t>
        </w:r>
      </w:ins>
    </w:p>
    <w:p w14:paraId="7ADA136F" w14:textId="1DA49AFE" w:rsidR="00117601" w:rsidRDefault="00117601">
      <w:pPr>
        <w:pStyle w:val="ListParagraph"/>
        <w:numPr>
          <w:ilvl w:val="0"/>
          <w:numId w:val="95"/>
        </w:numPr>
        <w:ind w:left="426"/>
        <w:pPrChange w:id="4650" w:author="Rafi Aziizi" w:date="2021-11-12T16:56:00Z">
          <w:pPr>
            <w:pStyle w:val="Caption"/>
            <w:keepNext/>
            <w:jc w:val="center"/>
          </w:pPr>
        </w:pPrChange>
      </w:pPr>
      <w:del w:id="4651"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4652" w:author="chaniaayulestari@outlook.com" w:date="2021-11-13T14:08:00Z"/>
        </w:rPr>
        <w:pPrChange w:id="4653" w:author="chaniaayulestari@outlook.com" w:date="2021-11-13T14:08:00Z">
          <w:pPr/>
        </w:pPrChange>
      </w:pPr>
      <w:bookmarkStart w:id="4654" w:name="_Toc87762748"/>
      <w:ins w:id="4655" w:author="chaniaayulestari@outlook.com" w:date="2021-11-13T14:08:00Z">
        <w:r>
          <w:t xml:space="preserve">Tabel 3. </w:t>
        </w:r>
      </w:ins>
      <w:ins w:id="4656" w:author="Rafi Aziizi" w:date="2021-11-14T11:08:00Z">
        <w:r w:rsidR="001B2DEA">
          <w:fldChar w:fldCharType="begin"/>
        </w:r>
        <w:r w:rsidR="001B2DEA">
          <w:instrText xml:space="preserve"> SEQ Tabel_3. \* ARABIC </w:instrText>
        </w:r>
      </w:ins>
      <w:r w:rsidR="001B2DEA">
        <w:fldChar w:fldCharType="separate"/>
      </w:r>
      <w:ins w:id="4657" w:author="Rafi Aziizi" w:date="2021-11-14T11:08:00Z">
        <w:r w:rsidR="001B2DEA">
          <w:rPr>
            <w:noProof/>
          </w:rPr>
          <w:t>35</w:t>
        </w:r>
        <w:r w:rsidR="001B2DEA">
          <w:fldChar w:fldCharType="end"/>
        </w:r>
      </w:ins>
      <w:ins w:id="4658" w:author="chaniaayulestari@outlook.com" w:date="2021-11-13T14:08:00Z">
        <w:del w:id="4659" w:author="Rafi Aziizi" w:date="2021-11-14T09:52:00Z">
          <w:r w:rsidDel="003640C9">
            <w:fldChar w:fldCharType="begin"/>
          </w:r>
          <w:r w:rsidDel="003640C9">
            <w:delInstrText xml:space="preserve"> SEQ Tabel_3. \* ARABIC </w:delInstrText>
          </w:r>
        </w:del>
      </w:ins>
      <w:del w:id="4660" w:author="Rafi Aziizi" w:date="2021-11-14T09:52:00Z">
        <w:r w:rsidR="007A54E1">
          <w:fldChar w:fldCharType="separate"/>
        </w:r>
      </w:del>
      <w:ins w:id="4661" w:author="chaniaayulestari@outlook.com" w:date="2021-11-13T14:08:00Z">
        <w:del w:id="4662" w:author="Rafi Aziizi" w:date="2021-11-14T09:52:00Z">
          <w:r w:rsidDel="003640C9">
            <w:fldChar w:fldCharType="end"/>
          </w:r>
        </w:del>
        <w:r>
          <w:t xml:space="preserve"> Skenario Lihat Admin</w:t>
        </w:r>
        <w:bookmarkEnd w:id="465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4663"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4664" w:author="chaniaayulestari@outlook.com" w:date="2021-11-12T15:55:00Z"/>
                <w:b/>
              </w:rPr>
            </w:pPr>
            <w:ins w:id="4665"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4666" w:author="chaniaayulestari@outlook.com" w:date="2021-11-12T15:55:00Z"/>
              </w:rPr>
            </w:pPr>
            <w:ins w:id="4667" w:author="chaniaayulestari@outlook.com" w:date="2021-11-12T15:55:00Z">
              <w:r>
                <w:t>Lihat Admin</w:t>
              </w:r>
            </w:ins>
          </w:p>
        </w:tc>
      </w:tr>
      <w:tr w:rsidR="00722680" w:rsidRPr="002F6C1D" w14:paraId="157CA002" w14:textId="77777777" w:rsidTr="00D26F74">
        <w:trPr>
          <w:jc w:val="center"/>
          <w:ins w:id="4668" w:author="chaniaayulestari@outlook.com" w:date="2021-11-12T15:55:00Z"/>
        </w:trPr>
        <w:tc>
          <w:tcPr>
            <w:tcW w:w="3827" w:type="dxa"/>
            <w:vAlign w:val="center"/>
          </w:tcPr>
          <w:p w14:paraId="216D16CB" w14:textId="77777777" w:rsidR="00722680" w:rsidRPr="0044182F" w:rsidRDefault="00722680" w:rsidP="00D26F74">
            <w:pPr>
              <w:rPr>
                <w:ins w:id="4669" w:author="chaniaayulestari@outlook.com" w:date="2021-11-12T15:55:00Z"/>
                <w:b/>
              </w:rPr>
            </w:pPr>
            <w:ins w:id="4670"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4671" w:author="chaniaayulestari@outlook.com" w:date="2021-11-12T15:55:00Z"/>
              </w:rPr>
            </w:pPr>
            <w:ins w:id="4672" w:author="chaniaayulestari@outlook.com" w:date="2021-11-12T15:55:00Z">
              <w:r>
                <w:t>RC16</w:t>
              </w:r>
            </w:ins>
            <w:ins w:id="4673" w:author="Rafi Aziizi" w:date="2021-11-13T06:57:00Z">
              <w:r w:rsidR="005049EC">
                <w:t>.4</w:t>
              </w:r>
            </w:ins>
          </w:p>
        </w:tc>
      </w:tr>
      <w:tr w:rsidR="00722680" w:rsidRPr="000C722D" w14:paraId="6FB7A4C3" w14:textId="77777777" w:rsidTr="00D26F74">
        <w:trPr>
          <w:jc w:val="center"/>
          <w:ins w:id="4674" w:author="chaniaayulestari@outlook.com" w:date="2021-11-12T15:55:00Z"/>
        </w:trPr>
        <w:tc>
          <w:tcPr>
            <w:tcW w:w="3827" w:type="dxa"/>
            <w:vAlign w:val="center"/>
          </w:tcPr>
          <w:p w14:paraId="69131E1A" w14:textId="77777777" w:rsidR="00722680" w:rsidRPr="0044182F" w:rsidRDefault="00722680" w:rsidP="00D26F74">
            <w:pPr>
              <w:rPr>
                <w:ins w:id="4675" w:author="chaniaayulestari@outlook.com" w:date="2021-11-12T15:55:00Z"/>
                <w:b/>
              </w:rPr>
            </w:pPr>
            <w:ins w:id="4676" w:author="chaniaayulestari@outlook.com" w:date="2021-11-12T15:55:00Z">
              <w:r w:rsidRPr="0044182F">
                <w:rPr>
                  <w:b/>
                </w:rPr>
                <w:lastRenderedPageBreak/>
                <w:t>Description</w:t>
              </w:r>
            </w:ins>
          </w:p>
        </w:tc>
        <w:tc>
          <w:tcPr>
            <w:tcW w:w="3964" w:type="dxa"/>
          </w:tcPr>
          <w:p w14:paraId="1D76C030" w14:textId="6F0BB557" w:rsidR="00722680" w:rsidRPr="000C722D" w:rsidRDefault="00722680" w:rsidP="00D26F74">
            <w:pPr>
              <w:rPr>
                <w:ins w:id="4677" w:author="chaniaayulestari@outlook.com" w:date="2021-11-12T15:55:00Z"/>
              </w:rPr>
            </w:pPr>
            <w:ins w:id="4678" w:author="chaniaayulestari@outlook.com" w:date="2021-11-12T15:55:00Z">
              <w:r>
                <w:t>Use case ini merupakan use case generalisasi dari kelola admin untuk melihat data admin.</w:t>
              </w:r>
            </w:ins>
          </w:p>
        </w:tc>
      </w:tr>
      <w:tr w:rsidR="00722680" w:rsidRPr="002F6C1D" w14:paraId="5BDFA3D7" w14:textId="77777777" w:rsidTr="00D26F74">
        <w:trPr>
          <w:jc w:val="center"/>
          <w:ins w:id="4679" w:author="chaniaayulestari@outlook.com" w:date="2021-11-12T15:55:00Z"/>
        </w:trPr>
        <w:tc>
          <w:tcPr>
            <w:tcW w:w="3827" w:type="dxa"/>
            <w:vAlign w:val="center"/>
          </w:tcPr>
          <w:p w14:paraId="7338B6EF" w14:textId="77777777" w:rsidR="00722680" w:rsidRPr="0044182F" w:rsidRDefault="00722680" w:rsidP="00D26F74">
            <w:pPr>
              <w:rPr>
                <w:ins w:id="4680" w:author="chaniaayulestari@outlook.com" w:date="2021-11-12T15:55:00Z"/>
                <w:b/>
              </w:rPr>
            </w:pPr>
            <w:ins w:id="4681" w:author="chaniaayulestari@outlook.com" w:date="2021-11-12T15:55:00Z">
              <w:r w:rsidRPr="0044182F">
                <w:rPr>
                  <w:b/>
                </w:rPr>
                <w:t>Actors</w:t>
              </w:r>
            </w:ins>
          </w:p>
        </w:tc>
        <w:tc>
          <w:tcPr>
            <w:tcW w:w="3964" w:type="dxa"/>
            <w:vAlign w:val="center"/>
          </w:tcPr>
          <w:p w14:paraId="61CEF6D1" w14:textId="77777777" w:rsidR="00722680" w:rsidRPr="002F6C1D" w:rsidRDefault="00722680" w:rsidP="00D26F74">
            <w:pPr>
              <w:rPr>
                <w:ins w:id="4682" w:author="chaniaayulestari@outlook.com" w:date="2021-11-12T15:55:00Z"/>
              </w:rPr>
            </w:pPr>
            <w:ins w:id="4683" w:author="chaniaayulestari@outlook.com" w:date="2021-11-12T15:55:00Z">
              <w:r>
                <w:t>Bag.IT, Guru BK.</w:t>
              </w:r>
            </w:ins>
          </w:p>
        </w:tc>
      </w:tr>
      <w:tr w:rsidR="00722680" w:rsidRPr="007B7AB3" w14:paraId="7D7512FD" w14:textId="77777777" w:rsidTr="00D26F74">
        <w:trPr>
          <w:jc w:val="center"/>
          <w:ins w:id="4684" w:author="chaniaayulestari@outlook.com" w:date="2021-11-12T15:55:00Z"/>
        </w:trPr>
        <w:tc>
          <w:tcPr>
            <w:tcW w:w="3827" w:type="dxa"/>
            <w:vAlign w:val="center"/>
          </w:tcPr>
          <w:p w14:paraId="2D9D48DF" w14:textId="77777777" w:rsidR="00722680" w:rsidRPr="0044182F" w:rsidRDefault="00722680" w:rsidP="00D26F74">
            <w:pPr>
              <w:rPr>
                <w:ins w:id="4685" w:author="chaniaayulestari@outlook.com" w:date="2021-11-12T15:55:00Z"/>
                <w:b/>
              </w:rPr>
            </w:pPr>
            <w:ins w:id="4686"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4687" w:author="chaniaayulestari@outlook.com" w:date="2021-11-12T15:55:00Z"/>
                <w:i/>
                <w:iCs/>
              </w:rPr>
            </w:pPr>
            <w:ins w:id="4688" w:author="chaniaayulestari@outlook.com" w:date="2021-11-12T15:55:00Z">
              <w:r>
                <w:rPr>
                  <w:i/>
                  <w:iCs/>
                </w:rPr>
                <w:t>Conditional</w:t>
              </w:r>
            </w:ins>
          </w:p>
        </w:tc>
      </w:tr>
      <w:tr w:rsidR="00722680" w:rsidRPr="0044182F" w14:paraId="57A2D202" w14:textId="77777777" w:rsidTr="00D26F74">
        <w:trPr>
          <w:jc w:val="center"/>
          <w:ins w:id="4689" w:author="chaniaayulestari@outlook.com" w:date="2021-11-12T15:55:00Z"/>
        </w:trPr>
        <w:tc>
          <w:tcPr>
            <w:tcW w:w="3827" w:type="dxa"/>
            <w:vAlign w:val="center"/>
          </w:tcPr>
          <w:p w14:paraId="0F666821" w14:textId="77777777" w:rsidR="00722680" w:rsidRPr="0044182F" w:rsidRDefault="00722680" w:rsidP="00D26F74">
            <w:pPr>
              <w:rPr>
                <w:ins w:id="4690" w:author="chaniaayulestari@outlook.com" w:date="2021-11-12T15:55:00Z"/>
                <w:b/>
              </w:rPr>
            </w:pPr>
            <w:ins w:id="4691"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4692" w:author="chaniaayulestari@outlook.com" w:date="2021-11-12T15:55:00Z"/>
              </w:rPr>
            </w:pPr>
            <w:ins w:id="4693" w:author="chaniaayulestari@outlook.com" w:date="2021-11-12T15:55:00Z">
              <w:r>
                <w:t>-</w:t>
              </w:r>
            </w:ins>
          </w:p>
        </w:tc>
      </w:tr>
      <w:tr w:rsidR="00722680" w:rsidRPr="0081005E" w14:paraId="6BE7C630" w14:textId="77777777" w:rsidTr="00D26F74">
        <w:trPr>
          <w:jc w:val="center"/>
          <w:ins w:id="4694" w:author="chaniaayulestari@outlook.com" w:date="2021-11-12T15:55:00Z"/>
        </w:trPr>
        <w:tc>
          <w:tcPr>
            <w:tcW w:w="3827" w:type="dxa"/>
            <w:vAlign w:val="center"/>
          </w:tcPr>
          <w:p w14:paraId="1C5F719E" w14:textId="77777777" w:rsidR="00722680" w:rsidRPr="0044182F" w:rsidRDefault="00722680" w:rsidP="00D26F74">
            <w:pPr>
              <w:rPr>
                <w:ins w:id="4695" w:author="chaniaayulestari@outlook.com" w:date="2021-11-12T15:55:00Z"/>
                <w:b/>
              </w:rPr>
            </w:pPr>
            <w:ins w:id="4696"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4697" w:author="chaniaayulestari@outlook.com" w:date="2021-11-12T15:55:00Z"/>
                <w:i/>
                <w:iCs/>
              </w:rPr>
            </w:pPr>
            <w:ins w:id="4698" w:author="chaniaayulestari@outlook.com" w:date="2021-11-12T15:55:00Z">
              <w:r>
                <w:t>null</w:t>
              </w:r>
            </w:ins>
          </w:p>
        </w:tc>
      </w:tr>
      <w:tr w:rsidR="00722680" w:rsidRPr="0048762E" w14:paraId="018D0FAE" w14:textId="77777777" w:rsidTr="00D26F74">
        <w:trPr>
          <w:jc w:val="center"/>
          <w:ins w:id="4699" w:author="chaniaayulestari@outlook.com" w:date="2021-11-12T15:55:00Z"/>
        </w:trPr>
        <w:tc>
          <w:tcPr>
            <w:tcW w:w="3827" w:type="dxa"/>
            <w:vAlign w:val="center"/>
          </w:tcPr>
          <w:p w14:paraId="35AB1946" w14:textId="77777777" w:rsidR="00722680" w:rsidRPr="0044182F" w:rsidRDefault="00722680" w:rsidP="00D26F74">
            <w:pPr>
              <w:rPr>
                <w:ins w:id="4700" w:author="chaniaayulestari@outlook.com" w:date="2021-11-12T15:55:00Z"/>
                <w:b/>
              </w:rPr>
            </w:pPr>
            <w:ins w:id="4701"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4702" w:author="chaniaayulestari@outlook.com" w:date="2021-11-12T15:55:00Z"/>
              </w:rPr>
            </w:pPr>
            <w:ins w:id="4703" w:author="chaniaayulestari@outlook.com" w:date="2021-11-12T15:55:00Z">
              <w:r>
                <w:t>Data admin ditampilkan</w:t>
              </w:r>
            </w:ins>
          </w:p>
        </w:tc>
      </w:tr>
      <w:tr w:rsidR="00722680" w:rsidRPr="0044182F" w14:paraId="447AFD5F" w14:textId="77777777" w:rsidTr="00D26F74">
        <w:trPr>
          <w:jc w:val="center"/>
          <w:ins w:id="4704"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4705" w:author="chaniaayulestari@outlook.com" w:date="2021-11-12T15:55:00Z"/>
                <w:b/>
              </w:rPr>
            </w:pPr>
            <w:ins w:id="4706" w:author="chaniaayulestari@outlook.com" w:date="2021-11-12T15:55:00Z">
              <w:r w:rsidRPr="0044182F">
                <w:rPr>
                  <w:b/>
                </w:rPr>
                <w:t>Main Course</w:t>
              </w:r>
            </w:ins>
          </w:p>
        </w:tc>
      </w:tr>
      <w:tr w:rsidR="00722680" w:rsidRPr="0044182F" w14:paraId="5C2E1498" w14:textId="77777777" w:rsidTr="00D26F74">
        <w:trPr>
          <w:jc w:val="center"/>
          <w:ins w:id="4707"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4708" w:author="chaniaayulestari@outlook.com" w:date="2021-11-12T15:55:00Z"/>
                <w:b/>
              </w:rPr>
            </w:pPr>
            <w:ins w:id="4709"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4710" w:author="chaniaayulestari@outlook.com" w:date="2021-11-12T15:55:00Z"/>
                <w:b/>
              </w:rPr>
            </w:pPr>
            <w:ins w:id="4711" w:author="chaniaayulestari@outlook.com" w:date="2021-11-12T15:55:00Z">
              <w:r w:rsidRPr="0044182F">
                <w:rPr>
                  <w:b/>
                </w:rPr>
                <w:t>Reaksi Sistem</w:t>
              </w:r>
            </w:ins>
          </w:p>
        </w:tc>
      </w:tr>
      <w:tr w:rsidR="00722680" w:rsidRPr="0044182F" w14:paraId="1AA7E047" w14:textId="77777777" w:rsidTr="00D26F74">
        <w:trPr>
          <w:jc w:val="center"/>
          <w:ins w:id="4712"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4713" w:author="chaniaayulestari@outlook.com" w:date="2021-11-12T15:55:00Z"/>
              </w:rPr>
            </w:pPr>
            <w:ins w:id="4714"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4715" w:author="chaniaayulestari@outlook.com" w:date="2021-11-12T15:55:00Z"/>
              </w:rPr>
            </w:pPr>
          </w:p>
        </w:tc>
      </w:tr>
      <w:tr w:rsidR="00722680" w:rsidRPr="0044182F" w14:paraId="766EC392" w14:textId="77777777" w:rsidTr="00D26F74">
        <w:trPr>
          <w:jc w:val="center"/>
          <w:ins w:id="4716" w:author="chaniaayulestari@outlook.com" w:date="2021-11-12T15:55:00Z"/>
        </w:trPr>
        <w:tc>
          <w:tcPr>
            <w:tcW w:w="3827" w:type="dxa"/>
            <w:vAlign w:val="center"/>
          </w:tcPr>
          <w:p w14:paraId="3553C8BA" w14:textId="77777777" w:rsidR="00722680" w:rsidRPr="0044182F" w:rsidRDefault="00722680" w:rsidP="00D26F74">
            <w:pPr>
              <w:ind w:left="510"/>
              <w:rPr>
                <w:ins w:id="4717"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4718" w:author="chaniaayulestari@outlook.com" w:date="2021-11-12T15:55:00Z"/>
              </w:rPr>
            </w:pPr>
            <w:ins w:id="4719" w:author="chaniaayulestari@outlook.com" w:date="2021-11-12T15:55:00Z">
              <w:r>
                <w:t>Menampilkan seluruh data admin</w:t>
              </w:r>
            </w:ins>
          </w:p>
        </w:tc>
      </w:tr>
      <w:tr w:rsidR="00722680" w:rsidRPr="001B1AF9" w14:paraId="63EDB614" w14:textId="77777777" w:rsidTr="00D26F74">
        <w:trPr>
          <w:jc w:val="center"/>
          <w:ins w:id="4720"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4721" w:author="chaniaayulestari@outlook.com" w:date="2021-11-12T15:55:00Z"/>
                <w:b/>
                <w:bCs/>
              </w:rPr>
            </w:pPr>
            <w:ins w:id="4722" w:author="chaniaayulestari@outlook.com" w:date="2021-11-12T15:55:00Z">
              <w:r w:rsidRPr="001B1AF9">
                <w:rPr>
                  <w:b/>
                  <w:bCs/>
                </w:rPr>
                <w:t>Skenario Eksepsi (Optional)</w:t>
              </w:r>
            </w:ins>
          </w:p>
        </w:tc>
      </w:tr>
      <w:tr w:rsidR="00722680" w:rsidRPr="001B1AF9" w14:paraId="136D345B" w14:textId="77777777" w:rsidTr="00D26F74">
        <w:trPr>
          <w:jc w:val="center"/>
          <w:ins w:id="4723"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4724" w:author="chaniaayulestari@outlook.com" w:date="2021-11-12T15:55:00Z"/>
                <w:b/>
                <w:bCs/>
              </w:rPr>
            </w:pPr>
            <w:ins w:id="4725"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4726" w:author="chaniaayulestari@outlook.com" w:date="2021-11-12T15:55:00Z"/>
                <w:b/>
                <w:bCs/>
              </w:rPr>
            </w:pPr>
            <w:ins w:id="4727" w:author="chaniaayulestari@outlook.com" w:date="2021-11-12T15:55:00Z">
              <w:r w:rsidRPr="001B1AF9">
                <w:rPr>
                  <w:b/>
                  <w:bCs/>
                </w:rPr>
                <w:t>Reaksi Sistem</w:t>
              </w:r>
            </w:ins>
          </w:p>
        </w:tc>
      </w:tr>
      <w:tr w:rsidR="00722680" w14:paraId="7FB8B7B8" w14:textId="77777777" w:rsidTr="00D26F74">
        <w:trPr>
          <w:jc w:val="center"/>
          <w:ins w:id="4728" w:author="chaniaayulestari@outlook.com" w:date="2021-11-12T15:55:00Z"/>
        </w:trPr>
        <w:tc>
          <w:tcPr>
            <w:tcW w:w="3827" w:type="dxa"/>
            <w:vAlign w:val="center"/>
          </w:tcPr>
          <w:p w14:paraId="5F7E3D15" w14:textId="556B7505" w:rsidR="00722680" w:rsidRDefault="00722680" w:rsidP="00D26F74">
            <w:pPr>
              <w:pStyle w:val="ListParagraph"/>
              <w:ind w:left="455"/>
              <w:rPr>
                <w:ins w:id="4729" w:author="chaniaayulestari@outlook.com" w:date="2021-11-12T15:55:00Z"/>
              </w:rPr>
            </w:pPr>
            <w:ins w:id="4730" w:author="chaniaayulestari@outlook.com" w:date="2021-11-12T15:55:00Z">
              <w:r>
                <w:t xml:space="preserve">2a. Memasukan data </w:t>
              </w:r>
            </w:ins>
            <w:ins w:id="4731" w:author="chaniaayulestari@outlook.com" w:date="2021-11-12T15:56:00Z">
              <w:r>
                <w:t>admin</w:t>
              </w:r>
            </w:ins>
            <w:ins w:id="4732"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4733" w:author="chaniaayulestari@outlook.com" w:date="2021-11-12T15:55:00Z"/>
              </w:rPr>
            </w:pPr>
          </w:p>
        </w:tc>
      </w:tr>
      <w:tr w:rsidR="00722680" w14:paraId="27ED6479" w14:textId="77777777" w:rsidTr="00D26F74">
        <w:trPr>
          <w:jc w:val="center"/>
          <w:ins w:id="4734" w:author="chaniaayulestari@outlook.com" w:date="2021-11-12T15:55:00Z"/>
        </w:trPr>
        <w:tc>
          <w:tcPr>
            <w:tcW w:w="3827" w:type="dxa"/>
            <w:vAlign w:val="center"/>
          </w:tcPr>
          <w:p w14:paraId="6C6D0F2B" w14:textId="77777777" w:rsidR="00722680" w:rsidRDefault="00722680" w:rsidP="00D26F74">
            <w:pPr>
              <w:pStyle w:val="ListParagraph"/>
              <w:ind w:left="450"/>
              <w:rPr>
                <w:ins w:id="4735"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4736" w:author="chaniaayulestari@outlook.com" w:date="2021-11-12T15:55:00Z"/>
              </w:rPr>
            </w:pPr>
            <w:ins w:id="4737" w:author="chaniaayulestari@outlook.com" w:date="2021-11-12T15:55:00Z">
              <w:r>
                <w:t xml:space="preserve">2b. Menampilkan pemberitahuan melalui notifikasi bahwa data </w:t>
              </w:r>
            </w:ins>
            <w:ins w:id="4738" w:author="chaniaayulestari@outlook.com" w:date="2021-11-12T15:56:00Z">
              <w:r>
                <w:t xml:space="preserve">admin </w:t>
              </w:r>
            </w:ins>
            <w:ins w:id="4739"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4740" w:author="chaniaayulestari@outlook.com" w:date="2021-11-12T16:30:00Z"/>
        </w:rPr>
      </w:pPr>
      <w:r>
        <w:t>Skenario Kelola Semester</w:t>
      </w:r>
    </w:p>
    <w:p w14:paraId="31030BDA" w14:textId="3F578258" w:rsidR="00885B6D" w:rsidRDefault="00885B6D">
      <w:pPr>
        <w:ind w:left="66" w:firstLine="360"/>
        <w:rPr>
          <w:ins w:id="4741" w:author="chaniaayulestari@outlook.com" w:date="2021-11-12T16:30:00Z"/>
        </w:rPr>
        <w:pPrChange w:id="4742" w:author="chaniaayulestari@outlook.com" w:date="2021-11-12T16:30:00Z">
          <w:pPr>
            <w:pStyle w:val="ListParagraph"/>
            <w:numPr>
              <w:numId w:val="25"/>
            </w:numPr>
            <w:ind w:hanging="360"/>
          </w:pPr>
        </w:pPrChange>
      </w:pPr>
      <w:ins w:id="4743" w:author="chaniaayulestari@outlook.com" w:date="2021-11-12T16:30:00Z">
        <w:r>
          <w:t>Pada skenario kelola admin terdapat 4 generalisasi data yaitu tambah se</w:t>
        </w:r>
      </w:ins>
      <w:ins w:id="4744" w:author="chaniaayulestari@outlook.com" w:date="2021-11-12T16:31:00Z">
        <w:r>
          <w:t>mester</w:t>
        </w:r>
      </w:ins>
      <w:ins w:id="4745" w:author="chaniaayulestari@outlook.com" w:date="2021-11-12T16:30:00Z">
        <w:r>
          <w:t xml:space="preserve">, hapus </w:t>
        </w:r>
      </w:ins>
      <w:ins w:id="4746" w:author="chaniaayulestari@outlook.com" w:date="2021-11-12T16:31:00Z">
        <w:r>
          <w:t>semester</w:t>
        </w:r>
      </w:ins>
      <w:ins w:id="4747" w:author="chaniaayulestari@outlook.com" w:date="2021-11-12T16:30:00Z">
        <w:r>
          <w:t xml:space="preserve">, edit </w:t>
        </w:r>
      </w:ins>
      <w:ins w:id="4748" w:author="chaniaayulestari@outlook.com" w:date="2021-11-12T16:31:00Z">
        <w:r>
          <w:t xml:space="preserve">semester </w:t>
        </w:r>
      </w:ins>
      <w:ins w:id="4749" w:author="chaniaayulestari@outlook.com" w:date="2021-11-12T16:30:00Z">
        <w:r>
          <w:t xml:space="preserve">dan lihat </w:t>
        </w:r>
      </w:ins>
      <w:ins w:id="4750" w:author="chaniaayulestari@outlook.com" w:date="2021-11-12T16:31:00Z">
        <w:r>
          <w:t>semester</w:t>
        </w:r>
      </w:ins>
      <w:ins w:id="4751"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4752" w:author="chaniaayulestari@outlook.com" w:date="2021-11-12T16:31:00Z"/>
          <w:del w:id="4753" w:author="Rafi Aziizi" w:date="2021-11-12T16:56:00Z"/>
        </w:rPr>
      </w:pPr>
      <w:ins w:id="4754" w:author="chaniaayulestari@outlook.com" w:date="2021-11-12T15:29:00Z">
        <w:r>
          <w:t xml:space="preserve">Skenario Tambah </w:t>
        </w:r>
      </w:ins>
      <w:ins w:id="4755" w:author="chaniaayulestari@outlook.com" w:date="2021-11-12T15:56:00Z">
        <w:r w:rsidR="00EC162F">
          <w:t>Semester</w:t>
        </w:r>
      </w:ins>
    </w:p>
    <w:p w14:paraId="231F6AF9" w14:textId="77777777" w:rsidR="00885B6D" w:rsidRDefault="00885B6D">
      <w:pPr>
        <w:pStyle w:val="ListParagraph"/>
        <w:numPr>
          <w:ilvl w:val="0"/>
          <w:numId w:val="97"/>
        </w:numPr>
        <w:ind w:left="426"/>
        <w:rPr>
          <w:ins w:id="4756" w:author="chaniaayulestari@outlook.com" w:date="2021-11-12T15:58:00Z"/>
        </w:rPr>
      </w:pPr>
    </w:p>
    <w:p w14:paraId="3316BCE7" w14:textId="05532858" w:rsidR="00A25E3C" w:rsidRDefault="00A25E3C">
      <w:pPr>
        <w:pStyle w:val="Caption"/>
        <w:keepNext/>
        <w:jc w:val="center"/>
        <w:rPr>
          <w:ins w:id="4757" w:author="chaniaayulestari@outlook.com" w:date="2021-11-13T14:09:00Z"/>
        </w:rPr>
        <w:pPrChange w:id="4758" w:author="chaniaayulestari@outlook.com" w:date="2021-11-13T14:09:00Z">
          <w:pPr/>
        </w:pPrChange>
      </w:pPr>
      <w:bookmarkStart w:id="4759" w:name="_Toc87762749"/>
      <w:ins w:id="4760" w:author="chaniaayulestari@outlook.com" w:date="2021-11-13T14:09:00Z">
        <w:r>
          <w:t xml:space="preserve">Tabel 3. </w:t>
        </w:r>
      </w:ins>
      <w:ins w:id="4761" w:author="Rafi Aziizi" w:date="2021-11-14T11:08:00Z">
        <w:r w:rsidR="001B2DEA">
          <w:fldChar w:fldCharType="begin"/>
        </w:r>
        <w:r w:rsidR="001B2DEA">
          <w:instrText xml:space="preserve"> SEQ Tabel_3. \* ARABIC </w:instrText>
        </w:r>
      </w:ins>
      <w:r w:rsidR="001B2DEA">
        <w:fldChar w:fldCharType="separate"/>
      </w:r>
      <w:ins w:id="4762" w:author="Rafi Aziizi" w:date="2021-11-14T11:08:00Z">
        <w:r w:rsidR="001B2DEA">
          <w:rPr>
            <w:noProof/>
          </w:rPr>
          <w:t>36</w:t>
        </w:r>
        <w:r w:rsidR="001B2DEA">
          <w:fldChar w:fldCharType="end"/>
        </w:r>
      </w:ins>
      <w:ins w:id="4763" w:author="chaniaayulestari@outlook.com" w:date="2021-11-13T14:09:00Z">
        <w:del w:id="4764" w:author="Rafi Aziizi" w:date="2021-11-14T09:52:00Z">
          <w:r w:rsidDel="003640C9">
            <w:fldChar w:fldCharType="begin"/>
          </w:r>
          <w:r w:rsidDel="003640C9">
            <w:delInstrText xml:space="preserve"> SEQ Tabel_3. \* ARABIC </w:delInstrText>
          </w:r>
        </w:del>
      </w:ins>
      <w:del w:id="4765" w:author="Rafi Aziizi" w:date="2021-11-14T09:52:00Z">
        <w:r w:rsidR="007A54E1">
          <w:fldChar w:fldCharType="separate"/>
        </w:r>
      </w:del>
      <w:ins w:id="4766" w:author="chaniaayulestari@outlook.com" w:date="2021-11-13T14:09:00Z">
        <w:del w:id="4767" w:author="Rafi Aziizi" w:date="2021-11-14T09:52:00Z">
          <w:r w:rsidDel="003640C9">
            <w:fldChar w:fldCharType="end"/>
          </w:r>
        </w:del>
        <w:r>
          <w:t xml:space="preserve"> Skenario Tambah Semester</w:t>
        </w:r>
        <w:bookmarkEnd w:id="475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4768"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4769" w:author="chaniaayulestari@outlook.com" w:date="2021-11-12T15:58:00Z"/>
                <w:b/>
              </w:rPr>
            </w:pPr>
            <w:ins w:id="4770"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4771" w:author="chaniaayulestari@outlook.com" w:date="2021-11-12T15:58:00Z"/>
              </w:rPr>
            </w:pPr>
            <w:ins w:id="4772" w:author="chaniaayulestari@outlook.com" w:date="2021-11-12T15:58:00Z">
              <w:r>
                <w:t>Tambah Semester</w:t>
              </w:r>
            </w:ins>
          </w:p>
        </w:tc>
      </w:tr>
      <w:tr w:rsidR="00EC162F" w:rsidRPr="002F6C1D" w14:paraId="7626EC9B" w14:textId="77777777" w:rsidTr="00D26F74">
        <w:trPr>
          <w:jc w:val="center"/>
          <w:ins w:id="4773" w:author="chaniaayulestari@outlook.com" w:date="2021-11-12T15:58:00Z"/>
        </w:trPr>
        <w:tc>
          <w:tcPr>
            <w:tcW w:w="3827" w:type="dxa"/>
            <w:vAlign w:val="center"/>
          </w:tcPr>
          <w:p w14:paraId="68104155" w14:textId="77777777" w:rsidR="00EC162F" w:rsidRPr="0044182F" w:rsidRDefault="00EC162F" w:rsidP="00D26F74">
            <w:pPr>
              <w:rPr>
                <w:ins w:id="4774" w:author="chaniaayulestari@outlook.com" w:date="2021-11-12T15:58:00Z"/>
                <w:b/>
              </w:rPr>
            </w:pPr>
            <w:ins w:id="4775"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4776" w:author="chaniaayulestari@outlook.com" w:date="2021-11-12T15:58:00Z"/>
              </w:rPr>
            </w:pPr>
            <w:ins w:id="4777" w:author="chaniaayulestari@outlook.com" w:date="2021-11-12T15:58:00Z">
              <w:r>
                <w:t>RC17</w:t>
              </w:r>
            </w:ins>
            <w:ins w:id="4778" w:author="Rafi Aziizi" w:date="2021-11-13T06:58:00Z">
              <w:r w:rsidR="005049EC">
                <w:t>.1</w:t>
              </w:r>
            </w:ins>
          </w:p>
        </w:tc>
      </w:tr>
      <w:tr w:rsidR="00EC162F" w:rsidRPr="000C722D" w14:paraId="23CDA11C" w14:textId="77777777" w:rsidTr="00D26F74">
        <w:trPr>
          <w:jc w:val="center"/>
          <w:ins w:id="4779" w:author="chaniaayulestari@outlook.com" w:date="2021-11-12T15:58:00Z"/>
        </w:trPr>
        <w:tc>
          <w:tcPr>
            <w:tcW w:w="3827" w:type="dxa"/>
            <w:vAlign w:val="center"/>
          </w:tcPr>
          <w:p w14:paraId="4E4FDC36" w14:textId="77777777" w:rsidR="00EC162F" w:rsidRPr="0044182F" w:rsidRDefault="00EC162F" w:rsidP="00D26F74">
            <w:pPr>
              <w:rPr>
                <w:ins w:id="4780" w:author="chaniaayulestari@outlook.com" w:date="2021-11-12T15:58:00Z"/>
                <w:b/>
              </w:rPr>
            </w:pPr>
            <w:ins w:id="4781" w:author="chaniaayulestari@outlook.com" w:date="2021-11-12T15:58:00Z">
              <w:r w:rsidRPr="0044182F">
                <w:rPr>
                  <w:b/>
                </w:rPr>
                <w:lastRenderedPageBreak/>
                <w:t>Description</w:t>
              </w:r>
            </w:ins>
          </w:p>
        </w:tc>
        <w:tc>
          <w:tcPr>
            <w:tcW w:w="3964" w:type="dxa"/>
          </w:tcPr>
          <w:p w14:paraId="68BFDEA7" w14:textId="1E72A07C" w:rsidR="00EC162F" w:rsidRPr="000C722D" w:rsidRDefault="00EC162F" w:rsidP="00D26F74">
            <w:pPr>
              <w:rPr>
                <w:ins w:id="4782" w:author="chaniaayulestari@outlook.com" w:date="2021-11-12T15:58:00Z"/>
              </w:rPr>
            </w:pPr>
            <w:ins w:id="4783" w:author="chaniaayulestari@outlook.com" w:date="2021-11-12T15:58:00Z">
              <w:r>
                <w:t>Use case ini merupakan use case generalisasi dari kelola semester untuk menambah data semester</w:t>
              </w:r>
            </w:ins>
          </w:p>
        </w:tc>
      </w:tr>
      <w:tr w:rsidR="00EC162F" w:rsidRPr="002F6C1D" w14:paraId="223FA420" w14:textId="77777777" w:rsidTr="00D26F74">
        <w:trPr>
          <w:jc w:val="center"/>
          <w:ins w:id="4784" w:author="chaniaayulestari@outlook.com" w:date="2021-11-12T15:58:00Z"/>
        </w:trPr>
        <w:tc>
          <w:tcPr>
            <w:tcW w:w="3827" w:type="dxa"/>
            <w:vAlign w:val="center"/>
          </w:tcPr>
          <w:p w14:paraId="22AA6CFD" w14:textId="77777777" w:rsidR="00EC162F" w:rsidRPr="0044182F" w:rsidRDefault="00EC162F" w:rsidP="00D26F74">
            <w:pPr>
              <w:rPr>
                <w:ins w:id="4785" w:author="chaniaayulestari@outlook.com" w:date="2021-11-12T15:58:00Z"/>
                <w:b/>
              </w:rPr>
            </w:pPr>
            <w:ins w:id="4786" w:author="chaniaayulestari@outlook.com" w:date="2021-11-12T15:58:00Z">
              <w:r w:rsidRPr="0044182F">
                <w:rPr>
                  <w:b/>
                </w:rPr>
                <w:t>Actors</w:t>
              </w:r>
            </w:ins>
          </w:p>
        </w:tc>
        <w:tc>
          <w:tcPr>
            <w:tcW w:w="3964" w:type="dxa"/>
            <w:vAlign w:val="center"/>
          </w:tcPr>
          <w:p w14:paraId="7F23FA20" w14:textId="77777777" w:rsidR="00EC162F" w:rsidRPr="002F6C1D" w:rsidRDefault="00EC162F" w:rsidP="00D26F74">
            <w:pPr>
              <w:rPr>
                <w:ins w:id="4787" w:author="chaniaayulestari@outlook.com" w:date="2021-11-12T15:58:00Z"/>
              </w:rPr>
            </w:pPr>
            <w:ins w:id="4788" w:author="chaniaayulestari@outlook.com" w:date="2021-11-12T15:58:00Z">
              <w:r>
                <w:t>Bag.IT, Guru BK.</w:t>
              </w:r>
            </w:ins>
          </w:p>
        </w:tc>
      </w:tr>
      <w:tr w:rsidR="00EC162F" w:rsidRPr="007B7AB3" w14:paraId="3DC5ABD0" w14:textId="77777777" w:rsidTr="00D26F74">
        <w:trPr>
          <w:jc w:val="center"/>
          <w:ins w:id="4789" w:author="chaniaayulestari@outlook.com" w:date="2021-11-12T15:58:00Z"/>
        </w:trPr>
        <w:tc>
          <w:tcPr>
            <w:tcW w:w="3827" w:type="dxa"/>
            <w:vAlign w:val="center"/>
          </w:tcPr>
          <w:p w14:paraId="7E8814E5" w14:textId="77777777" w:rsidR="00EC162F" w:rsidRPr="0044182F" w:rsidRDefault="00EC162F" w:rsidP="00D26F74">
            <w:pPr>
              <w:rPr>
                <w:ins w:id="4790" w:author="chaniaayulestari@outlook.com" w:date="2021-11-12T15:58:00Z"/>
                <w:b/>
              </w:rPr>
            </w:pPr>
            <w:ins w:id="4791"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4792" w:author="chaniaayulestari@outlook.com" w:date="2021-11-12T15:58:00Z"/>
                <w:i/>
                <w:iCs/>
              </w:rPr>
            </w:pPr>
            <w:ins w:id="4793" w:author="chaniaayulestari@outlook.com" w:date="2021-11-12T15:58:00Z">
              <w:r>
                <w:rPr>
                  <w:i/>
                  <w:iCs/>
                </w:rPr>
                <w:t>Conditional</w:t>
              </w:r>
            </w:ins>
          </w:p>
        </w:tc>
      </w:tr>
      <w:tr w:rsidR="00EC162F" w:rsidRPr="0044182F" w14:paraId="5537A23C" w14:textId="77777777" w:rsidTr="00D26F74">
        <w:trPr>
          <w:jc w:val="center"/>
          <w:ins w:id="4794" w:author="chaniaayulestari@outlook.com" w:date="2021-11-12T15:58:00Z"/>
        </w:trPr>
        <w:tc>
          <w:tcPr>
            <w:tcW w:w="3827" w:type="dxa"/>
            <w:vAlign w:val="center"/>
          </w:tcPr>
          <w:p w14:paraId="635D2FB7" w14:textId="77777777" w:rsidR="00EC162F" w:rsidRPr="0044182F" w:rsidRDefault="00EC162F" w:rsidP="00D26F74">
            <w:pPr>
              <w:rPr>
                <w:ins w:id="4795" w:author="chaniaayulestari@outlook.com" w:date="2021-11-12T15:58:00Z"/>
                <w:b/>
              </w:rPr>
            </w:pPr>
            <w:ins w:id="4796"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4797" w:author="chaniaayulestari@outlook.com" w:date="2021-11-12T15:58:00Z"/>
              </w:rPr>
            </w:pPr>
            <w:ins w:id="4798" w:author="chaniaayulestari@outlook.com" w:date="2021-11-12T15:58:00Z">
              <w:r>
                <w:t>-</w:t>
              </w:r>
            </w:ins>
          </w:p>
        </w:tc>
      </w:tr>
      <w:tr w:rsidR="00EC162F" w:rsidRPr="0081005E" w14:paraId="5AA5C33B" w14:textId="77777777" w:rsidTr="00D26F74">
        <w:trPr>
          <w:jc w:val="center"/>
          <w:ins w:id="4799" w:author="chaniaayulestari@outlook.com" w:date="2021-11-12T15:58:00Z"/>
        </w:trPr>
        <w:tc>
          <w:tcPr>
            <w:tcW w:w="3827" w:type="dxa"/>
            <w:vAlign w:val="center"/>
          </w:tcPr>
          <w:p w14:paraId="5257B83B" w14:textId="77777777" w:rsidR="00EC162F" w:rsidRPr="0044182F" w:rsidRDefault="00EC162F" w:rsidP="00D26F74">
            <w:pPr>
              <w:rPr>
                <w:ins w:id="4800" w:author="chaniaayulestari@outlook.com" w:date="2021-11-12T15:58:00Z"/>
                <w:b/>
              </w:rPr>
            </w:pPr>
            <w:ins w:id="4801"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4802" w:author="chaniaayulestari@outlook.com" w:date="2021-11-12T15:58:00Z"/>
                <w:i/>
                <w:iCs/>
              </w:rPr>
            </w:pPr>
            <w:ins w:id="4803" w:author="chaniaayulestari@outlook.com" w:date="2021-11-12T15:58:00Z">
              <w:r>
                <w:t>Data semester tidak ada</w:t>
              </w:r>
            </w:ins>
          </w:p>
        </w:tc>
      </w:tr>
      <w:tr w:rsidR="00EC162F" w:rsidRPr="0048762E" w14:paraId="01F01CAE" w14:textId="77777777" w:rsidTr="00D26F74">
        <w:trPr>
          <w:jc w:val="center"/>
          <w:ins w:id="4804" w:author="chaniaayulestari@outlook.com" w:date="2021-11-12T15:58:00Z"/>
        </w:trPr>
        <w:tc>
          <w:tcPr>
            <w:tcW w:w="3827" w:type="dxa"/>
            <w:vAlign w:val="center"/>
          </w:tcPr>
          <w:p w14:paraId="243F9DA1" w14:textId="77777777" w:rsidR="00EC162F" w:rsidRPr="0044182F" w:rsidRDefault="00EC162F" w:rsidP="00D26F74">
            <w:pPr>
              <w:rPr>
                <w:ins w:id="4805" w:author="chaniaayulestari@outlook.com" w:date="2021-11-12T15:58:00Z"/>
                <w:b/>
              </w:rPr>
            </w:pPr>
            <w:ins w:id="4806"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4807" w:author="chaniaayulestari@outlook.com" w:date="2021-11-12T15:58:00Z"/>
              </w:rPr>
            </w:pPr>
            <w:ins w:id="4808" w:author="chaniaayulestari@outlook.com" w:date="2021-11-12T15:58:00Z">
              <w:r>
                <w:t xml:space="preserve">Data </w:t>
              </w:r>
            </w:ins>
            <w:ins w:id="4809" w:author="chaniaayulestari@outlook.com" w:date="2021-11-12T15:59:00Z">
              <w:r>
                <w:t>semester</w:t>
              </w:r>
            </w:ins>
            <w:ins w:id="4810" w:author="chaniaayulestari@outlook.com" w:date="2021-11-12T15:58:00Z">
              <w:r>
                <w:t xml:space="preserve"> baru ditampilkan</w:t>
              </w:r>
            </w:ins>
          </w:p>
        </w:tc>
      </w:tr>
      <w:tr w:rsidR="00EC162F" w:rsidRPr="0044182F" w14:paraId="64D67E03" w14:textId="77777777" w:rsidTr="00D26F74">
        <w:trPr>
          <w:jc w:val="center"/>
          <w:ins w:id="4811"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4812" w:author="chaniaayulestari@outlook.com" w:date="2021-11-12T15:58:00Z"/>
                <w:b/>
              </w:rPr>
            </w:pPr>
            <w:ins w:id="4813" w:author="chaniaayulestari@outlook.com" w:date="2021-11-12T15:58:00Z">
              <w:r w:rsidRPr="0044182F">
                <w:rPr>
                  <w:b/>
                </w:rPr>
                <w:t>Main Course</w:t>
              </w:r>
            </w:ins>
          </w:p>
        </w:tc>
      </w:tr>
      <w:tr w:rsidR="00EC162F" w:rsidRPr="0044182F" w14:paraId="045EDE90" w14:textId="77777777" w:rsidTr="00D26F74">
        <w:trPr>
          <w:jc w:val="center"/>
          <w:ins w:id="4814"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4815" w:author="chaniaayulestari@outlook.com" w:date="2021-11-12T15:58:00Z"/>
                <w:b/>
              </w:rPr>
            </w:pPr>
            <w:ins w:id="4816"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4817" w:author="chaniaayulestari@outlook.com" w:date="2021-11-12T15:58:00Z"/>
                <w:b/>
              </w:rPr>
            </w:pPr>
            <w:ins w:id="4818" w:author="chaniaayulestari@outlook.com" w:date="2021-11-12T15:58:00Z">
              <w:r w:rsidRPr="0044182F">
                <w:rPr>
                  <w:b/>
                </w:rPr>
                <w:t>Reaksi Sistem</w:t>
              </w:r>
            </w:ins>
          </w:p>
        </w:tc>
      </w:tr>
      <w:tr w:rsidR="00EC162F" w:rsidRPr="0044182F" w14:paraId="2A15A160" w14:textId="77777777" w:rsidTr="00D26F74">
        <w:trPr>
          <w:jc w:val="center"/>
          <w:ins w:id="4819"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4820" w:author="chaniaayulestari@outlook.com" w:date="2021-11-12T15:58:00Z"/>
              </w:rPr>
            </w:pPr>
            <w:ins w:id="4821" w:author="chaniaayulestari@outlook.com" w:date="2021-11-12T15:58:00Z">
              <w:r>
                <w:t xml:space="preserve">Memasuki menu “Tambah </w:t>
              </w:r>
            </w:ins>
            <w:ins w:id="4822" w:author="chaniaayulestari@outlook.com" w:date="2021-11-12T15:59:00Z">
              <w:r>
                <w:t>Semester</w:t>
              </w:r>
            </w:ins>
            <w:ins w:id="4823"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4824" w:author="chaniaayulestari@outlook.com" w:date="2021-11-12T15:58:00Z"/>
              </w:rPr>
            </w:pPr>
          </w:p>
        </w:tc>
      </w:tr>
      <w:tr w:rsidR="00EC162F" w:rsidRPr="0044182F" w14:paraId="037C2608" w14:textId="77777777" w:rsidTr="00D26F74">
        <w:trPr>
          <w:jc w:val="center"/>
          <w:ins w:id="4825"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4826"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4827" w:author="chaniaayulestari@outlook.com" w:date="2021-11-12T15:58:00Z"/>
              </w:rPr>
            </w:pPr>
            <w:ins w:id="4828" w:author="chaniaayulestari@outlook.com" w:date="2021-11-12T15:58:00Z">
              <w:r>
                <w:t xml:space="preserve">Menampilkan form tambah data </w:t>
              </w:r>
            </w:ins>
            <w:ins w:id="4829" w:author="chaniaayulestari@outlook.com" w:date="2021-11-12T15:59:00Z">
              <w:r>
                <w:t>semester</w:t>
              </w:r>
            </w:ins>
          </w:p>
        </w:tc>
      </w:tr>
      <w:tr w:rsidR="00EC162F" w14:paraId="6D43EE32" w14:textId="77777777" w:rsidTr="00D26F74">
        <w:trPr>
          <w:jc w:val="center"/>
          <w:ins w:id="4830"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4831" w:author="chaniaayulestari@outlook.com" w:date="2021-11-12T15:58:00Z"/>
              </w:rPr>
            </w:pPr>
            <w:ins w:id="4832" w:author="chaniaayulestari@outlook.com" w:date="2021-11-12T15:58:00Z">
              <w:r>
                <w:t xml:space="preserve">Mengisi form tambah </w:t>
              </w:r>
            </w:ins>
            <w:ins w:id="4833"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4834" w:author="chaniaayulestari@outlook.com" w:date="2021-11-12T15:58:00Z"/>
              </w:rPr>
            </w:pPr>
          </w:p>
        </w:tc>
      </w:tr>
      <w:tr w:rsidR="00EC162F" w14:paraId="6E2CEB7F" w14:textId="77777777" w:rsidTr="00D26F74">
        <w:trPr>
          <w:jc w:val="center"/>
          <w:ins w:id="4835" w:author="chaniaayulestari@outlook.com" w:date="2021-11-12T15:58:00Z"/>
        </w:trPr>
        <w:tc>
          <w:tcPr>
            <w:tcW w:w="3827" w:type="dxa"/>
            <w:vAlign w:val="center"/>
          </w:tcPr>
          <w:p w14:paraId="6215E35B" w14:textId="77777777" w:rsidR="00EC162F" w:rsidRDefault="00EC162F" w:rsidP="00D26F74">
            <w:pPr>
              <w:pStyle w:val="ListParagraph"/>
              <w:ind w:left="309"/>
              <w:rPr>
                <w:ins w:id="4836"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4837" w:author="chaniaayulestari@outlook.com" w:date="2021-11-12T15:58:00Z"/>
              </w:rPr>
            </w:pPr>
            <w:ins w:id="4838" w:author="chaniaayulestari@outlook.com" w:date="2021-11-12T15:58:00Z">
              <w:r>
                <w:t xml:space="preserve">Menyimpan data </w:t>
              </w:r>
            </w:ins>
            <w:ins w:id="4839" w:author="chaniaayulestari@outlook.com" w:date="2021-11-12T15:59:00Z">
              <w:r>
                <w:t xml:space="preserve">semester </w:t>
              </w:r>
            </w:ins>
            <w:ins w:id="4840"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4841"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4842" w:author="chaniaayulestari@outlook.com" w:date="2021-11-12T15:58:00Z"/>
                <w:b/>
                <w:bCs/>
              </w:rPr>
            </w:pPr>
            <w:ins w:id="4843" w:author="chaniaayulestari@outlook.com" w:date="2021-11-12T15:58:00Z">
              <w:r w:rsidRPr="001B1AF9">
                <w:rPr>
                  <w:b/>
                  <w:bCs/>
                </w:rPr>
                <w:t>Skenario Eksepsi (Optional)</w:t>
              </w:r>
            </w:ins>
          </w:p>
        </w:tc>
      </w:tr>
      <w:tr w:rsidR="00EC162F" w:rsidRPr="001B1AF9" w14:paraId="6ACDE496" w14:textId="77777777" w:rsidTr="00D26F74">
        <w:trPr>
          <w:jc w:val="center"/>
          <w:ins w:id="4844"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4845" w:author="chaniaayulestari@outlook.com" w:date="2021-11-12T15:58:00Z"/>
                <w:b/>
                <w:bCs/>
              </w:rPr>
            </w:pPr>
            <w:ins w:id="4846" w:author="chaniaayulestari@outlook.com"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4847" w:author="chaniaayulestari@outlook.com" w:date="2021-11-12T15:58:00Z"/>
                <w:b/>
                <w:bCs/>
              </w:rPr>
            </w:pPr>
            <w:ins w:id="4848" w:author="chaniaayulestari@outlook.com" w:date="2021-11-12T15:58:00Z">
              <w:r w:rsidRPr="001B1AF9">
                <w:rPr>
                  <w:b/>
                  <w:bCs/>
                </w:rPr>
                <w:t>Reaksi Sistem</w:t>
              </w:r>
            </w:ins>
          </w:p>
        </w:tc>
      </w:tr>
      <w:tr w:rsidR="00EC162F" w14:paraId="0A623D47" w14:textId="77777777" w:rsidTr="00D26F74">
        <w:trPr>
          <w:jc w:val="center"/>
          <w:ins w:id="4849" w:author="chaniaayulestari@outlook.com" w:date="2021-11-12T15:58:00Z"/>
        </w:trPr>
        <w:tc>
          <w:tcPr>
            <w:tcW w:w="3827" w:type="dxa"/>
            <w:vAlign w:val="center"/>
          </w:tcPr>
          <w:p w14:paraId="77C73C7C" w14:textId="1F420C97" w:rsidR="00EC162F" w:rsidRDefault="00EC162F" w:rsidP="00D26F74">
            <w:pPr>
              <w:ind w:left="25"/>
              <w:rPr>
                <w:ins w:id="4850" w:author="chaniaayulestari@outlook.com" w:date="2021-11-12T15:58:00Z"/>
              </w:rPr>
            </w:pPr>
            <w:ins w:id="4851" w:author="chaniaayulestari@outlook.com" w:date="2021-11-12T15:58:00Z">
              <w:r>
                <w:t xml:space="preserve">3a. Tidak memasukan data secara lengkap pada form tambah data </w:t>
              </w:r>
            </w:ins>
            <w:ins w:id="4852"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4853" w:author="chaniaayulestari@outlook.com" w:date="2021-11-12T15:58:00Z"/>
              </w:rPr>
            </w:pPr>
          </w:p>
        </w:tc>
      </w:tr>
      <w:tr w:rsidR="00EC162F" w14:paraId="17E155CF" w14:textId="77777777" w:rsidTr="00D26F74">
        <w:trPr>
          <w:jc w:val="center"/>
          <w:ins w:id="4854" w:author="chaniaayulestari@outlook.com" w:date="2021-11-12T15:58:00Z"/>
        </w:trPr>
        <w:tc>
          <w:tcPr>
            <w:tcW w:w="3827" w:type="dxa"/>
            <w:vAlign w:val="center"/>
          </w:tcPr>
          <w:p w14:paraId="75D593AC" w14:textId="77777777" w:rsidR="00EC162F" w:rsidRDefault="00EC162F" w:rsidP="00D26F74">
            <w:pPr>
              <w:pStyle w:val="ListParagraph"/>
              <w:ind w:left="25"/>
              <w:rPr>
                <w:ins w:id="4855" w:author="chaniaayulestari@outlook.com" w:date="2021-11-12T15:58:00Z"/>
              </w:rPr>
            </w:pPr>
          </w:p>
        </w:tc>
        <w:tc>
          <w:tcPr>
            <w:tcW w:w="3964" w:type="dxa"/>
            <w:vAlign w:val="center"/>
          </w:tcPr>
          <w:p w14:paraId="1D8F273F" w14:textId="2EA999E9" w:rsidR="00EC162F" w:rsidRDefault="00EC162F" w:rsidP="00D26F74">
            <w:pPr>
              <w:spacing w:after="160"/>
              <w:ind w:left="25"/>
              <w:rPr>
                <w:ins w:id="4856" w:author="chaniaayulestari@outlook.com" w:date="2021-11-12T15:58:00Z"/>
              </w:rPr>
            </w:pPr>
            <w:ins w:id="4857" w:author="chaniaayulestari@outlook.com" w:date="2021-11-12T15:58:00Z">
              <w:r>
                <w:t xml:space="preserve">3b. Menampilkan pemberitahuan melalui notifikasi bahwa data </w:t>
              </w:r>
            </w:ins>
            <w:ins w:id="4858" w:author="chaniaayulestari@outlook.com" w:date="2021-11-12T15:59:00Z">
              <w:r>
                <w:t xml:space="preserve">semester </w:t>
              </w:r>
            </w:ins>
            <w:ins w:id="4859" w:author="chaniaayulestari@outlook.com" w:date="2021-11-12T15:58:00Z">
              <w:r>
                <w:t>gagal ditambahkan</w:t>
              </w:r>
            </w:ins>
          </w:p>
        </w:tc>
      </w:tr>
    </w:tbl>
    <w:p w14:paraId="795501F8" w14:textId="77777777" w:rsidR="00EC162F" w:rsidRDefault="00EC162F">
      <w:pPr>
        <w:ind w:left="66"/>
        <w:rPr>
          <w:ins w:id="4860" w:author="chaniaayulestari@outlook.com" w:date="2021-11-12T15:29:00Z"/>
        </w:rPr>
        <w:pPrChange w:id="4861"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4862" w:author="chaniaayulestari@outlook.com" w:date="2021-11-12T16:31:00Z"/>
          <w:del w:id="4863" w:author="Rafi Aziizi" w:date="2021-11-13T06:58:00Z"/>
        </w:rPr>
      </w:pPr>
      <w:ins w:id="4864" w:author="chaniaayulestari@outlook.com" w:date="2021-11-12T15:29:00Z">
        <w:r>
          <w:t xml:space="preserve">Skenario Hapus </w:t>
        </w:r>
      </w:ins>
      <w:ins w:id="4865" w:author="chaniaayulestari@outlook.com" w:date="2021-11-12T15:56:00Z">
        <w:r w:rsidR="00EC162F">
          <w:t>Semester</w:t>
        </w:r>
      </w:ins>
    </w:p>
    <w:p w14:paraId="44A2C905" w14:textId="77777777" w:rsidR="00885B6D" w:rsidRDefault="00885B6D">
      <w:pPr>
        <w:pStyle w:val="ListParagraph"/>
        <w:numPr>
          <w:ilvl w:val="0"/>
          <w:numId w:val="97"/>
        </w:numPr>
        <w:ind w:left="426"/>
        <w:rPr>
          <w:ins w:id="4866" w:author="chaniaayulestari@outlook.com" w:date="2021-11-12T16:01:00Z"/>
        </w:rPr>
      </w:pPr>
    </w:p>
    <w:p w14:paraId="7E62F6C5" w14:textId="68563578" w:rsidR="00A25E3C" w:rsidRDefault="00A25E3C">
      <w:pPr>
        <w:pStyle w:val="Caption"/>
        <w:keepNext/>
        <w:jc w:val="center"/>
        <w:rPr>
          <w:ins w:id="4867" w:author="chaniaayulestari@outlook.com" w:date="2021-11-13T14:09:00Z"/>
        </w:rPr>
        <w:pPrChange w:id="4868" w:author="chaniaayulestari@outlook.com" w:date="2021-11-13T14:09:00Z">
          <w:pPr/>
        </w:pPrChange>
      </w:pPr>
      <w:bookmarkStart w:id="4869" w:name="_Toc87762750"/>
      <w:ins w:id="4870" w:author="chaniaayulestari@outlook.com" w:date="2021-11-13T14:09:00Z">
        <w:r>
          <w:lastRenderedPageBreak/>
          <w:t xml:space="preserve">Tabel 3. </w:t>
        </w:r>
      </w:ins>
      <w:ins w:id="4871" w:author="Rafi Aziizi" w:date="2021-11-14T11:08:00Z">
        <w:r w:rsidR="001B2DEA">
          <w:fldChar w:fldCharType="begin"/>
        </w:r>
        <w:r w:rsidR="001B2DEA">
          <w:instrText xml:space="preserve"> SEQ Tabel_3. \* ARABIC </w:instrText>
        </w:r>
      </w:ins>
      <w:r w:rsidR="001B2DEA">
        <w:fldChar w:fldCharType="separate"/>
      </w:r>
      <w:ins w:id="4872" w:author="Rafi Aziizi" w:date="2021-11-14T11:08:00Z">
        <w:r w:rsidR="001B2DEA">
          <w:rPr>
            <w:noProof/>
          </w:rPr>
          <w:t>37</w:t>
        </w:r>
        <w:r w:rsidR="001B2DEA">
          <w:fldChar w:fldCharType="end"/>
        </w:r>
      </w:ins>
      <w:ins w:id="4873" w:author="chaniaayulestari@outlook.com" w:date="2021-11-13T14:09:00Z">
        <w:del w:id="4874" w:author="Rafi Aziizi" w:date="2021-11-14T09:52:00Z">
          <w:r w:rsidDel="003640C9">
            <w:fldChar w:fldCharType="begin"/>
          </w:r>
          <w:r w:rsidDel="003640C9">
            <w:delInstrText xml:space="preserve"> SEQ Tabel_3. \* ARABIC </w:delInstrText>
          </w:r>
        </w:del>
      </w:ins>
      <w:del w:id="4875" w:author="Rafi Aziizi" w:date="2021-11-14T09:52:00Z">
        <w:r w:rsidR="007A54E1">
          <w:fldChar w:fldCharType="separate"/>
        </w:r>
      </w:del>
      <w:ins w:id="4876" w:author="chaniaayulestari@outlook.com" w:date="2021-11-13T14:09:00Z">
        <w:del w:id="4877" w:author="Rafi Aziizi" w:date="2021-11-14T09:52:00Z">
          <w:r w:rsidDel="003640C9">
            <w:fldChar w:fldCharType="end"/>
          </w:r>
        </w:del>
        <w:r>
          <w:t xml:space="preserve"> Skenario Hapus Semester</w:t>
        </w:r>
        <w:bookmarkEnd w:id="486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4878"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4879" w:author="chaniaayulestari@outlook.com" w:date="2021-11-12T16:01:00Z"/>
                <w:b/>
              </w:rPr>
            </w:pPr>
            <w:ins w:id="4880"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4881" w:author="chaniaayulestari@outlook.com" w:date="2021-11-12T16:01:00Z"/>
              </w:rPr>
            </w:pPr>
            <w:ins w:id="4882" w:author="chaniaayulestari@outlook.com" w:date="2021-11-12T16:01:00Z">
              <w:r>
                <w:t>Hapus Semester</w:t>
              </w:r>
            </w:ins>
          </w:p>
        </w:tc>
      </w:tr>
      <w:tr w:rsidR="00EC162F" w:rsidRPr="002F6C1D" w14:paraId="57386DF5" w14:textId="77777777" w:rsidTr="00D26F74">
        <w:trPr>
          <w:jc w:val="center"/>
          <w:ins w:id="4883" w:author="chaniaayulestari@outlook.com" w:date="2021-11-12T16:01:00Z"/>
        </w:trPr>
        <w:tc>
          <w:tcPr>
            <w:tcW w:w="3827" w:type="dxa"/>
            <w:vAlign w:val="center"/>
          </w:tcPr>
          <w:p w14:paraId="56C6E7A3" w14:textId="77777777" w:rsidR="00EC162F" w:rsidRPr="0044182F" w:rsidRDefault="00EC162F" w:rsidP="00D26F74">
            <w:pPr>
              <w:rPr>
                <w:ins w:id="4884" w:author="chaniaayulestari@outlook.com" w:date="2021-11-12T16:01:00Z"/>
                <w:b/>
              </w:rPr>
            </w:pPr>
            <w:ins w:id="4885"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4886" w:author="chaniaayulestari@outlook.com" w:date="2021-11-12T16:01:00Z"/>
              </w:rPr>
            </w:pPr>
            <w:ins w:id="4887" w:author="chaniaayulestari@outlook.com" w:date="2021-11-12T16:01:00Z">
              <w:r>
                <w:t>RC1</w:t>
              </w:r>
              <w:r w:rsidR="00626CCC">
                <w:t>7</w:t>
              </w:r>
            </w:ins>
            <w:ins w:id="4888" w:author="Rafi Aziizi" w:date="2021-11-13T06:58:00Z">
              <w:r w:rsidR="005049EC">
                <w:t>.2</w:t>
              </w:r>
            </w:ins>
          </w:p>
        </w:tc>
      </w:tr>
      <w:tr w:rsidR="00EC162F" w:rsidRPr="000C722D" w14:paraId="305E30D4" w14:textId="77777777" w:rsidTr="00D26F74">
        <w:trPr>
          <w:jc w:val="center"/>
          <w:ins w:id="4889" w:author="chaniaayulestari@outlook.com" w:date="2021-11-12T16:01:00Z"/>
        </w:trPr>
        <w:tc>
          <w:tcPr>
            <w:tcW w:w="3827" w:type="dxa"/>
            <w:vAlign w:val="center"/>
          </w:tcPr>
          <w:p w14:paraId="2ADF4711" w14:textId="77777777" w:rsidR="00EC162F" w:rsidRPr="0044182F" w:rsidRDefault="00EC162F" w:rsidP="00D26F74">
            <w:pPr>
              <w:rPr>
                <w:ins w:id="4890" w:author="chaniaayulestari@outlook.com" w:date="2021-11-12T16:01:00Z"/>
                <w:b/>
              </w:rPr>
            </w:pPr>
            <w:ins w:id="4891"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4892" w:author="chaniaayulestari@outlook.com" w:date="2021-11-12T16:01:00Z"/>
              </w:rPr>
            </w:pPr>
            <w:ins w:id="4893"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4894" w:author="chaniaayulestari@outlook.com" w:date="2021-11-12T16:01:00Z"/>
        </w:trPr>
        <w:tc>
          <w:tcPr>
            <w:tcW w:w="3827" w:type="dxa"/>
            <w:vAlign w:val="center"/>
          </w:tcPr>
          <w:p w14:paraId="2883FBE6" w14:textId="77777777" w:rsidR="00EC162F" w:rsidRPr="0044182F" w:rsidRDefault="00EC162F" w:rsidP="00D26F74">
            <w:pPr>
              <w:rPr>
                <w:ins w:id="4895" w:author="chaniaayulestari@outlook.com" w:date="2021-11-12T16:01:00Z"/>
                <w:b/>
              </w:rPr>
            </w:pPr>
            <w:ins w:id="4896"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4897" w:author="chaniaayulestari@outlook.com" w:date="2021-11-12T16:01:00Z"/>
              </w:rPr>
            </w:pPr>
            <w:ins w:id="4898" w:author="chaniaayulestari@outlook.com" w:date="2021-11-12T16:01:00Z">
              <w:r>
                <w:t>Bag.IT, Guru BK.</w:t>
              </w:r>
            </w:ins>
          </w:p>
        </w:tc>
      </w:tr>
      <w:tr w:rsidR="00EC162F" w:rsidRPr="007B7AB3" w14:paraId="01506A6D" w14:textId="77777777" w:rsidTr="00D26F74">
        <w:trPr>
          <w:jc w:val="center"/>
          <w:ins w:id="4899" w:author="chaniaayulestari@outlook.com" w:date="2021-11-12T16:01:00Z"/>
        </w:trPr>
        <w:tc>
          <w:tcPr>
            <w:tcW w:w="3827" w:type="dxa"/>
            <w:vAlign w:val="center"/>
          </w:tcPr>
          <w:p w14:paraId="0C725A95" w14:textId="77777777" w:rsidR="00EC162F" w:rsidRPr="0044182F" w:rsidRDefault="00EC162F" w:rsidP="00D26F74">
            <w:pPr>
              <w:rPr>
                <w:ins w:id="4900" w:author="chaniaayulestari@outlook.com" w:date="2021-11-12T16:01:00Z"/>
                <w:b/>
              </w:rPr>
            </w:pPr>
            <w:ins w:id="4901"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4902" w:author="chaniaayulestari@outlook.com" w:date="2021-11-12T16:01:00Z"/>
                <w:i/>
                <w:iCs/>
              </w:rPr>
            </w:pPr>
            <w:ins w:id="4903" w:author="chaniaayulestari@outlook.com" w:date="2021-11-12T16:01:00Z">
              <w:r>
                <w:rPr>
                  <w:i/>
                  <w:iCs/>
                </w:rPr>
                <w:t>Conditional</w:t>
              </w:r>
            </w:ins>
          </w:p>
        </w:tc>
      </w:tr>
      <w:tr w:rsidR="00EC162F" w:rsidRPr="0044182F" w14:paraId="70F4D4CC" w14:textId="77777777" w:rsidTr="00D26F74">
        <w:trPr>
          <w:jc w:val="center"/>
          <w:ins w:id="4904" w:author="chaniaayulestari@outlook.com" w:date="2021-11-12T16:01:00Z"/>
        </w:trPr>
        <w:tc>
          <w:tcPr>
            <w:tcW w:w="3827" w:type="dxa"/>
            <w:vAlign w:val="center"/>
          </w:tcPr>
          <w:p w14:paraId="050F848F" w14:textId="77777777" w:rsidR="00EC162F" w:rsidRPr="0044182F" w:rsidRDefault="00EC162F" w:rsidP="00D26F74">
            <w:pPr>
              <w:rPr>
                <w:ins w:id="4905" w:author="chaniaayulestari@outlook.com" w:date="2021-11-12T16:01:00Z"/>
                <w:b/>
              </w:rPr>
            </w:pPr>
            <w:ins w:id="4906"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4907" w:author="chaniaayulestari@outlook.com" w:date="2021-11-12T16:01:00Z"/>
              </w:rPr>
            </w:pPr>
            <w:ins w:id="4908" w:author="chaniaayulestari@outlook.com" w:date="2021-11-12T16:01:00Z">
              <w:r>
                <w:t>-</w:t>
              </w:r>
            </w:ins>
          </w:p>
        </w:tc>
      </w:tr>
      <w:tr w:rsidR="00EC162F" w:rsidRPr="0081005E" w14:paraId="2A911FE2" w14:textId="77777777" w:rsidTr="00D26F74">
        <w:trPr>
          <w:jc w:val="center"/>
          <w:ins w:id="4909" w:author="chaniaayulestari@outlook.com" w:date="2021-11-12T16:01:00Z"/>
        </w:trPr>
        <w:tc>
          <w:tcPr>
            <w:tcW w:w="3827" w:type="dxa"/>
            <w:vAlign w:val="center"/>
          </w:tcPr>
          <w:p w14:paraId="7B949782" w14:textId="77777777" w:rsidR="00EC162F" w:rsidRPr="0044182F" w:rsidRDefault="00EC162F" w:rsidP="00D26F74">
            <w:pPr>
              <w:rPr>
                <w:ins w:id="4910" w:author="chaniaayulestari@outlook.com" w:date="2021-11-12T16:01:00Z"/>
                <w:b/>
              </w:rPr>
            </w:pPr>
            <w:ins w:id="4911"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4912" w:author="chaniaayulestari@outlook.com" w:date="2021-11-12T16:01:00Z"/>
                <w:i/>
                <w:iCs/>
              </w:rPr>
            </w:pPr>
            <w:ins w:id="4913"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4914" w:author="chaniaayulestari@outlook.com" w:date="2021-11-12T16:01:00Z"/>
        </w:trPr>
        <w:tc>
          <w:tcPr>
            <w:tcW w:w="3827" w:type="dxa"/>
            <w:vAlign w:val="center"/>
          </w:tcPr>
          <w:p w14:paraId="1C80F82C" w14:textId="77777777" w:rsidR="00EC162F" w:rsidRPr="0044182F" w:rsidRDefault="00EC162F" w:rsidP="00D26F74">
            <w:pPr>
              <w:rPr>
                <w:ins w:id="4915" w:author="chaniaayulestari@outlook.com" w:date="2021-11-12T16:01:00Z"/>
                <w:b/>
              </w:rPr>
            </w:pPr>
            <w:ins w:id="4916"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4917" w:author="chaniaayulestari@outlook.com" w:date="2021-11-12T16:01:00Z"/>
              </w:rPr>
            </w:pPr>
            <w:ins w:id="4918" w:author="chaniaayulestari@outlook.com" w:date="2021-11-12T16:01:00Z">
              <w:r>
                <w:t xml:space="preserve">Data </w:t>
              </w:r>
            </w:ins>
            <w:ins w:id="4919" w:author="chaniaayulestari@outlook.com" w:date="2021-11-12T16:02:00Z">
              <w:r w:rsidR="00626CCC">
                <w:t>semester</w:t>
              </w:r>
            </w:ins>
            <w:ins w:id="4920" w:author="chaniaayulestari@outlook.com" w:date="2021-11-12T16:01:00Z">
              <w:r>
                <w:t xml:space="preserve"> terhapus</w:t>
              </w:r>
            </w:ins>
          </w:p>
        </w:tc>
      </w:tr>
      <w:tr w:rsidR="00EC162F" w:rsidRPr="0044182F" w14:paraId="43F903E0" w14:textId="77777777" w:rsidTr="00D26F74">
        <w:trPr>
          <w:jc w:val="center"/>
          <w:ins w:id="4921"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4922" w:author="chaniaayulestari@outlook.com" w:date="2021-11-12T16:01:00Z"/>
                <w:b/>
              </w:rPr>
            </w:pPr>
            <w:ins w:id="4923" w:author="chaniaayulestari@outlook.com" w:date="2021-11-12T16:01:00Z">
              <w:r w:rsidRPr="0044182F">
                <w:rPr>
                  <w:b/>
                </w:rPr>
                <w:t>Main Course</w:t>
              </w:r>
            </w:ins>
          </w:p>
        </w:tc>
      </w:tr>
      <w:tr w:rsidR="00EC162F" w:rsidRPr="0044182F" w14:paraId="397D7439" w14:textId="77777777" w:rsidTr="00D26F74">
        <w:trPr>
          <w:jc w:val="center"/>
          <w:ins w:id="4924"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4925" w:author="chaniaayulestari@outlook.com" w:date="2021-11-12T16:01:00Z"/>
                <w:b/>
              </w:rPr>
            </w:pPr>
            <w:ins w:id="4926"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4927" w:author="chaniaayulestari@outlook.com" w:date="2021-11-12T16:01:00Z"/>
                <w:b/>
              </w:rPr>
            </w:pPr>
            <w:ins w:id="4928" w:author="chaniaayulestari@outlook.com" w:date="2021-11-12T16:01:00Z">
              <w:r w:rsidRPr="0044182F">
                <w:rPr>
                  <w:b/>
                </w:rPr>
                <w:t>Reaksi Sistem</w:t>
              </w:r>
            </w:ins>
          </w:p>
        </w:tc>
      </w:tr>
      <w:tr w:rsidR="00EC162F" w:rsidRPr="0044182F" w14:paraId="127DDD9D" w14:textId="77777777" w:rsidTr="00D26F74">
        <w:trPr>
          <w:jc w:val="center"/>
          <w:ins w:id="4929"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4930" w:author="chaniaayulestari@outlook.com" w:date="2021-11-12T16:01:00Z"/>
              </w:rPr>
              <w:pPrChange w:id="4931" w:author="chaniaayulestari@outlook.com" w:date="2021-11-12T15:25:00Z">
                <w:pPr>
                  <w:numPr>
                    <w:numId w:val="84"/>
                  </w:numPr>
                  <w:spacing w:after="160"/>
                  <w:ind w:left="720" w:hanging="360"/>
                </w:pPr>
              </w:pPrChange>
            </w:pPr>
            <w:ins w:id="4932" w:author="chaniaayulestari@outlook.com" w:date="2021-11-12T16:01:00Z">
              <w:r>
                <w:t xml:space="preserve">Memasuki menu “Data </w:t>
              </w:r>
            </w:ins>
            <w:ins w:id="4933" w:author="chaniaayulestari@outlook.com" w:date="2021-11-12T16:02:00Z">
              <w:r w:rsidR="00626CCC">
                <w:t>Semester</w:t>
              </w:r>
            </w:ins>
            <w:ins w:id="4934"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4935" w:author="chaniaayulestari@outlook.com" w:date="2021-11-12T16:01:00Z"/>
              </w:rPr>
              <w:pPrChange w:id="4936" w:author="chaniaayulestari@outlook.com" w:date="2021-11-12T15:26:00Z">
                <w:pPr>
                  <w:ind w:left="511"/>
                </w:pPr>
              </w:pPrChange>
            </w:pPr>
          </w:p>
        </w:tc>
      </w:tr>
      <w:tr w:rsidR="00EC162F" w:rsidRPr="0044182F" w14:paraId="087D8CA7" w14:textId="77777777" w:rsidTr="00D26F74">
        <w:trPr>
          <w:jc w:val="center"/>
          <w:ins w:id="4937" w:author="chaniaayulestari@outlook.com" w:date="2021-11-12T16:01:00Z"/>
        </w:trPr>
        <w:tc>
          <w:tcPr>
            <w:tcW w:w="3827" w:type="dxa"/>
            <w:vAlign w:val="center"/>
          </w:tcPr>
          <w:p w14:paraId="01AB9772" w14:textId="77777777" w:rsidR="00EC162F" w:rsidRPr="0044182F" w:rsidRDefault="00EC162F">
            <w:pPr>
              <w:pStyle w:val="ListParagraph"/>
              <w:ind w:left="450"/>
              <w:rPr>
                <w:ins w:id="4938" w:author="chaniaayulestari@outlook.com" w:date="2021-11-12T16:01:00Z"/>
              </w:rPr>
              <w:pPrChange w:id="4939"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4940" w:author="chaniaayulestari@outlook.com" w:date="2021-11-12T16:01:00Z"/>
              </w:rPr>
              <w:pPrChange w:id="4941" w:author="chaniaayulestari@outlook.com" w:date="2021-11-12T15:25:00Z">
                <w:pPr>
                  <w:numPr>
                    <w:numId w:val="84"/>
                  </w:numPr>
                  <w:spacing w:after="160"/>
                  <w:ind w:left="511" w:hanging="360"/>
                </w:pPr>
              </w:pPrChange>
            </w:pPr>
            <w:ins w:id="4942" w:author="chaniaayulestari@outlook.com" w:date="2021-11-12T16:01:00Z">
              <w:r>
                <w:t>Menampilkan seluruh data admin</w:t>
              </w:r>
            </w:ins>
          </w:p>
        </w:tc>
      </w:tr>
      <w:tr w:rsidR="00EC162F" w14:paraId="7C756AD3" w14:textId="77777777" w:rsidTr="00D26F74">
        <w:trPr>
          <w:jc w:val="center"/>
          <w:ins w:id="4943"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4944" w:author="chaniaayulestari@outlook.com" w:date="2021-11-12T16:01:00Z"/>
              </w:rPr>
              <w:pPrChange w:id="4945" w:author="chaniaayulestari@outlook.com" w:date="2021-11-12T15:25:00Z">
                <w:pPr>
                  <w:pStyle w:val="ListParagraph"/>
                  <w:numPr>
                    <w:numId w:val="84"/>
                  </w:numPr>
                  <w:ind w:hanging="360"/>
                </w:pPr>
              </w:pPrChange>
            </w:pPr>
            <w:ins w:id="4946"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4947" w:author="chaniaayulestari@outlook.com" w:date="2021-11-12T16:01:00Z"/>
              </w:rPr>
              <w:pPrChange w:id="4948" w:author="chaniaayulestari@outlook.com" w:date="2021-11-12T15:26:00Z">
                <w:pPr>
                  <w:spacing w:after="160"/>
                  <w:ind w:left="511"/>
                </w:pPr>
              </w:pPrChange>
            </w:pPr>
          </w:p>
        </w:tc>
      </w:tr>
      <w:tr w:rsidR="00EC162F" w14:paraId="6A98C40D" w14:textId="77777777" w:rsidTr="00D26F74">
        <w:trPr>
          <w:jc w:val="center"/>
          <w:ins w:id="4949" w:author="chaniaayulestari@outlook.com" w:date="2021-11-12T16:01:00Z"/>
        </w:trPr>
        <w:tc>
          <w:tcPr>
            <w:tcW w:w="3827" w:type="dxa"/>
            <w:vAlign w:val="center"/>
          </w:tcPr>
          <w:p w14:paraId="3F902760" w14:textId="77777777" w:rsidR="00EC162F" w:rsidRDefault="00EC162F">
            <w:pPr>
              <w:pStyle w:val="ListParagraph"/>
              <w:ind w:left="450"/>
              <w:rPr>
                <w:ins w:id="4950" w:author="chaniaayulestari@outlook.com" w:date="2021-11-12T16:01:00Z"/>
              </w:rPr>
              <w:pPrChange w:id="4951"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4952" w:author="chaniaayulestari@outlook.com" w:date="2021-11-12T16:01:00Z"/>
              </w:rPr>
              <w:pPrChange w:id="4953" w:author="chaniaayulestari@outlook.com" w:date="2021-11-12T15:25:00Z">
                <w:pPr>
                  <w:pStyle w:val="ListParagraph"/>
                  <w:numPr>
                    <w:numId w:val="84"/>
                  </w:numPr>
                  <w:spacing w:after="160"/>
                  <w:ind w:hanging="360"/>
                </w:pPr>
              </w:pPrChange>
            </w:pPr>
            <w:ins w:id="4954" w:author="chaniaayulestari@outlook.com" w:date="2021-11-12T16:01:00Z">
              <w:r>
                <w:t xml:space="preserve">Melakukan penghapusan data </w:t>
              </w:r>
            </w:ins>
            <w:ins w:id="4955" w:author="chaniaayulestari@outlook.com" w:date="2021-11-12T16:03:00Z">
              <w:r w:rsidR="00626CCC">
                <w:t>semester</w:t>
              </w:r>
            </w:ins>
            <w:ins w:id="4956" w:author="chaniaayulestari@outlook.com" w:date="2021-11-12T16:01:00Z">
              <w:r>
                <w:t xml:space="preserve"> pada </w:t>
              </w:r>
              <w:r w:rsidRPr="00C70CAF">
                <w:rPr>
                  <w:i/>
                  <w:iCs/>
                </w:rPr>
                <w:t>database</w:t>
              </w:r>
            </w:ins>
          </w:p>
        </w:tc>
      </w:tr>
      <w:tr w:rsidR="00EC162F" w:rsidRPr="001B1AF9" w14:paraId="5A590FFF" w14:textId="77777777" w:rsidTr="00D26F74">
        <w:trPr>
          <w:jc w:val="center"/>
          <w:ins w:id="4957"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4958" w:author="chaniaayulestari@outlook.com" w:date="2021-11-12T16:01:00Z"/>
                <w:b/>
                <w:bCs/>
              </w:rPr>
            </w:pPr>
            <w:ins w:id="4959" w:author="chaniaayulestari@outlook.com" w:date="2021-11-12T16:01:00Z">
              <w:r w:rsidRPr="001B1AF9">
                <w:rPr>
                  <w:b/>
                  <w:bCs/>
                </w:rPr>
                <w:t>Skenario Eksepsi (Optional)</w:t>
              </w:r>
            </w:ins>
          </w:p>
        </w:tc>
      </w:tr>
      <w:tr w:rsidR="00EC162F" w:rsidRPr="001B1AF9" w14:paraId="059B8535" w14:textId="77777777" w:rsidTr="00D26F74">
        <w:trPr>
          <w:jc w:val="center"/>
          <w:ins w:id="4960"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4961" w:author="chaniaayulestari@outlook.com" w:date="2021-11-12T16:01:00Z"/>
                <w:b/>
                <w:bCs/>
              </w:rPr>
            </w:pPr>
            <w:ins w:id="4962"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4963" w:author="chaniaayulestari@outlook.com" w:date="2021-11-12T16:01:00Z"/>
                <w:b/>
                <w:bCs/>
              </w:rPr>
            </w:pPr>
            <w:ins w:id="4964" w:author="chaniaayulestari@outlook.com" w:date="2021-11-12T16:01:00Z">
              <w:r w:rsidRPr="001B1AF9">
                <w:rPr>
                  <w:b/>
                  <w:bCs/>
                </w:rPr>
                <w:t>Reaksi Sistem</w:t>
              </w:r>
            </w:ins>
          </w:p>
        </w:tc>
      </w:tr>
      <w:tr w:rsidR="00EC162F" w14:paraId="39D10962" w14:textId="77777777" w:rsidTr="00D26F74">
        <w:trPr>
          <w:jc w:val="center"/>
          <w:ins w:id="4965" w:author="chaniaayulestari@outlook.com" w:date="2021-11-12T16:01:00Z"/>
        </w:trPr>
        <w:tc>
          <w:tcPr>
            <w:tcW w:w="3827" w:type="dxa"/>
            <w:vAlign w:val="center"/>
          </w:tcPr>
          <w:p w14:paraId="3A51F1D6" w14:textId="6C47B3A6" w:rsidR="00EC162F" w:rsidRDefault="00EC162F">
            <w:pPr>
              <w:ind w:left="25"/>
              <w:rPr>
                <w:ins w:id="4966" w:author="chaniaayulestari@outlook.com" w:date="2021-11-12T16:01:00Z"/>
              </w:rPr>
              <w:pPrChange w:id="4967" w:author="chaniaayulestari@outlook.com" w:date="2021-11-12T15:26:00Z">
                <w:pPr>
                  <w:ind w:left="360"/>
                </w:pPr>
              </w:pPrChange>
            </w:pPr>
            <w:ins w:id="4968" w:author="chaniaayulestari@outlook.com" w:date="2021-11-12T16:01:00Z">
              <w:r>
                <w:t xml:space="preserve">3a. Tidak memasukan secara benar data </w:t>
              </w:r>
            </w:ins>
            <w:ins w:id="4969" w:author="chaniaayulestari@outlook.com" w:date="2021-11-12T16:03:00Z">
              <w:r w:rsidR="00626CCC">
                <w:t>semester</w:t>
              </w:r>
            </w:ins>
            <w:ins w:id="4970"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4971" w:author="chaniaayulestari@outlook.com" w:date="2021-11-12T16:01:00Z"/>
              </w:rPr>
              <w:pPrChange w:id="4972" w:author="chaniaayulestari@outlook.com" w:date="2021-11-12T15:26:00Z">
                <w:pPr>
                  <w:pStyle w:val="ListParagraph"/>
                  <w:spacing w:after="160"/>
                  <w:ind w:left="468"/>
                </w:pPr>
              </w:pPrChange>
            </w:pPr>
          </w:p>
        </w:tc>
      </w:tr>
      <w:tr w:rsidR="00EC162F" w14:paraId="454C99E2" w14:textId="77777777" w:rsidTr="00D26F74">
        <w:trPr>
          <w:jc w:val="center"/>
          <w:ins w:id="4973" w:author="chaniaayulestari@outlook.com" w:date="2021-11-12T16:01:00Z"/>
        </w:trPr>
        <w:tc>
          <w:tcPr>
            <w:tcW w:w="3827" w:type="dxa"/>
            <w:vAlign w:val="center"/>
          </w:tcPr>
          <w:p w14:paraId="2361D5C9" w14:textId="77777777" w:rsidR="00EC162F" w:rsidRDefault="00EC162F">
            <w:pPr>
              <w:pStyle w:val="ListParagraph"/>
              <w:ind w:left="25"/>
              <w:rPr>
                <w:ins w:id="4974" w:author="chaniaayulestari@outlook.com" w:date="2021-11-12T16:01:00Z"/>
              </w:rPr>
              <w:pPrChange w:id="4975"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4976" w:author="chaniaayulestari@outlook.com" w:date="2021-11-12T16:01:00Z"/>
              </w:rPr>
              <w:pPrChange w:id="4977" w:author="chaniaayulestari@outlook.com" w:date="2021-11-12T15:26:00Z">
                <w:pPr>
                  <w:spacing w:after="160"/>
                  <w:ind w:left="360"/>
                </w:pPr>
              </w:pPrChange>
            </w:pPr>
            <w:ins w:id="4978" w:author="chaniaayulestari@outlook.com" w:date="2021-11-12T16:01:00Z">
              <w:r>
                <w:t xml:space="preserve">3b. Menampilkan pemberitahuan melalui notifikasi bahwa data </w:t>
              </w:r>
            </w:ins>
            <w:ins w:id="4979" w:author="chaniaayulestari@outlook.com" w:date="2021-11-12T16:03:00Z">
              <w:r w:rsidR="00626CCC">
                <w:t>semester</w:t>
              </w:r>
            </w:ins>
            <w:ins w:id="4980" w:author="chaniaayulestari@outlook.com" w:date="2021-11-12T16:01:00Z">
              <w:r>
                <w:t xml:space="preserve"> gagal ditambahkan</w:t>
              </w:r>
            </w:ins>
          </w:p>
        </w:tc>
      </w:tr>
    </w:tbl>
    <w:p w14:paraId="43B17265" w14:textId="77777777" w:rsidR="00EC162F" w:rsidRDefault="00EC162F">
      <w:pPr>
        <w:ind w:left="66"/>
        <w:rPr>
          <w:ins w:id="4981" w:author="chaniaayulestari@outlook.com" w:date="2021-11-12T15:29:00Z"/>
        </w:rPr>
        <w:pPrChange w:id="4982"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4983" w:author="chaniaayulestari@outlook.com" w:date="2021-11-12T16:03:00Z"/>
        </w:rPr>
      </w:pPr>
      <w:ins w:id="4984" w:author="chaniaayulestari@outlook.com" w:date="2021-11-12T15:29:00Z">
        <w:r>
          <w:t>Skenarion Edit</w:t>
        </w:r>
      </w:ins>
      <w:ins w:id="4985" w:author="chaniaayulestari@outlook.com" w:date="2021-11-12T15:56:00Z">
        <w:r w:rsidR="00EC162F">
          <w:t xml:space="preserve"> Semester</w:t>
        </w:r>
      </w:ins>
    </w:p>
    <w:p w14:paraId="10FEF8A6" w14:textId="67F3FFC8" w:rsidR="00B01799" w:rsidRDefault="00B01799">
      <w:pPr>
        <w:pStyle w:val="Caption"/>
        <w:keepNext/>
        <w:jc w:val="center"/>
        <w:rPr>
          <w:ins w:id="4986" w:author="chaniaayulestari@outlook.com" w:date="2021-11-13T14:10:00Z"/>
        </w:rPr>
        <w:pPrChange w:id="4987" w:author="chaniaayulestari@outlook.com" w:date="2021-11-13T14:10:00Z">
          <w:pPr/>
        </w:pPrChange>
      </w:pPr>
      <w:bookmarkStart w:id="4988" w:name="_Toc87762751"/>
      <w:ins w:id="4989" w:author="chaniaayulestari@outlook.com" w:date="2021-11-13T14:10:00Z">
        <w:r>
          <w:lastRenderedPageBreak/>
          <w:t xml:space="preserve">Tabel 3. </w:t>
        </w:r>
      </w:ins>
      <w:ins w:id="4990" w:author="Rafi Aziizi" w:date="2021-11-14T11:08:00Z">
        <w:r w:rsidR="001B2DEA">
          <w:fldChar w:fldCharType="begin"/>
        </w:r>
        <w:r w:rsidR="001B2DEA">
          <w:instrText xml:space="preserve"> SEQ Tabel_3. \* ARABIC </w:instrText>
        </w:r>
      </w:ins>
      <w:r w:rsidR="001B2DEA">
        <w:fldChar w:fldCharType="separate"/>
      </w:r>
      <w:ins w:id="4991" w:author="Rafi Aziizi" w:date="2021-11-14T11:08:00Z">
        <w:r w:rsidR="001B2DEA">
          <w:rPr>
            <w:noProof/>
          </w:rPr>
          <w:t>38</w:t>
        </w:r>
        <w:r w:rsidR="001B2DEA">
          <w:fldChar w:fldCharType="end"/>
        </w:r>
      </w:ins>
      <w:ins w:id="4992" w:author="chaniaayulestari@outlook.com" w:date="2021-11-13T14:10:00Z">
        <w:del w:id="4993" w:author="Rafi Aziizi" w:date="2021-11-14T09:52:00Z">
          <w:r w:rsidDel="003640C9">
            <w:fldChar w:fldCharType="begin"/>
          </w:r>
          <w:r w:rsidDel="003640C9">
            <w:delInstrText xml:space="preserve"> SEQ Tabel_3. \* ARABIC </w:delInstrText>
          </w:r>
        </w:del>
      </w:ins>
      <w:del w:id="4994" w:author="Rafi Aziizi" w:date="2021-11-14T09:52:00Z">
        <w:r w:rsidR="007A54E1">
          <w:fldChar w:fldCharType="separate"/>
        </w:r>
      </w:del>
      <w:ins w:id="4995" w:author="chaniaayulestari@outlook.com" w:date="2021-11-13T14:10:00Z">
        <w:del w:id="4996" w:author="Rafi Aziizi" w:date="2021-11-14T09:52:00Z">
          <w:r w:rsidDel="003640C9">
            <w:fldChar w:fldCharType="end"/>
          </w:r>
        </w:del>
        <w:r>
          <w:t xml:space="preserve"> Skenario Edit Semester</w:t>
        </w:r>
        <w:bookmarkEnd w:id="498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4997"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4998" w:author="chaniaayulestari@outlook.com" w:date="2021-11-12T16:03:00Z"/>
                <w:b/>
              </w:rPr>
            </w:pPr>
            <w:ins w:id="4999"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5000" w:author="chaniaayulestari@outlook.com" w:date="2021-11-12T16:03:00Z"/>
              </w:rPr>
            </w:pPr>
            <w:ins w:id="5001" w:author="chaniaayulestari@outlook.com" w:date="2021-11-12T16:03:00Z">
              <w:r>
                <w:t xml:space="preserve">Edit </w:t>
              </w:r>
            </w:ins>
            <w:ins w:id="5002" w:author="chaniaayulestari@outlook.com" w:date="2021-11-12T16:04:00Z">
              <w:r>
                <w:t>Semester</w:t>
              </w:r>
            </w:ins>
          </w:p>
        </w:tc>
      </w:tr>
      <w:tr w:rsidR="00626CCC" w:rsidRPr="002F6C1D" w14:paraId="32CA3A8E" w14:textId="77777777" w:rsidTr="00D26F74">
        <w:trPr>
          <w:jc w:val="center"/>
          <w:ins w:id="5003" w:author="chaniaayulestari@outlook.com" w:date="2021-11-12T16:03:00Z"/>
        </w:trPr>
        <w:tc>
          <w:tcPr>
            <w:tcW w:w="3827" w:type="dxa"/>
            <w:vAlign w:val="center"/>
          </w:tcPr>
          <w:p w14:paraId="27AE711B" w14:textId="77777777" w:rsidR="00626CCC" w:rsidRPr="0044182F" w:rsidRDefault="00626CCC" w:rsidP="00D26F74">
            <w:pPr>
              <w:rPr>
                <w:ins w:id="5004" w:author="chaniaayulestari@outlook.com" w:date="2021-11-12T16:03:00Z"/>
                <w:b/>
              </w:rPr>
            </w:pPr>
            <w:ins w:id="5005"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5006" w:author="chaniaayulestari@outlook.com" w:date="2021-11-12T16:03:00Z"/>
              </w:rPr>
            </w:pPr>
            <w:ins w:id="5007" w:author="chaniaayulestari@outlook.com" w:date="2021-11-12T16:03:00Z">
              <w:r>
                <w:t>RC1</w:t>
              </w:r>
            </w:ins>
            <w:ins w:id="5008" w:author="Rafi Aziizi" w:date="2021-11-13T06:58:00Z">
              <w:r w:rsidR="005049EC">
                <w:t>7.3</w:t>
              </w:r>
            </w:ins>
            <w:ins w:id="5009" w:author="chaniaayulestari@outlook.com" w:date="2021-11-12T16:03:00Z">
              <w:del w:id="5010" w:author="Rafi Aziizi" w:date="2021-11-13T06:58:00Z">
                <w:r w:rsidDel="005049EC">
                  <w:delText>6</w:delText>
                </w:r>
              </w:del>
            </w:ins>
          </w:p>
        </w:tc>
      </w:tr>
      <w:tr w:rsidR="00626CCC" w:rsidRPr="000C722D" w14:paraId="0BA97349" w14:textId="77777777" w:rsidTr="00D26F74">
        <w:trPr>
          <w:jc w:val="center"/>
          <w:ins w:id="5011" w:author="chaniaayulestari@outlook.com" w:date="2021-11-12T16:03:00Z"/>
        </w:trPr>
        <w:tc>
          <w:tcPr>
            <w:tcW w:w="3827" w:type="dxa"/>
            <w:vAlign w:val="center"/>
          </w:tcPr>
          <w:p w14:paraId="13352C03" w14:textId="77777777" w:rsidR="00626CCC" w:rsidRPr="0044182F" w:rsidRDefault="00626CCC" w:rsidP="00D26F74">
            <w:pPr>
              <w:rPr>
                <w:ins w:id="5012" w:author="chaniaayulestari@outlook.com" w:date="2021-11-12T16:03:00Z"/>
                <w:b/>
              </w:rPr>
            </w:pPr>
            <w:ins w:id="5013"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5014" w:author="chaniaayulestari@outlook.com" w:date="2021-11-12T16:03:00Z"/>
              </w:rPr>
            </w:pPr>
            <w:ins w:id="5015" w:author="chaniaayulestari@outlook.com" w:date="2021-11-12T16:03:00Z">
              <w:r>
                <w:t xml:space="preserve">Use case ini merupakan use case generalisasi dari kelola </w:t>
              </w:r>
            </w:ins>
            <w:ins w:id="5016" w:author="chaniaayulestari@outlook.com" w:date="2021-11-12T16:04:00Z">
              <w:r>
                <w:t>semester</w:t>
              </w:r>
            </w:ins>
            <w:ins w:id="5017" w:author="chaniaayulestari@outlook.com" w:date="2021-11-12T16:03:00Z">
              <w:r>
                <w:t xml:space="preserve"> untuk memperbaharui data </w:t>
              </w:r>
            </w:ins>
            <w:ins w:id="5018" w:author="chaniaayulestari@outlook.com" w:date="2021-11-12T16:04:00Z">
              <w:r>
                <w:t>semester</w:t>
              </w:r>
            </w:ins>
            <w:ins w:id="5019" w:author="chaniaayulestari@outlook.com" w:date="2021-11-12T16:03:00Z">
              <w:r>
                <w:t>.</w:t>
              </w:r>
            </w:ins>
          </w:p>
        </w:tc>
      </w:tr>
      <w:tr w:rsidR="00626CCC" w:rsidRPr="002F6C1D" w14:paraId="3577911C" w14:textId="77777777" w:rsidTr="00D26F74">
        <w:trPr>
          <w:jc w:val="center"/>
          <w:ins w:id="5020" w:author="chaniaayulestari@outlook.com" w:date="2021-11-12T16:03:00Z"/>
        </w:trPr>
        <w:tc>
          <w:tcPr>
            <w:tcW w:w="3827" w:type="dxa"/>
            <w:vAlign w:val="center"/>
          </w:tcPr>
          <w:p w14:paraId="7EB860CD" w14:textId="77777777" w:rsidR="00626CCC" w:rsidRPr="0044182F" w:rsidRDefault="00626CCC" w:rsidP="00D26F74">
            <w:pPr>
              <w:rPr>
                <w:ins w:id="5021" w:author="chaniaayulestari@outlook.com" w:date="2021-11-12T16:03:00Z"/>
                <w:b/>
              </w:rPr>
            </w:pPr>
            <w:ins w:id="5022"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5023" w:author="chaniaayulestari@outlook.com" w:date="2021-11-12T16:03:00Z"/>
              </w:rPr>
            </w:pPr>
            <w:ins w:id="5024" w:author="chaniaayulestari@outlook.com" w:date="2021-11-12T16:03:00Z">
              <w:r>
                <w:t>Bag.IT, Guru BK.</w:t>
              </w:r>
            </w:ins>
          </w:p>
        </w:tc>
      </w:tr>
      <w:tr w:rsidR="00626CCC" w:rsidRPr="007B7AB3" w14:paraId="28B3D482" w14:textId="77777777" w:rsidTr="00D26F74">
        <w:trPr>
          <w:jc w:val="center"/>
          <w:ins w:id="5025" w:author="chaniaayulestari@outlook.com" w:date="2021-11-12T16:03:00Z"/>
        </w:trPr>
        <w:tc>
          <w:tcPr>
            <w:tcW w:w="3827" w:type="dxa"/>
            <w:vAlign w:val="center"/>
          </w:tcPr>
          <w:p w14:paraId="4706AEBF" w14:textId="77777777" w:rsidR="00626CCC" w:rsidRPr="0044182F" w:rsidRDefault="00626CCC" w:rsidP="00D26F74">
            <w:pPr>
              <w:rPr>
                <w:ins w:id="5026" w:author="chaniaayulestari@outlook.com" w:date="2021-11-12T16:03:00Z"/>
                <w:b/>
              </w:rPr>
            </w:pPr>
            <w:ins w:id="5027"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5028" w:author="chaniaayulestari@outlook.com" w:date="2021-11-12T16:03:00Z"/>
                <w:i/>
                <w:iCs/>
              </w:rPr>
            </w:pPr>
            <w:ins w:id="5029" w:author="chaniaayulestari@outlook.com" w:date="2021-11-12T16:03:00Z">
              <w:r>
                <w:rPr>
                  <w:i/>
                  <w:iCs/>
                </w:rPr>
                <w:t>Conditional</w:t>
              </w:r>
            </w:ins>
          </w:p>
        </w:tc>
      </w:tr>
      <w:tr w:rsidR="00626CCC" w:rsidRPr="0044182F" w14:paraId="45A5E8E2" w14:textId="77777777" w:rsidTr="00D26F74">
        <w:trPr>
          <w:jc w:val="center"/>
          <w:ins w:id="5030" w:author="chaniaayulestari@outlook.com" w:date="2021-11-12T16:03:00Z"/>
        </w:trPr>
        <w:tc>
          <w:tcPr>
            <w:tcW w:w="3827" w:type="dxa"/>
            <w:vAlign w:val="center"/>
          </w:tcPr>
          <w:p w14:paraId="15EC4151" w14:textId="77777777" w:rsidR="00626CCC" w:rsidRPr="0044182F" w:rsidRDefault="00626CCC" w:rsidP="00D26F74">
            <w:pPr>
              <w:rPr>
                <w:ins w:id="5031" w:author="chaniaayulestari@outlook.com" w:date="2021-11-12T16:03:00Z"/>
                <w:b/>
              </w:rPr>
            </w:pPr>
            <w:ins w:id="5032"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5033" w:author="chaniaayulestari@outlook.com" w:date="2021-11-12T16:03:00Z"/>
              </w:rPr>
            </w:pPr>
            <w:ins w:id="5034" w:author="chaniaayulestari@outlook.com" w:date="2021-11-12T16:03:00Z">
              <w:r>
                <w:t>-</w:t>
              </w:r>
            </w:ins>
          </w:p>
        </w:tc>
      </w:tr>
      <w:tr w:rsidR="00626CCC" w:rsidRPr="0081005E" w14:paraId="6E800C66" w14:textId="77777777" w:rsidTr="00D26F74">
        <w:trPr>
          <w:jc w:val="center"/>
          <w:ins w:id="5035" w:author="chaniaayulestari@outlook.com" w:date="2021-11-12T16:03:00Z"/>
        </w:trPr>
        <w:tc>
          <w:tcPr>
            <w:tcW w:w="3827" w:type="dxa"/>
            <w:vAlign w:val="center"/>
          </w:tcPr>
          <w:p w14:paraId="08E3F0A9" w14:textId="77777777" w:rsidR="00626CCC" w:rsidRPr="0044182F" w:rsidRDefault="00626CCC" w:rsidP="00D26F74">
            <w:pPr>
              <w:rPr>
                <w:ins w:id="5036" w:author="chaniaayulestari@outlook.com" w:date="2021-11-12T16:03:00Z"/>
                <w:b/>
              </w:rPr>
            </w:pPr>
            <w:ins w:id="5037"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5038" w:author="chaniaayulestari@outlook.com" w:date="2021-11-12T16:03:00Z"/>
                <w:i/>
                <w:iCs/>
              </w:rPr>
            </w:pPr>
            <w:ins w:id="5039" w:author="chaniaayulestari@outlook.com" w:date="2021-11-12T16:03:00Z">
              <w:r>
                <w:t xml:space="preserve">Data </w:t>
              </w:r>
            </w:ins>
            <w:ins w:id="5040" w:author="chaniaayulestari@outlook.com" w:date="2021-11-12T16:04:00Z">
              <w:r>
                <w:t>semester</w:t>
              </w:r>
            </w:ins>
            <w:ins w:id="5041" w:author="chaniaayulestari@outlook.com" w:date="2021-11-12T16:03:00Z">
              <w:r>
                <w:t xml:space="preserve"> belum diperbaharui</w:t>
              </w:r>
            </w:ins>
          </w:p>
        </w:tc>
      </w:tr>
      <w:tr w:rsidR="00626CCC" w:rsidRPr="0048762E" w14:paraId="7DB59233" w14:textId="77777777" w:rsidTr="00D26F74">
        <w:trPr>
          <w:jc w:val="center"/>
          <w:ins w:id="5042" w:author="chaniaayulestari@outlook.com" w:date="2021-11-12T16:03:00Z"/>
        </w:trPr>
        <w:tc>
          <w:tcPr>
            <w:tcW w:w="3827" w:type="dxa"/>
            <w:vAlign w:val="center"/>
          </w:tcPr>
          <w:p w14:paraId="416899F1" w14:textId="77777777" w:rsidR="00626CCC" w:rsidRPr="0044182F" w:rsidRDefault="00626CCC" w:rsidP="00D26F74">
            <w:pPr>
              <w:rPr>
                <w:ins w:id="5043" w:author="chaniaayulestari@outlook.com" w:date="2021-11-12T16:03:00Z"/>
                <w:b/>
              </w:rPr>
            </w:pPr>
            <w:ins w:id="5044"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5045" w:author="chaniaayulestari@outlook.com" w:date="2021-11-12T16:03:00Z"/>
              </w:rPr>
            </w:pPr>
            <w:ins w:id="5046" w:author="chaniaayulestari@outlook.com" w:date="2021-11-12T16:03:00Z">
              <w:r>
                <w:t xml:space="preserve">Perubahan data identitas </w:t>
              </w:r>
            </w:ins>
            <w:ins w:id="5047" w:author="chaniaayulestari@outlook.com" w:date="2021-11-12T16:05:00Z">
              <w:r>
                <w:t>semester</w:t>
              </w:r>
            </w:ins>
          </w:p>
        </w:tc>
      </w:tr>
      <w:tr w:rsidR="00626CCC" w:rsidRPr="0044182F" w14:paraId="31A1BEF0" w14:textId="77777777" w:rsidTr="00D26F74">
        <w:trPr>
          <w:jc w:val="center"/>
          <w:ins w:id="5048"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5049" w:author="chaniaayulestari@outlook.com" w:date="2021-11-12T16:03:00Z"/>
                <w:b/>
              </w:rPr>
            </w:pPr>
            <w:ins w:id="5050" w:author="chaniaayulestari@outlook.com" w:date="2021-11-12T16:03:00Z">
              <w:r w:rsidRPr="0044182F">
                <w:rPr>
                  <w:b/>
                </w:rPr>
                <w:t>Main Course</w:t>
              </w:r>
            </w:ins>
          </w:p>
        </w:tc>
      </w:tr>
      <w:tr w:rsidR="00626CCC" w:rsidRPr="0044182F" w14:paraId="72926AA2" w14:textId="77777777" w:rsidTr="00D26F74">
        <w:trPr>
          <w:jc w:val="center"/>
          <w:ins w:id="5051"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5052" w:author="chaniaayulestari@outlook.com" w:date="2021-11-12T16:03:00Z"/>
                <w:b/>
              </w:rPr>
            </w:pPr>
            <w:ins w:id="5053"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5054" w:author="chaniaayulestari@outlook.com" w:date="2021-11-12T16:03:00Z"/>
                <w:b/>
              </w:rPr>
            </w:pPr>
            <w:ins w:id="5055" w:author="chaniaayulestari@outlook.com" w:date="2021-11-12T16:03:00Z">
              <w:r w:rsidRPr="0044182F">
                <w:rPr>
                  <w:b/>
                </w:rPr>
                <w:t>Reaksi Sistem</w:t>
              </w:r>
            </w:ins>
          </w:p>
        </w:tc>
      </w:tr>
      <w:tr w:rsidR="00626CCC" w:rsidRPr="0044182F" w14:paraId="2E6AD915" w14:textId="77777777" w:rsidTr="00D26F74">
        <w:trPr>
          <w:jc w:val="center"/>
          <w:ins w:id="5056"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5057" w:author="chaniaayulestari@outlook.com" w:date="2021-11-12T16:03:00Z"/>
              </w:rPr>
            </w:pPr>
            <w:ins w:id="5058" w:author="chaniaayulestari@outlook.com" w:date="2021-11-12T16:03:00Z">
              <w:r>
                <w:t xml:space="preserve">Memasuki menu “Data </w:t>
              </w:r>
            </w:ins>
            <w:ins w:id="5059" w:author="chaniaayulestari@outlook.com" w:date="2021-11-12T16:05:00Z">
              <w:r>
                <w:t>Semester</w:t>
              </w:r>
            </w:ins>
            <w:ins w:id="5060"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5061" w:author="chaniaayulestari@outlook.com" w:date="2021-11-12T16:03:00Z"/>
              </w:rPr>
            </w:pPr>
          </w:p>
        </w:tc>
      </w:tr>
      <w:tr w:rsidR="00626CCC" w:rsidRPr="0044182F" w14:paraId="7F1B0D48" w14:textId="77777777" w:rsidTr="00D26F74">
        <w:trPr>
          <w:jc w:val="center"/>
          <w:ins w:id="5062"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5063"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5064" w:author="chaniaayulestari@outlook.com" w:date="2021-11-12T16:03:00Z"/>
              </w:rPr>
            </w:pPr>
            <w:ins w:id="5065" w:author="chaniaayulestari@outlook.com" w:date="2021-11-12T16:03:00Z">
              <w:r>
                <w:t xml:space="preserve">Menampilkan seluruh data </w:t>
              </w:r>
            </w:ins>
            <w:ins w:id="5066" w:author="chaniaayulestari@outlook.com" w:date="2021-11-12T16:05:00Z">
              <w:r>
                <w:t>semester</w:t>
              </w:r>
            </w:ins>
          </w:p>
        </w:tc>
      </w:tr>
      <w:tr w:rsidR="00626CCC" w14:paraId="3FE125F0" w14:textId="77777777" w:rsidTr="00D26F74">
        <w:trPr>
          <w:jc w:val="center"/>
          <w:ins w:id="5067"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5068" w:author="chaniaayulestari@outlook.com" w:date="2021-11-12T16:03:00Z"/>
              </w:rPr>
            </w:pPr>
            <w:ins w:id="5069" w:author="chaniaayulestari@outlook.com" w:date="2021-11-12T16:03:00Z">
              <w:r>
                <w:t>Menekan tombol “</w:t>
              </w:r>
            </w:ins>
            <w:ins w:id="5070" w:author="chaniaayulestari@outlook.com" w:date="2021-11-12T16:05:00Z">
              <w:r>
                <w:t>Edit Semester</w:t>
              </w:r>
            </w:ins>
            <w:ins w:id="5071"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5072" w:author="chaniaayulestari@outlook.com" w:date="2021-11-12T16:03:00Z"/>
              </w:rPr>
            </w:pPr>
          </w:p>
        </w:tc>
      </w:tr>
      <w:tr w:rsidR="00626CCC" w14:paraId="7FE75C2D" w14:textId="77777777" w:rsidTr="00D26F74">
        <w:trPr>
          <w:jc w:val="center"/>
          <w:ins w:id="5073" w:author="chaniaayulestari@outlook.com" w:date="2021-11-12T16:03:00Z"/>
        </w:trPr>
        <w:tc>
          <w:tcPr>
            <w:tcW w:w="3827" w:type="dxa"/>
            <w:vAlign w:val="center"/>
          </w:tcPr>
          <w:p w14:paraId="3B793EBB" w14:textId="77777777" w:rsidR="00626CCC" w:rsidRDefault="00626CCC" w:rsidP="00D26F74">
            <w:pPr>
              <w:rPr>
                <w:ins w:id="5074"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5075" w:author="chaniaayulestari@outlook.com" w:date="2021-11-12T16:03:00Z"/>
              </w:rPr>
            </w:pPr>
            <w:ins w:id="5076" w:author="chaniaayulestari@outlook.com" w:date="2021-11-12T16:03:00Z">
              <w:r>
                <w:t xml:space="preserve">Menampilkan data </w:t>
              </w:r>
            </w:ins>
            <w:ins w:id="5077" w:author="chaniaayulestari@outlook.com" w:date="2021-11-12T16:06:00Z">
              <w:r>
                <w:t>semster</w:t>
              </w:r>
            </w:ins>
          </w:p>
        </w:tc>
      </w:tr>
      <w:tr w:rsidR="00626CCC" w14:paraId="2F49B99A" w14:textId="77777777" w:rsidTr="00D26F74">
        <w:trPr>
          <w:jc w:val="center"/>
          <w:ins w:id="5078"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5079" w:author="chaniaayulestari@outlook.com" w:date="2021-11-12T16:03:00Z"/>
              </w:rPr>
            </w:pPr>
            <w:ins w:id="5080"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5081" w:author="chaniaayulestari@outlook.com" w:date="2021-11-12T16:03:00Z"/>
              </w:rPr>
            </w:pPr>
          </w:p>
        </w:tc>
      </w:tr>
      <w:tr w:rsidR="00626CCC" w14:paraId="427AB3B9" w14:textId="77777777" w:rsidTr="00D26F74">
        <w:trPr>
          <w:jc w:val="center"/>
          <w:ins w:id="5082" w:author="chaniaayulestari@outlook.com" w:date="2021-11-12T16:03:00Z"/>
        </w:trPr>
        <w:tc>
          <w:tcPr>
            <w:tcW w:w="3827" w:type="dxa"/>
            <w:vAlign w:val="center"/>
          </w:tcPr>
          <w:p w14:paraId="3A622422" w14:textId="77777777" w:rsidR="00626CCC" w:rsidRDefault="00626CCC" w:rsidP="00D26F74">
            <w:pPr>
              <w:pStyle w:val="ListParagraph"/>
              <w:ind w:left="450"/>
              <w:rPr>
                <w:ins w:id="5083"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5084" w:author="chaniaayulestari@outlook.com" w:date="2021-11-12T16:03:00Z"/>
              </w:rPr>
            </w:pPr>
            <w:ins w:id="5085" w:author="chaniaayulestari@outlook.com" w:date="2021-11-12T16:03:00Z">
              <w:r>
                <w:t xml:space="preserve">Menyimpan data </w:t>
              </w:r>
            </w:ins>
            <w:ins w:id="5086" w:author="chaniaayulestari@outlook.com" w:date="2021-11-12T16:06:00Z">
              <w:r>
                <w:t>semester</w:t>
              </w:r>
            </w:ins>
            <w:ins w:id="5087"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5088"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5089" w:author="chaniaayulestari@outlook.com" w:date="2021-11-12T16:03:00Z"/>
                <w:b/>
                <w:bCs/>
              </w:rPr>
            </w:pPr>
            <w:ins w:id="5090" w:author="chaniaayulestari@outlook.com" w:date="2021-11-12T16:03:00Z">
              <w:r w:rsidRPr="001B1AF9">
                <w:rPr>
                  <w:b/>
                  <w:bCs/>
                </w:rPr>
                <w:t>Skenario Eksepsi (Optional)</w:t>
              </w:r>
            </w:ins>
          </w:p>
        </w:tc>
      </w:tr>
      <w:tr w:rsidR="00626CCC" w:rsidRPr="001B1AF9" w14:paraId="3799A167" w14:textId="77777777" w:rsidTr="00D26F74">
        <w:trPr>
          <w:jc w:val="center"/>
          <w:ins w:id="5091"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5092" w:author="chaniaayulestari@outlook.com" w:date="2021-11-12T16:03:00Z"/>
                <w:b/>
                <w:bCs/>
              </w:rPr>
            </w:pPr>
            <w:ins w:id="5093"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5094" w:author="chaniaayulestari@outlook.com" w:date="2021-11-12T16:03:00Z"/>
                <w:b/>
                <w:bCs/>
              </w:rPr>
            </w:pPr>
            <w:ins w:id="5095" w:author="chaniaayulestari@outlook.com" w:date="2021-11-12T16:03:00Z">
              <w:r w:rsidRPr="001B1AF9">
                <w:rPr>
                  <w:b/>
                  <w:bCs/>
                </w:rPr>
                <w:t>Reaksi Sistem</w:t>
              </w:r>
            </w:ins>
          </w:p>
        </w:tc>
      </w:tr>
      <w:tr w:rsidR="00626CCC" w14:paraId="57FAAB82" w14:textId="77777777" w:rsidTr="00D26F74">
        <w:trPr>
          <w:jc w:val="center"/>
          <w:ins w:id="5096" w:author="chaniaayulestari@outlook.com" w:date="2021-11-12T16:03:00Z"/>
        </w:trPr>
        <w:tc>
          <w:tcPr>
            <w:tcW w:w="3827" w:type="dxa"/>
            <w:vAlign w:val="center"/>
          </w:tcPr>
          <w:p w14:paraId="1BD1B567" w14:textId="06EC936B" w:rsidR="00626CCC" w:rsidRDefault="00626CCC" w:rsidP="00D26F74">
            <w:pPr>
              <w:ind w:left="25"/>
              <w:rPr>
                <w:ins w:id="5097" w:author="chaniaayulestari@outlook.com" w:date="2021-11-12T16:03:00Z"/>
              </w:rPr>
            </w:pPr>
            <w:ins w:id="5098" w:author="chaniaayulestari@outlook.com" w:date="2021-11-12T16:03:00Z">
              <w:r>
                <w:t xml:space="preserve">5a. Tidak memasukan secara benar data </w:t>
              </w:r>
            </w:ins>
            <w:ins w:id="5099" w:author="chaniaayulestari@outlook.com" w:date="2021-11-12T16:06:00Z">
              <w:r>
                <w:t>semester</w:t>
              </w:r>
            </w:ins>
            <w:ins w:id="5100" w:author="chaniaayulestari@outlook.com" w:date="2021-11-12T16:03:00Z">
              <w:r>
                <w:t xml:space="preserve"> yang akan </w:t>
              </w:r>
              <w:r>
                <w:lastRenderedPageBreak/>
                <w:t>diperbaharui</w:t>
              </w:r>
            </w:ins>
          </w:p>
        </w:tc>
        <w:tc>
          <w:tcPr>
            <w:tcW w:w="3964" w:type="dxa"/>
            <w:vAlign w:val="center"/>
          </w:tcPr>
          <w:p w14:paraId="5728EC36" w14:textId="77777777" w:rsidR="00626CCC" w:rsidRDefault="00626CCC" w:rsidP="00D26F74">
            <w:pPr>
              <w:pStyle w:val="ListParagraph"/>
              <w:spacing w:after="160"/>
              <w:ind w:left="25"/>
              <w:rPr>
                <w:ins w:id="5101" w:author="chaniaayulestari@outlook.com" w:date="2021-11-12T16:03:00Z"/>
              </w:rPr>
            </w:pPr>
          </w:p>
        </w:tc>
      </w:tr>
      <w:tr w:rsidR="00626CCC" w14:paraId="0344E19E" w14:textId="77777777" w:rsidTr="00D26F74">
        <w:trPr>
          <w:jc w:val="center"/>
          <w:ins w:id="5102" w:author="chaniaayulestari@outlook.com" w:date="2021-11-12T16:03:00Z"/>
        </w:trPr>
        <w:tc>
          <w:tcPr>
            <w:tcW w:w="3827" w:type="dxa"/>
            <w:vAlign w:val="center"/>
          </w:tcPr>
          <w:p w14:paraId="4692768A" w14:textId="77777777" w:rsidR="00626CCC" w:rsidRDefault="00626CCC" w:rsidP="00D26F74">
            <w:pPr>
              <w:pStyle w:val="ListParagraph"/>
              <w:ind w:left="25"/>
              <w:rPr>
                <w:ins w:id="5103" w:author="chaniaayulestari@outlook.com" w:date="2021-11-12T16:03:00Z"/>
              </w:rPr>
            </w:pPr>
          </w:p>
        </w:tc>
        <w:tc>
          <w:tcPr>
            <w:tcW w:w="3964" w:type="dxa"/>
            <w:vAlign w:val="center"/>
          </w:tcPr>
          <w:p w14:paraId="7BDA5D94" w14:textId="3BB552E0" w:rsidR="00626CCC" w:rsidRDefault="00626CCC" w:rsidP="00D26F74">
            <w:pPr>
              <w:spacing w:after="160"/>
              <w:ind w:left="25"/>
              <w:rPr>
                <w:ins w:id="5104" w:author="chaniaayulestari@outlook.com" w:date="2021-11-12T16:03:00Z"/>
              </w:rPr>
            </w:pPr>
            <w:ins w:id="5105" w:author="chaniaayulestari@outlook.com" w:date="2021-11-12T16:03:00Z">
              <w:r>
                <w:t xml:space="preserve">5b. Menampilkan pemberitahuan melalui notifikasi bahwa data </w:t>
              </w:r>
            </w:ins>
            <w:ins w:id="5106" w:author="chaniaayulestari@outlook.com" w:date="2021-11-12T16:06:00Z">
              <w:r>
                <w:t>semester</w:t>
              </w:r>
            </w:ins>
            <w:ins w:id="5107" w:author="chaniaayulestari@outlook.com" w:date="2021-11-12T16:03:00Z">
              <w:r>
                <w:t xml:space="preserve"> gagal diperbaharui</w:t>
              </w:r>
            </w:ins>
          </w:p>
        </w:tc>
      </w:tr>
    </w:tbl>
    <w:p w14:paraId="4EBEC2FC" w14:textId="77777777" w:rsidR="00626CCC" w:rsidRDefault="00626CCC">
      <w:pPr>
        <w:ind w:left="66"/>
        <w:rPr>
          <w:ins w:id="5108" w:author="chaniaayulestari@outlook.com" w:date="2021-11-12T15:29:00Z"/>
        </w:rPr>
        <w:pPrChange w:id="5109"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5110" w:author="chaniaayulestari@outlook.com" w:date="2021-11-12T16:31:00Z"/>
          <w:del w:id="5111" w:author="Rafi Aziizi" w:date="2021-11-13T07:01:00Z"/>
        </w:rPr>
      </w:pPr>
      <w:ins w:id="5112" w:author="chaniaayulestari@outlook.com" w:date="2021-11-12T15:29:00Z">
        <w:r>
          <w:t xml:space="preserve">Skenario Lihat </w:t>
        </w:r>
      </w:ins>
      <w:ins w:id="5113" w:author="chaniaayulestari@outlook.com" w:date="2021-11-12T15:56:00Z">
        <w:r w:rsidR="00EC162F">
          <w:t>Semester</w:t>
        </w:r>
      </w:ins>
    </w:p>
    <w:p w14:paraId="7EA7F1B0" w14:textId="77777777" w:rsidR="00885B6D" w:rsidRDefault="00885B6D">
      <w:pPr>
        <w:pStyle w:val="ListParagraph"/>
        <w:numPr>
          <w:ilvl w:val="0"/>
          <w:numId w:val="97"/>
        </w:numPr>
        <w:ind w:left="426"/>
        <w:rPr>
          <w:ins w:id="5114" w:author="chaniaayulestari@outlook.com" w:date="2021-11-12T15:29:00Z"/>
        </w:rPr>
        <w:pPrChange w:id="5115"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5116" w:author="chaniaayulestari@outlook.com" w:date="2021-11-13T14:10:00Z"/>
        </w:rPr>
        <w:pPrChange w:id="5117" w:author="chaniaayulestari@outlook.com" w:date="2021-11-13T14:10:00Z">
          <w:pPr/>
        </w:pPrChange>
      </w:pPr>
      <w:bookmarkStart w:id="5118" w:name="_Toc87762752"/>
      <w:ins w:id="5119" w:author="chaniaayulestari@outlook.com" w:date="2021-11-13T14:10:00Z">
        <w:r>
          <w:t xml:space="preserve">Tabel 3. </w:t>
        </w:r>
      </w:ins>
      <w:ins w:id="5120" w:author="Rafi Aziizi" w:date="2021-11-14T11:08:00Z">
        <w:r w:rsidR="001B2DEA">
          <w:fldChar w:fldCharType="begin"/>
        </w:r>
        <w:r w:rsidR="001B2DEA">
          <w:instrText xml:space="preserve"> SEQ Tabel_3. \* ARABIC </w:instrText>
        </w:r>
      </w:ins>
      <w:r w:rsidR="001B2DEA">
        <w:fldChar w:fldCharType="separate"/>
      </w:r>
      <w:ins w:id="5121" w:author="Rafi Aziizi" w:date="2021-11-14T11:08:00Z">
        <w:r w:rsidR="001B2DEA">
          <w:rPr>
            <w:noProof/>
          </w:rPr>
          <w:t>39</w:t>
        </w:r>
        <w:r w:rsidR="001B2DEA">
          <w:fldChar w:fldCharType="end"/>
        </w:r>
      </w:ins>
      <w:ins w:id="5122" w:author="chaniaayulestari@outlook.com" w:date="2021-11-13T14:10:00Z">
        <w:del w:id="5123" w:author="Rafi Aziizi" w:date="2021-11-14T09:52:00Z">
          <w:r w:rsidDel="003640C9">
            <w:fldChar w:fldCharType="begin"/>
          </w:r>
          <w:r w:rsidDel="003640C9">
            <w:delInstrText xml:space="preserve"> SEQ Tabel_3. \* ARABIC </w:delInstrText>
          </w:r>
        </w:del>
      </w:ins>
      <w:del w:id="5124" w:author="Rafi Aziizi" w:date="2021-11-14T09:52:00Z">
        <w:r w:rsidR="007A54E1">
          <w:fldChar w:fldCharType="separate"/>
        </w:r>
      </w:del>
      <w:ins w:id="5125" w:author="chaniaayulestari@outlook.com" w:date="2021-11-13T14:10:00Z">
        <w:del w:id="5126" w:author="Rafi Aziizi" w:date="2021-11-14T09:52:00Z">
          <w:r w:rsidDel="003640C9">
            <w:fldChar w:fldCharType="end"/>
          </w:r>
        </w:del>
        <w:r>
          <w:t xml:space="preserve"> Skenario Lihat Semester</w:t>
        </w:r>
        <w:bookmarkEnd w:id="511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5127"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5128" w:author="chaniaayulestari@outlook.com" w:date="2021-11-12T16:08:00Z"/>
                <w:b/>
              </w:rPr>
            </w:pPr>
            <w:ins w:id="5129"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5130" w:author="chaniaayulestari@outlook.com" w:date="2021-11-12T16:08:00Z"/>
              </w:rPr>
            </w:pPr>
            <w:ins w:id="5131" w:author="chaniaayulestari@outlook.com" w:date="2021-11-12T16:08:00Z">
              <w:r>
                <w:t>Lihat Semester</w:t>
              </w:r>
            </w:ins>
          </w:p>
        </w:tc>
      </w:tr>
      <w:tr w:rsidR="00BB5EB6" w:rsidRPr="002F6C1D" w14:paraId="1AE5D9D6" w14:textId="77777777" w:rsidTr="00D26F74">
        <w:trPr>
          <w:jc w:val="center"/>
          <w:ins w:id="5132" w:author="chaniaayulestari@outlook.com" w:date="2021-11-12T16:08:00Z"/>
        </w:trPr>
        <w:tc>
          <w:tcPr>
            <w:tcW w:w="3827" w:type="dxa"/>
            <w:vAlign w:val="center"/>
          </w:tcPr>
          <w:p w14:paraId="1B3945E5" w14:textId="77777777" w:rsidR="00BB5EB6" w:rsidRPr="0044182F" w:rsidRDefault="00BB5EB6" w:rsidP="00D26F74">
            <w:pPr>
              <w:rPr>
                <w:ins w:id="5133" w:author="chaniaayulestari@outlook.com" w:date="2021-11-12T16:08:00Z"/>
                <w:b/>
              </w:rPr>
            </w:pPr>
            <w:ins w:id="5134"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5135" w:author="chaniaayulestari@outlook.com" w:date="2021-11-12T16:08:00Z"/>
              </w:rPr>
            </w:pPr>
            <w:ins w:id="5136" w:author="chaniaayulestari@outlook.com" w:date="2021-11-12T16:08:00Z">
              <w:r>
                <w:t>RC17</w:t>
              </w:r>
            </w:ins>
            <w:ins w:id="5137" w:author="Rafi Aziizi" w:date="2021-11-13T07:01:00Z">
              <w:r w:rsidR="005049EC">
                <w:t>.4</w:t>
              </w:r>
            </w:ins>
          </w:p>
        </w:tc>
      </w:tr>
      <w:tr w:rsidR="00BB5EB6" w:rsidRPr="000C722D" w14:paraId="45B1948F" w14:textId="77777777" w:rsidTr="00D26F74">
        <w:trPr>
          <w:jc w:val="center"/>
          <w:ins w:id="5138" w:author="chaniaayulestari@outlook.com" w:date="2021-11-12T16:08:00Z"/>
        </w:trPr>
        <w:tc>
          <w:tcPr>
            <w:tcW w:w="3827" w:type="dxa"/>
            <w:vAlign w:val="center"/>
          </w:tcPr>
          <w:p w14:paraId="7EE2A41B" w14:textId="77777777" w:rsidR="00BB5EB6" w:rsidRPr="0044182F" w:rsidRDefault="00BB5EB6" w:rsidP="00D26F74">
            <w:pPr>
              <w:rPr>
                <w:ins w:id="5139" w:author="chaniaayulestari@outlook.com" w:date="2021-11-12T16:08:00Z"/>
                <w:b/>
              </w:rPr>
            </w:pPr>
            <w:ins w:id="5140"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5141" w:author="chaniaayulestari@outlook.com" w:date="2021-11-12T16:08:00Z"/>
              </w:rPr>
            </w:pPr>
            <w:ins w:id="5142"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5143" w:author="chaniaayulestari@outlook.com" w:date="2021-11-12T16:08:00Z"/>
        </w:trPr>
        <w:tc>
          <w:tcPr>
            <w:tcW w:w="3827" w:type="dxa"/>
            <w:vAlign w:val="center"/>
          </w:tcPr>
          <w:p w14:paraId="489D1933" w14:textId="77777777" w:rsidR="00BB5EB6" w:rsidRPr="0044182F" w:rsidRDefault="00BB5EB6" w:rsidP="00D26F74">
            <w:pPr>
              <w:rPr>
                <w:ins w:id="5144" w:author="chaniaayulestari@outlook.com" w:date="2021-11-12T16:08:00Z"/>
                <w:b/>
              </w:rPr>
            </w:pPr>
            <w:ins w:id="5145"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5146" w:author="chaniaayulestari@outlook.com" w:date="2021-11-12T16:08:00Z"/>
              </w:rPr>
            </w:pPr>
            <w:ins w:id="5147" w:author="chaniaayulestari@outlook.com" w:date="2021-11-12T16:08:00Z">
              <w:r>
                <w:t>Bag.IT, Guru BK.</w:t>
              </w:r>
            </w:ins>
          </w:p>
        </w:tc>
      </w:tr>
      <w:tr w:rsidR="00BB5EB6" w:rsidRPr="007B7AB3" w14:paraId="5834FF6A" w14:textId="77777777" w:rsidTr="00D26F74">
        <w:trPr>
          <w:jc w:val="center"/>
          <w:ins w:id="5148" w:author="chaniaayulestari@outlook.com" w:date="2021-11-12T16:08:00Z"/>
        </w:trPr>
        <w:tc>
          <w:tcPr>
            <w:tcW w:w="3827" w:type="dxa"/>
            <w:vAlign w:val="center"/>
          </w:tcPr>
          <w:p w14:paraId="704E5AD7" w14:textId="77777777" w:rsidR="00BB5EB6" w:rsidRPr="0044182F" w:rsidRDefault="00BB5EB6" w:rsidP="00D26F74">
            <w:pPr>
              <w:rPr>
                <w:ins w:id="5149" w:author="chaniaayulestari@outlook.com" w:date="2021-11-12T16:08:00Z"/>
                <w:b/>
              </w:rPr>
            </w:pPr>
            <w:ins w:id="5150"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5151" w:author="chaniaayulestari@outlook.com" w:date="2021-11-12T16:08:00Z"/>
                <w:i/>
                <w:iCs/>
              </w:rPr>
            </w:pPr>
            <w:ins w:id="5152" w:author="chaniaayulestari@outlook.com" w:date="2021-11-12T16:08:00Z">
              <w:r>
                <w:rPr>
                  <w:i/>
                  <w:iCs/>
                </w:rPr>
                <w:t>Conditional</w:t>
              </w:r>
            </w:ins>
          </w:p>
        </w:tc>
      </w:tr>
      <w:tr w:rsidR="00BB5EB6" w:rsidRPr="0044182F" w14:paraId="3988ECAE" w14:textId="77777777" w:rsidTr="00D26F74">
        <w:trPr>
          <w:jc w:val="center"/>
          <w:ins w:id="5153" w:author="chaniaayulestari@outlook.com" w:date="2021-11-12T16:08:00Z"/>
        </w:trPr>
        <w:tc>
          <w:tcPr>
            <w:tcW w:w="3827" w:type="dxa"/>
            <w:vAlign w:val="center"/>
          </w:tcPr>
          <w:p w14:paraId="04376A5E" w14:textId="77777777" w:rsidR="00BB5EB6" w:rsidRPr="0044182F" w:rsidRDefault="00BB5EB6" w:rsidP="00D26F74">
            <w:pPr>
              <w:rPr>
                <w:ins w:id="5154" w:author="chaniaayulestari@outlook.com" w:date="2021-11-12T16:08:00Z"/>
                <w:b/>
              </w:rPr>
            </w:pPr>
            <w:ins w:id="5155"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5156" w:author="chaniaayulestari@outlook.com" w:date="2021-11-12T16:08:00Z"/>
              </w:rPr>
            </w:pPr>
            <w:ins w:id="5157" w:author="chaniaayulestari@outlook.com" w:date="2021-11-12T16:08:00Z">
              <w:r>
                <w:t>-</w:t>
              </w:r>
            </w:ins>
          </w:p>
        </w:tc>
      </w:tr>
      <w:tr w:rsidR="00BB5EB6" w:rsidRPr="0081005E" w14:paraId="68DB01A5" w14:textId="77777777" w:rsidTr="00D26F74">
        <w:trPr>
          <w:jc w:val="center"/>
          <w:ins w:id="5158" w:author="chaniaayulestari@outlook.com" w:date="2021-11-12T16:08:00Z"/>
        </w:trPr>
        <w:tc>
          <w:tcPr>
            <w:tcW w:w="3827" w:type="dxa"/>
            <w:vAlign w:val="center"/>
          </w:tcPr>
          <w:p w14:paraId="54ECAE25" w14:textId="77777777" w:rsidR="00BB5EB6" w:rsidRPr="0044182F" w:rsidRDefault="00BB5EB6" w:rsidP="00D26F74">
            <w:pPr>
              <w:rPr>
                <w:ins w:id="5159" w:author="chaniaayulestari@outlook.com" w:date="2021-11-12T16:08:00Z"/>
                <w:b/>
              </w:rPr>
            </w:pPr>
            <w:ins w:id="5160"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5161" w:author="chaniaayulestari@outlook.com" w:date="2021-11-12T16:08:00Z"/>
                <w:i/>
                <w:iCs/>
              </w:rPr>
            </w:pPr>
            <w:ins w:id="5162" w:author="chaniaayulestari@outlook.com" w:date="2021-11-12T16:08:00Z">
              <w:r>
                <w:t>null</w:t>
              </w:r>
            </w:ins>
          </w:p>
        </w:tc>
      </w:tr>
      <w:tr w:rsidR="00BB5EB6" w:rsidRPr="0048762E" w14:paraId="3799C7AE" w14:textId="77777777" w:rsidTr="00D26F74">
        <w:trPr>
          <w:jc w:val="center"/>
          <w:ins w:id="5163" w:author="chaniaayulestari@outlook.com" w:date="2021-11-12T16:08:00Z"/>
        </w:trPr>
        <w:tc>
          <w:tcPr>
            <w:tcW w:w="3827" w:type="dxa"/>
            <w:vAlign w:val="center"/>
          </w:tcPr>
          <w:p w14:paraId="34DAFEA5" w14:textId="77777777" w:rsidR="00BB5EB6" w:rsidRPr="0044182F" w:rsidRDefault="00BB5EB6" w:rsidP="00D26F74">
            <w:pPr>
              <w:rPr>
                <w:ins w:id="5164" w:author="chaniaayulestari@outlook.com" w:date="2021-11-12T16:08:00Z"/>
                <w:b/>
              </w:rPr>
            </w:pPr>
            <w:ins w:id="5165"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5166" w:author="chaniaayulestari@outlook.com" w:date="2021-11-12T16:08:00Z"/>
              </w:rPr>
            </w:pPr>
            <w:ins w:id="5167" w:author="chaniaayulestari@outlook.com" w:date="2021-11-12T16:08:00Z">
              <w:r>
                <w:t xml:space="preserve">Data </w:t>
              </w:r>
            </w:ins>
            <w:ins w:id="5168" w:author="chaniaayulestari@outlook.com" w:date="2021-11-12T16:09:00Z">
              <w:r>
                <w:t xml:space="preserve">semester </w:t>
              </w:r>
            </w:ins>
            <w:ins w:id="5169" w:author="chaniaayulestari@outlook.com" w:date="2021-11-12T16:08:00Z">
              <w:r>
                <w:t>ditampilkan</w:t>
              </w:r>
            </w:ins>
          </w:p>
        </w:tc>
      </w:tr>
      <w:tr w:rsidR="00BB5EB6" w:rsidRPr="0044182F" w14:paraId="652EFD3E" w14:textId="77777777" w:rsidTr="00D26F74">
        <w:trPr>
          <w:jc w:val="center"/>
          <w:ins w:id="5170"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5171" w:author="chaniaayulestari@outlook.com" w:date="2021-11-12T16:08:00Z"/>
                <w:b/>
              </w:rPr>
            </w:pPr>
            <w:ins w:id="5172" w:author="chaniaayulestari@outlook.com" w:date="2021-11-12T16:08:00Z">
              <w:r w:rsidRPr="0044182F">
                <w:rPr>
                  <w:b/>
                </w:rPr>
                <w:t>Main Course</w:t>
              </w:r>
            </w:ins>
          </w:p>
        </w:tc>
      </w:tr>
      <w:tr w:rsidR="00BB5EB6" w:rsidRPr="0044182F" w14:paraId="6A879C95" w14:textId="77777777" w:rsidTr="00D26F74">
        <w:trPr>
          <w:jc w:val="center"/>
          <w:ins w:id="5173"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5174" w:author="chaniaayulestari@outlook.com" w:date="2021-11-12T16:08:00Z"/>
                <w:b/>
              </w:rPr>
            </w:pPr>
            <w:ins w:id="5175"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5176" w:author="chaniaayulestari@outlook.com" w:date="2021-11-12T16:08:00Z"/>
                <w:b/>
              </w:rPr>
            </w:pPr>
            <w:ins w:id="5177" w:author="chaniaayulestari@outlook.com" w:date="2021-11-12T16:08:00Z">
              <w:r w:rsidRPr="0044182F">
                <w:rPr>
                  <w:b/>
                </w:rPr>
                <w:t>Reaksi Sistem</w:t>
              </w:r>
            </w:ins>
          </w:p>
        </w:tc>
      </w:tr>
      <w:tr w:rsidR="00BB5EB6" w:rsidRPr="0044182F" w14:paraId="1FD93715" w14:textId="77777777" w:rsidTr="00D26F74">
        <w:trPr>
          <w:jc w:val="center"/>
          <w:ins w:id="5178"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5179" w:author="chaniaayulestari@outlook.com" w:date="2021-11-12T16:08:00Z"/>
              </w:rPr>
            </w:pPr>
            <w:ins w:id="5180" w:author="chaniaayulestari@outlook.com" w:date="2021-11-12T16:08:00Z">
              <w:r>
                <w:t>memasuki menu “</w:t>
              </w:r>
            </w:ins>
            <w:ins w:id="5181" w:author="chaniaayulestari@outlook.com" w:date="2021-11-12T16:09:00Z">
              <w:r>
                <w:t>Kelola Semester</w:t>
              </w:r>
            </w:ins>
            <w:ins w:id="5182" w:author="chaniaayulestari@outlook.com" w:date="2021-11-12T16:08:00Z">
              <w:r>
                <w:t>”</w:t>
              </w:r>
            </w:ins>
          </w:p>
        </w:tc>
        <w:tc>
          <w:tcPr>
            <w:tcW w:w="3964" w:type="dxa"/>
            <w:vAlign w:val="center"/>
          </w:tcPr>
          <w:p w14:paraId="5C6B6A48" w14:textId="77777777" w:rsidR="00BB5EB6" w:rsidRPr="0044182F" w:rsidRDefault="00BB5EB6" w:rsidP="00D26F74">
            <w:pPr>
              <w:ind w:left="511"/>
              <w:rPr>
                <w:ins w:id="5183" w:author="chaniaayulestari@outlook.com" w:date="2021-11-12T16:08:00Z"/>
              </w:rPr>
            </w:pPr>
          </w:p>
        </w:tc>
      </w:tr>
      <w:tr w:rsidR="00BB5EB6" w:rsidRPr="0044182F" w14:paraId="503E9FE3" w14:textId="77777777" w:rsidTr="00D26F74">
        <w:trPr>
          <w:jc w:val="center"/>
          <w:ins w:id="5184" w:author="chaniaayulestari@outlook.com" w:date="2021-11-12T16:08:00Z"/>
        </w:trPr>
        <w:tc>
          <w:tcPr>
            <w:tcW w:w="3827" w:type="dxa"/>
            <w:vAlign w:val="center"/>
          </w:tcPr>
          <w:p w14:paraId="6B22DBD2" w14:textId="77777777" w:rsidR="00BB5EB6" w:rsidRPr="0044182F" w:rsidRDefault="00BB5EB6" w:rsidP="00D26F74">
            <w:pPr>
              <w:ind w:left="510"/>
              <w:rPr>
                <w:ins w:id="5185"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5186" w:author="chaniaayulestari@outlook.com" w:date="2021-11-12T16:08:00Z"/>
              </w:rPr>
            </w:pPr>
            <w:ins w:id="5187" w:author="chaniaayulestari@outlook.com" w:date="2021-11-12T16:08:00Z">
              <w:r>
                <w:t xml:space="preserve">Menampilkan seluruh data </w:t>
              </w:r>
            </w:ins>
            <w:ins w:id="5188" w:author="chaniaayulestari@outlook.com" w:date="2021-11-12T16:09:00Z">
              <w:r>
                <w:t>semester</w:t>
              </w:r>
            </w:ins>
          </w:p>
        </w:tc>
      </w:tr>
      <w:tr w:rsidR="00BB5EB6" w:rsidRPr="001B1AF9" w14:paraId="4CF766A3" w14:textId="77777777" w:rsidTr="00D26F74">
        <w:trPr>
          <w:jc w:val="center"/>
          <w:ins w:id="5189"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5190" w:author="chaniaayulestari@outlook.com" w:date="2021-11-12T16:08:00Z"/>
                <w:b/>
                <w:bCs/>
              </w:rPr>
            </w:pPr>
            <w:ins w:id="5191" w:author="chaniaayulestari@outlook.com" w:date="2021-11-12T16:08:00Z">
              <w:r w:rsidRPr="001B1AF9">
                <w:rPr>
                  <w:b/>
                  <w:bCs/>
                </w:rPr>
                <w:t>Skenario Eksepsi (Optional)</w:t>
              </w:r>
            </w:ins>
          </w:p>
        </w:tc>
      </w:tr>
      <w:tr w:rsidR="00BB5EB6" w:rsidRPr="001B1AF9" w14:paraId="3F74BE9B" w14:textId="77777777" w:rsidTr="00D26F74">
        <w:trPr>
          <w:jc w:val="center"/>
          <w:ins w:id="5192"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5193" w:author="chaniaayulestari@outlook.com" w:date="2021-11-12T16:08:00Z"/>
                <w:b/>
                <w:bCs/>
              </w:rPr>
            </w:pPr>
            <w:ins w:id="5194"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5195" w:author="chaniaayulestari@outlook.com" w:date="2021-11-12T16:08:00Z"/>
                <w:b/>
                <w:bCs/>
              </w:rPr>
            </w:pPr>
            <w:ins w:id="5196" w:author="chaniaayulestari@outlook.com" w:date="2021-11-12T16:08:00Z">
              <w:r w:rsidRPr="001B1AF9">
                <w:rPr>
                  <w:b/>
                  <w:bCs/>
                </w:rPr>
                <w:t>Reaksi Sistem</w:t>
              </w:r>
            </w:ins>
          </w:p>
        </w:tc>
      </w:tr>
      <w:tr w:rsidR="00BB5EB6" w14:paraId="784FA07D" w14:textId="77777777" w:rsidTr="00D26F74">
        <w:trPr>
          <w:jc w:val="center"/>
          <w:ins w:id="5197" w:author="chaniaayulestari@outlook.com" w:date="2021-11-12T16:08:00Z"/>
        </w:trPr>
        <w:tc>
          <w:tcPr>
            <w:tcW w:w="3827" w:type="dxa"/>
            <w:vAlign w:val="center"/>
          </w:tcPr>
          <w:p w14:paraId="7CC126BB" w14:textId="5E5EB912" w:rsidR="00BB5EB6" w:rsidRDefault="00BB5EB6" w:rsidP="00D26F74">
            <w:pPr>
              <w:pStyle w:val="ListParagraph"/>
              <w:ind w:left="455"/>
              <w:rPr>
                <w:ins w:id="5198" w:author="chaniaayulestari@outlook.com" w:date="2021-11-12T16:08:00Z"/>
              </w:rPr>
            </w:pPr>
            <w:ins w:id="5199" w:author="chaniaayulestari@outlook.com" w:date="2021-11-12T16:08:00Z">
              <w:r>
                <w:t xml:space="preserve">2a. Memasukan data </w:t>
              </w:r>
            </w:ins>
            <w:ins w:id="5200" w:author="chaniaayulestari@outlook.com" w:date="2021-11-12T16:09:00Z">
              <w:r>
                <w:t xml:space="preserve">semester </w:t>
              </w:r>
            </w:ins>
            <w:ins w:id="5201"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5202" w:author="chaniaayulestari@outlook.com" w:date="2021-11-12T16:08:00Z"/>
              </w:rPr>
            </w:pPr>
          </w:p>
        </w:tc>
      </w:tr>
      <w:tr w:rsidR="00BB5EB6" w14:paraId="20E35A9E" w14:textId="77777777" w:rsidTr="00D26F74">
        <w:trPr>
          <w:jc w:val="center"/>
          <w:ins w:id="5203" w:author="chaniaayulestari@outlook.com" w:date="2021-11-12T16:08:00Z"/>
        </w:trPr>
        <w:tc>
          <w:tcPr>
            <w:tcW w:w="3827" w:type="dxa"/>
            <w:vAlign w:val="center"/>
          </w:tcPr>
          <w:p w14:paraId="21CCD027" w14:textId="77777777" w:rsidR="00BB5EB6" w:rsidRDefault="00BB5EB6" w:rsidP="00D26F74">
            <w:pPr>
              <w:pStyle w:val="ListParagraph"/>
              <w:ind w:left="450"/>
              <w:rPr>
                <w:ins w:id="5204"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5205" w:author="chaniaayulestari@outlook.com" w:date="2021-11-12T16:08:00Z"/>
              </w:rPr>
            </w:pPr>
            <w:ins w:id="5206" w:author="chaniaayulestari@outlook.com" w:date="2021-11-12T16:08:00Z">
              <w:r>
                <w:t xml:space="preserve">2b. Menampilkan pemberitahuan melalui notifikasi bahwa data </w:t>
              </w:r>
            </w:ins>
            <w:ins w:id="5207" w:author="chaniaayulestari@outlook.com" w:date="2021-11-12T16:09:00Z">
              <w:r>
                <w:lastRenderedPageBreak/>
                <w:t>semester</w:t>
              </w:r>
            </w:ins>
            <w:ins w:id="5208" w:author="chaniaayulestari@outlook.com" w:date="2021-11-12T16:08:00Z">
              <w:r>
                <w:t xml:space="preserve"> tidak ditemukan</w:t>
              </w:r>
            </w:ins>
          </w:p>
        </w:tc>
      </w:tr>
    </w:tbl>
    <w:p w14:paraId="14B9EA4D" w14:textId="19B1E913" w:rsidR="00521E25" w:rsidDel="00B01799" w:rsidRDefault="00521E25" w:rsidP="00443E24">
      <w:pPr>
        <w:rPr>
          <w:del w:id="5209" w:author="chaniaayulestari@outlook.com" w:date="2021-11-12T16:07:00Z"/>
        </w:rPr>
      </w:pPr>
    </w:p>
    <w:p w14:paraId="59473666" w14:textId="62F985FE" w:rsidR="00B01799" w:rsidDel="001C07F1" w:rsidRDefault="00B01799">
      <w:pPr>
        <w:ind w:left="66"/>
        <w:rPr>
          <w:ins w:id="5210" w:author="chaniaayulestari@outlook.com" w:date="2021-11-13T14:11:00Z"/>
          <w:del w:id="5211" w:author="chaniaayulestari@outlook.com" w:date="2021-11-14T02:51:00Z"/>
        </w:rPr>
      </w:pPr>
    </w:p>
    <w:p w14:paraId="16FBA5B6" w14:textId="19965DBB" w:rsidR="00B01799" w:rsidDel="001C07F1" w:rsidRDefault="00B01799">
      <w:pPr>
        <w:ind w:left="66"/>
        <w:rPr>
          <w:ins w:id="5212" w:author="chaniaayulestari@outlook.com" w:date="2021-11-13T14:11:00Z"/>
          <w:del w:id="5213" w:author="chaniaayulestari@outlook.com" w:date="2021-11-14T02:51:00Z"/>
        </w:rPr>
        <w:pPrChange w:id="5214"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5215" w:author="chaniaayulestari@outlook.com" w:date="2021-11-12T16:31:00Z"/>
          <w:del w:id="5216" w:author="Rafi Aziizi" w:date="2021-11-14T09:44:00Z"/>
        </w:rPr>
      </w:pPr>
      <w:ins w:id="5217" w:author="chaniaayulestari@outlook.com" w:date="2021-11-12T16:11:00Z">
        <w:del w:id="5218" w:author="Rafi Aziizi" w:date="2021-11-14T09:44:00Z">
          <w:r w:rsidDel="00927D1D">
            <w:delText>Skenario Absen</w:delText>
          </w:r>
        </w:del>
      </w:ins>
    </w:p>
    <w:p w14:paraId="59BEE867" w14:textId="74332E9B" w:rsidR="00B01799" w:rsidDel="00927D1D" w:rsidRDefault="00B01799">
      <w:pPr>
        <w:pStyle w:val="Caption"/>
        <w:keepNext/>
        <w:jc w:val="center"/>
        <w:rPr>
          <w:ins w:id="5219" w:author="chaniaayulestari@outlook.com" w:date="2021-11-13T14:10:00Z"/>
          <w:del w:id="5220" w:author="Rafi Aziizi" w:date="2021-11-14T09:44:00Z"/>
        </w:rPr>
        <w:pPrChange w:id="5221" w:author="chaniaayulestari@outlook.com" w:date="2021-11-13T14:11:00Z">
          <w:pPr/>
        </w:pPrChange>
      </w:pPr>
      <w:bookmarkStart w:id="5222" w:name="_Toc87762753"/>
      <w:ins w:id="5223" w:author="chaniaayulestari@outlook.com" w:date="2021-11-13T14:10:00Z">
        <w:del w:id="5224" w:author="Rafi Aziizi" w:date="2021-11-14T09:44:00Z">
          <w:r w:rsidDel="00927D1D">
            <w:delText xml:space="preserve">Tabel 3. </w:delText>
          </w:r>
          <w:r w:rsidDel="00927D1D">
            <w:rPr>
              <w:i w:val="0"/>
              <w:iCs w:val="0"/>
            </w:rPr>
            <w:fldChar w:fldCharType="begin"/>
          </w:r>
          <w:r w:rsidDel="00927D1D">
            <w:delInstrText xml:space="preserve"> SEQ Tabel_3. \* ARABIC </w:delInstrText>
          </w:r>
        </w:del>
      </w:ins>
      <w:del w:id="5225" w:author="Rafi Aziizi" w:date="2021-11-14T09:44:00Z">
        <w:r w:rsidDel="00927D1D">
          <w:rPr>
            <w:i w:val="0"/>
            <w:iCs w:val="0"/>
          </w:rPr>
          <w:fldChar w:fldCharType="separate"/>
        </w:r>
      </w:del>
      <w:ins w:id="5226" w:author=" " w:date="2021-11-14T09:28:00Z">
        <w:del w:id="5227" w:author="Rafi Aziizi" w:date="2021-11-14T09:44:00Z">
          <w:r w:rsidR="0024161C" w:rsidDel="00927D1D">
            <w:rPr>
              <w:noProof/>
            </w:rPr>
            <w:delText>40</w:delText>
          </w:r>
        </w:del>
      </w:ins>
      <w:ins w:id="5228" w:author="chaniaayulestari@outlook.com" w:date="2021-11-13T14:10:00Z">
        <w:del w:id="5229" w:author="Rafi Aziizi" w:date="2021-11-14T09:44:00Z">
          <w:r w:rsidDel="00927D1D">
            <w:rPr>
              <w:i w:val="0"/>
              <w:iCs w:val="0"/>
            </w:rPr>
            <w:fldChar w:fldCharType="end"/>
          </w:r>
          <w:r w:rsidDel="00927D1D">
            <w:delText xml:space="preserve"> Skenario Absen</w:delText>
          </w:r>
          <w:bookmarkEnd w:id="5222"/>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5230" w:author="chaniaayulestari@outlook.com" w:date="2021-11-12T16:11:00Z"/>
          <w:del w:id="5231"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5232" w:author="chaniaayulestari@outlook.com" w:date="2021-11-12T16:11:00Z"/>
                <w:del w:id="5233" w:author="Rafi Aziizi" w:date="2021-11-14T09:44:00Z"/>
                <w:b/>
              </w:rPr>
            </w:pPr>
            <w:ins w:id="5234" w:author="chaniaayulestari@outlook.com" w:date="2021-11-12T16:11:00Z">
              <w:del w:id="5235"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5236" w:author="chaniaayulestari@outlook.com" w:date="2021-11-12T16:11:00Z"/>
                <w:del w:id="5237" w:author="Rafi Aziizi" w:date="2021-11-14T09:44:00Z"/>
              </w:rPr>
            </w:pPr>
            <w:ins w:id="5238" w:author="chaniaayulestari@outlook.com" w:date="2021-11-12T16:11:00Z">
              <w:del w:id="5239" w:author="Rafi Aziizi" w:date="2021-11-14T09:44:00Z">
                <w:r w:rsidDel="00927D1D">
                  <w:delText>Absen</w:delText>
                </w:r>
              </w:del>
            </w:ins>
          </w:p>
        </w:tc>
      </w:tr>
      <w:tr w:rsidR="00BB5EB6" w:rsidRPr="002F6C1D" w:rsidDel="00927D1D" w14:paraId="491E8523" w14:textId="7848FD30" w:rsidTr="00D26F74">
        <w:trPr>
          <w:jc w:val="center"/>
          <w:ins w:id="5240" w:author="chaniaayulestari@outlook.com" w:date="2021-11-12T16:11:00Z"/>
          <w:del w:id="5241" w:author="Rafi Aziizi" w:date="2021-11-14T09:44:00Z"/>
        </w:trPr>
        <w:tc>
          <w:tcPr>
            <w:tcW w:w="3827" w:type="dxa"/>
            <w:vAlign w:val="center"/>
          </w:tcPr>
          <w:p w14:paraId="193E8085" w14:textId="4EAD26A5" w:rsidR="00BB5EB6" w:rsidRPr="0044182F" w:rsidDel="00927D1D" w:rsidRDefault="00BB5EB6" w:rsidP="00D26F74">
            <w:pPr>
              <w:rPr>
                <w:ins w:id="5242" w:author="chaniaayulestari@outlook.com" w:date="2021-11-12T16:11:00Z"/>
                <w:del w:id="5243" w:author="Rafi Aziizi" w:date="2021-11-14T09:44:00Z"/>
                <w:b/>
              </w:rPr>
            </w:pPr>
            <w:ins w:id="5244" w:author="chaniaayulestari@outlook.com" w:date="2021-11-12T16:11:00Z">
              <w:del w:id="5245"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5246" w:author="chaniaayulestari@outlook.com" w:date="2021-11-12T16:11:00Z"/>
                <w:del w:id="5247" w:author="Rafi Aziizi" w:date="2021-11-14T09:44:00Z"/>
              </w:rPr>
            </w:pPr>
            <w:ins w:id="5248" w:author="chaniaayulestari@outlook.com" w:date="2021-11-12T16:11:00Z">
              <w:del w:id="5249" w:author="Rafi Aziizi" w:date="2021-11-14T09:44:00Z">
                <w:r w:rsidDel="00927D1D">
                  <w:delText>RC18</w:delText>
                </w:r>
              </w:del>
            </w:ins>
          </w:p>
        </w:tc>
      </w:tr>
      <w:tr w:rsidR="00BB5EB6" w:rsidRPr="000C722D" w:rsidDel="00927D1D" w14:paraId="7DA82E73" w14:textId="738E9437" w:rsidTr="00D26F74">
        <w:trPr>
          <w:jc w:val="center"/>
          <w:ins w:id="5250" w:author="chaniaayulestari@outlook.com" w:date="2021-11-12T16:11:00Z"/>
          <w:del w:id="5251" w:author="Rafi Aziizi" w:date="2021-11-14T09:44:00Z"/>
        </w:trPr>
        <w:tc>
          <w:tcPr>
            <w:tcW w:w="3827" w:type="dxa"/>
            <w:vAlign w:val="center"/>
          </w:tcPr>
          <w:p w14:paraId="32E65F37" w14:textId="0973FBD7" w:rsidR="00BB5EB6" w:rsidRPr="0044182F" w:rsidDel="00927D1D" w:rsidRDefault="00BB5EB6" w:rsidP="00D26F74">
            <w:pPr>
              <w:rPr>
                <w:ins w:id="5252" w:author="chaniaayulestari@outlook.com" w:date="2021-11-12T16:11:00Z"/>
                <w:del w:id="5253" w:author="Rafi Aziizi" w:date="2021-11-14T09:44:00Z"/>
                <w:b/>
              </w:rPr>
            </w:pPr>
            <w:ins w:id="5254" w:author="chaniaayulestari@outlook.com" w:date="2021-11-12T16:11:00Z">
              <w:del w:id="5255"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5256" w:author="chaniaayulestari@outlook.com" w:date="2021-11-12T16:11:00Z"/>
                <w:del w:id="5257" w:author="Rafi Aziizi" w:date="2021-11-14T09:44:00Z"/>
              </w:rPr>
            </w:pPr>
            <w:ins w:id="5258" w:author="chaniaayulestari@outlook.com" w:date="2021-11-12T16:11:00Z">
              <w:del w:id="5259" w:author="Rafi Aziizi" w:date="2021-11-14T09:44:00Z">
                <w:r w:rsidDel="00927D1D">
                  <w:delText xml:space="preserve">Use case ini merupakan use case </w:delText>
                </w:r>
              </w:del>
            </w:ins>
            <w:ins w:id="5260" w:author="chaniaayulestari@outlook.com" w:date="2021-11-12T16:12:00Z">
              <w:del w:id="5261" w:author="Rafi Aziizi" w:date="2021-11-14T09:44:00Z">
                <w:r w:rsidR="00D0720D" w:rsidDel="00927D1D">
                  <w:delText xml:space="preserve">yang meenggambarkan proses </w:delText>
                </w:r>
                <w:r w:rsidR="00D0720D" w:rsidRPr="00D0720D" w:rsidDel="00927D1D">
                  <w:rPr>
                    <w:i/>
                    <w:iCs/>
                    <w:rPrChange w:id="5262"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5263" w:author="chaniaayulestari@outlook.com" w:date="2021-11-12T16:11:00Z"/>
          <w:del w:id="5264" w:author="Rafi Aziizi" w:date="2021-11-14T09:44:00Z"/>
        </w:trPr>
        <w:tc>
          <w:tcPr>
            <w:tcW w:w="3827" w:type="dxa"/>
            <w:vAlign w:val="center"/>
          </w:tcPr>
          <w:p w14:paraId="380AFF65" w14:textId="0066F728" w:rsidR="00BB5EB6" w:rsidRPr="0044182F" w:rsidDel="00927D1D" w:rsidRDefault="00BB5EB6" w:rsidP="00D26F74">
            <w:pPr>
              <w:rPr>
                <w:ins w:id="5265" w:author="chaniaayulestari@outlook.com" w:date="2021-11-12T16:11:00Z"/>
                <w:del w:id="5266" w:author="Rafi Aziizi" w:date="2021-11-14T09:44:00Z"/>
                <w:b/>
              </w:rPr>
            </w:pPr>
            <w:ins w:id="5267" w:author="chaniaayulestari@outlook.com" w:date="2021-11-12T16:11:00Z">
              <w:del w:id="5268"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5269" w:author="chaniaayulestari@outlook.com" w:date="2021-11-12T16:11:00Z"/>
                <w:del w:id="5270" w:author="Rafi Aziizi" w:date="2021-11-14T09:44:00Z"/>
              </w:rPr>
            </w:pPr>
            <w:ins w:id="5271" w:author="chaniaayulestari@outlook.com" w:date="2021-11-12T16:12:00Z">
              <w:del w:id="5272" w:author="Rafi Aziizi" w:date="2021-11-14T09:44:00Z">
                <w:r w:rsidDel="00927D1D">
                  <w:delText>siswa</w:delText>
                </w:r>
              </w:del>
            </w:ins>
          </w:p>
        </w:tc>
      </w:tr>
      <w:tr w:rsidR="00BB5EB6" w:rsidRPr="007B7AB3" w:rsidDel="00927D1D" w14:paraId="2991A53D" w14:textId="7B85997A" w:rsidTr="00D26F74">
        <w:trPr>
          <w:jc w:val="center"/>
          <w:ins w:id="5273" w:author="chaniaayulestari@outlook.com" w:date="2021-11-12T16:11:00Z"/>
          <w:del w:id="5274" w:author="Rafi Aziizi" w:date="2021-11-14T09:44:00Z"/>
        </w:trPr>
        <w:tc>
          <w:tcPr>
            <w:tcW w:w="3827" w:type="dxa"/>
            <w:vAlign w:val="center"/>
          </w:tcPr>
          <w:p w14:paraId="5C39F594" w14:textId="0D5D94F3" w:rsidR="00BB5EB6" w:rsidRPr="0044182F" w:rsidDel="00927D1D" w:rsidRDefault="00BB5EB6" w:rsidP="00D26F74">
            <w:pPr>
              <w:rPr>
                <w:ins w:id="5275" w:author="chaniaayulestari@outlook.com" w:date="2021-11-12T16:11:00Z"/>
                <w:del w:id="5276" w:author="Rafi Aziizi" w:date="2021-11-14T09:44:00Z"/>
                <w:b/>
              </w:rPr>
            </w:pPr>
            <w:ins w:id="5277" w:author="chaniaayulestari@outlook.com" w:date="2021-11-12T16:11:00Z">
              <w:del w:id="5278"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5279" w:author="chaniaayulestari@outlook.com" w:date="2021-11-12T16:11:00Z"/>
                <w:del w:id="5280" w:author="Rafi Aziizi" w:date="2021-11-14T09:44:00Z"/>
                <w:i/>
                <w:iCs/>
              </w:rPr>
            </w:pPr>
            <w:ins w:id="5281" w:author="chaniaayulestari@outlook.com" w:date="2021-11-12T16:11:00Z">
              <w:del w:id="5282" w:author="Rafi Aziizi" w:date="2021-11-14T09:44:00Z">
                <w:r w:rsidDel="00927D1D">
                  <w:rPr>
                    <w:i/>
                    <w:iCs/>
                  </w:rPr>
                  <w:delText>Conditional</w:delText>
                </w:r>
              </w:del>
            </w:ins>
          </w:p>
        </w:tc>
      </w:tr>
      <w:tr w:rsidR="00BB5EB6" w:rsidRPr="00FF653C" w:rsidDel="00927D1D" w14:paraId="14109A4F" w14:textId="4E6F444F" w:rsidTr="00D26F74">
        <w:trPr>
          <w:jc w:val="center"/>
          <w:ins w:id="5283" w:author="chaniaayulestari@outlook.com" w:date="2021-11-12T16:11:00Z"/>
          <w:del w:id="5284" w:author="Rafi Aziizi" w:date="2021-11-14T09:44:00Z"/>
        </w:trPr>
        <w:tc>
          <w:tcPr>
            <w:tcW w:w="3827" w:type="dxa"/>
            <w:vAlign w:val="center"/>
          </w:tcPr>
          <w:p w14:paraId="537CE51C" w14:textId="5E981465" w:rsidR="00BB5EB6" w:rsidRPr="0044182F" w:rsidDel="00927D1D" w:rsidRDefault="00BB5EB6" w:rsidP="00D26F74">
            <w:pPr>
              <w:rPr>
                <w:ins w:id="5285" w:author="chaniaayulestari@outlook.com" w:date="2021-11-12T16:11:00Z"/>
                <w:del w:id="5286" w:author="Rafi Aziizi" w:date="2021-11-14T09:44:00Z"/>
                <w:b/>
              </w:rPr>
            </w:pPr>
            <w:ins w:id="5287" w:author="chaniaayulestari@outlook.com" w:date="2021-11-12T16:11:00Z">
              <w:del w:id="5288"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5289" w:author="chaniaayulestari@outlook.com" w:date="2021-11-12T16:11:00Z"/>
                <w:del w:id="5290" w:author="Rafi Aziizi" w:date="2021-11-14T09:44:00Z"/>
              </w:rPr>
            </w:pPr>
            <w:ins w:id="5291" w:author="chaniaayulestari@outlook.com" w:date="2021-11-12T16:11:00Z">
              <w:del w:id="5292"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5293" w:author="chaniaayulestari@outlook.com" w:date="2021-11-12T16:11:00Z"/>
          <w:del w:id="5294" w:author="Rafi Aziizi" w:date="2021-11-14T09:44:00Z"/>
        </w:trPr>
        <w:tc>
          <w:tcPr>
            <w:tcW w:w="3827" w:type="dxa"/>
            <w:vAlign w:val="center"/>
          </w:tcPr>
          <w:p w14:paraId="5BFC8BE9" w14:textId="126B2396" w:rsidR="00BB5EB6" w:rsidRPr="0044182F" w:rsidDel="00927D1D" w:rsidRDefault="00BB5EB6" w:rsidP="00D26F74">
            <w:pPr>
              <w:rPr>
                <w:ins w:id="5295" w:author="chaniaayulestari@outlook.com" w:date="2021-11-12T16:11:00Z"/>
                <w:del w:id="5296" w:author="Rafi Aziizi" w:date="2021-11-14T09:44:00Z"/>
                <w:b/>
              </w:rPr>
            </w:pPr>
            <w:ins w:id="5297" w:author="chaniaayulestari@outlook.com" w:date="2021-11-12T16:11:00Z">
              <w:del w:id="5298"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5299" w:author="chaniaayulestari@outlook.com" w:date="2021-11-12T16:11:00Z"/>
                <w:del w:id="5300" w:author="Rafi Aziizi" w:date="2021-11-14T09:44:00Z"/>
                <w:i/>
                <w:iCs/>
              </w:rPr>
            </w:pPr>
            <w:ins w:id="5301" w:author="chaniaayulestari@outlook.com" w:date="2021-11-12T16:11:00Z">
              <w:del w:id="5302" w:author="Rafi Aziizi" w:date="2021-11-14T09:44:00Z">
                <w:r w:rsidDel="00927D1D">
                  <w:delText>Data absensi harian tidak masuk database</w:delText>
                </w:r>
              </w:del>
            </w:ins>
          </w:p>
        </w:tc>
      </w:tr>
      <w:tr w:rsidR="00BB5EB6" w:rsidRPr="0048762E" w:rsidDel="00927D1D" w14:paraId="2C3A3130" w14:textId="04BE62CB" w:rsidTr="00D26F74">
        <w:trPr>
          <w:jc w:val="center"/>
          <w:ins w:id="5303" w:author="chaniaayulestari@outlook.com" w:date="2021-11-12T16:11:00Z"/>
          <w:del w:id="5304" w:author="Rafi Aziizi" w:date="2021-11-14T09:44:00Z"/>
        </w:trPr>
        <w:tc>
          <w:tcPr>
            <w:tcW w:w="3827" w:type="dxa"/>
            <w:vAlign w:val="center"/>
          </w:tcPr>
          <w:p w14:paraId="0CCF9B11" w14:textId="2D9766E1" w:rsidR="00BB5EB6" w:rsidRPr="0044182F" w:rsidDel="00927D1D" w:rsidRDefault="00BB5EB6" w:rsidP="00D26F74">
            <w:pPr>
              <w:rPr>
                <w:ins w:id="5305" w:author="chaniaayulestari@outlook.com" w:date="2021-11-12T16:11:00Z"/>
                <w:del w:id="5306" w:author="Rafi Aziizi" w:date="2021-11-14T09:44:00Z"/>
                <w:b/>
              </w:rPr>
            </w:pPr>
            <w:ins w:id="5307" w:author="chaniaayulestari@outlook.com" w:date="2021-11-12T16:11:00Z">
              <w:del w:id="5308"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5309" w:author="chaniaayulestari@outlook.com" w:date="2021-11-12T16:11:00Z"/>
                <w:del w:id="5310" w:author="Rafi Aziizi" w:date="2021-11-14T09:44:00Z"/>
              </w:rPr>
            </w:pPr>
            <w:ins w:id="5311" w:author="chaniaayulestari@outlook.com" w:date="2021-11-12T16:11:00Z">
              <w:del w:id="5312" w:author="Rafi Aziizi" w:date="2021-11-14T09:44:00Z">
                <w:r w:rsidDel="00927D1D">
                  <w:delText xml:space="preserve">Data telah disimpan, </w:delText>
                </w:r>
              </w:del>
            </w:ins>
            <w:ins w:id="5313" w:author="chaniaayulestari@outlook.com" w:date="2021-11-12T16:13:00Z">
              <w:del w:id="5314" w:author="Rafi Aziizi" w:date="2021-11-14T09:44:00Z">
                <w:r w:rsidR="00D0720D" w:rsidDel="00927D1D">
                  <w:delText>oleh database</w:delText>
                </w:r>
              </w:del>
            </w:ins>
          </w:p>
        </w:tc>
      </w:tr>
      <w:tr w:rsidR="00BB5EB6" w:rsidRPr="0044182F" w:rsidDel="00927D1D" w14:paraId="26249867" w14:textId="1139A366" w:rsidTr="00D26F74">
        <w:trPr>
          <w:jc w:val="center"/>
          <w:ins w:id="5315" w:author="chaniaayulestari@outlook.com" w:date="2021-11-12T16:11:00Z"/>
          <w:del w:id="5316"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5317" w:author="chaniaayulestari@outlook.com" w:date="2021-11-12T16:11:00Z"/>
                <w:del w:id="5318" w:author="Rafi Aziizi" w:date="2021-11-14T09:44:00Z"/>
                <w:b/>
              </w:rPr>
            </w:pPr>
            <w:ins w:id="5319" w:author="chaniaayulestari@outlook.com" w:date="2021-11-12T16:11:00Z">
              <w:del w:id="5320" w:author="Rafi Aziizi" w:date="2021-11-14T09:44:00Z">
                <w:r w:rsidRPr="0044182F" w:rsidDel="00927D1D">
                  <w:rPr>
                    <w:b/>
                  </w:rPr>
                  <w:delText>Main Course</w:delText>
                </w:r>
              </w:del>
            </w:ins>
          </w:p>
        </w:tc>
      </w:tr>
      <w:tr w:rsidR="00BB5EB6" w:rsidRPr="0044182F" w:rsidDel="00927D1D" w14:paraId="63DF2327" w14:textId="078576B4" w:rsidTr="00D26F74">
        <w:trPr>
          <w:jc w:val="center"/>
          <w:ins w:id="5321" w:author="chaniaayulestari@outlook.com" w:date="2021-11-12T16:11:00Z"/>
          <w:del w:id="5322"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5323" w:author="chaniaayulestari@outlook.com" w:date="2021-11-12T16:11:00Z"/>
                <w:del w:id="5324" w:author="Rafi Aziizi" w:date="2021-11-14T09:44:00Z"/>
                <w:b/>
              </w:rPr>
            </w:pPr>
            <w:ins w:id="5325" w:author="chaniaayulestari@outlook.com" w:date="2021-11-12T16:11:00Z">
              <w:del w:id="5326"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5327" w:author="chaniaayulestari@outlook.com" w:date="2021-11-12T16:11:00Z"/>
                <w:del w:id="5328" w:author="Rafi Aziizi" w:date="2021-11-14T09:44:00Z"/>
                <w:b/>
              </w:rPr>
            </w:pPr>
            <w:ins w:id="5329" w:author="chaniaayulestari@outlook.com" w:date="2021-11-12T16:11:00Z">
              <w:del w:id="5330"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5331" w:author="chaniaayulestari@outlook.com" w:date="2021-11-12T16:11:00Z"/>
          <w:del w:id="5332"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5333" w:author="chaniaayulestari@outlook.com" w:date="2021-11-12T16:11:00Z"/>
                <w:del w:id="5334" w:author="Rafi Aziizi" w:date="2021-11-14T09:44:00Z"/>
              </w:rPr>
            </w:pPr>
            <w:ins w:id="5335" w:author="chaniaayulestari@outlook.com" w:date="2021-11-12T16:13:00Z">
              <w:del w:id="5336"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5337" w:author="chaniaayulestari@outlook.com" w:date="2021-11-12T16:11:00Z"/>
                <w:del w:id="5338" w:author="Rafi Aziizi" w:date="2021-11-14T09:44:00Z"/>
              </w:rPr>
            </w:pPr>
          </w:p>
        </w:tc>
      </w:tr>
      <w:tr w:rsidR="00BB5EB6" w:rsidRPr="0044182F" w:rsidDel="00927D1D" w14:paraId="75F1368B" w14:textId="0FA8E45C" w:rsidTr="00D26F74">
        <w:trPr>
          <w:jc w:val="center"/>
          <w:ins w:id="5339" w:author="chaniaayulestari@outlook.com" w:date="2021-11-12T16:11:00Z"/>
          <w:del w:id="5340" w:author="Rafi Aziizi" w:date="2021-11-14T09:44:00Z"/>
        </w:trPr>
        <w:tc>
          <w:tcPr>
            <w:tcW w:w="3827" w:type="dxa"/>
            <w:vAlign w:val="center"/>
          </w:tcPr>
          <w:p w14:paraId="4BE0C332" w14:textId="548C13E3" w:rsidR="00BB5EB6" w:rsidRPr="0044182F" w:rsidDel="00927D1D" w:rsidRDefault="00BB5EB6" w:rsidP="00D26F74">
            <w:pPr>
              <w:ind w:left="510"/>
              <w:rPr>
                <w:ins w:id="5341" w:author="chaniaayulestari@outlook.com" w:date="2021-11-12T16:11:00Z"/>
                <w:del w:id="5342"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5343" w:author="chaniaayulestari@outlook.com" w:date="2021-11-12T16:11:00Z"/>
                <w:del w:id="5344" w:author="Rafi Aziizi" w:date="2021-11-14T09:44:00Z"/>
              </w:rPr>
            </w:pPr>
            <w:ins w:id="5345" w:author="chaniaayulestari@outlook.com" w:date="2021-11-12T16:13:00Z">
              <w:del w:id="5346" w:author="Rafi Aziizi" w:date="2021-11-14T09:44:00Z">
                <w:r w:rsidDel="00927D1D">
                  <w:delText>Menyimpan data hasil scan ke dalam database</w:delText>
                </w:r>
              </w:del>
            </w:ins>
          </w:p>
        </w:tc>
      </w:tr>
      <w:tr w:rsidR="00BB5EB6" w:rsidDel="00927D1D" w14:paraId="6F400D1C" w14:textId="1FD801CB" w:rsidTr="00D26F74">
        <w:trPr>
          <w:jc w:val="center"/>
          <w:ins w:id="5347" w:author="chaniaayulestari@outlook.com" w:date="2021-11-12T16:11:00Z"/>
          <w:del w:id="5348" w:author="Rafi Aziizi" w:date="2021-11-14T09:44:00Z"/>
        </w:trPr>
        <w:tc>
          <w:tcPr>
            <w:tcW w:w="3827" w:type="dxa"/>
            <w:vAlign w:val="center"/>
          </w:tcPr>
          <w:p w14:paraId="1C55F269" w14:textId="5D4D517F" w:rsidR="00BB5EB6" w:rsidDel="00927D1D" w:rsidRDefault="00BB5EB6" w:rsidP="00D26F74">
            <w:pPr>
              <w:pStyle w:val="ListParagraph"/>
              <w:ind w:left="450"/>
              <w:rPr>
                <w:ins w:id="5349" w:author="chaniaayulestari@outlook.com" w:date="2021-11-12T16:11:00Z"/>
                <w:del w:id="5350"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5351" w:author="chaniaayulestari@outlook.com" w:date="2021-11-12T16:11:00Z"/>
                <w:del w:id="5352" w:author="Rafi Aziizi" w:date="2021-11-14T09:44:00Z"/>
              </w:rPr>
            </w:pPr>
            <w:ins w:id="5353" w:author="chaniaayulestari@outlook.com" w:date="2021-11-12T16:14:00Z">
              <w:del w:id="5354" w:author="Rafi Aziizi" w:date="2021-11-14T09:44:00Z">
                <w:r w:rsidDel="00927D1D">
                  <w:delText>Menampilkan data hasil absensi</w:delText>
                </w:r>
              </w:del>
            </w:ins>
          </w:p>
        </w:tc>
      </w:tr>
    </w:tbl>
    <w:p w14:paraId="1C1D46DC" w14:textId="63A2CBD8" w:rsidR="00BB5EB6" w:rsidDel="00927D1D" w:rsidRDefault="00BB5EB6">
      <w:pPr>
        <w:rPr>
          <w:ins w:id="5355" w:author="chaniaayulestari@outlook.com" w:date="2021-11-12T16:11:00Z"/>
          <w:del w:id="5356" w:author="Rafi Aziizi" w:date="2021-11-14T09:44:00Z"/>
        </w:rPr>
        <w:pPrChange w:id="5357"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5358" w:author="Rafi Aziizi" w:date="2021-11-13T07:01:00Z"/>
        </w:rPr>
      </w:pPr>
      <w:commentRangeStart w:id="5359"/>
      <w:r>
        <w:t>Skenario Kelola Absensi</w:t>
      </w:r>
      <w:commentRangeEnd w:id="5359"/>
      <w:r w:rsidR="002E2EFB">
        <w:rPr>
          <w:rStyle w:val="CommentReference"/>
        </w:rPr>
        <w:commentReference w:id="5359"/>
      </w:r>
    </w:p>
    <w:p w14:paraId="0DE7C91A" w14:textId="77777777" w:rsidR="00927D1D" w:rsidRDefault="00927D1D">
      <w:pPr>
        <w:pStyle w:val="ListParagraph"/>
        <w:numPr>
          <w:ilvl w:val="0"/>
          <w:numId w:val="25"/>
        </w:numPr>
        <w:ind w:left="426"/>
        <w:rPr>
          <w:ins w:id="5360" w:author="Rafi Aziizi" w:date="2021-11-14T09:45:00Z"/>
        </w:rPr>
      </w:pPr>
    </w:p>
    <w:p w14:paraId="0A67BB49" w14:textId="0E598FFB" w:rsidR="00927D1D" w:rsidRDefault="00927D1D">
      <w:pPr>
        <w:ind w:firstLine="426"/>
        <w:rPr>
          <w:ins w:id="5361" w:author="Rafi Aziizi" w:date="2021-11-14T09:43:00Z"/>
        </w:rPr>
        <w:pPrChange w:id="5362" w:author="Rafi Aziizi" w:date="2021-11-14T09:55:00Z">
          <w:pPr>
            <w:pStyle w:val="ListParagraph"/>
            <w:numPr>
              <w:numId w:val="25"/>
            </w:numPr>
            <w:ind w:left="426" w:hanging="360"/>
          </w:pPr>
        </w:pPrChange>
      </w:pPr>
      <w:ins w:id="5363" w:author="Rafi Aziizi" w:date="2021-11-14T09:46:00Z">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ins>
    </w:p>
    <w:p w14:paraId="702188A3" w14:textId="3C8E6A1F" w:rsidR="00117601" w:rsidDel="003640C9" w:rsidRDefault="00927D1D" w:rsidP="003640C9">
      <w:pPr>
        <w:ind w:firstLine="426"/>
        <w:rPr>
          <w:del w:id="5364" w:author="Rafi Aziizi" w:date="2021-11-14T09:49:00Z"/>
        </w:rPr>
      </w:pPr>
      <w:ins w:id="5365" w:author="Rafi Aziizi" w:date="2021-11-14T09:43:00Z">
        <w:r>
          <w:t xml:space="preserve">a. Lihat Absensi </w:t>
        </w:r>
      </w:ins>
      <w:del w:id="5366"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5367" w:author="Rafi Aziizi" w:date="2021-11-14T09:49:00Z"/>
        </w:rPr>
        <w:pPrChange w:id="5368" w:author="Rafi Aziizi" w:date="2021-11-14T09:43:00Z">
          <w:pPr>
            <w:pStyle w:val="Caption"/>
            <w:keepNext/>
            <w:jc w:val="center"/>
          </w:pPr>
        </w:pPrChange>
      </w:pPr>
    </w:p>
    <w:p w14:paraId="65B8F511" w14:textId="21F15D80" w:rsidR="00B01799" w:rsidRDefault="003640C9">
      <w:pPr>
        <w:pStyle w:val="Caption"/>
        <w:jc w:val="center"/>
        <w:rPr>
          <w:ins w:id="5369" w:author="chaniaayulestari@outlook.com" w:date="2021-11-13T14:11:00Z"/>
        </w:rPr>
        <w:pPrChange w:id="5370" w:author="Rafi Aziizi" w:date="2021-11-14T09:49:00Z">
          <w:pPr/>
        </w:pPrChange>
      </w:pPr>
      <w:bookmarkStart w:id="5371" w:name="_Toc87762754"/>
      <w:ins w:id="5372" w:author="Rafi Aziizi" w:date="2021-11-14T09:49:00Z">
        <w:r>
          <w:t xml:space="preserve">Tabel 3. </w:t>
        </w:r>
      </w:ins>
      <w:ins w:id="5373" w:author="Rafi Aziizi" w:date="2021-11-14T11:08:00Z">
        <w:r w:rsidR="001B2DEA">
          <w:fldChar w:fldCharType="begin"/>
        </w:r>
        <w:r w:rsidR="001B2DEA">
          <w:instrText xml:space="preserve"> SEQ Tabel_3. \* ARABIC </w:instrText>
        </w:r>
      </w:ins>
      <w:r w:rsidR="001B2DEA">
        <w:fldChar w:fldCharType="separate"/>
      </w:r>
      <w:ins w:id="5374" w:author="Rafi Aziizi" w:date="2021-11-14T11:08:00Z">
        <w:r w:rsidR="001B2DEA">
          <w:rPr>
            <w:noProof/>
          </w:rPr>
          <w:t>40</w:t>
        </w:r>
        <w:r w:rsidR="001B2DEA">
          <w:fldChar w:fldCharType="end"/>
        </w:r>
      </w:ins>
      <w:ins w:id="5375" w:author="Rafi Aziizi" w:date="2021-11-14T09:49:00Z">
        <w:r>
          <w:t xml:space="preserve"> Skenario Lihat Absensi</w:t>
        </w:r>
      </w:ins>
      <w:ins w:id="5376" w:author="chaniaayulestari@outlook.com" w:date="2021-11-13T14:11:00Z">
        <w:del w:id="5377"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5378" w:author="Rafi Aziizi" w:date="2021-11-14T09:49:00Z">
        <w:r w:rsidR="00B01799" w:rsidDel="003640C9">
          <w:fldChar w:fldCharType="separate"/>
        </w:r>
      </w:del>
      <w:ins w:id="5379" w:author=" " w:date="2021-11-14T09:28:00Z">
        <w:del w:id="5380" w:author="Rafi Aziizi" w:date="2021-11-14T09:49:00Z">
          <w:r w:rsidR="0024161C" w:rsidDel="003640C9">
            <w:rPr>
              <w:noProof/>
            </w:rPr>
            <w:delText>41</w:delText>
          </w:r>
        </w:del>
      </w:ins>
      <w:ins w:id="5381" w:author="chaniaayulestari@outlook.com" w:date="2021-11-13T14:11:00Z">
        <w:del w:id="5382" w:author="Rafi Aziizi" w:date="2021-11-14T09:49:00Z">
          <w:r w:rsidR="00B01799" w:rsidDel="003640C9">
            <w:fldChar w:fldCharType="end"/>
          </w:r>
          <w:r w:rsidR="00B01799" w:rsidDel="003640C9">
            <w:delText xml:space="preserve"> Skenario Kelola Absensi</w:delText>
          </w:r>
        </w:del>
        <w:bookmarkEnd w:id="537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5383" w:author=" " w:date="2021-11-14T09:29:00Z">
              <w:r w:rsidDel="006D7796">
                <w:delText xml:space="preserve">Kelola </w:delText>
              </w:r>
            </w:del>
            <w:ins w:id="5384" w:author=" " w:date="2021-11-14T09:29:00Z">
              <w:r w:rsidR="006D7796">
                <w:t xml:space="preserve">Melihat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5385" w:author="Rafi Aziizi" w:date="2021-11-14T09:44:00Z">
              <w:r w:rsidR="00927D1D">
                <w:t>8.1</w:t>
              </w:r>
            </w:ins>
            <w:ins w:id="5386" w:author="chaniaayulestari@outlook.com" w:date="2021-11-12T16:14:00Z">
              <w:del w:id="5387" w:author="Rafi Aziizi" w:date="2021-11-14T09:44:00Z">
                <w:r w:rsidR="00D0720D" w:rsidDel="00927D1D">
                  <w:delText>9</w:delText>
                </w:r>
              </w:del>
            </w:ins>
            <w:ins w:id="5388" w:author=" " w:date="2021-11-14T09:29:00Z">
              <w:del w:id="5389" w:author="Rafi Aziizi" w:date="2021-11-14T09:44:00Z">
                <w:r w:rsidR="006D7796" w:rsidDel="00927D1D">
                  <w:delText>.1</w:delText>
                </w:r>
              </w:del>
            </w:ins>
            <w:del w:id="5390"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5391"/>
            <w:r>
              <w:t>absen</w:t>
            </w:r>
            <w:commentRangeEnd w:id="5391"/>
            <w:r w:rsidR="0036406D">
              <w:rPr>
                <w:rStyle w:val="CommentReference"/>
              </w:rPr>
              <w:commentReference w:id="5391"/>
            </w:r>
          </w:p>
        </w:tc>
      </w:tr>
    </w:tbl>
    <w:p w14:paraId="528CC1AE" w14:textId="77777777" w:rsidR="003640C9" w:rsidRDefault="003640C9">
      <w:pPr>
        <w:pStyle w:val="ListParagraph"/>
        <w:ind w:left="360"/>
        <w:rPr>
          <w:ins w:id="5392" w:author="Rafi Aziizi" w:date="2021-11-14T09:51:00Z"/>
        </w:rPr>
        <w:pPrChange w:id="5393"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5394" w:author="Rafi Aziizi" w:date="2021-11-14T09:48:00Z"/>
        </w:rPr>
      </w:pPr>
      <w:ins w:id="5395" w:author="Rafi Aziizi" w:date="2021-11-14T09:43:00Z">
        <w:r>
          <w:t>Edit Absensi</w:t>
        </w:r>
      </w:ins>
    </w:p>
    <w:p w14:paraId="252AD758" w14:textId="50DF06C6" w:rsidR="003640C9" w:rsidRDefault="003640C9">
      <w:pPr>
        <w:pStyle w:val="Caption"/>
        <w:jc w:val="center"/>
        <w:rPr>
          <w:ins w:id="5396" w:author="Rafi Aziizi" w:date="2021-11-14T09:47:00Z"/>
        </w:rPr>
        <w:pPrChange w:id="5397" w:author="Rafi Aziizi" w:date="2021-11-14T09:51:00Z">
          <w:pPr>
            <w:pStyle w:val="ListParagraph"/>
            <w:numPr>
              <w:ilvl w:val="1"/>
              <w:numId w:val="9"/>
            </w:numPr>
            <w:ind w:left="0" w:firstLine="360"/>
          </w:pPr>
        </w:pPrChange>
      </w:pPr>
      <w:ins w:id="5398" w:author="Rafi Aziizi" w:date="2021-11-14T09:48:00Z">
        <w:r>
          <w:t xml:space="preserve">Tabel 3. </w:t>
        </w:r>
      </w:ins>
      <w:ins w:id="5399" w:author="Rafi Aziizi" w:date="2021-11-14T11:08:00Z">
        <w:r w:rsidR="001B2DEA">
          <w:fldChar w:fldCharType="begin"/>
        </w:r>
        <w:r w:rsidR="001B2DEA">
          <w:instrText xml:space="preserve"> SEQ Tabel_3. \* ARABIC </w:instrText>
        </w:r>
      </w:ins>
      <w:r w:rsidR="001B2DEA">
        <w:fldChar w:fldCharType="separate"/>
      </w:r>
      <w:ins w:id="5400" w:author="Rafi Aziizi" w:date="2021-11-14T11:08:00Z">
        <w:r w:rsidR="001B2DEA">
          <w:rPr>
            <w:noProof/>
          </w:rPr>
          <w:t>41</w:t>
        </w:r>
        <w:r w:rsidR="001B2DEA">
          <w:fldChar w:fldCharType="end"/>
        </w:r>
      </w:ins>
      <w:ins w:id="5401" w:author="Rafi Aziizi" w:date="2021-11-14T09:49:00Z">
        <w:r>
          <w:t xml:space="preserve"> Skenario Edit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5402" w:author="Rafi Aziizi" w:date="2021-11-14T09:47:00Z"/>
        </w:trPr>
        <w:tc>
          <w:tcPr>
            <w:tcW w:w="3827" w:type="dxa"/>
            <w:shd w:val="clear" w:color="auto" w:fill="F2EE98"/>
            <w:vAlign w:val="center"/>
          </w:tcPr>
          <w:p w14:paraId="66188117" w14:textId="77777777" w:rsidR="003640C9" w:rsidRPr="0044182F" w:rsidRDefault="003640C9" w:rsidP="00590A19">
            <w:pPr>
              <w:rPr>
                <w:ins w:id="5403" w:author="Rafi Aziizi" w:date="2021-11-14T09:47:00Z"/>
                <w:b/>
              </w:rPr>
            </w:pPr>
            <w:ins w:id="5404" w:author="Rafi Aziizi" w:date="2021-11-14T09:47:00Z">
              <w:r w:rsidRPr="0044182F">
                <w:rPr>
                  <w:b/>
                </w:rPr>
                <w:lastRenderedPageBreak/>
                <w:t>Name</w:t>
              </w:r>
            </w:ins>
          </w:p>
        </w:tc>
        <w:tc>
          <w:tcPr>
            <w:tcW w:w="3964" w:type="dxa"/>
            <w:shd w:val="clear" w:color="auto" w:fill="F2EE98"/>
            <w:vAlign w:val="center"/>
          </w:tcPr>
          <w:p w14:paraId="551D4EBC" w14:textId="45DF9798" w:rsidR="003640C9" w:rsidRPr="00A46E0B" w:rsidRDefault="003640C9" w:rsidP="00590A19">
            <w:pPr>
              <w:rPr>
                <w:ins w:id="5405" w:author="Rafi Aziizi" w:date="2021-11-14T09:47:00Z"/>
              </w:rPr>
            </w:pPr>
            <w:ins w:id="5406" w:author="Rafi Aziizi" w:date="2021-11-14T09:47:00Z">
              <w:r>
                <w:t>Edit  Absensi</w:t>
              </w:r>
            </w:ins>
          </w:p>
        </w:tc>
      </w:tr>
      <w:tr w:rsidR="003640C9" w:rsidRPr="002F6C1D" w14:paraId="40BB8A63" w14:textId="77777777" w:rsidTr="00590A19">
        <w:trPr>
          <w:jc w:val="center"/>
          <w:ins w:id="5407" w:author="Rafi Aziizi" w:date="2021-11-14T09:47:00Z"/>
        </w:trPr>
        <w:tc>
          <w:tcPr>
            <w:tcW w:w="3827" w:type="dxa"/>
            <w:vAlign w:val="center"/>
          </w:tcPr>
          <w:p w14:paraId="373F0A5B" w14:textId="77777777" w:rsidR="003640C9" w:rsidRPr="0044182F" w:rsidRDefault="003640C9" w:rsidP="00590A19">
            <w:pPr>
              <w:rPr>
                <w:ins w:id="5408" w:author="Rafi Aziizi" w:date="2021-11-14T09:47:00Z"/>
                <w:b/>
              </w:rPr>
            </w:pPr>
            <w:ins w:id="5409" w:author="Rafi Aziizi" w:date="2021-11-14T09:47:00Z">
              <w:r w:rsidRPr="0044182F">
                <w:rPr>
                  <w:b/>
                </w:rPr>
                <w:t>ID</w:t>
              </w:r>
            </w:ins>
          </w:p>
        </w:tc>
        <w:tc>
          <w:tcPr>
            <w:tcW w:w="3964" w:type="dxa"/>
            <w:vAlign w:val="center"/>
          </w:tcPr>
          <w:p w14:paraId="087D0F2B" w14:textId="12D6BEBF" w:rsidR="003640C9" w:rsidRPr="002F6C1D" w:rsidRDefault="003640C9" w:rsidP="00590A19">
            <w:pPr>
              <w:rPr>
                <w:ins w:id="5410" w:author="Rafi Aziizi" w:date="2021-11-14T09:47:00Z"/>
              </w:rPr>
            </w:pPr>
            <w:ins w:id="5411" w:author="Rafi Aziizi" w:date="2021-11-14T09:47:00Z">
              <w:r>
                <w:t>RC18.</w:t>
              </w:r>
            </w:ins>
            <w:ins w:id="5412" w:author="Rafi Aziizi" w:date="2021-11-14T09:50:00Z">
              <w:r>
                <w:t>2</w:t>
              </w:r>
            </w:ins>
          </w:p>
        </w:tc>
      </w:tr>
      <w:tr w:rsidR="003640C9" w:rsidRPr="000C722D" w14:paraId="55B86722" w14:textId="77777777" w:rsidTr="00590A19">
        <w:trPr>
          <w:jc w:val="center"/>
          <w:ins w:id="5413" w:author="Rafi Aziizi" w:date="2021-11-14T09:47:00Z"/>
        </w:trPr>
        <w:tc>
          <w:tcPr>
            <w:tcW w:w="3827" w:type="dxa"/>
            <w:vAlign w:val="center"/>
          </w:tcPr>
          <w:p w14:paraId="75B8C06B" w14:textId="77777777" w:rsidR="003640C9" w:rsidRPr="0044182F" w:rsidRDefault="003640C9" w:rsidP="00590A19">
            <w:pPr>
              <w:rPr>
                <w:ins w:id="5414" w:author="Rafi Aziizi" w:date="2021-11-14T09:47:00Z"/>
                <w:b/>
              </w:rPr>
            </w:pPr>
            <w:ins w:id="5415" w:author="Rafi Aziizi" w:date="2021-11-14T09:47:00Z">
              <w:r w:rsidRPr="0044182F">
                <w:rPr>
                  <w:b/>
                </w:rPr>
                <w:t>Description</w:t>
              </w:r>
            </w:ins>
          </w:p>
        </w:tc>
        <w:tc>
          <w:tcPr>
            <w:tcW w:w="3964" w:type="dxa"/>
          </w:tcPr>
          <w:p w14:paraId="4BBABB83" w14:textId="77777777" w:rsidR="003640C9" w:rsidRPr="000C722D" w:rsidRDefault="003640C9" w:rsidP="00590A19">
            <w:pPr>
              <w:rPr>
                <w:ins w:id="5416" w:author="Rafi Aziizi" w:date="2021-11-14T09:47:00Z"/>
              </w:rPr>
            </w:pPr>
            <w:ins w:id="5417" w:author="Rafi Aziizi" w:date="2021-11-14T09:47:00Z">
              <w:r>
                <w:t>Use case ini merupakan use case generalisasi dari menambah, melihat, dan mengubah data absensi</w:t>
              </w:r>
            </w:ins>
          </w:p>
        </w:tc>
      </w:tr>
      <w:tr w:rsidR="003640C9" w:rsidRPr="002F6C1D" w14:paraId="657976D3" w14:textId="77777777" w:rsidTr="00590A19">
        <w:trPr>
          <w:jc w:val="center"/>
          <w:ins w:id="5418" w:author="Rafi Aziizi" w:date="2021-11-14T09:47:00Z"/>
        </w:trPr>
        <w:tc>
          <w:tcPr>
            <w:tcW w:w="3827" w:type="dxa"/>
            <w:vAlign w:val="center"/>
          </w:tcPr>
          <w:p w14:paraId="1E595553" w14:textId="77777777" w:rsidR="003640C9" w:rsidRPr="0044182F" w:rsidRDefault="003640C9" w:rsidP="00590A19">
            <w:pPr>
              <w:rPr>
                <w:ins w:id="5419" w:author="Rafi Aziizi" w:date="2021-11-14T09:47:00Z"/>
                <w:b/>
              </w:rPr>
            </w:pPr>
            <w:ins w:id="5420"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5421" w:author="Rafi Aziizi" w:date="2021-11-14T09:47:00Z"/>
              </w:rPr>
            </w:pPr>
            <w:ins w:id="5422" w:author="Rafi Aziizi" w:date="2021-11-14T09:47:00Z">
              <w:r>
                <w:t>Bag.IT, Guru BK.</w:t>
              </w:r>
            </w:ins>
          </w:p>
        </w:tc>
      </w:tr>
      <w:tr w:rsidR="003640C9" w:rsidRPr="007B7AB3" w14:paraId="2CE3C658" w14:textId="77777777" w:rsidTr="00590A19">
        <w:trPr>
          <w:jc w:val="center"/>
          <w:ins w:id="5423" w:author="Rafi Aziizi" w:date="2021-11-14T09:47:00Z"/>
        </w:trPr>
        <w:tc>
          <w:tcPr>
            <w:tcW w:w="3827" w:type="dxa"/>
            <w:vAlign w:val="center"/>
          </w:tcPr>
          <w:p w14:paraId="7FD07043" w14:textId="77777777" w:rsidR="003640C9" w:rsidRPr="0044182F" w:rsidRDefault="003640C9" w:rsidP="00590A19">
            <w:pPr>
              <w:rPr>
                <w:ins w:id="5424" w:author="Rafi Aziizi" w:date="2021-11-14T09:47:00Z"/>
                <w:b/>
              </w:rPr>
            </w:pPr>
            <w:ins w:id="5425"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5426" w:author="Rafi Aziizi" w:date="2021-11-14T09:47:00Z"/>
                <w:i/>
                <w:iCs/>
              </w:rPr>
            </w:pPr>
            <w:ins w:id="5427" w:author="Rafi Aziizi" w:date="2021-11-14T09:47:00Z">
              <w:r>
                <w:rPr>
                  <w:i/>
                  <w:iCs/>
                </w:rPr>
                <w:t>Conditional</w:t>
              </w:r>
            </w:ins>
          </w:p>
        </w:tc>
      </w:tr>
      <w:tr w:rsidR="003640C9" w:rsidRPr="0044182F" w14:paraId="36AD81C4" w14:textId="77777777" w:rsidTr="00590A19">
        <w:trPr>
          <w:jc w:val="center"/>
          <w:ins w:id="5428" w:author="Rafi Aziizi" w:date="2021-11-14T09:47:00Z"/>
        </w:trPr>
        <w:tc>
          <w:tcPr>
            <w:tcW w:w="3827" w:type="dxa"/>
            <w:vAlign w:val="center"/>
          </w:tcPr>
          <w:p w14:paraId="393CE1A1" w14:textId="77777777" w:rsidR="003640C9" w:rsidRPr="0044182F" w:rsidRDefault="003640C9" w:rsidP="00590A19">
            <w:pPr>
              <w:rPr>
                <w:ins w:id="5429" w:author="Rafi Aziizi" w:date="2021-11-14T09:47:00Z"/>
                <w:b/>
              </w:rPr>
            </w:pPr>
            <w:ins w:id="5430"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5431" w:author="Rafi Aziizi" w:date="2021-11-14T09:47:00Z"/>
              </w:rPr>
            </w:pPr>
            <w:ins w:id="5432" w:author="Rafi Aziizi" w:date="2021-11-14T09:50:00Z">
              <w:r>
                <w:t>-</w:t>
              </w:r>
            </w:ins>
          </w:p>
        </w:tc>
      </w:tr>
      <w:tr w:rsidR="003640C9" w:rsidRPr="0081005E" w14:paraId="56847139" w14:textId="77777777" w:rsidTr="00590A19">
        <w:trPr>
          <w:jc w:val="center"/>
          <w:ins w:id="5433" w:author="Rafi Aziizi" w:date="2021-11-14T09:47:00Z"/>
        </w:trPr>
        <w:tc>
          <w:tcPr>
            <w:tcW w:w="3827" w:type="dxa"/>
            <w:vAlign w:val="center"/>
          </w:tcPr>
          <w:p w14:paraId="39580EB3" w14:textId="77777777" w:rsidR="003640C9" w:rsidRPr="0044182F" w:rsidRDefault="003640C9" w:rsidP="00590A19">
            <w:pPr>
              <w:rPr>
                <w:ins w:id="5434" w:author="Rafi Aziizi" w:date="2021-11-14T09:47:00Z"/>
                <w:b/>
              </w:rPr>
            </w:pPr>
            <w:ins w:id="5435"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5436" w:author="Rafi Aziizi" w:date="2021-11-14T09:47:00Z"/>
                <w:i/>
                <w:iCs/>
              </w:rPr>
            </w:pPr>
            <w:ins w:id="5437" w:author="Rafi Aziizi" w:date="2021-11-14T09:50:00Z">
              <w:r>
                <w:t>Status absensi siswa belum diperbaharui</w:t>
              </w:r>
            </w:ins>
          </w:p>
        </w:tc>
      </w:tr>
      <w:tr w:rsidR="003640C9" w:rsidRPr="0048762E" w14:paraId="36DF4CA8" w14:textId="77777777" w:rsidTr="00590A19">
        <w:trPr>
          <w:jc w:val="center"/>
          <w:ins w:id="5438" w:author="Rafi Aziizi" w:date="2021-11-14T09:47:00Z"/>
        </w:trPr>
        <w:tc>
          <w:tcPr>
            <w:tcW w:w="3827" w:type="dxa"/>
            <w:vAlign w:val="center"/>
          </w:tcPr>
          <w:p w14:paraId="31F88DF3" w14:textId="77777777" w:rsidR="003640C9" w:rsidRPr="0044182F" w:rsidRDefault="003640C9" w:rsidP="003640C9">
            <w:pPr>
              <w:rPr>
                <w:ins w:id="5439" w:author="Rafi Aziizi" w:date="2021-11-14T09:47:00Z"/>
                <w:b/>
              </w:rPr>
            </w:pPr>
            <w:ins w:id="5440"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5441" w:author="Rafi Aziizi" w:date="2021-11-14T09:47:00Z"/>
              </w:rPr>
            </w:pPr>
            <w:ins w:id="5442" w:author="Rafi Aziizi" w:date="2021-11-14T09:50:00Z">
              <w:r>
                <w:t>Status absensi siswa sudah diperbaharui</w:t>
              </w:r>
            </w:ins>
          </w:p>
        </w:tc>
      </w:tr>
      <w:tr w:rsidR="003640C9" w:rsidRPr="0044182F" w14:paraId="3DFB5D18" w14:textId="77777777" w:rsidTr="00590A19">
        <w:trPr>
          <w:jc w:val="center"/>
          <w:ins w:id="5443"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5444" w:author="Rafi Aziizi" w:date="2021-11-14T09:47:00Z"/>
                <w:b/>
              </w:rPr>
            </w:pPr>
            <w:ins w:id="5445" w:author="Rafi Aziizi" w:date="2021-11-14T09:47:00Z">
              <w:r w:rsidRPr="0044182F">
                <w:rPr>
                  <w:b/>
                </w:rPr>
                <w:t>Main Course</w:t>
              </w:r>
            </w:ins>
          </w:p>
        </w:tc>
      </w:tr>
      <w:tr w:rsidR="003640C9" w:rsidRPr="0044182F" w14:paraId="0A73233E" w14:textId="77777777" w:rsidTr="00590A19">
        <w:trPr>
          <w:jc w:val="center"/>
          <w:ins w:id="5446"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5447" w:author="Rafi Aziizi" w:date="2021-11-14T09:47:00Z"/>
                <w:b/>
              </w:rPr>
            </w:pPr>
            <w:ins w:id="5448" w:author="Rafi Aziizi" w:date="2021-11-14T09:47:00Z">
              <w:r w:rsidRPr="0044182F">
                <w:rPr>
                  <w:b/>
                </w:rPr>
                <w:t>Aksi Aktor</w:t>
              </w:r>
            </w:ins>
          </w:p>
        </w:tc>
        <w:tc>
          <w:tcPr>
            <w:tcW w:w="3964" w:type="dxa"/>
            <w:shd w:val="clear" w:color="auto" w:fill="F2EE98"/>
            <w:vAlign w:val="center"/>
          </w:tcPr>
          <w:p w14:paraId="016E95BD" w14:textId="77777777" w:rsidR="003640C9" w:rsidRPr="0044182F" w:rsidRDefault="003640C9" w:rsidP="003640C9">
            <w:pPr>
              <w:jc w:val="center"/>
              <w:rPr>
                <w:ins w:id="5449" w:author="Rafi Aziizi" w:date="2021-11-14T09:47:00Z"/>
                <w:b/>
              </w:rPr>
            </w:pPr>
            <w:ins w:id="5450" w:author="Rafi Aziizi" w:date="2021-11-14T09:47:00Z">
              <w:r w:rsidRPr="0044182F">
                <w:rPr>
                  <w:b/>
                </w:rPr>
                <w:t>Reaksi Sistem</w:t>
              </w:r>
            </w:ins>
          </w:p>
        </w:tc>
      </w:tr>
      <w:tr w:rsidR="003640C9" w:rsidRPr="0044182F" w14:paraId="3D124900" w14:textId="77777777" w:rsidTr="00590A19">
        <w:trPr>
          <w:jc w:val="center"/>
          <w:ins w:id="5451"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5452" w:author="Rafi Aziizi" w:date="2021-11-14T09:47:00Z"/>
              </w:rPr>
            </w:pPr>
            <w:ins w:id="5453" w:author="Rafi Aziizi" w:date="2021-11-14T09:47:00Z">
              <w:r>
                <w:t>Guru BK/Bagian IT dengan hak aksesnya masuk kedalam sistem dan memiliki menu “Data Absen”</w:t>
              </w:r>
            </w:ins>
          </w:p>
        </w:tc>
        <w:tc>
          <w:tcPr>
            <w:tcW w:w="3964" w:type="dxa"/>
            <w:vAlign w:val="center"/>
          </w:tcPr>
          <w:p w14:paraId="09F2A78C" w14:textId="77777777" w:rsidR="003640C9" w:rsidRPr="0044182F" w:rsidRDefault="003640C9" w:rsidP="003640C9">
            <w:pPr>
              <w:ind w:left="511"/>
              <w:rPr>
                <w:ins w:id="5454" w:author="Rafi Aziizi" w:date="2021-11-14T09:47:00Z"/>
              </w:rPr>
            </w:pPr>
          </w:p>
        </w:tc>
      </w:tr>
      <w:tr w:rsidR="003640C9" w:rsidRPr="0044182F" w14:paraId="3839DE14" w14:textId="77777777" w:rsidTr="00590A19">
        <w:trPr>
          <w:jc w:val="center"/>
          <w:ins w:id="5455" w:author="Rafi Aziizi" w:date="2021-11-14T09:47:00Z"/>
        </w:trPr>
        <w:tc>
          <w:tcPr>
            <w:tcW w:w="3827" w:type="dxa"/>
            <w:vAlign w:val="center"/>
          </w:tcPr>
          <w:p w14:paraId="0187661C" w14:textId="77777777" w:rsidR="003640C9" w:rsidRPr="0044182F" w:rsidRDefault="003640C9" w:rsidP="003640C9">
            <w:pPr>
              <w:ind w:left="510"/>
              <w:rPr>
                <w:ins w:id="5456"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5457" w:author="Rafi Aziizi" w:date="2021-11-14T09:47:00Z"/>
              </w:rPr>
            </w:pPr>
            <w:ins w:id="5458" w:author="Rafi Aziizi" w:date="2021-11-14T09:47:00Z">
              <w:r>
                <w:t xml:space="preserve">Menampilkan seluruh data </w:t>
              </w:r>
              <w:commentRangeStart w:id="5459"/>
              <w:r>
                <w:t>absen</w:t>
              </w:r>
              <w:commentRangeEnd w:id="5459"/>
              <w:r>
                <w:rPr>
                  <w:rStyle w:val="CommentReference"/>
                </w:rPr>
                <w:commentReference w:id="5459"/>
              </w:r>
            </w:ins>
          </w:p>
        </w:tc>
      </w:tr>
      <w:tr w:rsidR="003640C9" w14:paraId="154B493F" w14:textId="77777777" w:rsidTr="00590A19">
        <w:trPr>
          <w:jc w:val="center"/>
          <w:ins w:id="5460"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5461" w:author="Rafi Aziizi" w:date="2021-11-14T09:47:00Z"/>
              </w:rPr>
            </w:pPr>
            <w:ins w:id="5462" w:author="Rafi Aziizi" w:date="2021-11-14T09:47:00Z">
              <w:r>
                <w:t xml:space="preserve">Mengelola data lalu menekan </w:t>
              </w:r>
              <w:r>
                <w:rPr>
                  <w:i/>
                  <w:iCs/>
                </w:rPr>
                <w:t>button “Update”</w:t>
              </w:r>
            </w:ins>
          </w:p>
        </w:tc>
        <w:tc>
          <w:tcPr>
            <w:tcW w:w="3964" w:type="dxa"/>
            <w:vAlign w:val="center"/>
          </w:tcPr>
          <w:p w14:paraId="4A0AA43B" w14:textId="77777777" w:rsidR="003640C9" w:rsidRDefault="003640C9" w:rsidP="003640C9">
            <w:pPr>
              <w:spacing w:after="160"/>
              <w:rPr>
                <w:ins w:id="5463" w:author="Rafi Aziizi" w:date="2021-11-14T09:47:00Z"/>
              </w:rPr>
            </w:pPr>
          </w:p>
        </w:tc>
      </w:tr>
      <w:tr w:rsidR="003640C9" w14:paraId="1E42E0B7" w14:textId="77777777" w:rsidTr="00590A19">
        <w:trPr>
          <w:jc w:val="center"/>
          <w:ins w:id="5464" w:author="Rafi Aziizi" w:date="2021-11-14T09:47:00Z"/>
        </w:trPr>
        <w:tc>
          <w:tcPr>
            <w:tcW w:w="3827" w:type="dxa"/>
            <w:vAlign w:val="center"/>
          </w:tcPr>
          <w:p w14:paraId="0445B940" w14:textId="77777777" w:rsidR="003640C9" w:rsidRDefault="003640C9" w:rsidP="003640C9">
            <w:pPr>
              <w:pStyle w:val="ListParagraph"/>
              <w:ind w:left="450"/>
              <w:rPr>
                <w:ins w:id="5465"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5466" w:author="Rafi Aziizi" w:date="2021-11-14T09:47:00Z"/>
              </w:rPr>
              <w:pPrChange w:id="5467" w:author="Rafi Aziizi" w:date="2021-11-14T09:48:00Z">
                <w:pPr>
                  <w:pStyle w:val="ListParagraph"/>
                  <w:numPr>
                    <w:numId w:val="126"/>
                  </w:numPr>
                  <w:spacing w:after="160"/>
                  <w:ind w:left="468" w:hanging="360"/>
                </w:pPr>
              </w:pPrChange>
            </w:pPr>
            <w:ins w:id="5468" w:author="Rafi Aziizi" w:date="2021-11-14T09:47:00Z">
              <w:r>
                <w:t xml:space="preserve">Menyimpan data hasil pengelolaan kedalam </w:t>
              </w:r>
              <w:r>
                <w:rPr>
                  <w:i/>
                  <w:iCs/>
                </w:rPr>
                <w:t>database</w:t>
              </w:r>
              <w:r>
                <w:t>.</w:t>
              </w:r>
            </w:ins>
          </w:p>
        </w:tc>
      </w:tr>
    </w:tbl>
    <w:p w14:paraId="6B3E261C" w14:textId="77777777" w:rsidR="003640C9" w:rsidRDefault="003640C9">
      <w:pPr>
        <w:pStyle w:val="ListParagraph"/>
        <w:ind w:left="360"/>
        <w:rPr>
          <w:ins w:id="5469" w:author="Rafi Aziizi" w:date="2021-11-14T09:51:00Z"/>
        </w:rPr>
        <w:pPrChange w:id="5470"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5471" w:author="Rafi Aziizi" w:date="2021-11-14T09:42:00Z"/>
        </w:rPr>
        <w:pPrChange w:id="5472" w:author="Rafi Aziizi" w:date="2021-11-14T09:52:00Z">
          <w:pPr>
            <w:pStyle w:val="Caption"/>
            <w:keepNext/>
            <w:jc w:val="center"/>
          </w:pPr>
        </w:pPrChange>
      </w:pPr>
      <w:ins w:id="5473" w:author="Rafi Aziizi" w:date="2021-11-14T09:43:00Z">
        <w:r>
          <w:t>Tambah Absensi</w:t>
        </w:r>
      </w:ins>
    </w:p>
    <w:p w14:paraId="51B50D26" w14:textId="4A178AEF" w:rsidR="003640C9" w:rsidRDefault="003640C9">
      <w:pPr>
        <w:pStyle w:val="Caption"/>
        <w:keepNext/>
        <w:jc w:val="center"/>
        <w:rPr>
          <w:ins w:id="5474" w:author="Rafi Aziizi" w:date="2021-11-14T09:52:00Z"/>
        </w:rPr>
        <w:pPrChange w:id="5475" w:author="Rafi Aziizi" w:date="2021-11-14T09:52:00Z">
          <w:pPr/>
        </w:pPrChange>
      </w:pPr>
      <w:ins w:id="5476" w:author="Rafi Aziizi" w:date="2021-11-14T09:52:00Z">
        <w:r>
          <w:t xml:space="preserve">Tabel 3. </w:t>
        </w:r>
      </w:ins>
      <w:ins w:id="5477" w:author="Rafi Aziizi" w:date="2021-11-14T11:08:00Z">
        <w:r w:rsidR="001B2DEA">
          <w:fldChar w:fldCharType="begin"/>
        </w:r>
        <w:r w:rsidR="001B2DEA">
          <w:instrText xml:space="preserve"> SEQ Tabel_3. \* ARABIC </w:instrText>
        </w:r>
      </w:ins>
      <w:r w:rsidR="001B2DEA">
        <w:fldChar w:fldCharType="separate"/>
      </w:r>
      <w:ins w:id="5478" w:author="Rafi Aziizi" w:date="2021-11-14T11:08:00Z">
        <w:r w:rsidR="001B2DEA">
          <w:rPr>
            <w:noProof/>
          </w:rPr>
          <w:t>42</w:t>
        </w:r>
        <w:r w:rsidR="001B2DEA">
          <w:fldChar w:fldCharType="end"/>
        </w:r>
      </w:ins>
      <w:ins w:id="5479" w:author="Rafi Aziizi" w:date="2021-11-14T09:52:00Z">
        <w:r>
          <w:t xml:space="preserve"> Tambah Absensi</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5480" w:author="Rafi Aziizi" w:date="2021-11-14T09:42:00Z"/>
        </w:trPr>
        <w:tc>
          <w:tcPr>
            <w:tcW w:w="3827" w:type="dxa"/>
            <w:shd w:val="clear" w:color="auto" w:fill="F2EE98"/>
            <w:vAlign w:val="center"/>
          </w:tcPr>
          <w:p w14:paraId="5B4D779F" w14:textId="77777777" w:rsidR="00927D1D" w:rsidRPr="0044182F" w:rsidRDefault="00927D1D" w:rsidP="00590A19">
            <w:pPr>
              <w:rPr>
                <w:ins w:id="5481" w:author="Rafi Aziizi" w:date="2021-11-14T09:42:00Z"/>
                <w:b/>
              </w:rPr>
            </w:pPr>
            <w:ins w:id="5482"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5483" w:author="Rafi Aziizi" w:date="2021-11-14T09:42:00Z"/>
              </w:rPr>
            </w:pPr>
            <w:ins w:id="5484" w:author="Rafi Aziizi" w:date="2021-11-14T09:43:00Z">
              <w:r>
                <w:t xml:space="preserve">Tambah </w:t>
              </w:r>
            </w:ins>
            <w:ins w:id="5485" w:author="Rafi Aziizi" w:date="2021-11-14T09:42:00Z">
              <w:r>
                <w:t>Absen</w:t>
              </w:r>
            </w:ins>
            <w:ins w:id="5486" w:author="Rafi Aziizi" w:date="2021-11-14T09:43:00Z">
              <w:r>
                <w:t>si</w:t>
              </w:r>
            </w:ins>
          </w:p>
        </w:tc>
      </w:tr>
      <w:tr w:rsidR="00927D1D" w:rsidRPr="002F6C1D" w14:paraId="32693722" w14:textId="77777777" w:rsidTr="00590A19">
        <w:trPr>
          <w:jc w:val="center"/>
          <w:ins w:id="5487" w:author="Rafi Aziizi" w:date="2021-11-14T09:42:00Z"/>
        </w:trPr>
        <w:tc>
          <w:tcPr>
            <w:tcW w:w="3827" w:type="dxa"/>
            <w:vAlign w:val="center"/>
          </w:tcPr>
          <w:p w14:paraId="007B795C" w14:textId="77777777" w:rsidR="00927D1D" w:rsidRPr="0044182F" w:rsidRDefault="00927D1D" w:rsidP="00590A19">
            <w:pPr>
              <w:rPr>
                <w:ins w:id="5488" w:author="Rafi Aziizi" w:date="2021-11-14T09:42:00Z"/>
                <w:b/>
              </w:rPr>
            </w:pPr>
            <w:ins w:id="5489" w:author="Rafi Aziizi" w:date="2021-11-14T09:42:00Z">
              <w:r w:rsidRPr="0044182F">
                <w:rPr>
                  <w:b/>
                </w:rPr>
                <w:t>ID</w:t>
              </w:r>
            </w:ins>
          </w:p>
        </w:tc>
        <w:tc>
          <w:tcPr>
            <w:tcW w:w="3964" w:type="dxa"/>
            <w:vAlign w:val="center"/>
          </w:tcPr>
          <w:p w14:paraId="1BEB7160" w14:textId="4DD0F5D0" w:rsidR="00927D1D" w:rsidRPr="002F6C1D" w:rsidRDefault="00927D1D" w:rsidP="00590A19">
            <w:pPr>
              <w:rPr>
                <w:ins w:id="5490" w:author="Rafi Aziizi" w:date="2021-11-14T09:42:00Z"/>
              </w:rPr>
            </w:pPr>
            <w:ins w:id="5491" w:author="Rafi Aziizi" w:date="2021-11-14T09:42:00Z">
              <w:r>
                <w:t>RC1</w:t>
              </w:r>
            </w:ins>
            <w:ins w:id="5492" w:author="Rafi Aziizi" w:date="2021-11-14T09:45:00Z">
              <w:r>
                <w:t>8.3</w:t>
              </w:r>
            </w:ins>
          </w:p>
        </w:tc>
      </w:tr>
      <w:tr w:rsidR="00927D1D" w:rsidRPr="000C722D" w14:paraId="56F2701B" w14:textId="77777777" w:rsidTr="00590A19">
        <w:trPr>
          <w:jc w:val="center"/>
          <w:ins w:id="5493" w:author="Rafi Aziizi" w:date="2021-11-14T09:42:00Z"/>
        </w:trPr>
        <w:tc>
          <w:tcPr>
            <w:tcW w:w="3827" w:type="dxa"/>
            <w:vAlign w:val="center"/>
          </w:tcPr>
          <w:p w14:paraId="0974EEBB" w14:textId="77777777" w:rsidR="00927D1D" w:rsidRPr="0044182F" w:rsidRDefault="00927D1D" w:rsidP="00590A19">
            <w:pPr>
              <w:rPr>
                <w:ins w:id="5494" w:author="Rafi Aziizi" w:date="2021-11-14T09:42:00Z"/>
                <w:b/>
              </w:rPr>
            </w:pPr>
            <w:ins w:id="5495" w:author="Rafi Aziizi" w:date="2021-11-14T09:42:00Z">
              <w:r w:rsidRPr="0044182F">
                <w:rPr>
                  <w:b/>
                </w:rPr>
                <w:t>Description</w:t>
              </w:r>
            </w:ins>
          </w:p>
        </w:tc>
        <w:tc>
          <w:tcPr>
            <w:tcW w:w="3964" w:type="dxa"/>
          </w:tcPr>
          <w:p w14:paraId="65F72FD2" w14:textId="77777777" w:rsidR="00927D1D" w:rsidRPr="000C722D" w:rsidRDefault="00927D1D" w:rsidP="00590A19">
            <w:pPr>
              <w:rPr>
                <w:ins w:id="5496" w:author="Rafi Aziizi" w:date="2021-11-14T09:42:00Z"/>
              </w:rPr>
            </w:pPr>
            <w:ins w:id="5497" w:author="Rafi Aziizi" w:date="2021-11-14T09:42:00Z">
              <w:r>
                <w:t xml:space="preserve">Use case ini merupakan use case yang </w:t>
              </w:r>
              <w:r>
                <w:lastRenderedPageBreak/>
                <w:t xml:space="preserve">meenggambarkan proses </w:t>
              </w:r>
              <w:r w:rsidRPr="00022F71">
                <w:rPr>
                  <w:i/>
                  <w:iCs/>
                </w:rPr>
                <w:t>scanning</w:t>
              </w:r>
              <w:r>
                <w:t xml:space="preserve"> kartu RFID oleh siswa</w:t>
              </w:r>
            </w:ins>
          </w:p>
        </w:tc>
      </w:tr>
      <w:tr w:rsidR="00927D1D" w:rsidRPr="002F6C1D" w14:paraId="3A26AE01" w14:textId="77777777" w:rsidTr="00590A19">
        <w:trPr>
          <w:jc w:val="center"/>
          <w:ins w:id="5498" w:author="Rafi Aziizi" w:date="2021-11-14T09:42:00Z"/>
        </w:trPr>
        <w:tc>
          <w:tcPr>
            <w:tcW w:w="3827" w:type="dxa"/>
            <w:vAlign w:val="center"/>
          </w:tcPr>
          <w:p w14:paraId="2DC391AE" w14:textId="77777777" w:rsidR="00927D1D" w:rsidRPr="0044182F" w:rsidRDefault="00927D1D" w:rsidP="00590A19">
            <w:pPr>
              <w:rPr>
                <w:ins w:id="5499" w:author="Rafi Aziizi" w:date="2021-11-14T09:42:00Z"/>
                <w:b/>
              </w:rPr>
            </w:pPr>
            <w:ins w:id="5500" w:author="Rafi Aziizi" w:date="2021-11-14T09:42:00Z">
              <w:r w:rsidRPr="0044182F">
                <w:rPr>
                  <w:b/>
                </w:rPr>
                <w:lastRenderedPageBreak/>
                <w:t>Actors</w:t>
              </w:r>
            </w:ins>
          </w:p>
        </w:tc>
        <w:tc>
          <w:tcPr>
            <w:tcW w:w="3964" w:type="dxa"/>
            <w:vAlign w:val="center"/>
          </w:tcPr>
          <w:p w14:paraId="42B879D5" w14:textId="77777777" w:rsidR="00927D1D" w:rsidRPr="002F6C1D" w:rsidRDefault="00927D1D" w:rsidP="00590A19">
            <w:pPr>
              <w:rPr>
                <w:ins w:id="5501" w:author="Rafi Aziizi" w:date="2021-11-14T09:42:00Z"/>
              </w:rPr>
            </w:pPr>
            <w:ins w:id="5502" w:author="Rafi Aziizi" w:date="2021-11-14T09:42:00Z">
              <w:r>
                <w:t>siswa</w:t>
              </w:r>
            </w:ins>
          </w:p>
        </w:tc>
      </w:tr>
      <w:tr w:rsidR="00927D1D" w:rsidRPr="007B7AB3" w14:paraId="3CFB8DCB" w14:textId="77777777" w:rsidTr="00590A19">
        <w:trPr>
          <w:jc w:val="center"/>
          <w:ins w:id="5503" w:author="Rafi Aziizi" w:date="2021-11-14T09:42:00Z"/>
        </w:trPr>
        <w:tc>
          <w:tcPr>
            <w:tcW w:w="3827" w:type="dxa"/>
            <w:vAlign w:val="center"/>
          </w:tcPr>
          <w:p w14:paraId="78EE3D18" w14:textId="77777777" w:rsidR="00927D1D" w:rsidRPr="0044182F" w:rsidRDefault="00927D1D" w:rsidP="00590A19">
            <w:pPr>
              <w:rPr>
                <w:ins w:id="5504" w:author="Rafi Aziizi" w:date="2021-11-14T09:42:00Z"/>
                <w:b/>
              </w:rPr>
            </w:pPr>
            <w:ins w:id="5505"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5506" w:author="Rafi Aziizi" w:date="2021-11-14T09:42:00Z"/>
                <w:i/>
                <w:iCs/>
              </w:rPr>
            </w:pPr>
            <w:ins w:id="5507" w:author="Rafi Aziizi" w:date="2021-11-14T09:42:00Z">
              <w:r>
                <w:rPr>
                  <w:i/>
                  <w:iCs/>
                </w:rPr>
                <w:t>Conditional</w:t>
              </w:r>
            </w:ins>
          </w:p>
        </w:tc>
      </w:tr>
      <w:tr w:rsidR="00927D1D" w:rsidRPr="00FF653C" w14:paraId="5862FEF1" w14:textId="77777777" w:rsidTr="00590A19">
        <w:trPr>
          <w:jc w:val="center"/>
          <w:ins w:id="5508" w:author="Rafi Aziizi" w:date="2021-11-14T09:42:00Z"/>
        </w:trPr>
        <w:tc>
          <w:tcPr>
            <w:tcW w:w="3827" w:type="dxa"/>
            <w:vAlign w:val="center"/>
          </w:tcPr>
          <w:p w14:paraId="197B7D04" w14:textId="77777777" w:rsidR="00927D1D" w:rsidRPr="0044182F" w:rsidRDefault="00927D1D" w:rsidP="00590A19">
            <w:pPr>
              <w:rPr>
                <w:ins w:id="5509" w:author="Rafi Aziizi" w:date="2021-11-14T09:42:00Z"/>
                <w:b/>
              </w:rPr>
            </w:pPr>
            <w:ins w:id="5510"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5511" w:author="Rafi Aziizi" w:date="2021-11-14T09:42:00Z"/>
              </w:rPr>
            </w:pPr>
            <w:ins w:id="5512" w:author="Rafi Aziizi" w:date="2021-11-14T09:42:00Z">
              <w:r>
                <w:t xml:space="preserve">Siswa melakukan </w:t>
              </w:r>
              <w:r>
                <w:rPr>
                  <w:i/>
                  <w:iCs/>
                </w:rPr>
                <w:t xml:space="preserve">scanning </w:t>
              </w:r>
              <w:r>
                <w:t>kartu</w:t>
              </w:r>
            </w:ins>
          </w:p>
        </w:tc>
      </w:tr>
      <w:tr w:rsidR="00927D1D" w:rsidRPr="0081005E" w14:paraId="5536D0D6" w14:textId="77777777" w:rsidTr="00590A19">
        <w:trPr>
          <w:jc w:val="center"/>
          <w:ins w:id="5513" w:author="Rafi Aziizi" w:date="2021-11-14T09:42:00Z"/>
        </w:trPr>
        <w:tc>
          <w:tcPr>
            <w:tcW w:w="3827" w:type="dxa"/>
            <w:vAlign w:val="center"/>
          </w:tcPr>
          <w:p w14:paraId="68DB5045" w14:textId="77777777" w:rsidR="00927D1D" w:rsidRPr="0044182F" w:rsidRDefault="00927D1D" w:rsidP="00590A19">
            <w:pPr>
              <w:rPr>
                <w:ins w:id="5514" w:author="Rafi Aziizi" w:date="2021-11-14T09:42:00Z"/>
                <w:b/>
              </w:rPr>
            </w:pPr>
            <w:ins w:id="5515"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5516" w:author="Rafi Aziizi" w:date="2021-11-14T09:42:00Z"/>
                <w:i/>
                <w:iCs/>
              </w:rPr>
            </w:pPr>
            <w:ins w:id="5517" w:author="Rafi Aziizi" w:date="2021-11-14T09:42:00Z">
              <w:r>
                <w:t>Data absensi harian tidak masuk database</w:t>
              </w:r>
            </w:ins>
          </w:p>
        </w:tc>
      </w:tr>
      <w:tr w:rsidR="00927D1D" w:rsidRPr="0048762E" w14:paraId="540B1701" w14:textId="77777777" w:rsidTr="00590A19">
        <w:trPr>
          <w:jc w:val="center"/>
          <w:ins w:id="5518" w:author="Rafi Aziizi" w:date="2021-11-14T09:42:00Z"/>
        </w:trPr>
        <w:tc>
          <w:tcPr>
            <w:tcW w:w="3827" w:type="dxa"/>
            <w:vAlign w:val="center"/>
          </w:tcPr>
          <w:p w14:paraId="32F681A7" w14:textId="77777777" w:rsidR="00927D1D" w:rsidRPr="0044182F" w:rsidRDefault="00927D1D" w:rsidP="00590A19">
            <w:pPr>
              <w:rPr>
                <w:ins w:id="5519" w:author="Rafi Aziizi" w:date="2021-11-14T09:42:00Z"/>
                <w:b/>
              </w:rPr>
            </w:pPr>
            <w:ins w:id="5520"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5521" w:author="Rafi Aziizi" w:date="2021-11-14T09:42:00Z"/>
              </w:rPr>
            </w:pPr>
            <w:ins w:id="5522" w:author="Rafi Aziizi" w:date="2021-11-14T09:42:00Z">
              <w:r>
                <w:t>Data telah disimpan, oleh database</w:t>
              </w:r>
            </w:ins>
          </w:p>
        </w:tc>
      </w:tr>
      <w:tr w:rsidR="00927D1D" w:rsidRPr="0044182F" w14:paraId="354C4B3B" w14:textId="77777777" w:rsidTr="00590A19">
        <w:trPr>
          <w:jc w:val="center"/>
          <w:ins w:id="5523"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5524" w:author="Rafi Aziizi" w:date="2021-11-14T09:42:00Z"/>
                <w:b/>
              </w:rPr>
            </w:pPr>
            <w:ins w:id="5525" w:author="Rafi Aziizi" w:date="2021-11-14T09:42:00Z">
              <w:r w:rsidRPr="0044182F">
                <w:rPr>
                  <w:b/>
                </w:rPr>
                <w:t>Main Course</w:t>
              </w:r>
            </w:ins>
          </w:p>
        </w:tc>
      </w:tr>
      <w:tr w:rsidR="00927D1D" w:rsidRPr="0044182F" w14:paraId="7FC10265" w14:textId="77777777" w:rsidTr="00590A19">
        <w:trPr>
          <w:jc w:val="center"/>
          <w:ins w:id="5526"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5527" w:author="Rafi Aziizi" w:date="2021-11-14T09:42:00Z"/>
                <w:b/>
              </w:rPr>
            </w:pPr>
            <w:ins w:id="5528" w:author="Rafi Aziizi" w:date="2021-11-14T09:42:00Z">
              <w:r w:rsidRPr="0044182F">
                <w:rPr>
                  <w:b/>
                </w:rPr>
                <w:t>Aksi Aktor</w:t>
              </w:r>
            </w:ins>
          </w:p>
        </w:tc>
        <w:tc>
          <w:tcPr>
            <w:tcW w:w="3964" w:type="dxa"/>
            <w:shd w:val="clear" w:color="auto" w:fill="F2EE98"/>
            <w:vAlign w:val="center"/>
          </w:tcPr>
          <w:p w14:paraId="4C47F64F" w14:textId="77777777" w:rsidR="00927D1D" w:rsidRPr="0044182F" w:rsidRDefault="00927D1D" w:rsidP="00590A19">
            <w:pPr>
              <w:jc w:val="center"/>
              <w:rPr>
                <w:ins w:id="5529" w:author="Rafi Aziizi" w:date="2021-11-14T09:42:00Z"/>
                <w:b/>
              </w:rPr>
            </w:pPr>
            <w:ins w:id="5530" w:author="Rafi Aziizi" w:date="2021-11-14T09:42:00Z">
              <w:r w:rsidRPr="0044182F">
                <w:rPr>
                  <w:b/>
                </w:rPr>
                <w:t>Reaksi Sistem</w:t>
              </w:r>
            </w:ins>
          </w:p>
        </w:tc>
      </w:tr>
      <w:tr w:rsidR="00927D1D" w:rsidRPr="0044182F" w14:paraId="05C19374" w14:textId="77777777" w:rsidTr="00590A19">
        <w:trPr>
          <w:jc w:val="center"/>
          <w:ins w:id="5531"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5532" w:author="Rafi Aziizi" w:date="2021-11-14T09:42:00Z"/>
              </w:rPr>
            </w:pPr>
            <w:ins w:id="5533" w:author="Rafi Aziizi" w:date="2021-11-14T09:42:00Z">
              <w:r>
                <w:t xml:space="preserve">Siswa melakukan scan kartu </w:t>
              </w:r>
            </w:ins>
          </w:p>
        </w:tc>
        <w:tc>
          <w:tcPr>
            <w:tcW w:w="3964" w:type="dxa"/>
            <w:vAlign w:val="center"/>
          </w:tcPr>
          <w:p w14:paraId="6E8BD6EF" w14:textId="77777777" w:rsidR="00927D1D" w:rsidRPr="0044182F" w:rsidRDefault="00927D1D" w:rsidP="00590A19">
            <w:pPr>
              <w:ind w:left="511"/>
              <w:rPr>
                <w:ins w:id="5534" w:author="Rafi Aziizi" w:date="2021-11-14T09:42:00Z"/>
              </w:rPr>
            </w:pPr>
          </w:p>
        </w:tc>
      </w:tr>
      <w:tr w:rsidR="00927D1D" w:rsidRPr="0044182F" w14:paraId="009ACEA3" w14:textId="77777777" w:rsidTr="00590A19">
        <w:trPr>
          <w:jc w:val="center"/>
          <w:ins w:id="5535" w:author="Rafi Aziizi" w:date="2021-11-14T09:42:00Z"/>
        </w:trPr>
        <w:tc>
          <w:tcPr>
            <w:tcW w:w="3827" w:type="dxa"/>
            <w:vAlign w:val="center"/>
          </w:tcPr>
          <w:p w14:paraId="6E4269BB" w14:textId="77777777" w:rsidR="00927D1D" w:rsidRPr="0044182F" w:rsidRDefault="00927D1D" w:rsidP="00590A19">
            <w:pPr>
              <w:ind w:left="510"/>
              <w:rPr>
                <w:ins w:id="5536"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5537" w:author="Rafi Aziizi" w:date="2021-11-14T09:42:00Z"/>
              </w:rPr>
            </w:pPr>
            <w:ins w:id="5538" w:author="Rafi Aziizi" w:date="2021-11-14T09:42:00Z">
              <w:r>
                <w:t>Menyimpan data hasil scan ke dalam database</w:t>
              </w:r>
            </w:ins>
          </w:p>
        </w:tc>
      </w:tr>
      <w:tr w:rsidR="00927D1D" w14:paraId="57C02AB9" w14:textId="77777777" w:rsidTr="00590A19">
        <w:trPr>
          <w:jc w:val="center"/>
          <w:ins w:id="5539" w:author="Rafi Aziizi" w:date="2021-11-14T09:42:00Z"/>
        </w:trPr>
        <w:tc>
          <w:tcPr>
            <w:tcW w:w="3827" w:type="dxa"/>
            <w:vAlign w:val="center"/>
          </w:tcPr>
          <w:p w14:paraId="4DF5E754" w14:textId="77777777" w:rsidR="00927D1D" w:rsidRDefault="00927D1D" w:rsidP="00590A19">
            <w:pPr>
              <w:pStyle w:val="ListParagraph"/>
              <w:ind w:left="450"/>
              <w:rPr>
                <w:ins w:id="5540"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5541" w:author="Rafi Aziizi" w:date="2021-11-14T09:42:00Z"/>
              </w:rPr>
            </w:pPr>
            <w:ins w:id="5542" w:author="Rafi Aziizi" w:date="2021-11-14T09:42:00Z">
              <w:r>
                <w:t>Menampilkan data hasil absensi</w:t>
              </w:r>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5543" w:author="chaniaayulestari@outlook.com" w:date="2021-11-13T14:11:00Z"/>
        </w:rPr>
      </w:pPr>
      <w:commentRangeStart w:id="5544"/>
      <w:r>
        <w:t>Skenario Laporan Absensi</w:t>
      </w:r>
      <w:commentRangeEnd w:id="5544"/>
      <w:r w:rsidR="00B84F62">
        <w:rPr>
          <w:rStyle w:val="CommentReference"/>
        </w:rPr>
        <w:commentReference w:id="5544"/>
      </w:r>
    </w:p>
    <w:p w14:paraId="51EB8A41" w14:textId="77777777" w:rsidR="009B533F" w:rsidRDefault="009B533F" w:rsidP="00FF2590">
      <w:pPr>
        <w:pStyle w:val="ListParagraph"/>
        <w:numPr>
          <w:ilvl w:val="0"/>
          <w:numId w:val="25"/>
        </w:numPr>
        <w:ind w:left="426"/>
        <w:rPr>
          <w:ins w:id="5545" w:author=" " w:date="2021-11-14T09:20:00Z"/>
        </w:rPr>
      </w:pPr>
    </w:p>
    <w:p w14:paraId="3D946302" w14:textId="51E24373" w:rsidR="009B533F" w:rsidRDefault="009B533F">
      <w:pPr>
        <w:ind w:firstLine="426"/>
        <w:rPr>
          <w:ins w:id="5546" w:author=" " w:date="2021-11-14T09:20:00Z"/>
        </w:rPr>
        <w:pPrChange w:id="5547" w:author=" " w:date="2021-11-14T09:20:00Z">
          <w:pPr>
            <w:pStyle w:val="ListParagraph"/>
            <w:numPr>
              <w:numId w:val="25"/>
            </w:numPr>
            <w:ind w:hanging="360"/>
          </w:pPr>
        </w:pPrChange>
      </w:pPr>
      <w:ins w:id="5548" w:author=" " w:date="2021-11-14T09:20:00Z">
        <w:r>
          <w:t xml:space="preserve">Pada skenario laporan absensi terdapat 2 generalisasi data yaitu lihat data </w:t>
        </w:r>
      </w:ins>
      <w:ins w:id="5549" w:author=" " w:date="2021-11-14T09:21:00Z">
        <w:r>
          <w:t>laporan absensi</w:t>
        </w:r>
      </w:ins>
      <w:ins w:id="5550" w:author=" " w:date="2021-11-14T09:20:00Z">
        <w:r>
          <w:t xml:space="preserve">, dan </w:t>
        </w:r>
      </w:ins>
      <w:ins w:id="5551" w:author=" " w:date="2021-11-14T09:21:00Z">
        <w:r>
          <w:t>tambah history laporan absen</w:t>
        </w:r>
      </w:ins>
      <w:ins w:id="5552" w:author=" " w:date="2021-11-14T09:20:00Z">
        <w:r>
          <w:t>. Hal tersebut dijelaskan pada poin-poin dibawah ini :</w:t>
        </w:r>
      </w:ins>
    </w:p>
    <w:p w14:paraId="28229780" w14:textId="02EA202B" w:rsidR="00117601" w:rsidRDefault="00927D1D">
      <w:pPr>
        <w:ind w:firstLine="426"/>
        <w:pPrChange w:id="5553" w:author="Rafi Aziizi" w:date="2021-11-14T09:42:00Z">
          <w:pPr>
            <w:pStyle w:val="Caption"/>
            <w:keepNext/>
            <w:jc w:val="center"/>
          </w:pPr>
        </w:pPrChange>
      </w:pPr>
      <w:ins w:id="5554" w:author="Rafi Aziizi" w:date="2021-11-14T09:42:00Z">
        <w:r>
          <w:t xml:space="preserve">a. </w:t>
        </w:r>
      </w:ins>
      <w:ins w:id="5555" w:author=" " w:date="2021-11-14T09:21:00Z">
        <w:r w:rsidR="009B533F">
          <w:t>Skenario Lihat</w:t>
        </w:r>
      </w:ins>
      <w:ins w:id="5556" w:author="Rafi Aziizi" w:date="2021-11-14T09:42:00Z">
        <w:r>
          <w:t xml:space="preserve"> </w:t>
        </w:r>
      </w:ins>
      <w:ins w:id="5557" w:author=" " w:date="2021-11-14T09:21:00Z">
        <w:r w:rsidR="009B533F">
          <w:t xml:space="preserve">Laporan </w:t>
        </w:r>
      </w:ins>
      <w:ins w:id="5558" w:author=" " w:date="2021-11-14T09:22:00Z">
        <w:r w:rsidR="009B533F">
          <w:t>Absen</w:t>
        </w:r>
      </w:ins>
      <w:del w:id="5559" w:author="chaniaayulestari@outlook.com" w:date="2021-11-12T16:31:00Z">
        <w:r w:rsidR="00117601" w:rsidDel="00885B6D">
          <w:delText xml:space="preserve">Table 3. </w:delText>
        </w:r>
        <w:r w:rsidR="006720D0" w:rsidDel="00885B6D">
          <w:fldChar w:fldCharType="begin"/>
        </w:r>
        <w:r w:rsidR="006720D0" w:rsidRPr="00927D1D" w:rsidDel="00885B6D">
          <w:rPr>
            <w:rPrChange w:id="5560" w:author="Rafi Aziizi" w:date="2021-11-14T09:42:00Z">
              <w:rPr/>
            </w:rPrChange>
          </w:rPr>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5561" w:author="chaniaayulestari@outlook.com" w:date="2021-11-13T14:12:00Z"/>
        </w:rPr>
        <w:pPrChange w:id="5562" w:author="chaniaayulestari@outlook.com" w:date="2021-11-13T14:12:00Z">
          <w:pPr/>
        </w:pPrChange>
      </w:pPr>
      <w:bookmarkStart w:id="5563" w:name="_Toc87762755"/>
      <w:ins w:id="5564" w:author="chaniaayulestari@outlook.com" w:date="2021-11-13T14:12:00Z">
        <w:r>
          <w:t xml:space="preserve">Tabel 3. </w:t>
        </w:r>
      </w:ins>
      <w:ins w:id="5565" w:author="Rafi Aziizi" w:date="2021-11-14T11:08:00Z">
        <w:r w:rsidR="001B2DEA">
          <w:fldChar w:fldCharType="begin"/>
        </w:r>
        <w:r w:rsidR="001B2DEA">
          <w:instrText xml:space="preserve"> SEQ Tabel_3. \* ARABIC </w:instrText>
        </w:r>
      </w:ins>
      <w:r w:rsidR="001B2DEA">
        <w:fldChar w:fldCharType="separate"/>
      </w:r>
      <w:ins w:id="5566" w:author="Rafi Aziizi" w:date="2021-11-14T11:08:00Z">
        <w:r w:rsidR="001B2DEA">
          <w:rPr>
            <w:noProof/>
          </w:rPr>
          <w:t>43</w:t>
        </w:r>
        <w:r w:rsidR="001B2DEA">
          <w:fldChar w:fldCharType="end"/>
        </w:r>
      </w:ins>
      <w:ins w:id="5567" w:author="chaniaayulestari@outlook.com" w:date="2021-11-13T14:12:00Z">
        <w:del w:id="5568" w:author="Rafi Aziizi" w:date="2021-11-14T09:52:00Z">
          <w:r w:rsidDel="003640C9">
            <w:fldChar w:fldCharType="begin"/>
          </w:r>
          <w:r w:rsidDel="003640C9">
            <w:delInstrText xml:space="preserve"> SEQ Tabel_3. \* ARABIC </w:delInstrText>
          </w:r>
        </w:del>
      </w:ins>
      <w:del w:id="5569" w:author="Rafi Aziizi" w:date="2021-11-14T09:52:00Z">
        <w:r w:rsidDel="003640C9">
          <w:fldChar w:fldCharType="separate"/>
        </w:r>
      </w:del>
      <w:ins w:id="5570" w:author=" " w:date="2021-11-14T09:28:00Z">
        <w:del w:id="5571" w:author="Rafi Aziizi" w:date="2021-11-14T09:52:00Z">
          <w:r w:rsidR="0024161C" w:rsidDel="003640C9">
            <w:rPr>
              <w:noProof/>
            </w:rPr>
            <w:delText>42</w:delText>
          </w:r>
        </w:del>
      </w:ins>
      <w:ins w:id="5572" w:author="chaniaayulestari@outlook.com" w:date="2021-11-13T14:12:00Z">
        <w:del w:id="5573" w:author="Rafi Aziizi" w:date="2021-11-14T09:52:00Z">
          <w:r w:rsidDel="003640C9">
            <w:fldChar w:fldCharType="end"/>
          </w:r>
        </w:del>
        <w:r>
          <w:t xml:space="preserve"> Skenario </w:t>
        </w:r>
      </w:ins>
      <w:ins w:id="5574" w:author=" " w:date="2021-11-14T09:17:00Z">
        <w:r w:rsidR="009B533F">
          <w:t xml:space="preserve">Lihat </w:t>
        </w:r>
      </w:ins>
      <w:ins w:id="5575" w:author="chaniaayulestari@outlook.com" w:date="2021-11-13T14:12:00Z">
        <w:r>
          <w:t>Laporan Absensi</w:t>
        </w:r>
        <w:bookmarkEnd w:id="556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5576" w:author=" "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5577" w:author="Rafi Aziizi" w:date="2021-11-14T09:45:00Z">
              <w:r w:rsidR="00927D1D">
                <w:t>19</w:t>
              </w:r>
            </w:ins>
            <w:ins w:id="5578" w:author="chaniaayulestari@outlook.com" w:date="2021-11-14T08:45:00Z">
              <w:del w:id="5579" w:author="Rafi Aziizi" w:date="2021-11-14T09:45:00Z">
                <w:r w:rsidR="006C5155" w:rsidDel="00927D1D">
                  <w:delText>20</w:delText>
                </w:r>
              </w:del>
            </w:ins>
            <w:ins w:id="5580" w:author=" " w:date="2021-11-14T09:17:00Z">
              <w:r w:rsidR="009B533F">
                <w:t>.1</w:t>
              </w:r>
            </w:ins>
            <w:del w:id="5581"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lastRenderedPageBreak/>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5582" w:author=" " w:date="2021-11-14T09:18:00Z">
              <w:r w:rsidRPr="00435CA8" w:rsidDel="009B533F">
                <w:delText>Guru B</w:delText>
              </w:r>
              <w:r w:rsidDel="009B533F">
                <w:delText>K</w:delText>
              </w:r>
              <w:r w:rsidRPr="00435CA8" w:rsidDel="009B533F">
                <w:delText xml:space="preserve"> belum menerima laporan absensi</w:delText>
              </w:r>
            </w:del>
            <w:ins w:id="5583" w:author=" "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5584" w:author=" " w:date="2021-11-14T09:18:00Z">
              <w:r w:rsidDel="009B533F">
                <w:delText>Guru BK telah menerima laporan absensi</w:delText>
              </w:r>
            </w:del>
            <w:ins w:id="5585" w:author=" "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5586" w:author=" " w:date="2021-11-14T09:22:00Z"/>
        </w:rPr>
      </w:pPr>
    </w:p>
    <w:p w14:paraId="726BEAEC" w14:textId="706A9FEF" w:rsidR="009B533F" w:rsidRDefault="009B533F" w:rsidP="009B533F">
      <w:pPr>
        <w:pStyle w:val="ListParagraph"/>
        <w:numPr>
          <w:ilvl w:val="0"/>
          <w:numId w:val="124"/>
        </w:numPr>
        <w:ind w:left="426"/>
        <w:rPr>
          <w:ins w:id="5587" w:author=" " w:date="2021-11-14T09:22:00Z"/>
        </w:rPr>
      </w:pPr>
      <w:ins w:id="5588" w:author=" " w:date="2021-11-14T09:22:00Z">
        <w:r>
          <w:t xml:space="preserve">Skenario </w:t>
        </w:r>
      </w:ins>
      <w:ins w:id="5589" w:author=" " w:date="2021-11-14T09:23:00Z">
        <w:r w:rsidR="0024161C">
          <w:t xml:space="preserve">Tambah History </w:t>
        </w:r>
      </w:ins>
      <w:ins w:id="5590" w:author=" " w:date="2021-11-14T09:22:00Z">
        <w:r>
          <w:t>Laporan Absen</w:t>
        </w:r>
      </w:ins>
    </w:p>
    <w:p w14:paraId="1AB2D22E" w14:textId="03EDAEAB" w:rsidR="0024161C" w:rsidRDefault="0024161C">
      <w:pPr>
        <w:pStyle w:val="Caption"/>
        <w:keepNext/>
        <w:jc w:val="center"/>
        <w:rPr>
          <w:ins w:id="5591" w:author=" " w:date="2021-11-14T09:28:00Z"/>
        </w:rPr>
        <w:pPrChange w:id="5592" w:author=" " w:date="2021-11-14T09:28:00Z">
          <w:pPr/>
        </w:pPrChange>
      </w:pPr>
      <w:ins w:id="5593" w:author=" " w:date="2021-11-14T09:28:00Z">
        <w:r>
          <w:t xml:space="preserve">Tabel 3. </w:t>
        </w:r>
      </w:ins>
      <w:ins w:id="5594" w:author="Rafi Aziizi" w:date="2021-11-14T11:08:00Z">
        <w:r w:rsidR="001B2DEA">
          <w:fldChar w:fldCharType="begin"/>
        </w:r>
        <w:r w:rsidR="001B2DEA">
          <w:instrText xml:space="preserve"> SEQ Tabel_3. \* ARABIC </w:instrText>
        </w:r>
      </w:ins>
      <w:r w:rsidR="001B2DEA">
        <w:fldChar w:fldCharType="separate"/>
      </w:r>
      <w:ins w:id="5595" w:author="Rafi Aziizi" w:date="2021-11-14T11:08:00Z">
        <w:r w:rsidR="001B2DEA">
          <w:rPr>
            <w:noProof/>
          </w:rPr>
          <w:t>44</w:t>
        </w:r>
        <w:r w:rsidR="001B2DEA">
          <w:fldChar w:fldCharType="end"/>
        </w:r>
      </w:ins>
      <w:ins w:id="5596" w:author=" " w:date="2021-11-14T09:28:00Z">
        <w:del w:id="5597" w:author="Rafi Aziizi" w:date="2021-11-14T09:52:00Z">
          <w:r w:rsidDel="003640C9">
            <w:fldChar w:fldCharType="begin"/>
          </w:r>
          <w:r w:rsidDel="003640C9">
            <w:delInstrText xml:space="preserve"> SEQ Tabel_3. \* ARABIC </w:delInstrText>
          </w:r>
        </w:del>
      </w:ins>
      <w:del w:id="5598" w:author="Rafi Aziizi" w:date="2021-11-14T09:52:00Z">
        <w:r w:rsidDel="003640C9">
          <w:fldChar w:fldCharType="separate"/>
        </w:r>
      </w:del>
      <w:ins w:id="5599" w:author=" " w:date="2021-11-14T09:28:00Z">
        <w:del w:id="5600" w:author="Rafi Aziizi" w:date="2021-11-14T09:52:00Z">
          <w:r w:rsidDel="003640C9">
            <w:rPr>
              <w:noProof/>
            </w:rPr>
            <w:delText>43</w:delText>
          </w:r>
          <w:r w:rsidDel="003640C9">
            <w:fldChar w:fldCharType="end"/>
          </w:r>
        </w:del>
        <w:r>
          <w:t xml:space="preserve"> Skenario Tambah History Laporan Absen</w:t>
        </w:r>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5601" w:author=" " w:date="2021-11-14T09:22:00Z"/>
        </w:trPr>
        <w:tc>
          <w:tcPr>
            <w:tcW w:w="3827" w:type="dxa"/>
            <w:shd w:val="clear" w:color="auto" w:fill="F2EE98"/>
            <w:vAlign w:val="center"/>
          </w:tcPr>
          <w:p w14:paraId="41C56F3E" w14:textId="77777777" w:rsidR="009B533F" w:rsidRPr="0044182F" w:rsidRDefault="009B533F" w:rsidP="00590A19">
            <w:pPr>
              <w:rPr>
                <w:ins w:id="5602" w:author=" " w:date="2021-11-14T09:22:00Z"/>
                <w:b/>
              </w:rPr>
            </w:pPr>
            <w:ins w:id="5603" w:author=" "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5604" w:author=" " w:date="2021-11-14T09:22:00Z"/>
              </w:rPr>
            </w:pPr>
            <w:ins w:id="5605" w:author=" " w:date="2021-11-14T09:23:00Z">
              <w:r>
                <w:t xml:space="preserve">Tambah History </w:t>
              </w:r>
            </w:ins>
            <w:ins w:id="5606" w:author=" " w:date="2021-11-14T09:22:00Z">
              <w:r w:rsidR="009B533F">
                <w:t>Laporan Absensi</w:t>
              </w:r>
            </w:ins>
          </w:p>
        </w:tc>
      </w:tr>
      <w:tr w:rsidR="009B533F" w:rsidRPr="002F6C1D" w14:paraId="696528A2" w14:textId="77777777" w:rsidTr="00590A19">
        <w:trPr>
          <w:jc w:val="center"/>
          <w:ins w:id="5607" w:author=" " w:date="2021-11-14T09:22:00Z"/>
        </w:trPr>
        <w:tc>
          <w:tcPr>
            <w:tcW w:w="3827" w:type="dxa"/>
            <w:vAlign w:val="center"/>
          </w:tcPr>
          <w:p w14:paraId="193FC9D2" w14:textId="77777777" w:rsidR="009B533F" w:rsidRPr="0044182F" w:rsidRDefault="009B533F" w:rsidP="00590A19">
            <w:pPr>
              <w:rPr>
                <w:ins w:id="5608" w:author=" " w:date="2021-11-14T09:22:00Z"/>
                <w:b/>
              </w:rPr>
            </w:pPr>
            <w:ins w:id="5609" w:author=" " w:date="2021-11-14T09:22:00Z">
              <w:r w:rsidRPr="0044182F">
                <w:rPr>
                  <w:b/>
                </w:rPr>
                <w:t>ID</w:t>
              </w:r>
            </w:ins>
          </w:p>
        </w:tc>
        <w:tc>
          <w:tcPr>
            <w:tcW w:w="3964" w:type="dxa"/>
            <w:vAlign w:val="center"/>
          </w:tcPr>
          <w:p w14:paraId="3F2E2C45" w14:textId="2BA4C10D" w:rsidR="009B533F" w:rsidRPr="002F6C1D" w:rsidRDefault="009B533F" w:rsidP="00590A19">
            <w:pPr>
              <w:rPr>
                <w:ins w:id="5610" w:author=" " w:date="2021-11-14T09:22:00Z"/>
              </w:rPr>
            </w:pPr>
            <w:ins w:id="5611" w:author=" " w:date="2021-11-14T09:22:00Z">
              <w:r>
                <w:t>RC</w:t>
              </w:r>
            </w:ins>
            <w:ins w:id="5612" w:author="Rafi Aziizi" w:date="2021-11-14T09:45:00Z">
              <w:r w:rsidR="00927D1D">
                <w:t>19</w:t>
              </w:r>
            </w:ins>
            <w:ins w:id="5613" w:author=" " w:date="2021-11-14T09:22:00Z">
              <w:del w:id="5614" w:author="Rafi Aziizi" w:date="2021-11-14T09:45:00Z">
                <w:r w:rsidDel="00927D1D">
                  <w:delText>20</w:delText>
                </w:r>
              </w:del>
              <w:r>
                <w:t>.</w:t>
              </w:r>
            </w:ins>
            <w:ins w:id="5615" w:author=" " w:date="2021-11-14T09:23:00Z">
              <w:r w:rsidR="0024161C">
                <w:t>2</w:t>
              </w:r>
            </w:ins>
          </w:p>
        </w:tc>
      </w:tr>
      <w:tr w:rsidR="009B533F" w:rsidRPr="000C722D" w14:paraId="17768094" w14:textId="77777777" w:rsidTr="00590A19">
        <w:trPr>
          <w:jc w:val="center"/>
          <w:ins w:id="5616" w:author=" " w:date="2021-11-14T09:22:00Z"/>
        </w:trPr>
        <w:tc>
          <w:tcPr>
            <w:tcW w:w="3827" w:type="dxa"/>
            <w:vAlign w:val="center"/>
          </w:tcPr>
          <w:p w14:paraId="68D4B953" w14:textId="77777777" w:rsidR="009B533F" w:rsidRPr="0044182F" w:rsidRDefault="009B533F" w:rsidP="00590A19">
            <w:pPr>
              <w:rPr>
                <w:ins w:id="5617" w:author=" " w:date="2021-11-14T09:22:00Z"/>
                <w:b/>
              </w:rPr>
            </w:pPr>
            <w:ins w:id="5618" w:author=" " w:date="2021-11-14T09:22:00Z">
              <w:r w:rsidRPr="0044182F">
                <w:rPr>
                  <w:b/>
                </w:rPr>
                <w:t>Description</w:t>
              </w:r>
            </w:ins>
          </w:p>
        </w:tc>
        <w:tc>
          <w:tcPr>
            <w:tcW w:w="3964" w:type="dxa"/>
          </w:tcPr>
          <w:p w14:paraId="43D68343" w14:textId="615174A9" w:rsidR="009B533F" w:rsidRPr="000C722D" w:rsidRDefault="009B533F" w:rsidP="00590A19">
            <w:pPr>
              <w:rPr>
                <w:ins w:id="5619" w:author=" " w:date="2021-11-14T09:22:00Z"/>
              </w:rPr>
            </w:pPr>
            <w:ins w:id="5620" w:author=" " w:date="2021-11-14T09:22:00Z">
              <w:r>
                <w:t xml:space="preserve">Use case ini merupakan use case yang berisikan </w:t>
              </w:r>
            </w:ins>
            <w:ins w:id="5621" w:author=" " w:date="2021-11-14T09:24:00Z">
              <w:r w:rsidR="0024161C">
                <w:t xml:space="preserve">history </w:t>
              </w:r>
            </w:ins>
            <w:ins w:id="5622" w:author=" " w:date="2021-11-14T09:22:00Z">
              <w:r>
                <w:t xml:space="preserve">data laporan absen </w:t>
              </w:r>
            </w:ins>
          </w:p>
        </w:tc>
      </w:tr>
      <w:tr w:rsidR="009B533F" w:rsidRPr="002F6C1D" w14:paraId="781A2218" w14:textId="77777777" w:rsidTr="00590A19">
        <w:trPr>
          <w:jc w:val="center"/>
          <w:ins w:id="5623" w:author=" " w:date="2021-11-14T09:22:00Z"/>
        </w:trPr>
        <w:tc>
          <w:tcPr>
            <w:tcW w:w="3827" w:type="dxa"/>
            <w:vAlign w:val="center"/>
          </w:tcPr>
          <w:p w14:paraId="382F5C12" w14:textId="77777777" w:rsidR="009B533F" w:rsidRPr="0044182F" w:rsidRDefault="009B533F" w:rsidP="00590A19">
            <w:pPr>
              <w:rPr>
                <w:ins w:id="5624" w:author=" " w:date="2021-11-14T09:22:00Z"/>
                <w:b/>
              </w:rPr>
            </w:pPr>
            <w:ins w:id="5625" w:author=" " w:date="2021-11-14T09:22:00Z">
              <w:r w:rsidRPr="0044182F">
                <w:rPr>
                  <w:b/>
                </w:rPr>
                <w:t>Actors</w:t>
              </w:r>
            </w:ins>
          </w:p>
        </w:tc>
        <w:tc>
          <w:tcPr>
            <w:tcW w:w="3964" w:type="dxa"/>
            <w:vAlign w:val="center"/>
          </w:tcPr>
          <w:p w14:paraId="0BEC021F" w14:textId="77777777" w:rsidR="009B533F" w:rsidRPr="002F6C1D" w:rsidRDefault="009B533F" w:rsidP="00590A19">
            <w:pPr>
              <w:rPr>
                <w:ins w:id="5626" w:author=" " w:date="2021-11-14T09:22:00Z"/>
              </w:rPr>
            </w:pPr>
            <w:ins w:id="5627" w:author=" " w:date="2021-11-14T09:22:00Z">
              <w:r>
                <w:t>Guru BK.</w:t>
              </w:r>
            </w:ins>
          </w:p>
        </w:tc>
      </w:tr>
      <w:tr w:rsidR="009B533F" w:rsidRPr="007B7AB3" w14:paraId="7F395ABA" w14:textId="77777777" w:rsidTr="00590A19">
        <w:trPr>
          <w:jc w:val="center"/>
          <w:ins w:id="5628" w:author=" " w:date="2021-11-14T09:22:00Z"/>
        </w:trPr>
        <w:tc>
          <w:tcPr>
            <w:tcW w:w="3827" w:type="dxa"/>
            <w:vAlign w:val="center"/>
          </w:tcPr>
          <w:p w14:paraId="1D9AF3D3" w14:textId="77777777" w:rsidR="009B533F" w:rsidRPr="0044182F" w:rsidRDefault="009B533F" w:rsidP="00590A19">
            <w:pPr>
              <w:rPr>
                <w:ins w:id="5629" w:author=" " w:date="2021-11-14T09:22:00Z"/>
                <w:b/>
              </w:rPr>
            </w:pPr>
            <w:ins w:id="5630" w:author=" " w:date="2021-11-14T09:22:00Z">
              <w:r w:rsidRPr="0044182F">
                <w:rPr>
                  <w:b/>
                </w:rPr>
                <w:t>Frequency of Use</w:t>
              </w:r>
            </w:ins>
          </w:p>
        </w:tc>
        <w:tc>
          <w:tcPr>
            <w:tcW w:w="3964" w:type="dxa"/>
            <w:vAlign w:val="center"/>
          </w:tcPr>
          <w:p w14:paraId="5C8897EE" w14:textId="77777777" w:rsidR="009B533F" w:rsidRPr="007B7AB3" w:rsidRDefault="009B533F" w:rsidP="00590A19">
            <w:pPr>
              <w:rPr>
                <w:ins w:id="5631" w:author=" " w:date="2021-11-14T09:22:00Z"/>
                <w:i/>
                <w:iCs/>
              </w:rPr>
            </w:pPr>
            <w:ins w:id="5632" w:author=" " w:date="2021-11-14T09:22:00Z">
              <w:r>
                <w:rPr>
                  <w:i/>
                  <w:iCs/>
                </w:rPr>
                <w:t>Conditional</w:t>
              </w:r>
            </w:ins>
          </w:p>
        </w:tc>
      </w:tr>
      <w:tr w:rsidR="009B533F" w:rsidRPr="0044182F" w14:paraId="040B039C" w14:textId="77777777" w:rsidTr="00590A19">
        <w:trPr>
          <w:jc w:val="center"/>
          <w:ins w:id="5633" w:author=" " w:date="2021-11-14T09:22:00Z"/>
        </w:trPr>
        <w:tc>
          <w:tcPr>
            <w:tcW w:w="3827" w:type="dxa"/>
            <w:vAlign w:val="center"/>
          </w:tcPr>
          <w:p w14:paraId="565A8688" w14:textId="77777777" w:rsidR="009B533F" w:rsidRPr="0044182F" w:rsidRDefault="009B533F" w:rsidP="00590A19">
            <w:pPr>
              <w:rPr>
                <w:ins w:id="5634" w:author=" " w:date="2021-11-14T09:22:00Z"/>
                <w:b/>
              </w:rPr>
            </w:pPr>
            <w:ins w:id="5635" w:author=" " w:date="2021-11-14T09:22:00Z">
              <w:r w:rsidRPr="0044182F">
                <w:rPr>
                  <w:b/>
                </w:rPr>
                <w:t>Triggers</w:t>
              </w:r>
            </w:ins>
          </w:p>
        </w:tc>
        <w:tc>
          <w:tcPr>
            <w:tcW w:w="3964" w:type="dxa"/>
            <w:vAlign w:val="center"/>
          </w:tcPr>
          <w:p w14:paraId="69E7FE13" w14:textId="751E68E2" w:rsidR="009B533F" w:rsidRPr="0044182F" w:rsidRDefault="009B533F" w:rsidP="00590A19">
            <w:pPr>
              <w:rPr>
                <w:ins w:id="5636" w:author=" " w:date="2021-11-14T09:22:00Z"/>
              </w:rPr>
            </w:pPr>
            <w:ins w:id="5637" w:author=" " w:date="2021-11-14T09:22:00Z">
              <w:r>
                <w:t xml:space="preserve">Use case dijalankan jika </w:t>
              </w:r>
            </w:ins>
            <w:ins w:id="5638" w:author=" " w:date="2021-11-14T09:24:00Z">
              <w:r w:rsidR="0024161C">
                <w:t xml:space="preserve">admin ingin mengganti periode semester </w:t>
              </w:r>
            </w:ins>
          </w:p>
        </w:tc>
      </w:tr>
      <w:tr w:rsidR="009B533F" w:rsidRPr="0081005E" w14:paraId="478BF4B6" w14:textId="77777777" w:rsidTr="00590A19">
        <w:trPr>
          <w:jc w:val="center"/>
          <w:ins w:id="5639" w:author=" " w:date="2021-11-14T09:22:00Z"/>
        </w:trPr>
        <w:tc>
          <w:tcPr>
            <w:tcW w:w="3827" w:type="dxa"/>
            <w:vAlign w:val="center"/>
          </w:tcPr>
          <w:p w14:paraId="35962FF2" w14:textId="77777777" w:rsidR="009B533F" w:rsidRPr="0044182F" w:rsidRDefault="009B533F" w:rsidP="00590A19">
            <w:pPr>
              <w:rPr>
                <w:ins w:id="5640" w:author=" " w:date="2021-11-14T09:22:00Z"/>
                <w:b/>
              </w:rPr>
            </w:pPr>
            <w:ins w:id="5641" w:author=" " w:date="2021-11-14T09:22:00Z">
              <w:r w:rsidRPr="0044182F">
                <w:rPr>
                  <w:b/>
                </w:rPr>
                <w:t>Pre-Conditions</w:t>
              </w:r>
            </w:ins>
          </w:p>
        </w:tc>
        <w:tc>
          <w:tcPr>
            <w:tcW w:w="3964" w:type="dxa"/>
            <w:vAlign w:val="center"/>
          </w:tcPr>
          <w:p w14:paraId="5DBA1A33" w14:textId="71C2A4D5" w:rsidR="009B533F" w:rsidRPr="00435CA8" w:rsidRDefault="0024161C" w:rsidP="00590A19">
            <w:pPr>
              <w:rPr>
                <w:ins w:id="5642" w:author=" " w:date="2021-11-14T09:22:00Z"/>
              </w:rPr>
            </w:pPr>
            <w:ins w:id="5643" w:author=" " w:date="2021-11-14T09:25:00Z">
              <w:r>
                <w:t xml:space="preserve">Laporan absen belum mempunyai </w:t>
              </w:r>
              <w:r>
                <w:lastRenderedPageBreak/>
                <w:t>history</w:t>
              </w:r>
            </w:ins>
            <w:ins w:id="5644" w:author=" " w:date="2021-11-14T09:22:00Z">
              <w:r w:rsidR="009B533F">
                <w:t xml:space="preserve"> </w:t>
              </w:r>
            </w:ins>
          </w:p>
        </w:tc>
      </w:tr>
      <w:tr w:rsidR="009B533F" w:rsidRPr="0048762E" w14:paraId="54768932" w14:textId="77777777" w:rsidTr="00590A19">
        <w:trPr>
          <w:jc w:val="center"/>
          <w:ins w:id="5645" w:author=" " w:date="2021-11-14T09:22:00Z"/>
        </w:trPr>
        <w:tc>
          <w:tcPr>
            <w:tcW w:w="3827" w:type="dxa"/>
            <w:vAlign w:val="center"/>
          </w:tcPr>
          <w:p w14:paraId="5F37D051" w14:textId="77777777" w:rsidR="009B533F" w:rsidRPr="0044182F" w:rsidRDefault="009B533F" w:rsidP="00590A19">
            <w:pPr>
              <w:rPr>
                <w:ins w:id="5646" w:author=" " w:date="2021-11-14T09:22:00Z"/>
                <w:b/>
              </w:rPr>
            </w:pPr>
            <w:ins w:id="5647" w:author=" " w:date="2021-11-14T09:22:00Z">
              <w:r w:rsidRPr="0044182F">
                <w:rPr>
                  <w:b/>
                </w:rPr>
                <w:lastRenderedPageBreak/>
                <w:t>Post-Conditions</w:t>
              </w:r>
            </w:ins>
          </w:p>
        </w:tc>
        <w:tc>
          <w:tcPr>
            <w:tcW w:w="3964" w:type="dxa"/>
            <w:vAlign w:val="center"/>
          </w:tcPr>
          <w:p w14:paraId="7B3FAA55" w14:textId="6452B91B" w:rsidR="009B533F" w:rsidRPr="0048762E" w:rsidRDefault="0024161C" w:rsidP="00590A19">
            <w:pPr>
              <w:rPr>
                <w:ins w:id="5648" w:author=" " w:date="2021-11-14T09:22:00Z"/>
              </w:rPr>
            </w:pPr>
            <w:ins w:id="5649" w:author=" " w:date="2021-11-14T09:25:00Z">
              <w:r>
                <w:t>Laporan absen sudah mempunyai history</w:t>
              </w:r>
            </w:ins>
          </w:p>
        </w:tc>
      </w:tr>
      <w:tr w:rsidR="009B533F" w:rsidRPr="0044182F" w14:paraId="03836C59" w14:textId="77777777" w:rsidTr="00590A19">
        <w:trPr>
          <w:jc w:val="center"/>
          <w:ins w:id="5650" w:author=" "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5651" w:author=" " w:date="2021-11-14T09:22:00Z"/>
                <w:b/>
              </w:rPr>
            </w:pPr>
            <w:ins w:id="5652" w:author=" " w:date="2021-11-14T09:22:00Z">
              <w:r w:rsidRPr="0044182F">
                <w:rPr>
                  <w:b/>
                </w:rPr>
                <w:t>Main Course</w:t>
              </w:r>
            </w:ins>
          </w:p>
        </w:tc>
      </w:tr>
      <w:tr w:rsidR="009B533F" w:rsidRPr="0044182F" w14:paraId="04D7FE8F" w14:textId="77777777" w:rsidTr="00590A19">
        <w:trPr>
          <w:jc w:val="center"/>
          <w:ins w:id="5653" w:author=" " w:date="2021-11-14T09:22:00Z"/>
        </w:trPr>
        <w:tc>
          <w:tcPr>
            <w:tcW w:w="3827" w:type="dxa"/>
            <w:shd w:val="clear" w:color="auto" w:fill="F2EE98"/>
            <w:vAlign w:val="center"/>
          </w:tcPr>
          <w:p w14:paraId="63E03E2A" w14:textId="77777777" w:rsidR="009B533F" w:rsidRPr="0044182F" w:rsidRDefault="009B533F" w:rsidP="00590A19">
            <w:pPr>
              <w:jc w:val="center"/>
              <w:rPr>
                <w:ins w:id="5654" w:author=" " w:date="2021-11-14T09:22:00Z"/>
                <w:b/>
              </w:rPr>
            </w:pPr>
            <w:ins w:id="5655" w:author=" "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590A19">
            <w:pPr>
              <w:jc w:val="center"/>
              <w:rPr>
                <w:ins w:id="5656" w:author=" " w:date="2021-11-14T09:22:00Z"/>
                <w:b/>
              </w:rPr>
            </w:pPr>
            <w:ins w:id="5657" w:author=" " w:date="2021-11-14T09:22:00Z">
              <w:r w:rsidRPr="0044182F">
                <w:rPr>
                  <w:b/>
                </w:rPr>
                <w:t>Reaksi Sistem</w:t>
              </w:r>
            </w:ins>
          </w:p>
        </w:tc>
      </w:tr>
      <w:tr w:rsidR="009B533F" w:rsidRPr="0044182F" w14:paraId="3033F143" w14:textId="77777777" w:rsidTr="00590A19">
        <w:trPr>
          <w:jc w:val="center"/>
          <w:ins w:id="5658" w:author=" " w:date="2021-11-14T09:22:00Z"/>
        </w:trPr>
        <w:tc>
          <w:tcPr>
            <w:tcW w:w="3827" w:type="dxa"/>
            <w:vAlign w:val="center"/>
          </w:tcPr>
          <w:p w14:paraId="6D4D5BF5" w14:textId="7F9ED663" w:rsidR="009B533F" w:rsidRPr="0044182F" w:rsidRDefault="0024161C" w:rsidP="009B533F">
            <w:pPr>
              <w:numPr>
                <w:ilvl w:val="0"/>
                <w:numId w:val="35"/>
              </w:numPr>
              <w:spacing w:after="160"/>
              <w:rPr>
                <w:ins w:id="5659" w:author=" " w:date="2021-11-14T09:22:00Z"/>
              </w:rPr>
            </w:pPr>
            <w:ins w:id="5660" w:author=" " w:date="2021-11-14T09:25:00Z">
              <w:r>
                <w:t xml:space="preserve">Guru BK menekan </w:t>
              </w:r>
              <w:r w:rsidRPr="0024161C">
                <w:rPr>
                  <w:i/>
                  <w:iCs/>
                  <w:rPrChange w:id="5661" w:author=" " w:date="2021-11-14T09:25:00Z">
                    <w:rPr/>
                  </w:rPrChange>
                </w:rPr>
                <w:t>button</w:t>
              </w:r>
            </w:ins>
            <w:ins w:id="5662" w:author=" " w:date="2021-11-14T09:26:00Z">
              <w:r>
                <w:t xml:space="preserve"> “simpan Laporan Absen”</w:t>
              </w:r>
            </w:ins>
            <w:ins w:id="5663" w:author=" " w:date="2021-11-14T09:25:00Z">
              <w:r>
                <w:t xml:space="preserve"> </w:t>
              </w:r>
            </w:ins>
          </w:p>
        </w:tc>
        <w:tc>
          <w:tcPr>
            <w:tcW w:w="3964" w:type="dxa"/>
            <w:vAlign w:val="center"/>
          </w:tcPr>
          <w:p w14:paraId="4BCDC60E" w14:textId="77777777" w:rsidR="009B533F" w:rsidRPr="0044182F" w:rsidRDefault="009B533F" w:rsidP="00590A19">
            <w:pPr>
              <w:ind w:left="511"/>
              <w:rPr>
                <w:ins w:id="5664" w:author=" " w:date="2021-11-14T09:22:00Z"/>
              </w:rPr>
            </w:pPr>
          </w:p>
        </w:tc>
      </w:tr>
      <w:tr w:rsidR="009B533F" w:rsidRPr="0044182F" w14:paraId="1D3D146F" w14:textId="77777777" w:rsidTr="00590A19">
        <w:trPr>
          <w:jc w:val="center"/>
          <w:ins w:id="5665" w:author=" " w:date="2021-11-14T09:22:00Z"/>
        </w:trPr>
        <w:tc>
          <w:tcPr>
            <w:tcW w:w="3827" w:type="dxa"/>
            <w:vAlign w:val="center"/>
          </w:tcPr>
          <w:p w14:paraId="53BB5993" w14:textId="77777777" w:rsidR="009B533F" w:rsidRPr="0044182F" w:rsidRDefault="009B533F" w:rsidP="00590A19">
            <w:pPr>
              <w:ind w:left="510"/>
              <w:rPr>
                <w:ins w:id="5666" w:author=" "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5667" w:author=" " w:date="2021-11-14T09:22:00Z"/>
                <w:i/>
                <w:iCs/>
                <w:rPrChange w:id="5668" w:author=" " w:date="2021-11-14T09:27:00Z">
                  <w:rPr>
                    <w:ins w:id="5669" w:author=" " w:date="2021-11-14T09:22:00Z"/>
                  </w:rPr>
                </w:rPrChange>
              </w:rPr>
            </w:pPr>
            <w:ins w:id="5670" w:author=" " w:date="2021-11-14T09:27:00Z">
              <w:r>
                <w:rPr>
                  <w:i/>
                  <w:iCs/>
                </w:rPr>
                <w:t xml:space="preserve">Database </w:t>
              </w:r>
              <w:r>
                <w:t xml:space="preserve"> menyimpan laporan absen kedalam history</w:t>
              </w:r>
            </w:ins>
          </w:p>
        </w:tc>
      </w:tr>
    </w:tbl>
    <w:p w14:paraId="5FD46678" w14:textId="77777777" w:rsidR="009B533F" w:rsidRDefault="009B533F">
      <w:pPr>
        <w:pPrChange w:id="5671" w:author=" " w:date="2021-11-14T09:22:00Z">
          <w:pPr>
            <w:pStyle w:val="ListParagraph"/>
            <w:ind w:left="426"/>
          </w:pPr>
        </w:pPrChange>
      </w:pPr>
    </w:p>
    <w:p w14:paraId="53ACE3D7" w14:textId="4A097399" w:rsidR="00B84F62" w:rsidRDefault="00B84F62">
      <w:pPr>
        <w:pStyle w:val="ListParagraph"/>
        <w:numPr>
          <w:ilvl w:val="0"/>
          <w:numId w:val="25"/>
        </w:numPr>
        <w:ind w:left="426"/>
        <w:rPr>
          <w:ins w:id="5672" w:author=" " w:date="2021-11-14T08:51:00Z"/>
        </w:rPr>
      </w:pPr>
      <w:ins w:id="5673" w:author=" " w:date="2021-11-14T08:51:00Z">
        <w:r>
          <w:t xml:space="preserve">Skenario Cetak Laporan Absen </w:t>
        </w:r>
      </w:ins>
    </w:p>
    <w:p w14:paraId="3D079550" w14:textId="3A02A7C9" w:rsidR="00DD38C3" w:rsidRDefault="00DD38C3">
      <w:pPr>
        <w:pStyle w:val="Caption"/>
        <w:keepNext/>
        <w:jc w:val="center"/>
        <w:rPr>
          <w:ins w:id="5674" w:author=" " w:date="2021-11-14T08:56:00Z"/>
        </w:rPr>
        <w:pPrChange w:id="5675" w:author=" " w:date="2021-11-14T08:56:00Z">
          <w:pPr/>
        </w:pPrChange>
      </w:pPr>
      <w:ins w:id="5676" w:author=" " w:date="2021-11-14T08:56:00Z">
        <w:r>
          <w:t xml:space="preserve">Tabel 3. </w:t>
        </w:r>
      </w:ins>
      <w:ins w:id="5677" w:author="Rafi Aziizi" w:date="2021-11-14T11:08:00Z">
        <w:r w:rsidR="001B2DEA">
          <w:fldChar w:fldCharType="begin"/>
        </w:r>
        <w:r w:rsidR="001B2DEA">
          <w:instrText xml:space="preserve"> SEQ Tabel_3. \* ARABIC </w:instrText>
        </w:r>
      </w:ins>
      <w:r w:rsidR="001B2DEA">
        <w:fldChar w:fldCharType="separate"/>
      </w:r>
      <w:ins w:id="5678" w:author="Rafi Aziizi" w:date="2021-11-14T11:08:00Z">
        <w:r w:rsidR="001B2DEA">
          <w:rPr>
            <w:noProof/>
          </w:rPr>
          <w:t>45</w:t>
        </w:r>
        <w:r w:rsidR="001B2DEA">
          <w:fldChar w:fldCharType="end"/>
        </w:r>
      </w:ins>
      <w:ins w:id="5679" w:author=" " w:date="2021-11-14T08:56:00Z">
        <w:del w:id="5680" w:author="Rafi Aziizi" w:date="2021-11-14T09:52:00Z">
          <w:r w:rsidDel="003640C9">
            <w:fldChar w:fldCharType="begin"/>
          </w:r>
          <w:r w:rsidDel="003640C9">
            <w:delInstrText xml:space="preserve"> SEQ Tabel_3. \* ARABIC </w:delInstrText>
          </w:r>
        </w:del>
      </w:ins>
      <w:del w:id="5681" w:author="Rafi Aziizi" w:date="2021-11-14T09:52:00Z">
        <w:r w:rsidDel="003640C9">
          <w:fldChar w:fldCharType="separate"/>
        </w:r>
      </w:del>
      <w:ins w:id="5682" w:author=" " w:date="2021-11-14T09:28:00Z">
        <w:del w:id="5683" w:author="Rafi Aziizi" w:date="2021-11-14T09:52:00Z">
          <w:r w:rsidR="0024161C" w:rsidDel="003640C9">
            <w:rPr>
              <w:noProof/>
            </w:rPr>
            <w:delText>44</w:delText>
          </w:r>
        </w:del>
      </w:ins>
      <w:ins w:id="5684" w:author=" " w:date="2021-11-14T08:56:00Z">
        <w:del w:id="5685" w:author="Rafi Aziizi" w:date="2021-11-14T09:52:00Z">
          <w:r w:rsidDel="003640C9">
            <w:fldChar w:fldCharType="end"/>
          </w:r>
        </w:del>
        <w:r>
          <w:t xml:space="preserve"> Skenario Cetak Laporan Absen</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5686" w:author=" " w:date="2021-11-14T08:52:00Z"/>
        </w:trPr>
        <w:tc>
          <w:tcPr>
            <w:tcW w:w="3823" w:type="dxa"/>
            <w:shd w:val="clear" w:color="auto" w:fill="F2EE98"/>
          </w:tcPr>
          <w:p w14:paraId="7060588E" w14:textId="77777777" w:rsidR="00B84F62" w:rsidRPr="0044182F" w:rsidRDefault="00B84F62" w:rsidP="00590A19">
            <w:pPr>
              <w:rPr>
                <w:ins w:id="5687" w:author=" " w:date="2021-11-14T08:52:00Z"/>
                <w:b/>
              </w:rPr>
            </w:pPr>
            <w:ins w:id="5688" w:author=" "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5689" w:author=" " w:date="2021-11-14T08:52:00Z"/>
              </w:rPr>
            </w:pPr>
            <w:ins w:id="5690" w:author=" " w:date="2021-11-14T08:52:00Z">
              <w:r>
                <w:t>Cetak Laporan Absen</w:t>
              </w:r>
            </w:ins>
          </w:p>
        </w:tc>
      </w:tr>
      <w:tr w:rsidR="00B84F62" w:rsidRPr="002F6C1D" w14:paraId="5C5EE504" w14:textId="77777777" w:rsidTr="00590A19">
        <w:trPr>
          <w:gridAfter w:val="1"/>
          <w:wAfter w:w="6" w:type="dxa"/>
          <w:jc w:val="center"/>
          <w:ins w:id="5691" w:author=" " w:date="2021-11-14T08:52:00Z"/>
        </w:trPr>
        <w:tc>
          <w:tcPr>
            <w:tcW w:w="3823" w:type="dxa"/>
          </w:tcPr>
          <w:p w14:paraId="755AFFDB" w14:textId="77777777" w:rsidR="00B84F62" w:rsidRPr="0044182F" w:rsidRDefault="00B84F62" w:rsidP="00590A19">
            <w:pPr>
              <w:rPr>
                <w:ins w:id="5692" w:author=" " w:date="2021-11-14T08:52:00Z"/>
                <w:b/>
              </w:rPr>
            </w:pPr>
            <w:ins w:id="5693" w:author=" " w:date="2021-11-14T08:52:00Z">
              <w:r w:rsidRPr="0044182F">
                <w:rPr>
                  <w:b/>
                </w:rPr>
                <w:t>ID</w:t>
              </w:r>
            </w:ins>
          </w:p>
        </w:tc>
        <w:tc>
          <w:tcPr>
            <w:tcW w:w="4104" w:type="dxa"/>
            <w:vAlign w:val="center"/>
          </w:tcPr>
          <w:p w14:paraId="3F167A4E" w14:textId="6A8EE2AA" w:rsidR="00B84F62" w:rsidRPr="002F6C1D" w:rsidRDefault="00B84F62" w:rsidP="00590A19">
            <w:pPr>
              <w:rPr>
                <w:ins w:id="5694" w:author=" " w:date="2021-11-14T08:52:00Z"/>
              </w:rPr>
            </w:pPr>
            <w:ins w:id="5695" w:author=" " w:date="2021-11-14T08:52:00Z">
              <w:r>
                <w:t>RC2</w:t>
              </w:r>
            </w:ins>
            <w:ins w:id="5696" w:author="Rafi Aziizi" w:date="2021-11-14T09:45:00Z">
              <w:r w:rsidR="00927D1D">
                <w:t>0</w:t>
              </w:r>
            </w:ins>
            <w:ins w:id="5697" w:author=" " w:date="2021-11-14T08:52:00Z">
              <w:del w:id="5698" w:author="Rafi Aziizi" w:date="2021-11-14T09:45:00Z">
                <w:r w:rsidDel="00927D1D">
                  <w:delText>1</w:delText>
                </w:r>
              </w:del>
            </w:ins>
          </w:p>
        </w:tc>
      </w:tr>
      <w:tr w:rsidR="00B84F62" w:rsidRPr="000C722D" w14:paraId="5A4EA867" w14:textId="77777777" w:rsidTr="00590A19">
        <w:trPr>
          <w:gridAfter w:val="1"/>
          <w:wAfter w:w="6" w:type="dxa"/>
          <w:jc w:val="center"/>
          <w:ins w:id="5699" w:author=" " w:date="2021-11-14T08:52:00Z"/>
        </w:trPr>
        <w:tc>
          <w:tcPr>
            <w:tcW w:w="3823" w:type="dxa"/>
          </w:tcPr>
          <w:p w14:paraId="3F84ACC2" w14:textId="77777777" w:rsidR="00B84F62" w:rsidRPr="0044182F" w:rsidRDefault="00B84F62" w:rsidP="00590A19">
            <w:pPr>
              <w:rPr>
                <w:ins w:id="5700" w:author=" " w:date="2021-11-14T08:52:00Z"/>
                <w:b/>
              </w:rPr>
            </w:pPr>
            <w:ins w:id="5701" w:author=" " w:date="2021-11-14T08:52:00Z">
              <w:r w:rsidRPr="0044182F">
                <w:rPr>
                  <w:b/>
                </w:rPr>
                <w:t>Description</w:t>
              </w:r>
            </w:ins>
          </w:p>
        </w:tc>
        <w:tc>
          <w:tcPr>
            <w:tcW w:w="4104" w:type="dxa"/>
          </w:tcPr>
          <w:p w14:paraId="5FE4744D" w14:textId="50DAC557" w:rsidR="00B84F62" w:rsidRPr="000C722D" w:rsidRDefault="00B84F62" w:rsidP="00590A19">
            <w:pPr>
              <w:rPr>
                <w:ins w:id="5702" w:author=" " w:date="2021-11-14T08:52:00Z"/>
              </w:rPr>
            </w:pPr>
            <w:ins w:id="5703" w:author=" " w:date="2021-11-14T08:52:00Z">
              <w:r>
                <w:t xml:space="preserve">Use </w:t>
              </w:r>
            </w:ins>
            <w:ins w:id="5704" w:author="Rafi Aziizi" w:date="2021-11-14T11:59:00Z">
              <w:r w:rsidR="00932121">
                <w:t xml:space="preserve">case </w:t>
              </w:r>
            </w:ins>
            <w:ins w:id="5705" w:author=" " w:date="2021-11-14T08:52:00Z">
              <w:r>
                <w:t xml:space="preserve">ini akan dijalankan apabila admin ingin mencetak laporan absen dalam periode tertentu </w:t>
              </w:r>
            </w:ins>
          </w:p>
        </w:tc>
      </w:tr>
      <w:tr w:rsidR="00B84F62" w:rsidRPr="002F6C1D" w14:paraId="3EECAADE" w14:textId="77777777" w:rsidTr="00590A19">
        <w:trPr>
          <w:gridAfter w:val="1"/>
          <w:wAfter w:w="6" w:type="dxa"/>
          <w:jc w:val="center"/>
          <w:ins w:id="5706" w:author=" " w:date="2021-11-14T08:52:00Z"/>
        </w:trPr>
        <w:tc>
          <w:tcPr>
            <w:tcW w:w="3823" w:type="dxa"/>
          </w:tcPr>
          <w:p w14:paraId="169F6FFB" w14:textId="77777777" w:rsidR="00B84F62" w:rsidRPr="0044182F" w:rsidRDefault="00B84F62" w:rsidP="00590A19">
            <w:pPr>
              <w:rPr>
                <w:ins w:id="5707" w:author=" " w:date="2021-11-14T08:52:00Z"/>
                <w:b/>
              </w:rPr>
            </w:pPr>
            <w:ins w:id="5708" w:author=" " w:date="2021-11-14T08:52:00Z">
              <w:r w:rsidRPr="0044182F">
                <w:rPr>
                  <w:b/>
                </w:rPr>
                <w:t>Actors</w:t>
              </w:r>
            </w:ins>
          </w:p>
        </w:tc>
        <w:tc>
          <w:tcPr>
            <w:tcW w:w="4104" w:type="dxa"/>
            <w:vAlign w:val="center"/>
          </w:tcPr>
          <w:p w14:paraId="7D97AD9F" w14:textId="16B5866F" w:rsidR="00B84F62" w:rsidRPr="002F6C1D" w:rsidRDefault="00B84F62" w:rsidP="00590A19">
            <w:pPr>
              <w:rPr>
                <w:ins w:id="5709" w:author=" " w:date="2021-11-14T08:52:00Z"/>
              </w:rPr>
            </w:pPr>
            <w:ins w:id="5710" w:author=" " w:date="2021-11-14T08:52:00Z">
              <w:del w:id="5711"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5712" w:author=" " w:date="2021-11-14T08:52:00Z"/>
        </w:trPr>
        <w:tc>
          <w:tcPr>
            <w:tcW w:w="3823" w:type="dxa"/>
          </w:tcPr>
          <w:p w14:paraId="1863D51A" w14:textId="77777777" w:rsidR="00B84F62" w:rsidRPr="0044182F" w:rsidRDefault="00B84F62" w:rsidP="00590A19">
            <w:pPr>
              <w:rPr>
                <w:ins w:id="5713" w:author=" " w:date="2021-11-14T08:52:00Z"/>
                <w:b/>
              </w:rPr>
            </w:pPr>
            <w:ins w:id="5714" w:author=" " w:date="2021-11-14T08:52:00Z">
              <w:r w:rsidRPr="0044182F">
                <w:rPr>
                  <w:b/>
                </w:rPr>
                <w:t>Frequency of Use</w:t>
              </w:r>
            </w:ins>
          </w:p>
        </w:tc>
        <w:tc>
          <w:tcPr>
            <w:tcW w:w="4104" w:type="dxa"/>
            <w:vAlign w:val="center"/>
          </w:tcPr>
          <w:p w14:paraId="48F300BD" w14:textId="77777777" w:rsidR="00B84F62" w:rsidRPr="007B7AB3" w:rsidRDefault="00B84F62" w:rsidP="00590A19">
            <w:pPr>
              <w:rPr>
                <w:ins w:id="5715" w:author=" " w:date="2021-11-14T08:52:00Z"/>
                <w:i/>
                <w:iCs/>
              </w:rPr>
            </w:pPr>
            <w:ins w:id="5716" w:author=" " w:date="2021-11-14T08:52:00Z">
              <w:r>
                <w:rPr>
                  <w:i/>
                  <w:iCs/>
                </w:rPr>
                <w:t>Conditional</w:t>
              </w:r>
            </w:ins>
          </w:p>
        </w:tc>
      </w:tr>
      <w:tr w:rsidR="00B84F62" w:rsidRPr="0044182F" w14:paraId="1FECDAF3" w14:textId="77777777" w:rsidTr="00590A19">
        <w:trPr>
          <w:gridAfter w:val="1"/>
          <w:wAfter w:w="6" w:type="dxa"/>
          <w:jc w:val="center"/>
          <w:ins w:id="5717" w:author=" " w:date="2021-11-14T08:52:00Z"/>
        </w:trPr>
        <w:tc>
          <w:tcPr>
            <w:tcW w:w="3823" w:type="dxa"/>
          </w:tcPr>
          <w:p w14:paraId="4539A739" w14:textId="77777777" w:rsidR="00B84F62" w:rsidRPr="0044182F" w:rsidRDefault="00B84F62" w:rsidP="00590A19">
            <w:pPr>
              <w:rPr>
                <w:ins w:id="5718" w:author=" " w:date="2021-11-14T08:52:00Z"/>
                <w:b/>
              </w:rPr>
            </w:pPr>
            <w:ins w:id="5719" w:author=" " w:date="2021-11-14T08:52:00Z">
              <w:r w:rsidRPr="0044182F">
                <w:rPr>
                  <w:b/>
                </w:rPr>
                <w:t>Triggers</w:t>
              </w:r>
            </w:ins>
          </w:p>
        </w:tc>
        <w:tc>
          <w:tcPr>
            <w:tcW w:w="4104" w:type="dxa"/>
            <w:vAlign w:val="center"/>
          </w:tcPr>
          <w:p w14:paraId="4FD0FFA9" w14:textId="6764C648" w:rsidR="00B84F62" w:rsidRPr="0044182F" w:rsidRDefault="00B84F62" w:rsidP="00590A19">
            <w:pPr>
              <w:rPr>
                <w:ins w:id="5720" w:author=" " w:date="2021-11-14T08:52:00Z"/>
              </w:rPr>
            </w:pPr>
            <w:ins w:id="5721" w:author=" " w:date="2021-11-14T08:53:00Z">
              <w:r>
                <w:t>C</w:t>
              </w:r>
            </w:ins>
            <w:ins w:id="5722" w:author=" " w:date="2021-11-14T08:52:00Z">
              <w:r>
                <w:t xml:space="preserve">etak laporan </w:t>
              </w:r>
            </w:ins>
          </w:p>
        </w:tc>
      </w:tr>
      <w:tr w:rsidR="00B84F62" w:rsidRPr="00435CA8" w14:paraId="4190F9C5" w14:textId="77777777" w:rsidTr="00590A19">
        <w:trPr>
          <w:gridAfter w:val="1"/>
          <w:wAfter w:w="6" w:type="dxa"/>
          <w:jc w:val="center"/>
          <w:ins w:id="5723" w:author=" " w:date="2021-11-14T08:52:00Z"/>
        </w:trPr>
        <w:tc>
          <w:tcPr>
            <w:tcW w:w="3823" w:type="dxa"/>
          </w:tcPr>
          <w:p w14:paraId="5C986CF9" w14:textId="77777777" w:rsidR="00B84F62" w:rsidRPr="0044182F" w:rsidRDefault="00B84F62" w:rsidP="00590A19">
            <w:pPr>
              <w:rPr>
                <w:ins w:id="5724" w:author=" " w:date="2021-11-14T08:52:00Z"/>
                <w:b/>
              </w:rPr>
            </w:pPr>
            <w:ins w:id="5725" w:author=" " w:date="2021-11-14T08:52:00Z">
              <w:r w:rsidRPr="0044182F">
                <w:rPr>
                  <w:b/>
                </w:rPr>
                <w:t>Pre-Conditions</w:t>
              </w:r>
            </w:ins>
          </w:p>
        </w:tc>
        <w:tc>
          <w:tcPr>
            <w:tcW w:w="4104" w:type="dxa"/>
            <w:vAlign w:val="center"/>
          </w:tcPr>
          <w:p w14:paraId="5E997E59" w14:textId="5019064F" w:rsidR="00B84F62" w:rsidRPr="00435CA8" w:rsidRDefault="00DD38C3" w:rsidP="00590A19">
            <w:pPr>
              <w:rPr>
                <w:ins w:id="5726" w:author=" " w:date="2021-11-14T08:52:00Z"/>
              </w:rPr>
            </w:pPr>
            <w:ins w:id="5727" w:author=" " w:date="2021-11-14T08:54:00Z">
              <w:r>
                <w:t>dokumen belum tercetak</w:t>
              </w:r>
            </w:ins>
          </w:p>
        </w:tc>
      </w:tr>
      <w:tr w:rsidR="00B84F62" w:rsidRPr="0048762E" w14:paraId="72E77444" w14:textId="77777777" w:rsidTr="00590A19">
        <w:trPr>
          <w:gridAfter w:val="1"/>
          <w:wAfter w:w="6" w:type="dxa"/>
          <w:jc w:val="center"/>
          <w:ins w:id="5728" w:author=" " w:date="2021-11-14T08:52:00Z"/>
        </w:trPr>
        <w:tc>
          <w:tcPr>
            <w:tcW w:w="3823" w:type="dxa"/>
          </w:tcPr>
          <w:p w14:paraId="71CAC172" w14:textId="77777777" w:rsidR="00B84F62" w:rsidRPr="0044182F" w:rsidRDefault="00B84F62" w:rsidP="00590A19">
            <w:pPr>
              <w:rPr>
                <w:ins w:id="5729" w:author=" " w:date="2021-11-14T08:52:00Z"/>
                <w:b/>
              </w:rPr>
            </w:pPr>
            <w:ins w:id="5730" w:author=" " w:date="2021-11-14T08:52:00Z">
              <w:r w:rsidRPr="0044182F">
                <w:rPr>
                  <w:b/>
                </w:rPr>
                <w:t>Post-Conditions</w:t>
              </w:r>
            </w:ins>
          </w:p>
        </w:tc>
        <w:tc>
          <w:tcPr>
            <w:tcW w:w="4104" w:type="dxa"/>
            <w:vAlign w:val="center"/>
          </w:tcPr>
          <w:p w14:paraId="0A6C2C2D" w14:textId="6FC4A6DF" w:rsidR="00B84F62" w:rsidRPr="0048762E" w:rsidRDefault="00DD38C3" w:rsidP="00590A19">
            <w:pPr>
              <w:rPr>
                <w:ins w:id="5731" w:author=" " w:date="2021-11-14T08:52:00Z"/>
              </w:rPr>
            </w:pPr>
            <w:ins w:id="5732" w:author=" " w:date="2021-11-14T08:54:00Z">
              <w:r>
                <w:t>dokumen sudah tercetak</w:t>
              </w:r>
            </w:ins>
            <w:ins w:id="5733" w:author=" " w:date="2021-11-14T08:53:00Z">
              <w:r>
                <w:t xml:space="preserve"> </w:t>
              </w:r>
            </w:ins>
          </w:p>
        </w:tc>
      </w:tr>
      <w:tr w:rsidR="00B84F62" w:rsidRPr="0044182F" w14:paraId="04B32125" w14:textId="77777777" w:rsidTr="00590A19">
        <w:trPr>
          <w:gridAfter w:val="1"/>
          <w:wAfter w:w="6" w:type="dxa"/>
          <w:jc w:val="center"/>
          <w:ins w:id="5734" w:author=" " w:date="2021-11-14T08:52:00Z"/>
        </w:trPr>
        <w:tc>
          <w:tcPr>
            <w:tcW w:w="7927" w:type="dxa"/>
            <w:gridSpan w:val="2"/>
            <w:shd w:val="clear" w:color="auto" w:fill="F2EE98"/>
          </w:tcPr>
          <w:p w14:paraId="34643E34" w14:textId="77777777" w:rsidR="00B84F62" w:rsidRPr="0044182F" w:rsidRDefault="00B84F62" w:rsidP="00590A19">
            <w:pPr>
              <w:jc w:val="center"/>
              <w:rPr>
                <w:ins w:id="5735" w:author=" " w:date="2021-11-14T08:52:00Z"/>
                <w:b/>
              </w:rPr>
            </w:pPr>
            <w:ins w:id="5736" w:author=" " w:date="2021-11-14T08:52:00Z">
              <w:r w:rsidRPr="0044182F">
                <w:rPr>
                  <w:b/>
                </w:rPr>
                <w:t>Main Course</w:t>
              </w:r>
            </w:ins>
          </w:p>
        </w:tc>
      </w:tr>
      <w:tr w:rsidR="00B84F62" w:rsidRPr="0044182F" w14:paraId="3D080F4D" w14:textId="77777777" w:rsidTr="00590A19">
        <w:trPr>
          <w:jc w:val="center"/>
          <w:ins w:id="5737" w:author=" " w:date="2021-11-14T08:52:00Z"/>
        </w:trPr>
        <w:tc>
          <w:tcPr>
            <w:tcW w:w="3823" w:type="dxa"/>
            <w:shd w:val="clear" w:color="auto" w:fill="F2EE98"/>
            <w:vAlign w:val="center"/>
          </w:tcPr>
          <w:p w14:paraId="670B2A28" w14:textId="30917818" w:rsidR="00B84F62" w:rsidRPr="0044182F" w:rsidRDefault="00DD38C3" w:rsidP="00590A19">
            <w:pPr>
              <w:jc w:val="center"/>
              <w:rPr>
                <w:ins w:id="5738" w:author=" " w:date="2021-11-14T08:52:00Z"/>
                <w:b/>
              </w:rPr>
            </w:pPr>
            <w:ins w:id="5739" w:author=" "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590A19">
            <w:pPr>
              <w:jc w:val="center"/>
              <w:rPr>
                <w:ins w:id="5740" w:author=" " w:date="2021-11-14T08:52:00Z"/>
                <w:b/>
              </w:rPr>
            </w:pPr>
            <w:ins w:id="5741" w:author=" " w:date="2021-11-14T08:52:00Z">
              <w:r w:rsidRPr="0044182F">
                <w:rPr>
                  <w:b/>
                </w:rPr>
                <w:t>Reaksi Sistem</w:t>
              </w:r>
            </w:ins>
          </w:p>
        </w:tc>
      </w:tr>
      <w:tr w:rsidR="00B84F62" w:rsidRPr="0044182F" w14:paraId="60D110E3" w14:textId="77777777" w:rsidTr="00590A19">
        <w:trPr>
          <w:jc w:val="center"/>
          <w:ins w:id="5742" w:author=" " w:date="2021-11-14T08:52:00Z"/>
        </w:trPr>
        <w:tc>
          <w:tcPr>
            <w:tcW w:w="3823" w:type="dxa"/>
            <w:vAlign w:val="center"/>
          </w:tcPr>
          <w:p w14:paraId="793FBF22" w14:textId="1EBA2228" w:rsidR="00B84F62" w:rsidRPr="0044182F" w:rsidRDefault="00DD38C3">
            <w:pPr>
              <w:pStyle w:val="ListParagraph"/>
              <w:numPr>
                <w:ilvl w:val="0"/>
                <w:numId w:val="128"/>
              </w:numPr>
              <w:ind w:left="592"/>
              <w:rPr>
                <w:ins w:id="5743" w:author=" " w:date="2021-11-14T08:52:00Z"/>
              </w:rPr>
              <w:pPrChange w:id="5744" w:author=" " w:date="2021-11-14T08:54:00Z">
                <w:pPr>
                  <w:pStyle w:val="ListParagraph"/>
                  <w:ind w:left="443"/>
                </w:pPr>
              </w:pPrChange>
            </w:pPr>
            <w:ins w:id="5745" w:author=" "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pPr>
              <w:spacing w:after="160"/>
              <w:ind w:left="382"/>
              <w:rPr>
                <w:ins w:id="5746" w:author=" " w:date="2021-11-14T08:52:00Z"/>
              </w:rPr>
              <w:pPrChange w:id="5747" w:author=" " w:date="2021-11-14T08:54:00Z">
                <w:pPr>
                  <w:numPr>
                    <w:numId w:val="37"/>
                  </w:numPr>
                  <w:spacing w:after="160"/>
                  <w:ind w:left="382" w:hanging="360"/>
                </w:pPr>
              </w:pPrChange>
            </w:pPr>
            <w:ins w:id="5748" w:author=" " w:date="2021-11-14T08:52:00Z">
              <w:r>
                <w:t xml:space="preserve">. </w:t>
              </w:r>
            </w:ins>
          </w:p>
        </w:tc>
      </w:tr>
      <w:tr w:rsidR="00B84F62" w14:paraId="78F49D89" w14:textId="77777777" w:rsidTr="00590A19">
        <w:trPr>
          <w:jc w:val="center"/>
          <w:ins w:id="5749" w:author=" " w:date="2021-11-14T08:52:00Z"/>
        </w:trPr>
        <w:tc>
          <w:tcPr>
            <w:tcW w:w="3823" w:type="dxa"/>
            <w:vAlign w:val="center"/>
          </w:tcPr>
          <w:p w14:paraId="4F81AD54" w14:textId="77777777" w:rsidR="00B84F62" w:rsidRPr="0044182F" w:rsidRDefault="00B84F62" w:rsidP="00590A19">
            <w:pPr>
              <w:pStyle w:val="ListParagraph"/>
              <w:ind w:left="450"/>
              <w:rPr>
                <w:ins w:id="5750" w:author=" "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5751" w:author=" " w:date="2021-11-14T08:52:00Z"/>
              </w:rPr>
              <w:pPrChange w:id="5752" w:author=" " w:date="2021-11-14T08:55:00Z">
                <w:pPr>
                  <w:pStyle w:val="ListParagraph"/>
                  <w:numPr>
                    <w:numId w:val="37"/>
                  </w:numPr>
                  <w:spacing w:after="160"/>
                  <w:ind w:left="382" w:hanging="360"/>
                </w:pPr>
              </w:pPrChange>
            </w:pPr>
            <w:ins w:id="5753" w:author=" " w:date="2021-11-14T08:55:00Z">
              <w:r>
                <w:t>Sistem mencetak laporan</w:t>
              </w:r>
            </w:ins>
          </w:p>
        </w:tc>
      </w:tr>
    </w:tbl>
    <w:p w14:paraId="67A4886D" w14:textId="77777777" w:rsidR="00B84F62" w:rsidRDefault="00B84F62">
      <w:pPr>
        <w:ind w:left="66"/>
        <w:rPr>
          <w:ins w:id="5754" w:author=" " w:date="2021-11-14T08:51:00Z"/>
        </w:rPr>
        <w:pPrChange w:id="5755" w:author=" "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5756" w:author="chaniaayulestari@outlook.com" w:date="2021-11-13T14:12:00Z"/>
        </w:rPr>
      </w:pPr>
      <w:r>
        <w:t>Skenario Notifikasi</w:t>
      </w:r>
    </w:p>
    <w:p w14:paraId="29892DAC" w14:textId="3006C6F8" w:rsidR="00117601" w:rsidRDefault="00117601">
      <w:pPr>
        <w:pStyle w:val="ListParagraph"/>
        <w:numPr>
          <w:ilvl w:val="0"/>
          <w:numId w:val="25"/>
        </w:numPr>
        <w:ind w:left="426"/>
        <w:pPrChange w:id="5757" w:author="chaniaayulestari@outlook.com" w:date="2021-11-13T14:12:00Z">
          <w:pPr>
            <w:pStyle w:val="Caption"/>
            <w:keepNext/>
            <w:jc w:val="center"/>
          </w:pPr>
        </w:pPrChange>
      </w:pPr>
      <w:del w:id="5758"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5759" w:author="chaniaayulestari@outlook.com" w:date="2021-11-13T14:13:00Z"/>
        </w:rPr>
        <w:pPrChange w:id="5760" w:author="chaniaayulestari@outlook.com" w:date="2021-11-13T14:13:00Z">
          <w:pPr/>
        </w:pPrChange>
      </w:pPr>
      <w:bookmarkStart w:id="5761" w:name="_Toc87762756"/>
      <w:ins w:id="5762" w:author="chaniaayulestari@outlook.com" w:date="2021-11-13T14:13:00Z">
        <w:r>
          <w:lastRenderedPageBreak/>
          <w:t xml:space="preserve">Tabel 3. </w:t>
        </w:r>
      </w:ins>
      <w:ins w:id="5763" w:author="Rafi Aziizi" w:date="2021-11-14T11:08:00Z">
        <w:r w:rsidR="001B2DEA">
          <w:fldChar w:fldCharType="begin"/>
        </w:r>
        <w:r w:rsidR="001B2DEA">
          <w:instrText xml:space="preserve"> SEQ Tabel_3. \* ARABIC </w:instrText>
        </w:r>
      </w:ins>
      <w:r w:rsidR="001B2DEA">
        <w:fldChar w:fldCharType="separate"/>
      </w:r>
      <w:ins w:id="5764" w:author="Rafi Aziizi" w:date="2021-11-14T11:08:00Z">
        <w:r w:rsidR="001B2DEA">
          <w:rPr>
            <w:noProof/>
          </w:rPr>
          <w:t>46</w:t>
        </w:r>
        <w:r w:rsidR="001B2DEA">
          <w:fldChar w:fldCharType="end"/>
        </w:r>
      </w:ins>
      <w:ins w:id="5765" w:author="chaniaayulestari@outlook.com" w:date="2021-11-13T14:13:00Z">
        <w:del w:id="5766" w:author="Rafi Aziizi" w:date="2021-11-14T09:52:00Z">
          <w:r w:rsidDel="003640C9">
            <w:fldChar w:fldCharType="begin"/>
          </w:r>
          <w:r w:rsidDel="003640C9">
            <w:delInstrText xml:space="preserve"> SEQ Tabel_3. \* ARABIC </w:delInstrText>
          </w:r>
        </w:del>
      </w:ins>
      <w:del w:id="5767" w:author="Rafi Aziizi" w:date="2021-11-14T09:52:00Z">
        <w:r w:rsidDel="003640C9">
          <w:fldChar w:fldCharType="separate"/>
        </w:r>
      </w:del>
      <w:ins w:id="5768" w:author=" " w:date="2021-11-14T09:28:00Z">
        <w:del w:id="5769" w:author="Rafi Aziizi" w:date="2021-11-14T09:52:00Z">
          <w:r w:rsidR="0024161C" w:rsidDel="003640C9">
            <w:rPr>
              <w:noProof/>
            </w:rPr>
            <w:delText>45</w:delText>
          </w:r>
        </w:del>
      </w:ins>
      <w:ins w:id="5770" w:author="chaniaayulestari@outlook.com" w:date="2021-11-13T14:25:00Z">
        <w:del w:id="5771" w:author="Rafi Aziizi" w:date="2021-11-14T09:52:00Z">
          <w:r w:rsidR="00456266" w:rsidDel="003640C9">
            <w:rPr>
              <w:noProof/>
            </w:rPr>
            <w:delText>43</w:delText>
          </w:r>
        </w:del>
      </w:ins>
      <w:ins w:id="5772" w:author="chaniaayulestari@outlook.com" w:date="2021-11-13T14:13:00Z">
        <w:del w:id="5773" w:author="Rafi Aziizi" w:date="2021-11-14T09:52:00Z">
          <w:r w:rsidDel="003640C9">
            <w:fldChar w:fldCharType="end"/>
          </w:r>
        </w:del>
        <w:r>
          <w:t xml:space="preserve"> Skenario Notifikasi</w:t>
        </w:r>
        <w:bookmarkEnd w:id="5761"/>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774"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5775">
          <w:tblGrid>
            <w:gridCol w:w="2896"/>
            <w:gridCol w:w="2001"/>
            <w:gridCol w:w="1029"/>
            <w:gridCol w:w="2001"/>
          </w:tblGrid>
        </w:tblGridChange>
      </w:tblGrid>
      <w:tr w:rsidR="000B2B6A" w:rsidRPr="00A46E0B" w14:paraId="29A9A639" w14:textId="77777777" w:rsidTr="00B01799">
        <w:trPr>
          <w:gridAfter w:val="1"/>
          <w:wAfter w:w="6" w:type="dxa"/>
          <w:jc w:val="center"/>
          <w:trPrChange w:id="5776" w:author="chaniaayulestari@outlook.com" w:date="2021-11-13T14:12:00Z">
            <w:trPr>
              <w:jc w:val="center"/>
            </w:trPr>
          </w:trPrChange>
        </w:trPr>
        <w:tc>
          <w:tcPr>
            <w:tcW w:w="3823" w:type="dxa"/>
            <w:shd w:val="clear" w:color="auto" w:fill="F2EE98"/>
            <w:tcPrChange w:id="5777"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5778"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5779" w:author="chaniaayulestari@outlook.com" w:date="2021-11-13T14:12:00Z">
            <w:trPr>
              <w:jc w:val="center"/>
            </w:trPr>
          </w:trPrChange>
        </w:trPr>
        <w:tc>
          <w:tcPr>
            <w:tcW w:w="3823" w:type="dxa"/>
            <w:tcPrChange w:id="5780"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5781"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5782" w:author="Rafi Aziizi" w:date="2021-11-14T09:45:00Z">
              <w:r w:rsidR="00927D1D">
                <w:t>1</w:t>
              </w:r>
            </w:ins>
            <w:ins w:id="5783" w:author=" " w:date="2021-11-14T08:51:00Z">
              <w:del w:id="5784" w:author="Rafi Aziizi" w:date="2021-11-14T09:45:00Z">
                <w:r w:rsidR="00B84F62" w:rsidDel="00927D1D">
                  <w:delText>2</w:delText>
                </w:r>
              </w:del>
            </w:ins>
            <w:del w:id="5785" w:author=" " w:date="2021-11-14T08:50:00Z">
              <w:r w:rsidR="007B6A3E" w:rsidDel="00B84F62">
                <w:delText>0</w:delText>
              </w:r>
            </w:del>
          </w:p>
        </w:tc>
      </w:tr>
      <w:tr w:rsidR="000B2B6A" w:rsidRPr="000C722D" w14:paraId="3815BCDA" w14:textId="77777777" w:rsidTr="00B01799">
        <w:trPr>
          <w:gridAfter w:val="1"/>
          <w:wAfter w:w="6" w:type="dxa"/>
          <w:jc w:val="center"/>
          <w:trPrChange w:id="5786" w:author="chaniaayulestari@outlook.com" w:date="2021-11-13T14:12:00Z">
            <w:trPr>
              <w:jc w:val="center"/>
            </w:trPr>
          </w:trPrChange>
        </w:trPr>
        <w:tc>
          <w:tcPr>
            <w:tcW w:w="3823" w:type="dxa"/>
            <w:tcPrChange w:id="5787"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5788"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5789" w:author="chaniaayulestari@outlook.com" w:date="2021-11-13T14:12:00Z">
            <w:trPr>
              <w:jc w:val="center"/>
            </w:trPr>
          </w:trPrChange>
        </w:trPr>
        <w:tc>
          <w:tcPr>
            <w:tcW w:w="3823" w:type="dxa"/>
            <w:tcPrChange w:id="5790"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5791"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5792" w:author="chaniaayulestari@outlook.com" w:date="2021-11-13T14:12:00Z">
            <w:trPr>
              <w:jc w:val="center"/>
            </w:trPr>
          </w:trPrChange>
        </w:trPr>
        <w:tc>
          <w:tcPr>
            <w:tcW w:w="3823" w:type="dxa"/>
            <w:tcPrChange w:id="5793"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5794"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5795" w:author="chaniaayulestari@outlook.com" w:date="2021-11-13T14:12:00Z">
            <w:trPr>
              <w:jc w:val="center"/>
            </w:trPr>
          </w:trPrChange>
        </w:trPr>
        <w:tc>
          <w:tcPr>
            <w:tcW w:w="3823" w:type="dxa"/>
            <w:tcPrChange w:id="5796"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5797"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5798" w:author="chaniaayulestari@outlook.com" w:date="2021-11-13T14:12:00Z">
            <w:trPr>
              <w:jc w:val="center"/>
            </w:trPr>
          </w:trPrChange>
        </w:trPr>
        <w:tc>
          <w:tcPr>
            <w:tcW w:w="3823" w:type="dxa"/>
            <w:tcPrChange w:id="5799"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5800"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5801" w:author="chaniaayulestari@outlook.com" w:date="2021-11-13T14:12:00Z">
            <w:trPr>
              <w:jc w:val="center"/>
            </w:trPr>
          </w:trPrChange>
        </w:trPr>
        <w:tc>
          <w:tcPr>
            <w:tcW w:w="3823" w:type="dxa"/>
            <w:tcPrChange w:id="5802"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5803"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5804" w:author="chaniaayulestari@outlook.com" w:date="2021-11-12T15:57:00Z">
            <w:trPr>
              <w:jc w:val="center"/>
            </w:trPr>
          </w:trPrChange>
        </w:trPr>
        <w:tc>
          <w:tcPr>
            <w:tcW w:w="7927" w:type="dxa"/>
            <w:gridSpan w:val="2"/>
            <w:shd w:val="clear" w:color="auto" w:fill="F2EE98"/>
            <w:tcPrChange w:id="5805"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5806" w:author="chaniaayulestari@outlook.com" w:date="2021-11-13T14:12:00Z">
            <w:trPr>
              <w:gridAfter w:val="0"/>
              <w:wAfter w:w="2001" w:type="dxa"/>
              <w:jc w:val="center"/>
            </w:trPr>
          </w:trPrChange>
        </w:trPr>
        <w:tc>
          <w:tcPr>
            <w:tcW w:w="3823" w:type="dxa"/>
            <w:shd w:val="clear" w:color="auto" w:fill="F2EE98"/>
            <w:vAlign w:val="center"/>
            <w:tcPrChange w:id="5807"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5808"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5809" w:author="chaniaayulestari@outlook.com" w:date="2021-11-13T14:12:00Z">
            <w:trPr>
              <w:gridAfter w:val="0"/>
              <w:wAfter w:w="2001" w:type="dxa"/>
              <w:jc w:val="center"/>
            </w:trPr>
          </w:trPrChange>
        </w:trPr>
        <w:tc>
          <w:tcPr>
            <w:tcW w:w="3823" w:type="dxa"/>
            <w:vAlign w:val="center"/>
            <w:tcPrChange w:id="5810"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5811"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5812"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5813" w:author="Rafi Aziizi" w:date="2021-11-12T11:24:00Z">
              <w:r>
                <w:t xml:space="preserve"> data absensi yang memiliki status alpha lebih </w:t>
              </w:r>
            </w:ins>
            <w:ins w:id="5814" w:author="Rafi Aziizi" w:date="2021-11-12T11:25:00Z">
              <w:r>
                <w:t>dari sama dengan 3 kali dan kelipatan 3</w:t>
              </w:r>
            </w:ins>
            <w:del w:id="5815" w:author="Rafi Aziizi" w:date="2021-11-12T11:24:00Z">
              <w:r w:rsidDel="0036406D">
                <w:delText>a</w:delText>
              </w:r>
            </w:del>
            <w:r>
              <w:t xml:space="preserve">. </w:t>
            </w:r>
          </w:p>
        </w:tc>
      </w:tr>
      <w:tr w:rsidR="0036406D" w14:paraId="3ADC163B" w14:textId="77777777" w:rsidTr="00B01799">
        <w:trPr>
          <w:jc w:val="center"/>
          <w:trPrChange w:id="5816" w:author="chaniaayulestari@outlook.com" w:date="2021-11-13T14:12:00Z">
            <w:trPr>
              <w:gridAfter w:val="0"/>
              <w:wAfter w:w="2001" w:type="dxa"/>
              <w:jc w:val="center"/>
            </w:trPr>
          </w:trPrChange>
        </w:trPr>
        <w:tc>
          <w:tcPr>
            <w:tcW w:w="3823" w:type="dxa"/>
            <w:vAlign w:val="center"/>
            <w:tcPrChange w:id="5817"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5818"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5819" w:author="chaniaayulestari@outlook.com" w:date="2021-11-13T14:12:00Z">
            <w:trPr>
              <w:gridAfter w:val="0"/>
              <w:wAfter w:w="2001" w:type="dxa"/>
              <w:jc w:val="center"/>
            </w:trPr>
          </w:trPrChange>
        </w:trPr>
        <w:tc>
          <w:tcPr>
            <w:tcW w:w="3823" w:type="dxa"/>
            <w:vAlign w:val="center"/>
            <w:tcPrChange w:id="5820"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5821"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5822" w:author=" " w:date="2021-11-14T08:57:00Z"/>
        </w:rPr>
      </w:pPr>
      <w:ins w:id="5823" w:author=" " w:date="2021-11-14T08:56:00Z">
        <w:r>
          <w:t xml:space="preserve">Kelola </w:t>
        </w:r>
      </w:ins>
      <w:ins w:id="5824" w:author=" " w:date="2021-11-14T09:20:00Z">
        <w:r w:rsidR="009B533F">
          <w:t xml:space="preserve">Data </w:t>
        </w:r>
      </w:ins>
      <w:ins w:id="5825" w:author=" " w:date="2021-11-14T08:56:00Z">
        <w:r>
          <w:t>Siswa Ber</w:t>
        </w:r>
      </w:ins>
      <w:ins w:id="5826" w:author=" " w:date="2021-11-14T08:57:00Z">
        <w:r>
          <w:t>masalah</w:t>
        </w:r>
      </w:ins>
    </w:p>
    <w:p w14:paraId="43D93F54" w14:textId="0DD12B74" w:rsidR="00DD38C3" w:rsidRDefault="00DD38C3">
      <w:pPr>
        <w:ind w:firstLine="426"/>
        <w:rPr>
          <w:ins w:id="5827" w:author=" " w:date="2021-11-14T08:57:00Z"/>
        </w:rPr>
        <w:pPrChange w:id="5828" w:author=" " w:date="2021-11-14T08:57:00Z">
          <w:pPr>
            <w:pStyle w:val="ListParagraph"/>
            <w:numPr>
              <w:numId w:val="25"/>
            </w:numPr>
            <w:ind w:hanging="360"/>
          </w:pPr>
        </w:pPrChange>
      </w:pPr>
      <w:ins w:id="5829" w:author=" " w:date="2021-11-14T08:57:00Z">
        <w:r>
          <w:t xml:space="preserve">Pada skenario kelola </w:t>
        </w:r>
        <w:del w:id="5830" w:author="Rafi Aziizi" w:date="2021-11-14T09:56:00Z">
          <w:r w:rsidDel="00590A19">
            <w:delText>admin</w:delText>
          </w:r>
        </w:del>
      </w:ins>
      <w:ins w:id="5831" w:author="Rafi Aziizi" w:date="2021-11-14T09:56:00Z">
        <w:r w:rsidR="00590A19">
          <w:t>data siswa bermasalah</w:t>
        </w:r>
      </w:ins>
      <w:ins w:id="5832" w:author=" " w:date="2021-11-14T08:57:00Z">
        <w:r>
          <w:t xml:space="preserve"> terdapat</w:t>
        </w:r>
      </w:ins>
      <w:ins w:id="5833" w:author=" " w:date="2021-11-14T09:20:00Z">
        <w:r w:rsidR="009B533F">
          <w:t xml:space="preserve"> 2</w:t>
        </w:r>
      </w:ins>
      <w:ins w:id="5834" w:author=" " w:date="2021-11-14T08:57:00Z">
        <w:r>
          <w:t xml:space="preserve"> generalisasi data yaitu </w:t>
        </w:r>
      </w:ins>
      <w:ins w:id="5835" w:author=" " w:date="2021-11-14T09:19:00Z">
        <w:r w:rsidR="009B533F">
          <w:t>lihat data siswa bermasalah,</w:t>
        </w:r>
      </w:ins>
      <w:ins w:id="5836" w:author=" " w:date="2021-11-14T08:57:00Z">
        <w:r>
          <w:t xml:space="preserve"> </w:t>
        </w:r>
      </w:ins>
      <w:ins w:id="5837" w:author=" " w:date="2021-11-14T09:20:00Z">
        <w:r w:rsidR="009B533F">
          <w:t xml:space="preserve">dan </w:t>
        </w:r>
      </w:ins>
      <w:ins w:id="5838" w:author=" " w:date="2021-11-14T08:57:00Z">
        <w:r>
          <w:t xml:space="preserve">edit </w:t>
        </w:r>
      </w:ins>
      <w:ins w:id="5839" w:author=" " w:date="2021-11-14T09:20:00Z">
        <w:r w:rsidR="009B533F">
          <w:t>data siswa bermas</w:t>
        </w:r>
      </w:ins>
      <w:ins w:id="5840" w:author="Rafi Aziizi" w:date="2021-11-14T09:56:00Z">
        <w:r w:rsidR="007404DC">
          <w:t>a</w:t>
        </w:r>
      </w:ins>
      <w:ins w:id="5841" w:author=" " w:date="2021-11-14T09:20:00Z">
        <w:r w:rsidR="009B533F">
          <w:t>lah</w:t>
        </w:r>
      </w:ins>
      <w:ins w:id="5842" w:author=" " w:date="2021-11-14T08:57:00Z">
        <w:r>
          <w:t>. Hal tersebut dijelaskan pada poin-poin dibawah ini :</w:t>
        </w:r>
      </w:ins>
    </w:p>
    <w:p w14:paraId="17C08492" w14:textId="641DF580" w:rsidR="0008435D" w:rsidRDefault="00702C53">
      <w:pPr>
        <w:ind w:firstLine="426"/>
        <w:rPr>
          <w:ins w:id="5843" w:author=" " w:date="2021-11-14T09:00:00Z"/>
        </w:rPr>
        <w:pPrChange w:id="5844" w:author="Rafi Aziizi" w:date="2021-11-14T12:23:00Z">
          <w:pPr>
            <w:pStyle w:val="ListParagraph"/>
            <w:numPr>
              <w:numId w:val="122"/>
            </w:numPr>
            <w:ind w:left="426" w:hanging="360"/>
          </w:pPr>
        </w:pPrChange>
      </w:pPr>
      <w:ins w:id="5845" w:author="Rafi Aziizi" w:date="2021-11-14T12:23:00Z">
        <w:r>
          <w:t xml:space="preserve">a. </w:t>
        </w:r>
      </w:ins>
      <w:ins w:id="5846" w:author=" " w:date="2021-11-14T09:02:00Z">
        <w:r w:rsidR="0008435D">
          <w:t xml:space="preserve">Lihat </w:t>
        </w:r>
      </w:ins>
      <w:ins w:id="5847" w:author=" " w:date="2021-11-14T09:00:00Z">
        <w:r w:rsidR="0008435D">
          <w:t>Laporan Siswa Bermasalah</w:t>
        </w:r>
      </w:ins>
    </w:p>
    <w:p w14:paraId="633371CE" w14:textId="097E6AA8" w:rsidR="001B4CFD" w:rsidRDefault="001B4CFD">
      <w:pPr>
        <w:pStyle w:val="Caption"/>
        <w:keepNext/>
        <w:jc w:val="center"/>
        <w:rPr>
          <w:ins w:id="5848" w:author=" " w:date="2021-11-14T09:06:00Z"/>
        </w:rPr>
        <w:pPrChange w:id="5849" w:author=" " w:date="2021-11-14T09:06:00Z">
          <w:pPr/>
        </w:pPrChange>
      </w:pPr>
      <w:ins w:id="5850" w:author=" " w:date="2021-11-14T09:06:00Z">
        <w:r>
          <w:lastRenderedPageBreak/>
          <w:t xml:space="preserve">Tabel 3. </w:t>
        </w:r>
      </w:ins>
      <w:ins w:id="5851" w:author="Rafi Aziizi" w:date="2021-11-14T11:08:00Z">
        <w:r w:rsidR="001B2DEA">
          <w:fldChar w:fldCharType="begin"/>
        </w:r>
        <w:r w:rsidR="001B2DEA">
          <w:instrText xml:space="preserve"> SEQ Tabel_3. \* ARABIC </w:instrText>
        </w:r>
      </w:ins>
      <w:r w:rsidR="001B2DEA">
        <w:fldChar w:fldCharType="separate"/>
      </w:r>
      <w:ins w:id="5852" w:author="Rafi Aziizi" w:date="2021-11-14T11:08:00Z">
        <w:r w:rsidR="001B2DEA">
          <w:rPr>
            <w:noProof/>
          </w:rPr>
          <w:t>47</w:t>
        </w:r>
        <w:r w:rsidR="001B2DEA">
          <w:fldChar w:fldCharType="end"/>
        </w:r>
      </w:ins>
      <w:ins w:id="5853" w:author=" " w:date="2021-11-14T09:06:00Z">
        <w:del w:id="5854" w:author="Rafi Aziizi" w:date="2021-11-14T09:52:00Z">
          <w:r w:rsidDel="003640C9">
            <w:fldChar w:fldCharType="begin"/>
          </w:r>
          <w:r w:rsidDel="003640C9">
            <w:delInstrText xml:space="preserve"> SEQ Tabel_3. \* ARABIC </w:delInstrText>
          </w:r>
        </w:del>
      </w:ins>
      <w:del w:id="5855" w:author="Rafi Aziizi" w:date="2021-11-14T09:52:00Z">
        <w:r w:rsidDel="003640C9">
          <w:fldChar w:fldCharType="separate"/>
        </w:r>
      </w:del>
      <w:ins w:id="5856" w:author=" " w:date="2021-11-14T09:28:00Z">
        <w:del w:id="5857" w:author="Rafi Aziizi" w:date="2021-11-14T09:52:00Z">
          <w:r w:rsidR="0024161C" w:rsidDel="003640C9">
            <w:rPr>
              <w:noProof/>
            </w:rPr>
            <w:delText>46</w:delText>
          </w:r>
        </w:del>
      </w:ins>
      <w:ins w:id="5858" w:author=" " w:date="2021-11-14T09:06:00Z">
        <w:del w:id="5859" w:author="Rafi Aziizi" w:date="2021-11-14T09:52:00Z">
          <w:r w:rsidDel="003640C9">
            <w:fldChar w:fldCharType="end"/>
          </w:r>
        </w:del>
        <w:r>
          <w:t xml:space="preserve"> S</w:t>
        </w:r>
      </w:ins>
      <w:ins w:id="5860" w:author="Rafi Aziizi" w:date="2021-11-14T09:55:00Z">
        <w:r w:rsidR="00590A19">
          <w:t>ke</w:t>
        </w:r>
      </w:ins>
      <w:ins w:id="5861" w:author=" " w:date="2021-11-14T09:06:00Z">
        <w:del w:id="5862" w:author="Rafi Aziizi" w:date="2021-11-14T09:55:00Z">
          <w:r w:rsidDel="00590A19">
            <w:delText>eka</w:delText>
          </w:r>
        </w:del>
        <w:r>
          <w:t>n</w:t>
        </w:r>
      </w:ins>
      <w:ins w:id="5863" w:author="Rafi Aziizi" w:date="2021-11-14T09:55:00Z">
        <w:r w:rsidR="00590A19">
          <w:t>a</w:t>
        </w:r>
      </w:ins>
      <w:ins w:id="5864" w:author=" " w:date="2021-11-14T09:06:00Z">
        <w:r>
          <w:t>rio Lihat Laporan Siswa Bermasalah</w:t>
        </w:r>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865" w:author=" "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5866">
          <w:tblGrid>
            <w:gridCol w:w="113"/>
            <w:gridCol w:w="3633"/>
            <w:gridCol w:w="17"/>
            <w:gridCol w:w="64"/>
            <w:gridCol w:w="3865"/>
            <w:gridCol w:w="99"/>
            <w:gridCol w:w="113"/>
          </w:tblGrid>
        </w:tblGridChange>
      </w:tblGrid>
      <w:tr w:rsidR="0008435D" w:rsidRPr="00A46E0B" w14:paraId="48EBCF21" w14:textId="77777777" w:rsidTr="00937698">
        <w:trPr>
          <w:jc w:val="center"/>
          <w:ins w:id="5867" w:author=" " w:date="2021-11-14T09:00:00Z"/>
          <w:trPrChange w:id="5868" w:author=" " w:date="2021-11-14T09:15:00Z">
            <w:trPr>
              <w:gridAfter w:val="0"/>
              <w:wAfter w:w="113" w:type="dxa"/>
              <w:jc w:val="center"/>
            </w:trPr>
          </w:trPrChange>
        </w:trPr>
        <w:tc>
          <w:tcPr>
            <w:tcW w:w="3763" w:type="dxa"/>
            <w:gridSpan w:val="2"/>
            <w:shd w:val="clear" w:color="auto" w:fill="F2EE98"/>
            <w:vAlign w:val="center"/>
            <w:tcPrChange w:id="5869" w:author=" " w:date="2021-11-14T09:15:00Z">
              <w:tcPr>
                <w:tcW w:w="3827" w:type="dxa"/>
                <w:gridSpan w:val="4"/>
                <w:shd w:val="clear" w:color="auto" w:fill="F2EE98"/>
                <w:vAlign w:val="center"/>
              </w:tcPr>
            </w:tcPrChange>
          </w:tcPr>
          <w:p w14:paraId="5D9D4E1B" w14:textId="77777777" w:rsidR="0008435D" w:rsidRPr="0044182F" w:rsidRDefault="0008435D" w:rsidP="00590A19">
            <w:pPr>
              <w:rPr>
                <w:ins w:id="5870" w:author=" " w:date="2021-11-14T09:00:00Z"/>
                <w:b/>
              </w:rPr>
            </w:pPr>
            <w:ins w:id="5871" w:author=" " w:date="2021-11-14T09:00:00Z">
              <w:r w:rsidRPr="0044182F">
                <w:rPr>
                  <w:b/>
                </w:rPr>
                <w:t>Name</w:t>
              </w:r>
            </w:ins>
          </w:p>
        </w:tc>
        <w:tc>
          <w:tcPr>
            <w:tcW w:w="3929" w:type="dxa"/>
            <w:shd w:val="clear" w:color="auto" w:fill="F2EE98"/>
            <w:vAlign w:val="center"/>
            <w:tcPrChange w:id="5872" w:author=" " w:date="2021-11-14T09:15:00Z">
              <w:tcPr>
                <w:tcW w:w="3964" w:type="dxa"/>
                <w:gridSpan w:val="2"/>
                <w:shd w:val="clear" w:color="auto" w:fill="F2EE98"/>
                <w:vAlign w:val="center"/>
              </w:tcPr>
            </w:tcPrChange>
          </w:tcPr>
          <w:p w14:paraId="76CA45FC" w14:textId="77777777" w:rsidR="0008435D" w:rsidRPr="00A46E0B" w:rsidRDefault="0008435D" w:rsidP="00590A19">
            <w:pPr>
              <w:rPr>
                <w:ins w:id="5873" w:author=" " w:date="2021-11-14T09:00:00Z"/>
              </w:rPr>
            </w:pPr>
            <w:ins w:id="5874" w:author=" " w:date="2021-11-14T09:00:00Z">
              <w:r>
                <w:t>Lihat Data Siswa Bermasalah</w:t>
              </w:r>
            </w:ins>
          </w:p>
        </w:tc>
      </w:tr>
      <w:tr w:rsidR="0008435D" w:rsidRPr="002F6C1D" w14:paraId="63E2E424" w14:textId="77777777" w:rsidTr="00937698">
        <w:trPr>
          <w:jc w:val="center"/>
          <w:ins w:id="5875" w:author=" " w:date="2021-11-14T09:00:00Z"/>
          <w:trPrChange w:id="5876" w:author=" " w:date="2021-11-14T09:15:00Z">
            <w:trPr>
              <w:gridAfter w:val="0"/>
              <w:wAfter w:w="113" w:type="dxa"/>
              <w:jc w:val="center"/>
            </w:trPr>
          </w:trPrChange>
        </w:trPr>
        <w:tc>
          <w:tcPr>
            <w:tcW w:w="3763" w:type="dxa"/>
            <w:gridSpan w:val="2"/>
            <w:vAlign w:val="center"/>
            <w:tcPrChange w:id="5877" w:author=" " w:date="2021-11-14T09:15:00Z">
              <w:tcPr>
                <w:tcW w:w="3827" w:type="dxa"/>
                <w:gridSpan w:val="4"/>
                <w:vAlign w:val="center"/>
              </w:tcPr>
            </w:tcPrChange>
          </w:tcPr>
          <w:p w14:paraId="19760520" w14:textId="77777777" w:rsidR="0008435D" w:rsidRPr="0044182F" w:rsidRDefault="0008435D" w:rsidP="00590A19">
            <w:pPr>
              <w:rPr>
                <w:ins w:id="5878" w:author=" " w:date="2021-11-14T09:00:00Z"/>
                <w:b/>
              </w:rPr>
            </w:pPr>
            <w:ins w:id="5879" w:author=" " w:date="2021-11-14T09:00:00Z">
              <w:r w:rsidRPr="0044182F">
                <w:rPr>
                  <w:b/>
                </w:rPr>
                <w:t>ID</w:t>
              </w:r>
            </w:ins>
          </w:p>
        </w:tc>
        <w:tc>
          <w:tcPr>
            <w:tcW w:w="3929" w:type="dxa"/>
            <w:vAlign w:val="center"/>
            <w:tcPrChange w:id="5880" w:author=" " w:date="2021-11-14T09:15:00Z">
              <w:tcPr>
                <w:tcW w:w="3964" w:type="dxa"/>
                <w:gridSpan w:val="2"/>
                <w:vAlign w:val="center"/>
              </w:tcPr>
            </w:tcPrChange>
          </w:tcPr>
          <w:p w14:paraId="5FAF51D3" w14:textId="739B30FE" w:rsidR="0008435D" w:rsidRPr="002F6C1D" w:rsidRDefault="0008435D" w:rsidP="00590A19">
            <w:pPr>
              <w:rPr>
                <w:ins w:id="5881" w:author=" " w:date="2021-11-14T09:00:00Z"/>
              </w:rPr>
            </w:pPr>
            <w:ins w:id="5882" w:author=" " w:date="2021-11-14T09:00:00Z">
              <w:r>
                <w:t>RC2</w:t>
              </w:r>
            </w:ins>
            <w:ins w:id="5883" w:author="Rafi Aziizi" w:date="2021-11-14T09:45:00Z">
              <w:r w:rsidR="00927D1D">
                <w:t>2</w:t>
              </w:r>
            </w:ins>
            <w:ins w:id="5884" w:author=" " w:date="2021-11-14T09:00:00Z">
              <w:del w:id="5885" w:author="Rafi Aziizi" w:date="2021-11-14T09:45:00Z">
                <w:r w:rsidDel="00927D1D">
                  <w:delText>3</w:delText>
                </w:r>
              </w:del>
              <w:r>
                <w:t>.1</w:t>
              </w:r>
            </w:ins>
          </w:p>
        </w:tc>
      </w:tr>
      <w:tr w:rsidR="0008435D" w:rsidRPr="000C722D" w14:paraId="60628369" w14:textId="77777777" w:rsidTr="00937698">
        <w:trPr>
          <w:jc w:val="center"/>
          <w:ins w:id="5886" w:author=" " w:date="2021-11-14T09:00:00Z"/>
          <w:trPrChange w:id="5887" w:author=" " w:date="2021-11-14T09:15:00Z">
            <w:trPr>
              <w:gridAfter w:val="0"/>
              <w:wAfter w:w="113" w:type="dxa"/>
              <w:jc w:val="center"/>
            </w:trPr>
          </w:trPrChange>
        </w:trPr>
        <w:tc>
          <w:tcPr>
            <w:tcW w:w="3763" w:type="dxa"/>
            <w:gridSpan w:val="2"/>
            <w:vAlign w:val="center"/>
            <w:tcPrChange w:id="5888" w:author=" " w:date="2021-11-14T09:15:00Z">
              <w:tcPr>
                <w:tcW w:w="3827" w:type="dxa"/>
                <w:gridSpan w:val="4"/>
                <w:vAlign w:val="center"/>
              </w:tcPr>
            </w:tcPrChange>
          </w:tcPr>
          <w:p w14:paraId="125726C7" w14:textId="77777777" w:rsidR="0008435D" w:rsidRPr="0044182F" w:rsidRDefault="0008435D" w:rsidP="00590A19">
            <w:pPr>
              <w:rPr>
                <w:ins w:id="5889" w:author=" " w:date="2021-11-14T09:00:00Z"/>
                <w:b/>
              </w:rPr>
            </w:pPr>
            <w:ins w:id="5890" w:author=" " w:date="2021-11-14T09:00:00Z">
              <w:r w:rsidRPr="0044182F">
                <w:rPr>
                  <w:b/>
                </w:rPr>
                <w:t>Description</w:t>
              </w:r>
            </w:ins>
          </w:p>
        </w:tc>
        <w:tc>
          <w:tcPr>
            <w:tcW w:w="3929" w:type="dxa"/>
            <w:tcPrChange w:id="5891" w:author=" " w:date="2021-11-14T09:15:00Z">
              <w:tcPr>
                <w:tcW w:w="3964" w:type="dxa"/>
                <w:gridSpan w:val="2"/>
              </w:tcPr>
            </w:tcPrChange>
          </w:tcPr>
          <w:p w14:paraId="347750C6" w14:textId="56159B04" w:rsidR="0008435D" w:rsidRPr="000C722D" w:rsidRDefault="0008435D" w:rsidP="00590A19">
            <w:pPr>
              <w:rPr>
                <w:ins w:id="5892" w:author=" " w:date="2021-11-14T09:00:00Z"/>
              </w:rPr>
            </w:pPr>
            <w:ins w:id="5893" w:author=" " w:date="2021-11-14T09:00:00Z">
              <w:r>
                <w:t>Use case ini merupakan use case yang berisikan data absen siswa bermasalah</w:t>
              </w:r>
            </w:ins>
            <w:ins w:id="5894" w:author=" " w:date="2021-11-14T09:02:00Z">
              <w:r>
                <w:t xml:space="preserve"> </w:t>
              </w:r>
            </w:ins>
          </w:p>
        </w:tc>
      </w:tr>
      <w:tr w:rsidR="0008435D" w:rsidRPr="002F6C1D" w14:paraId="42724EC5" w14:textId="77777777" w:rsidTr="00937698">
        <w:trPr>
          <w:jc w:val="center"/>
          <w:ins w:id="5895" w:author=" " w:date="2021-11-14T09:00:00Z"/>
          <w:trPrChange w:id="5896" w:author=" " w:date="2021-11-14T09:15:00Z">
            <w:trPr>
              <w:gridAfter w:val="0"/>
              <w:wAfter w:w="113" w:type="dxa"/>
              <w:jc w:val="center"/>
            </w:trPr>
          </w:trPrChange>
        </w:trPr>
        <w:tc>
          <w:tcPr>
            <w:tcW w:w="3763" w:type="dxa"/>
            <w:gridSpan w:val="2"/>
            <w:vAlign w:val="center"/>
            <w:tcPrChange w:id="5897" w:author=" " w:date="2021-11-14T09:15:00Z">
              <w:tcPr>
                <w:tcW w:w="3827" w:type="dxa"/>
                <w:gridSpan w:val="4"/>
                <w:vAlign w:val="center"/>
              </w:tcPr>
            </w:tcPrChange>
          </w:tcPr>
          <w:p w14:paraId="3E5837EC" w14:textId="77777777" w:rsidR="0008435D" w:rsidRPr="0044182F" w:rsidRDefault="0008435D" w:rsidP="00590A19">
            <w:pPr>
              <w:rPr>
                <w:ins w:id="5898" w:author=" " w:date="2021-11-14T09:00:00Z"/>
                <w:b/>
              </w:rPr>
            </w:pPr>
            <w:ins w:id="5899" w:author=" " w:date="2021-11-14T09:00:00Z">
              <w:r w:rsidRPr="0044182F">
                <w:rPr>
                  <w:b/>
                </w:rPr>
                <w:t>Actors</w:t>
              </w:r>
            </w:ins>
          </w:p>
        </w:tc>
        <w:tc>
          <w:tcPr>
            <w:tcW w:w="3929" w:type="dxa"/>
            <w:vAlign w:val="center"/>
            <w:tcPrChange w:id="5900" w:author=" " w:date="2021-11-14T09:15:00Z">
              <w:tcPr>
                <w:tcW w:w="3964" w:type="dxa"/>
                <w:gridSpan w:val="2"/>
                <w:vAlign w:val="center"/>
              </w:tcPr>
            </w:tcPrChange>
          </w:tcPr>
          <w:p w14:paraId="59663E56" w14:textId="77777777" w:rsidR="0008435D" w:rsidRPr="002F6C1D" w:rsidRDefault="0008435D" w:rsidP="00590A19">
            <w:pPr>
              <w:rPr>
                <w:ins w:id="5901" w:author=" " w:date="2021-11-14T09:00:00Z"/>
              </w:rPr>
            </w:pPr>
            <w:ins w:id="5902" w:author=" " w:date="2021-11-14T09:00:00Z">
              <w:r>
                <w:t>Bag. IT, Guru BK.</w:t>
              </w:r>
            </w:ins>
          </w:p>
        </w:tc>
      </w:tr>
      <w:tr w:rsidR="0008435D" w:rsidRPr="007B7AB3" w14:paraId="2FA0D2A5" w14:textId="77777777" w:rsidTr="00937698">
        <w:trPr>
          <w:jc w:val="center"/>
          <w:ins w:id="5903" w:author=" " w:date="2021-11-14T09:00:00Z"/>
          <w:trPrChange w:id="5904" w:author=" " w:date="2021-11-14T09:15:00Z">
            <w:trPr>
              <w:gridAfter w:val="0"/>
              <w:wAfter w:w="113" w:type="dxa"/>
              <w:jc w:val="center"/>
            </w:trPr>
          </w:trPrChange>
        </w:trPr>
        <w:tc>
          <w:tcPr>
            <w:tcW w:w="3763" w:type="dxa"/>
            <w:gridSpan w:val="2"/>
            <w:vAlign w:val="center"/>
            <w:tcPrChange w:id="5905" w:author=" " w:date="2021-11-14T09:15:00Z">
              <w:tcPr>
                <w:tcW w:w="3827" w:type="dxa"/>
                <w:gridSpan w:val="4"/>
                <w:vAlign w:val="center"/>
              </w:tcPr>
            </w:tcPrChange>
          </w:tcPr>
          <w:p w14:paraId="3644BA20" w14:textId="77777777" w:rsidR="0008435D" w:rsidRPr="0044182F" w:rsidRDefault="0008435D" w:rsidP="00590A19">
            <w:pPr>
              <w:rPr>
                <w:ins w:id="5906" w:author=" " w:date="2021-11-14T09:00:00Z"/>
                <w:b/>
              </w:rPr>
            </w:pPr>
            <w:ins w:id="5907" w:author=" " w:date="2021-11-14T09:00:00Z">
              <w:r w:rsidRPr="0044182F">
                <w:rPr>
                  <w:b/>
                </w:rPr>
                <w:t>Frequency of Use</w:t>
              </w:r>
            </w:ins>
          </w:p>
        </w:tc>
        <w:tc>
          <w:tcPr>
            <w:tcW w:w="3929" w:type="dxa"/>
            <w:vAlign w:val="center"/>
            <w:tcPrChange w:id="5908" w:author=" " w:date="2021-11-14T09:15:00Z">
              <w:tcPr>
                <w:tcW w:w="3964" w:type="dxa"/>
                <w:gridSpan w:val="2"/>
                <w:vAlign w:val="center"/>
              </w:tcPr>
            </w:tcPrChange>
          </w:tcPr>
          <w:p w14:paraId="05A5404F" w14:textId="77777777" w:rsidR="0008435D" w:rsidRPr="007B7AB3" w:rsidRDefault="0008435D" w:rsidP="00590A19">
            <w:pPr>
              <w:rPr>
                <w:ins w:id="5909" w:author=" " w:date="2021-11-14T09:00:00Z"/>
                <w:i/>
                <w:iCs/>
              </w:rPr>
            </w:pPr>
            <w:ins w:id="5910" w:author=" " w:date="2021-11-14T09:00:00Z">
              <w:r>
                <w:rPr>
                  <w:i/>
                  <w:iCs/>
                </w:rPr>
                <w:t>Conditional</w:t>
              </w:r>
            </w:ins>
          </w:p>
        </w:tc>
      </w:tr>
      <w:tr w:rsidR="0008435D" w:rsidRPr="0044182F" w14:paraId="160ABD65" w14:textId="77777777" w:rsidTr="00937698">
        <w:trPr>
          <w:jc w:val="center"/>
          <w:ins w:id="5911" w:author=" " w:date="2021-11-14T09:00:00Z"/>
          <w:trPrChange w:id="5912" w:author=" " w:date="2021-11-14T09:15:00Z">
            <w:trPr>
              <w:gridAfter w:val="0"/>
              <w:wAfter w:w="113" w:type="dxa"/>
              <w:jc w:val="center"/>
            </w:trPr>
          </w:trPrChange>
        </w:trPr>
        <w:tc>
          <w:tcPr>
            <w:tcW w:w="3763" w:type="dxa"/>
            <w:gridSpan w:val="2"/>
            <w:vAlign w:val="center"/>
            <w:tcPrChange w:id="5913" w:author=" " w:date="2021-11-14T09:15:00Z">
              <w:tcPr>
                <w:tcW w:w="3827" w:type="dxa"/>
                <w:gridSpan w:val="4"/>
                <w:vAlign w:val="center"/>
              </w:tcPr>
            </w:tcPrChange>
          </w:tcPr>
          <w:p w14:paraId="47BDC368" w14:textId="77777777" w:rsidR="0008435D" w:rsidRPr="0044182F" w:rsidRDefault="0008435D" w:rsidP="00590A19">
            <w:pPr>
              <w:rPr>
                <w:ins w:id="5914" w:author=" " w:date="2021-11-14T09:00:00Z"/>
                <w:b/>
              </w:rPr>
            </w:pPr>
            <w:ins w:id="5915" w:author=" " w:date="2021-11-14T09:00:00Z">
              <w:r w:rsidRPr="0044182F">
                <w:rPr>
                  <w:b/>
                </w:rPr>
                <w:t>Triggers</w:t>
              </w:r>
            </w:ins>
          </w:p>
        </w:tc>
        <w:tc>
          <w:tcPr>
            <w:tcW w:w="3929" w:type="dxa"/>
            <w:vAlign w:val="center"/>
            <w:tcPrChange w:id="5916" w:author=" " w:date="2021-11-14T09:15:00Z">
              <w:tcPr>
                <w:tcW w:w="3964" w:type="dxa"/>
                <w:gridSpan w:val="2"/>
                <w:vAlign w:val="center"/>
              </w:tcPr>
            </w:tcPrChange>
          </w:tcPr>
          <w:p w14:paraId="55FE40DA" w14:textId="77777777" w:rsidR="0008435D" w:rsidRPr="0044182F" w:rsidRDefault="0008435D" w:rsidP="00590A19">
            <w:pPr>
              <w:rPr>
                <w:ins w:id="5917" w:author=" " w:date="2021-11-14T09:00:00Z"/>
              </w:rPr>
            </w:pPr>
            <w:ins w:id="5918" w:author=" " w:date="2021-11-14T09:00:00Z">
              <w:r>
                <w:t>Use case dijalankan jika terdapat notifikasi bahwa terdapat siswa yang bermasalah</w:t>
              </w:r>
            </w:ins>
          </w:p>
        </w:tc>
      </w:tr>
      <w:tr w:rsidR="0008435D" w:rsidRPr="00435CA8" w14:paraId="30552818" w14:textId="77777777" w:rsidTr="00937698">
        <w:trPr>
          <w:jc w:val="center"/>
          <w:ins w:id="5919" w:author=" " w:date="2021-11-14T09:00:00Z"/>
          <w:trPrChange w:id="5920" w:author=" " w:date="2021-11-14T09:15:00Z">
            <w:trPr>
              <w:gridAfter w:val="0"/>
              <w:wAfter w:w="113" w:type="dxa"/>
              <w:jc w:val="center"/>
            </w:trPr>
          </w:trPrChange>
        </w:trPr>
        <w:tc>
          <w:tcPr>
            <w:tcW w:w="3763" w:type="dxa"/>
            <w:gridSpan w:val="2"/>
            <w:vAlign w:val="center"/>
            <w:tcPrChange w:id="5921" w:author=" " w:date="2021-11-14T09:15:00Z">
              <w:tcPr>
                <w:tcW w:w="3827" w:type="dxa"/>
                <w:gridSpan w:val="4"/>
                <w:vAlign w:val="center"/>
              </w:tcPr>
            </w:tcPrChange>
          </w:tcPr>
          <w:p w14:paraId="35108922" w14:textId="77777777" w:rsidR="0008435D" w:rsidRPr="0044182F" w:rsidRDefault="0008435D" w:rsidP="00590A19">
            <w:pPr>
              <w:rPr>
                <w:ins w:id="5922" w:author=" " w:date="2021-11-14T09:00:00Z"/>
                <w:b/>
              </w:rPr>
            </w:pPr>
            <w:ins w:id="5923" w:author=" " w:date="2021-11-14T09:00:00Z">
              <w:r w:rsidRPr="0044182F">
                <w:rPr>
                  <w:b/>
                </w:rPr>
                <w:t>Pre-Conditions</w:t>
              </w:r>
            </w:ins>
          </w:p>
        </w:tc>
        <w:tc>
          <w:tcPr>
            <w:tcW w:w="3929" w:type="dxa"/>
            <w:vAlign w:val="center"/>
            <w:tcPrChange w:id="5924" w:author=" " w:date="2021-11-14T09:15:00Z">
              <w:tcPr>
                <w:tcW w:w="3964" w:type="dxa"/>
                <w:gridSpan w:val="2"/>
                <w:vAlign w:val="center"/>
              </w:tcPr>
            </w:tcPrChange>
          </w:tcPr>
          <w:p w14:paraId="5669B517" w14:textId="77777777" w:rsidR="0008435D" w:rsidRPr="00435CA8" w:rsidRDefault="0008435D" w:rsidP="00590A19">
            <w:pPr>
              <w:rPr>
                <w:ins w:id="5925" w:author=" " w:date="2021-11-14T09:00:00Z"/>
              </w:rPr>
            </w:pPr>
            <w:ins w:id="5926" w:author=" " w:date="2021-11-14T09:00:00Z">
              <w:r>
                <w:t>Tidak terdapat data siswa bermasalah</w:t>
              </w:r>
            </w:ins>
          </w:p>
        </w:tc>
      </w:tr>
      <w:tr w:rsidR="0008435D" w:rsidRPr="0048762E" w14:paraId="1260065F" w14:textId="77777777" w:rsidTr="00937698">
        <w:trPr>
          <w:jc w:val="center"/>
          <w:ins w:id="5927" w:author=" " w:date="2021-11-14T09:00:00Z"/>
          <w:trPrChange w:id="5928" w:author=" " w:date="2021-11-14T09:15:00Z">
            <w:trPr>
              <w:gridAfter w:val="0"/>
              <w:wAfter w:w="113" w:type="dxa"/>
              <w:jc w:val="center"/>
            </w:trPr>
          </w:trPrChange>
        </w:trPr>
        <w:tc>
          <w:tcPr>
            <w:tcW w:w="3763" w:type="dxa"/>
            <w:gridSpan w:val="2"/>
            <w:vAlign w:val="center"/>
            <w:tcPrChange w:id="5929" w:author=" " w:date="2021-11-14T09:15:00Z">
              <w:tcPr>
                <w:tcW w:w="3827" w:type="dxa"/>
                <w:gridSpan w:val="4"/>
                <w:vAlign w:val="center"/>
              </w:tcPr>
            </w:tcPrChange>
          </w:tcPr>
          <w:p w14:paraId="4DEFFA68" w14:textId="77777777" w:rsidR="0008435D" w:rsidRPr="0044182F" w:rsidRDefault="0008435D" w:rsidP="00590A19">
            <w:pPr>
              <w:rPr>
                <w:ins w:id="5930" w:author=" " w:date="2021-11-14T09:00:00Z"/>
                <w:b/>
              </w:rPr>
            </w:pPr>
            <w:ins w:id="5931" w:author=" " w:date="2021-11-14T09:00:00Z">
              <w:r w:rsidRPr="0044182F">
                <w:rPr>
                  <w:b/>
                </w:rPr>
                <w:t>Post-Conditions</w:t>
              </w:r>
            </w:ins>
          </w:p>
        </w:tc>
        <w:tc>
          <w:tcPr>
            <w:tcW w:w="3929" w:type="dxa"/>
            <w:vAlign w:val="center"/>
            <w:tcPrChange w:id="5932" w:author=" " w:date="2021-11-14T09:15:00Z">
              <w:tcPr>
                <w:tcW w:w="3964" w:type="dxa"/>
                <w:gridSpan w:val="2"/>
                <w:vAlign w:val="center"/>
              </w:tcPr>
            </w:tcPrChange>
          </w:tcPr>
          <w:p w14:paraId="0A6651E2" w14:textId="77777777" w:rsidR="0008435D" w:rsidRPr="0048762E" w:rsidRDefault="0008435D" w:rsidP="00590A19">
            <w:pPr>
              <w:rPr>
                <w:ins w:id="5933" w:author=" " w:date="2021-11-14T09:00:00Z"/>
              </w:rPr>
            </w:pPr>
            <w:ins w:id="5934" w:author=" " w:date="2021-11-14T09:00:00Z">
              <w:r>
                <w:t xml:space="preserve">sistem menampilkan data siswa bermasalah </w:t>
              </w:r>
            </w:ins>
          </w:p>
        </w:tc>
      </w:tr>
      <w:tr w:rsidR="0008435D" w:rsidRPr="0044182F" w14:paraId="432DB7B5" w14:textId="77777777" w:rsidTr="00937698">
        <w:trPr>
          <w:jc w:val="center"/>
          <w:ins w:id="5935" w:author=" " w:date="2021-11-14T09:00:00Z"/>
          <w:trPrChange w:id="5936" w:author=" " w:date="2021-11-14T09:15:00Z">
            <w:trPr>
              <w:gridAfter w:val="0"/>
              <w:wAfter w:w="113" w:type="dxa"/>
              <w:jc w:val="center"/>
            </w:trPr>
          </w:trPrChange>
        </w:trPr>
        <w:tc>
          <w:tcPr>
            <w:tcW w:w="7692" w:type="dxa"/>
            <w:gridSpan w:val="3"/>
            <w:shd w:val="clear" w:color="auto" w:fill="F2EE98"/>
            <w:vAlign w:val="center"/>
            <w:tcPrChange w:id="5937" w:author=" " w:date="2021-11-14T09:15:00Z">
              <w:tcPr>
                <w:tcW w:w="7791" w:type="dxa"/>
                <w:gridSpan w:val="6"/>
                <w:shd w:val="clear" w:color="auto" w:fill="F2EE98"/>
                <w:vAlign w:val="center"/>
              </w:tcPr>
            </w:tcPrChange>
          </w:tcPr>
          <w:p w14:paraId="08E137FE" w14:textId="77777777" w:rsidR="0008435D" w:rsidRPr="0044182F" w:rsidRDefault="0008435D" w:rsidP="00590A19">
            <w:pPr>
              <w:jc w:val="center"/>
              <w:rPr>
                <w:ins w:id="5938" w:author=" " w:date="2021-11-14T09:00:00Z"/>
                <w:b/>
              </w:rPr>
            </w:pPr>
            <w:ins w:id="5939" w:author=" " w:date="2021-11-14T09:00:00Z">
              <w:r w:rsidRPr="0044182F">
                <w:rPr>
                  <w:b/>
                </w:rPr>
                <w:t>Main Course</w:t>
              </w:r>
            </w:ins>
          </w:p>
        </w:tc>
      </w:tr>
      <w:tr w:rsidR="0008435D" w:rsidRPr="0044182F" w14:paraId="6552824A" w14:textId="77777777" w:rsidTr="00937698">
        <w:trPr>
          <w:jc w:val="center"/>
          <w:ins w:id="5940" w:author=" " w:date="2021-11-14T09:00:00Z"/>
          <w:trPrChange w:id="5941" w:author=" " w:date="2021-11-14T09:15:00Z">
            <w:trPr>
              <w:gridAfter w:val="0"/>
              <w:wAfter w:w="113" w:type="dxa"/>
              <w:jc w:val="center"/>
            </w:trPr>
          </w:trPrChange>
        </w:trPr>
        <w:tc>
          <w:tcPr>
            <w:tcW w:w="3763" w:type="dxa"/>
            <w:gridSpan w:val="2"/>
            <w:shd w:val="clear" w:color="auto" w:fill="F2EE98"/>
            <w:vAlign w:val="center"/>
            <w:tcPrChange w:id="5942" w:author=" " w:date="2021-11-14T09:15:00Z">
              <w:tcPr>
                <w:tcW w:w="3827" w:type="dxa"/>
                <w:gridSpan w:val="4"/>
                <w:shd w:val="clear" w:color="auto" w:fill="F2EE98"/>
                <w:vAlign w:val="center"/>
              </w:tcPr>
            </w:tcPrChange>
          </w:tcPr>
          <w:p w14:paraId="4BED6994" w14:textId="77777777" w:rsidR="0008435D" w:rsidRPr="0044182F" w:rsidRDefault="0008435D" w:rsidP="00590A19">
            <w:pPr>
              <w:jc w:val="center"/>
              <w:rPr>
                <w:ins w:id="5943" w:author=" " w:date="2021-11-14T09:00:00Z"/>
                <w:b/>
              </w:rPr>
            </w:pPr>
            <w:ins w:id="5944" w:author=" " w:date="2021-11-14T09:00:00Z">
              <w:r w:rsidRPr="0044182F">
                <w:rPr>
                  <w:b/>
                </w:rPr>
                <w:t>Aksi Aktor</w:t>
              </w:r>
            </w:ins>
          </w:p>
        </w:tc>
        <w:tc>
          <w:tcPr>
            <w:tcW w:w="3929" w:type="dxa"/>
            <w:shd w:val="clear" w:color="auto" w:fill="F2EE98"/>
            <w:vAlign w:val="center"/>
            <w:tcPrChange w:id="5945" w:author=" " w:date="2021-11-14T09:15:00Z">
              <w:tcPr>
                <w:tcW w:w="3964" w:type="dxa"/>
                <w:gridSpan w:val="2"/>
                <w:shd w:val="clear" w:color="auto" w:fill="F2EE98"/>
                <w:vAlign w:val="center"/>
              </w:tcPr>
            </w:tcPrChange>
          </w:tcPr>
          <w:p w14:paraId="6DF82FE6" w14:textId="77777777" w:rsidR="0008435D" w:rsidRPr="0044182F" w:rsidRDefault="0008435D" w:rsidP="00590A19">
            <w:pPr>
              <w:jc w:val="center"/>
              <w:rPr>
                <w:ins w:id="5946" w:author=" " w:date="2021-11-14T09:00:00Z"/>
                <w:b/>
              </w:rPr>
            </w:pPr>
            <w:ins w:id="5947" w:author=" " w:date="2021-11-14T09:00:00Z">
              <w:r w:rsidRPr="0044182F">
                <w:rPr>
                  <w:b/>
                </w:rPr>
                <w:t>Reaksi Sistem</w:t>
              </w:r>
            </w:ins>
          </w:p>
        </w:tc>
      </w:tr>
      <w:tr w:rsidR="0008435D" w:rsidRPr="0044182F" w14:paraId="2AF4EE42" w14:textId="77777777" w:rsidTr="00937698">
        <w:trPr>
          <w:jc w:val="center"/>
          <w:ins w:id="5948" w:author=" " w:date="2021-11-14T09:00:00Z"/>
          <w:trPrChange w:id="5949" w:author=" " w:date="2021-11-14T09:15:00Z">
            <w:trPr>
              <w:gridAfter w:val="0"/>
              <w:wAfter w:w="113" w:type="dxa"/>
              <w:jc w:val="center"/>
            </w:trPr>
          </w:trPrChange>
        </w:trPr>
        <w:tc>
          <w:tcPr>
            <w:tcW w:w="3763" w:type="dxa"/>
            <w:gridSpan w:val="2"/>
            <w:vAlign w:val="center"/>
            <w:tcPrChange w:id="5950" w:author=" " w:date="2021-11-14T09:15:00Z">
              <w:tcPr>
                <w:tcW w:w="3827" w:type="dxa"/>
                <w:gridSpan w:val="4"/>
                <w:vAlign w:val="center"/>
              </w:tcPr>
            </w:tcPrChange>
          </w:tcPr>
          <w:p w14:paraId="295D34EA" w14:textId="77777777" w:rsidR="0008435D" w:rsidRPr="0044182F" w:rsidRDefault="0008435D" w:rsidP="0008435D">
            <w:pPr>
              <w:numPr>
                <w:ilvl w:val="0"/>
                <w:numId w:val="38"/>
              </w:numPr>
              <w:spacing w:after="160"/>
              <w:ind w:left="592"/>
              <w:rPr>
                <w:ins w:id="5951" w:author=" " w:date="2021-11-14T09:00:00Z"/>
              </w:rPr>
            </w:pPr>
            <w:ins w:id="5952" w:author=" " w:date="2021-11-14T09:00:00Z">
              <w:r>
                <w:t>Aktor mengakses dengan hak akses yang dimiliki kedalam sistem dan memilih menu “Laporan Siswa Bermasalah”.</w:t>
              </w:r>
            </w:ins>
          </w:p>
        </w:tc>
        <w:tc>
          <w:tcPr>
            <w:tcW w:w="3929" w:type="dxa"/>
            <w:vAlign w:val="center"/>
            <w:tcPrChange w:id="5953" w:author=" " w:date="2021-11-14T09:15:00Z">
              <w:tcPr>
                <w:tcW w:w="3964" w:type="dxa"/>
                <w:gridSpan w:val="2"/>
                <w:vAlign w:val="center"/>
              </w:tcPr>
            </w:tcPrChange>
          </w:tcPr>
          <w:p w14:paraId="77C3BB4A" w14:textId="77777777" w:rsidR="0008435D" w:rsidRPr="0044182F" w:rsidRDefault="0008435D" w:rsidP="00590A19">
            <w:pPr>
              <w:ind w:left="511"/>
              <w:rPr>
                <w:ins w:id="5954" w:author=" " w:date="2021-11-14T09:00:00Z"/>
              </w:rPr>
            </w:pPr>
          </w:p>
        </w:tc>
      </w:tr>
      <w:tr w:rsidR="0008435D" w:rsidRPr="0044182F" w14:paraId="7B545370" w14:textId="77777777" w:rsidTr="00937698">
        <w:trPr>
          <w:jc w:val="center"/>
          <w:ins w:id="5955" w:author=" " w:date="2021-11-14T09:00:00Z"/>
          <w:trPrChange w:id="5956" w:author=" " w:date="2021-11-14T09:15:00Z">
            <w:trPr>
              <w:gridAfter w:val="0"/>
              <w:wAfter w:w="113" w:type="dxa"/>
              <w:jc w:val="center"/>
            </w:trPr>
          </w:trPrChange>
        </w:trPr>
        <w:tc>
          <w:tcPr>
            <w:tcW w:w="3763" w:type="dxa"/>
            <w:gridSpan w:val="2"/>
            <w:vAlign w:val="center"/>
            <w:tcPrChange w:id="5957" w:author=" " w:date="2021-11-14T09:15:00Z">
              <w:tcPr>
                <w:tcW w:w="3827" w:type="dxa"/>
                <w:gridSpan w:val="4"/>
                <w:vAlign w:val="center"/>
              </w:tcPr>
            </w:tcPrChange>
          </w:tcPr>
          <w:p w14:paraId="116534DE" w14:textId="77777777" w:rsidR="0008435D" w:rsidRPr="0044182F" w:rsidRDefault="0008435D" w:rsidP="00590A19">
            <w:pPr>
              <w:ind w:left="510"/>
              <w:rPr>
                <w:ins w:id="5958" w:author=" " w:date="2021-11-14T09:00:00Z"/>
              </w:rPr>
            </w:pPr>
          </w:p>
        </w:tc>
        <w:tc>
          <w:tcPr>
            <w:tcW w:w="3929" w:type="dxa"/>
            <w:vAlign w:val="center"/>
            <w:tcPrChange w:id="5959" w:author=" " w:date="2021-11-14T09:15:00Z">
              <w:tcPr>
                <w:tcW w:w="3964" w:type="dxa"/>
                <w:gridSpan w:val="2"/>
                <w:vAlign w:val="center"/>
              </w:tcPr>
            </w:tcPrChange>
          </w:tcPr>
          <w:p w14:paraId="72A9E8C9" w14:textId="77777777" w:rsidR="0008435D" w:rsidRPr="0044182F" w:rsidRDefault="0008435D" w:rsidP="0008435D">
            <w:pPr>
              <w:numPr>
                <w:ilvl w:val="0"/>
                <w:numId w:val="38"/>
              </w:numPr>
              <w:spacing w:after="160"/>
              <w:ind w:left="511"/>
              <w:rPr>
                <w:ins w:id="5960" w:author=" " w:date="2021-11-14T09:00:00Z"/>
              </w:rPr>
            </w:pPr>
            <w:ins w:id="5961" w:author=" " w:date="2021-11-14T09:00:00Z">
              <w:r>
                <w:t xml:space="preserve">Mengakses </w:t>
              </w:r>
              <w:r w:rsidRPr="00435CA8">
                <w:rPr>
                  <w:i/>
                  <w:iCs/>
                </w:rPr>
                <w:t>database</w:t>
              </w:r>
              <w:r>
                <w:t xml:space="preserve"> </w:t>
              </w:r>
            </w:ins>
          </w:p>
        </w:tc>
      </w:tr>
      <w:tr w:rsidR="0008435D" w14:paraId="77095C04" w14:textId="77777777" w:rsidTr="00937698">
        <w:trPr>
          <w:jc w:val="center"/>
          <w:ins w:id="5962" w:author=" " w:date="2021-11-14T09:00:00Z"/>
          <w:trPrChange w:id="5963" w:author=" " w:date="2021-11-14T09:15:00Z">
            <w:trPr>
              <w:gridAfter w:val="0"/>
              <w:wAfter w:w="113" w:type="dxa"/>
              <w:jc w:val="center"/>
            </w:trPr>
          </w:trPrChange>
        </w:trPr>
        <w:tc>
          <w:tcPr>
            <w:tcW w:w="3763" w:type="dxa"/>
            <w:gridSpan w:val="2"/>
            <w:vAlign w:val="center"/>
            <w:tcPrChange w:id="5964" w:author=" " w:date="2021-11-14T09:15:00Z">
              <w:tcPr>
                <w:tcW w:w="3827" w:type="dxa"/>
                <w:gridSpan w:val="4"/>
                <w:vAlign w:val="center"/>
              </w:tcPr>
            </w:tcPrChange>
          </w:tcPr>
          <w:p w14:paraId="6D11E998" w14:textId="77777777" w:rsidR="0008435D" w:rsidRPr="0044182F" w:rsidRDefault="0008435D" w:rsidP="00590A19">
            <w:pPr>
              <w:pStyle w:val="ListParagraph"/>
              <w:ind w:left="450"/>
              <w:rPr>
                <w:ins w:id="5965" w:author=" " w:date="2021-11-14T09:00:00Z"/>
              </w:rPr>
            </w:pPr>
          </w:p>
        </w:tc>
        <w:tc>
          <w:tcPr>
            <w:tcW w:w="3929" w:type="dxa"/>
            <w:vAlign w:val="center"/>
            <w:tcPrChange w:id="5966" w:author=" " w:date="2021-11-14T09:15:00Z">
              <w:tcPr>
                <w:tcW w:w="3964" w:type="dxa"/>
                <w:gridSpan w:val="2"/>
                <w:vAlign w:val="center"/>
              </w:tcPr>
            </w:tcPrChange>
          </w:tcPr>
          <w:p w14:paraId="633B5A70" w14:textId="77777777" w:rsidR="0008435D" w:rsidRDefault="0008435D" w:rsidP="0008435D">
            <w:pPr>
              <w:pStyle w:val="ListParagraph"/>
              <w:numPr>
                <w:ilvl w:val="0"/>
                <w:numId w:val="38"/>
              </w:numPr>
              <w:spacing w:after="160"/>
              <w:ind w:left="464"/>
              <w:rPr>
                <w:ins w:id="5967" w:author=" " w:date="2021-11-14T09:00:00Z"/>
              </w:rPr>
            </w:pPr>
            <w:ins w:id="5968" w:author=" " w:date="2021-11-14T09:00:00Z">
              <w:r>
                <w:t>Menampilkan Data Laporan Siswa Bermasalah</w:t>
              </w:r>
            </w:ins>
          </w:p>
        </w:tc>
      </w:tr>
      <w:tr w:rsidR="00937698" w14:paraId="617BA45A" w14:textId="77777777" w:rsidTr="00937698">
        <w:trPr>
          <w:jc w:val="center"/>
          <w:ins w:id="5969" w:author=" " w:date="2021-11-14T09:15:00Z"/>
        </w:trPr>
        <w:tc>
          <w:tcPr>
            <w:tcW w:w="3763" w:type="dxa"/>
            <w:gridSpan w:val="2"/>
            <w:vAlign w:val="center"/>
          </w:tcPr>
          <w:p w14:paraId="16BA266C" w14:textId="0CE59994" w:rsidR="00937698" w:rsidRPr="0044182F" w:rsidRDefault="00937698" w:rsidP="00590A19">
            <w:pPr>
              <w:pStyle w:val="ListParagraph"/>
              <w:ind w:left="450"/>
              <w:rPr>
                <w:ins w:id="5970" w:author=" " w:date="2021-11-14T09:15:00Z"/>
              </w:rPr>
            </w:pPr>
            <w:ins w:id="5971" w:author=" " w:date="2021-11-14T09:15:00Z">
              <w:r>
                <w:t>4. Menerima Data Sis</w:t>
              </w:r>
            </w:ins>
            <w:ins w:id="5972" w:author=" " w:date="2021-11-14T09:16:00Z">
              <w:r>
                <w:t>wa bermasalah</w:t>
              </w:r>
            </w:ins>
          </w:p>
        </w:tc>
        <w:tc>
          <w:tcPr>
            <w:tcW w:w="3929" w:type="dxa"/>
            <w:vAlign w:val="center"/>
          </w:tcPr>
          <w:p w14:paraId="7E60C53D" w14:textId="77777777" w:rsidR="00937698" w:rsidRDefault="00937698">
            <w:pPr>
              <w:pStyle w:val="ListParagraph"/>
              <w:spacing w:after="160"/>
              <w:ind w:left="464"/>
              <w:rPr>
                <w:ins w:id="5973" w:author=" " w:date="2021-11-14T09:15:00Z"/>
              </w:rPr>
              <w:pPrChange w:id="5974" w:author=" " w:date="2021-11-14T09:15:00Z">
                <w:pPr>
                  <w:pStyle w:val="ListParagraph"/>
                  <w:numPr>
                    <w:numId w:val="38"/>
                  </w:numPr>
                  <w:spacing w:after="160"/>
                  <w:ind w:left="464" w:hanging="360"/>
                </w:pPr>
              </w:pPrChange>
            </w:pPr>
          </w:p>
        </w:tc>
      </w:tr>
      <w:tr w:rsidR="00937698" w:rsidRPr="001B1AF9" w14:paraId="0C618851" w14:textId="77777777" w:rsidTr="00937698">
        <w:trPr>
          <w:jc w:val="center"/>
          <w:ins w:id="5975" w:author=" " w:date="2021-11-14T09:14:00Z"/>
          <w:trPrChange w:id="5976" w:author=" " w:date="2021-11-14T09:15:00Z">
            <w:trPr>
              <w:gridBefore w:val="1"/>
              <w:wBefore w:w="113" w:type="dxa"/>
              <w:jc w:val="center"/>
            </w:trPr>
          </w:trPrChange>
        </w:trPr>
        <w:tc>
          <w:tcPr>
            <w:tcW w:w="7692" w:type="dxa"/>
            <w:gridSpan w:val="3"/>
            <w:shd w:val="clear" w:color="auto" w:fill="F2EE98"/>
            <w:vAlign w:val="center"/>
            <w:tcPrChange w:id="5977" w:author=" "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5978" w:author=" " w:date="2021-11-14T09:14:00Z"/>
                <w:b/>
                <w:bCs/>
              </w:rPr>
            </w:pPr>
            <w:ins w:id="5979" w:author=" " w:date="2021-11-14T09:14:00Z">
              <w:r w:rsidRPr="001B1AF9">
                <w:rPr>
                  <w:b/>
                  <w:bCs/>
                </w:rPr>
                <w:t>Skenario Eksepsi (Optional)</w:t>
              </w:r>
            </w:ins>
          </w:p>
        </w:tc>
      </w:tr>
      <w:tr w:rsidR="00937698" w:rsidRPr="001B1AF9" w14:paraId="56847C6A" w14:textId="77777777" w:rsidTr="00937698">
        <w:trPr>
          <w:jc w:val="center"/>
          <w:ins w:id="5980" w:author=" "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5981" w:author=" " w:date="2021-11-14T09:14:00Z"/>
                <w:b/>
                <w:bCs/>
              </w:rPr>
            </w:pPr>
            <w:ins w:id="5982" w:author=" "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5983" w:author=" " w:date="2021-11-14T09:14:00Z"/>
                <w:b/>
                <w:bCs/>
              </w:rPr>
            </w:pPr>
            <w:ins w:id="5984" w:author=" " w:date="2021-11-14T09:14:00Z">
              <w:r w:rsidRPr="001B1AF9">
                <w:rPr>
                  <w:b/>
                  <w:bCs/>
                </w:rPr>
                <w:t>Reaksi Sistem</w:t>
              </w:r>
            </w:ins>
          </w:p>
        </w:tc>
      </w:tr>
      <w:tr w:rsidR="00937698" w14:paraId="519F4093" w14:textId="77777777" w:rsidTr="00937698">
        <w:trPr>
          <w:jc w:val="center"/>
          <w:ins w:id="5985" w:author=" " w:date="2021-11-14T09:14:00Z"/>
        </w:trPr>
        <w:tc>
          <w:tcPr>
            <w:tcW w:w="3746" w:type="dxa"/>
            <w:vAlign w:val="center"/>
          </w:tcPr>
          <w:p w14:paraId="33A5D83C" w14:textId="77777777" w:rsidR="00937698" w:rsidRDefault="00937698" w:rsidP="00590A19">
            <w:pPr>
              <w:pStyle w:val="ListParagraph"/>
              <w:ind w:left="455"/>
              <w:rPr>
                <w:ins w:id="5986" w:author=" " w:date="2021-11-14T09:14:00Z"/>
              </w:rPr>
            </w:pPr>
          </w:p>
        </w:tc>
        <w:tc>
          <w:tcPr>
            <w:tcW w:w="3946" w:type="dxa"/>
            <w:gridSpan w:val="2"/>
            <w:vAlign w:val="center"/>
          </w:tcPr>
          <w:p w14:paraId="7C653495" w14:textId="77777777" w:rsidR="00937698" w:rsidRDefault="00937698" w:rsidP="00590A19">
            <w:pPr>
              <w:pStyle w:val="ListParagraph"/>
              <w:spacing w:after="160"/>
              <w:ind w:left="0"/>
              <w:rPr>
                <w:ins w:id="5987" w:author=" " w:date="2021-11-14T09:14:00Z"/>
              </w:rPr>
            </w:pPr>
            <w:ins w:id="5988" w:author=" " w:date="2021-11-14T09:14:00Z">
              <w:r>
                <w:t xml:space="preserve">2a. Memeriksa data ternyata terdapat siswa yang berstatus alpha lebih dari 3 kali, 6 kali dan 9 kali yang kemudian </w:t>
              </w:r>
              <w:r>
                <w:lastRenderedPageBreak/>
                <w:t>memanggil notifikasi siswa bermasalah.</w:t>
              </w:r>
            </w:ins>
          </w:p>
        </w:tc>
      </w:tr>
      <w:tr w:rsidR="00937698" w14:paraId="156B9D75" w14:textId="77777777" w:rsidTr="00937698">
        <w:trPr>
          <w:jc w:val="center"/>
          <w:ins w:id="5989" w:author=" " w:date="2021-11-14T09:14:00Z"/>
        </w:trPr>
        <w:tc>
          <w:tcPr>
            <w:tcW w:w="3746" w:type="dxa"/>
            <w:vAlign w:val="center"/>
          </w:tcPr>
          <w:p w14:paraId="657D1866" w14:textId="77777777" w:rsidR="00937698" w:rsidRDefault="00937698" w:rsidP="00590A19">
            <w:pPr>
              <w:pStyle w:val="ListParagraph"/>
              <w:ind w:left="450"/>
              <w:rPr>
                <w:ins w:id="5990" w:author=" " w:date="2021-11-14T09:14:00Z"/>
              </w:rPr>
            </w:pPr>
          </w:p>
        </w:tc>
        <w:tc>
          <w:tcPr>
            <w:tcW w:w="3946" w:type="dxa"/>
            <w:gridSpan w:val="2"/>
            <w:vAlign w:val="center"/>
          </w:tcPr>
          <w:p w14:paraId="0B1DE876" w14:textId="77777777" w:rsidR="00937698" w:rsidRDefault="00937698" w:rsidP="00590A19">
            <w:pPr>
              <w:pStyle w:val="ListParagraph"/>
              <w:spacing w:after="160"/>
              <w:ind w:left="0"/>
              <w:rPr>
                <w:ins w:id="5991" w:author=" " w:date="2021-11-14T09:14:00Z"/>
              </w:rPr>
            </w:pPr>
            <w:ins w:id="5992" w:author=" " w:date="2021-11-14T09:14:00Z">
              <w:r>
                <w:t>3a. Menampilkan data siswa yang berstatus alpha</w:t>
              </w:r>
            </w:ins>
          </w:p>
        </w:tc>
      </w:tr>
      <w:tr w:rsidR="00937698" w14:paraId="2D9E6C72" w14:textId="77777777" w:rsidTr="00937698">
        <w:trPr>
          <w:jc w:val="center"/>
          <w:ins w:id="5993" w:author=" " w:date="2021-11-14T09:14:00Z"/>
        </w:trPr>
        <w:tc>
          <w:tcPr>
            <w:tcW w:w="3746" w:type="dxa"/>
            <w:vAlign w:val="center"/>
          </w:tcPr>
          <w:p w14:paraId="5C8459E2" w14:textId="77777777" w:rsidR="00937698" w:rsidRDefault="00937698" w:rsidP="00590A19">
            <w:pPr>
              <w:pStyle w:val="ListParagraph"/>
              <w:ind w:left="167"/>
              <w:rPr>
                <w:ins w:id="5994" w:author=" " w:date="2021-11-14T09:14:00Z"/>
              </w:rPr>
            </w:pPr>
            <w:ins w:id="5995" w:author=" " w:date="2021-11-14T09:14:00Z">
              <w:r>
                <w:t>4a. Guru BK menerima data siswa bermasalah</w:t>
              </w:r>
            </w:ins>
          </w:p>
        </w:tc>
        <w:tc>
          <w:tcPr>
            <w:tcW w:w="3946" w:type="dxa"/>
            <w:gridSpan w:val="2"/>
            <w:vAlign w:val="center"/>
          </w:tcPr>
          <w:p w14:paraId="5C791EC6" w14:textId="77777777" w:rsidR="00937698" w:rsidRDefault="00937698" w:rsidP="00590A19">
            <w:pPr>
              <w:pStyle w:val="ListParagraph"/>
              <w:spacing w:after="160"/>
              <w:ind w:left="180"/>
              <w:rPr>
                <w:ins w:id="5996" w:author=" " w:date="2021-11-14T09:14:00Z"/>
              </w:rPr>
            </w:pPr>
          </w:p>
        </w:tc>
      </w:tr>
    </w:tbl>
    <w:p w14:paraId="199C273C" w14:textId="670A42F0" w:rsidR="0008435D" w:rsidDel="00590A19" w:rsidRDefault="00702C53">
      <w:pPr>
        <w:rPr>
          <w:ins w:id="5997" w:author=" " w:date="2021-11-14T08:59:00Z"/>
          <w:del w:id="5998" w:author="Rafi Aziizi" w:date="2021-11-14T09:56:00Z"/>
        </w:rPr>
        <w:pPrChange w:id="5999" w:author="Rafi Aziizi" w:date="2021-11-14T12:23:00Z">
          <w:pPr>
            <w:pStyle w:val="ListParagraph"/>
            <w:numPr>
              <w:numId w:val="122"/>
            </w:numPr>
            <w:ind w:left="426" w:hanging="360"/>
          </w:pPr>
        </w:pPrChange>
      </w:pPr>
      <w:ins w:id="6000" w:author="Rafi Aziizi" w:date="2021-11-14T12:23:00Z">
        <w:r>
          <w:t xml:space="preserve">        b. </w:t>
        </w:r>
      </w:ins>
    </w:p>
    <w:p w14:paraId="55BEEFB0" w14:textId="3DA5B84F" w:rsidR="00270503" w:rsidDel="0008435D" w:rsidRDefault="00270503">
      <w:pPr>
        <w:rPr>
          <w:del w:id="6001" w:author="chaniaayulestari@outlook.com" w:date="2021-11-13T14:13:00Z"/>
        </w:rPr>
        <w:pPrChange w:id="6002" w:author="Rafi Aziizi" w:date="2021-11-14T12:23:00Z">
          <w:pPr>
            <w:pStyle w:val="ListParagraph"/>
          </w:pPr>
        </w:pPrChange>
      </w:pPr>
      <w:del w:id="6003" w:author=" " w:date="2021-11-14T08:59:00Z">
        <w:r w:rsidDel="0008435D">
          <w:delText xml:space="preserve">Skenario </w:delText>
        </w:r>
      </w:del>
      <w:ins w:id="6004" w:author=" " w:date="2021-11-14T09:05:00Z">
        <w:r w:rsidR="001B4CFD">
          <w:t>Edit</w:t>
        </w:r>
      </w:ins>
      <w:ins w:id="6005" w:author=" " w:date="2021-11-14T08:59:00Z">
        <w:r w:rsidR="0008435D">
          <w:t xml:space="preserve"> </w:t>
        </w:r>
      </w:ins>
      <w:r>
        <w:t>Laporan Siswa Bermasalah</w:t>
      </w:r>
    </w:p>
    <w:p w14:paraId="3E180D8F" w14:textId="5E3B11A7" w:rsidR="0008435D" w:rsidRDefault="0008435D">
      <w:pPr>
        <w:rPr>
          <w:ins w:id="6006" w:author=" " w:date="2021-11-14T08:59:00Z"/>
        </w:rPr>
        <w:pPrChange w:id="6007"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6008" w:author=" " w:date="2021-11-14T08:59:00Z"/>
        </w:rPr>
        <w:pPrChange w:id="6009" w:author=" " w:date="2021-11-14T09:00:00Z">
          <w:pPr>
            <w:pStyle w:val="Caption"/>
            <w:keepNext/>
            <w:jc w:val="center"/>
          </w:pPr>
        </w:pPrChange>
      </w:pPr>
      <w:del w:id="6010" w:author="chaniaayulestari@outlook.com" w:date="2021-11-12T16:32:00Z">
        <w:r w:rsidDel="00885B6D">
          <w:delText xml:space="preserve">Table 3. </w:delText>
        </w:r>
        <w:r w:rsidR="006720D0" w:rsidDel="00885B6D">
          <w:fldChar w:fldCharType="begin"/>
        </w:r>
        <w:r w:rsidR="006720D0" w:rsidRPr="0008435D" w:rsidDel="00885B6D">
          <w:rPr>
            <w:rPrChange w:id="6011" w:author=" " w:date="2021-11-14T09:00:00Z">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6012" w:author="chaniaayulestari@outlook.com" w:date="2021-11-13T14:13:00Z"/>
        </w:rPr>
        <w:pPrChange w:id="6013" w:author="Rafi Aziizi" w:date="2021-11-14T09:56:00Z">
          <w:pPr/>
        </w:pPrChange>
      </w:pPr>
      <w:bookmarkStart w:id="6014" w:name="_Toc87762757"/>
      <w:ins w:id="6015" w:author="chaniaayulestari@outlook.com" w:date="2021-11-13T14:13:00Z">
        <w:r>
          <w:t xml:space="preserve">Tabel 3. </w:t>
        </w:r>
      </w:ins>
      <w:ins w:id="6016" w:author="Rafi Aziizi" w:date="2021-11-14T11:08:00Z">
        <w:r w:rsidR="001B2DEA">
          <w:fldChar w:fldCharType="begin"/>
        </w:r>
        <w:r w:rsidR="001B2DEA">
          <w:instrText xml:space="preserve"> SEQ Tabel_3. \* ARABIC </w:instrText>
        </w:r>
      </w:ins>
      <w:r w:rsidR="001B2DEA">
        <w:fldChar w:fldCharType="separate"/>
      </w:r>
      <w:ins w:id="6017" w:author="Rafi Aziizi" w:date="2021-11-14T11:08:00Z">
        <w:r w:rsidR="001B2DEA">
          <w:rPr>
            <w:noProof/>
          </w:rPr>
          <w:t>48</w:t>
        </w:r>
        <w:r w:rsidR="001B2DEA">
          <w:fldChar w:fldCharType="end"/>
        </w:r>
      </w:ins>
      <w:ins w:id="6018" w:author="chaniaayulestari@outlook.com" w:date="2021-11-13T14:13:00Z">
        <w:del w:id="6019" w:author="Rafi Aziizi" w:date="2021-11-14T09:52:00Z">
          <w:r w:rsidDel="003640C9">
            <w:fldChar w:fldCharType="begin"/>
          </w:r>
          <w:r w:rsidDel="003640C9">
            <w:delInstrText xml:space="preserve"> SEQ Tabel_3. \* ARABIC </w:delInstrText>
          </w:r>
        </w:del>
      </w:ins>
      <w:del w:id="6020" w:author="Rafi Aziizi" w:date="2021-11-14T09:52:00Z">
        <w:r w:rsidDel="003640C9">
          <w:fldChar w:fldCharType="separate"/>
        </w:r>
      </w:del>
      <w:ins w:id="6021" w:author=" " w:date="2021-11-14T09:28:00Z">
        <w:del w:id="6022" w:author="Rafi Aziizi" w:date="2021-11-14T09:52:00Z">
          <w:r w:rsidR="0024161C" w:rsidDel="003640C9">
            <w:rPr>
              <w:noProof/>
            </w:rPr>
            <w:delText>47</w:delText>
          </w:r>
        </w:del>
      </w:ins>
      <w:ins w:id="6023" w:author="chaniaayulestari@outlook.com" w:date="2021-11-13T14:25:00Z">
        <w:del w:id="6024" w:author="Rafi Aziizi" w:date="2021-11-14T09:52:00Z">
          <w:r w:rsidR="00456266" w:rsidDel="003640C9">
            <w:rPr>
              <w:noProof/>
            </w:rPr>
            <w:delText>44</w:delText>
          </w:r>
        </w:del>
      </w:ins>
      <w:ins w:id="6025" w:author="chaniaayulestari@outlook.com" w:date="2021-11-13T14:13:00Z">
        <w:del w:id="6026" w:author="Rafi Aziizi" w:date="2021-11-14T09:52:00Z">
          <w:r w:rsidDel="003640C9">
            <w:fldChar w:fldCharType="end"/>
          </w:r>
        </w:del>
        <w:r>
          <w:t xml:space="preserve"> Skenario</w:t>
        </w:r>
      </w:ins>
      <w:ins w:id="6027" w:author=" " w:date="2021-11-14T09:05:00Z">
        <w:r w:rsidR="001B4CFD">
          <w:t xml:space="preserve"> Edit</w:t>
        </w:r>
      </w:ins>
      <w:ins w:id="6028" w:author="chaniaayulestari@outlook.com" w:date="2021-11-13T14:13:00Z">
        <w:r>
          <w:t xml:space="preserve"> Laporan Siswa Ber</w:t>
        </w:r>
        <w:del w:id="6029" w:author=" " w:date="2021-11-14T09:00:00Z">
          <w:r w:rsidDel="0008435D">
            <w:delText>m</w:delText>
          </w:r>
        </w:del>
        <w:r>
          <w:t>masalah</w:t>
        </w:r>
        <w:bookmarkEnd w:id="601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6030" w:author="chaniaayulestari@outlook.com" w:date="2021-11-14T07:16:00Z">
              <w:del w:id="6031" w:author=" " w:date="2021-11-14T09:06:00Z">
                <w:r w:rsidDel="001B4CFD">
                  <w:delText>Lihat</w:delText>
                </w:r>
              </w:del>
            </w:ins>
            <w:ins w:id="6032" w:author=" " w:date="2021-11-14T09:06:00Z">
              <w:r w:rsidR="001B4CFD">
                <w:t>Edit</w:t>
              </w:r>
            </w:ins>
            <w:ins w:id="6033" w:author="chaniaayulestari@outlook.com" w:date="2021-11-14T07:16:00Z">
              <w:r>
                <w:t xml:space="preserve"> </w:t>
              </w:r>
            </w:ins>
            <w:del w:id="6034" w:author="chaniaayulestari@outlook.com" w:date="2021-11-14T07:17:00Z">
              <w:r w:rsidR="00EB6AD3" w:rsidDel="00B066BC">
                <w:delText xml:space="preserve">Laporan </w:delText>
              </w:r>
            </w:del>
            <w:ins w:id="6035"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6036" w:author="Rafi Aziizi" w:date="2021-11-14T09:45:00Z">
              <w:r w:rsidR="00927D1D">
                <w:t>2</w:t>
              </w:r>
            </w:ins>
            <w:ins w:id="6037" w:author="chaniaayulestari@outlook.com" w:date="2021-11-14T06:33:00Z">
              <w:del w:id="6038" w:author="Rafi Aziizi" w:date="2021-11-14T09:45:00Z">
                <w:r w:rsidR="008C0CCB" w:rsidDel="00927D1D">
                  <w:delText>3</w:delText>
                </w:r>
              </w:del>
            </w:ins>
            <w:ins w:id="6039" w:author="chaniaayulestari@outlook.com" w:date="2021-11-14T07:16:00Z">
              <w:r w:rsidR="00B066BC">
                <w:t>.</w:t>
              </w:r>
            </w:ins>
            <w:ins w:id="6040" w:author=" " w:date="2021-11-14T09:06:00Z">
              <w:r w:rsidR="001B4CFD">
                <w:t>2</w:t>
              </w:r>
            </w:ins>
            <w:ins w:id="6041" w:author="chaniaayulestari@outlook.com" w:date="2021-11-14T07:16:00Z">
              <w:del w:id="6042" w:author=" " w:date="2021-11-14T09:06:00Z">
                <w:r w:rsidR="00B066BC" w:rsidDel="001B4CFD">
                  <w:delText>1</w:delText>
                </w:r>
              </w:del>
            </w:ins>
            <w:del w:id="6043"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6044" w:author=" " w:date="2021-11-14T09:06:00Z">
              <w:r w:rsidR="001B4CFD">
                <w:t xml:space="preserve"> </w:t>
              </w:r>
            </w:ins>
            <w:ins w:id="6045" w:author=" " w:date="2021-11-14T09:07:00Z">
              <w:r w:rsidR="001B4CFD">
                <w:t>dimana admin dapat melakukan edit data</w:t>
              </w:r>
            </w:ins>
            <w:ins w:id="6046" w:author=" "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6047" w:author=" " w:date="2021-11-14T09:07:00Z">
              <w:r w:rsidDel="001B4CFD">
                <w:delText>Tidak terdapat data siswa bermasalah</w:delText>
              </w:r>
            </w:del>
            <w:ins w:id="6048" w:author=" "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6049" w:author=" " w:date="2021-11-14T09:07:00Z">
              <w:r w:rsidDel="001B4CFD">
                <w:delText xml:space="preserve">sistem menampilkan data siswa </w:delText>
              </w:r>
            </w:del>
            <w:ins w:id="6050" w:author=" " w:date="2021-11-14T09:07:00Z">
              <w:r w:rsidR="001B4CFD">
                <w:t>status siswa telah ditangani</w:t>
              </w:r>
            </w:ins>
            <w:del w:id="6051" w:author=" "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6052" w:author=" "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pPr>
              <w:pStyle w:val="ListParagraph"/>
              <w:pPrChange w:id="6053" w:author=" "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6054" w:author=" "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6055" w:author=" " w:date="2021-11-14T09:09:00Z">
                <w:pPr>
                  <w:numPr>
                    <w:numId w:val="38"/>
                  </w:numPr>
                  <w:spacing w:after="160"/>
                  <w:ind w:left="511" w:hanging="360"/>
                </w:pPr>
              </w:pPrChange>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6056" w:author=" "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6057" w:author=" " w:date="2021-11-14T09:09:00Z">
                <w:pPr>
                  <w:pStyle w:val="ListParagraph"/>
                  <w:numPr>
                    <w:numId w:val="38"/>
                  </w:numPr>
                  <w:spacing w:after="160"/>
                  <w:ind w:left="464" w:hanging="360"/>
                </w:pPr>
              </w:pPrChange>
            </w:pPr>
            <w:r>
              <w:t xml:space="preserve">Menampilkan </w:t>
            </w:r>
            <w:r w:rsidR="00B956F6">
              <w:t xml:space="preserve">Data Laporan </w:t>
            </w:r>
            <w:r w:rsidR="00B956F6">
              <w:lastRenderedPageBreak/>
              <w:t>Siswa Bermasalah</w:t>
            </w:r>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6058" w:author=" " w:date="2021-11-14T09:09:00Z">
                <w:pPr>
                  <w:pStyle w:val="ListParagraph"/>
                  <w:numPr>
                    <w:numId w:val="38"/>
                  </w:numPr>
                  <w:ind w:left="592" w:hanging="360"/>
                </w:pPr>
              </w:pPrChange>
            </w:pPr>
            <w:del w:id="6059" w:author=" " w:date="2021-11-14T09:10:00Z">
              <w:r w:rsidDel="00937698">
                <w:lastRenderedPageBreak/>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6060" w:author=" " w:date="2021-11-14T09:11:00Z">
              <w:r w:rsidR="00937698">
                <w:t xml:space="preserve">Ubah status siswa </w:t>
              </w:r>
            </w:ins>
          </w:p>
        </w:tc>
        <w:tc>
          <w:tcPr>
            <w:tcW w:w="3964" w:type="dxa"/>
            <w:vAlign w:val="center"/>
          </w:tcPr>
          <w:p w14:paraId="51735037" w14:textId="77777777" w:rsidR="00EB6AD3" w:rsidRDefault="00EB6AD3">
            <w:pPr>
              <w:pStyle w:val="ListParagraph"/>
              <w:spacing w:after="160"/>
              <w:pPrChange w:id="6061" w:author=" "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6062" w:author=" " w:date="2021-11-14T09:11:00Z">
                <w:pPr>
                  <w:pStyle w:val="ListParagraph"/>
                  <w:numPr>
                    <w:numId w:val="38"/>
                  </w:numPr>
                  <w:ind w:left="592" w:hanging="360"/>
                </w:pPr>
              </w:pPrChange>
            </w:pPr>
            <w:del w:id="6063" w:author=" "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6064" w:author=" " w:date="2021-11-14T09:11:00Z">
                <w:pPr>
                  <w:pStyle w:val="ListParagraph"/>
                  <w:spacing w:after="160"/>
                  <w:ind w:left="468"/>
                </w:pPr>
              </w:pPrChange>
            </w:pPr>
            <w:ins w:id="6065" w:author=" " w:date="2021-11-14T09:11:00Z">
              <w:r>
                <w:t>S</w:t>
              </w:r>
            </w:ins>
            <w:ins w:id="6066" w:author=" " w:date="2021-11-14T09:13:00Z">
              <w:r>
                <w:t>i</w:t>
              </w:r>
            </w:ins>
            <w:ins w:id="6067" w:author=" " w:date="2021-11-14T09:12:00Z">
              <w:r>
                <w:t>mpa</w:t>
              </w:r>
            </w:ins>
            <w:ins w:id="6068" w:author=" " w:date="2021-11-14T09:13:00Z">
              <w:r>
                <w:t>n</w:t>
              </w:r>
            </w:ins>
            <w:ins w:id="6069" w:author=" " w:date="2021-11-14T09:12:00Z">
              <w:r>
                <w:t xml:space="preserve"> data baru</w:t>
              </w:r>
            </w:ins>
          </w:p>
        </w:tc>
      </w:tr>
      <w:tr w:rsidR="00EB6AD3" w:rsidRPr="001B1AF9" w:rsidDel="00937698" w14:paraId="508AB1FF" w14:textId="567A1928" w:rsidTr="003E4796">
        <w:trPr>
          <w:jc w:val="center"/>
          <w:del w:id="6070" w:author=" "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6071" w:author=" " w:date="2021-11-14T09:15:00Z"/>
                <w:b/>
                <w:bCs/>
              </w:rPr>
            </w:pPr>
            <w:del w:id="6072" w:author=" " w:date="2021-11-14T09:15:00Z">
              <w:r w:rsidRPr="001B1AF9" w:rsidDel="00937698">
                <w:rPr>
                  <w:b/>
                  <w:bCs/>
                </w:rPr>
                <w:delText>Skenario Eksepsi (Optional)</w:delText>
              </w:r>
            </w:del>
          </w:p>
        </w:tc>
      </w:tr>
      <w:tr w:rsidR="00EB6AD3" w:rsidRPr="001B1AF9" w:rsidDel="00937698" w14:paraId="534D52F0" w14:textId="400A68F5" w:rsidTr="003E4796">
        <w:trPr>
          <w:jc w:val="center"/>
          <w:del w:id="6073" w:author=" "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6074" w:author=" " w:date="2021-11-14T09:15:00Z"/>
                <w:b/>
                <w:bCs/>
              </w:rPr>
            </w:pPr>
            <w:del w:id="6075" w:author=" "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6076" w:author=" " w:date="2021-11-14T09:15:00Z"/>
                <w:b/>
                <w:bCs/>
              </w:rPr>
            </w:pPr>
            <w:del w:id="6077" w:author=" " w:date="2021-11-14T09:15:00Z">
              <w:r w:rsidRPr="001B1AF9" w:rsidDel="00937698">
                <w:rPr>
                  <w:b/>
                  <w:bCs/>
                </w:rPr>
                <w:delText>Reaksi Sistem</w:delText>
              </w:r>
            </w:del>
          </w:p>
        </w:tc>
      </w:tr>
      <w:tr w:rsidR="00EB6AD3" w:rsidDel="00937698" w14:paraId="04CDCE9C" w14:textId="22195F78" w:rsidTr="003E4796">
        <w:trPr>
          <w:jc w:val="center"/>
          <w:del w:id="6078" w:author=" " w:date="2021-11-14T09:15:00Z"/>
        </w:trPr>
        <w:tc>
          <w:tcPr>
            <w:tcW w:w="3827" w:type="dxa"/>
            <w:vAlign w:val="center"/>
          </w:tcPr>
          <w:p w14:paraId="5873A058" w14:textId="6A695FCF" w:rsidR="00EB6AD3" w:rsidDel="00937698" w:rsidRDefault="00EB6AD3" w:rsidP="003E4796">
            <w:pPr>
              <w:pStyle w:val="ListParagraph"/>
              <w:ind w:left="455"/>
              <w:rPr>
                <w:del w:id="6079" w:author=" " w:date="2021-11-14T09:15:00Z"/>
              </w:rPr>
            </w:pPr>
          </w:p>
        </w:tc>
        <w:tc>
          <w:tcPr>
            <w:tcW w:w="3964" w:type="dxa"/>
            <w:vAlign w:val="center"/>
          </w:tcPr>
          <w:p w14:paraId="66DB4408" w14:textId="5FB0F0F9" w:rsidR="00EB6AD3" w:rsidDel="00937698" w:rsidRDefault="00B956F6" w:rsidP="00C62E02">
            <w:pPr>
              <w:pStyle w:val="ListParagraph"/>
              <w:spacing w:after="160"/>
              <w:ind w:left="0"/>
              <w:rPr>
                <w:del w:id="6080" w:author=" " w:date="2021-11-14T09:15:00Z"/>
              </w:rPr>
            </w:pPr>
            <w:del w:id="6081" w:author=" "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6082" w:author=" " w:date="2021-11-14T09:15:00Z"/>
        </w:trPr>
        <w:tc>
          <w:tcPr>
            <w:tcW w:w="3827" w:type="dxa"/>
            <w:vAlign w:val="center"/>
          </w:tcPr>
          <w:p w14:paraId="667BF922" w14:textId="42703E5C" w:rsidR="00EB6AD3" w:rsidDel="00937698" w:rsidRDefault="00EB6AD3" w:rsidP="003E4796">
            <w:pPr>
              <w:pStyle w:val="ListParagraph"/>
              <w:ind w:left="450"/>
              <w:rPr>
                <w:del w:id="6083" w:author=" " w:date="2021-11-14T09:15:00Z"/>
              </w:rPr>
            </w:pPr>
          </w:p>
        </w:tc>
        <w:tc>
          <w:tcPr>
            <w:tcW w:w="3964" w:type="dxa"/>
            <w:vAlign w:val="center"/>
          </w:tcPr>
          <w:p w14:paraId="3D116B9D" w14:textId="3FBE6454" w:rsidR="00EB6AD3" w:rsidDel="00937698" w:rsidRDefault="00EB6AD3" w:rsidP="00C62E02">
            <w:pPr>
              <w:pStyle w:val="ListParagraph"/>
              <w:spacing w:after="160"/>
              <w:ind w:left="0"/>
              <w:rPr>
                <w:del w:id="6084" w:author=" " w:date="2021-11-14T09:15:00Z"/>
              </w:rPr>
            </w:pPr>
            <w:del w:id="6085" w:author=" " w:date="2021-11-14T09:15:00Z">
              <w:r w:rsidDel="00937698">
                <w:delText xml:space="preserve">3a. Menampilkan laporan </w:delText>
              </w:r>
            </w:del>
            <w:ins w:id="6086" w:author="chaniaayulestari@outlook.com" w:date="2021-11-14T07:17:00Z">
              <w:del w:id="6087" w:author=" " w:date="2021-11-14T09:15:00Z">
                <w:r w:rsidR="00B066BC" w:rsidDel="00937698">
                  <w:delText xml:space="preserve">data </w:delText>
                </w:r>
              </w:del>
            </w:ins>
            <w:del w:id="6088" w:author=" " w:date="2021-11-14T09:15:00Z">
              <w:r w:rsidDel="00937698">
                <w:delText>siswa yang berstatus alpha</w:delText>
              </w:r>
            </w:del>
          </w:p>
        </w:tc>
      </w:tr>
      <w:tr w:rsidR="00EB6AD3" w:rsidDel="00937698" w14:paraId="19BFE78D" w14:textId="70467502" w:rsidTr="003E4796">
        <w:trPr>
          <w:jc w:val="center"/>
          <w:del w:id="6089" w:author=" " w:date="2021-11-14T09:15:00Z"/>
        </w:trPr>
        <w:tc>
          <w:tcPr>
            <w:tcW w:w="3827" w:type="dxa"/>
            <w:vAlign w:val="center"/>
          </w:tcPr>
          <w:p w14:paraId="7E7726E4" w14:textId="44ABF540" w:rsidR="00EB6AD3" w:rsidDel="00937698" w:rsidRDefault="00EB6AD3" w:rsidP="00C62E02">
            <w:pPr>
              <w:pStyle w:val="ListParagraph"/>
              <w:ind w:left="167"/>
              <w:rPr>
                <w:del w:id="6090" w:author=" " w:date="2021-11-14T09:15:00Z"/>
              </w:rPr>
            </w:pPr>
            <w:del w:id="6091" w:author=" " w:date="2021-11-14T09:15:00Z">
              <w:r w:rsidDel="00937698">
                <w:delText>4a. Guru BK menerima Laporan dari sistem</w:delText>
              </w:r>
            </w:del>
            <w:ins w:id="6092" w:author="chaniaayulestari@outlook.com" w:date="2021-11-14T07:17:00Z">
              <w:del w:id="6093" w:author=" "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6094" w:author=" "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6095" w:name="_heading=h.nmf14n"/>
      <w:bookmarkStart w:id="6096" w:name="_heading=h.37m2jsg"/>
      <w:bookmarkStart w:id="6097" w:name="_Toc80034250"/>
      <w:bookmarkStart w:id="6098" w:name="_Toc83115751"/>
      <w:bookmarkEnd w:id="6095"/>
      <w:bookmarkEnd w:id="6096"/>
      <w:r>
        <w:t>Sequence Diagram</w:t>
      </w:r>
      <w:bookmarkEnd w:id="6097"/>
      <w:bookmarkEnd w:id="6098"/>
    </w:p>
    <w:p w14:paraId="7FA41AB2" w14:textId="4057E4F1" w:rsidR="004A229B" w:rsidRDefault="004A229B" w:rsidP="004A229B">
      <w:pPr>
        <w:ind w:firstLine="851"/>
        <w:rPr>
          <w:ins w:id="6099"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6100" w:author="Rafi Aziizi" w:date="2021-11-13T12:19:00Z"/>
          <w:b/>
          <w:bCs/>
          <w:lang w:val="id-ID"/>
        </w:rPr>
      </w:pPr>
      <w:ins w:id="6101" w:author="Rafi Aziizi" w:date="2021-11-13T12:20:00Z">
        <w:r>
          <w:rPr>
            <w:b/>
            <w:bCs/>
          </w:rPr>
          <w:t>Dashboard</w:t>
        </w:r>
      </w:ins>
    </w:p>
    <w:p w14:paraId="3EF908C3" w14:textId="49A1B0D3" w:rsidR="00AB33B3" w:rsidRDefault="00AB33B3" w:rsidP="00AB33B3">
      <w:pPr>
        <w:ind w:firstLine="426"/>
        <w:rPr>
          <w:ins w:id="6102" w:author="Rafi Aziizi" w:date="2021-11-13T12:19:00Z"/>
        </w:rPr>
      </w:pPr>
      <w:ins w:id="6103" w:author="Rafi Aziizi" w:date="2021-11-13T12:19:00Z">
        <w:r w:rsidRPr="005B28D5">
          <w:rPr>
            <w:i/>
          </w:rPr>
          <w:t>Sequence diagram</w:t>
        </w:r>
        <w:r>
          <w:t xml:space="preserve"> ini menjelaskan interaksi admin dengan sistem dalam </w:t>
        </w:r>
        <w:r w:rsidRPr="005B28D5">
          <w:rPr>
            <w:lang w:val="id-ID"/>
          </w:rPr>
          <w:t>melihat</w:t>
        </w:r>
      </w:ins>
      <w:ins w:id="6104" w:author="Rafi Aziizi" w:date="2021-11-13T12:20:00Z">
        <w:r>
          <w:t xml:space="preserve"> dashboard berdasarkan data absen</w:t>
        </w:r>
      </w:ins>
      <w:ins w:id="6105"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6106" w:author="Rafi Aziizi" w:date="2021-11-13T12:20:00Z">
        <w:r>
          <w:t xml:space="preserve">Sistem menampilkan </w:t>
        </w:r>
      </w:ins>
      <w:ins w:id="6107" w:author="Rafi Aziizi" w:date="2021-11-13T12:21:00Z">
        <w:r>
          <w:t xml:space="preserve">dashboard </w:t>
        </w:r>
      </w:ins>
      <w:ins w:id="6108" w:author="Rafi Aziizi" w:date="2021-11-13T12:20:00Z">
        <w:r>
          <w:t xml:space="preserve">dalam bentuk </w:t>
        </w:r>
      </w:ins>
      <w:ins w:id="6109" w:author="Rafi Aziizi" w:date="2021-11-13T12:21:00Z">
        <w:r>
          <w:t xml:space="preserve">grafik dan angka. </w:t>
        </w:r>
      </w:ins>
      <w:ins w:id="6110" w:author="Rafi Aziizi" w:date="2021-11-13T12:19:00Z">
        <w:r w:rsidRPr="005B28D5">
          <w:rPr>
            <w:i/>
          </w:rPr>
          <w:t>Sequence diagram</w:t>
        </w:r>
        <w:r>
          <w:t xml:space="preserve"> kelola </w:t>
        </w:r>
      </w:ins>
      <w:ins w:id="6111" w:author="Rafi Aziizi" w:date="2021-11-13T12:20:00Z">
        <w:r>
          <w:t>dashboard</w:t>
        </w:r>
      </w:ins>
      <w:ins w:id="6112" w:author="Rafi Aziizi" w:date="2021-11-13T12:19:00Z">
        <w:r>
          <w:t xml:space="preserve"> ditunjukkan pada</w:t>
        </w:r>
        <w:r w:rsidRPr="005B28D5">
          <w:rPr>
            <w:lang w:val="id-ID"/>
          </w:rPr>
          <w:t xml:space="preserve"> </w:t>
        </w:r>
      </w:ins>
      <w:ins w:id="6113" w:author="Rafi Aziizi" w:date="2021-11-14T10:12:00Z">
        <w:r w:rsidR="00ED47C8">
          <w:t>gambar dibawa</w:t>
        </w:r>
      </w:ins>
      <w:ins w:id="6114" w:author="Rafi Aziizi" w:date="2021-11-14T10:13:00Z">
        <w:r w:rsidR="00ED47C8">
          <w:t>h ini :</w:t>
        </w:r>
      </w:ins>
    </w:p>
    <w:p w14:paraId="72D1FF2C" w14:textId="0CD6EE2C" w:rsidR="00AB33B3" w:rsidRDefault="00AB33B3" w:rsidP="00BC4146">
      <w:pPr>
        <w:pStyle w:val="ListParagraph"/>
        <w:numPr>
          <w:ilvl w:val="0"/>
          <w:numId w:val="117"/>
        </w:numPr>
        <w:ind w:left="426"/>
        <w:rPr>
          <w:ins w:id="6115" w:author="chaniaayulestari@outlook.com" w:date="2021-11-13T13:12:00Z"/>
        </w:rPr>
      </w:pPr>
      <w:ins w:id="6116" w:author="Rafi Aziizi" w:date="2021-11-13T12:19:00Z">
        <w:r>
          <w:rPr>
            <w:noProof/>
          </w:rPr>
          <w:t>Lihat Dashboard</w:t>
        </w:r>
      </w:ins>
    </w:p>
    <w:p w14:paraId="3A70D684" w14:textId="681A616F" w:rsidR="00D87377" w:rsidRDefault="00BC4146">
      <w:pPr>
        <w:keepNext/>
        <w:ind w:left="66"/>
        <w:rPr>
          <w:ins w:id="6117" w:author="chaniaayulestari@outlook.com" w:date="2021-11-13T20:06:00Z"/>
        </w:rPr>
      </w:pPr>
      <w:ins w:id="6118" w:author="chaniaayulestari@outlook.com" w:date="2021-11-13T13:12:00Z">
        <w:r>
          <w:rPr>
            <w:noProof/>
          </w:rPr>
          <w:drawing>
            <wp:inline distT="0" distB="0" distL="0" distR="0" wp14:anchorId="621548BC" wp14:editId="380273C1">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25169C76" w:rsidR="00CA43C8" w:rsidRDefault="00D87377">
      <w:pPr>
        <w:pStyle w:val="Caption"/>
        <w:jc w:val="center"/>
        <w:rPr>
          <w:ins w:id="6119" w:author="chaniaayulestari@outlook.com" w:date="2021-11-13T14:52:00Z"/>
        </w:rPr>
        <w:pPrChange w:id="6120" w:author="chaniaayulestari@outlook.com" w:date="2021-11-13T20:06:00Z">
          <w:pPr>
            <w:ind w:left="66"/>
          </w:pPr>
        </w:pPrChange>
      </w:pPr>
      <w:bookmarkStart w:id="6121" w:name="_Toc87731441"/>
      <w:ins w:id="6122" w:author="chaniaayulestari@outlook.com" w:date="2021-11-13T20:06:00Z">
        <w:r>
          <w:t xml:space="preserve">Gambar 3. </w:t>
        </w:r>
        <w:r>
          <w:fldChar w:fldCharType="begin"/>
        </w:r>
        <w:r>
          <w:instrText xml:space="preserve"> SEQ Gambar___3. \* ARABIC </w:instrText>
        </w:r>
      </w:ins>
      <w:r>
        <w:fldChar w:fldCharType="separate"/>
      </w:r>
      <w:ins w:id="6123" w:author="Rafi Aziizi" w:date="2021-11-14T10:19:00Z">
        <w:r w:rsidR="00ED47C8">
          <w:rPr>
            <w:noProof/>
          </w:rPr>
          <w:t>7</w:t>
        </w:r>
      </w:ins>
      <w:ins w:id="6124" w:author="chaniaayulestari@outlook.com" w:date="2021-11-13T21:25:00Z">
        <w:del w:id="6125" w:author="Rafi Aziizi" w:date="2021-11-14T09:53:00Z">
          <w:r w:rsidR="00B46735" w:rsidDel="00590A19">
            <w:rPr>
              <w:noProof/>
            </w:rPr>
            <w:delText>6</w:delText>
          </w:r>
        </w:del>
      </w:ins>
      <w:ins w:id="6126" w:author="chaniaayulestari@outlook.com" w:date="2021-11-13T20:06:00Z">
        <w:r>
          <w:fldChar w:fldCharType="end"/>
        </w:r>
        <w:r>
          <w:t xml:space="preserve"> Sequence Diagram Lihat Dashboard</w:t>
        </w:r>
      </w:ins>
      <w:bookmarkEnd w:id="6121"/>
    </w:p>
    <w:p w14:paraId="2C7BCAFA" w14:textId="38D0FE67" w:rsidR="00BC4146" w:rsidDel="00D87377" w:rsidRDefault="00BC4146">
      <w:pPr>
        <w:pStyle w:val="Caption"/>
        <w:jc w:val="center"/>
        <w:rPr>
          <w:ins w:id="6127" w:author="Rafi Aziizi" w:date="2021-11-13T12:19:00Z"/>
          <w:del w:id="6128" w:author="chaniaayulestari@outlook.com" w:date="2021-11-13T20:05:00Z"/>
        </w:rPr>
        <w:pPrChange w:id="6129"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6130" w:author="Rafi Aziizi" w:date="2021-11-13T12:19:00Z"/>
        </w:rPr>
        <w:pPrChange w:id="6131"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8E0684B" w:rsidR="005B28D5" w:rsidRDefault="005B28D5" w:rsidP="005B28D5">
      <w:pPr>
        <w:ind w:firstLine="426"/>
        <w:rPr>
          <w:ins w:id="6132" w:author="Rafi Aziizi" w:date="2021-11-13T11:34:00Z"/>
        </w:rPr>
      </w:pPr>
      <w:r w:rsidRPr="005B28D5">
        <w:rPr>
          <w:i/>
        </w:rPr>
        <w:t>Sequence diagram</w:t>
      </w:r>
      <w:r>
        <w:t xml:space="preserve"> ini menjelaskan interaksi admin dengan sistem dalam </w:t>
      </w:r>
      <w:r w:rsidRPr="005B28D5">
        <w:rPr>
          <w:lang w:val="id-ID"/>
        </w:rPr>
        <w:t>melihat</w:t>
      </w:r>
      <w:ins w:id="6133"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w:t>
      </w:r>
      <w:r>
        <w:lastRenderedPageBreak/>
        <w:t xml:space="preserve">dapat merubah status absensi melalui kelola absensi. </w:t>
      </w:r>
      <w:r w:rsidRPr="005B28D5">
        <w:rPr>
          <w:i/>
        </w:rPr>
        <w:t>Sequence diagram</w:t>
      </w:r>
      <w:r>
        <w:t xml:space="preserve"> kelola absensi ditunjukkan </w:t>
      </w:r>
      <w:ins w:id="6134" w:author="Rafi Aziizi" w:date="2021-11-14T10:13:00Z">
        <w:r w:rsidR="00ED47C8">
          <w:t>pada</w:t>
        </w:r>
        <w:r w:rsidR="00ED47C8" w:rsidRPr="005B28D5">
          <w:rPr>
            <w:lang w:val="id-ID"/>
          </w:rPr>
          <w:t xml:space="preserve"> </w:t>
        </w:r>
        <w:r w:rsidR="00ED47C8">
          <w:t>gambar dibawah ini :</w:t>
        </w:r>
      </w:ins>
      <w:del w:id="6135"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6136" w:author="chaniaayulestari@outlook.com" w:date="2021-11-13T14:14:00Z"/>
          <w:b/>
          <w:bCs/>
          <w:rPrChange w:id="6137" w:author="chaniaayulestari@outlook.com" w:date="2021-11-13T15:19:00Z">
            <w:rPr>
              <w:ins w:id="6138" w:author="chaniaayulestari@outlook.com" w:date="2021-11-13T14:14:00Z"/>
            </w:rPr>
          </w:rPrChange>
        </w:rPr>
      </w:pPr>
      <w:ins w:id="6139" w:author="chaniaayulestari@outlook.com" w:date="2021-11-13T13:13:00Z">
        <w:del w:id="6140" w:author="Rafi Aziizi" w:date="2021-11-14T09:57:00Z">
          <w:r w:rsidDel="007404DC">
            <w:rPr>
              <w:noProof/>
            </w:rPr>
            <w:drawing>
              <wp:inline distT="0" distB="0" distL="0" distR="0" wp14:anchorId="5ADAA1E0" wp14:editId="511F7A85">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6141" w:author="Rafi Aziizi" w:date="2021-11-13T11:34:00Z">
        <w:r w:rsidR="00FF5489" w:rsidRPr="002040D9">
          <w:rPr>
            <w:b/>
            <w:bCs/>
            <w:noProof/>
            <w:rPrChange w:id="6142" w:author="chaniaayulestari@outlook.com" w:date="2021-11-13T15:19:00Z">
              <w:rPr>
                <w:noProof/>
              </w:rPr>
            </w:rPrChange>
          </w:rPr>
          <w:t>Lihat Absen</w:t>
        </w:r>
      </w:ins>
    </w:p>
    <w:p w14:paraId="21A615B0" w14:textId="79F4943F" w:rsidR="00133A99" w:rsidDel="000D70CD" w:rsidRDefault="007A54E1" w:rsidP="00133A99">
      <w:pPr>
        <w:ind w:left="66"/>
        <w:rPr>
          <w:ins w:id="6143" w:author="chaniaayulestari@outlook.com" w:date="2021-11-13T13:14:00Z"/>
          <w:del w:id="6144" w:author="Rafi Aziizi" w:date="2021-11-13T18:14:00Z"/>
        </w:rPr>
      </w:pPr>
      <w:ins w:id="6145" w:author="chaniaayulestari@outlook.com" w:date="2021-11-13T20:07:00Z">
        <w:r>
          <w:rPr>
            <w:noProof/>
          </w:rPr>
          <w:pict w14:anchorId="4DCF8E9D">
            <v:shape id="_x0000_s2229" type="#_x0000_t202" style="position:absolute;left:0;text-align:left;margin-left:.65pt;margin-top:284.35pt;width:396.85pt;height:12.9pt;z-index:251738624;mso-position-horizontal-relative:text;mso-position-vertical-relative:text" stroked="f">
              <v:textbox style="mso-next-textbox:#_x0000_s2229" inset="0,0,0,0">
                <w:txbxContent>
                  <w:p w14:paraId="2E9EEAD0" w14:textId="5412FD29" w:rsidR="004A4F76" w:rsidRPr="00546414" w:rsidRDefault="004A4F76">
                    <w:pPr>
                      <w:pStyle w:val="Caption"/>
                      <w:jc w:val="center"/>
                      <w:rPr>
                        <w:noProof/>
                      </w:rPr>
                      <w:pPrChange w:id="6146" w:author="chaniaayulestari@outlook.com" w:date="2021-11-13T20:07:00Z">
                        <w:pPr>
                          <w:pStyle w:val="ListParagraph"/>
                          <w:numPr>
                            <w:numId w:val="117"/>
                          </w:numPr>
                          <w:ind w:left="426" w:hanging="360"/>
                        </w:pPr>
                      </w:pPrChange>
                    </w:pPr>
                    <w:bookmarkStart w:id="6147" w:name="_Toc87729254"/>
                    <w:bookmarkStart w:id="6148" w:name="_Toc87731442"/>
                    <w:ins w:id="6149" w:author="chaniaayulestari@outlook.com" w:date="2021-11-13T20:07:00Z">
                      <w:r>
                        <w:t xml:space="preserve">Gambar 3. </w:t>
                      </w:r>
                      <w:r>
                        <w:fldChar w:fldCharType="begin"/>
                      </w:r>
                      <w:r>
                        <w:instrText xml:space="preserve"> SEQ Gambar___3. \* ARABIC </w:instrText>
                      </w:r>
                    </w:ins>
                    <w:r>
                      <w:fldChar w:fldCharType="separate"/>
                    </w:r>
                    <w:ins w:id="6150" w:author="Rafi Aziizi" w:date="2021-11-14T10:19:00Z">
                      <w:r>
                        <w:rPr>
                          <w:noProof/>
                        </w:rPr>
                        <w:t>8</w:t>
                      </w:r>
                    </w:ins>
                    <w:ins w:id="6151" w:author="chaniaayulestari@outlook.com" w:date="2021-11-13T21:25:00Z">
                      <w:del w:id="6152" w:author="Rafi Aziizi" w:date="2021-11-14T09:53:00Z">
                        <w:r w:rsidDel="00590A19">
                          <w:rPr>
                            <w:noProof/>
                          </w:rPr>
                          <w:delText>7</w:delText>
                        </w:r>
                      </w:del>
                    </w:ins>
                    <w:ins w:id="6153" w:author="chaniaayulestari@outlook.com" w:date="2021-11-13T20:07:00Z">
                      <w:r>
                        <w:fldChar w:fldCharType="end"/>
                      </w:r>
                      <w:r>
                        <w:t xml:space="preserve"> </w:t>
                      </w:r>
                      <w:r w:rsidRPr="00DE4162">
                        <w:t xml:space="preserve">Sequence Diagram </w:t>
                      </w:r>
                      <w:r>
                        <w:t>Lihat Absen</w:t>
                      </w:r>
                    </w:ins>
                    <w:bookmarkEnd w:id="6147"/>
                    <w:bookmarkEnd w:id="6148"/>
                  </w:p>
                </w:txbxContent>
              </v:textbox>
            </v:shape>
          </w:pict>
        </w:r>
      </w:ins>
      <w:ins w:id="6154" w:author="Rafi Aziizi" w:date="2021-11-14T09:58:00Z">
        <w:r w:rsidR="007404DC">
          <w:rPr>
            <w:noProof/>
          </w:rPr>
          <w:drawing>
            <wp:inline distT="0" distB="0" distL="0" distR="0" wp14:anchorId="0E460D6D" wp14:editId="3FAC1E21">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6155" w:author="chaniaayulestari@outlook.com" w:date="2021-11-13T13:14:00Z"/>
          <w:del w:id="6156" w:author="Rafi Aziizi" w:date="2021-11-13T18:14:00Z"/>
        </w:rPr>
        <w:pPrChange w:id="6157" w:author="Rafi Aziizi" w:date="2021-11-13T18:14:00Z">
          <w:pPr>
            <w:ind w:left="66"/>
          </w:pPr>
        </w:pPrChange>
      </w:pPr>
    </w:p>
    <w:p w14:paraId="30A7AF7F" w14:textId="56ED049F" w:rsidR="00133A99" w:rsidDel="000D70CD" w:rsidRDefault="00133A99">
      <w:pPr>
        <w:rPr>
          <w:ins w:id="6158" w:author="chaniaayulestari@outlook.com" w:date="2021-11-13T13:14:00Z"/>
          <w:del w:id="6159" w:author="Rafi Aziizi" w:date="2021-11-13T18:14:00Z"/>
        </w:rPr>
        <w:pPrChange w:id="6160" w:author="Rafi Aziizi" w:date="2021-11-13T18:14:00Z">
          <w:pPr>
            <w:ind w:left="66"/>
          </w:pPr>
        </w:pPrChange>
      </w:pPr>
    </w:p>
    <w:p w14:paraId="421C8B96" w14:textId="5DD73D9F" w:rsidR="00133A99" w:rsidDel="000D70CD" w:rsidRDefault="00133A99">
      <w:pPr>
        <w:rPr>
          <w:ins w:id="6161" w:author="chaniaayulestari@outlook.com" w:date="2021-11-13T13:14:00Z"/>
          <w:del w:id="6162" w:author="Rafi Aziizi" w:date="2021-11-13T18:14:00Z"/>
        </w:rPr>
        <w:pPrChange w:id="6163" w:author="Rafi Aziizi" w:date="2021-11-13T18:14:00Z">
          <w:pPr>
            <w:ind w:left="66"/>
          </w:pPr>
        </w:pPrChange>
      </w:pPr>
    </w:p>
    <w:p w14:paraId="66CB05E6" w14:textId="2563F240" w:rsidR="00133A99" w:rsidDel="000D70CD" w:rsidRDefault="00133A99">
      <w:pPr>
        <w:rPr>
          <w:ins w:id="6164" w:author="chaniaayulestari@outlook.com" w:date="2021-11-13T13:14:00Z"/>
          <w:del w:id="6165" w:author="Rafi Aziizi" w:date="2021-11-13T18:14:00Z"/>
        </w:rPr>
        <w:pPrChange w:id="6166" w:author="Rafi Aziizi" w:date="2021-11-13T18:14:00Z">
          <w:pPr>
            <w:ind w:left="66"/>
          </w:pPr>
        </w:pPrChange>
      </w:pPr>
    </w:p>
    <w:p w14:paraId="5A1BACCB" w14:textId="065153E6" w:rsidR="00133A99" w:rsidDel="000D70CD" w:rsidRDefault="00133A99">
      <w:pPr>
        <w:rPr>
          <w:ins w:id="6167" w:author="chaniaayulestari@outlook.com" w:date="2021-11-13T13:14:00Z"/>
          <w:del w:id="6168" w:author="Rafi Aziizi" w:date="2021-11-13T18:14:00Z"/>
        </w:rPr>
        <w:pPrChange w:id="6169" w:author="Rafi Aziizi" w:date="2021-11-13T18:14:00Z">
          <w:pPr>
            <w:ind w:left="66"/>
          </w:pPr>
        </w:pPrChange>
      </w:pPr>
    </w:p>
    <w:p w14:paraId="6AD4A660" w14:textId="790C5F70" w:rsidR="00133A99" w:rsidDel="000D70CD" w:rsidRDefault="00133A99">
      <w:pPr>
        <w:rPr>
          <w:ins w:id="6170" w:author="chaniaayulestari@outlook.com" w:date="2021-11-13T13:14:00Z"/>
          <w:del w:id="6171" w:author="Rafi Aziizi" w:date="2021-11-13T18:14:00Z"/>
        </w:rPr>
        <w:pPrChange w:id="6172" w:author="Rafi Aziizi" w:date="2021-11-13T18:14:00Z">
          <w:pPr>
            <w:ind w:left="66"/>
          </w:pPr>
        </w:pPrChange>
      </w:pPr>
    </w:p>
    <w:p w14:paraId="39035A05" w14:textId="6AB6576D" w:rsidR="00133A99" w:rsidDel="000D70CD" w:rsidRDefault="00133A99">
      <w:pPr>
        <w:rPr>
          <w:ins w:id="6173" w:author="chaniaayulestari@outlook.com" w:date="2021-11-13T13:14:00Z"/>
          <w:del w:id="6174" w:author="Rafi Aziizi" w:date="2021-11-13T18:14:00Z"/>
        </w:rPr>
        <w:pPrChange w:id="6175" w:author="Rafi Aziizi" w:date="2021-11-13T18:14:00Z">
          <w:pPr>
            <w:ind w:left="66"/>
          </w:pPr>
        </w:pPrChange>
      </w:pPr>
    </w:p>
    <w:p w14:paraId="366C1DC7" w14:textId="7044E7A8" w:rsidR="00133A99" w:rsidDel="000D70CD" w:rsidRDefault="00133A99">
      <w:pPr>
        <w:rPr>
          <w:ins w:id="6176" w:author="chaniaayulestari@outlook.com" w:date="2021-11-13T13:14:00Z"/>
          <w:del w:id="6177" w:author="Rafi Aziizi" w:date="2021-11-13T18:14:00Z"/>
        </w:rPr>
        <w:pPrChange w:id="6178" w:author="Rafi Aziizi" w:date="2021-11-13T18:14:00Z">
          <w:pPr>
            <w:ind w:left="66"/>
          </w:pPr>
        </w:pPrChange>
      </w:pPr>
    </w:p>
    <w:p w14:paraId="7D5AD70C" w14:textId="1E7809ED" w:rsidR="00133A99" w:rsidDel="000D70CD" w:rsidRDefault="00133A99">
      <w:pPr>
        <w:rPr>
          <w:ins w:id="6179" w:author="chaniaayulestari@outlook.com" w:date="2021-11-13T13:14:00Z"/>
          <w:del w:id="6180" w:author="Rafi Aziizi" w:date="2021-11-13T18:14:00Z"/>
        </w:rPr>
        <w:pPrChange w:id="6181" w:author="Rafi Aziizi" w:date="2021-11-13T18:14:00Z">
          <w:pPr>
            <w:ind w:left="66"/>
          </w:pPr>
        </w:pPrChange>
      </w:pPr>
    </w:p>
    <w:p w14:paraId="07BB925B" w14:textId="7E21802B" w:rsidR="00133A99" w:rsidDel="000D70CD" w:rsidRDefault="00133A99">
      <w:pPr>
        <w:rPr>
          <w:ins w:id="6182" w:author="chaniaayulestari@outlook.com" w:date="2021-11-13T13:14:00Z"/>
          <w:del w:id="6183" w:author="Rafi Aziizi" w:date="2021-11-13T18:14:00Z"/>
        </w:rPr>
        <w:pPrChange w:id="6184" w:author="Rafi Aziizi" w:date="2021-11-13T18:14:00Z">
          <w:pPr>
            <w:ind w:left="66"/>
          </w:pPr>
        </w:pPrChange>
      </w:pPr>
    </w:p>
    <w:p w14:paraId="58ED8946" w14:textId="663EDEDD" w:rsidR="00133A99" w:rsidDel="000D70CD" w:rsidRDefault="00133A99">
      <w:pPr>
        <w:rPr>
          <w:ins w:id="6185" w:author="chaniaayulestari@outlook.com" w:date="2021-11-13T14:21:00Z"/>
          <w:del w:id="6186" w:author="Rafi Aziizi" w:date="2021-11-13T18:14:00Z"/>
        </w:rPr>
        <w:pPrChange w:id="6187" w:author="Rafi Aziizi" w:date="2021-11-13T18:14:00Z">
          <w:pPr>
            <w:ind w:left="66"/>
          </w:pPr>
        </w:pPrChange>
      </w:pPr>
    </w:p>
    <w:p w14:paraId="1259EBE1" w14:textId="14F8BE32" w:rsidR="00D21903" w:rsidDel="000D70CD" w:rsidRDefault="00D21903">
      <w:pPr>
        <w:rPr>
          <w:ins w:id="6188" w:author="chaniaayulestari@outlook.com" w:date="2021-11-13T14:21:00Z"/>
          <w:del w:id="6189" w:author="Rafi Aziizi" w:date="2021-11-13T18:14:00Z"/>
        </w:rPr>
        <w:pPrChange w:id="6190" w:author="Rafi Aziizi" w:date="2021-11-13T18:14:00Z">
          <w:pPr>
            <w:ind w:left="66"/>
          </w:pPr>
        </w:pPrChange>
      </w:pPr>
    </w:p>
    <w:p w14:paraId="7F8A960A" w14:textId="25A54BF3" w:rsidR="00D21903" w:rsidDel="000D70CD" w:rsidRDefault="00D21903">
      <w:pPr>
        <w:rPr>
          <w:ins w:id="6191" w:author="chaniaayulestari@outlook.com" w:date="2021-11-13T14:21:00Z"/>
          <w:del w:id="6192" w:author="Rafi Aziizi" w:date="2021-11-13T18:14:00Z"/>
        </w:rPr>
        <w:pPrChange w:id="6193" w:author="Rafi Aziizi" w:date="2021-11-13T18:14:00Z">
          <w:pPr>
            <w:ind w:left="66"/>
          </w:pPr>
        </w:pPrChange>
      </w:pPr>
    </w:p>
    <w:p w14:paraId="71C0E014" w14:textId="2300FEF2" w:rsidR="00D21903" w:rsidDel="007404DC" w:rsidRDefault="00D21903">
      <w:pPr>
        <w:ind w:left="66"/>
        <w:rPr>
          <w:ins w:id="6194" w:author="chaniaayulestari@outlook.com" w:date="2021-11-13T14:21:00Z"/>
          <w:del w:id="6195" w:author="Rafi Aziizi" w:date="2021-11-14T09:57:00Z"/>
        </w:rPr>
      </w:pPr>
    </w:p>
    <w:p w14:paraId="23B85CF1" w14:textId="784140AF" w:rsidR="00D21903" w:rsidDel="007404DC" w:rsidRDefault="00D21903">
      <w:pPr>
        <w:ind w:left="66"/>
        <w:rPr>
          <w:ins w:id="6196" w:author="chaniaayulestari@outlook.com" w:date="2021-11-13T20:07:00Z"/>
          <w:del w:id="6197" w:author="Rafi Aziizi" w:date="2021-11-14T09:57:00Z"/>
        </w:rPr>
      </w:pPr>
    </w:p>
    <w:p w14:paraId="671B070D" w14:textId="7A5B714E" w:rsidR="00D87377" w:rsidDel="007404DC" w:rsidRDefault="00D87377">
      <w:pPr>
        <w:ind w:left="66"/>
        <w:rPr>
          <w:ins w:id="6198" w:author="chaniaayulestari@outlook.com" w:date="2021-11-13T20:07:00Z"/>
          <w:del w:id="6199" w:author="Rafi Aziizi" w:date="2021-11-14T09:57:00Z"/>
        </w:rPr>
      </w:pPr>
    </w:p>
    <w:p w14:paraId="5F1C5E86" w14:textId="2116C7BB" w:rsidR="00D87377" w:rsidDel="007404DC" w:rsidRDefault="00D87377">
      <w:pPr>
        <w:ind w:left="66"/>
        <w:rPr>
          <w:ins w:id="6200" w:author="chaniaayulestari@outlook.com" w:date="2021-11-13T20:07:00Z"/>
          <w:del w:id="6201" w:author="Rafi Aziizi" w:date="2021-11-14T09:57:00Z"/>
        </w:rPr>
      </w:pPr>
    </w:p>
    <w:p w14:paraId="1BA971E3" w14:textId="01F9174C" w:rsidR="00D87377" w:rsidDel="007404DC" w:rsidRDefault="00D87377">
      <w:pPr>
        <w:ind w:left="66"/>
        <w:rPr>
          <w:ins w:id="6202" w:author="chaniaayulestari@outlook.com" w:date="2021-11-13T20:07:00Z"/>
          <w:del w:id="6203" w:author="Rafi Aziizi" w:date="2021-11-14T09:57:00Z"/>
        </w:rPr>
      </w:pPr>
    </w:p>
    <w:p w14:paraId="097F6697" w14:textId="4BFF613A" w:rsidR="00D87377" w:rsidDel="007404DC" w:rsidRDefault="00D87377">
      <w:pPr>
        <w:ind w:left="66"/>
        <w:rPr>
          <w:ins w:id="6204" w:author="chaniaayulestari@outlook.com" w:date="2021-11-13T20:07:00Z"/>
          <w:del w:id="6205" w:author="Rafi Aziizi" w:date="2021-11-14T09:57:00Z"/>
        </w:rPr>
      </w:pPr>
    </w:p>
    <w:p w14:paraId="517A3709" w14:textId="1F41C4C4" w:rsidR="00D87377" w:rsidDel="007404DC" w:rsidRDefault="00D87377">
      <w:pPr>
        <w:ind w:left="66"/>
        <w:rPr>
          <w:ins w:id="6206" w:author="chaniaayulestari@outlook.com" w:date="2021-11-13T20:07:00Z"/>
          <w:del w:id="6207" w:author="Rafi Aziizi" w:date="2021-11-14T09:57:00Z"/>
        </w:rPr>
      </w:pPr>
    </w:p>
    <w:p w14:paraId="477E384B" w14:textId="392663C0" w:rsidR="00D87377" w:rsidDel="007404DC" w:rsidRDefault="00D87377">
      <w:pPr>
        <w:ind w:left="66"/>
        <w:rPr>
          <w:ins w:id="6208" w:author="chaniaayulestari@outlook.com" w:date="2021-11-13T20:07:00Z"/>
          <w:del w:id="6209" w:author="Rafi Aziizi" w:date="2021-11-14T09:57:00Z"/>
        </w:rPr>
      </w:pPr>
    </w:p>
    <w:p w14:paraId="1DF1C495" w14:textId="10CDA0B5" w:rsidR="00D87377" w:rsidDel="007404DC" w:rsidRDefault="00D87377">
      <w:pPr>
        <w:ind w:left="66"/>
        <w:rPr>
          <w:ins w:id="6210" w:author="chaniaayulestari@outlook.com" w:date="2021-11-13T20:07:00Z"/>
          <w:del w:id="6211" w:author="Rafi Aziizi" w:date="2021-11-14T09:57:00Z"/>
        </w:rPr>
      </w:pPr>
    </w:p>
    <w:p w14:paraId="697C57CD" w14:textId="3B9AFF12" w:rsidR="00D87377" w:rsidDel="007404DC" w:rsidRDefault="00D87377">
      <w:pPr>
        <w:ind w:left="66"/>
        <w:rPr>
          <w:ins w:id="6212" w:author="chaniaayulestari@outlook.com" w:date="2021-11-13T20:07:00Z"/>
          <w:del w:id="6213" w:author="Rafi Aziizi" w:date="2021-11-14T09:57:00Z"/>
        </w:rPr>
      </w:pPr>
    </w:p>
    <w:p w14:paraId="7DE0B4C7" w14:textId="44381BAC" w:rsidR="00D87377" w:rsidDel="007404DC" w:rsidRDefault="00D87377">
      <w:pPr>
        <w:ind w:left="66"/>
        <w:rPr>
          <w:ins w:id="6214" w:author="chaniaayulestari@outlook.com" w:date="2021-11-13T20:07:00Z"/>
          <w:del w:id="6215" w:author="Rafi Aziizi" w:date="2021-11-14T09:57:00Z"/>
        </w:rPr>
      </w:pPr>
    </w:p>
    <w:p w14:paraId="593D0E20" w14:textId="1653D445" w:rsidR="00D87377" w:rsidRDefault="00D87377">
      <w:pPr>
        <w:ind w:left="66"/>
        <w:rPr>
          <w:ins w:id="6216" w:author="chaniaayulestari@outlook.com" w:date="2021-11-13T20:07:00Z"/>
        </w:rPr>
      </w:pPr>
    </w:p>
    <w:p w14:paraId="29030B19" w14:textId="74CD821D" w:rsidR="00D87377" w:rsidDel="007404DC" w:rsidRDefault="00D87377">
      <w:pPr>
        <w:ind w:left="66"/>
        <w:rPr>
          <w:ins w:id="6217" w:author="chaniaayulestari@outlook.com" w:date="2021-11-13T20:07:00Z"/>
          <w:del w:id="6218" w:author="Rafi Aziizi" w:date="2021-11-14T09:58:00Z"/>
        </w:rPr>
      </w:pPr>
    </w:p>
    <w:p w14:paraId="0B05900B" w14:textId="7EB82872" w:rsidR="00D87377" w:rsidRDefault="00D87377">
      <w:pPr>
        <w:rPr>
          <w:ins w:id="6219" w:author="Rafi Aziizi" w:date="2021-11-13T11:34:00Z"/>
        </w:rPr>
        <w:pPrChange w:id="6220"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6221" w:author="Rafi Aziizi" w:date="2021-11-13T18:17:00Z"/>
          <w:b/>
          <w:bCs/>
        </w:rPr>
      </w:pPr>
      <w:ins w:id="6222" w:author="chaniaayulestari@outlook.com" w:date="2021-11-13T15:59:00Z">
        <w:del w:id="6223" w:author="Rafi Aziizi" w:date="2021-11-13T18:17:00Z">
          <w:r w:rsidDel="000D70CD">
            <w:rPr>
              <w:noProof/>
            </w:rPr>
            <w:drawing>
              <wp:anchor distT="0" distB="0" distL="114300" distR="114300" simplePos="0" relativeHeight="251616768" behindDoc="1" locked="0" layoutInCell="1" allowOverlap="1" wp14:anchorId="182ADC44" wp14:editId="490C9B59">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224" w:author="Rafi Aziizi" w:date="2021-11-13T11:34:00Z">
        <w:r w:rsidR="00FF5489" w:rsidRPr="002040D9">
          <w:rPr>
            <w:b/>
            <w:bCs/>
            <w:rPrChange w:id="6225" w:author="chaniaayulestari@outlook.com" w:date="2021-11-13T15:19:00Z">
              <w:rPr/>
            </w:rPrChange>
          </w:rPr>
          <w:t>Edit Absen</w:t>
        </w:r>
      </w:ins>
    </w:p>
    <w:p w14:paraId="6C311C7A" w14:textId="77777777" w:rsidR="001D04A6" w:rsidRDefault="000D70CD">
      <w:pPr>
        <w:keepNext/>
        <w:rPr>
          <w:ins w:id="6226" w:author="chaniaayulestari@outlook.com" w:date="2021-11-13T20:10:00Z"/>
        </w:rPr>
      </w:pPr>
      <w:ins w:id="6227" w:author="Rafi Aziizi" w:date="2021-11-13T18:17:00Z">
        <w:r>
          <w:rPr>
            <w:noProof/>
          </w:rPr>
          <w:drawing>
            <wp:inline distT="0" distB="0" distL="0" distR="0" wp14:anchorId="6D0FEEE8" wp14:editId="03B08A7D">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54B8585B" w:rsidR="001D04A6" w:rsidDel="007404DC" w:rsidRDefault="001D04A6">
      <w:pPr>
        <w:pStyle w:val="Caption"/>
        <w:jc w:val="center"/>
        <w:rPr>
          <w:ins w:id="6228" w:author="chaniaayulestari@outlook.com" w:date="2021-11-13T20:09:00Z"/>
          <w:del w:id="6229" w:author="Rafi Aziizi" w:date="2021-11-14T09:58:00Z"/>
        </w:rPr>
        <w:pPrChange w:id="6230" w:author="chaniaayulestari@outlook.com" w:date="2021-11-13T20:10:00Z">
          <w:pPr/>
        </w:pPrChange>
      </w:pPr>
      <w:bookmarkStart w:id="6231" w:name="_Toc87731443"/>
      <w:ins w:id="6232" w:author="chaniaayulestari@outlook.com" w:date="2021-11-13T20:10:00Z">
        <w:r>
          <w:t xml:space="preserve">Gambar 3. </w:t>
        </w:r>
        <w:r>
          <w:rPr>
            <w:i w:val="0"/>
            <w:iCs w:val="0"/>
          </w:rPr>
          <w:fldChar w:fldCharType="begin"/>
        </w:r>
        <w:r>
          <w:instrText xml:space="preserve"> SEQ Gambar___3. \* ARABIC </w:instrText>
        </w:r>
      </w:ins>
      <w:r>
        <w:rPr>
          <w:i w:val="0"/>
          <w:iCs w:val="0"/>
        </w:rPr>
        <w:fldChar w:fldCharType="separate"/>
      </w:r>
      <w:ins w:id="6233" w:author="Rafi Aziizi" w:date="2021-11-14T10:19:00Z">
        <w:r w:rsidR="00ED47C8">
          <w:rPr>
            <w:noProof/>
          </w:rPr>
          <w:t>9</w:t>
        </w:r>
      </w:ins>
      <w:ins w:id="6234" w:author="chaniaayulestari@outlook.com" w:date="2021-11-13T21:25:00Z">
        <w:del w:id="6235" w:author="Rafi Aziizi" w:date="2021-11-14T09:53:00Z">
          <w:r w:rsidR="00B46735" w:rsidDel="00590A19">
            <w:rPr>
              <w:noProof/>
            </w:rPr>
            <w:delText>8</w:delText>
          </w:r>
        </w:del>
      </w:ins>
      <w:ins w:id="6236" w:author="chaniaayulestari@outlook.com" w:date="2021-11-13T20:10:00Z">
        <w:r>
          <w:rPr>
            <w:i w:val="0"/>
            <w:iCs w:val="0"/>
          </w:rPr>
          <w:fldChar w:fldCharType="end"/>
        </w:r>
        <w:r>
          <w:t xml:space="preserve"> </w:t>
        </w:r>
        <w:r w:rsidRPr="005538A0">
          <w:t>Sequence Diagram</w:t>
        </w:r>
        <w:r>
          <w:t xml:space="preserve"> Edit Absen</w:t>
        </w:r>
      </w:ins>
      <w:bookmarkEnd w:id="6231"/>
    </w:p>
    <w:p w14:paraId="456DF2C3" w14:textId="76874CD7" w:rsidR="00B449BC" w:rsidDel="000D70CD" w:rsidRDefault="00B449BC">
      <w:pPr>
        <w:ind w:left="66"/>
        <w:rPr>
          <w:ins w:id="6237" w:author="chaniaayulestari@outlook.com" w:date="2021-11-13T16:00:00Z"/>
          <w:del w:id="6238" w:author="Rafi Aziizi" w:date="2021-11-13T18:17:00Z"/>
          <w:b/>
          <w:bCs/>
        </w:rPr>
      </w:pPr>
    </w:p>
    <w:p w14:paraId="77547725" w14:textId="3F9BD223" w:rsidR="00B449BC" w:rsidDel="000D70CD" w:rsidRDefault="00B449BC">
      <w:pPr>
        <w:ind w:left="66"/>
        <w:rPr>
          <w:ins w:id="6239" w:author="chaniaayulestari@outlook.com" w:date="2021-11-13T16:00:00Z"/>
          <w:del w:id="6240" w:author="Rafi Aziizi" w:date="2021-11-13T18:17:00Z"/>
          <w:b/>
          <w:bCs/>
        </w:rPr>
      </w:pPr>
    </w:p>
    <w:p w14:paraId="545A4F9F" w14:textId="57D95045" w:rsidR="00133A99" w:rsidDel="000D70CD" w:rsidRDefault="00133A99">
      <w:pPr>
        <w:ind w:left="66"/>
        <w:rPr>
          <w:ins w:id="6241" w:author="chaniaayulestari@outlook.com" w:date="2021-11-13T16:00:00Z"/>
          <w:del w:id="6242" w:author="Rafi Aziizi" w:date="2021-11-13T18:17:00Z"/>
          <w:b/>
          <w:bCs/>
        </w:rPr>
      </w:pPr>
    </w:p>
    <w:p w14:paraId="4D91D036" w14:textId="46E952D0" w:rsidR="00B449BC" w:rsidDel="000D70CD" w:rsidRDefault="00B449BC">
      <w:pPr>
        <w:ind w:left="66"/>
        <w:rPr>
          <w:ins w:id="6243" w:author="chaniaayulestari@outlook.com" w:date="2021-11-13T16:00:00Z"/>
          <w:del w:id="6244" w:author="Rafi Aziizi" w:date="2021-11-13T18:17:00Z"/>
          <w:b/>
          <w:bCs/>
        </w:rPr>
      </w:pPr>
    </w:p>
    <w:p w14:paraId="012E52FD" w14:textId="001AD70C" w:rsidR="00B449BC" w:rsidDel="000D70CD" w:rsidRDefault="00B449BC">
      <w:pPr>
        <w:ind w:left="66"/>
        <w:rPr>
          <w:ins w:id="6245" w:author="chaniaayulestari@outlook.com" w:date="2021-11-13T16:00:00Z"/>
          <w:del w:id="6246" w:author="Rafi Aziizi" w:date="2021-11-13T18:17:00Z"/>
          <w:b/>
          <w:bCs/>
        </w:rPr>
      </w:pPr>
    </w:p>
    <w:p w14:paraId="4C7BC0BC" w14:textId="20B8A6E7" w:rsidR="00B449BC" w:rsidDel="000D70CD" w:rsidRDefault="00B449BC">
      <w:pPr>
        <w:ind w:left="66"/>
        <w:rPr>
          <w:ins w:id="6247" w:author="chaniaayulestari@outlook.com" w:date="2021-11-13T16:00:00Z"/>
          <w:del w:id="6248" w:author="Rafi Aziizi" w:date="2021-11-13T18:17:00Z"/>
          <w:b/>
          <w:bCs/>
        </w:rPr>
      </w:pPr>
    </w:p>
    <w:p w14:paraId="39C13EA5" w14:textId="66E7A098" w:rsidR="00B449BC" w:rsidDel="000D70CD" w:rsidRDefault="00B449BC">
      <w:pPr>
        <w:ind w:left="66"/>
        <w:rPr>
          <w:ins w:id="6249" w:author="chaniaayulestari@outlook.com" w:date="2021-11-13T16:00:00Z"/>
          <w:del w:id="6250" w:author="Rafi Aziizi" w:date="2021-11-13T18:17:00Z"/>
          <w:b/>
          <w:bCs/>
        </w:rPr>
      </w:pPr>
    </w:p>
    <w:p w14:paraId="524DD1E1" w14:textId="0E79778A" w:rsidR="00B449BC" w:rsidDel="000D70CD" w:rsidRDefault="00B449BC">
      <w:pPr>
        <w:ind w:left="66"/>
        <w:rPr>
          <w:ins w:id="6251" w:author="chaniaayulestari@outlook.com" w:date="2021-11-13T16:00:00Z"/>
          <w:del w:id="6252" w:author="Rafi Aziizi" w:date="2021-11-13T18:17:00Z"/>
          <w:b/>
          <w:bCs/>
        </w:rPr>
      </w:pPr>
    </w:p>
    <w:p w14:paraId="64EB9198" w14:textId="3C3D515B" w:rsidR="00B449BC" w:rsidRDefault="00B449BC">
      <w:pPr>
        <w:pStyle w:val="Caption"/>
        <w:jc w:val="center"/>
        <w:rPr>
          <w:ins w:id="6253" w:author="chaniaayulestari@outlook.com" w:date="2021-11-13T16:00:00Z"/>
        </w:rPr>
        <w:pPrChange w:id="6254" w:author="Rafi Aziizi" w:date="2021-11-14T09:58:00Z">
          <w:pPr>
            <w:ind w:left="66"/>
          </w:pPr>
        </w:pPrChange>
      </w:pPr>
    </w:p>
    <w:p w14:paraId="1766E16F" w14:textId="0CD91B3B" w:rsidR="00B449BC" w:rsidDel="000D70CD" w:rsidRDefault="00B449BC" w:rsidP="00133A99">
      <w:pPr>
        <w:ind w:left="66"/>
        <w:rPr>
          <w:ins w:id="6255" w:author="chaniaayulestari@outlook.com" w:date="2021-11-13T16:00:00Z"/>
          <w:del w:id="6256" w:author="Rafi Aziizi" w:date="2021-11-13T18:17:00Z"/>
          <w:b/>
          <w:bCs/>
        </w:rPr>
      </w:pPr>
    </w:p>
    <w:p w14:paraId="03D642D2" w14:textId="2B5D53E6" w:rsidR="00B449BC" w:rsidDel="000D70CD" w:rsidRDefault="00B449BC">
      <w:pPr>
        <w:rPr>
          <w:ins w:id="6257" w:author="chaniaayulestari@outlook.com" w:date="2021-11-13T16:00:00Z"/>
          <w:del w:id="6258" w:author="Rafi Aziizi" w:date="2021-11-13T18:17:00Z"/>
          <w:b/>
          <w:bCs/>
        </w:rPr>
        <w:pPrChange w:id="6259" w:author="Rafi Aziizi" w:date="2021-11-13T18:17:00Z">
          <w:pPr>
            <w:ind w:left="66"/>
          </w:pPr>
        </w:pPrChange>
      </w:pPr>
    </w:p>
    <w:p w14:paraId="7635BCC6" w14:textId="366863A4" w:rsidR="00B449BC" w:rsidDel="000D70CD" w:rsidRDefault="00B449BC">
      <w:pPr>
        <w:rPr>
          <w:ins w:id="6260" w:author="chaniaayulestari@outlook.com" w:date="2021-11-13T16:00:00Z"/>
          <w:del w:id="6261" w:author="Rafi Aziizi" w:date="2021-11-13T18:17:00Z"/>
          <w:b/>
          <w:bCs/>
        </w:rPr>
        <w:pPrChange w:id="6262" w:author="Rafi Aziizi" w:date="2021-11-13T18:17:00Z">
          <w:pPr>
            <w:ind w:left="66"/>
          </w:pPr>
        </w:pPrChange>
      </w:pPr>
    </w:p>
    <w:p w14:paraId="0B3FEE55" w14:textId="5DC3502F" w:rsidR="00B449BC" w:rsidDel="000D70CD" w:rsidRDefault="00B449BC">
      <w:pPr>
        <w:rPr>
          <w:ins w:id="6263" w:author="chaniaayulestari@outlook.com" w:date="2021-11-13T16:00:00Z"/>
          <w:del w:id="6264" w:author="Rafi Aziizi" w:date="2021-11-13T18:17:00Z"/>
          <w:b/>
          <w:bCs/>
        </w:rPr>
        <w:pPrChange w:id="6265" w:author="Rafi Aziizi" w:date="2021-11-13T18:17:00Z">
          <w:pPr>
            <w:ind w:left="66"/>
          </w:pPr>
        </w:pPrChange>
      </w:pPr>
    </w:p>
    <w:p w14:paraId="5358E8CF" w14:textId="69EEA9B4" w:rsidR="00B449BC" w:rsidRPr="002040D9" w:rsidDel="001D04A6" w:rsidRDefault="00B449BC">
      <w:pPr>
        <w:rPr>
          <w:ins w:id="6266" w:author="Rafi Aziizi" w:date="2021-11-13T12:05:00Z"/>
          <w:del w:id="6267" w:author="chaniaayulestari@outlook.com" w:date="2021-11-13T20:09:00Z"/>
          <w:b/>
          <w:bCs/>
          <w:rPrChange w:id="6268" w:author="chaniaayulestari@outlook.com" w:date="2021-11-13T15:19:00Z">
            <w:rPr>
              <w:ins w:id="6269" w:author="Rafi Aziizi" w:date="2021-11-13T12:05:00Z"/>
              <w:del w:id="6270" w:author="chaniaayulestari@outlook.com" w:date="2021-11-13T20:09:00Z"/>
            </w:rPr>
          </w:rPrChange>
        </w:rPr>
        <w:pPrChange w:id="6271"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6272" w:author="chaniaayulestari@outlook.com" w:date="2021-11-13T15:19:00Z"/>
          <w:b/>
          <w:bCs/>
          <w:rPrChange w:id="6273" w:author="chaniaayulestari@outlook.com" w:date="2021-11-13T15:19:00Z">
            <w:rPr>
              <w:ins w:id="6274" w:author="chaniaayulestari@outlook.com" w:date="2021-11-13T15:19:00Z"/>
            </w:rPr>
          </w:rPrChange>
        </w:rPr>
      </w:pPr>
      <w:ins w:id="6275" w:author="Rafi Aziizi" w:date="2021-11-13T12:05:00Z">
        <w:r w:rsidRPr="002040D9">
          <w:rPr>
            <w:b/>
            <w:bCs/>
            <w:rPrChange w:id="6276" w:author="chaniaayulestari@outlook.com" w:date="2021-11-13T15:19:00Z">
              <w:rPr/>
            </w:rPrChange>
          </w:rPr>
          <w:t>Tambah Absen</w:t>
        </w:r>
      </w:ins>
    </w:p>
    <w:p w14:paraId="27F7F552" w14:textId="77777777" w:rsidR="007404DC" w:rsidRDefault="007A54E1">
      <w:pPr>
        <w:keepNext/>
        <w:rPr>
          <w:ins w:id="6277" w:author="Rafi Aziizi" w:date="2021-11-14T10:01:00Z"/>
        </w:rPr>
        <w:pPrChange w:id="6278" w:author="Rafi Aziizi" w:date="2021-11-14T10:01:00Z">
          <w:pPr/>
        </w:pPrChange>
      </w:pPr>
      <w:ins w:id="6279" w:author="chaniaayulestari@outlook.com" w:date="2021-11-13T15:24:00Z">
        <w:del w:id="6280" w:author="Rafi Aziizi" w:date="2021-11-14T10:01:00Z">
          <w:r>
            <w:rPr>
              <w:noProof/>
            </w:rPr>
            <w:lastRenderedPageBreak/>
            <w:pict w14:anchorId="7DEF5363">
              <v:shape id="Text Box 397" o:spid="_x0000_s2195" type="#_x0000_t202" style="position:absolute;left:0;text-align:left;margin-left:1382.6pt;margin-top:146.65pt;width:396.85pt;height:.05pt;z-index:-25158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eCMg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8ZES&#10;wzSKdBBtIJ+hJdGHDDXW55i4t5gaWgyg0oPfozMCbyun4xchEYwj19cbv7EcR+dsPF0sFjNKOMbm&#10;0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" stroked="f">
                <v:textbox style="mso-next-textbox:#Text Box 397;mso-fit-shape-to-text:t" inset="0,0,0,0">
                  <w:txbxContent>
                    <w:p w14:paraId="4BF8A9F4" w14:textId="631703DD" w:rsidR="004A4F76" w:rsidRPr="0082367A" w:rsidRDefault="004A4F76">
                      <w:pPr>
                        <w:pStyle w:val="Caption"/>
                        <w:rPr>
                          <w:noProof/>
                        </w:rPr>
                        <w:pPrChange w:id="6281" w:author="Rafi Aziizi" w:date="2021-11-14T10:01:00Z">
                          <w:pPr/>
                        </w:pPrChange>
                      </w:pPr>
                      <w:bookmarkStart w:id="6282" w:name="_Toc87729212"/>
                      <w:ins w:id="6283" w:author="chaniaayulestari@outlook.com" w:date="2021-11-13T15:24:00Z">
                        <w:del w:id="6284" w:author="Rafi Aziizi" w:date="2021-11-14T10:01:00Z">
                          <w:r w:rsidDel="007404DC">
                            <w:delText xml:space="preserve">Gambar 3. </w:delText>
                          </w:r>
                          <w:r w:rsidDel="007404DC">
                            <w:fldChar w:fldCharType="begin"/>
                          </w:r>
                          <w:r w:rsidDel="007404DC">
                            <w:delInstrText xml:space="preserve"> SEQ Gambar__3. \* ARABIC </w:delInstrText>
                          </w:r>
                        </w:del>
                      </w:ins>
                      <w:del w:id="6285" w:author="Rafi Aziizi" w:date="2021-11-14T10:01:00Z">
                        <w:r w:rsidDel="007404DC">
                          <w:fldChar w:fldCharType="separate"/>
                        </w:r>
                      </w:del>
                      <w:ins w:id="6286" w:author="chaniaayulestari@outlook.com" w:date="2021-11-13T19:48:00Z">
                        <w:del w:id="6287" w:author="Rafi Aziizi" w:date="2021-11-14T10:01:00Z">
                          <w:r w:rsidDel="007404DC">
                            <w:rPr>
                              <w:noProof/>
                            </w:rPr>
                            <w:delText>8</w:delText>
                          </w:r>
                        </w:del>
                      </w:ins>
                      <w:ins w:id="6288" w:author="chaniaayulestari@outlook.com" w:date="2021-11-13T15:24:00Z">
                        <w:del w:id="6289" w:author="Rafi Aziizi" w:date="2021-11-14T10:01:00Z">
                          <w:r w:rsidDel="007404DC">
                            <w:fldChar w:fldCharType="end"/>
                          </w:r>
                          <w:r w:rsidDel="007404DC">
                            <w:delText xml:space="preserve"> Sequence Diagram Tambah</w:delText>
                          </w:r>
                        </w:del>
                      </w:ins>
                      <w:ins w:id="6290" w:author="chaniaayulestari@outlook.com" w:date="2021-11-13T20:12:00Z">
                        <w:del w:id="6291" w:author="Rafi Aziizi" w:date="2021-11-14T10:01:00Z">
                          <w:r w:rsidDel="007404DC">
                            <w:delText xml:space="preserve"> </w:delText>
                          </w:r>
                        </w:del>
                      </w:ins>
                      <w:ins w:id="6292" w:author="chaniaayulestari@outlook.com" w:date="2021-11-13T15:24:00Z">
                        <w:del w:id="6293" w:author="Rafi Aziizi" w:date="2021-11-14T10:01:00Z">
                          <w:r w:rsidDel="007404DC">
                            <w:delText>Absen</w:delText>
                          </w:r>
                        </w:del>
                      </w:ins>
                      <w:bookmarkEnd w:id="6282"/>
                    </w:p>
                  </w:txbxContent>
                </v:textbox>
                <w10:wrap anchorx="margin"/>
              </v:shape>
            </w:pict>
          </w:r>
        </w:del>
      </w:ins>
      <w:ins w:id="6294" w:author="chaniaayulestari@outlook.com" w:date="2021-11-13T15:23:00Z">
        <w:r w:rsidR="001C352C">
          <w:rPr>
            <w:noProof/>
          </w:rPr>
          <w:drawing>
            <wp:inline distT="0" distB="0" distL="0" distR="0" wp14:anchorId="66B7B370" wp14:editId="26BD9921">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68B9C108" w:rsidR="001C352C" w:rsidDel="007404DC" w:rsidRDefault="007404DC">
      <w:pPr>
        <w:pStyle w:val="Caption"/>
        <w:jc w:val="center"/>
        <w:rPr>
          <w:ins w:id="6295" w:author="chaniaayulestari@outlook.com" w:date="2021-11-13T15:23:00Z"/>
          <w:del w:id="6296" w:author="Rafi Aziizi" w:date="2021-11-14T10:01:00Z"/>
        </w:rPr>
        <w:pPrChange w:id="6297" w:author="Rafi Aziizi" w:date="2021-11-14T10:01:00Z">
          <w:pPr/>
        </w:pPrChange>
      </w:pPr>
      <w:ins w:id="6298" w:author="Rafi Aziizi" w:date="2021-11-14T10:01:00Z">
        <w:r>
          <w:t xml:space="preserve">Gambar   3. </w:t>
        </w:r>
        <w:r>
          <w:rPr>
            <w:i w:val="0"/>
            <w:iCs w:val="0"/>
          </w:rPr>
          <w:fldChar w:fldCharType="begin"/>
        </w:r>
        <w:r>
          <w:instrText xml:space="preserve"> SEQ Gambar___3. \* ARABIC </w:instrText>
        </w:r>
      </w:ins>
      <w:r>
        <w:rPr>
          <w:i w:val="0"/>
          <w:iCs w:val="0"/>
        </w:rPr>
        <w:fldChar w:fldCharType="separate"/>
      </w:r>
      <w:ins w:id="6299" w:author="Rafi Aziizi" w:date="2021-11-14T10:19:00Z">
        <w:r w:rsidR="00ED47C8">
          <w:rPr>
            <w:noProof/>
          </w:rPr>
          <w:t>10</w:t>
        </w:r>
      </w:ins>
      <w:ins w:id="6300" w:author="Rafi Aziizi" w:date="2021-11-14T10:01:00Z">
        <w:r>
          <w:rPr>
            <w:i w:val="0"/>
            <w:iCs w:val="0"/>
          </w:rPr>
          <w:fldChar w:fldCharType="end"/>
        </w:r>
        <w:r>
          <w:t xml:space="preserve"> Sequence Diagram Tambah Absen</w:t>
        </w:r>
      </w:ins>
    </w:p>
    <w:p w14:paraId="5A590B36" w14:textId="3A2E2922" w:rsidR="001C352C" w:rsidDel="000D70CD" w:rsidRDefault="001C352C" w:rsidP="002040D9">
      <w:pPr>
        <w:rPr>
          <w:ins w:id="6301" w:author="chaniaayulestari@outlook.com" w:date="2021-11-13T15:23:00Z"/>
          <w:del w:id="6302" w:author="Rafi Aziizi" w:date="2021-11-13T18:17:00Z"/>
        </w:rPr>
      </w:pPr>
    </w:p>
    <w:p w14:paraId="7A46BA8C" w14:textId="1C2D3C90" w:rsidR="002040D9" w:rsidDel="000D70CD" w:rsidRDefault="002040D9" w:rsidP="002040D9">
      <w:pPr>
        <w:rPr>
          <w:ins w:id="6303" w:author="chaniaayulestari@outlook.com" w:date="2021-11-13T15:24:00Z"/>
          <w:del w:id="6304" w:author="Rafi Aziizi" w:date="2021-11-13T18:17:00Z"/>
        </w:rPr>
      </w:pPr>
    </w:p>
    <w:p w14:paraId="698CAE5F" w14:textId="0E792C11" w:rsidR="001C352C" w:rsidDel="000D70CD" w:rsidRDefault="001C352C" w:rsidP="002040D9">
      <w:pPr>
        <w:rPr>
          <w:ins w:id="6305" w:author="chaniaayulestari@outlook.com" w:date="2021-11-13T15:24:00Z"/>
          <w:del w:id="6306" w:author="Rafi Aziizi" w:date="2021-11-13T18:17:00Z"/>
        </w:rPr>
      </w:pPr>
    </w:p>
    <w:p w14:paraId="0C0C588E" w14:textId="599C5427" w:rsidR="001C352C" w:rsidDel="000D70CD" w:rsidRDefault="001C352C" w:rsidP="002040D9">
      <w:pPr>
        <w:rPr>
          <w:ins w:id="6307" w:author="chaniaayulestari@outlook.com" w:date="2021-11-13T15:24:00Z"/>
          <w:del w:id="6308" w:author="Rafi Aziizi" w:date="2021-11-13T18:17:00Z"/>
        </w:rPr>
      </w:pPr>
    </w:p>
    <w:p w14:paraId="3B0DAD19" w14:textId="5D553D0C" w:rsidR="001C352C" w:rsidDel="000D70CD" w:rsidRDefault="001C352C" w:rsidP="002040D9">
      <w:pPr>
        <w:rPr>
          <w:ins w:id="6309" w:author="chaniaayulestari@outlook.com" w:date="2021-11-13T15:24:00Z"/>
          <w:del w:id="6310" w:author="Rafi Aziizi" w:date="2021-11-13T18:17:00Z"/>
        </w:rPr>
      </w:pPr>
    </w:p>
    <w:p w14:paraId="70F813FF" w14:textId="78241E10" w:rsidR="001C352C" w:rsidDel="000D70CD" w:rsidRDefault="001C352C" w:rsidP="002040D9">
      <w:pPr>
        <w:rPr>
          <w:ins w:id="6311" w:author="chaniaayulestari@outlook.com" w:date="2021-11-13T15:24:00Z"/>
          <w:del w:id="6312" w:author="Rafi Aziizi" w:date="2021-11-13T18:17:00Z"/>
        </w:rPr>
      </w:pPr>
    </w:p>
    <w:p w14:paraId="1CA2328B" w14:textId="208FA242" w:rsidR="001C352C" w:rsidRDefault="001C352C">
      <w:pPr>
        <w:pStyle w:val="Caption"/>
        <w:jc w:val="center"/>
        <w:rPr>
          <w:ins w:id="6313" w:author="chaniaayulestari@outlook.com" w:date="2021-11-13T15:24:00Z"/>
        </w:rPr>
        <w:pPrChange w:id="6314" w:author="Rafi Aziizi" w:date="2021-11-14T10:01:00Z">
          <w:pPr/>
        </w:pPrChange>
      </w:pPr>
    </w:p>
    <w:p w14:paraId="1A9DF161" w14:textId="61D1B319" w:rsidR="002040D9" w:rsidDel="002040D9" w:rsidRDefault="002040D9">
      <w:pPr>
        <w:rPr>
          <w:ins w:id="6315" w:author="Rafi Aziizi" w:date="2021-11-13T11:34:00Z"/>
          <w:del w:id="6316" w:author="chaniaayulestari@outlook.com" w:date="2021-11-13T15:19:00Z"/>
        </w:rPr>
        <w:pPrChange w:id="6317"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6318" w:author="Rafi Aziizi" w:date="2021-11-13T11:34:00Z"/>
          <w:lang w:eastAsia="en-US"/>
        </w:rPr>
      </w:pPr>
    </w:p>
    <w:p w14:paraId="0EBE1D09" w14:textId="752B1F45" w:rsidR="005B28D5" w:rsidRPr="005B28D5" w:rsidDel="00FE2102" w:rsidRDefault="007A54E1">
      <w:pPr>
        <w:rPr>
          <w:del w:id="6319" w:author="chaniaayulestari@outlook.com" w:date="2021-11-12T16:36:00Z"/>
          <w:lang w:val="id-ID"/>
        </w:rPr>
      </w:pPr>
      <w:del w:id="6320" w:author="chaniaayulestari@outlook.com" w:date="2021-11-12T16:32:00Z">
        <w:r>
          <w:rPr>
            <w:noProof/>
          </w:rPr>
          <w:pict w14:anchorId="281628E2">
            <v:shape id="Text Box 61" o:spid="_x0000_s2194" type="#_x0000_t202" style="position:absolute;left:0;text-align:left;margin-left:1.5pt;margin-top:277.05pt;width:396.8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bk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XQ1uQwAgAAZwQAAA4AAAAAAAAAAAAAAAAA&#10;LgIAAGRycy9lMm9Eb2MueG1sUEsBAi0AFAAGAAgAAAAhALhuCajhAAAACQEAAA8AAAAAAAAAAAAA&#10;AAAAigQAAGRycy9kb3ducmV2LnhtbFBLBQYAAAAABAAEAPMAAACYBQAAAAA=&#10;" stroked="f">
              <v:textbox style="mso-next-textbox:#Text Box 61;mso-fit-shape-to-text:t" inset="0,0,0,0">
                <w:txbxContent>
                  <w:p w14:paraId="7BE2E597" w14:textId="7DE6C345" w:rsidR="004A4F76" w:rsidRPr="00EC77EA" w:rsidRDefault="004A4F76" w:rsidP="005700E8">
                    <w:pPr>
                      <w:pStyle w:val="Caption"/>
                      <w:jc w:val="center"/>
                      <w:rPr>
                        <w:noProof/>
                        <w:sz w:val="24"/>
                        <w:szCs w:val="24"/>
                      </w:rPr>
                    </w:pPr>
                    <w:r>
                      <w:t xml:space="preserve">Gambar 3. </w:t>
                    </w:r>
                    <w:ins w:id="6321" w:author="chaniaayulestari@outlook.com" w:date="2021-11-13T13:45:00Z">
                      <w:r>
                        <w:fldChar w:fldCharType="begin"/>
                      </w:r>
                      <w:r>
                        <w:instrText xml:space="preserve"> SEQ Gambar_3. \* ARABIC </w:instrText>
                      </w:r>
                    </w:ins>
                    <w:r>
                      <w:fldChar w:fldCharType="separate"/>
                    </w:r>
                    <w:ins w:id="6322" w:author="chaniaayulestari@outlook.com" w:date="2021-11-13T13:45:00Z">
                      <w:r>
                        <w:rPr>
                          <w:noProof/>
                        </w:rPr>
                        <w:t>9</w:t>
                      </w:r>
                      <w:r>
                        <w:fldChar w:fldCharType="end"/>
                      </w:r>
                    </w:ins>
                    <w:del w:id="63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w:r>
        <w:r w:rsidR="005700E8" w:rsidDel="001D69DE">
          <w:rPr>
            <w:noProof/>
          </w:rPr>
          <w:drawing>
            <wp:inline distT="0" distB="0" distL="0" distR="0" wp14:anchorId="3639D6E3" wp14:editId="52A857E9">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6324" w:author="Rafi Aziizi" w:date="2021-11-13T11:34:00Z"/>
          <w:lang w:val="id-ID"/>
        </w:rPr>
        <w:pPrChange w:id="6325" w:author="Rafi Aziizi" w:date="2021-11-13T11:34:00Z">
          <w:pPr>
            <w:jc w:val="center"/>
          </w:pPr>
        </w:pPrChange>
      </w:pPr>
    </w:p>
    <w:p w14:paraId="77A79A41" w14:textId="28FF2FB6" w:rsidR="005700E8" w:rsidDel="0036406D" w:rsidRDefault="005700E8" w:rsidP="0083024D">
      <w:pPr>
        <w:jc w:val="center"/>
        <w:rPr>
          <w:del w:id="6326" w:author="Rafi Aziizi" w:date="2021-11-12T11:29:00Z"/>
          <w:lang w:val="id-ID"/>
        </w:rPr>
      </w:pPr>
    </w:p>
    <w:p w14:paraId="53AD121F" w14:textId="60D62C23" w:rsidR="005700E8" w:rsidDel="0036406D" w:rsidRDefault="005700E8" w:rsidP="0083024D">
      <w:pPr>
        <w:jc w:val="center"/>
        <w:rPr>
          <w:del w:id="6327" w:author="Rafi Aziizi" w:date="2021-11-12T11:29:00Z"/>
          <w:lang w:val="id-ID"/>
        </w:rPr>
      </w:pPr>
    </w:p>
    <w:p w14:paraId="7389788D" w14:textId="13681E73" w:rsidR="005700E8" w:rsidDel="0036406D" w:rsidRDefault="005700E8" w:rsidP="0083024D">
      <w:pPr>
        <w:jc w:val="center"/>
        <w:rPr>
          <w:del w:id="6328" w:author="Rafi Aziizi" w:date="2021-11-12T11:29:00Z"/>
          <w:lang w:val="id-ID"/>
        </w:rPr>
      </w:pPr>
    </w:p>
    <w:p w14:paraId="40C2E0DE" w14:textId="1C64CC30" w:rsidR="005700E8" w:rsidDel="0036406D" w:rsidRDefault="005700E8" w:rsidP="0083024D">
      <w:pPr>
        <w:jc w:val="center"/>
        <w:rPr>
          <w:del w:id="6329" w:author="Rafi Aziizi" w:date="2021-11-12T11:29:00Z"/>
          <w:lang w:val="id-ID"/>
        </w:rPr>
      </w:pPr>
    </w:p>
    <w:p w14:paraId="2DF53938" w14:textId="61FA1FEF" w:rsidR="005700E8" w:rsidDel="0036406D" w:rsidRDefault="005700E8" w:rsidP="0083024D">
      <w:pPr>
        <w:jc w:val="center"/>
        <w:rPr>
          <w:del w:id="6330" w:author="Rafi Aziizi" w:date="2021-11-12T11:29:00Z"/>
          <w:lang w:val="id-ID"/>
        </w:rPr>
      </w:pPr>
    </w:p>
    <w:p w14:paraId="3DC40498" w14:textId="53A7ED23" w:rsidR="005700E8" w:rsidDel="0036406D" w:rsidRDefault="005700E8" w:rsidP="0083024D">
      <w:pPr>
        <w:jc w:val="center"/>
        <w:rPr>
          <w:del w:id="6331" w:author="Rafi Aziizi" w:date="2021-11-12T11:29:00Z"/>
          <w:lang w:val="id-ID"/>
        </w:rPr>
      </w:pPr>
    </w:p>
    <w:p w14:paraId="74542003" w14:textId="6C414555" w:rsidR="005700E8" w:rsidDel="0036406D" w:rsidRDefault="005700E8" w:rsidP="0083024D">
      <w:pPr>
        <w:jc w:val="center"/>
        <w:rPr>
          <w:del w:id="6332" w:author="Rafi Aziizi" w:date="2021-11-12T11:29:00Z"/>
          <w:lang w:val="id-ID"/>
        </w:rPr>
      </w:pPr>
    </w:p>
    <w:p w14:paraId="3F6F395B" w14:textId="1F0DC41E" w:rsidR="005700E8" w:rsidDel="0036406D" w:rsidRDefault="005700E8" w:rsidP="0083024D">
      <w:pPr>
        <w:jc w:val="center"/>
        <w:rPr>
          <w:del w:id="6333" w:author="Rafi Aziizi" w:date="2021-11-12T11:29:00Z"/>
          <w:lang w:val="id-ID"/>
        </w:rPr>
      </w:pPr>
    </w:p>
    <w:p w14:paraId="546878AF" w14:textId="6E297EA6" w:rsidR="005700E8" w:rsidDel="0036406D" w:rsidRDefault="005700E8" w:rsidP="0083024D">
      <w:pPr>
        <w:jc w:val="center"/>
        <w:rPr>
          <w:del w:id="6334" w:author="Rafi Aziizi" w:date="2021-11-12T11:29:00Z"/>
          <w:lang w:val="id-ID"/>
        </w:rPr>
      </w:pPr>
    </w:p>
    <w:p w14:paraId="33E9F13E" w14:textId="30D89976" w:rsidR="005700E8" w:rsidDel="007C5FA9" w:rsidRDefault="005700E8" w:rsidP="0083024D">
      <w:pPr>
        <w:jc w:val="center"/>
        <w:rPr>
          <w:del w:id="6335" w:author="Rafi Aziizi" w:date="2021-11-12T10:48:00Z"/>
          <w:lang w:val="id-ID"/>
        </w:rPr>
      </w:pPr>
    </w:p>
    <w:p w14:paraId="008417B7" w14:textId="668E84C5" w:rsidR="005700E8" w:rsidDel="007C5FA9" w:rsidRDefault="005700E8" w:rsidP="0083024D">
      <w:pPr>
        <w:jc w:val="center"/>
        <w:rPr>
          <w:del w:id="6336" w:author="Rafi Aziizi" w:date="2021-11-12T10:48:00Z"/>
          <w:lang w:val="id-ID"/>
        </w:rPr>
      </w:pPr>
    </w:p>
    <w:p w14:paraId="24DC2B13" w14:textId="48EC98A5" w:rsidR="005700E8" w:rsidRPr="005700E8" w:rsidDel="0036406D" w:rsidRDefault="005700E8" w:rsidP="005700E8">
      <w:pPr>
        <w:rPr>
          <w:del w:id="6337"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6338" w:author="Rafi Aziizi" w:date="2021-11-13T12:03:00Z">
            <w:rPr>
              <w:lang w:val="id-ID"/>
            </w:rPr>
          </w:rPrChange>
        </w:rPr>
      </w:pPr>
      <w:r w:rsidRPr="004822D0">
        <w:rPr>
          <w:b/>
          <w:bCs/>
          <w:rPrChange w:id="6339" w:author="Rafi Aziizi" w:date="2021-11-13T12:03:00Z">
            <w:rPr/>
          </w:rPrChange>
        </w:rPr>
        <w:t>Kelola Admin</w:t>
      </w:r>
    </w:p>
    <w:p w14:paraId="07B3073C" w14:textId="05208B33" w:rsidR="000B5DA5" w:rsidDel="001D04A6" w:rsidRDefault="005B28D5">
      <w:pPr>
        <w:ind w:firstLine="426"/>
        <w:rPr>
          <w:del w:id="6340"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6341" w:author="Rafi Aziizi" w:date="2021-11-13T12:13:00Z">
        <w:r w:rsidR="004822D0">
          <w:t xml:space="preserve">h, </w:t>
        </w:r>
      </w:ins>
      <w:del w:id="6342"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6343"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ins w:id="6344" w:author="Rafi Aziizi" w:date="2021-11-14T10:13:00Z">
        <w:r w:rsidR="00ED47C8">
          <w:t>pada</w:t>
        </w:r>
        <w:r w:rsidR="00ED47C8" w:rsidRPr="005B28D5">
          <w:rPr>
            <w:lang w:val="id-ID"/>
          </w:rPr>
          <w:t xml:space="preserve"> </w:t>
        </w:r>
        <w:r w:rsidR="00ED47C8">
          <w:t>gambar dibawah ini :</w:t>
        </w:r>
      </w:ins>
      <w:del w:id="6345"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6346" w:author="chaniaayulestari@outlook.com" w:date="2021-11-13T20:10:00Z"/>
          <w:del w:id="6347" w:author="Rafi Aziizi" w:date="2021-11-14T09:58:00Z"/>
        </w:rPr>
      </w:pPr>
    </w:p>
    <w:p w14:paraId="79CAD56D" w14:textId="756AB0CE" w:rsidR="001D04A6" w:rsidDel="007404DC" w:rsidRDefault="001D04A6">
      <w:pPr>
        <w:ind w:firstLine="426"/>
        <w:rPr>
          <w:ins w:id="6348" w:author="chaniaayulestari@outlook.com" w:date="2021-11-13T20:10:00Z"/>
          <w:del w:id="6349" w:author="Rafi Aziizi" w:date="2021-11-14T09:58:00Z"/>
        </w:rPr>
      </w:pPr>
    </w:p>
    <w:p w14:paraId="190DB291" w14:textId="3D883586" w:rsidR="001D04A6" w:rsidDel="007404DC" w:rsidRDefault="001D04A6">
      <w:pPr>
        <w:ind w:firstLine="426"/>
        <w:rPr>
          <w:ins w:id="6350" w:author="chaniaayulestari@outlook.com" w:date="2021-11-13T20:10:00Z"/>
          <w:del w:id="6351" w:author="Rafi Aziizi" w:date="2021-11-14T09:58:00Z"/>
        </w:rPr>
      </w:pPr>
    </w:p>
    <w:p w14:paraId="2D7A2F25" w14:textId="77777777" w:rsidR="001D04A6" w:rsidDel="007404DC" w:rsidRDefault="001D04A6">
      <w:pPr>
        <w:ind w:firstLine="426"/>
        <w:rPr>
          <w:ins w:id="6352" w:author="chaniaayulestari@outlook.com" w:date="2021-11-13T20:10:00Z"/>
          <w:del w:id="6353" w:author="Rafi Aziizi" w:date="2021-11-14T09:58:00Z"/>
        </w:rPr>
      </w:pPr>
    </w:p>
    <w:p w14:paraId="368D0DE1" w14:textId="4BEFCDEE" w:rsidR="00FF5489" w:rsidDel="007404DC" w:rsidRDefault="00FF5489">
      <w:pPr>
        <w:ind w:firstLine="426"/>
        <w:rPr>
          <w:ins w:id="6354" w:author="chaniaayulestari@outlook.com" w:date="2021-11-14T08:46:00Z"/>
          <w:del w:id="6355" w:author="Rafi Aziizi" w:date="2021-11-14T09:58:00Z"/>
        </w:rPr>
      </w:pPr>
    </w:p>
    <w:p w14:paraId="49BC0850" w14:textId="4D97D1A2" w:rsidR="006C5155" w:rsidRDefault="006C5155">
      <w:pPr>
        <w:rPr>
          <w:ins w:id="6356" w:author="chaniaayulestari@outlook.com" w:date="2021-11-14T08:46:00Z"/>
        </w:rPr>
        <w:pPrChange w:id="6357" w:author="Rafi Aziizi" w:date="2021-11-14T09:58:00Z">
          <w:pPr>
            <w:ind w:firstLine="426"/>
          </w:pPr>
        </w:pPrChange>
      </w:pPr>
    </w:p>
    <w:p w14:paraId="54521542" w14:textId="6C0663E9" w:rsidR="006C5155" w:rsidDel="006C5155" w:rsidRDefault="006C5155">
      <w:pPr>
        <w:ind w:firstLine="426"/>
        <w:rPr>
          <w:ins w:id="6358" w:author="Rafi Aziizi" w:date="2021-11-13T11:29:00Z"/>
          <w:del w:id="6359" w:author="chaniaayulestari@outlook.com" w:date="2021-11-14T08:46:00Z"/>
        </w:rPr>
        <w:pPrChange w:id="6360" w:author="chaniaayulestari@outlook.com" w:date="2021-11-13T15:27:00Z">
          <w:pPr/>
        </w:pPrChange>
      </w:pPr>
    </w:p>
    <w:p w14:paraId="0049A577" w14:textId="4DF177F5" w:rsidR="00194DFD" w:rsidRPr="002040D9" w:rsidDel="00FF5489" w:rsidRDefault="001C352C">
      <w:pPr>
        <w:pStyle w:val="ListParagraph"/>
        <w:ind w:left="426"/>
        <w:rPr>
          <w:del w:id="6361" w:author="Rafi Aziizi" w:date="2021-11-13T11:30:00Z"/>
          <w:b/>
          <w:bCs/>
          <w:rPrChange w:id="6362" w:author="chaniaayulestari@outlook.com" w:date="2021-11-13T15:20:00Z">
            <w:rPr>
              <w:del w:id="6363" w:author="Rafi Aziizi" w:date="2021-11-13T11:30:00Z"/>
            </w:rPr>
          </w:rPrChange>
        </w:rPr>
        <w:pPrChange w:id="6364" w:author="chaniaayulestari@outlook.com" w:date="2021-11-13T14:45:00Z">
          <w:pPr>
            <w:pStyle w:val="ListParagraph"/>
          </w:pPr>
        </w:pPrChange>
      </w:pPr>
      <w:ins w:id="6365" w:author="chaniaayulestari@outlook.com" w:date="2021-11-13T15:26:00Z">
        <w:del w:id="6366" w:author="Rafi Aziizi" w:date="2021-11-13T18:20:00Z">
          <w:r w:rsidDel="000D70CD">
            <w:rPr>
              <w:noProof/>
            </w:rPr>
            <w:drawing>
              <wp:anchor distT="0" distB="0" distL="114300" distR="114300" simplePos="0" relativeHeight="251612672" behindDoc="1" locked="0" layoutInCell="1" allowOverlap="1" wp14:anchorId="1B4FA11A" wp14:editId="1F416614">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6367" w:author="Rafi Aziizi" w:date="2021-11-13T11:30:00Z">
        <w:r w:rsidR="007A54E1">
          <w:rPr>
            <w:noProof/>
          </w:rPr>
          <w:pict w14:anchorId="0E3CCF82">
            <v:shape id="Text Box 62" o:spid="_x0000_s2193" type="#_x0000_t202" style="position:absolute;left:0;text-align:left;margin-left:1.5pt;margin-top:408.95pt;width:396.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V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" stroked="f">
              <v:textbox style="mso-next-textbox:#Text Box 62;mso-fit-shape-to-text:t" inset="0,0,0,0">
                <w:txbxContent>
                  <w:p w14:paraId="64DB2BC9" w14:textId="0AF16528" w:rsidR="004A4F76" w:rsidRPr="00350773" w:rsidRDefault="004A4F76" w:rsidP="00194DFD">
                    <w:pPr>
                      <w:pStyle w:val="Caption"/>
                      <w:jc w:val="center"/>
                      <w:rPr>
                        <w:noProof/>
                        <w:sz w:val="24"/>
                        <w:szCs w:val="24"/>
                      </w:rPr>
                    </w:pPr>
                    <w:r>
                      <w:t xml:space="preserve">Gambar 3. </w:t>
                    </w:r>
                    <w:ins w:id="6368" w:author="chaniaayulestari@outlook.com" w:date="2021-11-13T13:45:00Z">
                      <w:r>
                        <w:fldChar w:fldCharType="begin"/>
                      </w:r>
                      <w:r>
                        <w:instrText xml:space="preserve"> SEQ Gambar_3. \* ARABIC </w:instrText>
                      </w:r>
                    </w:ins>
                    <w:r>
                      <w:fldChar w:fldCharType="separate"/>
                    </w:r>
                    <w:ins w:id="6369" w:author="chaniaayulestari@outlook.com" w:date="2021-11-13T13:45:00Z">
                      <w:r>
                        <w:rPr>
                          <w:noProof/>
                        </w:rPr>
                        <w:t>10</w:t>
                      </w:r>
                      <w:r>
                        <w:fldChar w:fldCharType="end"/>
                      </w:r>
                    </w:ins>
                    <w:del w:id="637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w:r>
        <w:r w:rsidR="00194DFD" w:rsidRPr="002040D9" w:rsidDel="00FF5489">
          <w:rPr>
            <w:b/>
            <w:bCs/>
            <w:noProof/>
            <w:rPrChange w:id="6371" w:author="chaniaayulestari@outlook.com" w:date="2021-11-13T15:20:00Z">
              <w:rPr>
                <w:noProof/>
              </w:rPr>
            </w:rPrChange>
          </w:rPr>
          <w:drawing>
            <wp:anchor distT="0" distB="0" distL="114300" distR="114300" simplePos="0" relativeHeight="251609600" behindDoc="1" locked="0" layoutInCell="1" allowOverlap="1" wp14:anchorId="3E94CB68" wp14:editId="2AF5DE57">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6372" w:author="chaniaayulestari@outlook.com" w:date="2021-11-13T15:32:00Z"/>
          <w:b/>
          <w:bCs/>
        </w:rPr>
      </w:pPr>
      <w:ins w:id="6373" w:author="Rafi Aziizi" w:date="2021-11-13T11:30:00Z">
        <w:r w:rsidRPr="002040D9">
          <w:rPr>
            <w:b/>
            <w:bCs/>
            <w:noProof/>
            <w:rPrChange w:id="6374" w:author="chaniaayulestari@outlook.com" w:date="2021-11-13T15:20:00Z">
              <w:rPr>
                <w:noProof/>
              </w:rPr>
            </w:rPrChange>
          </w:rPr>
          <w:t>Lihat Admin</w:t>
        </w:r>
      </w:ins>
    </w:p>
    <w:p w14:paraId="7CC8F280" w14:textId="6412770A" w:rsidR="001D04A6" w:rsidRDefault="000D70CD">
      <w:pPr>
        <w:keepNext/>
        <w:rPr>
          <w:ins w:id="6375" w:author="chaniaayulestari@outlook.com" w:date="2021-11-13T20:11:00Z"/>
        </w:rPr>
        <w:pPrChange w:id="6376" w:author="chaniaayulestari@outlook.com" w:date="2021-11-13T20:11:00Z">
          <w:pPr/>
        </w:pPrChange>
      </w:pPr>
      <w:ins w:id="6377" w:author="Rafi Aziizi" w:date="2021-11-13T18:20:00Z">
        <w:r>
          <w:rPr>
            <w:noProof/>
          </w:rPr>
          <w:drawing>
            <wp:inline distT="0" distB="0" distL="0" distR="0" wp14:anchorId="0F898EB5" wp14:editId="355F779D">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63153F80" w:rsidR="001C352C" w:rsidRDefault="001D04A6">
      <w:pPr>
        <w:pStyle w:val="Caption"/>
        <w:jc w:val="center"/>
        <w:rPr>
          <w:ins w:id="6378" w:author="chaniaayulestari@outlook.com" w:date="2021-11-13T15:26:00Z"/>
          <w:b/>
          <w:bCs/>
        </w:rPr>
        <w:pPrChange w:id="6379" w:author="chaniaayulestari@outlook.com" w:date="2021-11-13T20:11:00Z">
          <w:pPr>
            <w:pStyle w:val="ListParagraph"/>
            <w:ind w:left="426"/>
          </w:pPr>
        </w:pPrChange>
      </w:pPr>
      <w:bookmarkStart w:id="6380" w:name="_Toc87731444"/>
      <w:ins w:id="6381" w:author="chaniaayulestari@outlook.com" w:date="2021-11-13T20:11:00Z">
        <w:r>
          <w:t xml:space="preserve">Gambar 3. </w:t>
        </w:r>
        <w:r>
          <w:fldChar w:fldCharType="begin"/>
        </w:r>
        <w:r>
          <w:instrText xml:space="preserve"> SEQ Gambar___3. \* ARABIC </w:instrText>
        </w:r>
      </w:ins>
      <w:r>
        <w:fldChar w:fldCharType="separate"/>
      </w:r>
      <w:ins w:id="6382" w:author="Rafi Aziizi" w:date="2021-11-14T10:19:00Z">
        <w:r w:rsidR="00ED47C8">
          <w:rPr>
            <w:noProof/>
          </w:rPr>
          <w:t>11</w:t>
        </w:r>
      </w:ins>
      <w:ins w:id="6383" w:author="chaniaayulestari@outlook.com" w:date="2021-11-13T21:25:00Z">
        <w:del w:id="6384" w:author="Rafi Aziizi" w:date="2021-11-14T09:53:00Z">
          <w:r w:rsidR="00B46735" w:rsidDel="00590A19">
            <w:rPr>
              <w:noProof/>
            </w:rPr>
            <w:delText>9</w:delText>
          </w:r>
        </w:del>
      </w:ins>
      <w:ins w:id="6385" w:author="chaniaayulestari@outlook.com" w:date="2021-11-13T20:11:00Z">
        <w:r>
          <w:fldChar w:fldCharType="end"/>
        </w:r>
        <w:r>
          <w:t xml:space="preserve"> </w:t>
        </w:r>
        <w:r w:rsidRPr="00760B74">
          <w:t>Sequence Diagram</w:t>
        </w:r>
        <w:r>
          <w:t xml:space="preserve"> Lihat Data Admin</w:t>
        </w:r>
      </w:ins>
      <w:bookmarkEnd w:id="6380"/>
    </w:p>
    <w:p w14:paraId="1B9BE752" w14:textId="63D764C9" w:rsidR="001C352C" w:rsidRPr="000D70CD" w:rsidDel="000D70CD" w:rsidRDefault="001C352C">
      <w:pPr>
        <w:rPr>
          <w:ins w:id="6386" w:author="chaniaayulestari@outlook.com" w:date="2021-11-13T15:26:00Z"/>
          <w:del w:id="6387" w:author="Rafi Aziizi" w:date="2021-11-13T18:20:00Z"/>
          <w:b/>
          <w:bCs/>
          <w:rPrChange w:id="6388" w:author="Rafi Aziizi" w:date="2021-11-13T18:20:00Z">
            <w:rPr>
              <w:ins w:id="6389" w:author="chaniaayulestari@outlook.com" w:date="2021-11-13T15:26:00Z"/>
              <w:del w:id="6390" w:author="Rafi Aziizi" w:date="2021-11-13T18:20:00Z"/>
            </w:rPr>
          </w:rPrChange>
        </w:rPr>
        <w:pPrChange w:id="6391" w:author="Rafi Aziizi" w:date="2021-11-13T18:20:00Z">
          <w:pPr>
            <w:pStyle w:val="ListParagraph"/>
            <w:ind w:left="426"/>
          </w:pPr>
        </w:pPrChange>
      </w:pPr>
    </w:p>
    <w:p w14:paraId="1A8C04EC" w14:textId="404E6B99" w:rsidR="001C352C" w:rsidDel="000D70CD" w:rsidRDefault="001C352C">
      <w:pPr>
        <w:rPr>
          <w:ins w:id="6392" w:author="chaniaayulestari@outlook.com" w:date="2021-11-13T15:26:00Z"/>
          <w:del w:id="6393" w:author="Rafi Aziizi" w:date="2021-11-13T18:20:00Z"/>
        </w:rPr>
        <w:pPrChange w:id="6394" w:author="Rafi Aziizi" w:date="2021-11-13T18:20:00Z">
          <w:pPr>
            <w:pStyle w:val="ListParagraph"/>
            <w:ind w:left="426"/>
          </w:pPr>
        </w:pPrChange>
      </w:pPr>
    </w:p>
    <w:p w14:paraId="51FCAE64" w14:textId="1B82B389" w:rsidR="001C352C" w:rsidDel="000D70CD" w:rsidRDefault="001C352C">
      <w:pPr>
        <w:rPr>
          <w:ins w:id="6395" w:author="chaniaayulestari@outlook.com" w:date="2021-11-13T15:26:00Z"/>
          <w:del w:id="6396" w:author="Rafi Aziizi" w:date="2021-11-13T18:20:00Z"/>
        </w:rPr>
        <w:pPrChange w:id="6397" w:author="Rafi Aziizi" w:date="2021-11-13T18:20:00Z">
          <w:pPr>
            <w:pStyle w:val="ListParagraph"/>
            <w:ind w:left="426"/>
          </w:pPr>
        </w:pPrChange>
      </w:pPr>
    </w:p>
    <w:p w14:paraId="5469D84F" w14:textId="002E5847" w:rsidR="001C352C" w:rsidDel="000D70CD" w:rsidRDefault="001C352C">
      <w:pPr>
        <w:rPr>
          <w:ins w:id="6398" w:author="chaniaayulestari@outlook.com" w:date="2021-11-13T15:26:00Z"/>
          <w:del w:id="6399" w:author="Rafi Aziizi" w:date="2021-11-13T18:20:00Z"/>
        </w:rPr>
        <w:pPrChange w:id="6400" w:author="Rafi Aziizi" w:date="2021-11-13T18:20:00Z">
          <w:pPr>
            <w:pStyle w:val="ListParagraph"/>
            <w:ind w:left="426"/>
          </w:pPr>
        </w:pPrChange>
      </w:pPr>
    </w:p>
    <w:p w14:paraId="31DFFB64" w14:textId="0CFD568A" w:rsidR="001C352C" w:rsidDel="000D70CD" w:rsidRDefault="001C352C">
      <w:pPr>
        <w:rPr>
          <w:ins w:id="6401" w:author="chaniaayulestari@outlook.com" w:date="2021-11-13T15:26:00Z"/>
          <w:del w:id="6402" w:author="Rafi Aziizi" w:date="2021-11-13T18:20:00Z"/>
        </w:rPr>
        <w:pPrChange w:id="6403" w:author="Rafi Aziizi" w:date="2021-11-13T18:20:00Z">
          <w:pPr>
            <w:pStyle w:val="ListParagraph"/>
            <w:ind w:left="426"/>
          </w:pPr>
        </w:pPrChange>
      </w:pPr>
    </w:p>
    <w:p w14:paraId="5E47A980" w14:textId="6DEDAF31" w:rsidR="001C352C" w:rsidDel="000D70CD" w:rsidRDefault="001C352C">
      <w:pPr>
        <w:rPr>
          <w:ins w:id="6404" w:author="chaniaayulestari@outlook.com" w:date="2021-11-13T15:26:00Z"/>
          <w:del w:id="6405" w:author="Rafi Aziizi" w:date="2021-11-13T18:20:00Z"/>
        </w:rPr>
        <w:pPrChange w:id="6406" w:author="Rafi Aziizi" w:date="2021-11-13T18:20:00Z">
          <w:pPr>
            <w:pStyle w:val="ListParagraph"/>
            <w:ind w:left="426"/>
          </w:pPr>
        </w:pPrChange>
      </w:pPr>
    </w:p>
    <w:p w14:paraId="3F764BEE" w14:textId="5266E8D2" w:rsidR="001C352C" w:rsidDel="000D70CD" w:rsidRDefault="001C352C">
      <w:pPr>
        <w:rPr>
          <w:ins w:id="6407" w:author="chaniaayulestari@outlook.com" w:date="2021-11-13T15:26:00Z"/>
          <w:del w:id="6408" w:author="Rafi Aziizi" w:date="2021-11-13T18:20:00Z"/>
        </w:rPr>
        <w:pPrChange w:id="6409" w:author="Rafi Aziizi" w:date="2021-11-13T18:20:00Z">
          <w:pPr>
            <w:pStyle w:val="ListParagraph"/>
            <w:ind w:left="426"/>
          </w:pPr>
        </w:pPrChange>
      </w:pPr>
    </w:p>
    <w:p w14:paraId="4A8DD54E" w14:textId="50FE9EEC" w:rsidR="001C352C" w:rsidDel="000D70CD" w:rsidRDefault="001C352C">
      <w:pPr>
        <w:rPr>
          <w:ins w:id="6410" w:author="chaniaayulestari@outlook.com" w:date="2021-11-13T15:26:00Z"/>
          <w:del w:id="6411" w:author="Rafi Aziizi" w:date="2021-11-13T18:20:00Z"/>
        </w:rPr>
        <w:pPrChange w:id="6412" w:author="Rafi Aziizi" w:date="2021-11-13T18:20:00Z">
          <w:pPr>
            <w:pStyle w:val="ListParagraph"/>
            <w:ind w:left="426"/>
          </w:pPr>
        </w:pPrChange>
      </w:pPr>
    </w:p>
    <w:p w14:paraId="40CF3DC3" w14:textId="5323AD62" w:rsidR="001C352C" w:rsidDel="000D70CD" w:rsidRDefault="001C352C">
      <w:pPr>
        <w:rPr>
          <w:ins w:id="6413" w:author="chaniaayulestari@outlook.com" w:date="2021-11-13T15:26:00Z"/>
          <w:del w:id="6414" w:author="Rafi Aziizi" w:date="2021-11-13T18:20:00Z"/>
        </w:rPr>
        <w:pPrChange w:id="6415" w:author="Rafi Aziizi" w:date="2021-11-13T18:20:00Z">
          <w:pPr>
            <w:pStyle w:val="ListParagraph"/>
            <w:ind w:left="426"/>
          </w:pPr>
        </w:pPrChange>
      </w:pPr>
    </w:p>
    <w:p w14:paraId="1F34445E" w14:textId="1ABF66CA" w:rsidR="001C352C" w:rsidDel="000D70CD" w:rsidRDefault="001C352C">
      <w:pPr>
        <w:rPr>
          <w:ins w:id="6416" w:author="chaniaayulestari@outlook.com" w:date="2021-11-13T15:26:00Z"/>
          <w:del w:id="6417" w:author="Rafi Aziizi" w:date="2021-11-13T18:20:00Z"/>
        </w:rPr>
        <w:pPrChange w:id="6418" w:author="Rafi Aziizi" w:date="2021-11-13T18:20:00Z">
          <w:pPr>
            <w:pStyle w:val="ListParagraph"/>
            <w:ind w:left="426"/>
          </w:pPr>
        </w:pPrChange>
      </w:pPr>
    </w:p>
    <w:p w14:paraId="4082EE55" w14:textId="3BD71339" w:rsidR="001C352C" w:rsidDel="000D70CD" w:rsidRDefault="001C352C">
      <w:pPr>
        <w:rPr>
          <w:ins w:id="6419" w:author="chaniaayulestari@outlook.com" w:date="2021-11-13T15:26:00Z"/>
          <w:del w:id="6420" w:author="Rafi Aziizi" w:date="2021-11-13T18:20:00Z"/>
        </w:rPr>
        <w:pPrChange w:id="6421" w:author="Rafi Aziizi" w:date="2021-11-13T18:20:00Z">
          <w:pPr>
            <w:pStyle w:val="ListParagraph"/>
            <w:ind w:left="426"/>
          </w:pPr>
        </w:pPrChange>
      </w:pPr>
    </w:p>
    <w:p w14:paraId="200759DE" w14:textId="754A2BE3" w:rsidR="001C352C" w:rsidDel="000D70CD" w:rsidRDefault="001C352C">
      <w:pPr>
        <w:rPr>
          <w:ins w:id="6422" w:author="chaniaayulestari@outlook.com" w:date="2021-11-13T15:26:00Z"/>
          <w:del w:id="6423" w:author="Rafi Aziizi" w:date="2021-11-13T18:21:00Z"/>
        </w:rPr>
        <w:pPrChange w:id="6424" w:author="Rafi Aziizi" w:date="2021-11-13T18:20:00Z">
          <w:pPr>
            <w:pStyle w:val="ListParagraph"/>
            <w:ind w:left="426"/>
          </w:pPr>
        </w:pPrChange>
      </w:pPr>
    </w:p>
    <w:p w14:paraId="47539331" w14:textId="256AA349" w:rsidR="001C352C" w:rsidDel="000D70CD" w:rsidRDefault="001C352C" w:rsidP="001C352C">
      <w:pPr>
        <w:pStyle w:val="ListParagraph"/>
        <w:ind w:left="426"/>
        <w:rPr>
          <w:ins w:id="6425" w:author="chaniaayulestari@outlook.com" w:date="2021-11-13T16:01:00Z"/>
          <w:del w:id="6426" w:author="Rafi Aziizi" w:date="2021-11-13T18:21:00Z"/>
          <w:b/>
          <w:bCs/>
        </w:rPr>
      </w:pPr>
    </w:p>
    <w:p w14:paraId="0706E111" w14:textId="2DF50FD6" w:rsidR="00B449BC" w:rsidDel="000D70CD" w:rsidRDefault="00B449BC" w:rsidP="001C352C">
      <w:pPr>
        <w:pStyle w:val="ListParagraph"/>
        <w:ind w:left="426"/>
        <w:rPr>
          <w:ins w:id="6427" w:author="chaniaayulestari@outlook.com" w:date="2021-11-13T16:01:00Z"/>
          <w:del w:id="6428" w:author="Rafi Aziizi" w:date="2021-11-13T18:21:00Z"/>
          <w:b/>
          <w:bCs/>
        </w:rPr>
      </w:pPr>
    </w:p>
    <w:p w14:paraId="2D6D433C" w14:textId="3ACD0FA6" w:rsidR="00B449BC" w:rsidRPr="000D70CD" w:rsidDel="001D04A6" w:rsidRDefault="00B449BC">
      <w:pPr>
        <w:rPr>
          <w:ins w:id="6429" w:author="Rafi Aziizi" w:date="2021-11-13T11:30:00Z"/>
          <w:del w:id="6430" w:author="chaniaayulestari@outlook.com" w:date="2021-11-13T20:11:00Z"/>
          <w:b/>
          <w:bCs/>
          <w:rPrChange w:id="6431" w:author="Rafi Aziizi" w:date="2021-11-13T18:21:00Z">
            <w:rPr>
              <w:ins w:id="6432" w:author="Rafi Aziizi" w:date="2021-11-13T11:30:00Z"/>
              <w:del w:id="6433" w:author="chaniaayulestari@outlook.com" w:date="2021-11-13T20:11:00Z"/>
            </w:rPr>
          </w:rPrChange>
        </w:rPr>
        <w:pPrChange w:id="6434"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6435" w:author="chaniaayulestari@outlook.com" w:date="2021-11-13T15:24:00Z"/>
          <w:b/>
          <w:bCs/>
        </w:rPr>
      </w:pPr>
      <w:ins w:id="6436" w:author="chaniaayulestari@outlook.com" w:date="2021-11-13T16:01:00Z">
        <w:del w:id="6437" w:author="Rafi Aziizi" w:date="2021-11-13T18:21:00Z">
          <w:r w:rsidDel="000D70CD">
            <w:rPr>
              <w:noProof/>
            </w:rPr>
            <w:drawing>
              <wp:inline distT="0" distB="0" distL="0" distR="0" wp14:anchorId="4B7003C4" wp14:editId="2A7C8ADE">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6438" w:author="Rafi Aziizi" w:date="2021-11-13T11:30:00Z">
        <w:r w:rsidR="00FF5489" w:rsidRPr="002040D9">
          <w:rPr>
            <w:b/>
            <w:bCs/>
            <w:rPrChange w:id="6439" w:author="chaniaayulestari@outlook.com" w:date="2021-11-13T15:20:00Z">
              <w:rPr/>
            </w:rPrChange>
          </w:rPr>
          <w:t>Hapus Admi</w:t>
        </w:r>
      </w:ins>
      <w:ins w:id="6440" w:author="Rafi Aziizi" w:date="2021-11-14T09:59:00Z">
        <w:r w:rsidR="007404DC">
          <w:rPr>
            <w:b/>
            <w:bCs/>
          </w:rPr>
          <w:t>n</w:t>
        </w:r>
      </w:ins>
    </w:p>
    <w:p w14:paraId="7B733A1A" w14:textId="77777777" w:rsidR="007404DC" w:rsidRDefault="007404DC">
      <w:pPr>
        <w:keepNext/>
        <w:rPr>
          <w:ins w:id="6441" w:author="Rafi Aziizi" w:date="2021-11-14T09:59:00Z"/>
        </w:rPr>
      </w:pPr>
    </w:p>
    <w:p w14:paraId="1C1A8DC0" w14:textId="2C1D4F2D" w:rsidR="001D04A6" w:rsidRDefault="004628FB">
      <w:pPr>
        <w:keepNext/>
        <w:rPr>
          <w:ins w:id="6442" w:author="chaniaayulestari@outlook.com" w:date="2021-11-13T20:12:00Z"/>
        </w:rPr>
        <w:pPrChange w:id="6443" w:author="chaniaayulestari@outlook.com" w:date="2021-11-13T20:12:00Z">
          <w:pPr/>
        </w:pPrChange>
      </w:pPr>
      <w:ins w:id="6444" w:author="Rafi Aziizi" w:date="2021-11-13T18:21:00Z">
        <w:r>
          <w:rPr>
            <w:noProof/>
          </w:rPr>
          <w:drawing>
            <wp:anchor distT="0" distB="0" distL="114300" distR="114300" simplePos="0" relativeHeight="251602432" behindDoc="1" locked="0" layoutInCell="1" allowOverlap="1" wp14:anchorId="70416D6D" wp14:editId="06E82F68">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6445" w:author="chaniaayulestari@outlook.com" w:date="2021-11-13T20:15:00Z"/>
        </w:rPr>
      </w:pPr>
    </w:p>
    <w:p w14:paraId="091930F6" w14:textId="77777777" w:rsidR="004628FB" w:rsidRDefault="004628FB" w:rsidP="001D04A6">
      <w:pPr>
        <w:pStyle w:val="Caption"/>
        <w:rPr>
          <w:ins w:id="6446" w:author="chaniaayulestari@outlook.com" w:date="2021-11-13T20:15:00Z"/>
        </w:rPr>
      </w:pPr>
    </w:p>
    <w:p w14:paraId="64523550" w14:textId="77777777" w:rsidR="004628FB" w:rsidRDefault="004628FB" w:rsidP="001D04A6">
      <w:pPr>
        <w:pStyle w:val="Caption"/>
        <w:rPr>
          <w:ins w:id="6447" w:author="chaniaayulestari@outlook.com" w:date="2021-11-13T20:15:00Z"/>
        </w:rPr>
      </w:pPr>
    </w:p>
    <w:p w14:paraId="254977B6" w14:textId="77777777" w:rsidR="004628FB" w:rsidRDefault="004628FB" w:rsidP="001D04A6">
      <w:pPr>
        <w:pStyle w:val="Caption"/>
        <w:rPr>
          <w:ins w:id="6448" w:author="chaniaayulestari@outlook.com" w:date="2021-11-13T20:15:00Z"/>
        </w:rPr>
      </w:pPr>
    </w:p>
    <w:p w14:paraId="35E8E8B7" w14:textId="77777777" w:rsidR="004628FB" w:rsidRDefault="004628FB" w:rsidP="001D04A6">
      <w:pPr>
        <w:pStyle w:val="Caption"/>
        <w:rPr>
          <w:ins w:id="6449" w:author="chaniaayulestari@outlook.com" w:date="2021-11-13T20:15:00Z"/>
        </w:rPr>
      </w:pPr>
    </w:p>
    <w:p w14:paraId="5397E233" w14:textId="77777777" w:rsidR="004628FB" w:rsidRDefault="004628FB" w:rsidP="001D04A6">
      <w:pPr>
        <w:pStyle w:val="Caption"/>
        <w:rPr>
          <w:ins w:id="6450" w:author="chaniaayulestari@outlook.com" w:date="2021-11-13T20:15:00Z"/>
        </w:rPr>
      </w:pPr>
    </w:p>
    <w:p w14:paraId="60270B20" w14:textId="77777777" w:rsidR="004628FB" w:rsidRDefault="004628FB" w:rsidP="001D04A6">
      <w:pPr>
        <w:pStyle w:val="Caption"/>
        <w:rPr>
          <w:ins w:id="6451" w:author="chaniaayulestari@outlook.com" w:date="2021-11-13T20:15:00Z"/>
        </w:rPr>
      </w:pPr>
    </w:p>
    <w:p w14:paraId="1A66C5E2" w14:textId="77777777" w:rsidR="004628FB" w:rsidRDefault="004628FB" w:rsidP="001D04A6">
      <w:pPr>
        <w:pStyle w:val="Caption"/>
        <w:rPr>
          <w:ins w:id="6452" w:author="chaniaayulestari@outlook.com" w:date="2021-11-13T20:15:00Z"/>
        </w:rPr>
      </w:pPr>
    </w:p>
    <w:p w14:paraId="7964DD0E" w14:textId="77777777" w:rsidR="004628FB" w:rsidRDefault="004628FB" w:rsidP="001D04A6">
      <w:pPr>
        <w:pStyle w:val="Caption"/>
        <w:rPr>
          <w:ins w:id="6453" w:author="chaniaayulestari@outlook.com" w:date="2021-11-13T20:15:00Z"/>
        </w:rPr>
      </w:pPr>
    </w:p>
    <w:p w14:paraId="57A482A1" w14:textId="77777777" w:rsidR="004628FB" w:rsidRDefault="004628FB" w:rsidP="001D04A6">
      <w:pPr>
        <w:pStyle w:val="Caption"/>
        <w:rPr>
          <w:ins w:id="6454" w:author="chaniaayulestari@outlook.com" w:date="2021-11-13T20:15:00Z"/>
        </w:rPr>
      </w:pPr>
    </w:p>
    <w:p w14:paraId="37C260F0" w14:textId="77777777" w:rsidR="004628FB" w:rsidRDefault="004628FB" w:rsidP="001D04A6">
      <w:pPr>
        <w:pStyle w:val="Caption"/>
        <w:rPr>
          <w:ins w:id="6455" w:author="chaniaayulestari@outlook.com" w:date="2021-11-13T20:15:00Z"/>
        </w:rPr>
      </w:pPr>
    </w:p>
    <w:p w14:paraId="213F22E2" w14:textId="77777777" w:rsidR="004628FB" w:rsidRDefault="004628FB" w:rsidP="001D04A6">
      <w:pPr>
        <w:pStyle w:val="Caption"/>
        <w:rPr>
          <w:ins w:id="6456" w:author="chaniaayulestari@outlook.com" w:date="2021-11-13T20:15:00Z"/>
        </w:rPr>
      </w:pPr>
    </w:p>
    <w:p w14:paraId="7CF6D3A1" w14:textId="77777777" w:rsidR="004628FB" w:rsidRDefault="004628FB" w:rsidP="001D04A6">
      <w:pPr>
        <w:pStyle w:val="Caption"/>
        <w:rPr>
          <w:ins w:id="6457" w:author="chaniaayulestari@outlook.com" w:date="2021-11-13T20:15:00Z"/>
        </w:rPr>
      </w:pPr>
    </w:p>
    <w:p w14:paraId="25E832BD" w14:textId="59650EC5" w:rsidR="00B449BC" w:rsidRDefault="001D04A6">
      <w:pPr>
        <w:pStyle w:val="Caption"/>
        <w:jc w:val="center"/>
        <w:rPr>
          <w:ins w:id="6458" w:author="chaniaayulestari@outlook.com" w:date="2021-11-13T16:02:00Z"/>
          <w:b/>
          <w:bCs/>
        </w:rPr>
        <w:pPrChange w:id="6459" w:author="chaniaayulestari@outlook.com" w:date="2021-11-13T20:15:00Z">
          <w:pPr>
            <w:pStyle w:val="ListParagraph"/>
            <w:ind w:left="426"/>
          </w:pPr>
        </w:pPrChange>
      </w:pPr>
      <w:bookmarkStart w:id="6460" w:name="_Toc87731445"/>
      <w:ins w:id="6461" w:author="chaniaayulestari@outlook.com" w:date="2021-11-13T20:12:00Z">
        <w:r>
          <w:t xml:space="preserve">Gambar 3. </w:t>
        </w:r>
        <w:r>
          <w:fldChar w:fldCharType="begin"/>
        </w:r>
        <w:r>
          <w:instrText xml:space="preserve"> SEQ Gambar___3. \* ARABIC </w:instrText>
        </w:r>
      </w:ins>
      <w:r>
        <w:fldChar w:fldCharType="separate"/>
      </w:r>
      <w:ins w:id="6462" w:author="Rafi Aziizi" w:date="2021-11-14T10:19:00Z">
        <w:r w:rsidR="00ED47C8">
          <w:rPr>
            <w:noProof/>
          </w:rPr>
          <w:t>12</w:t>
        </w:r>
      </w:ins>
      <w:ins w:id="6463" w:author="chaniaayulestari@outlook.com" w:date="2021-11-13T21:25:00Z">
        <w:del w:id="6464" w:author="Rafi Aziizi" w:date="2021-11-14T09:53:00Z">
          <w:r w:rsidR="00B46735" w:rsidDel="00590A19">
            <w:rPr>
              <w:noProof/>
            </w:rPr>
            <w:delText>10</w:delText>
          </w:r>
        </w:del>
      </w:ins>
      <w:ins w:id="6465" w:author="chaniaayulestari@outlook.com" w:date="2021-11-13T20:12:00Z">
        <w:r>
          <w:fldChar w:fldCharType="end"/>
        </w:r>
        <w:r>
          <w:t xml:space="preserve"> </w:t>
        </w:r>
        <w:r w:rsidRPr="003F003E">
          <w:t xml:space="preserve">Sequence Diagram </w:t>
        </w:r>
        <w:r>
          <w:t>Data Admin</w:t>
        </w:r>
      </w:ins>
      <w:bookmarkEnd w:id="6460"/>
    </w:p>
    <w:p w14:paraId="11273D15" w14:textId="1038BCDD" w:rsidR="00B449BC" w:rsidDel="004628FB" w:rsidRDefault="00B449BC">
      <w:pPr>
        <w:rPr>
          <w:del w:id="6466" w:author="Rafi Aziizi" w:date="2021-11-13T18:22:00Z"/>
          <w:b/>
          <w:bCs/>
        </w:rPr>
      </w:pPr>
    </w:p>
    <w:p w14:paraId="53D49F49" w14:textId="1C3209C3" w:rsidR="001C352C" w:rsidDel="000D70CD" w:rsidRDefault="001C352C">
      <w:pPr>
        <w:rPr>
          <w:ins w:id="6467" w:author="chaniaayulestari@outlook.com" w:date="2021-11-13T16:02:00Z"/>
          <w:del w:id="6468" w:author="Rafi Aziizi" w:date="2021-11-13T18:22:00Z"/>
        </w:rPr>
        <w:pPrChange w:id="6469" w:author="Rafi Aziizi" w:date="2021-11-13T18:22:00Z">
          <w:pPr>
            <w:pStyle w:val="ListParagraph"/>
            <w:ind w:left="426"/>
          </w:pPr>
        </w:pPrChange>
      </w:pPr>
    </w:p>
    <w:p w14:paraId="6FF63923" w14:textId="46AD2DCB" w:rsidR="00B449BC" w:rsidDel="000D70CD" w:rsidRDefault="00B449BC">
      <w:pPr>
        <w:rPr>
          <w:ins w:id="6470" w:author="chaniaayulestari@outlook.com" w:date="2021-11-13T16:02:00Z"/>
          <w:del w:id="6471" w:author="Rafi Aziizi" w:date="2021-11-13T18:22:00Z"/>
        </w:rPr>
        <w:pPrChange w:id="6472" w:author="Rafi Aziizi" w:date="2021-11-13T18:22:00Z">
          <w:pPr>
            <w:pStyle w:val="ListParagraph"/>
            <w:ind w:left="426"/>
          </w:pPr>
        </w:pPrChange>
      </w:pPr>
    </w:p>
    <w:p w14:paraId="5188CC25" w14:textId="7CC2A82C" w:rsidR="00B449BC" w:rsidDel="000D70CD" w:rsidRDefault="00B449BC">
      <w:pPr>
        <w:rPr>
          <w:ins w:id="6473" w:author="chaniaayulestari@outlook.com" w:date="2021-11-13T16:02:00Z"/>
          <w:del w:id="6474" w:author="Rafi Aziizi" w:date="2021-11-13T18:22:00Z"/>
        </w:rPr>
        <w:pPrChange w:id="6475" w:author="Rafi Aziizi" w:date="2021-11-13T18:22:00Z">
          <w:pPr>
            <w:pStyle w:val="ListParagraph"/>
            <w:ind w:left="426"/>
          </w:pPr>
        </w:pPrChange>
      </w:pPr>
    </w:p>
    <w:p w14:paraId="6301F63D" w14:textId="52BAA19C" w:rsidR="00B449BC" w:rsidDel="000D70CD" w:rsidRDefault="00B449BC">
      <w:pPr>
        <w:rPr>
          <w:ins w:id="6476" w:author="chaniaayulestari@outlook.com" w:date="2021-11-13T16:02:00Z"/>
          <w:del w:id="6477" w:author="Rafi Aziizi" w:date="2021-11-13T18:22:00Z"/>
        </w:rPr>
        <w:pPrChange w:id="6478" w:author="Rafi Aziizi" w:date="2021-11-13T18:22:00Z">
          <w:pPr>
            <w:pStyle w:val="ListParagraph"/>
            <w:ind w:left="426"/>
          </w:pPr>
        </w:pPrChange>
      </w:pPr>
    </w:p>
    <w:p w14:paraId="73BA460F" w14:textId="5CD6C0CD" w:rsidR="00B449BC" w:rsidDel="000D70CD" w:rsidRDefault="00B449BC">
      <w:pPr>
        <w:rPr>
          <w:ins w:id="6479" w:author="chaniaayulestari@outlook.com" w:date="2021-11-13T16:02:00Z"/>
          <w:del w:id="6480" w:author="Rafi Aziizi" w:date="2021-11-13T18:22:00Z"/>
        </w:rPr>
        <w:pPrChange w:id="6481" w:author="Rafi Aziizi" w:date="2021-11-13T18:22:00Z">
          <w:pPr>
            <w:pStyle w:val="ListParagraph"/>
            <w:ind w:left="426"/>
          </w:pPr>
        </w:pPrChange>
      </w:pPr>
    </w:p>
    <w:p w14:paraId="4ECDBEDD" w14:textId="35AF5E3A" w:rsidR="00B449BC" w:rsidDel="000D70CD" w:rsidRDefault="00B449BC">
      <w:pPr>
        <w:rPr>
          <w:ins w:id="6482" w:author="chaniaayulestari@outlook.com" w:date="2021-11-13T16:02:00Z"/>
          <w:del w:id="6483" w:author="Rafi Aziizi" w:date="2021-11-13T18:22:00Z"/>
        </w:rPr>
        <w:pPrChange w:id="6484" w:author="Rafi Aziizi" w:date="2021-11-13T18:22:00Z">
          <w:pPr>
            <w:pStyle w:val="ListParagraph"/>
            <w:ind w:left="426"/>
          </w:pPr>
        </w:pPrChange>
      </w:pPr>
    </w:p>
    <w:p w14:paraId="565BECAA" w14:textId="23BEA42C" w:rsidR="00B449BC" w:rsidDel="000D70CD" w:rsidRDefault="00B449BC">
      <w:pPr>
        <w:rPr>
          <w:ins w:id="6485" w:author="chaniaayulestari@outlook.com" w:date="2021-11-13T16:02:00Z"/>
          <w:del w:id="6486" w:author="Rafi Aziizi" w:date="2021-11-13T18:22:00Z"/>
        </w:rPr>
        <w:pPrChange w:id="6487" w:author="Rafi Aziizi" w:date="2021-11-13T18:22:00Z">
          <w:pPr>
            <w:pStyle w:val="ListParagraph"/>
            <w:ind w:left="426"/>
          </w:pPr>
        </w:pPrChange>
      </w:pPr>
    </w:p>
    <w:p w14:paraId="68E105B5" w14:textId="63AD024D" w:rsidR="00B449BC" w:rsidDel="000D70CD" w:rsidRDefault="00B449BC">
      <w:pPr>
        <w:rPr>
          <w:ins w:id="6488" w:author="chaniaayulestari@outlook.com" w:date="2021-11-13T16:02:00Z"/>
          <w:del w:id="6489" w:author="Rafi Aziizi" w:date="2021-11-13T18:22:00Z"/>
        </w:rPr>
        <w:pPrChange w:id="6490" w:author="Rafi Aziizi" w:date="2021-11-13T18:22:00Z">
          <w:pPr>
            <w:pStyle w:val="ListParagraph"/>
            <w:ind w:left="426"/>
          </w:pPr>
        </w:pPrChange>
      </w:pPr>
    </w:p>
    <w:p w14:paraId="1F417542" w14:textId="7F3E2766" w:rsidR="00B449BC" w:rsidDel="000D70CD" w:rsidRDefault="00B449BC">
      <w:pPr>
        <w:rPr>
          <w:ins w:id="6491" w:author="chaniaayulestari@outlook.com" w:date="2021-11-13T16:02:00Z"/>
          <w:del w:id="6492" w:author="Rafi Aziizi" w:date="2021-11-13T18:22:00Z"/>
        </w:rPr>
        <w:pPrChange w:id="6493" w:author="Rafi Aziizi" w:date="2021-11-13T18:22:00Z">
          <w:pPr>
            <w:pStyle w:val="ListParagraph"/>
            <w:ind w:left="426"/>
          </w:pPr>
        </w:pPrChange>
      </w:pPr>
    </w:p>
    <w:p w14:paraId="79B31B92" w14:textId="0E7A75AF" w:rsidR="00B449BC" w:rsidDel="000D70CD" w:rsidRDefault="00B449BC">
      <w:pPr>
        <w:rPr>
          <w:ins w:id="6494" w:author="chaniaayulestari@outlook.com" w:date="2021-11-13T16:02:00Z"/>
          <w:del w:id="6495" w:author="Rafi Aziizi" w:date="2021-11-13T18:22:00Z"/>
        </w:rPr>
        <w:pPrChange w:id="6496" w:author="Rafi Aziizi" w:date="2021-11-13T18:22:00Z">
          <w:pPr>
            <w:pStyle w:val="ListParagraph"/>
            <w:ind w:left="426"/>
          </w:pPr>
        </w:pPrChange>
      </w:pPr>
    </w:p>
    <w:p w14:paraId="114131A7" w14:textId="0B017758" w:rsidR="00B449BC" w:rsidDel="000D70CD" w:rsidRDefault="00B449BC">
      <w:pPr>
        <w:rPr>
          <w:ins w:id="6497" w:author="chaniaayulestari@outlook.com" w:date="2021-11-13T16:02:00Z"/>
          <w:del w:id="6498" w:author="Rafi Aziizi" w:date="2021-11-13T18:22:00Z"/>
        </w:rPr>
        <w:pPrChange w:id="6499" w:author="Rafi Aziizi" w:date="2021-11-13T18:22:00Z">
          <w:pPr>
            <w:pStyle w:val="ListParagraph"/>
            <w:ind w:left="426"/>
          </w:pPr>
        </w:pPrChange>
      </w:pPr>
    </w:p>
    <w:p w14:paraId="4C581847" w14:textId="524C2A5B" w:rsidR="00B449BC" w:rsidDel="000D70CD" w:rsidRDefault="00B449BC">
      <w:pPr>
        <w:rPr>
          <w:ins w:id="6500" w:author="chaniaayulestari@outlook.com" w:date="2021-11-13T16:02:00Z"/>
          <w:del w:id="6501" w:author="Rafi Aziizi" w:date="2021-11-13T18:22:00Z"/>
        </w:rPr>
        <w:pPrChange w:id="6502" w:author="Rafi Aziizi" w:date="2021-11-13T18:22:00Z">
          <w:pPr>
            <w:pStyle w:val="ListParagraph"/>
            <w:ind w:left="426"/>
          </w:pPr>
        </w:pPrChange>
      </w:pPr>
    </w:p>
    <w:p w14:paraId="2C51B31A" w14:textId="214741C6" w:rsidR="00B449BC" w:rsidDel="000D70CD" w:rsidRDefault="00B449BC">
      <w:pPr>
        <w:rPr>
          <w:ins w:id="6503" w:author="chaniaayulestari@outlook.com" w:date="2021-11-13T16:02:00Z"/>
          <w:del w:id="6504" w:author="Rafi Aziizi" w:date="2021-11-13T18:22:00Z"/>
        </w:rPr>
        <w:pPrChange w:id="6505" w:author="Rafi Aziizi" w:date="2021-11-13T18:22:00Z">
          <w:pPr>
            <w:pStyle w:val="ListParagraph"/>
            <w:ind w:left="426"/>
          </w:pPr>
        </w:pPrChange>
      </w:pPr>
    </w:p>
    <w:p w14:paraId="54829DFA" w14:textId="2154E531" w:rsidR="00B449BC" w:rsidRPr="000D70CD" w:rsidDel="004628FB" w:rsidRDefault="00B449BC">
      <w:pPr>
        <w:rPr>
          <w:ins w:id="6506" w:author="Rafi Aziizi" w:date="2021-11-13T11:30:00Z"/>
          <w:del w:id="6507" w:author="chaniaayulestari@outlook.com" w:date="2021-11-13T20:16:00Z"/>
          <w:b/>
          <w:bCs/>
          <w:rPrChange w:id="6508" w:author="Rafi Aziizi" w:date="2021-11-13T18:22:00Z">
            <w:rPr>
              <w:ins w:id="6509" w:author="Rafi Aziizi" w:date="2021-11-13T11:30:00Z"/>
              <w:del w:id="6510" w:author="chaniaayulestari@outlook.com" w:date="2021-11-13T20:16:00Z"/>
            </w:rPr>
          </w:rPrChange>
        </w:rPr>
        <w:pPrChange w:id="6511"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6512" w:author="chaniaayulestari@outlook.com" w:date="2021-11-13T15:25:00Z"/>
          <w:b/>
          <w:bCs/>
        </w:rPr>
      </w:pPr>
      <w:ins w:id="6513" w:author="chaniaayulestari@outlook.com" w:date="2021-11-13T16:03:00Z">
        <w:del w:id="6514" w:author="Rafi Aziizi" w:date="2021-11-13T18:22:00Z">
          <w:r w:rsidDel="000D70CD">
            <w:rPr>
              <w:noProof/>
            </w:rPr>
            <w:drawing>
              <wp:inline distT="0" distB="0" distL="0" distR="0" wp14:anchorId="3F21B1A2" wp14:editId="146F6A92">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6515" w:author="Rafi Aziizi" w:date="2021-11-13T11:30:00Z">
        <w:r w:rsidR="00FF5489" w:rsidRPr="002040D9">
          <w:rPr>
            <w:b/>
            <w:bCs/>
            <w:rPrChange w:id="6516" w:author="chaniaayulestari@outlook.com" w:date="2021-11-13T15:20:00Z">
              <w:rPr/>
            </w:rPrChange>
          </w:rPr>
          <w:t>Edit Admin</w:t>
        </w:r>
      </w:ins>
    </w:p>
    <w:p w14:paraId="3E9CAAD9" w14:textId="77777777" w:rsidR="006A1DDD" w:rsidRDefault="000D70CD">
      <w:pPr>
        <w:keepNext/>
        <w:jc w:val="center"/>
        <w:rPr>
          <w:ins w:id="6517" w:author="chaniaayulestari@outlook.com" w:date="2021-11-13T20:18:00Z"/>
        </w:rPr>
      </w:pPr>
      <w:ins w:id="6518" w:author="Rafi Aziizi" w:date="2021-11-13T18:22:00Z">
        <w:r>
          <w:rPr>
            <w:noProof/>
          </w:rPr>
          <w:drawing>
            <wp:inline distT="0" distB="0" distL="0" distR="0" wp14:anchorId="0D124D9E" wp14:editId="115828F3">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0D91297A" w:rsidR="004628FB" w:rsidRDefault="006A1DDD">
      <w:pPr>
        <w:pStyle w:val="Caption"/>
        <w:jc w:val="center"/>
        <w:rPr>
          <w:ins w:id="6519" w:author="chaniaayulestari@outlook.com" w:date="2021-11-13T20:17:00Z"/>
        </w:rPr>
        <w:pPrChange w:id="6520" w:author="chaniaayulestari@outlook.com" w:date="2021-11-13T20:18:00Z">
          <w:pPr>
            <w:jc w:val="center"/>
          </w:pPr>
        </w:pPrChange>
      </w:pPr>
      <w:bookmarkStart w:id="6521" w:name="_Toc87731446"/>
      <w:ins w:id="6522" w:author="chaniaayulestari@outlook.com" w:date="2021-11-13T20:18:00Z">
        <w:r>
          <w:t xml:space="preserve">Gambar 3. </w:t>
        </w:r>
        <w:r>
          <w:fldChar w:fldCharType="begin"/>
        </w:r>
        <w:r>
          <w:instrText xml:space="preserve"> SEQ Gambar___3. \* ARABIC </w:instrText>
        </w:r>
      </w:ins>
      <w:r>
        <w:fldChar w:fldCharType="separate"/>
      </w:r>
      <w:ins w:id="6523" w:author="Rafi Aziizi" w:date="2021-11-14T10:19:00Z">
        <w:r w:rsidR="00ED47C8">
          <w:rPr>
            <w:noProof/>
          </w:rPr>
          <w:t>13</w:t>
        </w:r>
      </w:ins>
      <w:ins w:id="6524" w:author="chaniaayulestari@outlook.com" w:date="2021-11-13T21:25:00Z">
        <w:del w:id="6525" w:author="Rafi Aziizi" w:date="2021-11-14T09:53:00Z">
          <w:r w:rsidR="00B46735" w:rsidDel="00590A19">
            <w:rPr>
              <w:noProof/>
            </w:rPr>
            <w:delText>11</w:delText>
          </w:r>
        </w:del>
      </w:ins>
      <w:ins w:id="6526" w:author="chaniaayulestari@outlook.com" w:date="2021-11-13T20:18:00Z">
        <w:r>
          <w:fldChar w:fldCharType="end"/>
        </w:r>
        <w:r>
          <w:t xml:space="preserve"> </w:t>
        </w:r>
        <w:r w:rsidRPr="006B31BB">
          <w:t>Sequence Diagram</w:t>
        </w:r>
        <w:r>
          <w:t xml:space="preserve"> Edit Data Admin</w:t>
        </w:r>
      </w:ins>
      <w:bookmarkEnd w:id="6521"/>
    </w:p>
    <w:p w14:paraId="752447BB" w14:textId="1736D928" w:rsidR="00B449BC" w:rsidDel="000D70CD" w:rsidRDefault="00B449BC" w:rsidP="001C352C">
      <w:pPr>
        <w:pStyle w:val="ListParagraph"/>
        <w:ind w:left="426"/>
        <w:rPr>
          <w:ins w:id="6527" w:author="chaniaayulestari@outlook.com" w:date="2021-11-13T16:04:00Z"/>
          <w:del w:id="6528" w:author="Rafi Aziizi" w:date="2021-11-13T18:22:00Z"/>
          <w:b/>
          <w:bCs/>
        </w:rPr>
      </w:pPr>
    </w:p>
    <w:p w14:paraId="714820FC" w14:textId="2E3580B7" w:rsidR="00B449BC" w:rsidDel="000D70CD" w:rsidRDefault="00B449BC" w:rsidP="001C352C">
      <w:pPr>
        <w:pStyle w:val="ListParagraph"/>
        <w:ind w:left="426"/>
        <w:rPr>
          <w:ins w:id="6529" w:author="chaniaayulestari@outlook.com" w:date="2021-11-13T16:04:00Z"/>
          <w:del w:id="6530" w:author="Rafi Aziizi" w:date="2021-11-13T18:22:00Z"/>
          <w:b/>
          <w:bCs/>
        </w:rPr>
      </w:pPr>
    </w:p>
    <w:p w14:paraId="641FF3AE" w14:textId="31260EA0" w:rsidR="00FF5489" w:rsidRDefault="00FF5489" w:rsidP="004D38D8">
      <w:pPr>
        <w:pStyle w:val="ListParagraph"/>
        <w:numPr>
          <w:ilvl w:val="0"/>
          <w:numId w:val="117"/>
        </w:numPr>
        <w:ind w:left="426"/>
        <w:rPr>
          <w:ins w:id="6531" w:author="chaniaayulestari@outlook.com" w:date="2021-11-13T15:25:00Z"/>
          <w:b/>
          <w:bCs/>
        </w:rPr>
      </w:pPr>
      <w:ins w:id="6532" w:author="Rafi Aziizi" w:date="2021-11-13T11:30:00Z">
        <w:r w:rsidRPr="002040D9">
          <w:rPr>
            <w:b/>
            <w:bCs/>
            <w:rPrChange w:id="6533" w:author="chaniaayulestari@outlook.com" w:date="2021-11-13T15:20:00Z">
              <w:rPr/>
            </w:rPrChange>
          </w:rPr>
          <w:t>Tambah Admin</w:t>
        </w:r>
      </w:ins>
    </w:p>
    <w:p w14:paraId="30B11FDA" w14:textId="77777777" w:rsidR="006A1DDD" w:rsidRDefault="00642D81">
      <w:pPr>
        <w:keepNext/>
        <w:rPr>
          <w:ins w:id="6534" w:author="chaniaayulestari@outlook.com" w:date="2021-11-13T20:19:00Z"/>
        </w:rPr>
        <w:pPrChange w:id="6535" w:author="chaniaayulestari@outlook.com" w:date="2021-11-13T20:19:00Z">
          <w:pPr/>
        </w:pPrChange>
      </w:pPr>
      <w:ins w:id="6536" w:author="chaniaayulestari@outlook.com" w:date="2021-11-13T15:43:00Z">
        <w:r>
          <w:rPr>
            <w:noProof/>
          </w:rPr>
          <w:lastRenderedPageBreak/>
          <w:drawing>
            <wp:inline distT="0" distB="0" distL="0" distR="0" wp14:anchorId="6FA2FC01" wp14:editId="7E27B7CF">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74FC9B29" w:rsidR="00642D81" w:rsidDel="007404DC" w:rsidRDefault="006A1DDD">
      <w:pPr>
        <w:pStyle w:val="Caption"/>
        <w:jc w:val="center"/>
        <w:rPr>
          <w:ins w:id="6537" w:author="chaniaayulestari@outlook.com" w:date="2021-11-13T15:44:00Z"/>
          <w:del w:id="6538" w:author="Rafi Aziizi" w:date="2021-11-14T09:59:00Z"/>
          <w:b/>
          <w:bCs/>
        </w:rPr>
        <w:pPrChange w:id="6539" w:author="chaniaayulestari@outlook.com" w:date="2021-11-13T20:19:00Z">
          <w:pPr/>
        </w:pPrChange>
      </w:pPr>
      <w:bookmarkStart w:id="6540" w:name="_Toc87731447"/>
      <w:ins w:id="6541" w:author="chaniaayulestari@outlook.com" w:date="2021-11-13T20:19:00Z">
        <w:r>
          <w:t xml:space="preserve">Gambar 3. </w:t>
        </w:r>
        <w:r>
          <w:rPr>
            <w:i w:val="0"/>
            <w:iCs w:val="0"/>
          </w:rPr>
          <w:fldChar w:fldCharType="begin"/>
        </w:r>
        <w:r>
          <w:instrText xml:space="preserve"> SEQ Gambar___3. \* ARABIC </w:instrText>
        </w:r>
      </w:ins>
      <w:r>
        <w:rPr>
          <w:i w:val="0"/>
          <w:iCs w:val="0"/>
        </w:rPr>
        <w:fldChar w:fldCharType="separate"/>
      </w:r>
      <w:ins w:id="6542" w:author="Rafi Aziizi" w:date="2021-11-14T10:19:00Z">
        <w:r w:rsidR="00ED47C8">
          <w:rPr>
            <w:noProof/>
          </w:rPr>
          <w:t>14</w:t>
        </w:r>
      </w:ins>
      <w:ins w:id="6543" w:author="chaniaayulestari@outlook.com" w:date="2021-11-13T21:25:00Z">
        <w:del w:id="6544" w:author="Rafi Aziizi" w:date="2021-11-14T09:53:00Z">
          <w:r w:rsidR="00B46735" w:rsidDel="00590A19">
            <w:rPr>
              <w:noProof/>
            </w:rPr>
            <w:delText>12</w:delText>
          </w:r>
        </w:del>
      </w:ins>
      <w:ins w:id="6545" w:author="chaniaayulestari@outlook.com" w:date="2021-11-13T20:19:00Z">
        <w:r>
          <w:rPr>
            <w:i w:val="0"/>
            <w:iCs w:val="0"/>
          </w:rPr>
          <w:fldChar w:fldCharType="end"/>
        </w:r>
        <w:r>
          <w:t xml:space="preserve"> </w:t>
        </w:r>
        <w:r w:rsidRPr="00820241">
          <w:t xml:space="preserve">Sequence Diagram </w:t>
        </w:r>
        <w:r>
          <w:t>Tambah Data Admin</w:t>
        </w:r>
      </w:ins>
      <w:bookmarkEnd w:id="6540"/>
    </w:p>
    <w:p w14:paraId="417BF347" w14:textId="7828466E" w:rsidR="00642D81" w:rsidDel="006A1DDD" w:rsidRDefault="00642D81" w:rsidP="001C352C">
      <w:pPr>
        <w:rPr>
          <w:del w:id="6546" w:author="Rafi Aziizi" w:date="2021-11-13T18:23:00Z"/>
          <w:b/>
          <w:bCs/>
        </w:rPr>
      </w:pPr>
    </w:p>
    <w:p w14:paraId="3C22DDBA" w14:textId="20A0F47A" w:rsidR="006A1DDD" w:rsidDel="007404DC" w:rsidRDefault="006A1DDD" w:rsidP="001C352C">
      <w:pPr>
        <w:rPr>
          <w:ins w:id="6547" w:author="chaniaayulestari@outlook.com" w:date="2021-11-13T20:18:00Z"/>
          <w:del w:id="6548" w:author="Rafi Aziizi" w:date="2021-11-14T09:59:00Z"/>
          <w:b/>
          <w:bCs/>
        </w:rPr>
      </w:pPr>
    </w:p>
    <w:p w14:paraId="59CF9FDF" w14:textId="0D3506A8" w:rsidR="006A1DDD" w:rsidDel="007404DC" w:rsidRDefault="006A1DDD" w:rsidP="001C352C">
      <w:pPr>
        <w:rPr>
          <w:ins w:id="6549" w:author="chaniaayulestari@outlook.com" w:date="2021-11-13T20:18:00Z"/>
          <w:del w:id="6550" w:author="Rafi Aziizi" w:date="2021-11-14T09:59:00Z"/>
          <w:b/>
          <w:bCs/>
        </w:rPr>
      </w:pPr>
    </w:p>
    <w:p w14:paraId="464D09F0" w14:textId="77777777" w:rsidR="006A1DDD" w:rsidRDefault="006A1DDD">
      <w:pPr>
        <w:pStyle w:val="Caption"/>
        <w:jc w:val="center"/>
        <w:rPr>
          <w:ins w:id="6551" w:author="chaniaayulestari@outlook.com" w:date="2021-11-13T20:18:00Z"/>
        </w:rPr>
        <w:pPrChange w:id="6552" w:author="Rafi Aziizi" w:date="2021-11-14T09:59:00Z">
          <w:pPr/>
        </w:pPrChange>
      </w:pPr>
    </w:p>
    <w:p w14:paraId="27E058F1" w14:textId="15F7DA47" w:rsidR="00642D81" w:rsidDel="000D70CD" w:rsidRDefault="00642D81" w:rsidP="001C352C">
      <w:pPr>
        <w:rPr>
          <w:ins w:id="6553" w:author="chaniaayulestari@outlook.com" w:date="2021-11-13T15:44:00Z"/>
          <w:del w:id="6554" w:author="Rafi Aziizi" w:date="2021-11-13T18:23:00Z"/>
          <w:b/>
          <w:bCs/>
        </w:rPr>
      </w:pPr>
    </w:p>
    <w:p w14:paraId="54A78F4C" w14:textId="607D9DB9" w:rsidR="00642D81" w:rsidDel="000D70CD" w:rsidRDefault="00642D81" w:rsidP="001C352C">
      <w:pPr>
        <w:rPr>
          <w:ins w:id="6555" w:author="chaniaayulestari@outlook.com" w:date="2021-11-13T15:44:00Z"/>
          <w:del w:id="6556" w:author="Rafi Aziizi" w:date="2021-11-13T18:23:00Z"/>
          <w:b/>
          <w:bCs/>
        </w:rPr>
      </w:pPr>
    </w:p>
    <w:p w14:paraId="6BABDFF6" w14:textId="4E18AA6F" w:rsidR="00642D81" w:rsidDel="000D70CD" w:rsidRDefault="00642D81" w:rsidP="001C352C">
      <w:pPr>
        <w:rPr>
          <w:ins w:id="6557" w:author="chaniaayulestari@outlook.com" w:date="2021-11-13T15:44:00Z"/>
          <w:del w:id="6558" w:author="Rafi Aziizi" w:date="2021-11-13T18:23:00Z"/>
          <w:b/>
          <w:bCs/>
        </w:rPr>
      </w:pPr>
    </w:p>
    <w:p w14:paraId="2EBD7427" w14:textId="234F3134" w:rsidR="00642D81" w:rsidDel="000D70CD" w:rsidRDefault="00642D81" w:rsidP="001C352C">
      <w:pPr>
        <w:rPr>
          <w:ins w:id="6559" w:author="chaniaayulestari@outlook.com" w:date="2021-11-13T15:44:00Z"/>
          <w:del w:id="6560" w:author="Rafi Aziizi" w:date="2021-11-13T18:23:00Z"/>
          <w:b/>
          <w:bCs/>
        </w:rPr>
      </w:pPr>
    </w:p>
    <w:p w14:paraId="53FE4407" w14:textId="301F594E" w:rsidR="00642D81" w:rsidDel="000D70CD" w:rsidRDefault="00642D81" w:rsidP="001C352C">
      <w:pPr>
        <w:rPr>
          <w:ins w:id="6561" w:author="chaniaayulestari@outlook.com" w:date="2021-11-13T15:44:00Z"/>
          <w:del w:id="6562" w:author="Rafi Aziizi" w:date="2021-11-13T18:23:00Z"/>
          <w:b/>
          <w:bCs/>
        </w:rPr>
      </w:pPr>
    </w:p>
    <w:p w14:paraId="68037DAD" w14:textId="3DB1CEC4" w:rsidR="00642D81" w:rsidDel="000D70CD" w:rsidRDefault="00642D81" w:rsidP="001C352C">
      <w:pPr>
        <w:rPr>
          <w:ins w:id="6563" w:author="chaniaayulestari@outlook.com" w:date="2021-11-13T15:44:00Z"/>
          <w:del w:id="6564" w:author="Rafi Aziizi" w:date="2021-11-13T18:23:00Z"/>
          <w:b/>
          <w:bCs/>
        </w:rPr>
      </w:pPr>
    </w:p>
    <w:p w14:paraId="3AEF2160" w14:textId="69560F57" w:rsidR="00642D81" w:rsidDel="000D70CD" w:rsidRDefault="00642D81" w:rsidP="001C352C">
      <w:pPr>
        <w:rPr>
          <w:ins w:id="6565" w:author="chaniaayulestari@outlook.com" w:date="2021-11-13T15:45:00Z"/>
          <w:del w:id="6566" w:author="Rafi Aziizi" w:date="2021-11-13T18:23:00Z"/>
          <w:b/>
          <w:bCs/>
        </w:rPr>
      </w:pPr>
    </w:p>
    <w:p w14:paraId="79D308F5" w14:textId="25976A27" w:rsidR="00642D81" w:rsidDel="000D70CD" w:rsidRDefault="00642D81" w:rsidP="001C352C">
      <w:pPr>
        <w:rPr>
          <w:ins w:id="6567" w:author="chaniaayulestari@outlook.com" w:date="2021-11-13T15:45:00Z"/>
          <w:del w:id="6568" w:author="Rafi Aziizi" w:date="2021-11-13T18:23:00Z"/>
          <w:b/>
          <w:bCs/>
        </w:rPr>
      </w:pPr>
    </w:p>
    <w:p w14:paraId="48326E13" w14:textId="3CD02313" w:rsidR="00642D81" w:rsidDel="000D70CD" w:rsidRDefault="00642D81" w:rsidP="001C352C">
      <w:pPr>
        <w:rPr>
          <w:ins w:id="6569" w:author="chaniaayulestari@outlook.com" w:date="2021-11-13T15:45:00Z"/>
          <w:del w:id="6570" w:author="Rafi Aziizi" w:date="2021-11-13T18:23:00Z"/>
          <w:b/>
          <w:bCs/>
        </w:rPr>
      </w:pPr>
    </w:p>
    <w:p w14:paraId="3FB002DD" w14:textId="17DE5FA1" w:rsidR="00642D81" w:rsidDel="000D70CD" w:rsidRDefault="00642D81" w:rsidP="001C352C">
      <w:pPr>
        <w:rPr>
          <w:ins w:id="6571" w:author="chaniaayulestari@outlook.com" w:date="2021-11-13T15:45:00Z"/>
          <w:del w:id="6572" w:author="Rafi Aziizi" w:date="2021-11-13T18:23:00Z"/>
          <w:b/>
          <w:bCs/>
        </w:rPr>
      </w:pPr>
    </w:p>
    <w:p w14:paraId="3AE4CDF7" w14:textId="49076127" w:rsidR="00642D81" w:rsidDel="000D70CD" w:rsidRDefault="00642D81" w:rsidP="001C352C">
      <w:pPr>
        <w:rPr>
          <w:ins w:id="6573" w:author="chaniaayulestari@outlook.com" w:date="2021-11-13T15:45:00Z"/>
          <w:del w:id="6574" w:author="Rafi Aziizi" w:date="2021-11-13T18:23:00Z"/>
          <w:b/>
          <w:bCs/>
        </w:rPr>
      </w:pPr>
    </w:p>
    <w:p w14:paraId="7FAA0998" w14:textId="3B2701D1" w:rsidR="00642D81" w:rsidDel="000D70CD" w:rsidRDefault="00642D81" w:rsidP="001C352C">
      <w:pPr>
        <w:rPr>
          <w:ins w:id="6575" w:author="chaniaayulestari@outlook.com" w:date="2021-11-13T15:45:00Z"/>
          <w:del w:id="6576" w:author="Rafi Aziizi" w:date="2021-11-13T18:23:00Z"/>
          <w:b/>
          <w:bCs/>
        </w:rPr>
      </w:pPr>
    </w:p>
    <w:p w14:paraId="1560959D" w14:textId="6B4932C7" w:rsidR="00642D81" w:rsidDel="00936E48" w:rsidRDefault="00642D81" w:rsidP="001C352C">
      <w:pPr>
        <w:rPr>
          <w:ins w:id="6577" w:author="chaniaayulestari@outlook.com" w:date="2021-11-13T15:46:00Z"/>
          <w:del w:id="6578" w:author="chaniaayulestari@outlook.com" w:date="2021-11-14T02:12:00Z"/>
          <w:b/>
          <w:bCs/>
        </w:rPr>
      </w:pPr>
    </w:p>
    <w:p w14:paraId="7BEC6C1D" w14:textId="22D31E86" w:rsidR="00642D81" w:rsidRPr="001C352C" w:rsidDel="00642D81" w:rsidRDefault="000749AF">
      <w:pPr>
        <w:rPr>
          <w:ins w:id="6579" w:author="Rafi Aziizi" w:date="2021-11-13T11:37:00Z"/>
          <w:del w:id="6580" w:author="chaniaayulestari@outlook.com" w:date="2021-11-13T15:45:00Z"/>
          <w:b/>
          <w:bCs/>
          <w:rPrChange w:id="6581" w:author="chaniaayulestari@outlook.com" w:date="2021-11-13T15:25:00Z">
            <w:rPr>
              <w:ins w:id="6582" w:author="Rafi Aziizi" w:date="2021-11-13T11:37:00Z"/>
              <w:del w:id="6583" w:author="chaniaayulestari@outlook.com" w:date="2021-11-13T15:45:00Z"/>
            </w:rPr>
          </w:rPrChange>
        </w:rPr>
        <w:pPrChange w:id="6584" w:author="chaniaayulestari@outlook.com" w:date="2021-11-13T15:25:00Z">
          <w:pPr>
            <w:pStyle w:val="ListParagraph"/>
            <w:numPr>
              <w:numId w:val="117"/>
            </w:numPr>
            <w:ind w:hanging="360"/>
          </w:pPr>
        </w:pPrChange>
      </w:pPr>
      <w:ins w:id="6585" w:author="chaniaayulestari@outlook.com" w:date="2021-11-13T16:05:00Z">
        <w:del w:id="6586" w:author="Rafi Aziizi" w:date="2021-11-13T18:23:00Z">
          <w:r w:rsidDel="000D70CD">
            <w:rPr>
              <w:noProof/>
            </w:rPr>
            <w:drawing>
              <wp:anchor distT="0" distB="0" distL="114300" distR="114300" simplePos="0" relativeHeight="251613696" behindDoc="1" locked="0" layoutInCell="1" allowOverlap="1" wp14:anchorId="4ACDAE67" wp14:editId="54C36F9E">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6587" w:author="chaniaayulestari@outlook.com" w:date="2021-11-13T16:04:00Z"/>
          <w:b/>
          <w:bCs/>
        </w:rPr>
      </w:pPr>
      <w:ins w:id="6588" w:author="Rafi Aziizi" w:date="2021-11-13T11:37:00Z">
        <w:r w:rsidRPr="002040D9">
          <w:rPr>
            <w:b/>
            <w:bCs/>
            <w:rPrChange w:id="6589" w:author="chaniaayulestari@outlook.com" w:date="2021-11-13T15:20:00Z">
              <w:rPr/>
            </w:rPrChange>
          </w:rPr>
          <w:t>Lihat Profile Admin</w:t>
        </w:r>
      </w:ins>
    </w:p>
    <w:p w14:paraId="29556294" w14:textId="77777777" w:rsidR="006A1DDD" w:rsidRDefault="000D70CD">
      <w:pPr>
        <w:keepNext/>
        <w:ind w:left="66"/>
        <w:rPr>
          <w:ins w:id="6590" w:author="chaniaayulestari@outlook.com" w:date="2021-11-13T20:19:00Z"/>
        </w:rPr>
        <w:pPrChange w:id="6591" w:author="chaniaayulestari@outlook.com" w:date="2021-11-13T20:19:00Z">
          <w:pPr>
            <w:ind w:left="66"/>
          </w:pPr>
        </w:pPrChange>
      </w:pPr>
      <w:ins w:id="6592" w:author="Rafi Aziizi" w:date="2021-11-13T18:23:00Z">
        <w:r>
          <w:rPr>
            <w:noProof/>
          </w:rPr>
          <w:drawing>
            <wp:inline distT="0" distB="0" distL="0" distR="0" wp14:anchorId="0D139437" wp14:editId="689DDE22">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38ACD35A" w:rsidR="00B449BC" w:rsidRPr="00B449BC" w:rsidRDefault="006A1DDD">
      <w:pPr>
        <w:pStyle w:val="Caption"/>
        <w:jc w:val="center"/>
        <w:rPr>
          <w:ins w:id="6593" w:author="chaniaayulestari@outlook.com" w:date="2021-11-13T15:25:00Z"/>
          <w:b/>
          <w:bCs/>
          <w:rPrChange w:id="6594" w:author="chaniaayulestari@outlook.com" w:date="2021-11-13T16:04:00Z">
            <w:rPr>
              <w:ins w:id="6595" w:author="chaniaayulestari@outlook.com" w:date="2021-11-13T15:25:00Z"/>
            </w:rPr>
          </w:rPrChange>
        </w:rPr>
        <w:pPrChange w:id="6596" w:author="chaniaayulestari@outlook.com" w:date="2021-11-13T20:19:00Z">
          <w:pPr>
            <w:pStyle w:val="ListParagraph"/>
            <w:numPr>
              <w:numId w:val="117"/>
            </w:numPr>
            <w:ind w:left="426" w:hanging="360"/>
          </w:pPr>
        </w:pPrChange>
      </w:pPr>
      <w:bookmarkStart w:id="6597" w:name="_Toc87731448"/>
      <w:ins w:id="6598" w:author="chaniaayulestari@outlook.com" w:date="2021-11-13T20:19:00Z">
        <w:r>
          <w:t xml:space="preserve">Gambar 3. </w:t>
        </w:r>
        <w:r>
          <w:fldChar w:fldCharType="begin"/>
        </w:r>
        <w:r>
          <w:instrText xml:space="preserve"> SEQ Gambar___3. \* ARABIC </w:instrText>
        </w:r>
      </w:ins>
      <w:r>
        <w:fldChar w:fldCharType="separate"/>
      </w:r>
      <w:ins w:id="6599" w:author="Rafi Aziizi" w:date="2021-11-14T10:19:00Z">
        <w:r w:rsidR="00ED47C8">
          <w:rPr>
            <w:noProof/>
          </w:rPr>
          <w:t>15</w:t>
        </w:r>
      </w:ins>
      <w:ins w:id="6600" w:author="chaniaayulestari@outlook.com" w:date="2021-11-13T21:25:00Z">
        <w:del w:id="6601" w:author="Rafi Aziizi" w:date="2021-11-14T09:53:00Z">
          <w:r w:rsidR="00B46735" w:rsidDel="00590A19">
            <w:rPr>
              <w:noProof/>
            </w:rPr>
            <w:delText>13</w:delText>
          </w:r>
        </w:del>
      </w:ins>
      <w:ins w:id="6602" w:author="chaniaayulestari@outlook.com" w:date="2021-11-13T20:19:00Z">
        <w:r>
          <w:fldChar w:fldCharType="end"/>
        </w:r>
        <w:r>
          <w:t xml:space="preserve"> </w:t>
        </w:r>
        <w:r w:rsidRPr="00380F32">
          <w:t>Sequence Diagram</w:t>
        </w:r>
        <w:r>
          <w:t xml:space="preserve"> Lihat Profile Admin</w:t>
        </w:r>
      </w:ins>
      <w:bookmarkEnd w:id="6597"/>
    </w:p>
    <w:p w14:paraId="7116B5A8" w14:textId="4A9F4C24" w:rsidR="001C352C" w:rsidDel="000D70CD" w:rsidRDefault="001C352C" w:rsidP="00642D81">
      <w:pPr>
        <w:rPr>
          <w:ins w:id="6603" w:author="chaniaayulestari@outlook.com" w:date="2021-11-13T16:05:00Z"/>
          <w:del w:id="6604" w:author="Rafi Aziizi" w:date="2021-11-13T18:23:00Z"/>
          <w:b/>
          <w:bCs/>
        </w:rPr>
      </w:pPr>
    </w:p>
    <w:p w14:paraId="19BF18A2" w14:textId="6C4E5C59" w:rsidR="000749AF" w:rsidDel="000D70CD" w:rsidRDefault="000749AF" w:rsidP="00642D81">
      <w:pPr>
        <w:rPr>
          <w:ins w:id="6605" w:author="chaniaayulestari@outlook.com" w:date="2021-11-13T16:05:00Z"/>
          <w:del w:id="6606" w:author="Rafi Aziizi" w:date="2021-11-13T18:23:00Z"/>
          <w:b/>
          <w:bCs/>
        </w:rPr>
      </w:pPr>
    </w:p>
    <w:p w14:paraId="2C656426" w14:textId="1539BCC5" w:rsidR="000749AF" w:rsidDel="000D70CD" w:rsidRDefault="000749AF" w:rsidP="00642D81">
      <w:pPr>
        <w:rPr>
          <w:ins w:id="6607" w:author="chaniaayulestari@outlook.com" w:date="2021-11-13T16:05:00Z"/>
          <w:del w:id="6608" w:author="Rafi Aziizi" w:date="2021-11-13T18:23:00Z"/>
          <w:b/>
          <w:bCs/>
        </w:rPr>
      </w:pPr>
    </w:p>
    <w:p w14:paraId="027DDF6E" w14:textId="630B7D8C" w:rsidR="000749AF" w:rsidDel="000D70CD" w:rsidRDefault="000749AF" w:rsidP="00642D81">
      <w:pPr>
        <w:rPr>
          <w:ins w:id="6609" w:author="chaniaayulestari@outlook.com" w:date="2021-11-13T16:05:00Z"/>
          <w:del w:id="6610" w:author="Rafi Aziizi" w:date="2021-11-13T18:23:00Z"/>
          <w:b/>
          <w:bCs/>
        </w:rPr>
      </w:pPr>
    </w:p>
    <w:p w14:paraId="0CE3C778" w14:textId="4ADC559A" w:rsidR="000749AF" w:rsidDel="000D70CD" w:rsidRDefault="000749AF" w:rsidP="00642D81">
      <w:pPr>
        <w:rPr>
          <w:ins w:id="6611" w:author="chaniaayulestari@outlook.com" w:date="2021-11-13T16:05:00Z"/>
          <w:del w:id="6612" w:author="Rafi Aziizi" w:date="2021-11-13T18:23:00Z"/>
          <w:b/>
          <w:bCs/>
        </w:rPr>
      </w:pPr>
    </w:p>
    <w:p w14:paraId="45E5AB38" w14:textId="01CCC473" w:rsidR="000749AF" w:rsidDel="000D70CD" w:rsidRDefault="000749AF" w:rsidP="00642D81">
      <w:pPr>
        <w:rPr>
          <w:ins w:id="6613" w:author="chaniaayulestari@outlook.com" w:date="2021-11-13T16:05:00Z"/>
          <w:del w:id="6614" w:author="Rafi Aziizi" w:date="2021-11-13T18:23:00Z"/>
          <w:b/>
          <w:bCs/>
        </w:rPr>
      </w:pPr>
    </w:p>
    <w:p w14:paraId="1DBFCF30" w14:textId="2799188A" w:rsidR="000749AF" w:rsidDel="000D70CD" w:rsidRDefault="000749AF" w:rsidP="00642D81">
      <w:pPr>
        <w:rPr>
          <w:ins w:id="6615" w:author="chaniaayulestari@outlook.com" w:date="2021-11-13T16:05:00Z"/>
          <w:del w:id="6616" w:author="Rafi Aziizi" w:date="2021-11-13T18:23:00Z"/>
          <w:b/>
          <w:bCs/>
        </w:rPr>
      </w:pPr>
    </w:p>
    <w:p w14:paraId="5273E6B7" w14:textId="374F38C8" w:rsidR="000749AF" w:rsidDel="000D70CD" w:rsidRDefault="000749AF" w:rsidP="00642D81">
      <w:pPr>
        <w:rPr>
          <w:ins w:id="6617" w:author="chaniaayulestari@outlook.com" w:date="2021-11-13T16:05:00Z"/>
          <w:del w:id="6618" w:author="Rafi Aziizi" w:date="2021-11-13T18:23:00Z"/>
          <w:b/>
          <w:bCs/>
        </w:rPr>
      </w:pPr>
    </w:p>
    <w:p w14:paraId="5CD7A958" w14:textId="7542288B" w:rsidR="000749AF" w:rsidDel="000D70CD" w:rsidRDefault="000749AF" w:rsidP="00642D81">
      <w:pPr>
        <w:rPr>
          <w:ins w:id="6619" w:author="chaniaayulestari@outlook.com" w:date="2021-11-13T16:05:00Z"/>
          <w:del w:id="6620" w:author="Rafi Aziizi" w:date="2021-11-13T18:23:00Z"/>
          <w:b/>
          <w:bCs/>
        </w:rPr>
      </w:pPr>
    </w:p>
    <w:p w14:paraId="089F03E1" w14:textId="061A5F2D" w:rsidR="000749AF" w:rsidDel="000D70CD" w:rsidRDefault="000749AF" w:rsidP="00642D81">
      <w:pPr>
        <w:rPr>
          <w:ins w:id="6621" w:author="chaniaayulestari@outlook.com" w:date="2021-11-13T16:05:00Z"/>
          <w:del w:id="6622" w:author="Rafi Aziizi" w:date="2021-11-13T18:23:00Z"/>
          <w:b/>
          <w:bCs/>
        </w:rPr>
      </w:pPr>
    </w:p>
    <w:p w14:paraId="45856DEC" w14:textId="3CC1EC6F" w:rsidR="000749AF" w:rsidDel="000D70CD" w:rsidRDefault="000749AF" w:rsidP="00642D81">
      <w:pPr>
        <w:rPr>
          <w:ins w:id="6623" w:author="chaniaayulestari@outlook.com" w:date="2021-11-13T16:05:00Z"/>
          <w:del w:id="6624" w:author="Rafi Aziizi" w:date="2021-11-13T18:23:00Z"/>
          <w:b/>
          <w:bCs/>
        </w:rPr>
      </w:pPr>
    </w:p>
    <w:p w14:paraId="0B5D67FD" w14:textId="769822CE" w:rsidR="000749AF" w:rsidDel="000D70CD" w:rsidRDefault="000749AF" w:rsidP="00642D81">
      <w:pPr>
        <w:rPr>
          <w:ins w:id="6625" w:author="chaniaayulestari@outlook.com" w:date="2021-11-13T16:06:00Z"/>
          <w:del w:id="6626" w:author="Rafi Aziizi" w:date="2021-11-13T18:23:00Z"/>
          <w:b/>
          <w:bCs/>
        </w:rPr>
      </w:pPr>
    </w:p>
    <w:p w14:paraId="41CFB849" w14:textId="03ACEC03" w:rsidR="000749AF" w:rsidRPr="00642D81" w:rsidDel="006A1DDD" w:rsidRDefault="000749AF">
      <w:pPr>
        <w:rPr>
          <w:ins w:id="6627" w:author="Rafi Aziizi" w:date="2021-11-13T11:30:00Z"/>
          <w:del w:id="6628" w:author="chaniaayulestari@outlook.com" w:date="2021-11-13T20:19:00Z"/>
          <w:b/>
          <w:bCs/>
          <w:rPrChange w:id="6629" w:author="chaniaayulestari@outlook.com" w:date="2021-11-13T15:43:00Z">
            <w:rPr>
              <w:ins w:id="6630" w:author="Rafi Aziizi" w:date="2021-11-13T11:30:00Z"/>
              <w:del w:id="6631" w:author="chaniaayulestari@outlook.com" w:date="2021-11-13T20:19:00Z"/>
            </w:rPr>
          </w:rPrChange>
        </w:rPr>
        <w:pPrChange w:id="6632" w:author="chaniaayulestari@outlook.com" w:date="2021-11-13T15:43:00Z">
          <w:pPr>
            <w:pStyle w:val="ListParagraph"/>
          </w:pPr>
        </w:pPrChange>
      </w:pPr>
    </w:p>
    <w:p w14:paraId="319160BD" w14:textId="21DEFEE6" w:rsidR="00194DFD" w:rsidRPr="00FF5489" w:rsidDel="001D69DE" w:rsidRDefault="00194DFD">
      <w:pPr>
        <w:rPr>
          <w:del w:id="6633" w:author="chaniaayulestari@outlook.com" w:date="2021-11-12T16:32:00Z"/>
          <w:lang w:val="id-ID"/>
        </w:rPr>
        <w:pPrChange w:id="6634" w:author="Rafi Aziizi" w:date="2021-11-13T11:30:00Z">
          <w:pPr>
            <w:jc w:val="center"/>
          </w:pPr>
        </w:pPrChange>
      </w:pPr>
    </w:p>
    <w:p w14:paraId="728AB439" w14:textId="1A20C37D" w:rsidR="00194DFD" w:rsidDel="001D69DE" w:rsidRDefault="00194DFD">
      <w:pPr>
        <w:rPr>
          <w:del w:id="6635" w:author="chaniaayulestari@outlook.com" w:date="2021-11-12T16:32:00Z"/>
          <w:lang w:val="id-ID"/>
        </w:rPr>
        <w:pPrChange w:id="6636" w:author="Rafi Aziizi" w:date="2021-11-13T11:30:00Z">
          <w:pPr>
            <w:jc w:val="center"/>
          </w:pPr>
        </w:pPrChange>
      </w:pPr>
    </w:p>
    <w:p w14:paraId="461C3476" w14:textId="75F85039" w:rsidR="00194DFD" w:rsidDel="001D69DE" w:rsidRDefault="00194DFD">
      <w:pPr>
        <w:rPr>
          <w:del w:id="6637" w:author="chaniaayulestari@outlook.com" w:date="2021-11-12T16:32:00Z"/>
          <w:lang w:val="id-ID"/>
        </w:rPr>
        <w:pPrChange w:id="6638" w:author="Rafi Aziizi" w:date="2021-11-13T11:30:00Z">
          <w:pPr>
            <w:jc w:val="center"/>
          </w:pPr>
        </w:pPrChange>
      </w:pPr>
    </w:p>
    <w:p w14:paraId="275454CD" w14:textId="522A954A" w:rsidR="00194DFD" w:rsidDel="001D69DE" w:rsidRDefault="00194DFD">
      <w:pPr>
        <w:rPr>
          <w:del w:id="6639" w:author="chaniaayulestari@outlook.com" w:date="2021-11-12T16:32:00Z"/>
          <w:lang w:val="id-ID"/>
        </w:rPr>
        <w:pPrChange w:id="6640" w:author="Rafi Aziizi" w:date="2021-11-13T11:30:00Z">
          <w:pPr>
            <w:jc w:val="center"/>
          </w:pPr>
        </w:pPrChange>
      </w:pPr>
    </w:p>
    <w:p w14:paraId="3BB6E794" w14:textId="46AE1804" w:rsidR="00194DFD" w:rsidDel="001D69DE" w:rsidRDefault="00194DFD">
      <w:pPr>
        <w:rPr>
          <w:del w:id="6641" w:author="chaniaayulestari@outlook.com" w:date="2021-11-12T16:32:00Z"/>
          <w:lang w:val="id-ID"/>
        </w:rPr>
        <w:pPrChange w:id="6642" w:author="Rafi Aziizi" w:date="2021-11-13T11:30:00Z">
          <w:pPr>
            <w:jc w:val="center"/>
          </w:pPr>
        </w:pPrChange>
      </w:pPr>
    </w:p>
    <w:p w14:paraId="6D479EE7" w14:textId="1FDC2D05" w:rsidR="00194DFD" w:rsidDel="001D69DE" w:rsidRDefault="00194DFD">
      <w:pPr>
        <w:rPr>
          <w:del w:id="6643" w:author="chaniaayulestari@outlook.com" w:date="2021-11-12T16:32:00Z"/>
          <w:lang w:val="id-ID"/>
        </w:rPr>
        <w:pPrChange w:id="6644" w:author="Rafi Aziizi" w:date="2021-11-13T11:30:00Z">
          <w:pPr>
            <w:jc w:val="center"/>
          </w:pPr>
        </w:pPrChange>
      </w:pPr>
    </w:p>
    <w:p w14:paraId="18435296" w14:textId="5CB7CAF1" w:rsidR="00194DFD" w:rsidDel="001D69DE" w:rsidRDefault="00194DFD">
      <w:pPr>
        <w:rPr>
          <w:del w:id="6645" w:author="chaniaayulestari@outlook.com" w:date="2021-11-12T16:32:00Z"/>
          <w:lang w:val="id-ID"/>
        </w:rPr>
        <w:pPrChange w:id="6646" w:author="Rafi Aziizi" w:date="2021-11-13T11:30:00Z">
          <w:pPr>
            <w:jc w:val="center"/>
          </w:pPr>
        </w:pPrChange>
      </w:pPr>
    </w:p>
    <w:p w14:paraId="1E4BF3EC" w14:textId="11F16D40" w:rsidR="00194DFD" w:rsidDel="001D69DE" w:rsidRDefault="00194DFD">
      <w:pPr>
        <w:rPr>
          <w:del w:id="6647" w:author="chaniaayulestari@outlook.com" w:date="2021-11-12T16:32:00Z"/>
          <w:lang w:val="id-ID"/>
        </w:rPr>
        <w:pPrChange w:id="6648" w:author="Rafi Aziizi" w:date="2021-11-13T11:30:00Z">
          <w:pPr>
            <w:jc w:val="center"/>
          </w:pPr>
        </w:pPrChange>
      </w:pPr>
    </w:p>
    <w:p w14:paraId="4AB1B7E8" w14:textId="75F8E0BA" w:rsidR="00194DFD" w:rsidDel="001D69DE" w:rsidRDefault="00194DFD">
      <w:pPr>
        <w:rPr>
          <w:del w:id="6649" w:author="chaniaayulestari@outlook.com" w:date="2021-11-12T16:32:00Z"/>
          <w:lang w:val="id-ID"/>
        </w:rPr>
        <w:pPrChange w:id="6650" w:author="Rafi Aziizi" w:date="2021-11-13T11:30:00Z">
          <w:pPr>
            <w:jc w:val="center"/>
          </w:pPr>
        </w:pPrChange>
      </w:pPr>
    </w:p>
    <w:p w14:paraId="53D1442A" w14:textId="67D22D6A" w:rsidR="00194DFD" w:rsidDel="001D69DE" w:rsidRDefault="00194DFD">
      <w:pPr>
        <w:rPr>
          <w:del w:id="6651" w:author="chaniaayulestari@outlook.com" w:date="2021-11-12T16:32:00Z"/>
          <w:lang w:val="id-ID"/>
        </w:rPr>
        <w:pPrChange w:id="6652" w:author="Rafi Aziizi" w:date="2021-11-13T11:30:00Z">
          <w:pPr>
            <w:jc w:val="center"/>
          </w:pPr>
        </w:pPrChange>
      </w:pPr>
    </w:p>
    <w:p w14:paraId="54F98F40" w14:textId="05252071" w:rsidR="00194DFD" w:rsidDel="001D69DE" w:rsidRDefault="00194DFD">
      <w:pPr>
        <w:rPr>
          <w:del w:id="6653" w:author="chaniaayulestari@outlook.com" w:date="2021-11-12T16:32:00Z"/>
          <w:lang w:val="id-ID"/>
        </w:rPr>
        <w:pPrChange w:id="6654" w:author="Rafi Aziizi" w:date="2021-11-13T11:30:00Z">
          <w:pPr>
            <w:jc w:val="center"/>
          </w:pPr>
        </w:pPrChange>
      </w:pPr>
    </w:p>
    <w:p w14:paraId="7036845E" w14:textId="7C5A35DC" w:rsidR="00194DFD" w:rsidDel="001D69DE" w:rsidRDefault="00194DFD">
      <w:pPr>
        <w:rPr>
          <w:del w:id="6655" w:author="chaniaayulestari@outlook.com" w:date="2021-11-12T16:32:00Z"/>
          <w:lang w:val="id-ID"/>
        </w:rPr>
        <w:pPrChange w:id="6656" w:author="Rafi Aziizi" w:date="2021-11-13T11:30:00Z">
          <w:pPr>
            <w:jc w:val="center"/>
          </w:pPr>
        </w:pPrChange>
      </w:pPr>
    </w:p>
    <w:p w14:paraId="4D82C6F2" w14:textId="2BD13C93" w:rsidR="00194DFD" w:rsidDel="001D69DE" w:rsidRDefault="00194DFD">
      <w:pPr>
        <w:rPr>
          <w:del w:id="6657" w:author="chaniaayulestari@outlook.com" w:date="2021-11-12T16:32:00Z"/>
          <w:lang w:val="id-ID"/>
        </w:rPr>
        <w:pPrChange w:id="6658" w:author="Rafi Aziizi" w:date="2021-11-13T11:30:00Z">
          <w:pPr>
            <w:jc w:val="center"/>
          </w:pPr>
        </w:pPrChange>
      </w:pPr>
    </w:p>
    <w:p w14:paraId="676185D6" w14:textId="150D8C6D" w:rsidR="00194DFD" w:rsidDel="001D69DE" w:rsidRDefault="00194DFD">
      <w:pPr>
        <w:rPr>
          <w:del w:id="6659" w:author="chaniaayulestari@outlook.com" w:date="2021-11-12T16:32:00Z"/>
          <w:lang w:val="id-ID"/>
        </w:rPr>
        <w:pPrChange w:id="6660" w:author="Rafi Aziizi" w:date="2021-11-13T11:30:00Z">
          <w:pPr>
            <w:jc w:val="center"/>
          </w:pPr>
        </w:pPrChange>
      </w:pPr>
    </w:p>
    <w:p w14:paraId="0E04502E" w14:textId="43D0EDD7" w:rsidR="00194DFD" w:rsidDel="001D69DE" w:rsidRDefault="00194DFD">
      <w:pPr>
        <w:rPr>
          <w:del w:id="6661" w:author="chaniaayulestari@outlook.com" w:date="2021-11-12T16:32:00Z"/>
          <w:lang w:val="id-ID"/>
        </w:rPr>
        <w:pPrChange w:id="6662" w:author="Rafi Aziizi" w:date="2021-11-13T11:30:00Z">
          <w:pPr>
            <w:jc w:val="center"/>
          </w:pPr>
        </w:pPrChange>
      </w:pPr>
    </w:p>
    <w:p w14:paraId="3A8B473B" w14:textId="41412C71" w:rsidR="00194DFD" w:rsidDel="001D69DE" w:rsidRDefault="00194DFD">
      <w:pPr>
        <w:rPr>
          <w:del w:id="6663" w:author="chaniaayulestari@outlook.com" w:date="2021-11-12T16:32:00Z"/>
          <w:lang w:val="id-ID"/>
        </w:rPr>
        <w:pPrChange w:id="6664" w:author="Rafi Aziizi" w:date="2021-11-13T11:30:00Z">
          <w:pPr>
            <w:jc w:val="center"/>
          </w:pPr>
        </w:pPrChange>
      </w:pPr>
    </w:p>
    <w:p w14:paraId="6CAB6A9E" w14:textId="10C234B3" w:rsidR="00194DFD" w:rsidDel="001D69DE" w:rsidRDefault="00194DFD">
      <w:pPr>
        <w:rPr>
          <w:del w:id="6665" w:author="chaniaayulestari@outlook.com" w:date="2021-11-12T16:32:00Z"/>
          <w:lang w:val="id-ID"/>
        </w:rPr>
        <w:pPrChange w:id="6666" w:author="Rafi Aziizi" w:date="2021-11-13T11:30:00Z">
          <w:pPr>
            <w:tabs>
              <w:tab w:val="left" w:pos="5107"/>
            </w:tabs>
            <w:jc w:val="left"/>
          </w:pPr>
        </w:pPrChange>
      </w:pPr>
      <w:del w:id="6667" w:author="chaniaayulestari@outlook.com" w:date="2021-11-12T16:32:00Z">
        <w:r w:rsidDel="001D69DE">
          <w:rPr>
            <w:lang w:val="id-ID"/>
          </w:rPr>
          <w:tab/>
        </w:r>
      </w:del>
    </w:p>
    <w:p w14:paraId="5E4AC0B5" w14:textId="056C6676" w:rsidR="00194DFD" w:rsidDel="001D69DE" w:rsidRDefault="00194DFD">
      <w:pPr>
        <w:rPr>
          <w:del w:id="6668" w:author="chaniaayulestari@outlook.com" w:date="2021-11-12T16:32:00Z"/>
          <w:lang w:val="id-ID"/>
        </w:rPr>
        <w:pPrChange w:id="6669" w:author="Rafi Aziizi" w:date="2021-11-13T11:30:00Z">
          <w:pPr>
            <w:jc w:val="center"/>
          </w:pPr>
        </w:pPrChange>
      </w:pPr>
    </w:p>
    <w:p w14:paraId="5915CF44" w14:textId="1525037B" w:rsidR="00A2766B" w:rsidDel="00FF5489" w:rsidRDefault="00A2766B">
      <w:pPr>
        <w:rPr>
          <w:del w:id="6670" w:author="Rafi Aziizi" w:date="2021-11-13T11:30:00Z"/>
          <w:lang w:val="id-ID"/>
        </w:rPr>
        <w:pPrChange w:id="6671" w:author="Rafi Aziizi" w:date="2021-11-13T11:30:00Z">
          <w:pPr>
            <w:jc w:val="center"/>
          </w:pPr>
        </w:pPrChange>
      </w:pPr>
    </w:p>
    <w:p w14:paraId="2092E2AC" w14:textId="48034380" w:rsidR="00194DFD" w:rsidRPr="004A229B" w:rsidDel="00FF5489" w:rsidRDefault="00194DFD">
      <w:pPr>
        <w:rPr>
          <w:del w:id="6672" w:author="Rafi Aziizi" w:date="2021-11-13T11:30:00Z"/>
          <w:lang w:val="id-ID"/>
        </w:rPr>
        <w:pPrChange w:id="6673"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6674" w:author="Rafi Aziizi" w:date="2021-11-13T12:03:00Z">
            <w:rPr>
              <w:lang w:val="id-ID"/>
            </w:rPr>
          </w:rPrChange>
        </w:rPr>
      </w:pPr>
      <w:r w:rsidRPr="004822D0">
        <w:rPr>
          <w:b/>
          <w:bCs/>
          <w:rPrChange w:id="6675" w:author="Rafi Aziizi" w:date="2021-11-13T12:03:00Z">
            <w:rPr/>
          </w:rPrChange>
        </w:rPr>
        <w:t>Kelola Guru</w:t>
      </w:r>
    </w:p>
    <w:p w14:paraId="616033B7" w14:textId="7829C01F" w:rsidR="005B28D5" w:rsidDel="006A1DDD" w:rsidRDefault="005B28D5">
      <w:pPr>
        <w:ind w:firstLine="426"/>
        <w:rPr>
          <w:del w:id="6676"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6677" w:author="Rafi Aziizi" w:date="2021-11-13T12:13:00Z">
        <w:r w:rsidR="004822D0">
          <w:t xml:space="preserve">, memperbaharui, maupun melihat profile </w:t>
        </w:r>
      </w:ins>
      <w:del w:id="6678"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ins w:id="6679" w:author="Rafi Aziizi" w:date="2021-11-14T10:13:00Z">
        <w:r w:rsidR="00ED47C8">
          <w:t>pada</w:t>
        </w:r>
        <w:r w:rsidR="00ED47C8" w:rsidRPr="005B28D5">
          <w:rPr>
            <w:lang w:val="id-ID"/>
          </w:rPr>
          <w:t xml:space="preserve"> </w:t>
        </w:r>
        <w:r w:rsidR="00ED47C8">
          <w:t>gambar dibawah ini :</w:t>
        </w:r>
      </w:ins>
      <w:del w:id="6680"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6681" w:author="Rafi Aziizi" w:date="2021-11-12T10:48:00Z">
        <w:r w:rsidR="00194DFD" w:rsidDel="007C5FA9">
          <w:delText>.</w:delText>
        </w:r>
      </w:del>
    </w:p>
    <w:p w14:paraId="05D90BF8" w14:textId="72ACDF6A" w:rsidR="006A1DDD" w:rsidDel="007404DC" w:rsidRDefault="006A1DDD" w:rsidP="005B28D5">
      <w:pPr>
        <w:ind w:firstLine="426"/>
        <w:rPr>
          <w:ins w:id="6682" w:author="chaniaayulestari@outlook.com" w:date="2021-11-13T20:19:00Z"/>
          <w:del w:id="6683" w:author="Rafi Aziizi" w:date="2021-11-14T09:59:00Z"/>
        </w:rPr>
      </w:pPr>
    </w:p>
    <w:p w14:paraId="6D03D9CB" w14:textId="47C73D5A" w:rsidR="006A1DDD" w:rsidDel="007404DC" w:rsidRDefault="006A1DDD" w:rsidP="005B28D5">
      <w:pPr>
        <w:ind w:firstLine="426"/>
        <w:rPr>
          <w:ins w:id="6684" w:author="chaniaayulestari@outlook.com" w:date="2021-11-13T20:19:00Z"/>
          <w:del w:id="6685" w:author="Rafi Aziizi" w:date="2021-11-14T09:59:00Z"/>
        </w:rPr>
      </w:pPr>
    </w:p>
    <w:p w14:paraId="4189823B" w14:textId="5355F7C9" w:rsidR="006A1DDD" w:rsidDel="007404DC" w:rsidRDefault="006A1DDD" w:rsidP="005B28D5">
      <w:pPr>
        <w:ind w:firstLine="426"/>
        <w:rPr>
          <w:ins w:id="6686" w:author="chaniaayulestari@outlook.com" w:date="2021-11-13T20:19:00Z"/>
          <w:del w:id="6687" w:author="Rafi Aziizi" w:date="2021-11-14T09:59:00Z"/>
        </w:rPr>
      </w:pPr>
    </w:p>
    <w:p w14:paraId="240FB882" w14:textId="0A260894" w:rsidR="006A1DDD" w:rsidDel="007404DC" w:rsidRDefault="006A1DDD" w:rsidP="005B28D5">
      <w:pPr>
        <w:ind w:firstLine="426"/>
        <w:rPr>
          <w:ins w:id="6688" w:author="chaniaayulestari@outlook.com" w:date="2021-11-13T20:19:00Z"/>
          <w:del w:id="6689" w:author="Rafi Aziizi" w:date="2021-11-14T09:59:00Z"/>
        </w:rPr>
      </w:pPr>
    </w:p>
    <w:p w14:paraId="7023D5D4" w14:textId="29CF0B78" w:rsidR="006A1DDD" w:rsidDel="007404DC" w:rsidRDefault="006A1DDD" w:rsidP="005B28D5">
      <w:pPr>
        <w:ind w:firstLine="426"/>
        <w:rPr>
          <w:ins w:id="6690" w:author="chaniaayulestari@outlook.com" w:date="2021-11-13T20:19:00Z"/>
          <w:del w:id="6691" w:author="Rafi Aziizi" w:date="2021-11-14T09:59:00Z"/>
        </w:rPr>
      </w:pPr>
    </w:p>
    <w:p w14:paraId="06F7D257" w14:textId="6C4CFB9D" w:rsidR="006A1DDD" w:rsidDel="007404DC" w:rsidRDefault="006A1DDD" w:rsidP="005B28D5">
      <w:pPr>
        <w:ind w:firstLine="426"/>
        <w:rPr>
          <w:ins w:id="6692" w:author="chaniaayulestari@outlook.com" w:date="2021-11-13T20:19:00Z"/>
          <w:del w:id="6693" w:author="Rafi Aziizi" w:date="2021-11-14T09:59:00Z"/>
        </w:rPr>
      </w:pPr>
    </w:p>
    <w:p w14:paraId="605DB616" w14:textId="722DF35A" w:rsidR="006A1DDD" w:rsidDel="007404DC" w:rsidRDefault="006A1DDD" w:rsidP="005B28D5">
      <w:pPr>
        <w:ind w:firstLine="426"/>
        <w:rPr>
          <w:ins w:id="6694" w:author="chaniaayulestari@outlook.com" w:date="2021-11-14T02:13:00Z"/>
          <w:del w:id="6695" w:author="Rafi Aziizi" w:date="2021-11-14T09:59:00Z"/>
        </w:rPr>
      </w:pPr>
    </w:p>
    <w:p w14:paraId="67DDB5A9" w14:textId="77777777" w:rsidR="00936E48" w:rsidDel="007404DC" w:rsidRDefault="00936E48" w:rsidP="005B28D5">
      <w:pPr>
        <w:ind w:firstLine="426"/>
        <w:rPr>
          <w:ins w:id="6696" w:author="chaniaayulestari@outlook.com" w:date="2021-11-13T20:19:00Z"/>
          <w:del w:id="6697" w:author="Rafi Aziizi" w:date="2021-11-14T09:59:00Z"/>
        </w:rPr>
      </w:pPr>
    </w:p>
    <w:p w14:paraId="7AECB7DB" w14:textId="66563C46" w:rsidR="006A1DDD" w:rsidDel="007404DC" w:rsidRDefault="006A1DDD" w:rsidP="005B28D5">
      <w:pPr>
        <w:ind w:firstLine="426"/>
        <w:rPr>
          <w:ins w:id="6698" w:author="chaniaayulestari@outlook.com" w:date="2021-11-13T20:20:00Z"/>
          <w:del w:id="6699" w:author="Rafi Aziizi" w:date="2021-11-14T09:59:00Z"/>
        </w:rPr>
      </w:pPr>
    </w:p>
    <w:p w14:paraId="1553430B" w14:textId="363FA8E8" w:rsidR="006A1DDD" w:rsidDel="007404DC" w:rsidRDefault="006A1DDD" w:rsidP="005B28D5">
      <w:pPr>
        <w:ind w:firstLine="426"/>
        <w:rPr>
          <w:ins w:id="6700" w:author="chaniaayulestari@outlook.com" w:date="2021-11-13T20:20:00Z"/>
          <w:del w:id="6701" w:author="Rafi Aziizi" w:date="2021-11-14T09:59:00Z"/>
        </w:rPr>
      </w:pPr>
    </w:p>
    <w:p w14:paraId="433F90B1" w14:textId="77777777" w:rsidR="006A1DDD" w:rsidRPr="00194DFD" w:rsidDel="007404DC" w:rsidRDefault="006A1DDD" w:rsidP="005B28D5">
      <w:pPr>
        <w:ind w:firstLine="426"/>
        <w:rPr>
          <w:ins w:id="6702" w:author="chaniaayulestari@outlook.com" w:date="2021-11-13T20:19:00Z"/>
          <w:del w:id="6703" w:author="Rafi Aziizi" w:date="2021-11-14T09:59:00Z"/>
        </w:rPr>
      </w:pPr>
    </w:p>
    <w:p w14:paraId="6A0DE143" w14:textId="6F3E26C5" w:rsidR="005B28D5" w:rsidDel="007C5FA9" w:rsidRDefault="005B28D5">
      <w:pPr>
        <w:rPr>
          <w:del w:id="6704" w:author="Rafi Aziizi" w:date="2021-11-12T10:48:00Z"/>
          <w:lang w:val="id-ID"/>
        </w:rPr>
        <w:pPrChange w:id="6705" w:author="Rafi Aziizi" w:date="2021-11-14T09:59:00Z">
          <w:pPr>
            <w:ind w:left="66"/>
          </w:pPr>
        </w:pPrChange>
      </w:pPr>
    </w:p>
    <w:p w14:paraId="4AC535D6" w14:textId="3E62568B" w:rsidR="00194DFD" w:rsidDel="007C5FA9" w:rsidRDefault="00194DFD">
      <w:pPr>
        <w:rPr>
          <w:del w:id="6706" w:author="Rafi Aziizi" w:date="2021-11-12T10:48:00Z"/>
          <w:lang w:val="id-ID"/>
        </w:rPr>
        <w:pPrChange w:id="6707" w:author="Rafi Aziizi" w:date="2021-11-14T09:59:00Z">
          <w:pPr>
            <w:ind w:left="66"/>
          </w:pPr>
        </w:pPrChange>
      </w:pPr>
    </w:p>
    <w:p w14:paraId="7EE36F90" w14:textId="5D9ED974" w:rsidR="00194DFD" w:rsidDel="007C5FA9" w:rsidRDefault="00194DFD">
      <w:pPr>
        <w:rPr>
          <w:del w:id="6708" w:author="Rafi Aziizi" w:date="2021-11-12T10:48:00Z"/>
          <w:lang w:val="id-ID"/>
        </w:rPr>
        <w:pPrChange w:id="6709" w:author="Rafi Aziizi" w:date="2021-11-14T09:59:00Z">
          <w:pPr>
            <w:ind w:left="66"/>
          </w:pPr>
        </w:pPrChange>
      </w:pPr>
    </w:p>
    <w:p w14:paraId="7244AF3F" w14:textId="32091181" w:rsidR="00194DFD" w:rsidDel="007C5FA9" w:rsidRDefault="00194DFD">
      <w:pPr>
        <w:rPr>
          <w:del w:id="6710" w:author="Rafi Aziizi" w:date="2021-11-12T10:48:00Z"/>
          <w:lang w:val="id-ID"/>
        </w:rPr>
        <w:pPrChange w:id="6711" w:author="Rafi Aziizi" w:date="2021-11-14T09:59:00Z">
          <w:pPr>
            <w:ind w:left="66"/>
          </w:pPr>
        </w:pPrChange>
      </w:pPr>
    </w:p>
    <w:p w14:paraId="456E347B" w14:textId="2FE032BE" w:rsidR="00194DFD" w:rsidRDefault="00194DFD">
      <w:pPr>
        <w:rPr>
          <w:lang w:val="id-ID"/>
        </w:rPr>
        <w:pPrChange w:id="6712" w:author="Rafi Aziizi" w:date="2021-11-14T09:59:00Z">
          <w:pPr>
            <w:ind w:left="66"/>
          </w:pPr>
        </w:pPrChange>
      </w:pPr>
    </w:p>
    <w:p w14:paraId="30500D0D" w14:textId="69956FE6" w:rsidR="00FF5489" w:rsidRDefault="000749AF" w:rsidP="002040D9">
      <w:pPr>
        <w:pStyle w:val="ListParagraph"/>
        <w:numPr>
          <w:ilvl w:val="0"/>
          <w:numId w:val="117"/>
        </w:numPr>
        <w:ind w:left="426"/>
        <w:rPr>
          <w:ins w:id="6713" w:author="chaniaayulestari@outlook.com" w:date="2021-11-13T15:47:00Z"/>
          <w:b/>
          <w:bCs/>
        </w:rPr>
      </w:pPr>
      <w:ins w:id="6714" w:author="chaniaayulestari@outlook.com" w:date="2021-11-13T15:47:00Z">
        <w:del w:id="6715" w:author="Rafi Aziizi" w:date="2021-11-13T18:24:00Z">
          <w:r w:rsidDel="000D70CD">
            <w:rPr>
              <w:noProof/>
            </w:rPr>
            <w:drawing>
              <wp:inline distT="0" distB="0" distL="0" distR="0" wp14:anchorId="24CA25C8" wp14:editId="0B5FA11C">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6716" w:author="Rafi Aziizi" w:date="2021-11-13T11:31:00Z">
        <w:r w:rsidR="00FF5489" w:rsidRPr="002040D9">
          <w:rPr>
            <w:b/>
            <w:bCs/>
            <w:noProof/>
            <w:rPrChange w:id="6717" w:author="chaniaayulestari@outlook.com" w:date="2021-11-13T15:20:00Z">
              <w:rPr>
                <w:noProof/>
              </w:rPr>
            </w:rPrChange>
          </w:rPr>
          <w:t xml:space="preserve">Lihat </w:t>
        </w:r>
      </w:ins>
      <w:ins w:id="6718" w:author="Rafi Aziizi" w:date="2021-11-13T11:32:00Z">
        <w:r w:rsidR="00FF5489" w:rsidRPr="002040D9">
          <w:rPr>
            <w:b/>
            <w:bCs/>
            <w:noProof/>
            <w:rPrChange w:id="6719" w:author="chaniaayulestari@outlook.com" w:date="2021-11-13T15:20:00Z">
              <w:rPr>
                <w:noProof/>
              </w:rPr>
            </w:rPrChange>
          </w:rPr>
          <w:t>Guru</w:t>
        </w:r>
      </w:ins>
    </w:p>
    <w:p w14:paraId="3B69460A" w14:textId="77777777" w:rsidR="006A1DDD" w:rsidRDefault="000D70CD">
      <w:pPr>
        <w:keepNext/>
        <w:ind w:left="66"/>
        <w:rPr>
          <w:ins w:id="6720" w:author="chaniaayulestari@outlook.com" w:date="2021-11-13T20:20:00Z"/>
        </w:rPr>
      </w:pPr>
      <w:ins w:id="6721" w:author="Rafi Aziizi" w:date="2021-11-13T18:24:00Z">
        <w:r>
          <w:rPr>
            <w:noProof/>
          </w:rPr>
          <w:drawing>
            <wp:inline distT="0" distB="0" distL="0" distR="0" wp14:anchorId="69E30AEB" wp14:editId="6EB47215">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3B586D86" w:rsidR="000749AF" w:rsidRDefault="006A1DDD">
      <w:pPr>
        <w:pStyle w:val="Caption"/>
        <w:jc w:val="center"/>
        <w:rPr>
          <w:ins w:id="6722" w:author="chaniaayulestari@outlook.com" w:date="2021-11-13T16:08:00Z"/>
        </w:rPr>
        <w:pPrChange w:id="6723" w:author="chaniaayulestari@outlook.com" w:date="2021-11-13T20:20:00Z">
          <w:pPr>
            <w:keepNext/>
            <w:ind w:left="66"/>
          </w:pPr>
        </w:pPrChange>
      </w:pPr>
      <w:bookmarkStart w:id="6724" w:name="_Toc87731449"/>
      <w:ins w:id="6725" w:author="chaniaayulestari@outlook.com" w:date="2021-11-13T20:20:00Z">
        <w:r>
          <w:t xml:space="preserve">Gambar 3. </w:t>
        </w:r>
        <w:r>
          <w:fldChar w:fldCharType="begin"/>
        </w:r>
        <w:r>
          <w:instrText xml:space="preserve"> SEQ Gambar___3. \* ARABIC </w:instrText>
        </w:r>
      </w:ins>
      <w:r>
        <w:fldChar w:fldCharType="separate"/>
      </w:r>
      <w:ins w:id="6726" w:author="Rafi Aziizi" w:date="2021-11-14T10:19:00Z">
        <w:r w:rsidR="00ED47C8">
          <w:rPr>
            <w:noProof/>
          </w:rPr>
          <w:t>16</w:t>
        </w:r>
      </w:ins>
      <w:ins w:id="6727" w:author="chaniaayulestari@outlook.com" w:date="2021-11-13T21:25:00Z">
        <w:del w:id="6728" w:author="Rafi Aziizi" w:date="2021-11-14T09:53:00Z">
          <w:r w:rsidR="00B46735" w:rsidDel="00590A19">
            <w:rPr>
              <w:noProof/>
            </w:rPr>
            <w:delText>14</w:delText>
          </w:r>
        </w:del>
      </w:ins>
      <w:ins w:id="6729" w:author="chaniaayulestari@outlook.com" w:date="2021-11-13T20:20:00Z">
        <w:r>
          <w:fldChar w:fldCharType="end"/>
        </w:r>
        <w:r>
          <w:t xml:space="preserve"> </w:t>
        </w:r>
        <w:r w:rsidRPr="00DE06DE">
          <w:t>Sequence Diagra</w:t>
        </w:r>
        <w:r>
          <w:t>m Lihat Data Guru</w:t>
        </w:r>
      </w:ins>
      <w:bookmarkEnd w:id="6724"/>
    </w:p>
    <w:p w14:paraId="4EB3CC0E" w14:textId="43AC1375" w:rsidR="000749AF" w:rsidDel="000D70CD" w:rsidRDefault="000749AF" w:rsidP="000749AF">
      <w:pPr>
        <w:keepNext/>
        <w:ind w:left="66"/>
        <w:rPr>
          <w:ins w:id="6730" w:author="chaniaayulestari@outlook.com" w:date="2021-11-13T16:08:00Z"/>
          <w:del w:id="6731" w:author="Rafi Aziizi" w:date="2021-11-13T18:24:00Z"/>
        </w:rPr>
      </w:pPr>
    </w:p>
    <w:p w14:paraId="66B2D05A" w14:textId="3B733D5B" w:rsidR="000749AF" w:rsidDel="000D70CD" w:rsidRDefault="000749AF" w:rsidP="000749AF">
      <w:pPr>
        <w:keepNext/>
        <w:ind w:left="66"/>
        <w:rPr>
          <w:ins w:id="6732" w:author="chaniaayulestari@outlook.com" w:date="2021-11-13T16:08:00Z"/>
          <w:del w:id="6733" w:author="Rafi Aziizi" w:date="2021-11-13T18:24:00Z"/>
        </w:rPr>
      </w:pPr>
    </w:p>
    <w:p w14:paraId="33A81937" w14:textId="4F059B55" w:rsidR="000749AF" w:rsidDel="000D70CD" w:rsidRDefault="000749AF" w:rsidP="000749AF">
      <w:pPr>
        <w:keepNext/>
        <w:ind w:left="66"/>
        <w:rPr>
          <w:ins w:id="6734" w:author="chaniaayulestari@outlook.com" w:date="2021-11-13T16:08:00Z"/>
          <w:del w:id="6735" w:author="Rafi Aziizi" w:date="2021-11-13T18:24:00Z"/>
        </w:rPr>
      </w:pPr>
    </w:p>
    <w:p w14:paraId="64AD3A94" w14:textId="2524EC77" w:rsidR="000749AF" w:rsidDel="000D70CD" w:rsidRDefault="000749AF" w:rsidP="000749AF">
      <w:pPr>
        <w:keepNext/>
        <w:ind w:left="66"/>
        <w:rPr>
          <w:ins w:id="6736" w:author="chaniaayulestari@outlook.com" w:date="2021-11-13T16:08:00Z"/>
          <w:del w:id="6737" w:author="Rafi Aziizi" w:date="2021-11-13T18:24:00Z"/>
        </w:rPr>
      </w:pPr>
    </w:p>
    <w:p w14:paraId="62CFBD8B" w14:textId="149049E1" w:rsidR="000749AF" w:rsidDel="000D70CD" w:rsidRDefault="000749AF" w:rsidP="000749AF">
      <w:pPr>
        <w:keepNext/>
        <w:ind w:left="66"/>
        <w:rPr>
          <w:ins w:id="6738" w:author="chaniaayulestari@outlook.com" w:date="2021-11-13T16:08:00Z"/>
          <w:del w:id="6739" w:author="Rafi Aziizi" w:date="2021-11-13T18:24:00Z"/>
        </w:rPr>
      </w:pPr>
    </w:p>
    <w:p w14:paraId="6FFEAB2F" w14:textId="7E6EFC80" w:rsidR="000749AF" w:rsidDel="000D70CD" w:rsidRDefault="000749AF" w:rsidP="000749AF">
      <w:pPr>
        <w:keepNext/>
        <w:ind w:left="66"/>
        <w:rPr>
          <w:ins w:id="6740" w:author="chaniaayulestari@outlook.com" w:date="2021-11-13T16:08:00Z"/>
          <w:del w:id="6741" w:author="Rafi Aziizi" w:date="2021-11-13T18:24:00Z"/>
        </w:rPr>
      </w:pPr>
    </w:p>
    <w:p w14:paraId="703819F0" w14:textId="02D9AA72" w:rsidR="000749AF" w:rsidDel="000D70CD" w:rsidRDefault="000749AF" w:rsidP="000749AF">
      <w:pPr>
        <w:keepNext/>
        <w:ind w:left="66"/>
        <w:rPr>
          <w:ins w:id="6742" w:author="chaniaayulestari@outlook.com" w:date="2021-11-13T16:08:00Z"/>
          <w:del w:id="6743" w:author="Rafi Aziizi" w:date="2021-11-13T18:24:00Z"/>
        </w:rPr>
      </w:pPr>
    </w:p>
    <w:p w14:paraId="6C979AF0" w14:textId="736C9946" w:rsidR="000749AF" w:rsidDel="000D70CD" w:rsidRDefault="000749AF" w:rsidP="000749AF">
      <w:pPr>
        <w:keepNext/>
        <w:ind w:left="66"/>
        <w:rPr>
          <w:ins w:id="6744" w:author="chaniaayulestari@outlook.com" w:date="2021-11-13T16:08:00Z"/>
          <w:del w:id="6745" w:author="Rafi Aziizi" w:date="2021-11-13T18:24:00Z"/>
        </w:rPr>
      </w:pPr>
    </w:p>
    <w:p w14:paraId="56A28F24" w14:textId="284105AC" w:rsidR="000749AF" w:rsidDel="000D70CD" w:rsidRDefault="000749AF" w:rsidP="000749AF">
      <w:pPr>
        <w:keepNext/>
        <w:ind w:left="66"/>
        <w:rPr>
          <w:ins w:id="6746" w:author="chaniaayulestari@outlook.com" w:date="2021-11-13T16:08:00Z"/>
          <w:del w:id="6747" w:author="Rafi Aziizi" w:date="2021-11-13T18:24:00Z"/>
        </w:rPr>
      </w:pPr>
    </w:p>
    <w:p w14:paraId="4B6C796C" w14:textId="61836FF9" w:rsidR="000749AF" w:rsidDel="000D70CD" w:rsidRDefault="000749AF" w:rsidP="000749AF">
      <w:pPr>
        <w:keepNext/>
        <w:ind w:left="66"/>
        <w:rPr>
          <w:ins w:id="6748" w:author="chaniaayulestari@outlook.com" w:date="2021-11-13T16:08:00Z"/>
          <w:del w:id="6749" w:author="Rafi Aziizi" w:date="2021-11-13T18:24:00Z"/>
        </w:rPr>
      </w:pPr>
    </w:p>
    <w:p w14:paraId="76E69730" w14:textId="0A6B9128" w:rsidR="000749AF" w:rsidDel="000D70CD" w:rsidRDefault="000749AF" w:rsidP="000749AF">
      <w:pPr>
        <w:keepNext/>
        <w:ind w:left="66"/>
        <w:rPr>
          <w:ins w:id="6750" w:author="chaniaayulestari@outlook.com" w:date="2021-11-13T16:08:00Z"/>
          <w:del w:id="6751" w:author="Rafi Aziizi" w:date="2021-11-13T18:24:00Z"/>
        </w:rPr>
      </w:pPr>
    </w:p>
    <w:p w14:paraId="7B5D020A" w14:textId="5BAC5C02" w:rsidR="000749AF" w:rsidDel="000D70CD" w:rsidRDefault="000749AF">
      <w:pPr>
        <w:keepNext/>
        <w:ind w:left="66"/>
        <w:rPr>
          <w:ins w:id="6752" w:author="chaniaayulestari@outlook.com" w:date="2021-11-13T16:07:00Z"/>
          <w:del w:id="6753" w:author="Rafi Aziizi" w:date="2021-11-13T18:24:00Z"/>
        </w:rPr>
        <w:pPrChange w:id="6754" w:author="chaniaayulestari@outlook.com" w:date="2021-11-13T16:07:00Z">
          <w:pPr>
            <w:ind w:left="66"/>
          </w:pPr>
        </w:pPrChange>
      </w:pPr>
    </w:p>
    <w:p w14:paraId="24AF754A" w14:textId="375C1641" w:rsidR="00642D81" w:rsidRPr="00642D81" w:rsidDel="006A1DDD" w:rsidRDefault="00642D81">
      <w:pPr>
        <w:pStyle w:val="Caption"/>
        <w:jc w:val="center"/>
        <w:rPr>
          <w:ins w:id="6755" w:author="Rafi Aziizi" w:date="2021-11-13T11:31:00Z"/>
          <w:del w:id="6756" w:author="chaniaayulestari@outlook.com" w:date="2021-11-13T20:20:00Z"/>
          <w:b/>
          <w:bCs/>
          <w:rPrChange w:id="6757" w:author="chaniaayulestari@outlook.com" w:date="2021-11-13T15:47:00Z">
            <w:rPr>
              <w:ins w:id="6758" w:author="Rafi Aziizi" w:date="2021-11-13T11:31:00Z"/>
              <w:del w:id="6759" w:author="chaniaayulestari@outlook.com" w:date="2021-11-13T20:20:00Z"/>
            </w:rPr>
          </w:rPrChange>
        </w:rPr>
        <w:pPrChange w:id="6760"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6761" w:author="chaniaayulestari@outlook.com" w:date="2021-11-13T15:47:00Z"/>
          <w:b/>
          <w:bCs/>
        </w:rPr>
      </w:pPr>
      <w:ins w:id="6762" w:author="chaniaayulestari@outlook.com" w:date="2021-11-13T16:07:00Z">
        <w:del w:id="6763" w:author="Rafi Aziizi" w:date="2021-11-13T18:24:00Z">
          <w:r w:rsidDel="000D70CD">
            <w:rPr>
              <w:noProof/>
            </w:rPr>
            <w:drawing>
              <wp:inline distT="0" distB="0" distL="0" distR="0" wp14:anchorId="4D256BBD" wp14:editId="1B897157">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6764" w:author="Rafi Aziizi" w:date="2021-11-13T11:31:00Z">
        <w:r w:rsidR="00FF5489" w:rsidRPr="002040D9">
          <w:rPr>
            <w:b/>
            <w:bCs/>
            <w:rPrChange w:id="6765" w:author="chaniaayulestari@outlook.com" w:date="2021-11-13T15:20:00Z">
              <w:rPr/>
            </w:rPrChange>
          </w:rPr>
          <w:t xml:space="preserve">Hapus </w:t>
        </w:r>
      </w:ins>
      <w:ins w:id="6766" w:author="Rafi Aziizi" w:date="2021-11-13T11:32:00Z">
        <w:r w:rsidR="00FF5489" w:rsidRPr="002040D9">
          <w:rPr>
            <w:b/>
            <w:bCs/>
            <w:rPrChange w:id="6767" w:author="chaniaayulestari@outlook.com" w:date="2021-11-13T15:20:00Z">
              <w:rPr/>
            </w:rPrChange>
          </w:rPr>
          <w:t>Guru</w:t>
        </w:r>
      </w:ins>
    </w:p>
    <w:p w14:paraId="76F4A515" w14:textId="77777777" w:rsidR="006A1DDD" w:rsidRDefault="000D70CD">
      <w:pPr>
        <w:keepNext/>
        <w:rPr>
          <w:ins w:id="6768" w:author="chaniaayulestari@outlook.com" w:date="2021-11-13T20:20:00Z"/>
        </w:rPr>
        <w:pPrChange w:id="6769" w:author="chaniaayulestari@outlook.com" w:date="2021-11-13T20:20:00Z">
          <w:pPr/>
        </w:pPrChange>
      </w:pPr>
      <w:ins w:id="6770" w:author="Rafi Aziizi" w:date="2021-11-13T18:24:00Z">
        <w:r>
          <w:rPr>
            <w:noProof/>
          </w:rPr>
          <w:drawing>
            <wp:inline distT="0" distB="0" distL="0" distR="0" wp14:anchorId="61B750BD" wp14:editId="02CDC4B1">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7E3F7768" w:rsidR="000749AF" w:rsidDel="007404DC" w:rsidRDefault="006A1DDD">
      <w:pPr>
        <w:pStyle w:val="Caption"/>
        <w:jc w:val="center"/>
        <w:rPr>
          <w:ins w:id="6771" w:author="chaniaayulestari@outlook.com" w:date="2021-11-13T16:07:00Z"/>
          <w:del w:id="6772" w:author="Rafi Aziizi" w:date="2021-11-14T09:59:00Z"/>
          <w:b/>
          <w:bCs/>
        </w:rPr>
        <w:pPrChange w:id="6773" w:author="chaniaayulestari@outlook.com" w:date="2021-11-13T20:21:00Z">
          <w:pPr>
            <w:pStyle w:val="ListParagraph"/>
            <w:ind w:left="426"/>
          </w:pPr>
        </w:pPrChange>
      </w:pPr>
      <w:bookmarkStart w:id="6774" w:name="_Toc87731450"/>
      <w:ins w:id="6775" w:author="chaniaayulestari@outlook.com" w:date="2021-11-13T20:20:00Z">
        <w:r>
          <w:t xml:space="preserve">Gambar 3. </w:t>
        </w:r>
        <w:r>
          <w:rPr>
            <w:i w:val="0"/>
            <w:iCs w:val="0"/>
          </w:rPr>
          <w:fldChar w:fldCharType="begin"/>
        </w:r>
        <w:r>
          <w:instrText xml:space="preserve"> SEQ Gambar___3. \* ARABIC </w:instrText>
        </w:r>
      </w:ins>
      <w:r>
        <w:rPr>
          <w:i w:val="0"/>
          <w:iCs w:val="0"/>
        </w:rPr>
        <w:fldChar w:fldCharType="separate"/>
      </w:r>
      <w:ins w:id="6776" w:author="Rafi Aziizi" w:date="2021-11-14T10:19:00Z">
        <w:r w:rsidR="00ED47C8">
          <w:rPr>
            <w:noProof/>
          </w:rPr>
          <w:t>17</w:t>
        </w:r>
      </w:ins>
      <w:ins w:id="6777" w:author="chaniaayulestari@outlook.com" w:date="2021-11-13T21:25:00Z">
        <w:del w:id="6778" w:author="Rafi Aziizi" w:date="2021-11-14T09:53:00Z">
          <w:r w:rsidR="00B46735" w:rsidDel="00590A19">
            <w:rPr>
              <w:noProof/>
            </w:rPr>
            <w:delText>15</w:delText>
          </w:r>
        </w:del>
      </w:ins>
      <w:ins w:id="6779" w:author="chaniaayulestari@outlook.com" w:date="2021-11-13T20:20:00Z">
        <w:r>
          <w:rPr>
            <w:i w:val="0"/>
            <w:iCs w:val="0"/>
          </w:rPr>
          <w:fldChar w:fldCharType="end"/>
        </w:r>
        <w:r>
          <w:t xml:space="preserve"> </w:t>
        </w:r>
        <w:r w:rsidRPr="007579B8">
          <w:t xml:space="preserve">Sequence Diagram </w:t>
        </w:r>
        <w:r>
          <w:t>Hapus Data Guru</w:t>
        </w:r>
      </w:ins>
      <w:bookmarkEnd w:id="6774"/>
    </w:p>
    <w:p w14:paraId="488040DA" w14:textId="3B90A573" w:rsidR="000749AF" w:rsidDel="006A1DDD" w:rsidRDefault="000749AF">
      <w:pPr>
        <w:rPr>
          <w:del w:id="6780" w:author="Rafi Aziizi" w:date="2021-11-13T18:24:00Z"/>
          <w:b/>
          <w:bCs/>
        </w:rPr>
      </w:pPr>
    </w:p>
    <w:p w14:paraId="372802CC" w14:textId="150013AB" w:rsidR="006A1DDD" w:rsidDel="007404DC" w:rsidRDefault="006A1DDD" w:rsidP="00642D81">
      <w:pPr>
        <w:pStyle w:val="ListParagraph"/>
        <w:ind w:left="426"/>
        <w:rPr>
          <w:ins w:id="6781" w:author="chaniaayulestari@outlook.com" w:date="2021-11-13T20:21:00Z"/>
          <w:del w:id="6782" w:author="Rafi Aziizi" w:date="2021-11-14T09:59:00Z"/>
          <w:b/>
          <w:bCs/>
        </w:rPr>
      </w:pPr>
    </w:p>
    <w:p w14:paraId="3EFF4C81" w14:textId="6326D258" w:rsidR="006A1DDD" w:rsidDel="007404DC" w:rsidRDefault="006A1DDD" w:rsidP="00642D81">
      <w:pPr>
        <w:pStyle w:val="ListParagraph"/>
        <w:ind w:left="426"/>
        <w:rPr>
          <w:ins w:id="6783" w:author="chaniaayulestari@outlook.com" w:date="2021-11-13T20:21:00Z"/>
          <w:del w:id="6784" w:author="Rafi Aziizi" w:date="2021-11-14T09:59:00Z"/>
          <w:b/>
          <w:bCs/>
        </w:rPr>
      </w:pPr>
    </w:p>
    <w:p w14:paraId="63605FDF" w14:textId="034AC90E" w:rsidR="006A1DDD" w:rsidDel="007404DC" w:rsidRDefault="006A1DDD" w:rsidP="00642D81">
      <w:pPr>
        <w:pStyle w:val="ListParagraph"/>
        <w:ind w:left="426"/>
        <w:rPr>
          <w:ins w:id="6785" w:author="chaniaayulestari@outlook.com" w:date="2021-11-13T20:21:00Z"/>
          <w:del w:id="6786" w:author="Rafi Aziizi" w:date="2021-11-14T09:59:00Z"/>
          <w:b/>
          <w:bCs/>
        </w:rPr>
      </w:pPr>
    </w:p>
    <w:p w14:paraId="670FC5CC" w14:textId="77777777" w:rsidR="006A1DDD" w:rsidDel="007404DC" w:rsidRDefault="006A1DDD" w:rsidP="00642D81">
      <w:pPr>
        <w:pStyle w:val="ListParagraph"/>
        <w:ind w:left="426"/>
        <w:rPr>
          <w:ins w:id="6787" w:author="chaniaayulestari@outlook.com" w:date="2021-11-13T20:21:00Z"/>
          <w:del w:id="6788" w:author="Rafi Aziizi" w:date="2021-11-14T09:59:00Z"/>
          <w:b/>
          <w:bCs/>
        </w:rPr>
      </w:pPr>
    </w:p>
    <w:p w14:paraId="13DF8CD8" w14:textId="49EDEE46" w:rsidR="00642D81" w:rsidRPr="000D70CD" w:rsidDel="000D70CD" w:rsidRDefault="00642D81">
      <w:pPr>
        <w:rPr>
          <w:ins w:id="6789" w:author="chaniaayulestari@outlook.com" w:date="2021-11-13T16:09:00Z"/>
          <w:del w:id="6790" w:author="Rafi Aziizi" w:date="2021-11-13T18:24:00Z"/>
          <w:b/>
          <w:bCs/>
          <w:rPrChange w:id="6791" w:author="Rafi Aziizi" w:date="2021-11-13T18:24:00Z">
            <w:rPr>
              <w:ins w:id="6792" w:author="chaniaayulestari@outlook.com" w:date="2021-11-13T16:09:00Z"/>
              <w:del w:id="6793" w:author="Rafi Aziizi" w:date="2021-11-13T18:24:00Z"/>
            </w:rPr>
          </w:rPrChange>
        </w:rPr>
        <w:pPrChange w:id="6794" w:author="Rafi Aziizi" w:date="2021-11-13T18:24:00Z">
          <w:pPr>
            <w:pStyle w:val="ListParagraph"/>
            <w:ind w:left="426"/>
          </w:pPr>
        </w:pPrChange>
      </w:pPr>
    </w:p>
    <w:p w14:paraId="42AB2E22" w14:textId="47DAD523" w:rsidR="000749AF" w:rsidDel="000D70CD" w:rsidRDefault="000749AF">
      <w:pPr>
        <w:rPr>
          <w:ins w:id="6795" w:author="chaniaayulestari@outlook.com" w:date="2021-11-13T16:09:00Z"/>
          <w:del w:id="6796" w:author="Rafi Aziizi" w:date="2021-11-13T18:24:00Z"/>
        </w:rPr>
        <w:pPrChange w:id="6797" w:author="Rafi Aziizi" w:date="2021-11-13T18:24:00Z">
          <w:pPr>
            <w:pStyle w:val="ListParagraph"/>
            <w:ind w:left="426"/>
          </w:pPr>
        </w:pPrChange>
      </w:pPr>
    </w:p>
    <w:p w14:paraId="3B441D5D" w14:textId="312F7429" w:rsidR="000749AF" w:rsidDel="000D70CD" w:rsidRDefault="000749AF">
      <w:pPr>
        <w:rPr>
          <w:ins w:id="6798" w:author="chaniaayulestari@outlook.com" w:date="2021-11-13T16:09:00Z"/>
          <w:del w:id="6799" w:author="Rafi Aziizi" w:date="2021-11-13T18:24:00Z"/>
        </w:rPr>
        <w:pPrChange w:id="6800" w:author="Rafi Aziizi" w:date="2021-11-13T18:24:00Z">
          <w:pPr>
            <w:pStyle w:val="ListParagraph"/>
            <w:ind w:left="426"/>
          </w:pPr>
        </w:pPrChange>
      </w:pPr>
    </w:p>
    <w:p w14:paraId="5F665AA7" w14:textId="04881793" w:rsidR="000749AF" w:rsidDel="000D70CD" w:rsidRDefault="000749AF">
      <w:pPr>
        <w:rPr>
          <w:ins w:id="6801" w:author="chaniaayulestari@outlook.com" w:date="2021-11-13T16:09:00Z"/>
          <w:del w:id="6802" w:author="Rafi Aziizi" w:date="2021-11-13T18:24:00Z"/>
        </w:rPr>
        <w:pPrChange w:id="6803" w:author="Rafi Aziizi" w:date="2021-11-13T18:24:00Z">
          <w:pPr>
            <w:pStyle w:val="ListParagraph"/>
            <w:ind w:left="426"/>
          </w:pPr>
        </w:pPrChange>
      </w:pPr>
    </w:p>
    <w:p w14:paraId="38698EF0" w14:textId="73FD0B3C" w:rsidR="000749AF" w:rsidDel="000D70CD" w:rsidRDefault="000749AF">
      <w:pPr>
        <w:rPr>
          <w:ins w:id="6804" w:author="chaniaayulestari@outlook.com" w:date="2021-11-13T16:09:00Z"/>
          <w:del w:id="6805" w:author="Rafi Aziizi" w:date="2021-11-13T18:24:00Z"/>
        </w:rPr>
        <w:pPrChange w:id="6806" w:author="Rafi Aziizi" w:date="2021-11-13T18:24:00Z">
          <w:pPr>
            <w:pStyle w:val="ListParagraph"/>
            <w:ind w:left="426"/>
          </w:pPr>
        </w:pPrChange>
      </w:pPr>
    </w:p>
    <w:p w14:paraId="645B56AA" w14:textId="4DA4FCC6" w:rsidR="000749AF" w:rsidDel="000D70CD" w:rsidRDefault="000749AF">
      <w:pPr>
        <w:rPr>
          <w:ins w:id="6807" w:author="chaniaayulestari@outlook.com" w:date="2021-11-13T16:09:00Z"/>
          <w:del w:id="6808" w:author="Rafi Aziizi" w:date="2021-11-13T18:24:00Z"/>
        </w:rPr>
        <w:pPrChange w:id="6809" w:author="Rafi Aziizi" w:date="2021-11-13T18:24:00Z">
          <w:pPr>
            <w:pStyle w:val="ListParagraph"/>
            <w:ind w:left="426"/>
          </w:pPr>
        </w:pPrChange>
      </w:pPr>
    </w:p>
    <w:p w14:paraId="0D8221A7" w14:textId="4D821B0F" w:rsidR="000749AF" w:rsidDel="000D70CD" w:rsidRDefault="000749AF">
      <w:pPr>
        <w:rPr>
          <w:ins w:id="6810" w:author="chaniaayulestari@outlook.com" w:date="2021-11-13T16:09:00Z"/>
          <w:del w:id="6811" w:author="Rafi Aziizi" w:date="2021-11-13T18:24:00Z"/>
        </w:rPr>
        <w:pPrChange w:id="6812" w:author="Rafi Aziizi" w:date="2021-11-13T18:24:00Z">
          <w:pPr>
            <w:pStyle w:val="ListParagraph"/>
            <w:ind w:left="426"/>
          </w:pPr>
        </w:pPrChange>
      </w:pPr>
    </w:p>
    <w:p w14:paraId="5EF44C37" w14:textId="77777777" w:rsidR="000749AF" w:rsidRPr="002040D9" w:rsidRDefault="000749AF">
      <w:pPr>
        <w:pStyle w:val="Caption"/>
        <w:jc w:val="center"/>
        <w:rPr>
          <w:ins w:id="6813" w:author="Rafi Aziizi" w:date="2021-11-13T11:31:00Z"/>
        </w:rPr>
        <w:pPrChange w:id="6814"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6815" w:author="chaniaayulestari@outlook.com" w:date="2021-11-13T20:22:00Z"/>
          <w:b/>
          <w:bCs/>
        </w:rPr>
      </w:pPr>
      <w:ins w:id="6816" w:author="chaniaayulestari@outlook.com" w:date="2021-11-13T16:10:00Z">
        <w:del w:id="6817" w:author="Rafi Aziizi" w:date="2021-11-13T18:24:00Z">
          <w:r w:rsidDel="000D70CD">
            <w:rPr>
              <w:noProof/>
            </w:rPr>
            <w:lastRenderedPageBreak/>
            <w:drawing>
              <wp:inline distT="0" distB="0" distL="0" distR="0" wp14:anchorId="2119971C" wp14:editId="2AFF629D">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6818" w:author="Rafi Aziizi" w:date="2021-11-13T11:31:00Z">
        <w:r w:rsidR="00FF5489" w:rsidRPr="002040D9">
          <w:rPr>
            <w:b/>
            <w:bCs/>
            <w:rPrChange w:id="6819" w:author="chaniaayulestari@outlook.com" w:date="2021-11-13T15:20:00Z">
              <w:rPr/>
            </w:rPrChange>
          </w:rPr>
          <w:t xml:space="preserve">Edit </w:t>
        </w:r>
      </w:ins>
      <w:ins w:id="6820" w:author="Rafi Aziizi" w:date="2021-11-13T11:32:00Z">
        <w:r w:rsidR="00FF5489" w:rsidRPr="002040D9">
          <w:rPr>
            <w:b/>
            <w:bCs/>
            <w:rPrChange w:id="6821" w:author="chaniaayulestari@outlook.com" w:date="2021-11-13T15:20:00Z">
              <w:rPr/>
            </w:rPrChange>
          </w:rPr>
          <w:t>Guru</w:t>
        </w:r>
      </w:ins>
    </w:p>
    <w:p w14:paraId="6B74929C" w14:textId="52324436" w:rsidR="006A1DDD" w:rsidRDefault="000D70CD" w:rsidP="006A1DDD">
      <w:pPr>
        <w:pStyle w:val="ListParagraph"/>
        <w:ind w:left="426"/>
        <w:rPr>
          <w:ins w:id="6822" w:author="chaniaayulestari@outlook.com" w:date="2021-11-13T20:22:00Z"/>
          <w:b/>
          <w:bCs/>
        </w:rPr>
      </w:pPr>
      <w:ins w:id="6823" w:author="Rafi Aziizi" w:date="2021-11-13T18:25:00Z">
        <w:r>
          <w:rPr>
            <w:noProof/>
          </w:rPr>
          <w:drawing>
            <wp:anchor distT="0" distB="0" distL="114300" distR="114300" simplePos="0" relativeHeight="251617792" behindDoc="1" locked="0" layoutInCell="1" allowOverlap="1" wp14:anchorId="5938921A" wp14:editId="2276F03D">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6824" w:author="chaniaayulestari@outlook.com" w:date="2021-11-13T20:22:00Z"/>
          <w:b/>
          <w:bCs/>
        </w:rPr>
      </w:pPr>
    </w:p>
    <w:p w14:paraId="730CE976" w14:textId="4CE2903F" w:rsidR="006A1DDD" w:rsidRDefault="006A1DDD" w:rsidP="006A1DDD">
      <w:pPr>
        <w:pStyle w:val="ListParagraph"/>
        <w:ind w:left="426"/>
        <w:rPr>
          <w:ins w:id="6825" w:author="chaniaayulestari@outlook.com" w:date="2021-11-13T20:22:00Z"/>
          <w:b/>
          <w:bCs/>
        </w:rPr>
      </w:pPr>
    </w:p>
    <w:p w14:paraId="2AC48E24" w14:textId="518DB8F8" w:rsidR="006A1DDD" w:rsidRDefault="006A1DDD" w:rsidP="006A1DDD">
      <w:pPr>
        <w:pStyle w:val="ListParagraph"/>
        <w:ind w:left="426"/>
        <w:rPr>
          <w:ins w:id="6826" w:author="chaniaayulestari@outlook.com" w:date="2021-11-13T20:22:00Z"/>
          <w:b/>
          <w:bCs/>
        </w:rPr>
      </w:pPr>
    </w:p>
    <w:p w14:paraId="44FDDD48" w14:textId="5A1EEF2B" w:rsidR="006A1DDD" w:rsidRDefault="006A1DDD" w:rsidP="006A1DDD">
      <w:pPr>
        <w:pStyle w:val="ListParagraph"/>
        <w:ind w:left="426"/>
        <w:rPr>
          <w:ins w:id="6827" w:author="chaniaayulestari@outlook.com" w:date="2021-11-13T20:22:00Z"/>
          <w:b/>
          <w:bCs/>
        </w:rPr>
      </w:pPr>
    </w:p>
    <w:p w14:paraId="6FCA208E" w14:textId="384FE2EB" w:rsidR="006A1DDD" w:rsidRDefault="006A1DDD" w:rsidP="006A1DDD">
      <w:pPr>
        <w:pStyle w:val="ListParagraph"/>
        <w:ind w:left="426"/>
        <w:rPr>
          <w:ins w:id="6828" w:author="chaniaayulestari@outlook.com" w:date="2021-11-13T20:22:00Z"/>
          <w:b/>
          <w:bCs/>
        </w:rPr>
      </w:pPr>
    </w:p>
    <w:p w14:paraId="6BC12A9C" w14:textId="6C8C8952" w:rsidR="006A1DDD" w:rsidRDefault="006A1DDD" w:rsidP="006A1DDD">
      <w:pPr>
        <w:pStyle w:val="ListParagraph"/>
        <w:ind w:left="426"/>
        <w:rPr>
          <w:ins w:id="6829" w:author="chaniaayulestari@outlook.com" w:date="2021-11-13T20:22:00Z"/>
          <w:b/>
          <w:bCs/>
        </w:rPr>
      </w:pPr>
    </w:p>
    <w:p w14:paraId="667D094B" w14:textId="6D6FB8DC" w:rsidR="006A1DDD" w:rsidRPr="006A1DDD" w:rsidRDefault="007A54E1">
      <w:pPr>
        <w:pStyle w:val="ListParagraph"/>
        <w:ind w:left="426"/>
        <w:rPr>
          <w:ins w:id="6830" w:author="chaniaayulestari@outlook.com" w:date="2021-11-13T20:22:00Z"/>
          <w:b/>
          <w:bCs/>
          <w:rPrChange w:id="6831" w:author="chaniaayulestari@outlook.com" w:date="2021-11-13T20:22:00Z">
            <w:rPr>
              <w:ins w:id="6832" w:author="chaniaayulestari@outlook.com" w:date="2021-11-13T20:22:00Z"/>
            </w:rPr>
          </w:rPrChange>
        </w:rPr>
        <w:pPrChange w:id="6833" w:author="chaniaayulestari@outlook.com" w:date="2021-11-13T20:22:00Z">
          <w:pPr/>
        </w:pPrChange>
      </w:pPr>
      <w:ins w:id="6834" w:author="chaniaayulestari@outlook.com" w:date="2021-11-13T20:23:00Z">
        <w:r>
          <w:rPr>
            <w:noProof/>
          </w:rPr>
          <w:pict w14:anchorId="35312314">
            <v:shape id="_x0000_s2230" type="#_x0000_t202" style="position:absolute;left:0;text-align:left;margin-left:-.4pt;margin-top:4.4pt;width:396.85pt;height:12.8pt;z-index:251739648;mso-position-horizontal-relative:text;mso-position-vertical-relative:text" stroked="f">
              <v:textbox style="mso-next-textbox:#_x0000_s2230" inset="0,0,0,0">
                <w:txbxContent>
                  <w:p w14:paraId="391B77E7" w14:textId="5072FC02" w:rsidR="004A4F76" w:rsidRPr="00C41BDA" w:rsidRDefault="004A4F76">
                    <w:pPr>
                      <w:pStyle w:val="Caption"/>
                      <w:jc w:val="center"/>
                      <w:rPr>
                        <w:noProof/>
                      </w:rPr>
                      <w:pPrChange w:id="6835" w:author="chaniaayulestari@outlook.com" w:date="2021-11-13T20:23:00Z">
                        <w:pPr>
                          <w:pStyle w:val="ListParagraph"/>
                          <w:ind w:left="426"/>
                        </w:pPr>
                      </w:pPrChange>
                    </w:pPr>
                    <w:bookmarkStart w:id="6836" w:name="_Toc87729263"/>
                    <w:bookmarkStart w:id="6837" w:name="_Toc87731451"/>
                    <w:ins w:id="6838" w:author="chaniaayulestari@outlook.com" w:date="2021-11-13T20:23:00Z">
                      <w:r>
                        <w:t xml:space="preserve">Gambar 3. </w:t>
                      </w:r>
                      <w:r>
                        <w:fldChar w:fldCharType="begin"/>
                      </w:r>
                      <w:r>
                        <w:instrText xml:space="preserve"> SEQ Gambar___3. \* ARABIC </w:instrText>
                      </w:r>
                    </w:ins>
                    <w:r>
                      <w:fldChar w:fldCharType="separate"/>
                    </w:r>
                    <w:ins w:id="6839" w:author="Rafi Aziizi" w:date="2021-11-14T10:19:00Z">
                      <w:r>
                        <w:rPr>
                          <w:noProof/>
                        </w:rPr>
                        <w:t>18</w:t>
                      </w:r>
                    </w:ins>
                    <w:ins w:id="6840" w:author="chaniaayulestari@outlook.com" w:date="2021-11-13T21:25:00Z">
                      <w:del w:id="6841" w:author="Rafi Aziizi" w:date="2021-11-14T09:53:00Z">
                        <w:r w:rsidDel="00590A19">
                          <w:rPr>
                            <w:noProof/>
                          </w:rPr>
                          <w:delText>16</w:delText>
                        </w:r>
                      </w:del>
                    </w:ins>
                    <w:ins w:id="6842" w:author="chaniaayulestari@outlook.com" w:date="2021-11-13T20:23:00Z">
                      <w:r>
                        <w:fldChar w:fldCharType="end"/>
                      </w:r>
                      <w:r>
                        <w:t xml:space="preserve"> </w:t>
                      </w:r>
                      <w:r w:rsidRPr="00D90AB4">
                        <w:t xml:space="preserve">Sequence Diagram </w:t>
                      </w:r>
                      <w:r>
                        <w:t>Edit Data Guru</w:t>
                      </w:r>
                    </w:ins>
                    <w:bookmarkEnd w:id="6836"/>
                    <w:bookmarkEnd w:id="6837"/>
                  </w:p>
                </w:txbxContent>
              </v:textbox>
            </v:shape>
          </w:pict>
        </w:r>
      </w:ins>
    </w:p>
    <w:p w14:paraId="445BCA0F" w14:textId="0417D3F4" w:rsidR="00642D81" w:rsidDel="006A1DDD" w:rsidRDefault="00642D81">
      <w:pPr>
        <w:pStyle w:val="Caption"/>
        <w:rPr>
          <w:del w:id="6843" w:author="chaniaayulestari@outlook.com" w:date="2021-11-13T20:22:00Z"/>
          <w:b/>
          <w:bCs/>
        </w:rPr>
        <w:pPrChange w:id="6844" w:author="chaniaayulestari@outlook.com" w:date="2021-11-13T20:22:00Z">
          <w:pPr/>
        </w:pPrChange>
      </w:pPr>
    </w:p>
    <w:p w14:paraId="6E991198" w14:textId="236FE526" w:rsidR="00B81365" w:rsidDel="000D70CD" w:rsidRDefault="00B81365">
      <w:pPr>
        <w:rPr>
          <w:ins w:id="6845" w:author="chaniaayulestari@outlook.com" w:date="2021-11-13T16:10:00Z"/>
          <w:del w:id="6846" w:author="Rafi Aziizi" w:date="2021-11-13T18:25:00Z"/>
          <w:b/>
          <w:bCs/>
        </w:rPr>
        <w:pPrChange w:id="6847" w:author="Rafi Aziizi" w:date="2021-11-13T18:25:00Z">
          <w:pPr>
            <w:pStyle w:val="ListParagraph"/>
            <w:ind w:left="426"/>
          </w:pPr>
        </w:pPrChange>
      </w:pPr>
    </w:p>
    <w:p w14:paraId="284593AC" w14:textId="16B6AEA3" w:rsidR="00B81365" w:rsidDel="000D70CD" w:rsidRDefault="00B81365">
      <w:pPr>
        <w:rPr>
          <w:ins w:id="6848" w:author="chaniaayulestari@outlook.com" w:date="2021-11-13T16:10:00Z"/>
          <w:del w:id="6849" w:author="Rafi Aziizi" w:date="2021-11-13T18:25:00Z"/>
          <w:b/>
          <w:bCs/>
        </w:rPr>
        <w:pPrChange w:id="6850" w:author="Rafi Aziizi" w:date="2021-11-13T18:25:00Z">
          <w:pPr>
            <w:pStyle w:val="ListParagraph"/>
            <w:ind w:left="426"/>
          </w:pPr>
        </w:pPrChange>
      </w:pPr>
    </w:p>
    <w:p w14:paraId="5A14CED6" w14:textId="79564FCB" w:rsidR="00B81365" w:rsidDel="000D70CD" w:rsidRDefault="00B81365">
      <w:pPr>
        <w:rPr>
          <w:ins w:id="6851" w:author="chaniaayulestari@outlook.com" w:date="2021-11-13T16:10:00Z"/>
          <w:del w:id="6852" w:author="Rafi Aziizi" w:date="2021-11-13T18:25:00Z"/>
          <w:b/>
          <w:bCs/>
        </w:rPr>
        <w:pPrChange w:id="6853" w:author="Rafi Aziizi" w:date="2021-11-13T18:25:00Z">
          <w:pPr>
            <w:pStyle w:val="ListParagraph"/>
            <w:ind w:left="426"/>
          </w:pPr>
        </w:pPrChange>
      </w:pPr>
    </w:p>
    <w:p w14:paraId="6F23D2E4" w14:textId="7F4021DE" w:rsidR="00B81365" w:rsidDel="000D70CD" w:rsidRDefault="00B81365">
      <w:pPr>
        <w:rPr>
          <w:ins w:id="6854" w:author="chaniaayulestari@outlook.com" w:date="2021-11-13T16:10:00Z"/>
          <w:del w:id="6855" w:author="Rafi Aziizi" w:date="2021-11-13T18:25:00Z"/>
          <w:b/>
          <w:bCs/>
        </w:rPr>
        <w:pPrChange w:id="6856" w:author="Rafi Aziizi" w:date="2021-11-13T18:25:00Z">
          <w:pPr>
            <w:pStyle w:val="ListParagraph"/>
            <w:ind w:left="426"/>
          </w:pPr>
        </w:pPrChange>
      </w:pPr>
    </w:p>
    <w:p w14:paraId="5D74D465" w14:textId="5A603D0E" w:rsidR="00B81365" w:rsidDel="000D70CD" w:rsidRDefault="00B81365">
      <w:pPr>
        <w:rPr>
          <w:ins w:id="6857" w:author="chaniaayulestari@outlook.com" w:date="2021-11-13T16:10:00Z"/>
          <w:del w:id="6858" w:author="Rafi Aziizi" w:date="2021-11-13T18:25:00Z"/>
          <w:b/>
          <w:bCs/>
        </w:rPr>
        <w:pPrChange w:id="6859" w:author="Rafi Aziizi" w:date="2021-11-13T18:25:00Z">
          <w:pPr>
            <w:pStyle w:val="ListParagraph"/>
            <w:ind w:left="426"/>
          </w:pPr>
        </w:pPrChange>
      </w:pPr>
    </w:p>
    <w:p w14:paraId="6B567788" w14:textId="39132238" w:rsidR="00B81365" w:rsidDel="000D70CD" w:rsidRDefault="00B81365">
      <w:pPr>
        <w:rPr>
          <w:ins w:id="6860" w:author="chaniaayulestari@outlook.com" w:date="2021-11-13T16:10:00Z"/>
          <w:del w:id="6861" w:author="Rafi Aziizi" w:date="2021-11-13T18:25:00Z"/>
          <w:b/>
          <w:bCs/>
        </w:rPr>
        <w:pPrChange w:id="6862" w:author="Rafi Aziizi" w:date="2021-11-13T18:25:00Z">
          <w:pPr>
            <w:pStyle w:val="ListParagraph"/>
            <w:ind w:left="426"/>
          </w:pPr>
        </w:pPrChange>
      </w:pPr>
    </w:p>
    <w:p w14:paraId="4B473998" w14:textId="513F7537" w:rsidR="00B81365" w:rsidRPr="002040D9" w:rsidDel="006A1DDD" w:rsidRDefault="00B81365">
      <w:pPr>
        <w:rPr>
          <w:ins w:id="6863" w:author="Rafi Aziizi" w:date="2021-11-13T11:31:00Z"/>
          <w:del w:id="6864" w:author="chaniaayulestari@outlook.com" w:date="2021-11-13T20:22:00Z"/>
          <w:b/>
          <w:bCs/>
          <w:rPrChange w:id="6865" w:author="chaniaayulestari@outlook.com" w:date="2021-11-13T15:20:00Z">
            <w:rPr>
              <w:ins w:id="6866" w:author="Rafi Aziizi" w:date="2021-11-13T11:31:00Z"/>
              <w:del w:id="6867" w:author="chaniaayulestari@outlook.com" w:date="2021-11-13T20:22:00Z"/>
            </w:rPr>
          </w:rPrChange>
        </w:rPr>
        <w:pPrChange w:id="6868"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6869" w:author="chaniaayulestari@outlook.com" w:date="2021-11-13T15:47:00Z"/>
          <w:b/>
          <w:bCs/>
        </w:rPr>
      </w:pPr>
      <w:ins w:id="6870" w:author="chaniaayulestari@outlook.com" w:date="2021-11-13T16:11:00Z">
        <w:del w:id="6871" w:author="Rafi Aziizi" w:date="2021-11-13T18:25:00Z">
          <w:r w:rsidDel="000D70CD">
            <w:rPr>
              <w:noProof/>
            </w:rPr>
            <w:drawing>
              <wp:inline distT="0" distB="0" distL="0" distR="0" wp14:anchorId="20E7E0C9" wp14:editId="47EB1E6A">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6872" w:author="Rafi Aziizi" w:date="2021-11-13T11:31:00Z">
        <w:r w:rsidR="00FF5489" w:rsidRPr="002040D9">
          <w:rPr>
            <w:b/>
            <w:bCs/>
            <w:rPrChange w:id="6873" w:author="chaniaayulestari@outlook.com" w:date="2021-11-13T15:20:00Z">
              <w:rPr/>
            </w:rPrChange>
          </w:rPr>
          <w:t xml:space="preserve">Tambah </w:t>
        </w:r>
      </w:ins>
      <w:ins w:id="6874" w:author="Rafi Aziizi" w:date="2021-11-13T11:32:00Z">
        <w:r w:rsidR="00FF5489" w:rsidRPr="002040D9">
          <w:rPr>
            <w:b/>
            <w:bCs/>
            <w:rPrChange w:id="6875" w:author="chaniaayulestari@outlook.com" w:date="2021-11-13T15:20:00Z">
              <w:rPr/>
            </w:rPrChange>
          </w:rPr>
          <w:t>Guru</w:t>
        </w:r>
      </w:ins>
    </w:p>
    <w:p w14:paraId="08CF18E0" w14:textId="77777777" w:rsidR="006A1DDD" w:rsidRDefault="000D70CD">
      <w:pPr>
        <w:keepNext/>
        <w:rPr>
          <w:ins w:id="6876" w:author="chaniaayulestari@outlook.com" w:date="2021-11-13T20:23:00Z"/>
        </w:rPr>
        <w:pPrChange w:id="6877" w:author="chaniaayulestari@outlook.com" w:date="2021-11-13T20:23:00Z">
          <w:pPr/>
        </w:pPrChange>
      </w:pPr>
      <w:ins w:id="6878" w:author="Rafi Aziizi" w:date="2021-11-13T18:25:00Z">
        <w:r>
          <w:rPr>
            <w:noProof/>
          </w:rPr>
          <w:drawing>
            <wp:inline distT="0" distB="0" distL="0" distR="0" wp14:anchorId="7E9BC821" wp14:editId="21FAA293">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5FBC3B95" w:rsidR="00642D81" w:rsidRDefault="006A1DDD">
      <w:pPr>
        <w:pStyle w:val="Caption"/>
        <w:jc w:val="center"/>
        <w:rPr>
          <w:ins w:id="6879" w:author="chaniaayulestari@outlook.com" w:date="2021-11-13T16:10:00Z"/>
          <w:b/>
          <w:bCs/>
        </w:rPr>
        <w:pPrChange w:id="6880" w:author="chaniaayulestari@outlook.com" w:date="2021-11-13T20:23:00Z">
          <w:pPr>
            <w:pStyle w:val="ListParagraph"/>
            <w:ind w:left="426"/>
          </w:pPr>
        </w:pPrChange>
      </w:pPr>
      <w:bookmarkStart w:id="6881" w:name="_Toc87731452"/>
      <w:ins w:id="6882" w:author="chaniaayulestari@outlook.com" w:date="2021-11-13T20:23:00Z">
        <w:r>
          <w:t xml:space="preserve">Gambar 3. </w:t>
        </w:r>
        <w:r>
          <w:fldChar w:fldCharType="begin"/>
        </w:r>
        <w:r>
          <w:instrText xml:space="preserve"> SEQ Gambar___3. \* ARABIC </w:instrText>
        </w:r>
      </w:ins>
      <w:r>
        <w:fldChar w:fldCharType="separate"/>
      </w:r>
      <w:ins w:id="6883" w:author="Rafi Aziizi" w:date="2021-11-14T10:19:00Z">
        <w:r w:rsidR="00ED47C8">
          <w:rPr>
            <w:noProof/>
          </w:rPr>
          <w:t>19</w:t>
        </w:r>
      </w:ins>
      <w:ins w:id="6884" w:author="chaniaayulestari@outlook.com" w:date="2021-11-13T21:25:00Z">
        <w:del w:id="6885" w:author="Rafi Aziizi" w:date="2021-11-14T09:53:00Z">
          <w:r w:rsidR="00B46735" w:rsidDel="00590A19">
            <w:rPr>
              <w:noProof/>
            </w:rPr>
            <w:delText>17</w:delText>
          </w:r>
        </w:del>
      </w:ins>
      <w:ins w:id="6886" w:author="chaniaayulestari@outlook.com" w:date="2021-11-13T20:23:00Z">
        <w:r>
          <w:fldChar w:fldCharType="end"/>
        </w:r>
        <w:r>
          <w:t xml:space="preserve"> </w:t>
        </w:r>
        <w:r w:rsidRPr="00D715A1">
          <w:t xml:space="preserve">Sequence Diagram </w:t>
        </w:r>
        <w:r>
          <w:t xml:space="preserve"> Tambah Data Guru</w:t>
        </w:r>
      </w:ins>
      <w:bookmarkEnd w:id="6881"/>
    </w:p>
    <w:p w14:paraId="30CDFF6E" w14:textId="5A65F87E" w:rsidR="00B81365" w:rsidDel="00224DD9" w:rsidRDefault="00B81365">
      <w:pPr>
        <w:rPr>
          <w:del w:id="6887" w:author="Rafi Aziizi" w:date="2021-11-13T18:25:00Z"/>
          <w:b/>
          <w:bCs/>
        </w:rPr>
      </w:pPr>
    </w:p>
    <w:p w14:paraId="14FAD8A3" w14:textId="77777777" w:rsidR="00224DD9" w:rsidRDefault="00224DD9" w:rsidP="00642D81">
      <w:pPr>
        <w:pStyle w:val="ListParagraph"/>
        <w:ind w:left="426"/>
        <w:rPr>
          <w:ins w:id="6888" w:author="chaniaayulestari@outlook.com" w:date="2021-11-13T19:42:00Z"/>
          <w:b/>
          <w:bCs/>
        </w:rPr>
      </w:pPr>
    </w:p>
    <w:p w14:paraId="74F93E98" w14:textId="18E33EE3" w:rsidR="00B81365" w:rsidDel="000D70CD" w:rsidRDefault="00B81365" w:rsidP="00642D81">
      <w:pPr>
        <w:pStyle w:val="ListParagraph"/>
        <w:ind w:left="426"/>
        <w:rPr>
          <w:ins w:id="6889" w:author="chaniaayulestari@outlook.com" w:date="2021-11-13T16:10:00Z"/>
          <w:del w:id="6890" w:author="Rafi Aziizi" w:date="2021-11-13T18:25:00Z"/>
          <w:b/>
          <w:bCs/>
        </w:rPr>
      </w:pPr>
    </w:p>
    <w:p w14:paraId="60F05312" w14:textId="7EAFB3C0" w:rsidR="00B81365" w:rsidDel="000D70CD" w:rsidRDefault="00B81365" w:rsidP="00642D81">
      <w:pPr>
        <w:pStyle w:val="ListParagraph"/>
        <w:ind w:left="426"/>
        <w:rPr>
          <w:ins w:id="6891" w:author="chaniaayulestari@outlook.com" w:date="2021-11-13T16:10:00Z"/>
          <w:del w:id="6892" w:author="Rafi Aziizi" w:date="2021-11-13T18:25:00Z"/>
          <w:b/>
          <w:bCs/>
        </w:rPr>
      </w:pPr>
    </w:p>
    <w:p w14:paraId="358FC144" w14:textId="035B4209" w:rsidR="00B81365" w:rsidRPr="000D70CD" w:rsidDel="000D70CD" w:rsidRDefault="00B81365">
      <w:pPr>
        <w:rPr>
          <w:ins w:id="6893" w:author="chaniaayulestari@outlook.com" w:date="2021-11-13T16:10:00Z"/>
          <w:del w:id="6894" w:author="Rafi Aziizi" w:date="2021-11-13T18:25:00Z"/>
          <w:b/>
          <w:bCs/>
          <w:rPrChange w:id="6895" w:author="Rafi Aziizi" w:date="2021-11-13T18:25:00Z">
            <w:rPr>
              <w:ins w:id="6896" w:author="chaniaayulestari@outlook.com" w:date="2021-11-13T16:10:00Z"/>
              <w:del w:id="6897" w:author="Rafi Aziizi" w:date="2021-11-13T18:25:00Z"/>
            </w:rPr>
          </w:rPrChange>
        </w:rPr>
        <w:pPrChange w:id="6898" w:author="Rafi Aziizi" w:date="2021-11-13T18:25:00Z">
          <w:pPr>
            <w:pStyle w:val="ListParagraph"/>
            <w:ind w:left="426"/>
          </w:pPr>
        </w:pPrChange>
      </w:pPr>
    </w:p>
    <w:p w14:paraId="0932F562" w14:textId="5F011295" w:rsidR="00B81365" w:rsidDel="000D70CD" w:rsidRDefault="00B81365">
      <w:pPr>
        <w:rPr>
          <w:ins w:id="6899" w:author="chaniaayulestari@outlook.com" w:date="2021-11-13T16:10:00Z"/>
          <w:del w:id="6900" w:author="Rafi Aziizi" w:date="2021-11-13T18:25:00Z"/>
        </w:rPr>
        <w:pPrChange w:id="6901" w:author="Rafi Aziizi" w:date="2021-11-13T18:25:00Z">
          <w:pPr>
            <w:pStyle w:val="ListParagraph"/>
            <w:ind w:left="426"/>
          </w:pPr>
        </w:pPrChange>
      </w:pPr>
    </w:p>
    <w:p w14:paraId="27F9E08B" w14:textId="4732CAA0" w:rsidR="00B81365" w:rsidDel="000D70CD" w:rsidRDefault="00B81365">
      <w:pPr>
        <w:rPr>
          <w:ins w:id="6902" w:author="chaniaayulestari@outlook.com" w:date="2021-11-13T16:11:00Z"/>
          <w:del w:id="6903" w:author="Rafi Aziizi" w:date="2021-11-13T18:25:00Z"/>
        </w:rPr>
        <w:pPrChange w:id="6904" w:author="Rafi Aziizi" w:date="2021-11-13T18:25:00Z">
          <w:pPr>
            <w:pStyle w:val="ListParagraph"/>
            <w:ind w:left="426"/>
          </w:pPr>
        </w:pPrChange>
      </w:pPr>
    </w:p>
    <w:p w14:paraId="7DDCC8A6" w14:textId="02943691" w:rsidR="00B81365" w:rsidDel="000D70CD" w:rsidRDefault="00B81365">
      <w:pPr>
        <w:rPr>
          <w:ins w:id="6905" w:author="chaniaayulestari@outlook.com" w:date="2021-11-13T16:11:00Z"/>
          <w:del w:id="6906" w:author="Rafi Aziizi" w:date="2021-11-13T18:25:00Z"/>
        </w:rPr>
        <w:pPrChange w:id="6907" w:author="Rafi Aziizi" w:date="2021-11-13T18:25:00Z">
          <w:pPr>
            <w:pStyle w:val="ListParagraph"/>
            <w:ind w:left="426"/>
          </w:pPr>
        </w:pPrChange>
      </w:pPr>
    </w:p>
    <w:p w14:paraId="486618AE" w14:textId="0AFE155F" w:rsidR="00B81365" w:rsidDel="000D70CD" w:rsidRDefault="00B81365">
      <w:pPr>
        <w:rPr>
          <w:ins w:id="6908" w:author="chaniaayulestari@outlook.com" w:date="2021-11-13T16:11:00Z"/>
          <w:del w:id="6909" w:author="Rafi Aziizi" w:date="2021-11-13T18:25:00Z"/>
        </w:rPr>
        <w:pPrChange w:id="6910" w:author="Rafi Aziizi" w:date="2021-11-13T18:25:00Z">
          <w:pPr>
            <w:pStyle w:val="ListParagraph"/>
            <w:ind w:left="426"/>
          </w:pPr>
        </w:pPrChange>
      </w:pPr>
    </w:p>
    <w:p w14:paraId="5ECEBA91" w14:textId="508695EF" w:rsidR="00B81365" w:rsidDel="000D70CD" w:rsidRDefault="00B81365">
      <w:pPr>
        <w:rPr>
          <w:ins w:id="6911" w:author="chaniaayulestari@outlook.com" w:date="2021-11-13T16:11:00Z"/>
          <w:del w:id="6912" w:author="Rafi Aziizi" w:date="2021-11-13T18:25:00Z"/>
        </w:rPr>
        <w:pPrChange w:id="6913" w:author="Rafi Aziizi" w:date="2021-11-13T18:25:00Z">
          <w:pPr>
            <w:pStyle w:val="ListParagraph"/>
            <w:ind w:left="426"/>
          </w:pPr>
        </w:pPrChange>
      </w:pPr>
    </w:p>
    <w:p w14:paraId="6FEE14BE" w14:textId="5632DA0A" w:rsidR="00B81365" w:rsidDel="000D70CD" w:rsidRDefault="00B81365">
      <w:pPr>
        <w:rPr>
          <w:ins w:id="6914" w:author="chaniaayulestari@outlook.com" w:date="2021-11-13T16:11:00Z"/>
          <w:del w:id="6915" w:author="Rafi Aziizi" w:date="2021-11-13T18:25:00Z"/>
        </w:rPr>
        <w:pPrChange w:id="6916" w:author="Rafi Aziizi" w:date="2021-11-13T18:25:00Z">
          <w:pPr>
            <w:pStyle w:val="ListParagraph"/>
            <w:ind w:left="426"/>
          </w:pPr>
        </w:pPrChange>
      </w:pPr>
    </w:p>
    <w:p w14:paraId="2FCED9DC" w14:textId="77E39596" w:rsidR="00B81365" w:rsidDel="000D70CD" w:rsidRDefault="00B81365">
      <w:pPr>
        <w:rPr>
          <w:ins w:id="6917" w:author="chaniaayulestari@outlook.com" w:date="2021-11-13T16:11:00Z"/>
          <w:del w:id="6918" w:author="Rafi Aziizi" w:date="2021-11-13T18:25:00Z"/>
        </w:rPr>
        <w:pPrChange w:id="6919" w:author="Rafi Aziizi" w:date="2021-11-13T18:25:00Z">
          <w:pPr>
            <w:pStyle w:val="ListParagraph"/>
            <w:ind w:left="426"/>
          </w:pPr>
        </w:pPrChange>
      </w:pPr>
    </w:p>
    <w:p w14:paraId="6B111F70" w14:textId="70EE812B" w:rsidR="00B81365" w:rsidDel="000D70CD" w:rsidRDefault="00B81365">
      <w:pPr>
        <w:rPr>
          <w:ins w:id="6920" w:author="chaniaayulestari@outlook.com" w:date="2021-11-13T16:11:00Z"/>
          <w:del w:id="6921" w:author="Rafi Aziizi" w:date="2021-11-13T18:25:00Z"/>
        </w:rPr>
        <w:pPrChange w:id="6922" w:author="Rafi Aziizi" w:date="2021-11-13T18:25:00Z">
          <w:pPr>
            <w:pStyle w:val="ListParagraph"/>
            <w:ind w:left="426"/>
          </w:pPr>
        </w:pPrChange>
      </w:pPr>
    </w:p>
    <w:p w14:paraId="321F8861" w14:textId="08DE3B32" w:rsidR="00B81365" w:rsidDel="000D70CD" w:rsidRDefault="00B81365">
      <w:pPr>
        <w:rPr>
          <w:ins w:id="6923" w:author="chaniaayulestari@outlook.com" w:date="2021-11-13T16:11:00Z"/>
          <w:del w:id="6924" w:author="Rafi Aziizi" w:date="2021-11-13T18:25:00Z"/>
        </w:rPr>
        <w:pPrChange w:id="6925" w:author="Rafi Aziizi" w:date="2021-11-13T18:25:00Z">
          <w:pPr>
            <w:pStyle w:val="ListParagraph"/>
            <w:ind w:left="426"/>
          </w:pPr>
        </w:pPrChange>
      </w:pPr>
    </w:p>
    <w:p w14:paraId="1AA2E0B2" w14:textId="5091A848" w:rsidR="00B81365" w:rsidDel="000D70CD" w:rsidRDefault="00B81365">
      <w:pPr>
        <w:rPr>
          <w:ins w:id="6926" w:author="chaniaayulestari@outlook.com" w:date="2021-11-13T16:11:00Z"/>
          <w:del w:id="6927" w:author="Rafi Aziizi" w:date="2021-11-13T18:25:00Z"/>
        </w:rPr>
        <w:pPrChange w:id="6928" w:author="Rafi Aziizi" w:date="2021-11-13T18:25:00Z">
          <w:pPr>
            <w:pStyle w:val="ListParagraph"/>
            <w:ind w:left="426"/>
          </w:pPr>
        </w:pPrChange>
      </w:pPr>
    </w:p>
    <w:p w14:paraId="1CB0966C" w14:textId="7EF1B80E" w:rsidR="00B81365" w:rsidDel="000D70CD" w:rsidRDefault="00B81365">
      <w:pPr>
        <w:rPr>
          <w:ins w:id="6929" w:author="chaniaayulestari@outlook.com" w:date="2021-11-13T16:11:00Z"/>
          <w:del w:id="6930" w:author="Rafi Aziizi" w:date="2021-11-13T18:25:00Z"/>
        </w:rPr>
        <w:pPrChange w:id="6931" w:author="Rafi Aziizi" w:date="2021-11-13T18:25:00Z">
          <w:pPr>
            <w:pStyle w:val="ListParagraph"/>
            <w:ind w:left="426"/>
          </w:pPr>
        </w:pPrChange>
      </w:pPr>
    </w:p>
    <w:p w14:paraId="0E596F00" w14:textId="1A2EF27D" w:rsidR="00B81365" w:rsidDel="000D70CD" w:rsidRDefault="00B81365">
      <w:pPr>
        <w:rPr>
          <w:ins w:id="6932" w:author="chaniaayulestari@outlook.com" w:date="2021-11-13T16:10:00Z"/>
          <w:del w:id="6933" w:author="Rafi Aziizi" w:date="2021-11-13T18:25:00Z"/>
        </w:rPr>
        <w:pPrChange w:id="6934" w:author="Rafi Aziizi" w:date="2021-11-13T18:25:00Z">
          <w:pPr>
            <w:pStyle w:val="ListParagraph"/>
            <w:ind w:left="426"/>
          </w:pPr>
        </w:pPrChange>
      </w:pPr>
    </w:p>
    <w:p w14:paraId="6FE98DE3" w14:textId="1881815E" w:rsidR="00B81365" w:rsidDel="000D70CD" w:rsidRDefault="00B81365">
      <w:pPr>
        <w:rPr>
          <w:ins w:id="6935" w:author="chaniaayulestari@outlook.com" w:date="2021-11-13T16:10:00Z"/>
          <w:del w:id="6936" w:author="Rafi Aziizi" w:date="2021-11-13T18:25:00Z"/>
        </w:rPr>
        <w:pPrChange w:id="6937" w:author="Rafi Aziizi" w:date="2021-11-13T18:25:00Z">
          <w:pPr>
            <w:pStyle w:val="ListParagraph"/>
            <w:ind w:left="426"/>
          </w:pPr>
        </w:pPrChange>
      </w:pPr>
    </w:p>
    <w:p w14:paraId="70212AC5" w14:textId="5DFBF51D" w:rsidR="00B81365" w:rsidDel="000D70CD" w:rsidRDefault="00B81365" w:rsidP="00642D81">
      <w:pPr>
        <w:pStyle w:val="ListParagraph"/>
        <w:ind w:left="426"/>
        <w:rPr>
          <w:ins w:id="6938" w:author="chaniaayulestari@outlook.com" w:date="2021-11-13T16:12:00Z"/>
          <w:del w:id="6939" w:author="Rafi Aziizi" w:date="2021-11-13T18:25:00Z"/>
          <w:b/>
          <w:bCs/>
        </w:rPr>
      </w:pPr>
    </w:p>
    <w:p w14:paraId="25F75325" w14:textId="1C3D84B7" w:rsidR="00B81365" w:rsidRPr="000D70CD" w:rsidDel="000D70CD" w:rsidRDefault="00B81365">
      <w:pPr>
        <w:rPr>
          <w:ins w:id="6940" w:author="chaniaayulestari@outlook.com" w:date="2021-11-13T16:12:00Z"/>
          <w:del w:id="6941" w:author="Rafi Aziizi" w:date="2021-11-13T18:25:00Z"/>
          <w:b/>
          <w:bCs/>
          <w:rPrChange w:id="6942" w:author="Rafi Aziizi" w:date="2021-11-13T18:25:00Z">
            <w:rPr>
              <w:ins w:id="6943" w:author="chaniaayulestari@outlook.com" w:date="2021-11-13T16:12:00Z"/>
              <w:del w:id="6944" w:author="Rafi Aziizi" w:date="2021-11-13T18:25:00Z"/>
            </w:rPr>
          </w:rPrChange>
        </w:rPr>
        <w:pPrChange w:id="6945" w:author="Rafi Aziizi" w:date="2021-11-13T18:25:00Z">
          <w:pPr>
            <w:pStyle w:val="ListParagraph"/>
            <w:ind w:left="426"/>
          </w:pPr>
        </w:pPrChange>
      </w:pPr>
    </w:p>
    <w:p w14:paraId="7F1924E3" w14:textId="77777777" w:rsidR="00B81365" w:rsidRPr="000D70CD" w:rsidRDefault="00B81365">
      <w:pPr>
        <w:rPr>
          <w:ins w:id="6946" w:author="Rafi Aziizi" w:date="2021-11-13T11:34:00Z"/>
          <w:b/>
          <w:bCs/>
          <w:rPrChange w:id="6947" w:author="Rafi Aziizi" w:date="2021-11-13T18:25:00Z">
            <w:rPr>
              <w:ins w:id="6948" w:author="Rafi Aziizi" w:date="2021-11-13T11:34:00Z"/>
            </w:rPr>
          </w:rPrChange>
        </w:rPr>
        <w:pPrChange w:id="6949"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6950" w:author="Rafi Aziizi" w:date="2021-11-13T18:25:00Z"/>
          <w:b/>
          <w:bCs/>
        </w:rPr>
      </w:pPr>
      <w:ins w:id="6951" w:author="chaniaayulestari@outlook.com" w:date="2021-11-13T16:12:00Z">
        <w:del w:id="6952" w:author="Rafi Aziizi" w:date="2021-11-13T18:25:00Z">
          <w:r w:rsidDel="000D70CD">
            <w:rPr>
              <w:noProof/>
            </w:rPr>
            <w:lastRenderedPageBreak/>
            <w:drawing>
              <wp:anchor distT="0" distB="0" distL="114300" distR="114300" simplePos="0" relativeHeight="251614720" behindDoc="1" locked="0" layoutInCell="1" allowOverlap="1" wp14:anchorId="6FE02B4E" wp14:editId="273BA19E">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953" w:author="Rafi Aziizi" w:date="2021-11-13T11:34:00Z">
        <w:r w:rsidR="00FF5489" w:rsidRPr="002040D9">
          <w:rPr>
            <w:b/>
            <w:bCs/>
            <w:rPrChange w:id="6954" w:author="chaniaayulestari@outlook.com" w:date="2021-11-13T15:20:00Z">
              <w:rPr/>
            </w:rPrChange>
          </w:rPr>
          <w:t>Lihat Profile Guru</w:t>
        </w:r>
      </w:ins>
    </w:p>
    <w:p w14:paraId="51E42B7D" w14:textId="77777777" w:rsidR="006A1DDD" w:rsidRDefault="000D70CD">
      <w:pPr>
        <w:keepNext/>
        <w:rPr>
          <w:ins w:id="6955" w:author="chaniaayulestari@outlook.com" w:date="2021-11-13T20:24:00Z"/>
        </w:rPr>
        <w:pPrChange w:id="6956" w:author="chaniaayulestari@outlook.com" w:date="2021-11-13T20:24:00Z">
          <w:pPr/>
        </w:pPrChange>
      </w:pPr>
      <w:ins w:id="6957" w:author="Rafi Aziizi" w:date="2021-11-13T18:25:00Z">
        <w:r>
          <w:rPr>
            <w:noProof/>
          </w:rPr>
          <w:drawing>
            <wp:inline distT="0" distB="0" distL="0" distR="0" wp14:anchorId="2A58E6C5" wp14:editId="35B3F76D">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BB9B911" w:rsidR="000D70CD" w:rsidRPr="000D70CD" w:rsidRDefault="006A1DDD">
      <w:pPr>
        <w:pStyle w:val="Caption"/>
        <w:jc w:val="center"/>
        <w:rPr>
          <w:ins w:id="6958" w:author="chaniaayulestari@outlook.com" w:date="2021-11-13T15:48:00Z"/>
          <w:b/>
          <w:bCs/>
          <w:rPrChange w:id="6959" w:author="Rafi Aziizi" w:date="2021-11-13T18:25:00Z">
            <w:rPr>
              <w:ins w:id="6960" w:author="chaniaayulestari@outlook.com" w:date="2021-11-13T15:48:00Z"/>
            </w:rPr>
          </w:rPrChange>
        </w:rPr>
        <w:pPrChange w:id="6961" w:author="chaniaayulestari@outlook.com" w:date="2021-11-13T20:24:00Z">
          <w:pPr>
            <w:pStyle w:val="ListParagraph"/>
            <w:numPr>
              <w:numId w:val="117"/>
            </w:numPr>
            <w:ind w:left="426" w:hanging="360"/>
          </w:pPr>
        </w:pPrChange>
      </w:pPr>
      <w:bookmarkStart w:id="6962" w:name="_Toc87731453"/>
      <w:ins w:id="6963" w:author="chaniaayulestari@outlook.com" w:date="2021-11-13T20:24:00Z">
        <w:r>
          <w:t xml:space="preserve">Gambar 3. </w:t>
        </w:r>
        <w:r>
          <w:fldChar w:fldCharType="begin"/>
        </w:r>
        <w:r>
          <w:instrText xml:space="preserve"> SEQ Gambar___3. \* ARABIC </w:instrText>
        </w:r>
      </w:ins>
      <w:r>
        <w:fldChar w:fldCharType="separate"/>
      </w:r>
      <w:ins w:id="6964" w:author="Rafi Aziizi" w:date="2021-11-14T10:19:00Z">
        <w:r w:rsidR="00ED47C8">
          <w:rPr>
            <w:noProof/>
          </w:rPr>
          <w:t>20</w:t>
        </w:r>
      </w:ins>
      <w:ins w:id="6965" w:author="chaniaayulestari@outlook.com" w:date="2021-11-13T21:25:00Z">
        <w:del w:id="6966" w:author="Rafi Aziizi" w:date="2021-11-14T09:53:00Z">
          <w:r w:rsidR="00B46735" w:rsidDel="00590A19">
            <w:rPr>
              <w:noProof/>
            </w:rPr>
            <w:delText>18</w:delText>
          </w:r>
        </w:del>
      </w:ins>
      <w:ins w:id="6967" w:author="chaniaayulestari@outlook.com" w:date="2021-11-13T20:24:00Z">
        <w:r>
          <w:fldChar w:fldCharType="end"/>
        </w:r>
        <w:r>
          <w:t xml:space="preserve"> </w:t>
        </w:r>
        <w:r w:rsidRPr="007746BF">
          <w:t xml:space="preserve">Sequence Diagram </w:t>
        </w:r>
        <w:r>
          <w:t>Lihat profile Guru</w:t>
        </w:r>
      </w:ins>
      <w:bookmarkEnd w:id="6962"/>
    </w:p>
    <w:p w14:paraId="5A120CDD" w14:textId="067C1250" w:rsidR="00642D81" w:rsidDel="000D70CD" w:rsidRDefault="00642D81" w:rsidP="00642D81">
      <w:pPr>
        <w:pStyle w:val="ListParagraph"/>
        <w:ind w:left="426"/>
        <w:rPr>
          <w:ins w:id="6968" w:author="chaniaayulestari@outlook.com" w:date="2021-11-13T16:12:00Z"/>
          <w:del w:id="6969" w:author="Rafi Aziizi" w:date="2021-11-13T18:25:00Z"/>
          <w:b/>
          <w:bCs/>
        </w:rPr>
      </w:pPr>
    </w:p>
    <w:p w14:paraId="2B359487" w14:textId="60D74327" w:rsidR="00B81365" w:rsidDel="000D70CD" w:rsidRDefault="00B81365" w:rsidP="00642D81">
      <w:pPr>
        <w:pStyle w:val="ListParagraph"/>
        <w:ind w:left="426"/>
        <w:rPr>
          <w:ins w:id="6970" w:author="chaniaayulestari@outlook.com" w:date="2021-11-13T16:12:00Z"/>
          <w:del w:id="6971" w:author="Rafi Aziizi" w:date="2021-11-13T18:25:00Z"/>
          <w:b/>
          <w:bCs/>
        </w:rPr>
      </w:pPr>
    </w:p>
    <w:p w14:paraId="45F3651D" w14:textId="3D3822EF" w:rsidR="00B81365" w:rsidDel="000D70CD" w:rsidRDefault="00B81365" w:rsidP="00642D81">
      <w:pPr>
        <w:pStyle w:val="ListParagraph"/>
        <w:ind w:left="426"/>
        <w:rPr>
          <w:ins w:id="6972" w:author="chaniaayulestari@outlook.com" w:date="2021-11-13T16:12:00Z"/>
          <w:del w:id="6973" w:author="Rafi Aziizi" w:date="2021-11-13T18:25:00Z"/>
          <w:b/>
          <w:bCs/>
        </w:rPr>
      </w:pPr>
    </w:p>
    <w:p w14:paraId="7688AA82" w14:textId="2DA0F6A7" w:rsidR="00B81365" w:rsidDel="000D70CD" w:rsidRDefault="00B81365" w:rsidP="00642D81">
      <w:pPr>
        <w:pStyle w:val="ListParagraph"/>
        <w:ind w:left="426"/>
        <w:rPr>
          <w:ins w:id="6974" w:author="chaniaayulestari@outlook.com" w:date="2021-11-13T16:12:00Z"/>
          <w:del w:id="6975" w:author="Rafi Aziizi" w:date="2021-11-13T18:25:00Z"/>
          <w:b/>
          <w:bCs/>
        </w:rPr>
      </w:pPr>
    </w:p>
    <w:p w14:paraId="15B92E2D" w14:textId="1323379E" w:rsidR="00B81365" w:rsidDel="000D70CD" w:rsidRDefault="00B81365" w:rsidP="00642D81">
      <w:pPr>
        <w:pStyle w:val="ListParagraph"/>
        <w:ind w:left="426"/>
        <w:rPr>
          <w:ins w:id="6976" w:author="chaniaayulestari@outlook.com" w:date="2021-11-13T16:12:00Z"/>
          <w:del w:id="6977" w:author="Rafi Aziizi" w:date="2021-11-13T18:25:00Z"/>
          <w:b/>
          <w:bCs/>
        </w:rPr>
      </w:pPr>
    </w:p>
    <w:p w14:paraId="6BD655E4" w14:textId="49195ECC" w:rsidR="00B81365" w:rsidDel="000D70CD" w:rsidRDefault="00B81365" w:rsidP="00642D81">
      <w:pPr>
        <w:pStyle w:val="ListParagraph"/>
        <w:ind w:left="426"/>
        <w:rPr>
          <w:ins w:id="6978" w:author="chaniaayulestari@outlook.com" w:date="2021-11-13T16:12:00Z"/>
          <w:del w:id="6979" w:author="Rafi Aziizi" w:date="2021-11-13T18:25:00Z"/>
          <w:b/>
          <w:bCs/>
        </w:rPr>
      </w:pPr>
    </w:p>
    <w:p w14:paraId="2699C6A0" w14:textId="6D568D00" w:rsidR="00B81365" w:rsidDel="000D70CD" w:rsidRDefault="00B81365" w:rsidP="00642D81">
      <w:pPr>
        <w:pStyle w:val="ListParagraph"/>
        <w:ind w:left="426"/>
        <w:rPr>
          <w:ins w:id="6980" w:author="chaniaayulestari@outlook.com" w:date="2021-11-13T16:12:00Z"/>
          <w:del w:id="6981" w:author="Rafi Aziizi" w:date="2021-11-13T18:25:00Z"/>
          <w:b/>
          <w:bCs/>
        </w:rPr>
      </w:pPr>
    </w:p>
    <w:p w14:paraId="6C35D057" w14:textId="2C6C317C" w:rsidR="00B81365" w:rsidDel="000D70CD" w:rsidRDefault="00B81365" w:rsidP="00642D81">
      <w:pPr>
        <w:pStyle w:val="ListParagraph"/>
        <w:ind w:left="426"/>
        <w:rPr>
          <w:ins w:id="6982" w:author="chaniaayulestari@outlook.com" w:date="2021-11-13T16:12:00Z"/>
          <w:del w:id="6983" w:author="Rafi Aziizi" w:date="2021-11-13T18:25:00Z"/>
          <w:b/>
          <w:bCs/>
        </w:rPr>
      </w:pPr>
    </w:p>
    <w:p w14:paraId="2E5AB377" w14:textId="4DB33EE2" w:rsidR="00B81365" w:rsidDel="000D70CD" w:rsidRDefault="00B81365" w:rsidP="00642D81">
      <w:pPr>
        <w:pStyle w:val="ListParagraph"/>
        <w:ind w:left="426"/>
        <w:rPr>
          <w:ins w:id="6984" w:author="chaniaayulestari@outlook.com" w:date="2021-11-13T16:12:00Z"/>
          <w:del w:id="6985" w:author="Rafi Aziizi" w:date="2021-11-13T18:25:00Z"/>
          <w:b/>
          <w:bCs/>
        </w:rPr>
      </w:pPr>
    </w:p>
    <w:p w14:paraId="6C363A94" w14:textId="70803FF6" w:rsidR="00B81365" w:rsidDel="000D70CD" w:rsidRDefault="00B81365" w:rsidP="00642D81">
      <w:pPr>
        <w:pStyle w:val="ListParagraph"/>
        <w:ind w:left="426"/>
        <w:rPr>
          <w:ins w:id="6986" w:author="chaniaayulestari@outlook.com" w:date="2021-11-13T16:12:00Z"/>
          <w:del w:id="6987" w:author="Rafi Aziizi" w:date="2021-11-13T18:25:00Z"/>
          <w:b/>
          <w:bCs/>
        </w:rPr>
      </w:pPr>
    </w:p>
    <w:p w14:paraId="730A55EA" w14:textId="0322B4BC" w:rsidR="00B81365" w:rsidDel="000D70CD" w:rsidRDefault="00B81365" w:rsidP="00642D81">
      <w:pPr>
        <w:pStyle w:val="ListParagraph"/>
        <w:ind w:left="426"/>
        <w:rPr>
          <w:ins w:id="6988" w:author="chaniaayulestari@outlook.com" w:date="2021-11-13T16:12:00Z"/>
          <w:del w:id="6989" w:author="Rafi Aziizi" w:date="2021-11-13T18:25:00Z"/>
          <w:b/>
          <w:bCs/>
        </w:rPr>
      </w:pPr>
    </w:p>
    <w:p w14:paraId="78710717" w14:textId="657C4738" w:rsidR="00B81365" w:rsidDel="000D70CD" w:rsidRDefault="00B81365" w:rsidP="00642D81">
      <w:pPr>
        <w:pStyle w:val="ListParagraph"/>
        <w:ind w:left="426"/>
        <w:rPr>
          <w:ins w:id="6990" w:author="chaniaayulestari@outlook.com" w:date="2021-11-13T16:12:00Z"/>
          <w:del w:id="6991" w:author="Rafi Aziizi" w:date="2021-11-13T18:25:00Z"/>
          <w:b/>
          <w:bCs/>
        </w:rPr>
      </w:pPr>
    </w:p>
    <w:p w14:paraId="1DC01F63" w14:textId="6BC50EA7" w:rsidR="00B81365" w:rsidDel="000D70CD" w:rsidRDefault="00B81365" w:rsidP="00642D81">
      <w:pPr>
        <w:pStyle w:val="ListParagraph"/>
        <w:ind w:left="426"/>
        <w:rPr>
          <w:ins w:id="6992" w:author="chaniaayulestari@outlook.com" w:date="2021-11-13T16:12:00Z"/>
          <w:del w:id="6993" w:author="Rafi Aziizi" w:date="2021-11-13T18:25:00Z"/>
          <w:b/>
          <w:bCs/>
        </w:rPr>
      </w:pPr>
    </w:p>
    <w:p w14:paraId="60B0DFE2" w14:textId="01D00F50" w:rsidR="00B81365" w:rsidDel="000D70CD" w:rsidRDefault="00B81365" w:rsidP="00642D81">
      <w:pPr>
        <w:pStyle w:val="ListParagraph"/>
        <w:ind w:left="426"/>
        <w:rPr>
          <w:ins w:id="6994" w:author="chaniaayulestari@outlook.com" w:date="2021-11-13T16:12:00Z"/>
          <w:del w:id="6995" w:author="Rafi Aziizi" w:date="2021-11-13T18:25:00Z"/>
          <w:b/>
          <w:bCs/>
        </w:rPr>
      </w:pPr>
    </w:p>
    <w:p w14:paraId="4B093EE5" w14:textId="25E8203E" w:rsidR="00B81365" w:rsidDel="000D70CD" w:rsidRDefault="00B81365" w:rsidP="00642D81">
      <w:pPr>
        <w:pStyle w:val="ListParagraph"/>
        <w:ind w:left="426"/>
        <w:rPr>
          <w:ins w:id="6996" w:author="chaniaayulestari@outlook.com" w:date="2021-11-13T16:12:00Z"/>
          <w:del w:id="6997" w:author="Rafi Aziizi" w:date="2021-11-13T18:25:00Z"/>
          <w:b/>
          <w:bCs/>
        </w:rPr>
      </w:pPr>
    </w:p>
    <w:p w14:paraId="56B28B85" w14:textId="4489F9FC" w:rsidR="00642D81" w:rsidRPr="002040D9" w:rsidDel="00642D81" w:rsidRDefault="00642D81">
      <w:pPr>
        <w:pStyle w:val="ListParagraph"/>
        <w:ind w:left="426"/>
        <w:rPr>
          <w:ins w:id="6998" w:author="Rafi Aziizi" w:date="2021-11-13T12:05:00Z"/>
          <w:del w:id="6999" w:author="chaniaayulestari@outlook.com" w:date="2021-11-13T15:48:00Z"/>
          <w:b/>
          <w:bCs/>
          <w:rPrChange w:id="7000" w:author="chaniaayulestari@outlook.com" w:date="2021-11-13T15:20:00Z">
            <w:rPr>
              <w:ins w:id="7001" w:author="Rafi Aziizi" w:date="2021-11-13T12:05:00Z"/>
              <w:del w:id="7002" w:author="chaniaayulestari@outlook.com" w:date="2021-11-13T15:48:00Z"/>
            </w:rPr>
          </w:rPrChange>
        </w:rPr>
        <w:pPrChange w:id="7003"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7004" w:author="Rafi Aziizi" w:date="2021-11-13T12:05:00Z"/>
          <w:b/>
          <w:bCs/>
          <w:lang w:val="id-ID"/>
        </w:rPr>
      </w:pPr>
      <w:ins w:id="7005" w:author="Rafi Aziizi" w:date="2021-11-13T12:05:00Z">
        <w:r w:rsidRPr="000D75C7">
          <w:rPr>
            <w:b/>
            <w:bCs/>
          </w:rPr>
          <w:t xml:space="preserve">Kelola </w:t>
        </w:r>
      </w:ins>
      <w:ins w:id="7006" w:author="Rafi Aziizi" w:date="2021-11-13T12:06:00Z">
        <w:r>
          <w:rPr>
            <w:b/>
            <w:bCs/>
          </w:rPr>
          <w:t>Semester</w:t>
        </w:r>
      </w:ins>
    </w:p>
    <w:p w14:paraId="4DEF48C2" w14:textId="2CF54AFD" w:rsidR="004822D0" w:rsidRDefault="004822D0" w:rsidP="004822D0">
      <w:pPr>
        <w:ind w:firstLine="426"/>
        <w:rPr>
          <w:ins w:id="7007" w:author="chaniaayulestari@outlook.com" w:date="2021-11-13T16:14:00Z"/>
        </w:rPr>
      </w:pPr>
      <w:ins w:id="7008"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7009" w:author="Rafi Aziizi" w:date="2021-11-13T12:06:00Z">
        <w:r>
          <w:t>semester</w:t>
        </w:r>
      </w:ins>
      <w:ins w:id="7010"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7011" w:author="Rafi Aziizi" w:date="2021-11-13T12:06:00Z">
        <w:r>
          <w:t>semester</w:t>
        </w:r>
        <w:r w:rsidRPr="005B28D5">
          <w:rPr>
            <w:lang w:val="id-ID"/>
          </w:rPr>
          <w:t xml:space="preserve"> </w:t>
        </w:r>
      </w:ins>
      <w:ins w:id="7012" w:author="Rafi Aziizi" w:date="2021-11-13T12:05:00Z">
        <w:r>
          <w:t xml:space="preserve">ditunjukkan </w:t>
        </w:r>
      </w:ins>
      <w:ins w:id="7013" w:author="Rafi Aziizi" w:date="2021-11-14T10:13:00Z">
        <w:r w:rsidR="00ED47C8">
          <w:t>pada</w:t>
        </w:r>
        <w:r w:rsidR="00ED47C8" w:rsidRPr="005B28D5">
          <w:rPr>
            <w:lang w:val="id-ID"/>
          </w:rPr>
          <w:t xml:space="preserve"> </w:t>
        </w:r>
        <w:r w:rsidR="00ED47C8">
          <w:t>gambar dibawah ini :</w:t>
        </w:r>
      </w:ins>
      <w:ins w:id="7014" w:author="chaniaayulestari@outlook.com" w:date="2021-11-14T06:37:00Z">
        <w:del w:id="7015" w:author="Rafi Aziizi" w:date="2021-11-14T10:13:00Z">
          <w:r w:rsidR="0092786F" w:rsidDel="00ED47C8">
            <w:delText>dibawah.</w:delText>
          </w:r>
        </w:del>
      </w:ins>
    </w:p>
    <w:p w14:paraId="42B0498E" w14:textId="146F0D10" w:rsidR="00B81365" w:rsidDel="0092786F" w:rsidRDefault="00B81365" w:rsidP="004822D0">
      <w:pPr>
        <w:ind w:firstLine="426"/>
        <w:rPr>
          <w:ins w:id="7016" w:author="chaniaayulestari@outlook.com" w:date="2021-11-13T16:14:00Z"/>
          <w:del w:id="7017" w:author="chaniaayulestari@outlook.com" w:date="2021-11-14T06:37:00Z"/>
        </w:rPr>
      </w:pPr>
    </w:p>
    <w:p w14:paraId="02A8BEE6" w14:textId="0354E879" w:rsidR="00B81365" w:rsidDel="0092786F" w:rsidRDefault="00B81365" w:rsidP="004822D0">
      <w:pPr>
        <w:ind w:firstLine="426"/>
        <w:rPr>
          <w:ins w:id="7018" w:author="chaniaayulestari@outlook.com" w:date="2021-11-13T16:14:00Z"/>
          <w:del w:id="7019" w:author="chaniaayulestari@outlook.com" w:date="2021-11-14T06:37:00Z"/>
        </w:rPr>
      </w:pPr>
    </w:p>
    <w:p w14:paraId="6AA8E4A4" w14:textId="6B670C46" w:rsidR="00B81365" w:rsidDel="0092786F" w:rsidRDefault="00B81365" w:rsidP="004822D0">
      <w:pPr>
        <w:ind w:firstLine="426"/>
        <w:rPr>
          <w:ins w:id="7020" w:author="chaniaayulestari@outlook.com" w:date="2021-11-13T16:14:00Z"/>
          <w:del w:id="7021" w:author="chaniaayulestari@outlook.com" w:date="2021-11-14T06:37:00Z"/>
        </w:rPr>
      </w:pPr>
    </w:p>
    <w:p w14:paraId="1533851C" w14:textId="6B4EBA9D" w:rsidR="00B81365" w:rsidDel="0092786F" w:rsidRDefault="00B81365" w:rsidP="004822D0">
      <w:pPr>
        <w:ind w:firstLine="426"/>
        <w:rPr>
          <w:ins w:id="7022" w:author="chaniaayulestari@outlook.com" w:date="2021-11-13T16:14:00Z"/>
          <w:del w:id="7023" w:author="chaniaayulestari@outlook.com" w:date="2021-11-14T06:37:00Z"/>
        </w:rPr>
      </w:pPr>
    </w:p>
    <w:p w14:paraId="5C7549C4" w14:textId="4659FA11" w:rsidR="00B81365" w:rsidDel="0092786F" w:rsidRDefault="00B81365" w:rsidP="004822D0">
      <w:pPr>
        <w:ind w:firstLine="426"/>
        <w:rPr>
          <w:ins w:id="7024" w:author="chaniaayulestari@outlook.com" w:date="2021-11-13T16:14:00Z"/>
          <w:del w:id="7025" w:author="chaniaayulestari@outlook.com" w:date="2021-11-14T06:37:00Z"/>
        </w:rPr>
      </w:pPr>
    </w:p>
    <w:p w14:paraId="68A4C650" w14:textId="04DB40B6" w:rsidR="00B81365" w:rsidDel="0092786F" w:rsidRDefault="00B81365" w:rsidP="004822D0">
      <w:pPr>
        <w:ind w:firstLine="426"/>
        <w:rPr>
          <w:ins w:id="7026" w:author="chaniaayulestari@outlook.com" w:date="2021-11-13T16:14:00Z"/>
          <w:del w:id="7027" w:author="chaniaayulestari@outlook.com" w:date="2021-11-14T06:37:00Z"/>
        </w:rPr>
      </w:pPr>
    </w:p>
    <w:p w14:paraId="3257A09A" w14:textId="6A4E341F" w:rsidR="00B81365" w:rsidDel="0092786F" w:rsidRDefault="00B81365" w:rsidP="004822D0">
      <w:pPr>
        <w:ind w:firstLine="426"/>
        <w:rPr>
          <w:ins w:id="7028" w:author="chaniaayulestari@outlook.com" w:date="2021-11-13T16:14:00Z"/>
          <w:del w:id="7029" w:author="chaniaayulestari@outlook.com" w:date="2021-11-14T06:37:00Z"/>
        </w:rPr>
      </w:pPr>
    </w:p>
    <w:p w14:paraId="608CD525" w14:textId="448451F1" w:rsidR="00B81365" w:rsidRDefault="00B81365" w:rsidP="004822D0">
      <w:pPr>
        <w:ind w:firstLine="426"/>
        <w:rPr>
          <w:ins w:id="7030" w:author="chaniaayulestari@outlook.com" w:date="2021-11-14T06:37:00Z"/>
        </w:rPr>
      </w:pPr>
    </w:p>
    <w:p w14:paraId="2348582E" w14:textId="296B9715" w:rsidR="0092786F" w:rsidRDefault="0092786F" w:rsidP="004822D0">
      <w:pPr>
        <w:ind w:firstLine="426"/>
        <w:rPr>
          <w:ins w:id="7031" w:author="chaniaayulestari@outlook.com" w:date="2021-11-14T06:37:00Z"/>
        </w:rPr>
      </w:pPr>
    </w:p>
    <w:p w14:paraId="1F8FC737" w14:textId="69DA4080" w:rsidR="0092786F" w:rsidRDefault="0092786F" w:rsidP="004822D0">
      <w:pPr>
        <w:ind w:firstLine="426"/>
        <w:rPr>
          <w:ins w:id="7032" w:author="chaniaayulestari@outlook.com" w:date="2021-11-14T06:37:00Z"/>
        </w:rPr>
      </w:pPr>
    </w:p>
    <w:p w14:paraId="74E95F30" w14:textId="37F5BBD5" w:rsidR="0092786F" w:rsidRDefault="0092786F" w:rsidP="004822D0">
      <w:pPr>
        <w:ind w:firstLine="426"/>
        <w:rPr>
          <w:ins w:id="7033" w:author="chaniaayulestari@outlook.com" w:date="2021-11-14T06:37:00Z"/>
        </w:rPr>
      </w:pPr>
    </w:p>
    <w:p w14:paraId="6933BCE8" w14:textId="00E30B05" w:rsidR="0092786F" w:rsidRDefault="0092786F" w:rsidP="004822D0">
      <w:pPr>
        <w:ind w:firstLine="426"/>
        <w:rPr>
          <w:ins w:id="7034" w:author="chaniaayulestari@outlook.com" w:date="2021-11-14T06:37:00Z"/>
        </w:rPr>
      </w:pPr>
    </w:p>
    <w:p w14:paraId="212A6029" w14:textId="71B7D837" w:rsidR="0092786F" w:rsidRDefault="0092786F" w:rsidP="004822D0">
      <w:pPr>
        <w:ind w:firstLine="426"/>
        <w:rPr>
          <w:ins w:id="7035" w:author="chaniaayulestari@outlook.com" w:date="2021-11-14T06:37:00Z"/>
        </w:rPr>
      </w:pPr>
    </w:p>
    <w:p w14:paraId="34EE9AB9" w14:textId="40B27A42" w:rsidR="0092786F" w:rsidRDefault="0092786F" w:rsidP="004822D0">
      <w:pPr>
        <w:ind w:firstLine="426"/>
        <w:rPr>
          <w:ins w:id="7036" w:author="chaniaayulestari@outlook.com" w:date="2021-11-14T06:37:00Z"/>
        </w:rPr>
      </w:pPr>
    </w:p>
    <w:p w14:paraId="1A0901A8" w14:textId="66914F0A" w:rsidR="0092786F" w:rsidRDefault="0092786F" w:rsidP="004822D0">
      <w:pPr>
        <w:ind w:firstLine="426"/>
        <w:rPr>
          <w:ins w:id="7037" w:author="chaniaayulestari@outlook.com" w:date="2021-11-14T06:37:00Z"/>
        </w:rPr>
      </w:pPr>
    </w:p>
    <w:p w14:paraId="6F9217A2" w14:textId="77777777" w:rsidR="0092786F" w:rsidRDefault="0092786F" w:rsidP="004822D0">
      <w:pPr>
        <w:ind w:firstLine="426"/>
        <w:rPr>
          <w:ins w:id="7038" w:author="chaniaayulestari@outlook.com" w:date="2021-11-13T16:14:00Z"/>
        </w:rPr>
      </w:pPr>
    </w:p>
    <w:p w14:paraId="5F114465" w14:textId="0B79DF2C" w:rsidR="00B81365" w:rsidDel="00936E48" w:rsidRDefault="00B81365" w:rsidP="004822D0">
      <w:pPr>
        <w:ind w:firstLine="426"/>
        <w:rPr>
          <w:ins w:id="7039" w:author="Rafi Aziizi" w:date="2021-11-13T12:05:00Z"/>
          <w:del w:id="7040" w:author="chaniaayulestari@outlook.com" w:date="2021-11-14T02:13:00Z"/>
          <w:lang w:val="id-ID"/>
        </w:rPr>
      </w:pPr>
    </w:p>
    <w:p w14:paraId="6FC719B5" w14:textId="599F8B81" w:rsidR="004822D0" w:rsidRDefault="006A1DDD" w:rsidP="002040D9">
      <w:pPr>
        <w:pStyle w:val="ListParagraph"/>
        <w:numPr>
          <w:ilvl w:val="0"/>
          <w:numId w:val="117"/>
        </w:numPr>
        <w:ind w:left="426"/>
        <w:rPr>
          <w:ins w:id="7041" w:author="chaniaayulestari@outlook.com" w:date="2021-11-13T16:13:00Z"/>
          <w:b/>
          <w:bCs/>
        </w:rPr>
      </w:pPr>
      <w:ins w:id="7042" w:author="Rafi Aziizi" w:date="2021-11-13T18:26:00Z">
        <w:r>
          <w:rPr>
            <w:noProof/>
          </w:rPr>
          <w:drawing>
            <wp:anchor distT="0" distB="0" distL="114300" distR="114300" simplePos="0" relativeHeight="251618816" behindDoc="1" locked="0" layoutInCell="1" allowOverlap="1" wp14:anchorId="233E0422" wp14:editId="5427DFF2">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7043" w:author="chaniaayulestari@outlook.com" w:date="2021-11-13T16:14:00Z">
        <w:del w:id="7044" w:author="Rafi Aziizi" w:date="2021-11-13T18:26:00Z">
          <w:r w:rsidR="00B81365" w:rsidDel="000D70CD">
            <w:rPr>
              <w:noProof/>
            </w:rPr>
            <w:drawing>
              <wp:inline distT="0" distB="0" distL="0" distR="0" wp14:anchorId="6CB002D4" wp14:editId="18C72E78">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7045" w:author="Rafi Aziizi" w:date="2021-11-13T12:05:00Z">
        <w:r w:rsidR="004822D0" w:rsidRPr="002040D9">
          <w:rPr>
            <w:b/>
            <w:bCs/>
            <w:noProof/>
            <w:rPrChange w:id="7046" w:author="chaniaayulestari@outlook.com" w:date="2021-11-13T15:20:00Z">
              <w:rPr>
                <w:noProof/>
              </w:rPr>
            </w:rPrChange>
          </w:rPr>
          <w:t xml:space="preserve">Lihat </w:t>
        </w:r>
      </w:ins>
      <w:ins w:id="7047" w:author="Rafi Aziizi" w:date="2021-11-13T12:06:00Z">
        <w:r w:rsidR="004822D0" w:rsidRPr="002040D9">
          <w:rPr>
            <w:b/>
            <w:bCs/>
            <w:noProof/>
            <w:rPrChange w:id="7048" w:author="chaniaayulestari@outlook.com" w:date="2021-11-13T15:20:00Z">
              <w:rPr>
                <w:noProof/>
              </w:rPr>
            </w:rPrChange>
          </w:rPr>
          <w:t>Semester</w:t>
        </w:r>
      </w:ins>
    </w:p>
    <w:p w14:paraId="648F397F" w14:textId="40CA9BBB" w:rsidR="006A1DDD" w:rsidRDefault="006A1DDD">
      <w:pPr>
        <w:rPr>
          <w:ins w:id="7049" w:author="chaniaayulestari@outlook.com" w:date="2021-11-13T20:25:00Z"/>
          <w:b/>
          <w:bCs/>
        </w:rPr>
      </w:pPr>
    </w:p>
    <w:p w14:paraId="7984807D" w14:textId="61017BA3" w:rsidR="00B81365" w:rsidDel="006A1DDD" w:rsidRDefault="00B81365">
      <w:pPr>
        <w:rPr>
          <w:del w:id="7050" w:author="Rafi Aziizi" w:date="2021-11-13T18:26:00Z"/>
          <w:b/>
          <w:bCs/>
        </w:rPr>
      </w:pPr>
    </w:p>
    <w:p w14:paraId="10F1021F" w14:textId="2BF4448A" w:rsidR="006A1DDD" w:rsidRDefault="006A1DDD" w:rsidP="00B81365">
      <w:pPr>
        <w:pStyle w:val="ListParagraph"/>
        <w:ind w:left="426"/>
        <w:rPr>
          <w:ins w:id="7051" w:author="chaniaayulestari@outlook.com" w:date="2021-11-13T20:25:00Z"/>
          <w:b/>
          <w:bCs/>
        </w:rPr>
      </w:pPr>
    </w:p>
    <w:p w14:paraId="54F61BE7" w14:textId="0099487C" w:rsidR="006A1DDD" w:rsidRDefault="006A1DDD" w:rsidP="00B81365">
      <w:pPr>
        <w:pStyle w:val="ListParagraph"/>
        <w:ind w:left="426"/>
        <w:rPr>
          <w:ins w:id="7052" w:author="chaniaayulestari@outlook.com" w:date="2021-11-13T20:25:00Z"/>
          <w:b/>
          <w:bCs/>
        </w:rPr>
      </w:pPr>
    </w:p>
    <w:p w14:paraId="137E6F2D" w14:textId="747BD8AD" w:rsidR="006A1DDD" w:rsidRDefault="006A1DDD" w:rsidP="00B81365">
      <w:pPr>
        <w:pStyle w:val="ListParagraph"/>
        <w:ind w:left="426"/>
        <w:rPr>
          <w:ins w:id="7053" w:author="chaniaayulestari@outlook.com" w:date="2021-11-13T20:25:00Z"/>
          <w:b/>
          <w:bCs/>
        </w:rPr>
      </w:pPr>
    </w:p>
    <w:p w14:paraId="4E346D8E" w14:textId="4C5BB6D4" w:rsidR="006A1DDD" w:rsidRDefault="006A1DDD" w:rsidP="00B81365">
      <w:pPr>
        <w:pStyle w:val="ListParagraph"/>
        <w:ind w:left="426"/>
        <w:rPr>
          <w:ins w:id="7054" w:author="chaniaayulestari@outlook.com" w:date="2021-11-13T20:25:00Z"/>
          <w:b/>
          <w:bCs/>
        </w:rPr>
      </w:pPr>
    </w:p>
    <w:p w14:paraId="7581BF79" w14:textId="0D9B8AB5" w:rsidR="006A1DDD" w:rsidRDefault="006A1DDD" w:rsidP="00B81365">
      <w:pPr>
        <w:pStyle w:val="ListParagraph"/>
        <w:ind w:left="426"/>
        <w:rPr>
          <w:ins w:id="7055" w:author="chaniaayulestari@outlook.com" w:date="2021-11-13T20:25:00Z"/>
          <w:b/>
          <w:bCs/>
        </w:rPr>
      </w:pPr>
    </w:p>
    <w:p w14:paraId="2324FE13" w14:textId="5D33DAD8" w:rsidR="006A1DDD" w:rsidRDefault="006A1DDD" w:rsidP="00B81365">
      <w:pPr>
        <w:pStyle w:val="ListParagraph"/>
        <w:ind w:left="426"/>
        <w:rPr>
          <w:ins w:id="7056" w:author="chaniaayulestari@outlook.com" w:date="2021-11-13T20:25:00Z"/>
          <w:b/>
          <w:bCs/>
        </w:rPr>
      </w:pPr>
    </w:p>
    <w:p w14:paraId="295F764C" w14:textId="4E4A15AE" w:rsidR="006A1DDD" w:rsidRDefault="006A1DDD" w:rsidP="00B81365">
      <w:pPr>
        <w:pStyle w:val="ListParagraph"/>
        <w:ind w:left="426"/>
        <w:rPr>
          <w:ins w:id="7057" w:author="chaniaayulestari@outlook.com" w:date="2021-11-13T20:25:00Z"/>
          <w:b/>
          <w:bCs/>
        </w:rPr>
      </w:pPr>
    </w:p>
    <w:p w14:paraId="0B2E8669" w14:textId="12E72797" w:rsidR="006A1DDD" w:rsidRDefault="006A1DDD" w:rsidP="00B81365">
      <w:pPr>
        <w:pStyle w:val="ListParagraph"/>
        <w:ind w:left="426"/>
        <w:rPr>
          <w:ins w:id="7058" w:author="chaniaayulestari@outlook.com" w:date="2021-11-13T20:25:00Z"/>
          <w:b/>
          <w:bCs/>
        </w:rPr>
      </w:pPr>
    </w:p>
    <w:p w14:paraId="48E67D3C" w14:textId="4D5F352C" w:rsidR="006A1DDD" w:rsidRDefault="006A1DDD" w:rsidP="00B81365">
      <w:pPr>
        <w:pStyle w:val="ListParagraph"/>
        <w:ind w:left="426"/>
        <w:rPr>
          <w:ins w:id="7059" w:author="chaniaayulestari@outlook.com" w:date="2021-11-13T20:25:00Z"/>
          <w:b/>
          <w:bCs/>
        </w:rPr>
      </w:pPr>
    </w:p>
    <w:p w14:paraId="5887B2AC" w14:textId="68DE5A95" w:rsidR="006A1DDD" w:rsidRDefault="006A1DDD" w:rsidP="00B81365">
      <w:pPr>
        <w:pStyle w:val="ListParagraph"/>
        <w:ind w:left="426"/>
        <w:rPr>
          <w:ins w:id="7060" w:author="chaniaayulestari@outlook.com" w:date="2021-11-13T20:25:00Z"/>
          <w:b/>
          <w:bCs/>
        </w:rPr>
      </w:pPr>
    </w:p>
    <w:p w14:paraId="3545E7C3" w14:textId="55D8F151" w:rsidR="006A1DDD" w:rsidRDefault="006A1DDD" w:rsidP="00B81365">
      <w:pPr>
        <w:pStyle w:val="ListParagraph"/>
        <w:ind w:left="426"/>
        <w:rPr>
          <w:ins w:id="7061" w:author="chaniaayulestari@outlook.com" w:date="2021-11-13T20:25:00Z"/>
          <w:b/>
          <w:bCs/>
        </w:rPr>
      </w:pPr>
    </w:p>
    <w:p w14:paraId="7EAE8338" w14:textId="07ECF089" w:rsidR="006A1DDD" w:rsidRDefault="006A1DDD" w:rsidP="00B81365">
      <w:pPr>
        <w:pStyle w:val="ListParagraph"/>
        <w:ind w:left="426"/>
        <w:rPr>
          <w:ins w:id="7062" w:author="chaniaayulestari@outlook.com" w:date="2021-11-13T20:25:00Z"/>
          <w:b/>
          <w:bCs/>
        </w:rPr>
      </w:pPr>
    </w:p>
    <w:p w14:paraId="27D46E8B" w14:textId="1BA19BDF" w:rsidR="006A1DDD" w:rsidRDefault="006A1DDD" w:rsidP="00B81365">
      <w:pPr>
        <w:pStyle w:val="ListParagraph"/>
        <w:ind w:left="426"/>
        <w:rPr>
          <w:ins w:id="7063" w:author="chaniaayulestari@outlook.com" w:date="2021-11-13T20:25:00Z"/>
          <w:b/>
          <w:bCs/>
        </w:rPr>
      </w:pPr>
    </w:p>
    <w:p w14:paraId="21E57788" w14:textId="7B2754C0" w:rsidR="006A1DDD" w:rsidRDefault="006A1DDD" w:rsidP="00B81365">
      <w:pPr>
        <w:pStyle w:val="ListParagraph"/>
        <w:ind w:left="426"/>
        <w:rPr>
          <w:ins w:id="7064" w:author="chaniaayulestari@outlook.com" w:date="2021-11-13T20:25:00Z"/>
          <w:b/>
          <w:bCs/>
        </w:rPr>
      </w:pPr>
    </w:p>
    <w:p w14:paraId="2EEB3A5E" w14:textId="112B024A" w:rsidR="006A1DDD" w:rsidRDefault="006A1DDD" w:rsidP="00B81365">
      <w:pPr>
        <w:pStyle w:val="ListParagraph"/>
        <w:ind w:left="426"/>
        <w:rPr>
          <w:ins w:id="7065" w:author="chaniaayulestari@outlook.com" w:date="2021-11-13T20:25:00Z"/>
          <w:b/>
          <w:bCs/>
        </w:rPr>
      </w:pPr>
    </w:p>
    <w:p w14:paraId="3A039811" w14:textId="77777777" w:rsidR="006A1DDD" w:rsidRDefault="006A1DDD" w:rsidP="00B81365">
      <w:pPr>
        <w:pStyle w:val="ListParagraph"/>
        <w:ind w:left="426"/>
        <w:rPr>
          <w:ins w:id="7066" w:author="chaniaayulestari@outlook.com" w:date="2021-11-13T20:25:00Z"/>
          <w:b/>
          <w:bCs/>
        </w:rPr>
      </w:pPr>
    </w:p>
    <w:p w14:paraId="24165755" w14:textId="58B7ABAE" w:rsidR="00B81365" w:rsidDel="000D70CD" w:rsidRDefault="007A54E1" w:rsidP="00B81365">
      <w:pPr>
        <w:pStyle w:val="ListParagraph"/>
        <w:ind w:left="426"/>
        <w:rPr>
          <w:ins w:id="7067" w:author="chaniaayulestari@outlook.com" w:date="2021-11-13T16:14:00Z"/>
          <w:del w:id="7068" w:author="Rafi Aziizi" w:date="2021-11-13T18:26:00Z"/>
          <w:b/>
          <w:bCs/>
        </w:rPr>
      </w:pPr>
      <w:ins w:id="7069" w:author="chaniaayulestari@outlook.com" w:date="2021-11-13T20:25:00Z">
        <w:r>
          <w:rPr>
            <w:noProof/>
          </w:rPr>
          <w:pict w14:anchorId="0788F7D4">
            <v:shape id="_x0000_s2231" type="#_x0000_t202" style="position:absolute;left:0;text-align:left;margin-left:-2.85pt;margin-top:4.85pt;width:396.85pt;height:10.35pt;z-index:251740672;mso-position-horizontal-relative:text;mso-position-vertical-relative:text" stroked="f">
              <v:textbox style="mso-next-textbox:#_x0000_s2231" inset="0,0,0,0">
                <w:txbxContent>
                  <w:p w14:paraId="2C98390A" w14:textId="3507618A" w:rsidR="004A4F76" w:rsidRPr="0083236A" w:rsidRDefault="004A4F76">
                    <w:pPr>
                      <w:pStyle w:val="Caption"/>
                      <w:jc w:val="center"/>
                      <w:rPr>
                        <w:noProof/>
                      </w:rPr>
                      <w:pPrChange w:id="7070" w:author="chaniaayulestari@outlook.com" w:date="2021-11-13T20:25:00Z">
                        <w:pPr>
                          <w:pStyle w:val="ListParagraph"/>
                          <w:numPr>
                            <w:numId w:val="117"/>
                          </w:numPr>
                          <w:ind w:left="426" w:hanging="360"/>
                        </w:pPr>
                      </w:pPrChange>
                    </w:pPr>
                    <w:bookmarkStart w:id="7071" w:name="_Toc87729266"/>
                    <w:bookmarkStart w:id="7072" w:name="_Toc87731454"/>
                    <w:ins w:id="7073" w:author="chaniaayulestari@outlook.com" w:date="2021-11-13T20:25:00Z">
                      <w:r>
                        <w:t xml:space="preserve">Gambar 3. </w:t>
                      </w:r>
                      <w:r>
                        <w:fldChar w:fldCharType="begin"/>
                      </w:r>
                      <w:r>
                        <w:instrText xml:space="preserve"> SEQ Gambar___3. \* ARABIC </w:instrText>
                      </w:r>
                    </w:ins>
                    <w:r>
                      <w:fldChar w:fldCharType="separate"/>
                    </w:r>
                    <w:ins w:id="7074" w:author="Rafi Aziizi" w:date="2021-11-14T10:19:00Z">
                      <w:r>
                        <w:rPr>
                          <w:noProof/>
                        </w:rPr>
                        <w:t>21</w:t>
                      </w:r>
                    </w:ins>
                    <w:ins w:id="7075" w:author="chaniaayulestari@outlook.com" w:date="2021-11-13T21:25:00Z">
                      <w:del w:id="7076" w:author="Rafi Aziizi" w:date="2021-11-14T09:53:00Z">
                        <w:r w:rsidDel="00590A19">
                          <w:rPr>
                            <w:noProof/>
                          </w:rPr>
                          <w:delText>19</w:delText>
                        </w:r>
                      </w:del>
                    </w:ins>
                    <w:ins w:id="7077" w:author="chaniaayulestari@outlook.com" w:date="2021-11-13T20:25:00Z">
                      <w:r>
                        <w:fldChar w:fldCharType="end"/>
                      </w:r>
                      <w:r>
                        <w:t xml:space="preserve"> </w:t>
                      </w:r>
                      <w:r w:rsidRPr="00ED5249">
                        <w:t xml:space="preserve">Sequence Diagram </w:t>
                      </w:r>
                      <w:r>
                        <w:t xml:space="preserve"> Lihat Data Semester</w:t>
                      </w:r>
                    </w:ins>
                    <w:bookmarkEnd w:id="7071"/>
                    <w:bookmarkEnd w:id="7072"/>
                  </w:p>
                </w:txbxContent>
              </v:textbox>
            </v:shape>
          </w:pict>
        </w:r>
      </w:ins>
    </w:p>
    <w:p w14:paraId="1FE0F433" w14:textId="713B1F0C" w:rsidR="00B81365" w:rsidDel="000D70CD" w:rsidRDefault="00B81365" w:rsidP="00B81365">
      <w:pPr>
        <w:pStyle w:val="ListParagraph"/>
        <w:ind w:left="426"/>
        <w:rPr>
          <w:ins w:id="7078" w:author="chaniaayulestari@outlook.com" w:date="2021-11-13T16:14:00Z"/>
          <w:del w:id="7079" w:author="Rafi Aziizi" w:date="2021-11-13T18:26:00Z"/>
          <w:b/>
          <w:bCs/>
        </w:rPr>
      </w:pPr>
    </w:p>
    <w:p w14:paraId="5D16E141" w14:textId="04230BBF" w:rsidR="00B81365" w:rsidDel="000D70CD" w:rsidRDefault="00B81365" w:rsidP="00B81365">
      <w:pPr>
        <w:pStyle w:val="ListParagraph"/>
        <w:ind w:left="426"/>
        <w:rPr>
          <w:ins w:id="7080" w:author="chaniaayulestari@outlook.com" w:date="2021-11-13T16:14:00Z"/>
          <w:del w:id="7081" w:author="Rafi Aziizi" w:date="2021-11-13T18:26:00Z"/>
          <w:b/>
          <w:bCs/>
        </w:rPr>
      </w:pPr>
    </w:p>
    <w:p w14:paraId="288E4F3C" w14:textId="4F863F94" w:rsidR="00B81365" w:rsidDel="000D70CD" w:rsidRDefault="00B81365" w:rsidP="00B81365">
      <w:pPr>
        <w:pStyle w:val="ListParagraph"/>
        <w:ind w:left="426"/>
        <w:rPr>
          <w:ins w:id="7082" w:author="chaniaayulestari@outlook.com" w:date="2021-11-13T16:14:00Z"/>
          <w:del w:id="7083" w:author="Rafi Aziizi" w:date="2021-11-13T18:26:00Z"/>
          <w:b/>
          <w:bCs/>
        </w:rPr>
      </w:pPr>
    </w:p>
    <w:p w14:paraId="040B5A92" w14:textId="6C41FC83" w:rsidR="00B81365" w:rsidDel="000D70CD" w:rsidRDefault="00B81365" w:rsidP="00B81365">
      <w:pPr>
        <w:pStyle w:val="ListParagraph"/>
        <w:ind w:left="426"/>
        <w:rPr>
          <w:ins w:id="7084" w:author="chaniaayulestari@outlook.com" w:date="2021-11-13T16:14:00Z"/>
          <w:del w:id="7085" w:author="Rafi Aziizi" w:date="2021-11-13T18:26:00Z"/>
          <w:b/>
          <w:bCs/>
        </w:rPr>
      </w:pPr>
    </w:p>
    <w:p w14:paraId="4C6E8E59" w14:textId="3A810F12" w:rsidR="00B81365" w:rsidDel="000D70CD" w:rsidRDefault="00B81365" w:rsidP="00B81365">
      <w:pPr>
        <w:pStyle w:val="ListParagraph"/>
        <w:ind w:left="426"/>
        <w:rPr>
          <w:ins w:id="7086" w:author="chaniaayulestari@outlook.com" w:date="2021-11-13T16:14:00Z"/>
          <w:del w:id="7087" w:author="Rafi Aziizi" w:date="2021-11-13T18:26:00Z"/>
          <w:b/>
          <w:bCs/>
        </w:rPr>
      </w:pPr>
    </w:p>
    <w:p w14:paraId="6DA771A2" w14:textId="042C0B85" w:rsidR="00B81365" w:rsidDel="000D70CD" w:rsidRDefault="00B81365" w:rsidP="00B81365">
      <w:pPr>
        <w:pStyle w:val="ListParagraph"/>
        <w:ind w:left="426"/>
        <w:rPr>
          <w:ins w:id="7088" w:author="chaniaayulestari@outlook.com" w:date="2021-11-13T16:14:00Z"/>
          <w:del w:id="7089" w:author="Rafi Aziizi" w:date="2021-11-13T18:26:00Z"/>
          <w:b/>
          <w:bCs/>
        </w:rPr>
      </w:pPr>
    </w:p>
    <w:p w14:paraId="029E9627" w14:textId="28C2A8F6" w:rsidR="00B81365" w:rsidDel="000D70CD" w:rsidRDefault="00B81365" w:rsidP="00B81365">
      <w:pPr>
        <w:pStyle w:val="ListParagraph"/>
        <w:ind w:left="426"/>
        <w:rPr>
          <w:ins w:id="7090" w:author="chaniaayulestari@outlook.com" w:date="2021-11-13T16:14:00Z"/>
          <w:del w:id="7091" w:author="Rafi Aziizi" w:date="2021-11-13T18:26:00Z"/>
          <w:b/>
          <w:bCs/>
        </w:rPr>
      </w:pPr>
    </w:p>
    <w:p w14:paraId="3DC5FC20" w14:textId="4ED8AF52" w:rsidR="00B81365" w:rsidDel="000D70CD" w:rsidRDefault="00B81365" w:rsidP="00B81365">
      <w:pPr>
        <w:pStyle w:val="ListParagraph"/>
        <w:ind w:left="426"/>
        <w:rPr>
          <w:ins w:id="7092" w:author="chaniaayulestari@outlook.com" w:date="2021-11-13T16:14:00Z"/>
          <w:del w:id="7093" w:author="Rafi Aziizi" w:date="2021-11-13T18:26:00Z"/>
          <w:b/>
          <w:bCs/>
        </w:rPr>
      </w:pPr>
    </w:p>
    <w:p w14:paraId="3F5EEA13" w14:textId="69CAC157" w:rsidR="00B81365" w:rsidDel="000D70CD" w:rsidRDefault="00B81365" w:rsidP="00B81365">
      <w:pPr>
        <w:pStyle w:val="ListParagraph"/>
        <w:ind w:left="426"/>
        <w:rPr>
          <w:ins w:id="7094" w:author="chaniaayulestari@outlook.com" w:date="2021-11-13T16:14:00Z"/>
          <w:del w:id="7095" w:author="Rafi Aziizi" w:date="2021-11-13T18:26:00Z"/>
          <w:b/>
          <w:bCs/>
        </w:rPr>
      </w:pPr>
    </w:p>
    <w:p w14:paraId="2D93BA14" w14:textId="22681DAB" w:rsidR="00B81365" w:rsidDel="000D70CD" w:rsidRDefault="00B81365" w:rsidP="00B81365">
      <w:pPr>
        <w:pStyle w:val="ListParagraph"/>
        <w:ind w:left="426"/>
        <w:rPr>
          <w:ins w:id="7096" w:author="chaniaayulestari@outlook.com" w:date="2021-11-13T16:14:00Z"/>
          <w:del w:id="7097" w:author="Rafi Aziizi" w:date="2021-11-13T18:26:00Z"/>
          <w:b/>
          <w:bCs/>
        </w:rPr>
      </w:pPr>
    </w:p>
    <w:p w14:paraId="6621A177" w14:textId="0F46F4A7" w:rsidR="00B81365" w:rsidDel="000D70CD" w:rsidRDefault="00B81365" w:rsidP="00B81365">
      <w:pPr>
        <w:pStyle w:val="ListParagraph"/>
        <w:ind w:left="426"/>
        <w:rPr>
          <w:ins w:id="7098" w:author="chaniaayulestari@outlook.com" w:date="2021-11-13T16:14:00Z"/>
          <w:del w:id="7099" w:author="Rafi Aziizi" w:date="2021-11-13T18:26:00Z"/>
          <w:b/>
          <w:bCs/>
        </w:rPr>
      </w:pPr>
    </w:p>
    <w:p w14:paraId="2A89D123" w14:textId="302461BE" w:rsidR="00B81365" w:rsidDel="000D70CD" w:rsidRDefault="00B81365" w:rsidP="00B81365">
      <w:pPr>
        <w:pStyle w:val="ListParagraph"/>
        <w:ind w:left="426"/>
        <w:rPr>
          <w:ins w:id="7100" w:author="chaniaayulestari@outlook.com" w:date="2021-11-13T16:14:00Z"/>
          <w:del w:id="7101" w:author="Rafi Aziizi" w:date="2021-11-13T18:26:00Z"/>
          <w:b/>
          <w:bCs/>
        </w:rPr>
      </w:pPr>
    </w:p>
    <w:p w14:paraId="342031C2" w14:textId="7EC67CE7" w:rsidR="00B81365" w:rsidDel="000D70CD" w:rsidRDefault="00B81365" w:rsidP="00B81365">
      <w:pPr>
        <w:pStyle w:val="ListParagraph"/>
        <w:ind w:left="426"/>
        <w:rPr>
          <w:ins w:id="7102" w:author="chaniaayulestari@outlook.com" w:date="2021-11-13T16:14:00Z"/>
          <w:del w:id="7103" w:author="Rafi Aziizi" w:date="2021-11-13T18:26:00Z"/>
          <w:b/>
          <w:bCs/>
        </w:rPr>
      </w:pPr>
    </w:p>
    <w:p w14:paraId="74111B9C" w14:textId="4F5D2E3A" w:rsidR="00B81365" w:rsidDel="000D70CD" w:rsidRDefault="00B81365" w:rsidP="00B81365">
      <w:pPr>
        <w:pStyle w:val="ListParagraph"/>
        <w:ind w:left="426"/>
        <w:rPr>
          <w:ins w:id="7104" w:author="chaniaayulestari@outlook.com" w:date="2021-11-13T16:14:00Z"/>
          <w:del w:id="7105" w:author="Rafi Aziizi" w:date="2021-11-13T18:26:00Z"/>
          <w:b/>
          <w:bCs/>
        </w:rPr>
      </w:pPr>
    </w:p>
    <w:p w14:paraId="44C338F8" w14:textId="106D4A07" w:rsidR="00B81365" w:rsidRPr="000D70CD" w:rsidRDefault="00B81365">
      <w:pPr>
        <w:rPr>
          <w:ins w:id="7106" w:author="chaniaayulestari@outlook.com" w:date="2021-11-13T16:14:00Z"/>
          <w:b/>
          <w:bCs/>
          <w:rPrChange w:id="7107" w:author="Rafi Aziizi" w:date="2021-11-13T18:26:00Z">
            <w:rPr>
              <w:ins w:id="7108" w:author="chaniaayulestari@outlook.com" w:date="2021-11-13T16:14:00Z"/>
            </w:rPr>
          </w:rPrChange>
        </w:rPr>
        <w:pPrChange w:id="7109" w:author="Rafi Aziizi" w:date="2021-11-13T18:26:00Z">
          <w:pPr>
            <w:pStyle w:val="ListParagraph"/>
            <w:ind w:left="426"/>
          </w:pPr>
        </w:pPrChange>
      </w:pPr>
    </w:p>
    <w:p w14:paraId="4BBDB068" w14:textId="34C399D9" w:rsidR="00B81365" w:rsidRPr="002040D9" w:rsidDel="006A1DDD" w:rsidRDefault="00B81365">
      <w:pPr>
        <w:pStyle w:val="ListParagraph"/>
        <w:ind w:left="426"/>
        <w:rPr>
          <w:ins w:id="7110" w:author="Rafi Aziizi" w:date="2021-11-13T12:05:00Z"/>
          <w:del w:id="7111" w:author="chaniaayulestari@outlook.com" w:date="2021-11-13T20:24:00Z"/>
          <w:b/>
          <w:bCs/>
          <w:rPrChange w:id="7112" w:author="chaniaayulestari@outlook.com" w:date="2021-11-13T15:20:00Z">
            <w:rPr>
              <w:ins w:id="7113" w:author="Rafi Aziizi" w:date="2021-11-13T12:05:00Z"/>
              <w:del w:id="7114" w:author="chaniaayulestari@outlook.com" w:date="2021-11-13T20:24:00Z"/>
            </w:rPr>
          </w:rPrChange>
        </w:rPr>
        <w:pPrChange w:id="7115"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7116" w:author="chaniaayulestari@outlook.com" w:date="2021-11-13T16:13:00Z"/>
          <w:b/>
          <w:bCs/>
        </w:rPr>
      </w:pPr>
      <w:ins w:id="7117" w:author="Rafi Aziizi" w:date="2021-11-13T12:05:00Z">
        <w:r w:rsidRPr="002040D9">
          <w:rPr>
            <w:b/>
            <w:bCs/>
            <w:rPrChange w:id="7118" w:author="chaniaayulestari@outlook.com" w:date="2021-11-13T15:20:00Z">
              <w:rPr/>
            </w:rPrChange>
          </w:rPr>
          <w:t xml:space="preserve">Hapus </w:t>
        </w:r>
      </w:ins>
      <w:ins w:id="7119" w:author="Rafi Aziizi" w:date="2021-11-13T12:06:00Z">
        <w:r w:rsidRPr="002040D9">
          <w:rPr>
            <w:b/>
            <w:bCs/>
            <w:noProof/>
            <w:rPrChange w:id="7120" w:author="chaniaayulestari@outlook.com" w:date="2021-11-13T15:20:00Z">
              <w:rPr>
                <w:noProof/>
              </w:rPr>
            </w:rPrChange>
          </w:rPr>
          <w:t>Semester</w:t>
        </w:r>
      </w:ins>
    </w:p>
    <w:p w14:paraId="2DD7F176" w14:textId="77777777" w:rsidR="006A1DDD" w:rsidRDefault="00B81365">
      <w:pPr>
        <w:keepNext/>
        <w:rPr>
          <w:ins w:id="7121" w:author="chaniaayulestari@outlook.com" w:date="2021-11-13T20:26:00Z"/>
        </w:rPr>
        <w:pPrChange w:id="7122" w:author="chaniaayulestari@outlook.com" w:date="2021-11-13T20:26:00Z">
          <w:pPr/>
        </w:pPrChange>
      </w:pPr>
      <w:ins w:id="7123" w:author="chaniaayulestari@outlook.com" w:date="2021-11-13T16:15:00Z">
        <w:del w:id="7124" w:author="Rafi Aziizi" w:date="2021-11-13T18:26:00Z">
          <w:r w:rsidDel="000D70CD">
            <w:rPr>
              <w:noProof/>
            </w:rPr>
            <w:drawing>
              <wp:inline distT="0" distB="0" distL="0" distR="0" wp14:anchorId="1EC3F6C3" wp14:editId="2C4E661F">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7125" w:author="Rafi Aziizi" w:date="2021-11-13T18:26:00Z">
        <w:r w:rsidR="00E51900">
          <w:rPr>
            <w:noProof/>
          </w:rPr>
          <w:drawing>
            <wp:inline distT="0" distB="0" distL="0" distR="0" wp14:anchorId="2B705091" wp14:editId="56B07366">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3DEB853D" w:rsidR="00B81365" w:rsidDel="007404DC" w:rsidRDefault="006A1DDD" w:rsidP="006A1DDD">
      <w:pPr>
        <w:pStyle w:val="Caption"/>
        <w:jc w:val="center"/>
        <w:rPr>
          <w:ins w:id="7126" w:author="chaniaayulestari@outlook.com" w:date="2021-11-14T02:14:00Z"/>
          <w:del w:id="7127" w:author="Rafi Aziizi" w:date="2021-11-14T09:59:00Z"/>
        </w:rPr>
      </w:pPr>
      <w:bookmarkStart w:id="7128" w:name="_Toc87731455"/>
      <w:ins w:id="7129" w:author="chaniaayulestari@outlook.com" w:date="2021-11-13T20:26:00Z">
        <w:r>
          <w:t xml:space="preserve">Gambar 3. </w:t>
        </w:r>
        <w:r>
          <w:rPr>
            <w:i w:val="0"/>
            <w:iCs w:val="0"/>
          </w:rPr>
          <w:fldChar w:fldCharType="begin"/>
        </w:r>
        <w:r>
          <w:instrText xml:space="preserve"> SEQ Gambar___3. \* ARABIC </w:instrText>
        </w:r>
      </w:ins>
      <w:r>
        <w:rPr>
          <w:i w:val="0"/>
          <w:iCs w:val="0"/>
        </w:rPr>
        <w:fldChar w:fldCharType="separate"/>
      </w:r>
      <w:ins w:id="7130" w:author="Rafi Aziizi" w:date="2021-11-14T10:19:00Z">
        <w:r w:rsidR="00ED47C8">
          <w:rPr>
            <w:noProof/>
          </w:rPr>
          <w:t>22</w:t>
        </w:r>
      </w:ins>
      <w:ins w:id="7131" w:author="chaniaayulestari@outlook.com" w:date="2021-11-13T21:25:00Z">
        <w:del w:id="7132" w:author="Rafi Aziizi" w:date="2021-11-14T09:53:00Z">
          <w:r w:rsidR="00B46735" w:rsidDel="00590A19">
            <w:rPr>
              <w:noProof/>
            </w:rPr>
            <w:delText>20</w:delText>
          </w:r>
        </w:del>
      </w:ins>
      <w:ins w:id="7133" w:author="chaniaayulestari@outlook.com" w:date="2021-11-13T20:26:00Z">
        <w:r>
          <w:rPr>
            <w:i w:val="0"/>
            <w:iCs w:val="0"/>
          </w:rPr>
          <w:fldChar w:fldCharType="end"/>
        </w:r>
        <w:r>
          <w:t xml:space="preserve"> </w:t>
        </w:r>
        <w:r w:rsidRPr="00864638">
          <w:t xml:space="preserve">Sequence Diagram </w:t>
        </w:r>
        <w:r>
          <w:t xml:space="preserve"> Hapus Data Semester</w:t>
        </w:r>
      </w:ins>
      <w:bookmarkEnd w:id="7128"/>
    </w:p>
    <w:p w14:paraId="5B6F031A" w14:textId="77777777" w:rsidR="00936E48" w:rsidRPr="00936E48" w:rsidRDefault="00936E48">
      <w:pPr>
        <w:pStyle w:val="Caption"/>
        <w:jc w:val="center"/>
        <w:rPr>
          <w:ins w:id="7134" w:author="chaniaayulestari@outlook.com" w:date="2021-11-13T16:13:00Z"/>
        </w:rPr>
        <w:pPrChange w:id="7135" w:author="Rafi Aziizi" w:date="2021-11-14T09:59:00Z">
          <w:pPr>
            <w:pStyle w:val="ListParagraph"/>
            <w:numPr>
              <w:numId w:val="117"/>
            </w:numPr>
            <w:ind w:left="426" w:hanging="360"/>
          </w:pPr>
        </w:pPrChange>
      </w:pPr>
    </w:p>
    <w:p w14:paraId="6363B0E8" w14:textId="3C148F19" w:rsidR="00B81365" w:rsidDel="00E51900" w:rsidRDefault="00B81365" w:rsidP="00B81365">
      <w:pPr>
        <w:rPr>
          <w:ins w:id="7136" w:author="chaniaayulestari@outlook.com" w:date="2021-11-13T16:15:00Z"/>
          <w:del w:id="7137" w:author="Rafi Aziizi" w:date="2021-11-13T18:26:00Z"/>
          <w:b/>
          <w:bCs/>
        </w:rPr>
      </w:pPr>
    </w:p>
    <w:p w14:paraId="1095F569" w14:textId="7BC2803B" w:rsidR="00B81365" w:rsidDel="00E51900" w:rsidRDefault="00B81365" w:rsidP="00B81365">
      <w:pPr>
        <w:rPr>
          <w:ins w:id="7138" w:author="chaniaayulestari@outlook.com" w:date="2021-11-13T16:15:00Z"/>
          <w:del w:id="7139" w:author="Rafi Aziizi" w:date="2021-11-13T18:26:00Z"/>
          <w:b/>
          <w:bCs/>
        </w:rPr>
      </w:pPr>
    </w:p>
    <w:p w14:paraId="35829F10" w14:textId="6FBE4294" w:rsidR="00B81365" w:rsidDel="00E51900" w:rsidRDefault="00B81365" w:rsidP="00B81365">
      <w:pPr>
        <w:rPr>
          <w:ins w:id="7140" w:author="chaniaayulestari@outlook.com" w:date="2021-11-13T16:15:00Z"/>
          <w:del w:id="7141" w:author="Rafi Aziizi" w:date="2021-11-13T18:26:00Z"/>
          <w:b/>
          <w:bCs/>
        </w:rPr>
      </w:pPr>
    </w:p>
    <w:p w14:paraId="438ED9C9" w14:textId="710D1E60" w:rsidR="00B81365" w:rsidDel="00E51900" w:rsidRDefault="00B81365" w:rsidP="00B81365">
      <w:pPr>
        <w:rPr>
          <w:ins w:id="7142" w:author="chaniaayulestari@outlook.com" w:date="2021-11-13T16:15:00Z"/>
          <w:del w:id="7143" w:author="Rafi Aziizi" w:date="2021-11-13T18:26:00Z"/>
          <w:b/>
          <w:bCs/>
        </w:rPr>
      </w:pPr>
    </w:p>
    <w:p w14:paraId="418D12E4" w14:textId="1F533766" w:rsidR="00B81365" w:rsidDel="00E51900" w:rsidRDefault="00B81365" w:rsidP="00B81365">
      <w:pPr>
        <w:rPr>
          <w:ins w:id="7144" w:author="chaniaayulestari@outlook.com" w:date="2021-11-13T16:15:00Z"/>
          <w:del w:id="7145" w:author="Rafi Aziizi" w:date="2021-11-13T18:26:00Z"/>
          <w:b/>
          <w:bCs/>
        </w:rPr>
      </w:pPr>
    </w:p>
    <w:p w14:paraId="7F22A758" w14:textId="5680F488" w:rsidR="00B81365" w:rsidDel="00E51900" w:rsidRDefault="00B81365" w:rsidP="00B81365">
      <w:pPr>
        <w:rPr>
          <w:ins w:id="7146" w:author="chaniaayulestari@outlook.com" w:date="2021-11-13T16:15:00Z"/>
          <w:del w:id="7147" w:author="Rafi Aziizi" w:date="2021-11-13T18:26:00Z"/>
          <w:b/>
          <w:bCs/>
        </w:rPr>
      </w:pPr>
    </w:p>
    <w:p w14:paraId="585C2B8A" w14:textId="2C31F341" w:rsidR="00B81365" w:rsidDel="00E51900" w:rsidRDefault="00B81365" w:rsidP="00B81365">
      <w:pPr>
        <w:rPr>
          <w:ins w:id="7148" w:author="chaniaayulestari@outlook.com" w:date="2021-11-13T16:15:00Z"/>
          <w:del w:id="7149" w:author="Rafi Aziizi" w:date="2021-11-13T18:26:00Z"/>
          <w:b/>
          <w:bCs/>
        </w:rPr>
      </w:pPr>
    </w:p>
    <w:p w14:paraId="72C321E6" w14:textId="134DC308" w:rsidR="00B81365" w:rsidDel="00E51900" w:rsidRDefault="00B81365" w:rsidP="00B81365">
      <w:pPr>
        <w:rPr>
          <w:ins w:id="7150" w:author="chaniaayulestari@outlook.com" w:date="2021-11-13T16:15:00Z"/>
          <w:del w:id="7151" w:author="Rafi Aziizi" w:date="2021-11-13T18:26:00Z"/>
          <w:b/>
          <w:bCs/>
        </w:rPr>
      </w:pPr>
    </w:p>
    <w:p w14:paraId="51A0FCD8" w14:textId="293FC926" w:rsidR="00B81365" w:rsidDel="00E51900" w:rsidRDefault="00B81365" w:rsidP="00B81365">
      <w:pPr>
        <w:rPr>
          <w:ins w:id="7152" w:author="chaniaayulestari@outlook.com" w:date="2021-11-13T16:15:00Z"/>
          <w:del w:id="7153" w:author="Rafi Aziizi" w:date="2021-11-13T18:26:00Z"/>
          <w:b/>
          <w:bCs/>
        </w:rPr>
      </w:pPr>
    </w:p>
    <w:p w14:paraId="3677BAA6" w14:textId="54F3E8D2" w:rsidR="00224DD9" w:rsidRDefault="004822D0" w:rsidP="002040D9">
      <w:pPr>
        <w:pStyle w:val="ListParagraph"/>
        <w:numPr>
          <w:ilvl w:val="0"/>
          <w:numId w:val="117"/>
        </w:numPr>
        <w:ind w:left="426"/>
        <w:rPr>
          <w:ins w:id="7154" w:author="chaniaayulestari@outlook.com" w:date="2021-11-13T16:13:00Z"/>
          <w:b/>
          <w:bCs/>
        </w:rPr>
      </w:pPr>
      <w:ins w:id="7155" w:author="Rafi Aziizi" w:date="2021-11-13T12:05:00Z">
        <w:del w:id="7156" w:author="chaniaayulestari@outlook.com" w:date="2021-11-13T19:43:00Z">
          <w:r w:rsidRPr="002040D9" w:rsidDel="00224DD9">
            <w:rPr>
              <w:b/>
              <w:bCs/>
              <w:rPrChange w:id="7157" w:author="chaniaayulestari@outlook.com" w:date="2021-11-13T15:20:00Z">
                <w:rPr/>
              </w:rPrChange>
            </w:rPr>
            <w:delText xml:space="preserve">Edit </w:delText>
          </w:r>
        </w:del>
      </w:ins>
      <w:ins w:id="7158" w:author="Rafi Aziizi" w:date="2021-11-13T12:06:00Z">
        <w:del w:id="7159" w:author="chaniaayulestari@outlook.com" w:date="2021-11-13T19:43:00Z">
          <w:r w:rsidRPr="002040D9" w:rsidDel="00224DD9">
            <w:rPr>
              <w:b/>
              <w:bCs/>
              <w:noProof/>
              <w:rPrChange w:id="7160" w:author="chaniaayulestari@outlook.com" w:date="2021-11-13T15:20:00Z">
                <w:rPr>
                  <w:noProof/>
                </w:rPr>
              </w:rPrChange>
            </w:rPr>
            <w:delText>Semester</w:delText>
          </w:r>
        </w:del>
      </w:ins>
      <w:ins w:id="7161" w:author="chaniaayulestari@outlook.com" w:date="2021-11-13T19:43:00Z">
        <w:r w:rsidR="00224DD9">
          <w:rPr>
            <w:b/>
            <w:bCs/>
            <w:noProof/>
          </w:rPr>
          <w:t>Edit Semester</w:t>
        </w:r>
      </w:ins>
    </w:p>
    <w:p w14:paraId="0EBBCDAE" w14:textId="77777777" w:rsidR="006A1DDD" w:rsidRDefault="00B81365">
      <w:pPr>
        <w:keepNext/>
        <w:rPr>
          <w:ins w:id="7162" w:author="chaniaayulestari@outlook.com" w:date="2021-11-13T20:26:00Z"/>
        </w:rPr>
      </w:pPr>
      <w:ins w:id="7163" w:author="chaniaayulestari@outlook.com" w:date="2021-11-13T16:16:00Z">
        <w:r>
          <w:rPr>
            <w:noProof/>
          </w:rPr>
          <w:drawing>
            <wp:inline distT="0" distB="0" distL="0" distR="0" wp14:anchorId="334A34BE" wp14:editId="4A47FC7A">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1BE3CB82" w:rsidR="00B81365" w:rsidRDefault="006A1DDD">
      <w:pPr>
        <w:pStyle w:val="Caption"/>
        <w:jc w:val="center"/>
        <w:rPr>
          <w:ins w:id="7164" w:author="chaniaayulestari@outlook.com" w:date="2021-11-13T16:17:00Z"/>
        </w:rPr>
        <w:pPrChange w:id="7165" w:author="chaniaayulestari@outlook.com" w:date="2021-11-13T20:27:00Z">
          <w:pPr/>
        </w:pPrChange>
      </w:pPr>
      <w:bookmarkStart w:id="7166" w:name="_Toc87731456"/>
      <w:ins w:id="7167" w:author="chaniaayulestari@outlook.com" w:date="2021-11-13T20:26:00Z">
        <w:r>
          <w:t xml:space="preserve">Gambar 3. </w:t>
        </w:r>
        <w:r>
          <w:fldChar w:fldCharType="begin"/>
        </w:r>
        <w:r>
          <w:instrText xml:space="preserve"> SEQ Gambar___3. \* ARABIC </w:instrText>
        </w:r>
      </w:ins>
      <w:r>
        <w:fldChar w:fldCharType="separate"/>
      </w:r>
      <w:ins w:id="7168" w:author="Rafi Aziizi" w:date="2021-11-14T10:19:00Z">
        <w:r w:rsidR="00ED47C8">
          <w:rPr>
            <w:noProof/>
          </w:rPr>
          <w:t>23</w:t>
        </w:r>
      </w:ins>
      <w:ins w:id="7169" w:author="chaniaayulestari@outlook.com" w:date="2021-11-13T21:25:00Z">
        <w:del w:id="7170" w:author="Rafi Aziizi" w:date="2021-11-14T09:53:00Z">
          <w:r w:rsidR="00B46735" w:rsidDel="00590A19">
            <w:rPr>
              <w:noProof/>
            </w:rPr>
            <w:delText>21</w:delText>
          </w:r>
        </w:del>
      </w:ins>
      <w:ins w:id="7171" w:author="chaniaayulestari@outlook.com" w:date="2021-11-13T20:26:00Z">
        <w:r>
          <w:fldChar w:fldCharType="end"/>
        </w:r>
        <w:r>
          <w:t xml:space="preserve"> Sequence Diagram Edit Data Semester</w:t>
        </w:r>
      </w:ins>
      <w:bookmarkEnd w:id="7166"/>
    </w:p>
    <w:p w14:paraId="3973AE2B" w14:textId="312E2861" w:rsidR="00B81365" w:rsidRPr="00B81365" w:rsidDel="00B81365" w:rsidRDefault="002367EC">
      <w:pPr>
        <w:rPr>
          <w:ins w:id="7172" w:author="Rafi Aziizi" w:date="2021-11-13T12:05:00Z"/>
          <w:del w:id="7173" w:author="chaniaayulestari@outlook.com" w:date="2021-11-13T16:17:00Z"/>
          <w:b/>
          <w:bCs/>
          <w:rPrChange w:id="7174" w:author="chaniaayulestari@outlook.com" w:date="2021-11-13T16:13:00Z">
            <w:rPr>
              <w:ins w:id="7175" w:author="Rafi Aziizi" w:date="2021-11-13T12:05:00Z"/>
              <w:del w:id="7176" w:author="chaniaayulestari@outlook.com" w:date="2021-11-13T16:17:00Z"/>
            </w:rPr>
          </w:rPrChange>
        </w:rPr>
        <w:pPrChange w:id="7177" w:author="chaniaayulestari@outlook.com" w:date="2021-11-13T16:13:00Z">
          <w:pPr>
            <w:pStyle w:val="ListParagraph"/>
            <w:numPr>
              <w:numId w:val="117"/>
            </w:numPr>
            <w:ind w:hanging="360"/>
          </w:pPr>
        </w:pPrChange>
      </w:pPr>
      <w:ins w:id="7178" w:author="chaniaayulestari@outlook.com" w:date="2021-11-13T16:18:00Z">
        <w:del w:id="7179" w:author="Rafi Aziizi" w:date="2021-11-13T18:26:00Z">
          <w:r w:rsidDel="00E51900">
            <w:rPr>
              <w:noProof/>
            </w:rPr>
            <w:drawing>
              <wp:inline distT="0" distB="0" distL="0" distR="0" wp14:anchorId="2907211E" wp14:editId="46ADA7CA">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7180" w:author="chaniaayulestari@outlook.com" w:date="2021-11-13T16:17:00Z"/>
          <w:b/>
          <w:bCs/>
        </w:rPr>
      </w:pPr>
      <w:ins w:id="7181" w:author="Rafi Aziizi" w:date="2021-11-13T12:05:00Z">
        <w:r w:rsidRPr="002040D9">
          <w:rPr>
            <w:b/>
            <w:bCs/>
            <w:rPrChange w:id="7182" w:author="chaniaayulestari@outlook.com" w:date="2021-11-13T15:20:00Z">
              <w:rPr/>
            </w:rPrChange>
          </w:rPr>
          <w:t xml:space="preserve">Tambah </w:t>
        </w:r>
      </w:ins>
      <w:ins w:id="7183" w:author="Rafi Aziizi" w:date="2021-11-13T12:06:00Z">
        <w:r w:rsidRPr="002040D9">
          <w:rPr>
            <w:b/>
            <w:bCs/>
            <w:noProof/>
            <w:rPrChange w:id="7184" w:author="chaniaayulestari@outlook.com" w:date="2021-11-13T15:20:00Z">
              <w:rPr>
                <w:noProof/>
              </w:rPr>
            </w:rPrChange>
          </w:rPr>
          <w:t>Semester</w:t>
        </w:r>
      </w:ins>
    </w:p>
    <w:p w14:paraId="13A393C4" w14:textId="77777777" w:rsidR="006A1DDD" w:rsidRDefault="00E51900">
      <w:pPr>
        <w:keepNext/>
        <w:ind w:left="66"/>
        <w:rPr>
          <w:ins w:id="7185" w:author="chaniaayulestari@outlook.com" w:date="2021-11-13T20:27:00Z"/>
        </w:rPr>
      </w:pPr>
      <w:ins w:id="7186" w:author="Rafi Aziizi" w:date="2021-11-13T18:26:00Z">
        <w:r>
          <w:rPr>
            <w:noProof/>
          </w:rPr>
          <w:drawing>
            <wp:inline distT="0" distB="0" distL="0" distR="0" wp14:anchorId="7A9FDDD1" wp14:editId="0F0AD790">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022F4C49" w:rsidR="00224DD9" w:rsidRDefault="006A1DDD" w:rsidP="006A1DDD">
      <w:pPr>
        <w:pStyle w:val="Caption"/>
        <w:jc w:val="center"/>
        <w:rPr>
          <w:ins w:id="7187" w:author="chaniaayulestari@outlook.com" w:date="2021-11-13T20:27:00Z"/>
        </w:rPr>
      </w:pPr>
      <w:bookmarkStart w:id="7188" w:name="_Toc87731457"/>
      <w:ins w:id="7189" w:author="chaniaayulestari@outlook.com" w:date="2021-11-13T20:27:00Z">
        <w:r>
          <w:t xml:space="preserve">Gambar 3. </w:t>
        </w:r>
        <w:r>
          <w:fldChar w:fldCharType="begin"/>
        </w:r>
        <w:r>
          <w:instrText xml:space="preserve"> SEQ Gambar___3. \* ARABIC </w:instrText>
        </w:r>
      </w:ins>
      <w:r>
        <w:fldChar w:fldCharType="separate"/>
      </w:r>
      <w:ins w:id="7190" w:author="Rafi Aziizi" w:date="2021-11-14T10:19:00Z">
        <w:r w:rsidR="00ED47C8">
          <w:rPr>
            <w:noProof/>
          </w:rPr>
          <w:t>24</w:t>
        </w:r>
      </w:ins>
      <w:ins w:id="7191" w:author="chaniaayulestari@outlook.com" w:date="2021-11-13T21:25:00Z">
        <w:del w:id="7192" w:author="Rafi Aziizi" w:date="2021-11-14T09:53:00Z">
          <w:r w:rsidR="00B46735" w:rsidDel="00590A19">
            <w:rPr>
              <w:noProof/>
            </w:rPr>
            <w:delText>22</w:delText>
          </w:r>
        </w:del>
      </w:ins>
      <w:ins w:id="7193" w:author="chaniaayulestari@outlook.com" w:date="2021-11-13T20:27:00Z">
        <w:r>
          <w:fldChar w:fldCharType="end"/>
        </w:r>
        <w:r>
          <w:t xml:space="preserve"> </w:t>
        </w:r>
        <w:r w:rsidRPr="00CF0B80">
          <w:t xml:space="preserve">Sequence Diagram </w:t>
        </w:r>
        <w:r>
          <w:t xml:space="preserve"> Tambah Data Semester</w:t>
        </w:r>
        <w:bookmarkEnd w:id="7188"/>
      </w:ins>
    </w:p>
    <w:p w14:paraId="13D258C9" w14:textId="77777777" w:rsidR="006A1DDD" w:rsidRPr="006A1DDD" w:rsidRDefault="006A1DDD">
      <w:pPr>
        <w:rPr>
          <w:ins w:id="7194" w:author="chaniaayulestari@outlook.com" w:date="2021-11-13T19:44:00Z"/>
        </w:rPr>
        <w:pPrChange w:id="7195" w:author="chaniaayulestari@outlook.com" w:date="2021-11-13T20:27:00Z">
          <w:pPr>
            <w:ind w:left="66"/>
          </w:pPr>
        </w:pPrChange>
      </w:pPr>
    </w:p>
    <w:p w14:paraId="6C745609" w14:textId="46157FDF" w:rsidR="002367EC" w:rsidDel="00E51900" w:rsidRDefault="002367EC" w:rsidP="00B81365">
      <w:pPr>
        <w:pStyle w:val="ListParagraph"/>
        <w:ind w:left="426"/>
        <w:rPr>
          <w:ins w:id="7196" w:author="chaniaayulestari@outlook.com" w:date="2021-11-13T16:18:00Z"/>
          <w:del w:id="7197" w:author="Rafi Aziizi" w:date="2021-11-13T18:27:00Z"/>
          <w:b/>
          <w:bCs/>
        </w:rPr>
      </w:pPr>
    </w:p>
    <w:p w14:paraId="41D7575E" w14:textId="34DFC38A" w:rsidR="002367EC" w:rsidRPr="00E51900" w:rsidDel="00E51900" w:rsidRDefault="002367EC">
      <w:pPr>
        <w:rPr>
          <w:ins w:id="7198" w:author="chaniaayulestari@outlook.com" w:date="2021-11-13T16:19:00Z"/>
          <w:del w:id="7199" w:author="Rafi Aziizi" w:date="2021-11-13T18:27:00Z"/>
          <w:b/>
          <w:bCs/>
          <w:rPrChange w:id="7200" w:author="Rafi Aziizi" w:date="2021-11-13T18:27:00Z">
            <w:rPr>
              <w:ins w:id="7201" w:author="chaniaayulestari@outlook.com" w:date="2021-11-13T16:19:00Z"/>
              <w:del w:id="7202" w:author="Rafi Aziizi" w:date="2021-11-13T18:27:00Z"/>
            </w:rPr>
          </w:rPrChange>
        </w:rPr>
        <w:pPrChange w:id="7203" w:author="Rafi Aziizi" w:date="2021-11-13T18:27:00Z">
          <w:pPr>
            <w:pStyle w:val="ListParagraph"/>
            <w:ind w:left="426"/>
          </w:pPr>
        </w:pPrChange>
      </w:pPr>
    </w:p>
    <w:p w14:paraId="08C40918" w14:textId="075D4B32" w:rsidR="002367EC" w:rsidDel="00E51900" w:rsidRDefault="002367EC">
      <w:pPr>
        <w:rPr>
          <w:ins w:id="7204" w:author="chaniaayulestari@outlook.com" w:date="2021-11-13T16:19:00Z"/>
          <w:del w:id="7205" w:author="Rafi Aziizi" w:date="2021-11-13T18:27:00Z"/>
        </w:rPr>
        <w:pPrChange w:id="7206" w:author="Rafi Aziizi" w:date="2021-11-13T18:27:00Z">
          <w:pPr>
            <w:pStyle w:val="ListParagraph"/>
            <w:ind w:left="426"/>
          </w:pPr>
        </w:pPrChange>
      </w:pPr>
    </w:p>
    <w:p w14:paraId="3202985E" w14:textId="211A6A46" w:rsidR="002367EC" w:rsidDel="00E51900" w:rsidRDefault="002367EC">
      <w:pPr>
        <w:rPr>
          <w:ins w:id="7207" w:author="chaniaayulestari@outlook.com" w:date="2021-11-13T16:19:00Z"/>
          <w:del w:id="7208" w:author="Rafi Aziizi" w:date="2021-11-13T18:27:00Z"/>
        </w:rPr>
        <w:pPrChange w:id="7209" w:author="Rafi Aziizi" w:date="2021-11-13T18:27:00Z">
          <w:pPr>
            <w:pStyle w:val="ListParagraph"/>
            <w:ind w:left="426"/>
          </w:pPr>
        </w:pPrChange>
      </w:pPr>
    </w:p>
    <w:p w14:paraId="07F67AC3" w14:textId="0D6BC03F" w:rsidR="002367EC" w:rsidDel="00E51900" w:rsidRDefault="002367EC">
      <w:pPr>
        <w:rPr>
          <w:ins w:id="7210" w:author="chaniaayulestari@outlook.com" w:date="2021-11-13T16:19:00Z"/>
          <w:del w:id="7211" w:author="Rafi Aziizi" w:date="2021-11-13T18:27:00Z"/>
        </w:rPr>
        <w:pPrChange w:id="7212" w:author="Rafi Aziizi" w:date="2021-11-13T18:27:00Z">
          <w:pPr>
            <w:pStyle w:val="ListParagraph"/>
            <w:ind w:left="426"/>
          </w:pPr>
        </w:pPrChange>
      </w:pPr>
    </w:p>
    <w:p w14:paraId="6F7DCBE8" w14:textId="79BAE8EE" w:rsidR="002367EC" w:rsidDel="00E51900" w:rsidRDefault="002367EC">
      <w:pPr>
        <w:rPr>
          <w:ins w:id="7213" w:author="chaniaayulestari@outlook.com" w:date="2021-11-13T16:19:00Z"/>
          <w:del w:id="7214" w:author="Rafi Aziizi" w:date="2021-11-13T18:27:00Z"/>
        </w:rPr>
        <w:pPrChange w:id="7215" w:author="Rafi Aziizi" w:date="2021-11-13T18:27:00Z">
          <w:pPr>
            <w:pStyle w:val="ListParagraph"/>
            <w:ind w:left="426"/>
          </w:pPr>
        </w:pPrChange>
      </w:pPr>
    </w:p>
    <w:p w14:paraId="6FF000E5" w14:textId="1286ED92" w:rsidR="002367EC" w:rsidDel="00E51900" w:rsidRDefault="002367EC">
      <w:pPr>
        <w:rPr>
          <w:ins w:id="7216" w:author="chaniaayulestari@outlook.com" w:date="2021-11-13T16:19:00Z"/>
          <w:del w:id="7217" w:author="Rafi Aziizi" w:date="2021-11-13T18:27:00Z"/>
        </w:rPr>
        <w:pPrChange w:id="7218" w:author="Rafi Aziizi" w:date="2021-11-13T18:27:00Z">
          <w:pPr>
            <w:pStyle w:val="ListParagraph"/>
            <w:ind w:left="426"/>
          </w:pPr>
        </w:pPrChange>
      </w:pPr>
    </w:p>
    <w:p w14:paraId="134F9233" w14:textId="5D54BE4C" w:rsidR="002367EC" w:rsidDel="00E51900" w:rsidRDefault="002367EC">
      <w:pPr>
        <w:rPr>
          <w:ins w:id="7219" w:author="chaniaayulestari@outlook.com" w:date="2021-11-13T16:19:00Z"/>
          <w:del w:id="7220" w:author="Rafi Aziizi" w:date="2021-11-13T18:27:00Z"/>
        </w:rPr>
        <w:pPrChange w:id="7221" w:author="Rafi Aziizi" w:date="2021-11-13T18:27:00Z">
          <w:pPr>
            <w:pStyle w:val="ListParagraph"/>
            <w:ind w:left="426"/>
          </w:pPr>
        </w:pPrChange>
      </w:pPr>
    </w:p>
    <w:p w14:paraId="4DF82432" w14:textId="171555A9" w:rsidR="002367EC" w:rsidDel="00E51900" w:rsidRDefault="002367EC">
      <w:pPr>
        <w:rPr>
          <w:ins w:id="7222" w:author="chaniaayulestari@outlook.com" w:date="2021-11-13T16:19:00Z"/>
          <w:del w:id="7223" w:author="Rafi Aziizi" w:date="2021-11-13T18:27:00Z"/>
        </w:rPr>
        <w:pPrChange w:id="7224" w:author="Rafi Aziizi" w:date="2021-11-13T18:27:00Z">
          <w:pPr>
            <w:pStyle w:val="ListParagraph"/>
            <w:ind w:left="426"/>
          </w:pPr>
        </w:pPrChange>
      </w:pPr>
    </w:p>
    <w:p w14:paraId="3FC35330" w14:textId="2883E506" w:rsidR="002367EC" w:rsidDel="00E51900" w:rsidRDefault="002367EC">
      <w:pPr>
        <w:rPr>
          <w:ins w:id="7225" w:author="chaniaayulestari@outlook.com" w:date="2021-11-13T16:19:00Z"/>
          <w:del w:id="7226" w:author="Rafi Aziizi" w:date="2021-11-13T18:27:00Z"/>
        </w:rPr>
        <w:pPrChange w:id="7227" w:author="Rafi Aziizi" w:date="2021-11-13T18:27:00Z">
          <w:pPr>
            <w:pStyle w:val="ListParagraph"/>
            <w:ind w:left="426"/>
          </w:pPr>
        </w:pPrChange>
      </w:pPr>
    </w:p>
    <w:p w14:paraId="1AEFB320" w14:textId="66F5EC99" w:rsidR="002367EC" w:rsidDel="00E51900" w:rsidRDefault="002367EC">
      <w:pPr>
        <w:rPr>
          <w:ins w:id="7228" w:author="chaniaayulestari@outlook.com" w:date="2021-11-13T16:19:00Z"/>
          <w:del w:id="7229" w:author="Rafi Aziizi" w:date="2021-11-13T18:27:00Z"/>
        </w:rPr>
        <w:pPrChange w:id="7230" w:author="Rafi Aziizi" w:date="2021-11-13T18:27:00Z">
          <w:pPr>
            <w:pStyle w:val="ListParagraph"/>
            <w:ind w:left="426"/>
          </w:pPr>
        </w:pPrChange>
      </w:pPr>
    </w:p>
    <w:p w14:paraId="2D50843F" w14:textId="0382861F" w:rsidR="002367EC" w:rsidDel="00E51900" w:rsidRDefault="002367EC">
      <w:pPr>
        <w:rPr>
          <w:ins w:id="7231" w:author="chaniaayulestari@outlook.com" w:date="2021-11-13T16:19:00Z"/>
          <w:del w:id="7232" w:author="Rafi Aziizi" w:date="2021-11-13T18:27:00Z"/>
        </w:rPr>
        <w:pPrChange w:id="7233" w:author="Rafi Aziizi" w:date="2021-11-13T18:27:00Z">
          <w:pPr>
            <w:pStyle w:val="ListParagraph"/>
            <w:ind w:left="426"/>
          </w:pPr>
        </w:pPrChange>
      </w:pPr>
    </w:p>
    <w:p w14:paraId="427BFC28" w14:textId="4A8FE9F4" w:rsidR="002367EC" w:rsidRPr="002040D9" w:rsidDel="00224DD9" w:rsidRDefault="002367EC">
      <w:pPr>
        <w:rPr>
          <w:ins w:id="7234" w:author="Rafi Aziizi" w:date="2021-11-13T11:41:00Z"/>
          <w:del w:id="7235" w:author="chaniaayulestari@outlook.com" w:date="2021-11-13T19:45:00Z"/>
        </w:rPr>
        <w:pPrChange w:id="7236"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7237" w:author="Rafi Aziizi" w:date="2021-11-13T11:41:00Z"/>
          <w:b/>
          <w:bCs/>
          <w:lang w:val="id-ID"/>
          <w:rPrChange w:id="7238" w:author="Rafi Aziizi" w:date="2021-11-13T12:03:00Z">
            <w:rPr>
              <w:ins w:id="7239" w:author="Rafi Aziizi" w:date="2021-11-13T11:41:00Z"/>
              <w:lang w:val="id-ID"/>
            </w:rPr>
          </w:rPrChange>
        </w:rPr>
      </w:pPr>
      <w:ins w:id="7240" w:author="Rafi Aziizi" w:date="2021-11-13T11:41:00Z">
        <w:r w:rsidRPr="004822D0">
          <w:rPr>
            <w:b/>
            <w:bCs/>
            <w:rPrChange w:id="7241" w:author="Rafi Aziizi" w:date="2021-11-13T12:03:00Z">
              <w:rPr/>
            </w:rPrChange>
          </w:rPr>
          <w:t>Kelola Walikelas</w:t>
        </w:r>
      </w:ins>
    </w:p>
    <w:p w14:paraId="3DB33770" w14:textId="4A2FB993" w:rsidR="00FF5489" w:rsidRDefault="00FF5489" w:rsidP="00FF5489">
      <w:pPr>
        <w:ind w:firstLine="426"/>
        <w:rPr>
          <w:ins w:id="7242" w:author="Rafi Aziizi" w:date="2021-11-13T11:41:00Z"/>
          <w:lang w:val="id-ID"/>
        </w:rPr>
      </w:pPr>
      <w:ins w:id="7243"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7244" w:author="Rafi Aziizi" w:date="2021-11-13T12:14:00Z">
        <w:r w:rsidR="00E8612D">
          <w:t>, memperbaharui, melihat profile, melihat anggota siswa maupun mencetak riwayat absensi anggota siswa</w:t>
        </w:r>
      </w:ins>
      <w:ins w:id="7245"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7246" w:author="Rafi Aziizi" w:date="2021-11-13T11:42:00Z">
        <w:r>
          <w:t>walikelas</w:t>
        </w:r>
      </w:ins>
      <w:ins w:id="7247" w:author="Rafi Aziizi" w:date="2021-11-13T11:41:00Z">
        <w:r>
          <w:t xml:space="preserve"> ditunjukkan </w:t>
        </w:r>
      </w:ins>
      <w:ins w:id="7248" w:author="Rafi Aziizi" w:date="2021-11-14T10:13:00Z">
        <w:r w:rsidR="00ED47C8">
          <w:t>pada</w:t>
        </w:r>
        <w:r w:rsidR="00ED47C8" w:rsidRPr="005B28D5">
          <w:rPr>
            <w:lang w:val="id-ID"/>
          </w:rPr>
          <w:t xml:space="preserve"> </w:t>
        </w:r>
        <w:r w:rsidR="00ED47C8">
          <w:t>gambar dibawah ini :</w:t>
        </w:r>
      </w:ins>
      <w:ins w:id="7249" w:author="chaniaayulestari@outlook.com" w:date="2021-11-14T06:37:00Z">
        <w:del w:id="7250"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7251" w:author="chaniaayulestari@outlook.com" w:date="2021-11-13T16:20:00Z"/>
          <w:b/>
          <w:bCs/>
        </w:rPr>
      </w:pPr>
      <w:ins w:id="7252" w:author="chaniaayulestari@outlook.com" w:date="2021-11-13T16:21:00Z">
        <w:del w:id="7253" w:author="Rafi Aziizi" w:date="2021-11-13T18:27:00Z">
          <w:r w:rsidDel="00E51900">
            <w:rPr>
              <w:noProof/>
            </w:rPr>
            <w:drawing>
              <wp:inline distT="0" distB="0" distL="0" distR="0" wp14:anchorId="54C32523" wp14:editId="2DFC675C">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7254" w:author="Rafi Aziizi" w:date="2021-11-13T11:41:00Z">
        <w:r w:rsidR="00FF5489" w:rsidRPr="002040D9">
          <w:rPr>
            <w:b/>
            <w:bCs/>
            <w:noProof/>
            <w:rPrChange w:id="7255" w:author="chaniaayulestari@outlook.com" w:date="2021-11-13T15:20:00Z">
              <w:rPr>
                <w:noProof/>
              </w:rPr>
            </w:rPrChange>
          </w:rPr>
          <w:t>Lihat Walikelas</w:t>
        </w:r>
      </w:ins>
    </w:p>
    <w:p w14:paraId="0D0B0238" w14:textId="77777777" w:rsidR="006A1DDD" w:rsidRDefault="00E51900">
      <w:pPr>
        <w:keepNext/>
        <w:ind w:left="66"/>
        <w:rPr>
          <w:ins w:id="7256" w:author="chaniaayulestari@outlook.com" w:date="2021-11-13T20:28:00Z"/>
        </w:rPr>
        <w:pPrChange w:id="7257" w:author="chaniaayulestari@outlook.com" w:date="2021-11-13T20:28:00Z">
          <w:pPr>
            <w:ind w:left="66"/>
          </w:pPr>
        </w:pPrChange>
      </w:pPr>
      <w:ins w:id="7258" w:author="Rafi Aziizi" w:date="2021-11-13T18:27:00Z">
        <w:r>
          <w:rPr>
            <w:noProof/>
          </w:rPr>
          <w:drawing>
            <wp:inline distT="0" distB="0" distL="0" distR="0" wp14:anchorId="7649B9C5" wp14:editId="4716092A">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1BAA18BA" w:rsidR="00F73148" w:rsidRPr="00E51900" w:rsidRDefault="006A1DDD">
      <w:pPr>
        <w:pStyle w:val="Caption"/>
        <w:jc w:val="center"/>
        <w:rPr>
          <w:ins w:id="7259" w:author="chaniaayulestari@outlook.com" w:date="2021-11-13T16:21:00Z"/>
          <w:b/>
          <w:bCs/>
          <w:rPrChange w:id="7260" w:author="Rafi Aziizi" w:date="2021-11-13T18:27:00Z">
            <w:rPr>
              <w:ins w:id="7261" w:author="chaniaayulestari@outlook.com" w:date="2021-11-13T16:21:00Z"/>
            </w:rPr>
          </w:rPrChange>
        </w:rPr>
        <w:pPrChange w:id="7262" w:author="chaniaayulestari@outlook.com" w:date="2021-11-13T20:28:00Z">
          <w:pPr>
            <w:pStyle w:val="ListParagraph"/>
            <w:ind w:left="426"/>
          </w:pPr>
        </w:pPrChange>
      </w:pPr>
      <w:bookmarkStart w:id="7263" w:name="_Toc87731458"/>
      <w:ins w:id="7264" w:author="chaniaayulestari@outlook.com" w:date="2021-11-13T20:28:00Z">
        <w:r>
          <w:t xml:space="preserve">Gambar 3. </w:t>
        </w:r>
        <w:r>
          <w:fldChar w:fldCharType="begin"/>
        </w:r>
        <w:r>
          <w:instrText xml:space="preserve"> SEQ Gambar___3. \* ARABIC </w:instrText>
        </w:r>
      </w:ins>
      <w:r>
        <w:fldChar w:fldCharType="separate"/>
      </w:r>
      <w:ins w:id="7265" w:author="Rafi Aziizi" w:date="2021-11-14T10:19:00Z">
        <w:r w:rsidR="00ED47C8">
          <w:rPr>
            <w:noProof/>
          </w:rPr>
          <w:t>25</w:t>
        </w:r>
      </w:ins>
      <w:ins w:id="7266" w:author="chaniaayulestari@outlook.com" w:date="2021-11-13T21:25:00Z">
        <w:del w:id="7267" w:author="Rafi Aziizi" w:date="2021-11-14T09:53:00Z">
          <w:r w:rsidR="00B46735" w:rsidDel="00590A19">
            <w:rPr>
              <w:noProof/>
            </w:rPr>
            <w:delText>23</w:delText>
          </w:r>
        </w:del>
      </w:ins>
      <w:ins w:id="7268" w:author="chaniaayulestari@outlook.com" w:date="2021-11-13T20:28:00Z">
        <w:r>
          <w:fldChar w:fldCharType="end"/>
        </w:r>
        <w:r>
          <w:t xml:space="preserve"> </w:t>
        </w:r>
        <w:r w:rsidRPr="00851347">
          <w:t xml:space="preserve">Sequence Diagram </w:t>
        </w:r>
        <w:r>
          <w:t xml:space="preserve"> Lihat Data Walikelas</w:t>
        </w:r>
      </w:ins>
      <w:bookmarkEnd w:id="7263"/>
    </w:p>
    <w:p w14:paraId="73579328" w14:textId="033A80FE" w:rsidR="00F73148" w:rsidDel="00E51900" w:rsidRDefault="00F73148" w:rsidP="00F73148">
      <w:pPr>
        <w:pStyle w:val="ListParagraph"/>
        <w:ind w:left="426"/>
        <w:rPr>
          <w:ins w:id="7269" w:author="chaniaayulestari@outlook.com" w:date="2021-11-13T16:21:00Z"/>
          <w:del w:id="7270" w:author="Rafi Aziizi" w:date="2021-11-13T18:27:00Z"/>
          <w:b/>
          <w:bCs/>
        </w:rPr>
      </w:pPr>
    </w:p>
    <w:p w14:paraId="3E0A9516" w14:textId="76733E47" w:rsidR="00F73148" w:rsidDel="00E51900" w:rsidRDefault="00F73148" w:rsidP="00F73148">
      <w:pPr>
        <w:pStyle w:val="ListParagraph"/>
        <w:ind w:left="426"/>
        <w:rPr>
          <w:ins w:id="7271" w:author="chaniaayulestari@outlook.com" w:date="2021-11-13T16:21:00Z"/>
          <w:del w:id="7272" w:author="Rafi Aziizi" w:date="2021-11-13T18:27:00Z"/>
          <w:b/>
          <w:bCs/>
        </w:rPr>
      </w:pPr>
    </w:p>
    <w:p w14:paraId="037F9198" w14:textId="3E2917DE" w:rsidR="00F73148" w:rsidDel="00E51900" w:rsidRDefault="00F73148" w:rsidP="00F73148">
      <w:pPr>
        <w:pStyle w:val="ListParagraph"/>
        <w:ind w:left="426"/>
        <w:rPr>
          <w:ins w:id="7273" w:author="chaniaayulestari@outlook.com" w:date="2021-11-13T16:21:00Z"/>
          <w:del w:id="7274" w:author="Rafi Aziizi" w:date="2021-11-13T18:27:00Z"/>
          <w:b/>
          <w:bCs/>
        </w:rPr>
      </w:pPr>
    </w:p>
    <w:p w14:paraId="575CA956" w14:textId="4985639C" w:rsidR="00F73148" w:rsidDel="00E51900" w:rsidRDefault="00F73148" w:rsidP="00F73148">
      <w:pPr>
        <w:pStyle w:val="ListParagraph"/>
        <w:ind w:left="426"/>
        <w:rPr>
          <w:ins w:id="7275" w:author="chaniaayulestari@outlook.com" w:date="2021-11-13T16:21:00Z"/>
          <w:del w:id="7276" w:author="Rafi Aziizi" w:date="2021-11-13T18:27:00Z"/>
          <w:b/>
          <w:bCs/>
        </w:rPr>
      </w:pPr>
    </w:p>
    <w:p w14:paraId="5CEC1213" w14:textId="1D4B27D9" w:rsidR="00F73148" w:rsidDel="00E51900" w:rsidRDefault="00F73148" w:rsidP="00F73148">
      <w:pPr>
        <w:pStyle w:val="ListParagraph"/>
        <w:ind w:left="426"/>
        <w:rPr>
          <w:ins w:id="7277" w:author="chaniaayulestari@outlook.com" w:date="2021-11-13T16:21:00Z"/>
          <w:del w:id="7278" w:author="Rafi Aziizi" w:date="2021-11-13T18:27:00Z"/>
          <w:b/>
          <w:bCs/>
        </w:rPr>
      </w:pPr>
    </w:p>
    <w:p w14:paraId="74906CCA" w14:textId="674470F1" w:rsidR="00F73148" w:rsidDel="00E51900" w:rsidRDefault="00F73148" w:rsidP="00F73148">
      <w:pPr>
        <w:pStyle w:val="ListParagraph"/>
        <w:ind w:left="426"/>
        <w:rPr>
          <w:ins w:id="7279" w:author="chaniaayulestari@outlook.com" w:date="2021-11-13T16:21:00Z"/>
          <w:del w:id="7280" w:author="Rafi Aziizi" w:date="2021-11-13T18:27:00Z"/>
          <w:b/>
          <w:bCs/>
        </w:rPr>
      </w:pPr>
    </w:p>
    <w:p w14:paraId="20485D16" w14:textId="47ADC7D5" w:rsidR="00F73148" w:rsidDel="00E51900" w:rsidRDefault="00F73148" w:rsidP="00F73148">
      <w:pPr>
        <w:pStyle w:val="ListParagraph"/>
        <w:ind w:left="426"/>
        <w:rPr>
          <w:ins w:id="7281" w:author="chaniaayulestari@outlook.com" w:date="2021-11-13T16:21:00Z"/>
          <w:del w:id="7282" w:author="Rafi Aziizi" w:date="2021-11-13T18:27:00Z"/>
          <w:b/>
          <w:bCs/>
        </w:rPr>
      </w:pPr>
    </w:p>
    <w:p w14:paraId="78ACD07A" w14:textId="70D82100" w:rsidR="00F73148" w:rsidDel="00E51900" w:rsidRDefault="00F73148" w:rsidP="00F73148">
      <w:pPr>
        <w:pStyle w:val="ListParagraph"/>
        <w:ind w:left="426"/>
        <w:rPr>
          <w:ins w:id="7283" w:author="chaniaayulestari@outlook.com" w:date="2021-11-13T16:21:00Z"/>
          <w:del w:id="7284" w:author="Rafi Aziizi" w:date="2021-11-13T18:27:00Z"/>
          <w:b/>
          <w:bCs/>
        </w:rPr>
      </w:pPr>
    </w:p>
    <w:p w14:paraId="1F817D99" w14:textId="2E76E90C" w:rsidR="00F73148" w:rsidDel="00E51900" w:rsidRDefault="00F73148" w:rsidP="00F73148">
      <w:pPr>
        <w:pStyle w:val="ListParagraph"/>
        <w:ind w:left="426"/>
        <w:rPr>
          <w:ins w:id="7285" w:author="chaniaayulestari@outlook.com" w:date="2021-11-13T16:21:00Z"/>
          <w:del w:id="7286" w:author="Rafi Aziizi" w:date="2021-11-13T18:27:00Z"/>
          <w:b/>
          <w:bCs/>
        </w:rPr>
      </w:pPr>
    </w:p>
    <w:p w14:paraId="5D4D2B6B" w14:textId="22D74881" w:rsidR="00F73148" w:rsidDel="00E51900" w:rsidRDefault="00F73148" w:rsidP="00F73148">
      <w:pPr>
        <w:pStyle w:val="ListParagraph"/>
        <w:ind w:left="426"/>
        <w:rPr>
          <w:ins w:id="7287" w:author="chaniaayulestari@outlook.com" w:date="2021-11-13T16:21:00Z"/>
          <w:del w:id="7288" w:author="Rafi Aziizi" w:date="2021-11-13T18:27:00Z"/>
          <w:b/>
          <w:bCs/>
        </w:rPr>
      </w:pPr>
    </w:p>
    <w:p w14:paraId="0D965425" w14:textId="3B895ADB" w:rsidR="00F73148" w:rsidDel="00E51900" w:rsidRDefault="00F73148">
      <w:pPr>
        <w:pStyle w:val="ListParagraph"/>
        <w:tabs>
          <w:tab w:val="left" w:pos="3150"/>
        </w:tabs>
        <w:ind w:left="426"/>
        <w:rPr>
          <w:ins w:id="7289" w:author="chaniaayulestari@outlook.com" w:date="2021-11-13T16:21:00Z"/>
          <w:del w:id="7290" w:author="Rafi Aziizi" w:date="2021-11-13T18:27:00Z"/>
          <w:b/>
          <w:bCs/>
        </w:rPr>
        <w:pPrChange w:id="7291" w:author="chaniaayulestari@outlook.com" w:date="2021-11-13T16:22:00Z">
          <w:pPr>
            <w:pStyle w:val="ListParagraph"/>
            <w:ind w:left="426"/>
          </w:pPr>
        </w:pPrChange>
      </w:pPr>
      <w:ins w:id="7292" w:author="chaniaayulestari@outlook.com" w:date="2021-11-13T16:22:00Z">
        <w:del w:id="7293" w:author="Rafi Aziizi" w:date="2021-11-13T18:27:00Z">
          <w:r w:rsidDel="00E51900">
            <w:rPr>
              <w:b/>
              <w:bCs/>
            </w:rPr>
            <w:tab/>
          </w:r>
        </w:del>
      </w:ins>
    </w:p>
    <w:p w14:paraId="7BAB6509" w14:textId="1F6F444D" w:rsidR="00F73148" w:rsidDel="00E51900" w:rsidRDefault="00F73148" w:rsidP="00F73148">
      <w:pPr>
        <w:pStyle w:val="ListParagraph"/>
        <w:ind w:left="426"/>
        <w:rPr>
          <w:ins w:id="7294" w:author="chaniaayulestari@outlook.com" w:date="2021-11-13T16:21:00Z"/>
          <w:del w:id="7295" w:author="Rafi Aziizi" w:date="2021-11-13T18:27:00Z"/>
          <w:b/>
          <w:bCs/>
        </w:rPr>
      </w:pPr>
    </w:p>
    <w:p w14:paraId="0F10514F" w14:textId="0A9BEF0E" w:rsidR="00F73148" w:rsidDel="00E51900" w:rsidRDefault="00F73148" w:rsidP="00F73148">
      <w:pPr>
        <w:pStyle w:val="ListParagraph"/>
        <w:ind w:left="426"/>
        <w:rPr>
          <w:ins w:id="7296" w:author="chaniaayulestari@outlook.com" w:date="2021-11-13T16:21:00Z"/>
          <w:del w:id="7297" w:author="Rafi Aziizi" w:date="2021-11-13T18:27:00Z"/>
          <w:b/>
          <w:bCs/>
        </w:rPr>
      </w:pPr>
    </w:p>
    <w:p w14:paraId="6912E89E" w14:textId="1F024705" w:rsidR="00F73148" w:rsidRPr="002040D9" w:rsidDel="006A1DDD" w:rsidRDefault="00F73148">
      <w:pPr>
        <w:pStyle w:val="ListParagraph"/>
        <w:ind w:left="426"/>
        <w:rPr>
          <w:ins w:id="7298" w:author="Rafi Aziizi" w:date="2021-11-13T11:41:00Z"/>
          <w:del w:id="7299" w:author="chaniaayulestari@outlook.com" w:date="2021-11-13T20:28:00Z"/>
          <w:b/>
          <w:bCs/>
          <w:rPrChange w:id="7300" w:author="chaniaayulestari@outlook.com" w:date="2021-11-13T15:20:00Z">
            <w:rPr>
              <w:ins w:id="7301" w:author="Rafi Aziizi" w:date="2021-11-13T11:41:00Z"/>
              <w:del w:id="7302" w:author="chaniaayulestari@outlook.com" w:date="2021-11-13T20:28:00Z"/>
            </w:rPr>
          </w:rPrChange>
        </w:rPr>
        <w:pPrChange w:id="7303"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7304" w:author="chaniaayulestari@outlook.com" w:date="2021-11-13T16:20:00Z"/>
          <w:b/>
          <w:bCs/>
        </w:rPr>
      </w:pPr>
      <w:ins w:id="7305" w:author="Rafi Aziizi" w:date="2021-11-13T11:41:00Z">
        <w:r w:rsidRPr="002040D9">
          <w:rPr>
            <w:b/>
            <w:bCs/>
            <w:rPrChange w:id="7306" w:author="chaniaayulestari@outlook.com" w:date="2021-11-13T15:20:00Z">
              <w:rPr/>
            </w:rPrChange>
          </w:rPr>
          <w:t xml:space="preserve">Hapus </w:t>
        </w:r>
        <w:r w:rsidRPr="002040D9">
          <w:rPr>
            <w:b/>
            <w:bCs/>
            <w:noProof/>
            <w:rPrChange w:id="7307" w:author="chaniaayulestari@outlook.com" w:date="2021-11-13T15:20:00Z">
              <w:rPr>
                <w:noProof/>
              </w:rPr>
            </w:rPrChange>
          </w:rPr>
          <w:t>Walikelas</w:t>
        </w:r>
      </w:ins>
    </w:p>
    <w:p w14:paraId="7DA31B0B" w14:textId="77777777" w:rsidR="006A1DDD" w:rsidRDefault="00F73148">
      <w:pPr>
        <w:keepNext/>
        <w:rPr>
          <w:ins w:id="7308" w:author="chaniaayulestari@outlook.com" w:date="2021-11-13T20:28:00Z"/>
        </w:rPr>
      </w:pPr>
      <w:ins w:id="7309" w:author="chaniaayulestari@outlook.com" w:date="2021-11-13T16:23:00Z">
        <w:r>
          <w:rPr>
            <w:noProof/>
          </w:rPr>
          <w:drawing>
            <wp:inline distT="0" distB="0" distL="0" distR="0" wp14:anchorId="4F3CF080" wp14:editId="336A7ACF">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47CED896" w:rsidR="00F73148" w:rsidRDefault="006A1DDD">
      <w:pPr>
        <w:pStyle w:val="Caption"/>
        <w:jc w:val="center"/>
        <w:rPr>
          <w:ins w:id="7310" w:author="chaniaayulestari@outlook.com" w:date="2021-11-13T16:23:00Z"/>
        </w:rPr>
        <w:pPrChange w:id="7311" w:author="chaniaayulestari@outlook.com" w:date="2021-11-13T20:28:00Z">
          <w:pPr/>
        </w:pPrChange>
      </w:pPr>
      <w:bookmarkStart w:id="7312" w:name="_Toc87731459"/>
      <w:ins w:id="7313" w:author="chaniaayulestari@outlook.com" w:date="2021-11-13T20:28:00Z">
        <w:r>
          <w:t xml:space="preserve">Gambar 3. </w:t>
        </w:r>
        <w:r>
          <w:fldChar w:fldCharType="begin"/>
        </w:r>
        <w:r>
          <w:instrText xml:space="preserve"> SEQ Gambar___3. \* ARABIC </w:instrText>
        </w:r>
      </w:ins>
      <w:r>
        <w:fldChar w:fldCharType="separate"/>
      </w:r>
      <w:ins w:id="7314" w:author="Rafi Aziizi" w:date="2021-11-14T10:19:00Z">
        <w:r w:rsidR="00ED47C8">
          <w:rPr>
            <w:noProof/>
          </w:rPr>
          <w:t>26</w:t>
        </w:r>
      </w:ins>
      <w:ins w:id="7315" w:author="chaniaayulestari@outlook.com" w:date="2021-11-13T21:25:00Z">
        <w:del w:id="7316" w:author="Rafi Aziizi" w:date="2021-11-14T09:53:00Z">
          <w:r w:rsidR="00B46735" w:rsidDel="00590A19">
            <w:rPr>
              <w:noProof/>
            </w:rPr>
            <w:delText>24</w:delText>
          </w:r>
        </w:del>
      </w:ins>
      <w:ins w:id="7317" w:author="chaniaayulestari@outlook.com" w:date="2021-11-13T20:28:00Z">
        <w:r>
          <w:fldChar w:fldCharType="end"/>
        </w:r>
        <w:r>
          <w:t xml:space="preserve"> </w:t>
        </w:r>
        <w:r w:rsidRPr="00F741E6">
          <w:t xml:space="preserve">Sequence Diagram </w:t>
        </w:r>
        <w:r>
          <w:t xml:space="preserve"> Hapus Data Semester</w:t>
        </w:r>
      </w:ins>
      <w:bookmarkEnd w:id="7312"/>
    </w:p>
    <w:p w14:paraId="57DA126B" w14:textId="7F4489B8" w:rsidR="00F73148" w:rsidRPr="002040D9" w:rsidDel="00F73148" w:rsidRDefault="00B326A7">
      <w:pPr>
        <w:pStyle w:val="ListParagraph"/>
        <w:ind w:left="426"/>
        <w:rPr>
          <w:ins w:id="7318" w:author="Rafi Aziizi" w:date="2021-11-13T11:41:00Z"/>
          <w:del w:id="7319" w:author="chaniaayulestari@outlook.com" w:date="2021-11-13T16:23:00Z"/>
          <w:b/>
          <w:bCs/>
          <w:rPrChange w:id="7320" w:author="chaniaayulestari@outlook.com" w:date="2021-11-13T15:20:00Z">
            <w:rPr>
              <w:ins w:id="7321" w:author="Rafi Aziizi" w:date="2021-11-13T11:41:00Z"/>
              <w:del w:id="7322" w:author="chaniaayulestari@outlook.com" w:date="2021-11-13T16:23:00Z"/>
            </w:rPr>
          </w:rPrChange>
        </w:rPr>
        <w:pPrChange w:id="7323" w:author="chaniaayulestari@outlook.com" w:date="2021-11-13T16:20:00Z">
          <w:pPr>
            <w:pStyle w:val="ListParagraph"/>
            <w:numPr>
              <w:numId w:val="117"/>
            </w:numPr>
            <w:ind w:hanging="360"/>
          </w:pPr>
        </w:pPrChange>
      </w:pPr>
      <w:ins w:id="7324" w:author="chaniaayulestari@outlook.com" w:date="2021-11-13T16:24:00Z">
        <w:del w:id="7325" w:author="Rafi Aziizi" w:date="2021-11-13T18:27:00Z">
          <w:r w:rsidDel="00E51900">
            <w:rPr>
              <w:noProof/>
            </w:rPr>
            <w:lastRenderedPageBreak/>
            <w:drawing>
              <wp:inline distT="0" distB="0" distL="0" distR="0" wp14:anchorId="4FE847A0" wp14:editId="16F615EB">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7326" w:author="chaniaayulestari@outlook.com" w:date="2021-11-13T16:20:00Z"/>
          <w:b/>
          <w:bCs/>
        </w:rPr>
      </w:pPr>
      <w:ins w:id="7327" w:author="Rafi Aziizi" w:date="2021-11-13T11:41:00Z">
        <w:r w:rsidRPr="002040D9">
          <w:rPr>
            <w:b/>
            <w:bCs/>
            <w:rPrChange w:id="7328" w:author="chaniaayulestari@outlook.com" w:date="2021-11-13T15:20:00Z">
              <w:rPr/>
            </w:rPrChange>
          </w:rPr>
          <w:t xml:space="preserve">Edit </w:t>
        </w:r>
        <w:r w:rsidRPr="002040D9">
          <w:rPr>
            <w:b/>
            <w:bCs/>
            <w:noProof/>
            <w:rPrChange w:id="7329" w:author="chaniaayulestari@outlook.com" w:date="2021-11-13T15:20:00Z">
              <w:rPr>
                <w:noProof/>
              </w:rPr>
            </w:rPrChange>
          </w:rPr>
          <w:t>Walikelas</w:t>
        </w:r>
      </w:ins>
    </w:p>
    <w:p w14:paraId="4A2BF971" w14:textId="77777777" w:rsidR="006A1DDD" w:rsidRDefault="00E51900">
      <w:pPr>
        <w:keepNext/>
        <w:ind w:left="66"/>
        <w:rPr>
          <w:ins w:id="7330" w:author="chaniaayulestari@outlook.com" w:date="2021-11-13T20:29:00Z"/>
        </w:rPr>
        <w:pPrChange w:id="7331" w:author="chaniaayulestari@outlook.com" w:date="2021-11-13T20:29:00Z">
          <w:pPr>
            <w:ind w:left="66"/>
          </w:pPr>
        </w:pPrChange>
      </w:pPr>
      <w:ins w:id="7332" w:author="Rafi Aziizi" w:date="2021-11-13T18:27:00Z">
        <w:r>
          <w:rPr>
            <w:noProof/>
          </w:rPr>
          <w:drawing>
            <wp:inline distT="0" distB="0" distL="0" distR="0" wp14:anchorId="097BF12B" wp14:editId="79B38D1E">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2AEE6704" w:rsidR="00F73148" w:rsidRPr="00E51900" w:rsidRDefault="006A1DDD">
      <w:pPr>
        <w:pStyle w:val="Caption"/>
        <w:jc w:val="center"/>
        <w:rPr>
          <w:ins w:id="7333" w:author="Rafi Aziizi" w:date="2021-11-13T11:41:00Z"/>
          <w:b/>
          <w:bCs/>
          <w:rPrChange w:id="7334" w:author="Rafi Aziizi" w:date="2021-11-13T18:27:00Z">
            <w:rPr>
              <w:ins w:id="7335" w:author="Rafi Aziizi" w:date="2021-11-13T11:41:00Z"/>
            </w:rPr>
          </w:rPrChange>
        </w:rPr>
        <w:pPrChange w:id="7336" w:author="chaniaayulestari@outlook.com" w:date="2021-11-13T20:29:00Z">
          <w:pPr>
            <w:pStyle w:val="ListParagraph"/>
            <w:numPr>
              <w:numId w:val="117"/>
            </w:numPr>
            <w:ind w:hanging="360"/>
          </w:pPr>
        </w:pPrChange>
      </w:pPr>
      <w:bookmarkStart w:id="7337" w:name="_Toc87731460"/>
      <w:ins w:id="7338" w:author="chaniaayulestari@outlook.com" w:date="2021-11-13T20:29:00Z">
        <w:r>
          <w:t xml:space="preserve">Gambar 3. </w:t>
        </w:r>
        <w:r>
          <w:fldChar w:fldCharType="begin"/>
        </w:r>
        <w:r>
          <w:instrText xml:space="preserve"> SEQ Gambar___3. \* ARABIC </w:instrText>
        </w:r>
      </w:ins>
      <w:r>
        <w:fldChar w:fldCharType="separate"/>
      </w:r>
      <w:ins w:id="7339" w:author="Rafi Aziizi" w:date="2021-11-14T10:19:00Z">
        <w:r w:rsidR="00ED47C8">
          <w:rPr>
            <w:noProof/>
          </w:rPr>
          <w:t>27</w:t>
        </w:r>
      </w:ins>
      <w:ins w:id="7340" w:author="chaniaayulestari@outlook.com" w:date="2021-11-13T21:25:00Z">
        <w:del w:id="7341" w:author="Rafi Aziizi" w:date="2021-11-14T09:53:00Z">
          <w:r w:rsidR="00B46735" w:rsidDel="00590A19">
            <w:rPr>
              <w:noProof/>
            </w:rPr>
            <w:delText>25</w:delText>
          </w:r>
        </w:del>
      </w:ins>
      <w:ins w:id="7342" w:author="chaniaayulestari@outlook.com" w:date="2021-11-13T20:29:00Z">
        <w:r>
          <w:fldChar w:fldCharType="end"/>
        </w:r>
        <w:r>
          <w:t xml:space="preserve"> </w:t>
        </w:r>
        <w:r w:rsidRPr="009A6962">
          <w:t xml:space="preserve">Sequence Diagram </w:t>
        </w:r>
        <w:r>
          <w:t xml:space="preserve"> Edit Data Walikelas</w:t>
        </w:r>
      </w:ins>
      <w:bookmarkEnd w:id="7337"/>
    </w:p>
    <w:p w14:paraId="7F87409B" w14:textId="43FA8462" w:rsidR="00B326A7" w:rsidDel="00E51900" w:rsidRDefault="00B326A7" w:rsidP="00B326A7">
      <w:pPr>
        <w:pStyle w:val="ListParagraph"/>
        <w:ind w:left="426"/>
        <w:rPr>
          <w:ins w:id="7343" w:author="chaniaayulestari@outlook.com" w:date="2021-11-13T16:24:00Z"/>
          <w:del w:id="7344" w:author="Rafi Aziizi" w:date="2021-11-13T18:27:00Z"/>
          <w:b/>
          <w:bCs/>
        </w:rPr>
      </w:pPr>
    </w:p>
    <w:p w14:paraId="1A4F28EA" w14:textId="0A2577AC" w:rsidR="00B326A7" w:rsidDel="00E51900" w:rsidRDefault="00B326A7" w:rsidP="00B326A7">
      <w:pPr>
        <w:pStyle w:val="ListParagraph"/>
        <w:ind w:left="426"/>
        <w:rPr>
          <w:ins w:id="7345" w:author="chaniaayulestari@outlook.com" w:date="2021-11-13T16:24:00Z"/>
          <w:del w:id="7346" w:author="Rafi Aziizi" w:date="2021-11-13T18:27:00Z"/>
          <w:b/>
          <w:bCs/>
        </w:rPr>
      </w:pPr>
    </w:p>
    <w:p w14:paraId="03DE1B9C" w14:textId="5A6CAA2B" w:rsidR="00B326A7" w:rsidDel="00E51900" w:rsidRDefault="00B326A7" w:rsidP="00B326A7">
      <w:pPr>
        <w:pStyle w:val="ListParagraph"/>
        <w:ind w:left="426"/>
        <w:rPr>
          <w:ins w:id="7347" w:author="chaniaayulestari@outlook.com" w:date="2021-11-13T16:24:00Z"/>
          <w:del w:id="7348" w:author="Rafi Aziizi" w:date="2021-11-13T18:27:00Z"/>
          <w:b/>
          <w:bCs/>
        </w:rPr>
      </w:pPr>
    </w:p>
    <w:p w14:paraId="7AEDD52C" w14:textId="15C925AA" w:rsidR="00B326A7" w:rsidDel="00E51900" w:rsidRDefault="00B326A7" w:rsidP="00B326A7">
      <w:pPr>
        <w:pStyle w:val="ListParagraph"/>
        <w:ind w:left="426"/>
        <w:rPr>
          <w:ins w:id="7349" w:author="chaniaayulestari@outlook.com" w:date="2021-11-13T16:24:00Z"/>
          <w:del w:id="7350" w:author="Rafi Aziizi" w:date="2021-11-13T18:27:00Z"/>
          <w:b/>
          <w:bCs/>
        </w:rPr>
      </w:pPr>
    </w:p>
    <w:p w14:paraId="5D5E139A" w14:textId="60B6AFC4" w:rsidR="00B326A7" w:rsidDel="00E51900" w:rsidRDefault="00B326A7" w:rsidP="00B326A7">
      <w:pPr>
        <w:pStyle w:val="ListParagraph"/>
        <w:ind w:left="426"/>
        <w:rPr>
          <w:ins w:id="7351" w:author="chaniaayulestari@outlook.com" w:date="2021-11-13T16:24:00Z"/>
          <w:del w:id="7352" w:author="Rafi Aziizi" w:date="2021-11-13T18:27:00Z"/>
          <w:b/>
          <w:bCs/>
        </w:rPr>
      </w:pPr>
    </w:p>
    <w:p w14:paraId="3BF69871" w14:textId="5B81D735" w:rsidR="00B326A7" w:rsidDel="00E51900" w:rsidRDefault="00B326A7">
      <w:pPr>
        <w:pStyle w:val="ListParagraph"/>
        <w:ind w:left="426"/>
        <w:rPr>
          <w:ins w:id="7353" w:author="chaniaayulestari@outlook.com" w:date="2021-11-13T16:24:00Z"/>
          <w:del w:id="7354" w:author="Rafi Aziizi" w:date="2021-11-13T18:27:00Z"/>
          <w:b/>
          <w:bCs/>
        </w:rPr>
        <w:pPrChange w:id="7355"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7356" w:author="chaniaayulestari@outlook.com" w:date="2021-11-13T16:20:00Z"/>
          <w:b/>
          <w:bCs/>
        </w:rPr>
      </w:pPr>
      <w:ins w:id="7357" w:author="Rafi Aziizi" w:date="2021-11-13T11:41:00Z">
        <w:r w:rsidRPr="002040D9">
          <w:rPr>
            <w:b/>
            <w:bCs/>
            <w:rPrChange w:id="7358" w:author="chaniaayulestari@outlook.com" w:date="2021-11-13T15:20:00Z">
              <w:rPr/>
            </w:rPrChange>
          </w:rPr>
          <w:t xml:space="preserve">Tambah </w:t>
        </w:r>
        <w:r w:rsidRPr="002040D9">
          <w:rPr>
            <w:b/>
            <w:bCs/>
            <w:noProof/>
            <w:rPrChange w:id="7359" w:author="chaniaayulestari@outlook.com" w:date="2021-11-13T15:20:00Z">
              <w:rPr>
                <w:noProof/>
              </w:rPr>
            </w:rPrChange>
          </w:rPr>
          <w:t>Walikelas</w:t>
        </w:r>
      </w:ins>
    </w:p>
    <w:p w14:paraId="0D1B8DE3" w14:textId="06DD7C6C" w:rsidR="00F73148" w:rsidRPr="00F73148" w:rsidDel="00E51900" w:rsidRDefault="007A54E1">
      <w:pPr>
        <w:rPr>
          <w:ins w:id="7360" w:author="chaniaayulestari@outlook.com" w:date="2021-11-13T16:20:00Z"/>
          <w:del w:id="7361" w:author="Rafi Aziizi" w:date="2021-11-13T18:28:00Z"/>
          <w:b/>
          <w:bCs/>
          <w:rPrChange w:id="7362" w:author="chaniaayulestari@outlook.com" w:date="2021-11-13T16:20:00Z">
            <w:rPr>
              <w:ins w:id="7363" w:author="chaniaayulestari@outlook.com" w:date="2021-11-13T16:20:00Z"/>
              <w:del w:id="7364" w:author="Rafi Aziizi" w:date="2021-11-13T18:28:00Z"/>
            </w:rPr>
          </w:rPrChange>
        </w:rPr>
        <w:pPrChange w:id="7365" w:author="Rafi Aziizi" w:date="2021-11-13T18:28:00Z">
          <w:pPr>
            <w:pStyle w:val="ListParagraph"/>
            <w:numPr>
              <w:numId w:val="117"/>
            </w:numPr>
            <w:ind w:left="426" w:hanging="360"/>
          </w:pPr>
        </w:pPrChange>
      </w:pPr>
      <w:ins w:id="7366" w:author="chaniaayulestari@outlook.com" w:date="2021-11-13T20:30:00Z">
        <w:r>
          <w:rPr>
            <w:noProof/>
          </w:rPr>
          <w:pict w14:anchorId="03FFF4B5">
            <v:shape id="_x0000_s2232" type="#_x0000_t202" style="position:absolute;left:0;text-align:left;margin-left:-.35pt;margin-top:300.2pt;width:396.85pt;height:.05pt;z-index:251741696;mso-position-horizontal-relative:text;mso-position-vertical-relative:text" stroked="f">
              <v:textbox style="mso-next-textbox:#_x0000_s2232;mso-fit-shape-to-text:t" inset="0,0,0,0">
                <w:txbxContent>
                  <w:p w14:paraId="0D5B6926" w14:textId="4609ECBF" w:rsidR="004A4F76" w:rsidRPr="009E0930" w:rsidRDefault="004A4F76">
                    <w:pPr>
                      <w:pStyle w:val="Caption"/>
                      <w:jc w:val="center"/>
                      <w:rPr>
                        <w:noProof/>
                      </w:rPr>
                      <w:pPrChange w:id="7367" w:author="chaniaayulestari@outlook.com" w:date="2021-11-13T20:30:00Z">
                        <w:pPr/>
                      </w:pPrChange>
                    </w:pPr>
                    <w:bookmarkStart w:id="7368" w:name="_Toc87729273"/>
                    <w:bookmarkStart w:id="7369" w:name="_Toc87731461"/>
                    <w:ins w:id="7370" w:author="chaniaayulestari@outlook.com" w:date="2021-11-13T20:30:00Z">
                      <w:r>
                        <w:t xml:space="preserve">Gambar 3. </w:t>
                      </w:r>
                      <w:r>
                        <w:fldChar w:fldCharType="begin"/>
                      </w:r>
                      <w:r>
                        <w:instrText xml:space="preserve"> SEQ Gambar___3. \* ARABIC </w:instrText>
                      </w:r>
                    </w:ins>
                    <w:r>
                      <w:fldChar w:fldCharType="separate"/>
                    </w:r>
                    <w:ins w:id="7371" w:author="Rafi Aziizi" w:date="2021-11-14T10:19:00Z">
                      <w:r>
                        <w:rPr>
                          <w:noProof/>
                        </w:rPr>
                        <w:t>28</w:t>
                      </w:r>
                    </w:ins>
                    <w:ins w:id="7372" w:author="chaniaayulestari@outlook.com" w:date="2021-11-13T21:25:00Z">
                      <w:del w:id="7373" w:author="Rafi Aziizi" w:date="2021-11-14T09:53:00Z">
                        <w:r w:rsidDel="00590A19">
                          <w:rPr>
                            <w:noProof/>
                          </w:rPr>
                          <w:delText>26</w:delText>
                        </w:r>
                      </w:del>
                    </w:ins>
                    <w:ins w:id="7374" w:author="chaniaayulestari@outlook.com" w:date="2021-11-13T20:30:00Z">
                      <w:r>
                        <w:fldChar w:fldCharType="end"/>
                      </w:r>
                      <w:r>
                        <w:t xml:space="preserve"> </w:t>
                      </w:r>
                      <w:r w:rsidRPr="00487CE0">
                        <w:t xml:space="preserve">Sequence Diagram </w:t>
                      </w:r>
                      <w:r>
                        <w:t>Tambah Data Walikelas</w:t>
                      </w:r>
                    </w:ins>
                    <w:bookmarkEnd w:id="7368"/>
                    <w:bookmarkEnd w:id="7369"/>
                  </w:p>
                </w:txbxContent>
              </v:textbox>
            </v:shape>
          </w:pict>
        </w:r>
      </w:ins>
      <w:ins w:id="7375" w:author="chaniaayulestari@outlook.com" w:date="2021-11-13T16:24:00Z">
        <w:r w:rsidR="00B326A7">
          <w:rPr>
            <w:noProof/>
          </w:rPr>
          <w:drawing>
            <wp:anchor distT="0" distB="0" distL="114300" distR="114300" simplePos="0" relativeHeight="251619840" behindDoc="1" locked="0" layoutInCell="1" allowOverlap="1" wp14:anchorId="72D361F7" wp14:editId="7839B34D">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7376" w:author="chaniaayulestari@outlook.com" w:date="2021-11-13T16:25:00Z"/>
          <w:del w:id="7377" w:author="Rafi Aziizi" w:date="2021-11-13T18:28:00Z"/>
          <w:b/>
          <w:bCs/>
        </w:rPr>
      </w:pPr>
    </w:p>
    <w:p w14:paraId="5C3CC275" w14:textId="587C69D6" w:rsidR="00B326A7" w:rsidDel="00E51900" w:rsidRDefault="00B326A7" w:rsidP="00F73148">
      <w:pPr>
        <w:pStyle w:val="ListParagraph"/>
        <w:ind w:left="426"/>
        <w:rPr>
          <w:ins w:id="7378" w:author="chaniaayulestari@outlook.com" w:date="2021-11-13T16:25:00Z"/>
          <w:del w:id="7379" w:author="Rafi Aziizi" w:date="2021-11-13T18:28:00Z"/>
          <w:b/>
          <w:bCs/>
        </w:rPr>
      </w:pPr>
    </w:p>
    <w:p w14:paraId="37F51574" w14:textId="5044CD65" w:rsidR="00B326A7" w:rsidDel="00E51900" w:rsidRDefault="00B326A7" w:rsidP="00F73148">
      <w:pPr>
        <w:pStyle w:val="ListParagraph"/>
        <w:ind w:left="426"/>
        <w:rPr>
          <w:ins w:id="7380" w:author="chaniaayulestari@outlook.com" w:date="2021-11-13T16:25:00Z"/>
          <w:del w:id="7381" w:author="Rafi Aziizi" w:date="2021-11-13T18:28:00Z"/>
          <w:b/>
          <w:bCs/>
        </w:rPr>
      </w:pPr>
    </w:p>
    <w:p w14:paraId="7A8875C1" w14:textId="601A53B0" w:rsidR="00B326A7" w:rsidDel="00E51900" w:rsidRDefault="00B326A7" w:rsidP="00F73148">
      <w:pPr>
        <w:pStyle w:val="ListParagraph"/>
        <w:ind w:left="426"/>
        <w:rPr>
          <w:ins w:id="7382" w:author="chaniaayulestari@outlook.com" w:date="2021-11-13T16:25:00Z"/>
          <w:del w:id="7383" w:author="Rafi Aziizi" w:date="2021-11-13T18:28:00Z"/>
          <w:b/>
          <w:bCs/>
        </w:rPr>
      </w:pPr>
    </w:p>
    <w:p w14:paraId="6D097A66" w14:textId="1FA997BD" w:rsidR="00B326A7" w:rsidRPr="00E51900" w:rsidRDefault="00B326A7">
      <w:pPr>
        <w:rPr>
          <w:ins w:id="7384" w:author="chaniaayulestari@outlook.com" w:date="2021-11-13T16:25:00Z"/>
          <w:b/>
          <w:bCs/>
          <w:rPrChange w:id="7385" w:author="Rafi Aziizi" w:date="2021-11-13T18:28:00Z">
            <w:rPr>
              <w:ins w:id="7386" w:author="chaniaayulestari@outlook.com" w:date="2021-11-13T16:25:00Z"/>
            </w:rPr>
          </w:rPrChange>
        </w:rPr>
        <w:pPrChange w:id="7387" w:author="Rafi Aziizi" w:date="2021-11-13T18:28:00Z">
          <w:pPr>
            <w:pStyle w:val="ListParagraph"/>
            <w:ind w:left="426"/>
          </w:pPr>
        </w:pPrChange>
      </w:pPr>
    </w:p>
    <w:p w14:paraId="482EEABA" w14:textId="562BF100" w:rsidR="00B326A7" w:rsidRDefault="00B326A7" w:rsidP="00F73148">
      <w:pPr>
        <w:pStyle w:val="ListParagraph"/>
        <w:ind w:left="426"/>
        <w:rPr>
          <w:ins w:id="7388" w:author="chaniaayulestari@outlook.com" w:date="2021-11-13T20:29:00Z"/>
          <w:b/>
          <w:bCs/>
        </w:rPr>
      </w:pPr>
    </w:p>
    <w:p w14:paraId="6EC97B11" w14:textId="428334DC" w:rsidR="006A1DDD" w:rsidRDefault="006A1DDD" w:rsidP="00F73148">
      <w:pPr>
        <w:pStyle w:val="ListParagraph"/>
        <w:ind w:left="426"/>
        <w:rPr>
          <w:ins w:id="7389" w:author="chaniaayulestari@outlook.com" w:date="2021-11-13T20:29:00Z"/>
          <w:b/>
          <w:bCs/>
        </w:rPr>
      </w:pPr>
    </w:p>
    <w:p w14:paraId="3E8FB529" w14:textId="2A25CC8C" w:rsidR="006A1DDD" w:rsidRDefault="006A1DDD" w:rsidP="00F73148">
      <w:pPr>
        <w:pStyle w:val="ListParagraph"/>
        <w:ind w:left="426"/>
        <w:rPr>
          <w:ins w:id="7390" w:author="chaniaayulestari@outlook.com" w:date="2021-11-13T20:29:00Z"/>
          <w:b/>
          <w:bCs/>
        </w:rPr>
      </w:pPr>
    </w:p>
    <w:p w14:paraId="0724EADC" w14:textId="2E529ECA" w:rsidR="006A1DDD" w:rsidRDefault="006A1DDD" w:rsidP="00F73148">
      <w:pPr>
        <w:pStyle w:val="ListParagraph"/>
        <w:ind w:left="426"/>
        <w:rPr>
          <w:ins w:id="7391" w:author="chaniaayulestari@outlook.com" w:date="2021-11-13T20:29:00Z"/>
          <w:b/>
          <w:bCs/>
        </w:rPr>
      </w:pPr>
    </w:p>
    <w:p w14:paraId="32A26CF2" w14:textId="1C3A5748" w:rsidR="006A1DDD" w:rsidRDefault="006A1DDD" w:rsidP="00F73148">
      <w:pPr>
        <w:pStyle w:val="ListParagraph"/>
        <w:ind w:left="426"/>
        <w:rPr>
          <w:ins w:id="7392" w:author="chaniaayulestari@outlook.com" w:date="2021-11-13T20:29:00Z"/>
          <w:b/>
          <w:bCs/>
        </w:rPr>
      </w:pPr>
    </w:p>
    <w:p w14:paraId="0533370F" w14:textId="18D3DC05" w:rsidR="006A1DDD" w:rsidRDefault="006A1DDD" w:rsidP="00F73148">
      <w:pPr>
        <w:pStyle w:val="ListParagraph"/>
        <w:ind w:left="426"/>
        <w:rPr>
          <w:ins w:id="7393" w:author="chaniaayulestari@outlook.com" w:date="2021-11-13T20:29:00Z"/>
          <w:b/>
          <w:bCs/>
        </w:rPr>
      </w:pPr>
    </w:p>
    <w:p w14:paraId="12AC6DAE" w14:textId="7BF87916" w:rsidR="006A1DDD" w:rsidRDefault="006A1DDD" w:rsidP="00F73148">
      <w:pPr>
        <w:pStyle w:val="ListParagraph"/>
        <w:ind w:left="426"/>
        <w:rPr>
          <w:ins w:id="7394" w:author="chaniaayulestari@outlook.com" w:date="2021-11-13T20:29:00Z"/>
          <w:b/>
          <w:bCs/>
        </w:rPr>
      </w:pPr>
    </w:p>
    <w:p w14:paraId="064A28C6" w14:textId="660AD712" w:rsidR="006A1DDD" w:rsidRDefault="006A1DDD" w:rsidP="00F73148">
      <w:pPr>
        <w:pStyle w:val="ListParagraph"/>
        <w:ind w:left="426"/>
        <w:rPr>
          <w:ins w:id="7395" w:author="chaniaayulestari@outlook.com" w:date="2021-11-13T20:29:00Z"/>
          <w:b/>
          <w:bCs/>
        </w:rPr>
      </w:pPr>
    </w:p>
    <w:p w14:paraId="48E9AEA5" w14:textId="47DDD95E" w:rsidR="006A1DDD" w:rsidRDefault="006A1DDD" w:rsidP="00F73148">
      <w:pPr>
        <w:pStyle w:val="ListParagraph"/>
        <w:ind w:left="426"/>
        <w:rPr>
          <w:ins w:id="7396" w:author="chaniaayulestari@outlook.com" w:date="2021-11-13T20:29:00Z"/>
          <w:b/>
          <w:bCs/>
        </w:rPr>
      </w:pPr>
    </w:p>
    <w:p w14:paraId="24E8B46E" w14:textId="0E5EAC2B" w:rsidR="006A1DDD" w:rsidRDefault="006A1DDD" w:rsidP="00F73148">
      <w:pPr>
        <w:pStyle w:val="ListParagraph"/>
        <w:ind w:left="426"/>
        <w:rPr>
          <w:ins w:id="7397" w:author="chaniaayulestari@outlook.com" w:date="2021-11-13T20:29:00Z"/>
          <w:b/>
          <w:bCs/>
        </w:rPr>
      </w:pPr>
    </w:p>
    <w:p w14:paraId="60FF96AE" w14:textId="48447FBB" w:rsidR="006A1DDD" w:rsidRDefault="006A1DDD" w:rsidP="00F73148">
      <w:pPr>
        <w:pStyle w:val="ListParagraph"/>
        <w:ind w:left="426"/>
        <w:rPr>
          <w:ins w:id="7398" w:author="chaniaayulestari@outlook.com" w:date="2021-11-13T20:29:00Z"/>
          <w:b/>
          <w:bCs/>
        </w:rPr>
      </w:pPr>
    </w:p>
    <w:p w14:paraId="06E4FFB4" w14:textId="1A325CE8" w:rsidR="006A1DDD" w:rsidRDefault="006A1DDD" w:rsidP="00F73148">
      <w:pPr>
        <w:pStyle w:val="ListParagraph"/>
        <w:ind w:left="426"/>
        <w:rPr>
          <w:ins w:id="7399" w:author="chaniaayulestari@outlook.com" w:date="2021-11-13T20:29:00Z"/>
          <w:b/>
          <w:bCs/>
        </w:rPr>
      </w:pPr>
    </w:p>
    <w:p w14:paraId="1922F2D2" w14:textId="6CCA2127" w:rsidR="006A1DDD" w:rsidRDefault="006A1DDD" w:rsidP="00F73148">
      <w:pPr>
        <w:pStyle w:val="ListParagraph"/>
        <w:ind w:left="426"/>
        <w:rPr>
          <w:ins w:id="7400" w:author="chaniaayulestari@outlook.com" w:date="2021-11-13T20:29:00Z"/>
          <w:b/>
          <w:bCs/>
        </w:rPr>
      </w:pPr>
    </w:p>
    <w:p w14:paraId="2166BE38" w14:textId="7D9C374B" w:rsidR="006A1DDD" w:rsidRDefault="006A1DDD" w:rsidP="00F73148">
      <w:pPr>
        <w:pStyle w:val="ListParagraph"/>
        <w:ind w:left="426"/>
        <w:rPr>
          <w:ins w:id="7401" w:author="chaniaayulestari@outlook.com" w:date="2021-11-13T20:29:00Z"/>
          <w:b/>
          <w:bCs/>
        </w:rPr>
      </w:pPr>
    </w:p>
    <w:p w14:paraId="6D0226FD" w14:textId="069EA3BC" w:rsidR="006A1DDD" w:rsidRDefault="006A1DDD" w:rsidP="00F73148">
      <w:pPr>
        <w:pStyle w:val="ListParagraph"/>
        <w:ind w:left="426"/>
        <w:rPr>
          <w:ins w:id="7402" w:author="chaniaayulestari@outlook.com" w:date="2021-11-13T20:29:00Z"/>
          <w:b/>
          <w:bCs/>
        </w:rPr>
      </w:pPr>
    </w:p>
    <w:p w14:paraId="0EFC2576" w14:textId="7A35E240" w:rsidR="006A1DDD" w:rsidRDefault="006A1DDD" w:rsidP="00F73148">
      <w:pPr>
        <w:pStyle w:val="ListParagraph"/>
        <w:ind w:left="426"/>
        <w:rPr>
          <w:ins w:id="7403" w:author="chaniaayulestari@outlook.com" w:date="2021-11-13T20:29:00Z"/>
          <w:b/>
          <w:bCs/>
        </w:rPr>
      </w:pPr>
    </w:p>
    <w:p w14:paraId="0035AEE9" w14:textId="2683C549" w:rsidR="006A1DDD" w:rsidRDefault="006A1DDD" w:rsidP="00F73148">
      <w:pPr>
        <w:pStyle w:val="ListParagraph"/>
        <w:ind w:left="426"/>
        <w:rPr>
          <w:ins w:id="7404" w:author="chaniaayulestari@outlook.com" w:date="2021-11-13T20:29:00Z"/>
          <w:b/>
          <w:bCs/>
        </w:rPr>
      </w:pPr>
    </w:p>
    <w:p w14:paraId="2834548B" w14:textId="7A9C243F" w:rsidR="006A1DDD" w:rsidRDefault="006A1DDD" w:rsidP="00F73148">
      <w:pPr>
        <w:pStyle w:val="ListParagraph"/>
        <w:ind w:left="426"/>
        <w:rPr>
          <w:ins w:id="7405" w:author="chaniaayulestari@outlook.com" w:date="2021-11-13T20:30:00Z"/>
          <w:b/>
          <w:bCs/>
        </w:rPr>
      </w:pPr>
    </w:p>
    <w:p w14:paraId="5327773A" w14:textId="2C15CD1B" w:rsidR="006A1DDD" w:rsidRDefault="006A1DDD" w:rsidP="00F73148">
      <w:pPr>
        <w:pStyle w:val="ListParagraph"/>
        <w:ind w:left="426"/>
        <w:rPr>
          <w:ins w:id="7406" w:author="chaniaayulestari@outlook.com" w:date="2021-11-13T20:30:00Z"/>
          <w:b/>
          <w:bCs/>
        </w:rPr>
      </w:pPr>
    </w:p>
    <w:p w14:paraId="5B6A40E6" w14:textId="77777777" w:rsidR="006A1DDD" w:rsidRDefault="006A1DDD" w:rsidP="00F73148">
      <w:pPr>
        <w:pStyle w:val="ListParagraph"/>
        <w:ind w:left="426"/>
        <w:rPr>
          <w:ins w:id="7407" w:author="chaniaayulestari@outlook.com" w:date="2021-11-13T16:25:00Z"/>
          <w:b/>
          <w:bCs/>
        </w:rPr>
      </w:pPr>
    </w:p>
    <w:p w14:paraId="6A2C1A5B" w14:textId="54ACFB68" w:rsidR="00B326A7" w:rsidDel="00E51900" w:rsidRDefault="00B326A7" w:rsidP="00F73148">
      <w:pPr>
        <w:pStyle w:val="ListParagraph"/>
        <w:ind w:left="426"/>
        <w:rPr>
          <w:ins w:id="7408" w:author="chaniaayulestari@outlook.com" w:date="2021-11-13T16:25:00Z"/>
          <w:del w:id="7409" w:author="Rafi Aziizi" w:date="2021-11-13T18:28:00Z"/>
          <w:b/>
          <w:bCs/>
        </w:rPr>
      </w:pPr>
    </w:p>
    <w:p w14:paraId="397AE081" w14:textId="0B35AECF" w:rsidR="00B326A7" w:rsidDel="00E51900" w:rsidRDefault="00B326A7" w:rsidP="00F73148">
      <w:pPr>
        <w:pStyle w:val="ListParagraph"/>
        <w:ind w:left="426"/>
        <w:rPr>
          <w:ins w:id="7410" w:author="chaniaayulestari@outlook.com" w:date="2021-11-13T16:25:00Z"/>
          <w:del w:id="7411" w:author="Rafi Aziizi" w:date="2021-11-13T18:28:00Z"/>
          <w:b/>
          <w:bCs/>
        </w:rPr>
      </w:pPr>
    </w:p>
    <w:p w14:paraId="34E2886F" w14:textId="257FEF80" w:rsidR="00B326A7" w:rsidDel="00E51900" w:rsidRDefault="00B326A7" w:rsidP="00F73148">
      <w:pPr>
        <w:pStyle w:val="ListParagraph"/>
        <w:ind w:left="426"/>
        <w:rPr>
          <w:ins w:id="7412" w:author="chaniaayulestari@outlook.com" w:date="2021-11-13T16:25:00Z"/>
          <w:del w:id="7413" w:author="Rafi Aziizi" w:date="2021-11-13T18:28:00Z"/>
          <w:b/>
          <w:bCs/>
        </w:rPr>
      </w:pPr>
    </w:p>
    <w:p w14:paraId="1219C990" w14:textId="3813D319" w:rsidR="00B326A7" w:rsidDel="00E51900" w:rsidRDefault="00B326A7" w:rsidP="00F73148">
      <w:pPr>
        <w:pStyle w:val="ListParagraph"/>
        <w:ind w:left="426"/>
        <w:rPr>
          <w:ins w:id="7414" w:author="chaniaayulestari@outlook.com" w:date="2021-11-13T16:25:00Z"/>
          <w:del w:id="7415" w:author="Rafi Aziizi" w:date="2021-11-13T18:28:00Z"/>
          <w:b/>
          <w:bCs/>
        </w:rPr>
      </w:pPr>
    </w:p>
    <w:p w14:paraId="43093BD9" w14:textId="6B963880" w:rsidR="00B326A7" w:rsidDel="00E51900" w:rsidRDefault="00B326A7" w:rsidP="00F73148">
      <w:pPr>
        <w:pStyle w:val="ListParagraph"/>
        <w:ind w:left="426"/>
        <w:rPr>
          <w:ins w:id="7416" w:author="chaniaayulestari@outlook.com" w:date="2021-11-13T16:25:00Z"/>
          <w:del w:id="7417" w:author="Rafi Aziizi" w:date="2021-11-13T18:28:00Z"/>
          <w:b/>
          <w:bCs/>
        </w:rPr>
      </w:pPr>
    </w:p>
    <w:p w14:paraId="301354C3" w14:textId="7D027F35" w:rsidR="00B326A7" w:rsidDel="00E51900" w:rsidRDefault="00B326A7" w:rsidP="00F73148">
      <w:pPr>
        <w:pStyle w:val="ListParagraph"/>
        <w:ind w:left="426"/>
        <w:rPr>
          <w:ins w:id="7418" w:author="chaniaayulestari@outlook.com" w:date="2021-11-13T16:25:00Z"/>
          <w:del w:id="7419" w:author="Rafi Aziizi" w:date="2021-11-13T18:28:00Z"/>
          <w:b/>
          <w:bCs/>
        </w:rPr>
      </w:pPr>
    </w:p>
    <w:p w14:paraId="66389ACE" w14:textId="63D70611" w:rsidR="00B326A7" w:rsidDel="00E51900" w:rsidRDefault="00B326A7" w:rsidP="00F73148">
      <w:pPr>
        <w:pStyle w:val="ListParagraph"/>
        <w:ind w:left="426"/>
        <w:rPr>
          <w:ins w:id="7420" w:author="chaniaayulestari@outlook.com" w:date="2021-11-13T16:25:00Z"/>
          <w:del w:id="7421" w:author="Rafi Aziizi" w:date="2021-11-13T18:28:00Z"/>
          <w:b/>
          <w:bCs/>
        </w:rPr>
      </w:pPr>
    </w:p>
    <w:p w14:paraId="6E72075B" w14:textId="4B10B715" w:rsidR="00B326A7" w:rsidDel="00E51900" w:rsidRDefault="00B326A7" w:rsidP="00F73148">
      <w:pPr>
        <w:pStyle w:val="ListParagraph"/>
        <w:ind w:left="426"/>
        <w:rPr>
          <w:ins w:id="7422" w:author="chaniaayulestari@outlook.com" w:date="2021-11-13T16:29:00Z"/>
          <w:del w:id="7423" w:author="Rafi Aziizi" w:date="2021-11-13T18:28:00Z"/>
          <w:b/>
          <w:bCs/>
        </w:rPr>
      </w:pPr>
    </w:p>
    <w:p w14:paraId="61B30F55" w14:textId="5B4C7299" w:rsidR="00B326A7" w:rsidDel="00E51900" w:rsidRDefault="00B326A7" w:rsidP="00F73148">
      <w:pPr>
        <w:pStyle w:val="ListParagraph"/>
        <w:ind w:left="426"/>
        <w:rPr>
          <w:ins w:id="7424" w:author="chaniaayulestari@outlook.com" w:date="2021-11-13T16:29:00Z"/>
          <w:del w:id="7425" w:author="Rafi Aziizi" w:date="2021-11-13T18:28:00Z"/>
          <w:b/>
          <w:bCs/>
        </w:rPr>
      </w:pPr>
    </w:p>
    <w:p w14:paraId="58E5E391" w14:textId="1ED54CD9" w:rsidR="00B326A7" w:rsidDel="00E51900" w:rsidRDefault="00B326A7" w:rsidP="00F73148">
      <w:pPr>
        <w:pStyle w:val="ListParagraph"/>
        <w:ind w:left="426"/>
        <w:rPr>
          <w:ins w:id="7426" w:author="chaniaayulestari@outlook.com" w:date="2021-11-13T16:29:00Z"/>
          <w:del w:id="7427" w:author="Rafi Aziizi" w:date="2021-11-13T18:28:00Z"/>
          <w:b/>
          <w:bCs/>
        </w:rPr>
      </w:pPr>
    </w:p>
    <w:p w14:paraId="7B039585" w14:textId="77F1DE92" w:rsidR="00B326A7" w:rsidDel="00E51900" w:rsidRDefault="00B326A7" w:rsidP="00F73148">
      <w:pPr>
        <w:pStyle w:val="ListParagraph"/>
        <w:ind w:left="426"/>
        <w:rPr>
          <w:ins w:id="7428" w:author="chaniaayulestari@outlook.com" w:date="2021-11-13T16:29:00Z"/>
          <w:del w:id="7429" w:author="Rafi Aziizi" w:date="2021-11-13T18:28:00Z"/>
          <w:b/>
          <w:bCs/>
        </w:rPr>
      </w:pPr>
    </w:p>
    <w:p w14:paraId="3BD81A1F" w14:textId="14F47AA8" w:rsidR="00B326A7" w:rsidDel="00E51900" w:rsidRDefault="00B326A7" w:rsidP="00F73148">
      <w:pPr>
        <w:pStyle w:val="ListParagraph"/>
        <w:ind w:left="426"/>
        <w:rPr>
          <w:ins w:id="7430" w:author="chaniaayulestari@outlook.com" w:date="2021-11-13T16:29:00Z"/>
          <w:del w:id="7431" w:author="Rafi Aziizi" w:date="2021-11-13T18:28:00Z"/>
          <w:b/>
          <w:bCs/>
        </w:rPr>
      </w:pPr>
    </w:p>
    <w:p w14:paraId="74E83DDA" w14:textId="02123D00" w:rsidR="00B326A7" w:rsidDel="00E51900" w:rsidRDefault="00B326A7" w:rsidP="00F73148">
      <w:pPr>
        <w:pStyle w:val="ListParagraph"/>
        <w:ind w:left="426"/>
        <w:rPr>
          <w:ins w:id="7432" w:author="chaniaayulestari@outlook.com" w:date="2021-11-13T16:29:00Z"/>
          <w:del w:id="7433" w:author="Rafi Aziizi" w:date="2021-11-13T18:28:00Z"/>
          <w:b/>
          <w:bCs/>
        </w:rPr>
      </w:pPr>
    </w:p>
    <w:p w14:paraId="00D2C8B5" w14:textId="10BAE4CC" w:rsidR="00B326A7" w:rsidDel="00E51900" w:rsidRDefault="00B326A7" w:rsidP="00F73148">
      <w:pPr>
        <w:pStyle w:val="ListParagraph"/>
        <w:ind w:left="426"/>
        <w:rPr>
          <w:ins w:id="7434" w:author="chaniaayulestari@outlook.com" w:date="2021-11-13T16:25:00Z"/>
          <w:del w:id="7435" w:author="Rafi Aziizi" w:date="2021-11-13T18:28:00Z"/>
          <w:b/>
          <w:bCs/>
        </w:rPr>
      </w:pPr>
    </w:p>
    <w:p w14:paraId="04D432AE" w14:textId="5BA8F9E7" w:rsidR="00B326A7" w:rsidRPr="002040D9" w:rsidDel="00B326A7" w:rsidRDefault="00B326A7">
      <w:pPr>
        <w:pStyle w:val="ListParagraph"/>
        <w:ind w:left="426"/>
        <w:rPr>
          <w:ins w:id="7436" w:author="Rafi Aziizi" w:date="2021-11-13T11:41:00Z"/>
          <w:del w:id="7437" w:author="chaniaayulestari@outlook.com" w:date="2021-11-13T16:25:00Z"/>
          <w:b/>
          <w:bCs/>
          <w:rPrChange w:id="7438" w:author="chaniaayulestari@outlook.com" w:date="2021-11-13T15:20:00Z">
            <w:rPr>
              <w:ins w:id="7439" w:author="Rafi Aziizi" w:date="2021-11-13T11:41:00Z"/>
              <w:del w:id="7440" w:author="chaniaayulestari@outlook.com" w:date="2021-11-13T16:25:00Z"/>
            </w:rPr>
          </w:rPrChange>
        </w:rPr>
        <w:pPrChange w:id="7441"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7442" w:author="chaniaayulestari@outlook.com" w:date="2021-11-13T16:20:00Z"/>
          <w:b/>
          <w:bCs/>
        </w:rPr>
      </w:pPr>
      <w:ins w:id="7443" w:author="Rafi Aziizi" w:date="2021-11-13T11:41:00Z">
        <w:r w:rsidRPr="002040D9">
          <w:rPr>
            <w:b/>
            <w:bCs/>
            <w:rPrChange w:id="7444" w:author="chaniaayulestari@outlook.com" w:date="2021-11-13T15:20:00Z">
              <w:rPr/>
            </w:rPrChange>
          </w:rPr>
          <w:t xml:space="preserve">Lihat Profile </w:t>
        </w:r>
        <w:r w:rsidRPr="002040D9">
          <w:rPr>
            <w:b/>
            <w:bCs/>
            <w:noProof/>
            <w:rPrChange w:id="7445" w:author="chaniaayulestari@outlook.com" w:date="2021-11-13T15:20:00Z">
              <w:rPr>
                <w:noProof/>
              </w:rPr>
            </w:rPrChange>
          </w:rPr>
          <w:t>Walikelas</w:t>
        </w:r>
      </w:ins>
    </w:p>
    <w:p w14:paraId="09A977E9" w14:textId="77777777" w:rsidR="006A1DDD" w:rsidRDefault="00B326A7">
      <w:pPr>
        <w:keepNext/>
        <w:ind w:left="66"/>
        <w:rPr>
          <w:ins w:id="7446" w:author="chaniaayulestari@outlook.com" w:date="2021-11-13T20:30:00Z"/>
        </w:rPr>
      </w:pPr>
      <w:ins w:id="7447" w:author="chaniaayulestari@outlook.com" w:date="2021-11-13T16:25:00Z">
        <w:r>
          <w:rPr>
            <w:noProof/>
          </w:rPr>
          <w:drawing>
            <wp:inline distT="0" distB="0" distL="0" distR="0" wp14:anchorId="6E7CFD68" wp14:editId="58A09778">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6B84D40E" w:rsidR="00B326A7" w:rsidRDefault="006A1DDD">
      <w:pPr>
        <w:pStyle w:val="Caption"/>
        <w:jc w:val="center"/>
        <w:rPr>
          <w:ins w:id="7448" w:author="chaniaayulestari@outlook.com" w:date="2021-11-13T16:29:00Z"/>
        </w:rPr>
        <w:pPrChange w:id="7449" w:author="chaniaayulestari@outlook.com" w:date="2021-11-13T20:30:00Z">
          <w:pPr>
            <w:ind w:left="66"/>
          </w:pPr>
        </w:pPrChange>
      </w:pPr>
      <w:bookmarkStart w:id="7450" w:name="_Toc87731462"/>
      <w:ins w:id="7451" w:author="chaniaayulestari@outlook.com" w:date="2021-11-13T20:30:00Z">
        <w:r>
          <w:t xml:space="preserve">Gambar 3. </w:t>
        </w:r>
        <w:r>
          <w:fldChar w:fldCharType="begin"/>
        </w:r>
        <w:r>
          <w:instrText xml:space="preserve"> SEQ Gambar___3. \* ARABIC </w:instrText>
        </w:r>
      </w:ins>
      <w:r>
        <w:fldChar w:fldCharType="separate"/>
      </w:r>
      <w:ins w:id="7452" w:author="Rafi Aziizi" w:date="2021-11-14T10:19:00Z">
        <w:r w:rsidR="00ED47C8">
          <w:rPr>
            <w:noProof/>
          </w:rPr>
          <w:t>29</w:t>
        </w:r>
      </w:ins>
      <w:ins w:id="7453" w:author="chaniaayulestari@outlook.com" w:date="2021-11-13T21:25:00Z">
        <w:del w:id="7454" w:author="Rafi Aziizi" w:date="2021-11-14T09:53:00Z">
          <w:r w:rsidR="00B46735" w:rsidDel="00590A19">
            <w:rPr>
              <w:noProof/>
            </w:rPr>
            <w:delText>27</w:delText>
          </w:r>
        </w:del>
      </w:ins>
      <w:ins w:id="7455" w:author="chaniaayulestari@outlook.com" w:date="2021-11-13T20:30:00Z">
        <w:r>
          <w:fldChar w:fldCharType="end"/>
        </w:r>
        <w:r>
          <w:t xml:space="preserve"> </w:t>
        </w:r>
        <w:r w:rsidRPr="00D87D59">
          <w:t>Sequence Diagram</w:t>
        </w:r>
        <w:r>
          <w:t xml:space="preserve"> Lihat Profile Walikelas</w:t>
        </w:r>
      </w:ins>
      <w:bookmarkEnd w:id="7450"/>
    </w:p>
    <w:p w14:paraId="7A82F475" w14:textId="5A2ABE71" w:rsidR="00F73148" w:rsidRPr="00B326A7" w:rsidDel="006A1DDD" w:rsidRDefault="00F73148">
      <w:pPr>
        <w:pStyle w:val="Caption"/>
        <w:jc w:val="center"/>
        <w:rPr>
          <w:ins w:id="7456" w:author="Rafi Aziizi" w:date="2021-11-13T11:41:00Z"/>
          <w:del w:id="7457" w:author="chaniaayulestari@outlook.com" w:date="2021-11-13T20:30:00Z"/>
          <w:b/>
          <w:bCs/>
          <w:rPrChange w:id="7458" w:author="chaniaayulestari@outlook.com" w:date="2021-11-13T16:25:00Z">
            <w:rPr>
              <w:ins w:id="7459" w:author="Rafi Aziizi" w:date="2021-11-13T11:41:00Z"/>
              <w:del w:id="7460" w:author="chaniaayulestari@outlook.com" w:date="2021-11-13T20:30:00Z"/>
            </w:rPr>
          </w:rPrChange>
        </w:rPr>
        <w:pPrChange w:id="7461"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7462" w:author="chaniaayulestari@outlook.com" w:date="2021-11-13T16:20:00Z"/>
          <w:b/>
          <w:bCs/>
        </w:rPr>
      </w:pPr>
      <w:ins w:id="7463" w:author="Rafi Aziizi" w:date="2021-11-13T11:41:00Z">
        <w:r w:rsidRPr="002040D9">
          <w:rPr>
            <w:b/>
            <w:bCs/>
            <w:noProof/>
            <w:rPrChange w:id="7464" w:author="chaniaayulestari@outlook.com" w:date="2021-11-13T15:20:00Z">
              <w:rPr>
                <w:noProof/>
              </w:rPr>
            </w:rPrChange>
          </w:rPr>
          <w:t>Lihat Anggota Siswa</w:t>
        </w:r>
      </w:ins>
    </w:p>
    <w:p w14:paraId="6923AD31" w14:textId="1B3A5248" w:rsidR="00F73148" w:rsidRPr="00B326A7" w:rsidDel="00E51900" w:rsidRDefault="007A54E1">
      <w:pPr>
        <w:rPr>
          <w:ins w:id="7465" w:author="chaniaayulestari@outlook.com" w:date="2021-11-13T16:20:00Z"/>
          <w:del w:id="7466" w:author="Rafi Aziizi" w:date="2021-11-13T18:28:00Z"/>
          <w:b/>
          <w:bCs/>
          <w:rPrChange w:id="7467" w:author="chaniaayulestari@outlook.com" w:date="2021-11-13T16:26:00Z">
            <w:rPr>
              <w:ins w:id="7468" w:author="chaniaayulestari@outlook.com" w:date="2021-11-13T16:20:00Z"/>
              <w:del w:id="7469" w:author="Rafi Aziizi" w:date="2021-11-13T18:28:00Z"/>
            </w:rPr>
          </w:rPrChange>
        </w:rPr>
        <w:pPrChange w:id="7470" w:author="chaniaayulestari@outlook.com" w:date="2021-11-13T16:26:00Z">
          <w:pPr>
            <w:pStyle w:val="ListParagraph"/>
            <w:numPr>
              <w:numId w:val="117"/>
            </w:numPr>
            <w:ind w:left="426" w:hanging="360"/>
          </w:pPr>
        </w:pPrChange>
      </w:pPr>
      <w:ins w:id="7471" w:author="chaniaayulestari@outlook.com" w:date="2021-11-13T20:31:00Z">
        <w:r>
          <w:rPr>
            <w:noProof/>
          </w:rPr>
          <w:pict w14:anchorId="5289DDD5">
            <v:shape id="_x0000_s2233" type="#_x0000_t202" style="position:absolute;left:0;text-align:left;margin-left:-.35pt;margin-top:203.5pt;width:396.85pt;height:.05pt;z-index:251742720;mso-position-horizontal-relative:text;mso-position-vertical-relative:text" stroked="f">
              <v:textbox style="mso-next-textbox:#_x0000_s2233;mso-fit-shape-to-text:t" inset="0,0,0,0">
                <w:txbxContent>
                  <w:p w14:paraId="0E101D22" w14:textId="5AAFAD18" w:rsidR="004A4F76" w:rsidRPr="00A37809" w:rsidRDefault="004A4F76">
                    <w:pPr>
                      <w:pStyle w:val="Caption"/>
                      <w:jc w:val="center"/>
                      <w:rPr>
                        <w:noProof/>
                      </w:rPr>
                      <w:pPrChange w:id="7472" w:author="chaniaayulestari@outlook.com" w:date="2021-11-13T20:31:00Z">
                        <w:pPr/>
                      </w:pPrChange>
                    </w:pPr>
                    <w:bookmarkStart w:id="7473" w:name="_Toc87729275"/>
                    <w:bookmarkStart w:id="7474" w:name="_Toc87731463"/>
                    <w:ins w:id="7475" w:author="chaniaayulestari@outlook.com" w:date="2021-11-13T20:31:00Z">
                      <w:r>
                        <w:t xml:space="preserve">Gambar 3. </w:t>
                      </w:r>
                      <w:r>
                        <w:fldChar w:fldCharType="begin"/>
                      </w:r>
                      <w:r>
                        <w:instrText xml:space="preserve"> SEQ Gambar___3. \* ARABIC </w:instrText>
                      </w:r>
                    </w:ins>
                    <w:r>
                      <w:fldChar w:fldCharType="separate"/>
                    </w:r>
                    <w:ins w:id="7476" w:author="Rafi Aziizi" w:date="2021-11-14T10:19:00Z">
                      <w:r>
                        <w:rPr>
                          <w:noProof/>
                        </w:rPr>
                        <w:t>30</w:t>
                      </w:r>
                    </w:ins>
                    <w:ins w:id="7477" w:author="chaniaayulestari@outlook.com" w:date="2021-11-13T21:25:00Z">
                      <w:del w:id="7478" w:author="Rafi Aziizi" w:date="2021-11-14T09:53:00Z">
                        <w:r w:rsidDel="00590A19">
                          <w:rPr>
                            <w:noProof/>
                          </w:rPr>
                          <w:delText>28</w:delText>
                        </w:r>
                      </w:del>
                    </w:ins>
                    <w:ins w:id="7479" w:author="chaniaayulestari@outlook.com" w:date="2021-11-13T20:31:00Z">
                      <w:r>
                        <w:fldChar w:fldCharType="end"/>
                      </w:r>
                      <w:r>
                        <w:t xml:space="preserve"> </w:t>
                      </w:r>
                      <w:r w:rsidRPr="00E2261A">
                        <w:t xml:space="preserve">Sequence Diagram </w:t>
                      </w:r>
                      <w:r>
                        <w:t>Lihat Anggota Siswa</w:t>
                      </w:r>
                    </w:ins>
                    <w:bookmarkEnd w:id="7473"/>
                    <w:bookmarkEnd w:id="7474"/>
                  </w:p>
                </w:txbxContent>
              </v:textbox>
            </v:shape>
          </w:pict>
        </w:r>
      </w:ins>
      <w:ins w:id="7480" w:author="chaniaayulestari@outlook.com" w:date="2021-11-13T16:26:00Z">
        <w:r w:rsidR="00B326A7">
          <w:rPr>
            <w:noProof/>
          </w:rPr>
          <w:drawing>
            <wp:anchor distT="0" distB="0" distL="114300" distR="114300" simplePos="0" relativeHeight="251620864" behindDoc="1" locked="0" layoutInCell="1" allowOverlap="1" wp14:anchorId="499F7C87" wp14:editId="23DFB23C">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7481" w:author="chaniaayulestari@outlook.com" w:date="2021-11-13T16:29:00Z"/>
          <w:del w:id="7482" w:author="Rafi Aziizi" w:date="2021-11-13T18:28:00Z"/>
          <w:b/>
          <w:bCs/>
          <w:rPrChange w:id="7483" w:author="Rafi Aziizi" w:date="2021-11-13T18:28:00Z">
            <w:rPr>
              <w:ins w:id="7484" w:author="chaniaayulestari@outlook.com" w:date="2021-11-13T16:29:00Z"/>
              <w:del w:id="7485" w:author="Rafi Aziizi" w:date="2021-11-13T18:28:00Z"/>
            </w:rPr>
          </w:rPrChange>
        </w:rPr>
        <w:pPrChange w:id="7486" w:author="Rafi Aziizi" w:date="2021-11-13T18:28:00Z">
          <w:pPr>
            <w:pStyle w:val="ListParagraph"/>
            <w:ind w:left="426"/>
          </w:pPr>
        </w:pPrChange>
      </w:pPr>
    </w:p>
    <w:p w14:paraId="67182AB8" w14:textId="57341274" w:rsidR="00753699" w:rsidDel="00E51900" w:rsidRDefault="00753699">
      <w:pPr>
        <w:rPr>
          <w:ins w:id="7487" w:author="chaniaayulestari@outlook.com" w:date="2021-11-13T16:29:00Z"/>
          <w:del w:id="7488" w:author="Rafi Aziizi" w:date="2021-11-13T18:28:00Z"/>
        </w:rPr>
        <w:pPrChange w:id="7489" w:author="Rafi Aziizi" w:date="2021-11-13T18:28:00Z">
          <w:pPr>
            <w:pStyle w:val="ListParagraph"/>
            <w:ind w:left="426"/>
          </w:pPr>
        </w:pPrChange>
      </w:pPr>
    </w:p>
    <w:p w14:paraId="18B97729" w14:textId="03B4D139" w:rsidR="00753699" w:rsidDel="00E51900" w:rsidRDefault="00753699">
      <w:pPr>
        <w:rPr>
          <w:ins w:id="7490" w:author="chaniaayulestari@outlook.com" w:date="2021-11-13T16:29:00Z"/>
          <w:del w:id="7491" w:author="Rafi Aziizi" w:date="2021-11-13T18:28:00Z"/>
        </w:rPr>
        <w:pPrChange w:id="7492" w:author="Rafi Aziizi" w:date="2021-11-13T18:28:00Z">
          <w:pPr>
            <w:pStyle w:val="ListParagraph"/>
            <w:ind w:left="426"/>
          </w:pPr>
        </w:pPrChange>
      </w:pPr>
    </w:p>
    <w:p w14:paraId="5FFDCCD5" w14:textId="4ACB2C75" w:rsidR="00753699" w:rsidDel="00E51900" w:rsidRDefault="00753699">
      <w:pPr>
        <w:rPr>
          <w:ins w:id="7493" w:author="chaniaayulestari@outlook.com" w:date="2021-11-13T16:29:00Z"/>
          <w:del w:id="7494" w:author="Rafi Aziizi" w:date="2021-11-13T18:28:00Z"/>
        </w:rPr>
        <w:pPrChange w:id="7495" w:author="Rafi Aziizi" w:date="2021-11-13T18:28:00Z">
          <w:pPr>
            <w:pStyle w:val="ListParagraph"/>
            <w:ind w:left="426"/>
          </w:pPr>
        </w:pPrChange>
      </w:pPr>
    </w:p>
    <w:p w14:paraId="142F93B9" w14:textId="6F75598C" w:rsidR="00753699" w:rsidDel="00E51900" w:rsidRDefault="00753699">
      <w:pPr>
        <w:rPr>
          <w:ins w:id="7496" w:author="chaniaayulestari@outlook.com" w:date="2021-11-13T16:29:00Z"/>
          <w:del w:id="7497" w:author="Rafi Aziizi" w:date="2021-11-13T18:28:00Z"/>
        </w:rPr>
        <w:pPrChange w:id="7498" w:author="Rafi Aziizi" w:date="2021-11-13T18:28:00Z">
          <w:pPr>
            <w:pStyle w:val="ListParagraph"/>
            <w:ind w:left="426"/>
          </w:pPr>
        </w:pPrChange>
      </w:pPr>
    </w:p>
    <w:p w14:paraId="1EB432C4" w14:textId="03F92FEC" w:rsidR="00753699" w:rsidDel="00E51900" w:rsidRDefault="00753699">
      <w:pPr>
        <w:rPr>
          <w:ins w:id="7499" w:author="chaniaayulestari@outlook.com" w:date="2021-11-13T16:29:00Z"/>
          <w:del w:id="7500" w:author="Rafi Aziizi" w:date="2021-11-13T18:28:00Z"/>
        </w:rPr>
        <w:pPrChange w:id="7501" w:author="Rafi Aziizi" w:date="2021-11-13T18:28:00Z">
          <w:pPr>
            <w:pStyle w:val="ListParagraph"/>
            <w:ind w:left="426"/>
          </w:pPr>
        </w:pPrChange>
      </w:pPr>
    </w:p>
    <w:p w14:paraId="2CE7E398" w14:textId="09B01F1E" w:rsidR="00753699" w:rsidDel="00E51900" w:rsidRDefault="00753699">
      <w:pPr>
        <w:rPr>
          <w:ins w:id="7502" w:author="chaniaayulestari@outlook.com" w:date="2021-11-13T16:29:00Z"/>
          <w:del w:id="7503" w:author="Rafi Aziizi" w:date="2021-11-13T18:28:00Z"/>
        </w:rPr>
        <w:pPrChange w:id="7504" w:author="Rafi Aziizi" w:date="2021-11-13T18:28:00Z">
          <w:pPr>
            <w:pStyle w:val="ListParagraph"/>
            <w:ind w:left="426"/>
          </w:pPr>
        </w:pPrChange>
      </w:pPr>
    </w:p>
    <w:p w14:paraId="11D6E867" w14:textId="7C9E82F1" w:rsidR="00753699" w:rsidRDefault="00753699">
      <w:pPr>
        <w:rPr>
          <w:ins w:id="7505" w:author="chaniaayulestari@outlook.com" w:date="2021-11-13T16:29:00Z"/>
        </w:rPr>
        <w:pPrChange w:id="7506" w:author="Rafi Aziizi" w:date="2021-11-13T18:28:00Z">
          <w:pPr>
            <w:pStyle w:val="ListParagraph"/>
            <w:ind w:left="426"/>
          </w:pPr>
        </w:pPrChange>
      </w:pPr>
    </w:p>
    <w:p w14:paraId="68125B59" w14:textId="0A4BAEC0" w:rsidR="00753699" w:rsidRDefault="00753699" w:rsidP="00F73148">
      <w:pPr>
        <w:pStyle w:val="ListParagraph"/>
        <w:ind w:left="426"/>
        <w:rPr>
          <w:ins w:id="7507" w:author="chaniaayulestari@outlook.com" w:date="2021-11-13T16:29:00Z"/>
          <w:b/>
          <w:bCs/>
        </w:rPr>
      </w:pPr>
    </w:p>
    <w:p w14:paraId="023AAB09" w14:textId="09FB679B" w:rsidR="00753699" w:rsidRDefault="00753699" w:rsidP="00F73148">
      <w:pPr>
        <w:pStyle w:val="ListParagraph"/>
        <w:ind w:left="426"/>
        <w:rPr>
          <w:ins w:id="7508" w:author="chaniaayulestari@outlook.com" w:date="2021-11-13T16:30:00Z"/>
          <w:b/>
          <w:bCs/>
        </w:rPr>
      </w:pPr>
    </w:p>
    <w:p w14:paraId="0CC2684C" w14:textId="1927EDEC" w:rsidR="00753699" w:rsidRDefault="00753699" w:rsidP="00F73148">
      <w:pPr>
        <w:pStyle w:val="ListParagraph"/>
        <w:ind w:left="426"/>
        <w:rPr>
          <w:ins w:id="7509" w:author="chaniaayulestari@outlook.com" w:date="2021-11-13T16:30:00Z"/>
          <w:b/>
          <w:bCs/>
        </w:rPr>
      </w:pPr>
    </w:p>
    <w:p w14:paraId="2BDF470F" w14:textId="7A0A8FBE" w:rsidR="00753699" w:rsidRDefault="00753699">
      <w:pPr>
        <w:pStyle w:val="ListParagraph"/>
        <w:ind w:left="426"/>
        <w:rPr>
          <w:ins w:id="7510" w:author="chaniaayulestari@outlook.com" w:date="2021-11-13T20:31:00Z"/>
          <w:b/>
          <w:bCs/>
        </w:rPr>
      </w:pPr>
    </w:p>
    <w:p w14:paraId="023966D6" w14:textId="6F2AC820" w:rsidR="006A1DDD" w:rsidRDefault="006A1DDD">
      <w:pPr>
        <w:pStyle w:val="ListParagraph"/>
        <w:ind w:left="426"/>
        <w:rPr>
          <w:ins w:id="7511" w:author="chaniaayulestari@outlook.com" w:date="2021-11-13T20:31:00Z"/>
          <w:b/>
          <w:bCs/>
        </w:rPr>
      </w:pPr>
    </w:p>
    <w:p w14:paraId="574C7028" w14:textId="2A779B1B" w:rsidR="006A1DDD" w:rsidRDefault="006A1DDD">
      <w:pPr>
        <w:pStyle w:val="ListParagraph"/>
        <w:ind w:left="426"/>
        <w:rPr>
          <w:ins w:id="7512" w:author="chaniaayulestari@outlook.com" w:date="2021-11-13T20:31:00Z"/>
          <w:b/>
          <w:bCs/>
        </w:rPr>
      </w:pPr>
    </w:p>
    <w:p w14:paraId="498615DA" w14:textId="38012B21" w:rsidR="006A1DDD" w:rsidRDefault="006A1DDD">
      <w:pPr>
        <w:pStyle w:val="ListParagraph"/>
        <w:ind w:left="426"/>
        <w:rPr>
          <w:ins w:id="7513" w:author="chaniaayulestari@outlook.com" w:date="2021-11-13T20:31:00Z"/>
          <w:b/>
          <w:bCs/>
        </w:rPr>
      </w:pPr>
    </w:p>
    <w:p w14:paraId="1FE07026" w14:textId="003B2F82" w:rsidR="006A1DDD" w:rsidRDefault="006A1DDD">
      <w:pPr>
        <w:pStyle w:val="ListParagraph"/>
        <w:ind w:left="426"/>
        <w:rPr>
          <w:ins w:id="7514" w:author="chaniaayulestari@outlook.com" w:date="2021-11-13T20:31:00Z"/>
          <w:b/>
          <w:bCs/>
        </w:rPr>
      </w:pPr>
    </w:p>
    <w:p w14:paraId="799A4F90" w14:textId="2FEB3024" w:rsidR="006A1DDD" w:rsidRDefault="006A1DDD">
      <w:pPr>
        <w:pStyle w:val="ListParagraph"/>
        <w:ind w:left="426"/>
        <w:rPr>
          <w:ins w:id="7515" w:author="chaniaayulestari@outlook.com" w:date="2021-11-13T20:31:00Z"/>
          <w:b/>
          <w:bCs/>
        </w:rPr>
      </w:pPr>
    </w:p>
    <w:p w14:paraId="6CA29B6F" w14:textId="3531E0AB" w:rsidR="006A1DDD" w:rsidRDefault="006A1DDD">
      <w:pPr>
        <w:pStyle w:val="ListParagraph"/>
        <w:ind w:left="426"/>
        <w:rPr>
          <w:ins w:id="7516" w:author="chaniaayulestari@outlook.com" w:date="2021-11-13T20:31:00Z"/>
          <w:b/>
          <w:bCs/>
        </w:rPr>
      </w:pPr>
    </w:p>
    <w:p w14:paraId="5584D6F6" w14:textId="64378936" w:rsidR="006A1DDD" w:rsidRDefault="006A1DDD">
      <w:pPr>
        <w:pStyle w:val="ListParagraph"/>
        <w:ind w:left="426"/>
        <w:rPr>
          <w:ins w:id="7517" w:author="chaniaayulestari@outlook.com" w:date="2021-11-13T20:31:00Z"/>
          <w:b/>
          <w:bCs/>
        </w:rPr>
      </w:pPr>
    </w:p>
    <w:p w14:paraId="4197C165" w14:textId="77777777" w:rsidR="006A1DDD" w:rsidRPr="002040D9" w:rsidRDefault="006A1DDD">
      <w:pPr>
        <w:pStyle w:val="ListParagraph"/>
        <w:ind w:left="426"/>
        <w:rPr>
          <w:ins w:id="7518" w:author="Rafi Aziizi" w:date="2021-11-13T12:12:00Z"/>
          <w:b/>
          <w:bCs/>
          <w:rPrChange w:id="7519" w:author="chaniaayulestari@outlook.com" w:date="2021-11-13T15:20:00Z">
            <w:rPr>
              <w:ins w:id="7520" w:author="Rafi Aziizi" w:date="2021-11-13T12:12:00Z"/>
            </w:rPr>
          </w:rPrChange>
        </w:rPr>
        <w:pPrChange w:id="7521"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7522" w:author="chaniaayulestari@outlook.com" w:date="2021-11-13T16:20:00Z"/>
          <w:b/>
          <w:bCs/>
        </w:rPr>
      </w:pPr>
      <w:ins w:id="7523" w:author="chaniaayulestari@outlook.com" w:date="2021-11-13T17:45:00Z">
        <w:del w:id="7524" w:author="Rafi Aziizi" w:date="2021-11-13T18:28:00Z">
          <w:r w:rsidDel="00E51900">
            <w:rPr>
              <w:noProof/>
            </w:rPr>
            <w:lastRenderedPageBreak/>
            <w:drawing>
              <wp:inline distT="0" distB="0" distL="0" distR="0" wp14:anchorId="5C1AA80B" wp14:editId="57C560E4">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7525" w:author="Rafi Aziizi" w:date="2021-11-13T12:12:00Z">
        <w:r w:rsidR="004822D0" w:rsidRPr="002040D9">
          <w:rPr>
            <w:b/>
            <w:bCs/>
            <w:rPrChange w:id="7526" w:author="chaniaayulestari@outlook.com" w:date="2021-11-13T15:20:00Z">
              <w:rPr/>
            </w:rPrChange>
          </w:rPr>
          <w:t>Cetak Riwayat Absensi Anggota Siswa</w:t>
        </w:r>
      </w:ins>
    </w:p>
    <w:p w14:paraId="51CF1481" w14:textId="77777777" w:rsidR="006A1DDD" w:rsidRDefault="00E51900">
      <w:pPr>
        <w:keepNext/>
        <w:rPr>
          <w:ins w:id="7527" w:author="chaniaayulestari@outlook.com" w:date="2021-11-13T20:32:00Z"/>
        </w:rPr>
        <w:pPrChange w:id="7528" w:author="chaniaayulestari@outlook.com" w:date="2021-11-13T20:32:00Z">
          <w:pPr/>
        </w:pPrChange>
      </w:pPr>
      <w:ins w:id="7529" w:author="Rafi Aziizi" w:date="2021-11-13T18:28:00Z">
        <w:r>
          <w:rPr>
            <w:noProof/>
          </w:rPr>
          <w:drawing>
            <wp:inline distT="0" distB="0" distL="0" distR="0" wp14:anchorId="2DE738F5" wp14:editId="4A22F467">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F0A8D15" w:rsidR="00F73148" w:rsidRDefault="006A1DDD">
      <w:pPr>
        <w:pStyle w:val="Caption"/>
        <w:jc w:val="center"/>
        <w:rPr>
          <w:ins w:id="7530" w:author="chaniaayulestari@outlook.com" w:date="2021-11-13T16:26:00Z"/>
          <w:b/>
          <w:bCs/>
        </w:rPr>
        <w:pPrChange w:id="7531" w:author="chaniaayulestari@outlook.com" w:date="2021-11-13T20:32:00Z">
          <w:pPr>
            <w:pStyle w:val="ListParagraph"/>
            <w:ind w:left="426"/>
          </w:pPr>
        </w:pPrChange>
      </w:pPr>
      <w:bookmarkStart w:id="7532" w:name="_Toc87731464"/>
      <w:ins w:id="7533" w:author="chaniaayulestari@outlook.com" w:date="2021-11-13T20:32:00Z">
        <w:r>
          <w:t xml:space="preserve">Gambar 3. </w:t>
        </w:r>
        <w:r>
          <w:fldChar w:fldCharType="begin"/>
        </w:r>
        <w:r>
          <w:instrText xml:space="preserve"> SEQ Gambar___3. \* ARABIC </w:instrText>
        </w:r>
      </w:ins>
      <w:r>
        <w:fldChar w:fldCharType="separate"/>
      </w:r>
      <w:ins w:id="7534" w:author="Rafi Aziizi" w:date="2021-11-14T10:19:00Z">
        <w:r w:rsidR="00ED47C8">
          <w:rPr>
            <w:noProof/>
          </w:rPr>
          <w:t>31</w:t>
        </w:r>
      </w:ins>
      <w:ins w:id="7535" w:author="chaniaayulestari@outlook.com" w:date="2021-11-13T21:25:00Z">
        <w:del w:id="7536" w:author="Rafi Aziizi" w:date="2021-11-14T09:53:00Z">
          <w:r w:rsidR="00B46735" w:rsidDel="00590A19">
            <w:rPr>
              <w:noProof/>
            </w:rPr>
            <w:delText>29</w:delText>
          </w:r>
        </w:del>
      </w:ins>
      <w:ins w:id="7537" w:author="chaniaayulestari@outlook.com" w:date="2021-11-13T20:32:00Z">
        <w:r>
          <w:fldChar w:fldCharType="end"/>
        </w:r>
        <w:r>
          <w:t xml:space="preserve"> </w:t>
        </w:r>
        <w:r w:rsidRPr="001569E3">
          <w:t xml:space="preserve">Sequence Diagram </w:t>
        </w:r>
        <w:r>
          <w:t xml:space="preserve"> Cetak Rowayat Anggota Siswa</w:t>
        </w:r>
      </w:ins>
      <w:bookmarkEnd w:id="7532"/>
    </w:p>
    <w:p w14:paraId="62365A21" w14:textId="1FDDF122" w:rsidR="00B326A7" w:rsidDel="00E51900" w:rsidRDefault="00B326A7" w:rsidP="00F73148">
      <w:pPr>
        <w:pStyle w:val="ListParagraph"/>
        <w:ind w:left="426"/>
        <w:rPr>
          <w:ins w:id="7538" w:author="chaniaayulestari@outlook.com" w:date="2021-11-13T17:35:00Z"/>
          <w:del w:id="7539" w:author="Rafi Aziizi" w:date="2021-11-13T18:28:00Z"/>
          <w:b/>
          <w:bCs/>
        </w:rPr>
      </w:pPr>
    </w:p>
    <w:p w14:paraId="20787587" w14:textId="21A7C508" w:rsidR="00A9216A" w:rsidRPr="00E51900" w:rsidDel="00E51900" w:rsidRDefault="00A9216A">
      <w:pPr>
        <w:rPr>
          <w:ins w:id="7540" w:author="chaniaayulestari@outlook.com" w:date="2021-11-13T17:35:00Z"/>
          <w:del w:id="7541" w:author="Rafi Aziizi" w:date="2021-11-13T18:28:00Z"/>
          <w:b/>
          <w:bCs/>
          <w:rPrChange w:id="7542" w:author="Rafi Aziizi" w:date="2021-11-13T18:28:00Z">
            <w:rPr>
              <w:ins w:id="7543" w:author="chaniaayulestari@outlook.com" w:date="2021-11-13T17:35:00Z"/>
              <w:del w:id="7544" w:author="Rafi Aziizi" w:date="2021-11-13T18:28:00Z"/>
            </w:rPr>
          </w:rPrChange>
        </w:rPr>
        <w:pPrChange w:id="7545" w:author="Rafi Aziizi" w:date="2021-11-13T18:28:00Z">
          <w:pPr>
            <w:pStyle w:val="ListParagraph"/>
            <w:ind w:left="426"/>
          </w:pPr>
        </w:pPrChange>
      </w:pPr>
    </w:p>
    <w:p w14:paraId="136B3B74" w14:textId="47F1A8AC" w:rsidR="00A9216A" w:rsidDel="00E51900" w:rsidRDefault="00A9216A">
      <w:pPr>
        <w:rPr>
          <w:ins w:id="7546" w:author="chaniaayulestari@outlook.com" w:date="2021-11-13T17:35:00Z"/>
          <w:del w:id="7547" w:author="Rafi Aziizi" w:date="2021-11-13T18:28:00Z"/>
        </w:rPr>
        <w:pPrChange w:id="7548" w:author="Rafi Aziizi" w:date="2021-11-13T18:28:00Z">
          <w:pPr>
            <w:pStyle w:val="ListParagraph"/>
            <w:ind w:left="426"/>
          </w:pPr>
        </w:pPrChange>
      </w:pPr>
      <w:ins w:id="7549" w:author="chaniaayulestari@outlook.com" w:date="2021-11-13T17:36:00Z">
        <w:del w:id="7550" w:author="Rafi Aziizi" w:date="2021-11-13T18:28:00Z">
          <w:r w:rsidDel="00E51900">
            <w:tab/>
          </w:r>
        </w:del>
      </w:ins>
    </w:p>
    <w:p w14:paraId="5D74561A" w14:textId="1CE0AD32" w:rsidR="00A9216A" w:rsidDel="00E51900" w:rsidRDefault="00A9216A">
      <w:pPr>
        <w:rPr>
          <w:ins w:id="7551" w:author="chaniaayulestari@outlook.com" w:date="2021-11-13T17:35:00Z"/>
          <w:del w:id="7552" w:author="Rafi Aziizi" w:date="2021-11-13T18:28:00Z"/>
        </w:rPr>
        <w:pPrChange w:id="7553" w:author="Rafi Aziizi" w:date="2021-11-13T18:28:00Z">
          <w:pPr>
            <w:pStyle w:val="ListParagraph"/>
            <w:ind w:left="426"/>
          </w:pPr>
        </w:pPrChange>
      </w:pPr>
    </w:p>
    <w:p w14:paraId="59EF701B" w14:textId="7261216A" w:rsidR="00A9216A" w:rsidDel="00E51900" w:rsidRDefault="00A9216A">
      <w:pPr>
        <w:rPr>
          <w:ins w:id="7554" w:author="chaniaayulestari@outlook.com" w:date="2021-11-13T17:35:00Z"/>
          <w:del w:id="7555" w:author="Rafi Aziizi" w:date="2021-11-13T18:28:00Z"/>
        </w:rPr>
        <w:pPrChange w:id="7556" w:author="Rafi Aziizi" w:date="2021-11-13T18:28:00Z">
          <w:pPr>
            <w:pStyle w:val="ListParagraph"/>
            <w:ind w:left="426"/>
          </w:pPr>
        </w:pPrChange>
      </w:pPr>
    </w:p>
    <w:p w14:paraId="655D4E52" w14:textId="134BDFF0" w:rsidR="00A9216A" w:rsidDel="00E51900" w:rsidRDefault="00A9216A">
      <w:pPr>
        <w:rPr>
          <w:ins w:id="7557" w:author="chaniaayulestari@outlook.com" w:date="2021-11-13T17:35:00Z"/>
          <w:del w:id="7558" w:author="Rafi Aziizi" w:date="2021-11-13T18:28:00Z"/>
        </w:rPr>
        <w:pPrChange w:id="7559" w:author="Rafi Aziizi" w:date="2021-11-13T18:28:00Z">
          <w:pPr>
            <w:pStyle w:val="ListParagraph"/>
            <w:ind w:left="426"/>
          </w:pPr>
        </w:pPrChange>
      </w:pPr>
    </w:p>
    <w:p w14:paraId="23C5E1FB" w14:textId="6EA0A02D" w:rsidR="00B326A7" w:rsidRPr="002040D9" w:rsidDel="00B326A7" w:rsidRDefault="00B326A7">
      <w:pPr>
        <w:pStyle w:val="ListParagraph"/>
        <w:ind w:left="426"/>
        <w:rPr>
          <w:ins w:id="7560" w:author="Rafi Aziizi" w:date="2021-11-13T11:31:00Z"/>
          <w:del w:id="7561" w:author="chaniaayulestari@outlook.com" w:date="2021-11-13T16:26:00Z"/>
          <w:b/>
          <w:bCs/>
          <w:rPrChange w:id="7562" w:author="chaniaayulestari@outlook.com" w:date="2021-11-13T15:20:00Z">
            <w:rPr>
              <w:ins w:id="7563" w:author="Rafi Aziizi" w:date="2021-11-13T11:31:00Z"/>
              <w:del w:id="7564" w:author="chaniaayulestari@outlook.com" w:date="2021-11-13T16:26:00Z"/>
            </w:rPr>
          </w:rPrChange>
        </w:rPr>
        <w:pPrChange w:id="7565" w:author="chaniaayulestari@outlook.com" w:date="2021-11-13T16:20:00Z">
          <w:pPr>
            <w:pStyle w:val="ListParagraph"/>
            <w:numPr>
              <w:numId w:val="117"/>
            </w:numPr>
            <w:ind w:hanging="360"/>
          </w:pPr>
        </w:pPrChange>
      </w:pPr>
    </w:p>
    <w:p w14:paraId="4707779E" w14:textId="3FD3CAF1" w:rsidR="00194DFD" w:rsidDel="00FE2102" w:rsidRDefault="007A54E1">
      <w:pPr>
        <w:rPr>
          <w:del w:id="7566" w:author="chaniaayulestari@outlook.com" w:date="2021-11-12T16:36:00Z"/>
          <w:lang w:val="id-ID"/>
        </w:rPr>
        <w:pPrChange w:id="7567" w:author="Rafi Aziizi" w:date="2021-11-13T11:31:00Z">
          <w:pPr>
            <w:ind w:left="66"/>
          </w:pPr>
        </w:pPrChange>
      </w:pPr>
      <w:del w:id="7568" w:author="chaniaayulestari@outlook.com" w:date="2021-11-12T16:36:00Z">
        <w:r>
          <w:rPr>
            <w:noProof/>
          </w:rPr>
          <w:pict w14:anchorId="17EB7AD4">
            <v:shape id="Text Box 66" o:spid="_x0000_s2175" type="#_x0000_t202" style="position:absolute;left:0;text-align:left;margin-left:1.5pt;margin-top:415.55pt;width:396.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Dk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" stroked="f">
              <v:textbox style="mso-next-textbox:#Text Box 66;mso-fit-shape-to-text:t" inset="0,0,0,0">
                <w:txbxContent>
                  <w:p w14:paraId="1AD26FFE" w14:textId="342ACAEC" w:rsidR="004A4F76" w:rsidRPr="00C5067F" w:rsidRDefault="004A4F76" w:rsidP="00194DFD">
                    <w:pPr>
                      <w:pStyle w:val="Caption"/>
                      <w:jc w:val="center"/>
                      <w:rPr>
                        <w:noProof/>
                        <w:sz w:val="24"/>
                        <w:szCs w:val="24"/>
                      </w:rPr>
                    </w:pPr>
                    <w:r>
                      <w:t xml:space="preserve">Gambar 3. </w:t>
                    </w:r>
                    <w:ins w:id="7569" w:author="chaniaayulestari@outlook.com" w:date="2021-11-13T13:45:00Z">
                      <w:r>
                        <w:fldChar w:fldCharType="begin"/>
                      </w:r>
                      <w:r>
                        <w:instrText xml:space="preserve"> SEQ Gambar_3. \* ARABIC </w:instrText>
                      </w:r>
                    </w:ins>
                    <w:r>
                      <w:fldChar w:fldCharType="separate"/>
                    </w:r>
                    <w:ins w:id="7570" w:author="chaniaayulestari@outlook.com" w:date="2021-11-13T13:45:00Z">
                      <w:r>
                        <w:rPr>
                          <w:noProof/>
                        </w:rPr>
                        <w:t>11</w:t>
                      </w:r>
                      <w:r>
                        <w:fldChar w:fldCharType="end"/>
                      </w:r>
                    </w:ins>
                    <w:del w:id="75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w:r>
      </w:del>
      <w:del w:id="7572" w:author="chaniaayulestari@outlook.com" w:date="2021-11-12T16:35:00Z">
        <w:r w:rsidR="00194DFD" w:rsidDel="00FE2102">
          <w:rPr>
            <w:noProof/>
          </w:rPr>
          <w:drawing>
            <wp:anchor distT="0" distB="0" distL="114300" distR="114300" simplePos="0" relativeHeight="251610624" behindDoc="1" locked="0" layoutInCell="1" allowOverlap="1" wp14:anchorId="3129189B" wp14:editId="3A06EAA3">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7573" w:author="chaniaayulestari@outlook.com" w:date="2021-11-12T16:36:00Z"/>
          <w:lang w:val="id-ID"/>
        </w:rPr>
        <w:pPrChange w:id="7574" w:author="Rafi Aziizi" w:date="2021-11-13T11:31:00Z">
          <w:pPr>
            <w:ind w:left="66"/>
          </w:pPr>
        </w:pPrChange>
      </w:pPr>
    </w:p>
    <w:p w14:paraId="12D34672" w14:textId="0EDBD35F" w:rsidR="00194DFD" w:rsidDel="00FE2102" w:rsidRDefault="00194DFD">
      <w:pPr>
        <w:rPr>
          <w:del w:id="7575" w:author="chaniaayulestari@outlook.com" w:date="2021-11-12T16:36:00Z"/>
          <w:lang w:val="id-ID"/>
        </w:rPr>
        <w:pPrChange w:id="7576" w:author="Rafi Aziizi" w:date="2021-11-13T11:31:00Z">
          <w:pPr>
            <w:ind w:left="66"/>
          </w:pPr>
        </w:pPrChange>
      </w:pPr>
    </w:p>
    <w:p w14:paraId="60B5F2AA" w14:textId="2248A800" w:rsidR="00194DFD" w:rsidDel="00FE2102" w:rsidRDefault="00194DFD">
      <w:pPr>
        <w:rPr>
          <w:del w:id="7577" w:author="chaniaayulestari@outlook.com" w:date="2021-11-12T16:36:00Z"/>
          <w:lang w:val="id-ID"/>
        </w:rPr>
        <w:pPrChange w:id="7578" w:author="Rafi Aziizi" w:date="2021-11-13T11:31:00Z">
          <w:pPr>
            <w:ind w:left="66"/>
          </w:pPr>
        </w:pPrChange>
      </w:pPr>
    </w:p>
    <w:p w14:paraId="7E16EC80" w14:textId="5861BC39" w:rsidR="00194DFD" w:rsidDel="00FE2102" w:rsidRDefault="00194DFD">
      <w:pPr>
        <w:rPr>
          <w:del w:id="7579" w:author="chaniaayulestari@outlook.com" w:date="2021-11-12T16:36:00Z"/>
          <w:lang w:val="id-ID"/>
        </w:rPr>
        <w:pPrChange w:id="7580" w:author="Rafi Aziizi" w:date="2021-11-13T11:31:00Z">
          <w:pPr>
            <w:ind w:left="66"/>
          </w:pPr>
        </w:pPrChange>
      </w:pPr>
    </w:p>
    <w:p w14:paraId="3EF8B558" w14:textId="387EC7B3" w:rsidR="00194DFD" w:rsidDel="00FE2102" w:rsidRDefault="00194DFD">
      <w:pPr>
        <w:rPr>
          <w:del w:id="7581" w:author="chaniaayulestari@outlook.com" w:date="2021-11-12T16:36:00Z"/>
          <w:lang w:val="id-ID"/>
        </w:rPr>
        <w:pPrChange w:id="7582" w:author="Rafi Aziizi" w:date="2021-11-13T11:31:00Z">
          <w:pPr>
            <w:ind w:left="66"/>
          </w:pPr>
        </w:pPrChange>
      </w:pPr>
    </w:p>
    <w:p w14:paraId="67718050" w14:textId="72BFF491" w:rsidR="00194DFD" w:rsidDel="00FE2102" w:rsidRDefault="00194DFD">
      <w:pPr>
        <w:rPr>
          <w:del w:id="7583" w:author="chaniaayulestari@outlook.com" w:date="2021-11-12T16:36:00Z"/>
          <w:lang w:val="id-ID"/>
        </w:rPr>
        <w:pPrChange w:id="7584" w:author="Rafi Aziizi" w:date="2021-11-13T11:31:00Z">
          <w:pPr>
            <w:ind w:left="66"/>
          </w:pPr>
        </w:pPrChange>
      </w:pPr>
    </w:p>
    <w:p w14:paraId="2AE95BCD" w14:textId="49165703" w:rsidR="00194DFD" w:rsidDel="00FE2102" w:rsidRDefault="00194DFD">
      <w:pPr>
        <w:rPr>
          <w:del w:id="7585" w:author="chaniaayulestari@outlook.com" w:date="2021-11-12T16:36:00Z"/>
          <w:lang w:val="id-ID"/>
        </w:rPr>
        <w:pPrChange w:id="7586" w:author="Rafi Aziizi" w:date="2021-11-13T11:31:00Z">
          <w:pPr>
            <w:ind w:left="66"/>
          </w:pPr>
        </w:pPrChange>
      </w:pPr>
    </w:p>
    <w:p w14:paraId="4DE1042D" w14:textId="7914DD23" w:rsidR="00194DFD" w:rsidDel="00FE2102" w:rsidRDefault="00194DFD">
      <w:pPr>
        <w:rPr>
          <w:del w:id="7587" w:author="chaniaayulestari@outlook.com" w:date="2021-11-12T16:36:00Z"/>
          <w:lang w:val="id-ID"/>
        </w:rPr>
        <w:pPrChange w:id="7588" w:author="Rafi Aziizi" w:date="2021-11-13T11:31:00Z">
          <w:pPr>
            <w:ind w:left="66"/>
          </w:pPr>
        </w:pPrChange>
      </w:pPr>
    </w:p>
    <w:p w14:paraId="1D0EABD8" w14:textId="307479C2" w:rsidR="00194DFD" w:rsidDel="00FE2102" w:rsidRDefault="00194DFD">
      <w:pPr>
        <w:rPr>
          <w:del w:id="7589" w:author="chaniaayulestari@outlook.com" w:date="2021-11-12T16:36:00Z"/>
          <w:lang w:val="id-ID"/>
        </w:rPr>
        <w:pPrChange w:id="7590" w:author="Rafi Aziizi" w:date="2021-11-13T11:31:00Z">
          <w:pPr>
            <w:ind w:left="66"/>
          </w:pPr>
        </w:pPrChange>
      </w:pPr>
    </w:p>
    <w:p w14:paraId="64BFA6BF" w14:textId="7F6FCCA2" w:rsidR="00194DFD" w:rsidDel="00FE2102" w:rsidRDefault="00194DFD">
      <w:pPr>
        <w:rPr>
          <w:del w:id="7591" w:author="chaniaayulestari@outlook.com" w:date="2021-11-12T16:36:00Z"/>
          <w:lang w:val="id-ID"/>
        </w:rPr>
        <w:pPrChange w:id="7592" w:author="Rafi Aziizi" w:date="2021-11-13T11:31:00Z">
          <w:pPr>
            <w:ind w:left="66"/>
          </w:pPr>
        </w:pPrChange>
      </w:pPr>
    </w:p>
    <w:p w14:paraId="18A16E81" w14:textId="7F0A55CA" w:rsidR="00194DFD" w:rsidDel="00FE2102" w:rsidRDefault="00194DFD">
      <w:pPr>
        <w:rPr>
          <w:del w:id="7593" w:author="chaniaayulestari@outlook.com" w:date="2021-11-12T16:36:00Z"/>
          <w:lang w:val="id-ID"/>
        </w:rPr>
        <w:pPrChange w:id="7594" w:author="Rafi Aziizi" w:date="2021-11-13T11:31:00Z">
          <w:pPr>
            <w:ind w:left="66"/>
          </w:pPr>
        </w:pPrChange>
      </w:pPr>
    </w:p>
    <w:p w14:paraId="5483B00B" w14:textId="4A8A18CC" w:rsidR="00194DFD" w:rsidDel="00FE2102" w:rsidRDefault="00194DFD">
      <w:pPr>
        <w:rPr>
          <w:del w:id="7595" w:author="chaniaayulestari@outlook.com" w:date="2021-11-12T16:36:00Z"/>
          <w:lang w:val="id-ID"/>
        </w:rPr>
        <w:pPrChange w:id="7596" w:author="Rafi Aziizi" w:date="2021-11-13T11:31:00Z">
          <w:pPr>
            <w:ind w:left="66"/>
          </w:pPr>
        </w:pPrChange>
      </w:pPr>
    </w:p>
    <w:p w14:paraId="76993A50" w14:textId="2EE63209" w:rsidR="00194DFD" w:rsidDel="00FE2102" w:rsidRDefault="00194DFD">
      <w:pPr>
        <w:rPr>
          <w:del w:id="7597" w:author="chaniaayulestari@outlook.com" w:date="2021-11-12T16:36:00Z"/>
          <w:lang w:val="id-ID"/>
        </w:rPr>
        <w:pPrChange w:id="7598" w:author="Rafi Aziizi" w:date="2021-11-13T11:31:00Z">
          <w:pPr>
            <w:ind w:left="66"/>
          </w:pPr>
        </w:pPrChange>
      </w:pPr>
    </w:p>
    <w:p w14:paraId="291960A5" w14:textId="501A5AA3" w:rsidR="00194DFD" w:rsidDel="00FE2102" w:rsidRDefault="00194DFD">
      <w:pPr>
        <w:rPr>
          <w:del w:id="7599" w:author="chaniaayulestari@outlook.com" w:date="2021-11-12T16:36:00Z"/>
          <w:lang w:val="id-ID"/>
        </w:rPr>
        <w:pPrChange w:id="7600" w:author="Rafi Aziizi" w:date="2021-11-13T11:31:00Z">
          <w:pPr>
            <w:ind w:left="66"/>
          </w:pPr>
        </w:pPrChange>
      </w:pPr>
    </w:p>
    <w:p w14:paraId="2CBA4DF8" w14:textId="1E13F11D" w:rsidR="00194DFD" w:rsidDel="00FE2102" w:rsidRDefault="00194DFD">
      <w:pPr>
        <w:rPr>
          <w:del w:id="7601" w:author="chaniaayulestari@outlook.com" w:date="2021-11-12T16:36:00Z"/>
          <w:lang w:val="id-ID"/>
        </w:rPr>
        <w:pPrChange w:id="7602" w:author="Rafi Aziizi" w:date="2021-11-13T11:31:00Z">
          <w:pPr>
            <w:ind w:left="66"/>
          </w:pPr>
        </w:pPrChange>
      </w:pPr>
    </w:p>
    <w:p w14:paraId="004CE3C8" w14:textId="7E15AD76" w:rsidR="00194DFD" w:rsidDel="00FE2102" w:rsidRDefault="00194DFD">
      <w:pPr>
        <w:rPr>
          <w:del w:id="7603" w:author="chaniaayulestari@outlook.com" w:date="2021-11-12T16:36:00Z"/>
          <w:lang w:val="id-ID"/>
        </w:rPr>
        <w:pPrChange w:id="7604" w:author="Rafi Aziizi" w:date="2021-11-13T11:31:00Z">
          <w:pPr>
            <w:ind w:left="66"/>
          </w:pPr>
        </w:pPrChange>
      </w:pPr>
    </w:p>
    <w:p w14:paraId="2D79E7BA" w14:textId="20AC9675" w:rsidR="00194DFD" w:rsidDel="00FE2102" w:rsidRDefault="00194DFD">
      <w:pPr>
        <w:rPr>
          <w:del w:id="7605" w:author="chaniaayulestari@outlook.com" w:date="2021-11-12T16:36:00Z"/>
          <w:lang w:val="id-ID"/>
        </w:rPr>
        <w:pPrChange w:id="7606" w:author="Rafi Aziizi" w:date="2021-11-13T11:31:00Z">
          <w:pPr>
            <w:ind w:left="66"/>
          </w:pPr>
        </w:pPrChange>
      </w:pPr>
    </w:p>
    <w:p w14:paraId="106E6F87" w14:textId="1814D375" w:rsidR="00194DFD" w:rsidDel="00FE2102" w:rsidRDefault="00194DFD">
      <w:pPr>
        <w:rPr>
          <w:del w:id="7607" w:author="chaniaayulestari@outlook.com" w:date="2021-11-12T16:36:00Z"/>
          <w:lang w:val="id-ID"/>
        </w:rPr>
        <w:pPrChange w:id="7608" w:author="Rafi Aziizi" w:date="2021-11-13T11:31:00Z">
          <w:pPr>
            <w:ind w:left="66"/>
          </w:pPr>
        </w:pPrChange>
      </w:pPr>
    </w:p>
    <w:p w14:paraId="1B3B4429" w14:textId="7200F7E2" w:rsidR="00194DFD" w:rsidDel="00FE2102" w:rsidRDefault="00194DFD">
      <w:pPr>
        <w:rPr>
          <w:del w:id="7609" w:author="chaniaayulestari@outlook.com" w:date="2021-11-12T16:36:00Z"/>
          <w:lang w:val="id-ID"/>
        </w:rPr>
        <w:pPrChange w:id="7610" w:author="Rafi Aziizi" w:date="2021-11-13T11:31:00Z">
          <w:pPr>
            <w:ind w:left="66"/>
          </w:pPr>
        </w:pPrChange>
      </w:pPr>
    </w:p>
    <w:p w14:paraId="01F97FD7" w14:textId="6BBD2302" w:rsidR="00A2766B" w:rsidRPr="004A229B" w:rsidDel="00FF5489" w:rsidRDefault="00A2766B">
      <w:pPr>
        <w:rPr>
          <w:del w:id="7611" w:author="Rafi Aziizi" w:date="2021-11-13T11:31:00Z"/>
          <w:lang w:val="id-ID"/>
        </w:rPr>
        <w:pPrChange w:id="7612"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7613" w:author="Rafi Aziizi" w:date="2021-11-13T12:04:00Z">
            <w:rPr>
              <w:lang w:val="id-ID"/>
            </w:rPr>
          </w:rPrChange>
        </w:rPr>
      </w:pPr>
      <w:r w:rsidRPr="004822D0">
        <w:rPr>
          <w:b/>
          <w:bCs/>
          <w:rPrChange w:id="7614" w:author="Rafi Aziizi" w:date="2021-11-13T12:04:00Z">
            <w:rPr/>
          </w:rPrChange>
        </w:rPr>
        <w:t>Kelola Kelas</w:t>
      </w:r>
    </w:p>
    <w:p w14:paraId="7A8EBDD8" w14:textId="1F3D33BC" w:rsidR="000F4D3A" w:rsidRDefault="000F4D3A" w:rsidP="000F4D3A">
      <w:pPr>
        <w:ind w:firstLine="426"/>
      </w:pPr>
      <w:r w:rsidRPr="005B28D5">
        <w:rPr>
          <w:i/>
        </w:rPr>
        <w:t>Sequence diagram</w:t>
      </w:r>
      <w:r>
        <w:t xml:space="preserve"> ini menjelaskan interaksi admin dengan sistem </w:t>
      </w:r>
      <w:ins w:id="7615"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7616"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ins w:id="7617" w:author="Rafi Aziizi" w:date="2021-11-14T10:13:00Z">
        <w:r w:rsidR="00ED47C8">
          <w:t>pada</w:t>
        </w:r>
        <w:r w:rsidR="00ED47C8" w:rsidRPr="005B28D5">
          <w:rPr>
            <w:lang w:val="id-ID"/>
          </w:rPr>
          <w:t xml:space="preserve"> </w:t>
        </w:r>
        <w:r w:rsidR="00ED47C8">
          <w:t>gambar dibawah ini :</w:t>
        </w:r>
      </w:ins>
      <w:del w:id="7618"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7619" w:author="chaniaayulestari@outlook.com" w:date="2021-11-14T06:37:00Z">
        <w:del w:id="7620"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7621" w:author="chaniaayulestari@outlook.com" w:date="2021-11-13T20:33:00Z"/>
          <w:b/>
          <w:bCs/>
        </w:rPr>
      </w:pPr>
      <w:ins w:id="7622" w:author="Rafi Aziizi" w:date="2021-11-13T11:32:00Z">
        <w:r w:rsidRPr="002040D9">
          <w:rPr>
            <w:b/>
            <w:bCs/>
            <w:noProof/>
            <w:rPrChange w:id="7623" w:author="chaniaayulestari@outlook.com" w:date="2021-11-13T15:20:00Z">
              <w:rPr>
                <w:noProof/>
              </w:rPr>
            </w:rPrChange>
          </w:rPr>
          <w:t xml:space="preserve">Lihat </w:t>
        </w:r>
      </w:ins>
      <w:ins w:id="7624" w:author="Rafi Aziizi" w:date="2021-11-13T11:33:00Z">
        <w:r w:rsidRPr="002040D9">
          <w:rPr>
            <w:b/>
            <w:bCs/>
            <w:noProof/>
            <w:rPrChange w:id="7625" w:author="chaniaayulestari@outlook.com" w:date="2021-11-13T15:20:00Z">
              <w:rPr>
                <w:noProof/>
              </w:rPr>
            </w:rPrChange>
          </w:rPr>
          <w:t>Kelas</w:t>
        </w:r>
      </w:ins>
    </w:p>
    <w:p w14:paraId="52561E15" w14:textId="5CA85207" w:rsidR="006A1DDD" w:rsidRDefault="007A54E1" w:rsidP="006A1DDD">
      <w:pPr>
        <w:rPr>
          <w:ins w:id="7626" w:author="chaniaayulestari@outlook.com" w:date="2021-11-13T20:33:00Z"/>
          <w:b/>
          <w:bCs/>
        </w:rPr>
      </w:pPr>
      <w:ins w:id="7627" w:author="chaniaayulestari@outlook.com" w:date="2021-11-13T20:33:00Z">
        <w:r>
          <w:rPr>
            <w:noProof/>
          </w:rPr>
          <w:pict w14:anchorId="5A694D7E">
            <v:shape id="_x0000_s2234" type="#_x0000_t202" style="position:absolute;left:0;text-align:left;margin-left:-.35pt;margin-top:279.6pt;width:396.85pt;height:.05pt;z-index:251743744;mso-position-horizontal-relative:text;mso-position-vertical-relative:text" stroked="f">
              <v:textbox style="mso-next-textbox:#_x0000_s2234;mso-fit-shape-to-text:t" inset="0,0,0,0">
                <w:txbxContent>
                  <w:p w14:paraId="14CECD57" w14:textId="76A7F7EA" w:rsidR="004A4F76" w:rsidRPr="00D84AC7" w:rsidRDefault="004A4F76">
                    <w:pPr>
                      <w:pStyle w:val="Caption"/>
                      <w:jc w:val="center"/>
                      <w:rPr>
                        <w:noProof/>
                      </w:rPr>
                      <w:pPrChange w:id="7628" w:author="chaniaayulestari@outlook.com" w:date="2021-11-13T20:33:00Z">
                        <w:pPr/>
                      </w:pPrChange>
                    </w:pPr>
                    <w:bookmarkStart w:id="7629" w:name="_Toc87729277"/>
                    <w:bookmarkStart w:id="7630" w:name="_Toc87731465"/>
                    <w:ins w:id="7631" w:author="chaniaayulestari@outlook.com" w:date="2021-11-13T20:33:00Z">
                      <w:r>
                        <w:t xml:space="preserve">Gambar 3. </w:t>
                      </w:r>
                      <w:r>
                        <w:fldChar w:fldCharType="begin"/>
                      </w:r>
                      <w:r>
                        <w:instrText xml:space="preserve"> SEQ Gambar___3. \* ARABIC </w:instrText>
                      </w:r>
                    </w:ins>
                    <w:r>
                      <w:fldChar w:fldCharType="separate"/>
                    </w:r>
                    <w:ins w:id="7632" w:author="Rafi Aziizi" w:date="2021-11-14T10:19:00Z">
                      <w:r>
                        <w:rPr>
                          <w:noProof/>
                        </w:rPr>
                        <w:t>32</w:t>
                      </w:r>
                    </w:ins>
                    <w:ins w:id="7633" w:author="chaniaayulestari@outlook.com" w:date="2021-11-13T21:25:00Z">
                      <w:del w:id="7634" w:author="Rafi Aziizi" w:date="2021-11-14T09:53:00Z">
                        <w:r w:rsidDel="00590A19">
                          <w:rPr>
                            <w:noProof/>
                          </w:rPr>
                          <w:delText>30</w:delText>
                        </w:r>
                      </w:del>
                    </w:ins>
                    <w:ins w:id="7635" w:author="chaniaayulestari@outlook.com" w:date="2021-11-13T20:33:00Z">
                      <w:r>
                        <w:fldChar w:fldCharType="end"/>
                      </w:r>
                      <w:r>
                        <w:t xml:space="preserve"> </w:t>
                      </w:r>
                      <w:r w:rsidRPr="00982066">
                        <w:t xml:space="preserve">Sequence Diagram </w:t>
                      </w:r>
                      <w:r>
                        <w:t xml:space="preserve"> Lihat Data Kelas</w:t>
                      </w:r>
                    </w:ins>
                    <w:bookmarkEnd w:id="7629"/>
                    <w:bookmarkEnd w:id="7630"/>
                  </w:p>
                </w:txbxContent>
              </v:textbox>
            </v:shape>
          </w:pict>
        </w:r>
      </w:ins>
      <w:ins w:id="7636" w:author="chaniaayulestari@outlook.com" w:date="2021-11-13T16:27:00Z">
        <w:r w:rsidR="006A1DDD">
          <w:rPr>
            <w:noProof/>
          </w:rPr>
          <w:drawing>
            <wp:anchor distT="0" distB="0" distL="114300" distR="114300" simplePos="0" relativeHeight="251621888" behindDoc="1" locked="0" layoutInCell="1" allowOverlap="1" wp14:anchorId="359DD320" wp14:editId="3664332D">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7637" w:author="chaniaayulestari@outlook.com" w:date="2021-11-13T20:33:00Z"/>
          <w:b/>
          <w:bCs/>
        </w:rPr>
      </w:pPr>
    </w:p>
    <w:p w14:paraId="0D873172" w14:textId="60FEBD67" w:rsidR="00753699" w:rsidRDefault="00753699" w:rsidP="006A1DDD">
      <w:pPr>
        <w:rPr>
          <w:ins w:id="7638" w:author="chaniaayulestari@outlook.com" w:date="2021-11-13T20:33:00Z"/>
          <w:b/>
          <w:bCs/>
        </w:rPr>
      </w:pPr>
    </w:p>
    <w:p w14:paraId="27B4F542" w14:textId="7AE84B56" w:rsidR="006A1DDD" w:rsidRDefault="006A1DDD" w:rsidP="006A1DDD">
      <w:pPr>
        <w:rPr>
          <w:ins w:id="7639" w:author="chaniaayulestari@outlook.com" w:date="2021-11-13T20:33:00Z"/>
          <w:b/>
          <w:bCs/>
        </w:rPr>
      </w:pPr>
    </w:p>
    <w:p w14:paraId="3C9F285D" w14:textId="40DC5705" w:rsidR="006A1DDD" w:rsidRDefault="006A1DDD" w:rsidP="006A1DDD">
      <w:pPr>
        <w:rPr>
          <w:ins w:id="7640" w:author="chaniaayulestari@outlook.com" w:date="2021-11-13T20:33:00Z"/>
          <w:b/>
          <w:bCs/>
        </w:rPr>
      </w:pPr>
    </w:p>
    <w:p w14:paraId="60032F7C" w14:textId="75418BA0" w:rsidR="006A1DDD" w:rsidRDefault="006A1DDD" w:rsidP="006A1DDD">
      <w:pPr>
        <w:rPr>
          <w:ins w:id="7641" w:author="chaniaayulestari@outlook.com" w:date="2021-11-13T20:33:00Z"/>
          <w:b/>
          <w:bCs/>
        </w:rPr>
      </w:pPr>
    </w:p>
    <w:p w14:paraId="6E966252" w14:textId="1A46E4E5" w:rsidR="006A1DDD" w:rsidRDefault="006A1DDD" w:rsidP="006A1DDD">
      <w:pPr>
        <w:rPr>
          <w:ins w:id="7642" w:author="chaniaayulestari@outlook.com" w:date="2021-11-13T20:33:00Z"/>
          <w:b/>
          <w:bCs/>
        </w:rPr>
      </w:pPr>
    </w:p>
    <w:p w14:paraId="2CC7D778" w14:textId="09A1EBDE" w:rsidR="006A1DDD" w:rsidRDefault="006A1DDD" w:rsidP="006A1DDD">
      <w:pPr>
        <w:rPr>
          <w:ins w:id="7643" w:author="chaniaayulestari@outlook.com" w:date="2021-11-13T20:33:00Z"/>
          <w:b/>
          <w:bCs/>
        </w:rPr>
      </w:pPr>
    </w:p>
    <w:p w14:paraId="23E24BE3" w14:textId="3B860BB2" w:rsidR="006A1DDD" w:rsidRDefault="006A1DDD" w:rsidP="006A1DDD">
      <w:pPr>
        <w:rPr>
          <w:ins w:id="7644" w:author="chaniaayulestari@outlook.com" w:date="2021-11-13T20:33:00Z"/>
          <w:b/>
          <w:bCs/>
        </w:rPr>
      </w:pPr>
    </w:p>
    <w:p w14:paraId="207B8967" w14:textId="3E52F0D0" w:rsidR="006A1DDD" w:rsidRDefault="006A1DDD" w:rsidP="006A1DDD">
      <w:pPr>
        <w:rPr>
          <w:ins w:id="7645" w:author="chaniaayulestari@outlook.com" w:date="2021-11-13T20:33:00Z"/>
          <w:b/>
          <w:bCs/>
        </w:rPr>
      </w:pPr>
    </w:p>
    <w:p w14:paraId="0EED1E7A" w14:textId="39B6E9AA" w:rsidR="006A1DDD" w:rsidRDefault="006A1DDD" w:rsidP="006A1DDD">
      <w:pPr>
        <w:rPr>
          <w:ins w:id="7646" w:author="chaniaayulestari@outlook.com" w:date="2021-11-13T20:33:00Z"/>
          <w:b/>
          <w:bCs/>
        </w:rPr>
      </w:pPr>
    </w:p>
    <w:p w14:paraId="392EF334" w14:textId="5934E090" w:rsidR="006A1DDD" w:rsidRDefault="006A1DDD" w:rsidP="006A1DDD">
      <w:pPr>
        <w:rPr>
          <w:ins w:id="7647" w:author="chaniaayulestari@outlook.com" w:date="2021-11-13T20:33:00Z"/>
          <w:b/>
          <w:bCs/>
        </w:rPr>
      </w:pPr>
    </w:p>
    <w:p w14:paraId="5C97E9E0" w14:textId="4AF40FFD" w:rsidR="006A1DDD" w:rsidRDefault="006A1DDD" w:rsidP="006A1DDD">
      <w:pPr>
        <w:rPr>
          <w:ins w:id="7648" w:author="chaniaayulestari@outlook.com" w:date="2021-11-13T20:33:00Z"/>
          <w:b/>
          <w:bCs/>
        </w:rPr>
      </w:pPr>
    </w:p>
    <w:p w14:paraId="1016400B" w14:textId="40A3A563" w:rsidR="006A1DDD" w:rsidRDefault="006A1DDD" w:rsidP="006A1DDD">
      <w:pPr>
        <w:rPr>
          <w:ins w:id="7649" w:author="chaniaayulestari@outlook.com" w:date="2021-11-13T20:33:00Z"/>
          <w:b/>
          <w:bCs/>
        </w:rPr>
      </w:pPr>
    </w:p>
    <w:p w14:paraId="610C9410" w14:textId="77777777" w:rsidR="006A1DDD" w:rsidRPr="006A1DDD" w:rsidRDefault="006A1DDD">
      <w:pPr>
        <w:rPr>
          <w:ins w:id="7650" w:author="chaniaayulestari@outlook.com" w:date="2021-11-13T16:31:00Z"/>
          <w:b/>
          <w:bCs/>
          <w:rPrChange w:id="7651" w:author="chaniaayulestari@outlook.com" w:date="2021-11-13T20:33:00Z">
            <w:rPr>
              <w:ins w:id="7652" w:author="chaniaayulestari@outlook.com" w:date="2021-11-13T16:31:00Z"/>
            </w:rPr>
          </w:rPrChange>
        </w:rPr>
        <w:pPrChange w:id="7653" w:author="chaniaayulestari@outlook.com" w:date="2021-11-13T20:33:00Z">
          <w:pPr>
            <w:ind w:left="66"/>
          </w:pPr>
        </w:pPrChange>
      </w:pPr>
    </w:p>
    <w:p w14:paraId="4B292402" w14:textId="6C059C5E" w:rsidR="00B326A7" w:rsidRPr="00B326A7" w:rsidDel="006A1DDD" w:rsidRDefault="00B326A7">
      <w:pPr>
        <w:pStyle w:val="Caption"/>
        <w:jc w:val="center"/>
        <w:rPr>
          <w:ins w:id="7654" w:author="Rafi Aziizi" w:date="2021-11-13T11:32:00Z"/>
          <w:del w:id="7655" w:author="chaniaayulestari@outlook.com" w:date="2021-11-13T20:32:00Z"/>
          <w:b/>
          <w:bCs/>
          <w:rPrChange w:id="7656" w:author="chaniaayulestari@outlook.com" w:date="2021-11-13T16:27:00Z">
            <w:rPr>
              <w:ins w:id="7657" w:author="Rafi Aziizi" w:date="2021-11-13T11:32:00Z"/>
              <w:del w:id="7658" w:author="chaniaayulestari@outlook.com" w:date="2021-11-13T20:32:00Z"/>
            </w:rPr>
          </w:rPrChange>
        </w:rPr>
        <w:pPrChange w:id="7659"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7660" w:author="chaniaayulestari@outlook.com" w:date="2021-11-13T16:27:00Z"/>
          <w:b/>
          <w:bCs/>
        </w:rPr>
      </w:pPr>
      <w:ins w:id="7661" w:author="Rafi Aziizi" w:date="2021-11-13T11:32:00Z">
        <w:r w:rsidRPr="002040D9">
          <w:rPr>
            <w:b/>
            <w:bCs/>
            <w:rPrChange w:id="7662" w:author="chaniaayulestari@outlook.com" w:date="2021-11-13T15:20:00Z">
              <w:rPr/>
            </w:rPrChange>
          </w:rPr>
          <w:t xml:space="preserve">Hapus </w:t>
        </w:r>
      </w:ins>
      <w:ins w:id="7663" w:author="Rafi Aziizi" w:date="2021-11-13T11:33:00Z">
        <w:r w:rsidRPr="002040D9">
          <w:rPr>
            <w:b/>
            <w:bCs/>
            <w:rPrChange w:id="7664" w:author="chaniaayulestari@outlook.com" w:date="2021-11-13T15:20:00Z">
              <w:rPr/>
            </w:rPrChange>
          </w:rPr>
          <w:t>Kelas</w:t>
        </w:r>
      </w:ins>
    </w:p>
    <w:p w14:paraId="784ED66F" w14:textId="0BC9BDC9" w:rsidR="006A1DDD" w:rsidRDefault="007A54E1">
      <w:pPr>
        <w:keepNext/>
        <w:ind w:left="66"/>
        <w:rPr>
          <w:ins w:id="7665" w:author="chaniaayulestari@outlook.com" w:date="2021-11-13T20:34:00Z"/>
        </w:rPr>
        <w:pPrChange w:id="7666" w:author="chaniaayulestari@outlook.com" w:date="2021-11-13T20:34:00Z">
          <w:pPr>
            <w:ind w:left="66"/>
          </w:pPr>
        </w:pPrChange>
      </w:pPr>
      <w:del w:id="7667" w:author="Rafi Aziizi" w:date="2021-11-14T10:00:00Z">
        <w:r>
          <w:pict w14:anchorId="4102C801">
            <v:shape id="Text Box 440" o:spid="_x0000_s234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0;mso-fit-shape-to-text:t" inset="0,0,0,0">
                <w:txbxContent>
                  <w:p w14:paraId="1F7EF361" w14:textId="22694754" w:rsidR="004A4F76" w:rsidRPr="00BB3D75" w:rsidRDefault="004A4F76">
                    <w:pPr>
                      <w:pStyle w:val="Caption"/>
                      <w:jc w:val="center"/>
                      <w:rPr>
                        <w:noProof/>
                      </w:rPr>
                      <w:pPrChange w:id="7668" w:author="chaniaayulestari@outlook.com" w:date="2021-11-13T16:33:00Z">
                        <w:pPr>
                          <w:ind w:left="66"/>
                        </w:pPr>
                      </w:pPrChange>
                    </w:pPr>
                    <w:bookmarkStart w:id="7669" w:name="_Toc87729213"/>
                    <w:ins w:id="7670" w:author="chaniaayulestari@outlook.com" w:date="2021-11-13T16:33:00Z">
                      <w:r>
                        <w:t xml:space="preserve">Gambar 3. </w:t>
                      </w:r>
                      <w:r>
                        <w:fldChar w:fldCharType="begin"/>
                      </w:r>
                      <w:r>
                        <w:instrText xml:space="preserve"> SEQ Gambar__3. \* ARABIC </w:instrText>
                      </w:r>
                    </w:ins>
                    <w:r>
                      <w:fldChar w:fldCharType="separate"/>
                    </w:r>
                    <w:ins w:id="7671" w:author="chaniaayulestari@outlook.com" w:date="2021-11-13T19:48:00Z">
                      <w:r>
                        <w:rPr>
                          <w:noProof/>
                        </w:rPr>
                        <w:t>32</w:t>
                      </w:r>
                    </w:ins>
                    <w:ins w:id="7672" w:author="chaniaayulestari@outlook.com" w:date="2021-11-13T16:33:00Z">
                      <w:r>
                        <w:fldChar w:fldCharType="end"/>
                      </w:r>
                      <w:r>
                        <w:t xml:space="preserve"> Sequece Diagram Hapus Dat Kelas</w:t>
                      </w:r>
                    </w:ins>
                    <w:bookmarkEnd w:id="7669"/>
                  </w:p>
                </w:txbxContent>
              </v:textbox>
              <w10:anchorlock/>
            </v:shape>
          </w:pict>
        </w:r>
      </w:del>
      <w:ins w:id="7673" w:author="chaniaayulestari@outlook.com" w:date="2021-11-13T16:32:00Z">
        <w:r w:rsidR="00753699">
          <w:rPr>
            <w:noProof/>
          </w:rPr>
          <w:drawing>
            <wp:inline distT="0" distB="0" distL="0" distR="0" wp14:anchorId="5D1398BD" wp14:editId="3D0C1585">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78CA81B4" w:rsidR="00753699" w:rsidRDefault="006A1DDD">
      <w:pPr>
        <w:pStyle w:val="Caption"/>
        <w:jc w:val="center"/>
        <w:rPr>
          <w:ins w:id="7674" w:author="chaniaayulestari@outlook.com" w:date="2021-11-13T16:33:00Z"/>
          <w:b/>
          <w:bCs/>
        </w:rPr>
        <w:pPrChange w:id="7675" w:author="chaniaayulestari@outlook.com" w:date="2021-11-13T20:34:00Z">
          <w:pPr>
            <w:ind w:left="66"/>
          </w:pPr>
        </w:pPrChange>
      </w:pPr>
      <w:bookmarkStart w:id="7676" w:name="_Toc87731466"/>
      <w:ins w:id="7677" w:author="chaniaayulestari@outlook.com" w:date="2021-11-13T20:34:00Z">
        <w:r>
          <w:t xml:space="preserve">Gambar 3. </w:t>
        </w:r>
        <w:r>
          <w:fldChar w:fldCharType="begin"/>
        </w:r>
        <w:r>
          <w:instrText xml:space="preserve"> SEQ Gambar___3. \* ARABIC </w:instrText>
        </w:r>
      </w:ins>
      <w:r>
        <w:fldChar w:fldCharType="separate"/>
      </w:r>
      <w:ins w:id="7678" w:author="Rafi Aziizi" w:date="2021-11-14T10:19:00Z">
        <w:r w:rsidR="00ED47C8">
          <w:rPr>
            <w:noProof/>
          </w:rPr>
          <w:t>33</w:t>
        </w:r>
      </w:ins>
      <w:ins w:id="7679" w:author="chaniaayulestari@outlook.com" w:date="2021-11-13T21:25:00Z">
        <w:del w:id="7680" w:author="Rafi Aziizi" w:date="2021-11-14T09:53:00Z">
          <w:r w:rsidR="00B46735" w:rsidDel="00590A19">
            <w:rPr>
              <w:noProof/>
            </w:rPr>
            <w:delText>31</w:delText>
          </w:r>
        </w:del>
      </w:ins>
      <w:ins w:id="7681" w:author="chaniaayulestari@outlook.com" w:date="2021-11-13T20:34:00Z">
        <w:r>
          <w:fldChar w:fldCharType="end"/>
        </w:r>
        <w:r>
          <w:t xml:space="preserve"> </w:t>
        </w:r>
        <w:r w:rsidRPr="002B11CE">
          <w:t xml:space="preserve">Sequence Diagram </w:t>
        </w:r>
        <w:r>
          <w:t xml:space="preserve"> Hapus Data Kelas</w:t>
        </w:r>
      </w:ins>
      <w:bookmarkEnd w:id="7676"/>
    </w:p>
    <w:p w14:paraId="3DF7758D" w14:textId="37F540E5" w:rsidR="00B326A7" w:rsidDel="00E51900" w:rsidRDefault="007A54E1">
      <w:pPr>
        <w:rPr>
          <w:ins w:id="7682" w:author="chaniaayulestari@outlook.com" w:date="2021-11-13T16:33:00Z"/>
          <w:del w:id="7683" w:author="Rafi Aziizi" w:date="2021-11-13T18:29:00Z"/>
          <w:b/>
          <w:bCs/>
        </w:rPr>
        <w:pPrChange w:id="7684" w:author="Rafi Aziizi" w:date="2021-11-13T18:29:00Z">
          <w:pPr>
            <w:ind w:left="66"/>
          </w:pPr>
        </w:pPrChange>
      </w:pPr>
      <w:del w:id="7685" w:author="chaniaayulestari@outlook.com" w:date="2021-11-13T20:33:00Z">
        <w:r>
          <w:pict w14:anchorId="1771A390">
            <v:shape id="Text Box 508" o:spid="_x0000_s2345"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08;mso-fit-shape-to-text:t" inset="0,0,0,0">
                <w:txbxContent>
                  <w:p w14:paraId="292F2890" w14:textId="44FA8FB9" w:rsidR="004A4F76" w:rsidRPr="00BB3D75" w:rsidRDefault="004A4F76">
                    <w:pPr>
                      <w:pStyle w:val="Caption"/>
                      <w:jc w:val="center"/>
                      <w:rPr>
                        <w:noProof/>
                      </w:rPr>
                      <w:pPrChange w:id="7686" w:author="chaniaayulestari@outlook.com" w:date="2021-11-13T16:33:00Z">
                        <w:pPr>
                          <w:ind w:left="66"/>
                        </w:pPr>
                      </w:pPrChange>
                    </w:pPr>
                  </w:p>
                </w:txbxContent>
              </v:textbox>
              <w10:anchorlock/>
            </v:shape>
          </w:pict>
        </w:r>
      </w:del>
    </w:p>
    <w:p w14:paraId="5A193E89" w14:textId="481870ED" w:rsidR="00753699" w:rsidDel="00E51900" w:rsidRDefault="00753699">
      <w:pPr>
        <w:rPr>
          <w:ins w:id="7687" w:author="chaniaayulestari@outlook.com" w:date="2021-11-13T16:33:00Z"/>
          <w:del w:id="7688" w:author="Rafi Aziizi" w:date="2021-11-13T18:29:00Z"/>
          <w:b/>
          <w:bCs/>
        </w:rPr>
        <w:pPrChange w:id="7689" w:author="Rafi Aziizi" w:date="2021-11-13T18:29:00Z">
          <w:pPr>
            <w:ind w:left="66"/>
          </w:pPr>
        </w:pPrChange>
      </w:pPr>
    </w:p>
    <w:p w14:paraId="00B2E3C4" w14:textId="6CB1053E" w:rsidR="00753699" w:rsidDel="00E51900" w:rsidRDefault="00753699">
      <w:pPr>
        <w:rPr>
          <w:ins w:id="7690" w:author="chaniaayulestari@outlook.com" w:date="2021-11-13T16:33:00Z"/>
          <w:del w:id="7691" w:author="Rafi Aziizi" w:date="2021-11-13T18:29:00Z"/>
          <w:b/>
          <w:bCs/>
        </w:rPr>
        <w:pPrChange w:id="7692" w:author="Rafi Aziizi" w:date="2021-11-13T18:29:00Z">
          <w:pPr>
            <w:ind w:left="66"/>
          </w:pPr>
        </w:pPrChange>
      </w:pPr>
    </w:p>
    <w:p w14:paraId="342F1DFD" w14:textId="5E2310DC" w:rsidR="00753699" w:rsidDel="00E51900" w:rsidRDefault="00753699">
      <w:pPr>
        <w:rPr>
          <w:ins w:id="7693" w:author="chaniaayulestari@outlook.com" w:date="2021-11-13T16:33:00Z"/>
          <w:del w:id="7694" w:author="Rafi Aziizi" w:date="2021-11-13T18:29:00Z"/>
          <w:b/>
          <w:bCs/>
        </w:rPr>
        <w:pPrChange w:id="7695" w:author="Rafi Aziizi" w:date="2021-11-13T18:29:00Z">
          <w:pPr>
            <w:ind w:left="66"/>
          </w:pPr>
        </w:pPrChange>
      </w:pPr>
    </w:p>
    <w:p w14:paraId="66867ADD" w14:textId="024AB326" w:rsidR="00753699" w:rsidDel="00E51900" w:rsidRDefault="00753699">
      <w:pPr>
        <w:rPr>
          <w:ins w:id="7696" w:author="chaniaayulestari@outlook.com" w:date="2021-11-13T16:33:00Z"/>
          <w:del w:id="7697" w:author="Rafi Aziizi" w:date="2021-11-13T18:29:00Z"/>
          <w:b/>
          <w:bCs/>
        </w:rPr>
        <w:pPrChange w:id="7698" w:author="Rafi Aziizi" w:date="2021-11-13T18:29:00Z">
          <w:pPr>
            <w:ind w:left="66"/>
          </w:pPr>
        </w:pPrChange>
      </w:pPr>
    </w:p>
    <w:p w14:paraId="1F8F2D82" w14:textId="34B95B85" w:rsidR="00753699" w:rsidDel="00E51900" w:rsidRDefault="00753699">
      <w:pPr>
        <w:rPr>
          <w:ins w:id="7699" w:author="chaniaayulestari@outlook.com" w:date="2021-11-13T16:33:00Z"/>
          <w:del w:id="7700" w:author="Rafi Aziizi" w:date="2021-11-13T18:29:00Z"/>
          <w:b/>
          <w:bCs/>
        </w:rPr>
        <w:pPrChange w:id="7701" w:author="Rafi Aziizi" w:date="2021-11-13T18:29:00Z">
          <w:pPr>
            <w:ind w:left="66"/>
          </w:pPr>
        </w:pPrChange>
      </w:pPr>
    </w:p>
    <w:p w14:paraId="4EF04C4A" w14:textId="1DCCD955" w:rsidR="00753699" w:rsidRPr="00B326A7" w:rsidDel="006A1DDD" w:rsidRDefault="00753699">
      <w:pPr>
        <w:rPr>
          <w:ins w:id="7702" w:author="Rafi Aziizi" w:date="2021-11-13T11:32:00Z"/>
          <w:del w:id="7703" w:author="chaniaayulestari@outlook.com" w:date="2021-11-13T20:34:00Z"/>
          <w:b/>
          <w:bCs/>
          <w:rPrChange w:id="7704" w:author="chaniaayulestari@outlook.com" w:date="2021-11-13T16:27:00Z">
            <w:rPr>
              <w:ins w:id="7705" w:author="Rafi Aziizi" w:date="2021-11-13T11:32:00Z"/>
              <w:del w:id="7706" w:author="chaniaayulestari@outlook.com" w:date="2021-11-13T20:34:00Z"/>
            </w:rPr>
          </w:rPrChange>
        </w:rPr>
        <w:pPrChange w:id="7707"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7708" w:author="Rafi Aziizi" w:date="2021-11-13T18:30:00Z"/>
          <w:b/>
          <w:bCs/>
        </w:rPr>
      </w:pPr>
      <w:ins w:id="7709" w:author="Rafi Aziizi" w:date="2021-11-13T11:32:00Z">
        <w:r w:rsidRPr="002040D9">
          <w:rPr>
            <w:b/>
            <w:bCs/>
            <w:rPrChange w:id="7710" w:author="chaniaayulestari@outlook.com" w:date="2021-11-13T15:20:00Z">
              <w:rPr/>
            </w:rPrChange>
          </w:rPr>
          <w:t xml:space="preserve">Edit </w:t>
        </w:r>
      </w:ins>
      <w:ins w:id="7711" w:author="Rafi Aziizi" w:date="2021-11-13T11:33:00Z">
        <w:r w:rsidRPr="002040D9">
          <w:rPr>
            <w:b/>
            <w:bCs/>
            <w:rPrChange w:id="7712" w:author="chaniaayulestari@outlook.com" w:date="2021-11-13T15:20:00Z">
              <w:rPr/>
            </w:rPrChange>
          </w:rPr>
          <w:t>Kelas</w:t>
        </w:r>
      </w:ins>
    </w:p>
    <w:p w14:paraId="4A5C1C53" w14:textId="4A866078" w:rsidR="006A1DDD" w:rsidRDefault="00E51900">
      <w:pPr>
        <w:keepNext/>
        <w:rPr>
          <w:ins w:id="7713" w:author="chaniaayulestari@outlook.com" w:date="2021-11-13T20:34:00Z"/>
        </w:rPr>
        <w:pPrChange w:id="7714" w:author="chaniaayulestari@outlook.com" w:date="2021-11-13T20:34:00Z">
          <w:pPr/>
        </w:pPrChange>
      </w:pPr>
      <w:ins w:id="7715" w:author="Rafi Aziizi" w:date="2021-11-13T18:30:00Z">
        <w:r>
          <w:rPr>
            <w:noProof/>
          </w:rPr>
          <w:drawing>
            <wp:inline distT="0" distB="0" distL="0" distR="0" wp14:anchorId="0C91A733" wp14:editId="13A276CC">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5E3643C4" w:rsidR="00E51900" w:rsidRPr="00E51900" w:rsidRDefault="006A1DDD">
      <w:pPr>
        <w:pStyle w:val="Caption"/>
        <w:jc w:val="center"/>
        <w:rPr>
          <w:ins w:id="7716" w:author="chaniaayulestari@outlook.com" w:date="2021-11-13T16:33:00Z"/>
          <w:b/>
          <w:bCs/>
          <w:rPrChange w:id="7717" w:author="Rafi Aziizi" w:date="2021-11-13T18:30:00Z">
            <w:rPr>
              <w:ins w:id="7718" w:author="chaniaayulestari@outlook.com" w:date="2021-11-13T16:33:00Z"/>
            </w:rPr>
          </w:rPrChange>
        </w:rPr>
        <w:pPrChange w:id="7719" w:author="chaniaayulestari@outlook.com" w:date="2021-11-13T20:34:00Z">
          <w:pPr>
            <w:pStyle w:val="ListParagraph"/>
            <w:numPr>
              <w:numId w:val="117"/>
            </w:numPr>
            <w:ind w:left="426" w:hanging="360"/>
          </w:pPr>
        </w:pPrChange>
      </w:pPr>
      <w:bookmarkStart w:id="7720" w:name="_Toc87731467"/>
      <w:ins w:id="7721" w:author="chaniaayulestari@outlook.com" w:date="2021-11-13T20:34:00Z">
        <w:r>
          <w:t xml:space="preserve">Gambar 3. </w:t>
        </w:r>
        <w:r>
          <w:fldChar w:fldCharType="begin"/>
        </w:r>
        <w:r>
          <w:instrText xml:space="preserve"> SEQ Gambar___3. \* ARABIC </w:instrText>
        </w:r>
      </w:ins>
      <w:r>
        <w:fldChar w:fldCharType="separate"/>
      </w:r>
      <w:ins w:id="7722" w:author="Rafi Aziizi" w:date="2021-11-14T10:19:00Z">
        <w:r w:rsidR="00ED47C8">
          <w:rPr>
            <w:noProof/>
          </w:rPr>
          <w:t>34</w:t>
        </w:r>
      </w:ins>
      <w:ins w:id="7723" w:author="chaniaayulestari@outlook.com" w:date="2021-11-13T21:25:00Z">
        <w:del w:id="7724" w:author="Rafi Aziizi" w:date="2021-11-14T09:53:00Z">
          <w:r w:rsidR="00B46735" w:rsidDel="00590A19">
            <w:rPr>
              <w:noProof/>
            </w:rPr>
            <w:delText>32</w:delText>
          </w:r>
        </w:del>
      </w:ins>
      <w:ins w:id="7725" w:author="chaniaayulestari@outlook.com" w:date="2021-11-13T20:34:00Z">
        <w:r>
          <w:fldChar w:fldCharType="end"/>
        </w:r>
        <w:r>
          <w:t xml:space="preserve"> </w:t>
        </w:r>
        <w:r w:rsidRPr="00EC242B">
          <w:t>Sequence Diagram</w:t>
        </w:r>
        <w:r>
          <w:t xml:space="preserve"> Edit Data Kelas</w:t>
        </w:r>
      </w:ins>
      <w:bookmarkEnd w:id="7720"/>
    </w:p>
    <w:p w14:paraId="2862D41B" w14:textId="61C7499E" w:rsidR="00753699" w:rsidDel="00E51900" w:rsidRDefault="007A54E1" w:rsidP="00753699">
      <w:pPr>
        <w:ind w:left="66"/>
        <w:rPr>
          <w:ins w:id="7726" w:author="chaniaayulestari@outlook.com" w:date="2021-11-13T16:34:00Z"/>
          <w:del w:id="7727" w:author="Rafi Aziizi" w:date="2021-11-13T18:30:00Z"/>
          <w:b/>
          <w:bCs/>
        </w:rPr>
      </w:pPr>
      <w:ins w:id="7728" w:author="chaniaayulestari@outlook.com" w:date="2021-11-13T20:35:00Z">
        <w:r>
          <w:rPr>
            <w:noProof/>
          </w:rPr>
          <w:pict w14:anchorId="733030BB">
            <v:shape id="_x0000_s2235" type="#_x0000_t202" style="position:absolute;left:0;text-align:left;margin-left:-.35pt;margin-top:260.95pt;width:396.1pt;height:.05pt;z-index:251744768;mso-position-horizontal-relative:text;mso-position-vertical-relative:text" stroked="f">
              <v:textbox style="mso-next-textbox:#_x0000_s2235;mso-fit-shape-to-text:t" inset="0,0,0,0">
                <w:txbxContent>
                  <w:p w14:paraId="6F59431C" w14:textId="69369140" w:rsidR="004A4F76" w:rsidRPr="006A1DDD" w:rsidRDefault="004A4F76">
                    <w:pPr>
                      <w:pStyle w:val="Caption"/>
                      <w:jc w:val="center"/>
                      <w:rPr>
                        <w:rPrChange w:id="7729" w:author="chaniaayulestari@outlook.com" w:date="2021-11-13T20:35:00Z">
                          <w:rPr>
                            <w:noProof/>
                          </w:rPr>
                        </w:rPrChange>
                      </w:rPr>
                      <w:pPrChange w:id="7730" w:author="chaniaayulestari@outlook.com" w:date="2021-11-13T20:35:00Z">
                        <w:pPr>
                          <w:pStyle w:val="ListParagraph"/>
                          <w:numPr>
                            <w:numId w:val="117"/>
                          </w:numPr>
                          <w:ind w:left="426" w:hanging="360"/>
                        </w:pPr>
                      </w:pPrChange>
                    </w:pPr>
                    <w:bookmarkStart w:id="7731" w:name="_Toc87729280"/>
                    <w:bookmarkStart w:id="7732" w:name="_Toc87731468"/>
                    <w:ins w:id="7733" w:author="chaniaayulestari@outlook.com" w:date="2021-11-13T20:35:00Z">
                      <w:r>
                        <w:t xml:space="preserve">Gambar 3. </w:t>
                      </w:r>
                      <w:r>
                        <w:fldChar w:fldCharType="begin"/>
                      </w:r>
                      <w:r>
                        <w:instrText xml:space="preserve"> SEQ Gambar___3. \* ARABIC </w:instrText>
                      </w:r>
                    </w:ins>
                    <w:r>
                      <w:fldChar w:fldCharType="separate"/>
                    </w:r>
                    <w:ins w:id="7734" w:author="Rafi Aziizi" w:date="2021-11-14T10:19:00Z">
                      <w:r>
                        <w:rPr>
                          <w:noProof/>
                        </w:rPr>
                        <w:t>35</w:t>
                      </w:r>
                    </w:ins>
                    <w:ins w:id="7735" w:author="chaniaayulestari@outlook.com" w:date="2021-11-13T21:25:00Z">
                      <w:del w:id="7736" w:author="Rafi Aziizi" w:date="2021-11-14T09:53:00Z">
                        <w:r w:rsidDel="00590A19">
                          <w:rPr>
                            <w:noProof/>
                          </w:rPr>
                          <w:delText>33</w:delText>
                        </w:r>
                      </w:del>
                    </w:ins>
                    <w:ins w:id="7737" w:author="chaniaayulestari@outlook.com" w:date="2021-11-13T20:35:00Z">
                      <w:r>
                        <w:fldChar w:fldCharType="end"/>
                      </w:r>
                      <w:r>
                        <w:t xml:space="preserve"> </w:t>
                      </w:r>
                      <w:r w:rsidRPr="00F5260F">
                        <w:t>Sequence Diagram</w:t>
                      </w:r>
                      <w:r>
                        <w:t xml:space="preserve"> Tambah Data Kelas</w:t>
                      </w:r>
                    </w:ins>
                    <w:bookmarkEnd w:id="7731"/>
                    <w:bookmarkEnd w:id="7732"/>
                  </w:p>
                </w:txbxContent>
              </v:textbox>
            </v:shape>
          </w:pict>
        </w:r>
      </w:ins>
      <w:ins w:id="7738" w:author="Rafi Aziizi" w:date="2021-11-13T18:31:00Z">
        <w:r w:rsidR="006A1DDD">
          <w:rPr>
            <w:noProof/>
          </w:rPr>
          <w:drawing>
            <wp:anchor distT="0" distB="0" distL="114300" distR="114300" simplePos="0" relativeHeight="251622912" behindDoc="1" locked="0" layoutInCell="1" allowOverlap="1" wp14:anchorId="53382C2C" wp14:editId="5AB41DAA">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7739" w:author="chaniaayulestari@outlook.com" w:date="2021-11-13T20:34:00Z">
        <w:r>
          <w:pict w14:anchorId="017DB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96.55pt;height:3.2pt">
              <v:imagedata croptop="-65520f" cropbottom="65520f"/>
            </v:shape>
          </w:pict>
        </w:r>
      </w:del>
      <w:ins w:id="7740" w:author="chaniaayulestari@outlook.com" w:date="2021-11-13T16:34:00Z">
        <w:del w:id="7741" w:author="Rafi Aziizi" w:date="2021-11-13T18:30:00Z">
          <w:r w:rsidR="00753699" w:rsidDel="00E51900">
            <w:rPr>
              <w:noProof/>
            </w:rPr>
            <w:drawing>
              <wp:inline distT="0" distB="0" distL="0" distR="0" wp14:anchorId="513BFAC3" wp14:editId="4AE2ED61">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7742" w:author="chaniaayulestari@outlook.com" w:date="2021-11-13T16:34:00Z"/>
          <w:del w:id="7743" w:author="Rafi Aziizi" w:date="2021-11-13T18:29:00Z"/>
          <w:b/>
          <w:bCs/>
        </w:rPr>
      </w:pPr>
    </w:p>
    <w:p w14:paraId="773AB36A" w14:textId="3D78773F" w:rsidR="00753699" w:rsidDel="00E51900" w:rsidRDefault="00753699" w:rsidP="00753699">
      <w:pPr>
        <w:ind w:left="66"/>
        <w:rPr>
          <w:ins w:id="7744" w:author="chaniaayulestari@outlook.com" w:date="2021-11-13T16:34:00Z"/>
          <w:del w:id="7745" w:author="Rafi Aziizi" w:date="2021-11-13T18:29:00Z"/>
          <w:b/>
          <w:bCs/>
        </w:rPr>
      </w:pPr>
    </w:p>
    <w:p w14:paraId="3B2582D5" w14:textId="51837458" w:rsidR="00753699" w:rsidDel="00E51900" w:rsidRDefault="00753699" w:rsidP="00753699">
      <w:pPr>
        <w:ind w:left="66"/>
        <w:rPr>
          <w:ins w:id="7746" w:author="chaniaayulestari@outlook.com" w:date="2021-11-13T16:34:00Z"/>
          <w:del w:id="7747" w:author="Rafi Aziizi" w:date="2021-11-13T18:29:00Z"/>
          <w:b/>
          <w:bCs/>
        </w:rPr>
      </w:pPr>
    </w:p>
    <w:p w14:paraId="3E040487" w14:textId="3B133740" w:rsidR="00753699" w:rsidDel="00E51900" w:rsidRDefault="00753699" w:rsidP="00753699">
      <w:pPr>
        <w:ind w:left="66"/>
        <w:rPr>
          <w:ins w:id="7748" w:author="chaniaayulestari@outlook.com" w:date="2021-11-13T16:34:00Z"/>
          <w:del w:id="7749" w:author="Rafi Aziizi" w:date="2021-11-13T18:29:00Z"/>
          <w:b/>
          <w:bCs/>
        </w:rPr>
      </w:pPr>
    </w:p>
    <w:p w14:paraId="00AE15A7" w14:textId="6B3B5F93" w:rsidR="00753699" w:rsidDel="00E51900" w:rsidRDefault="00753699" w:rsidP="00753699">
      <w:pPr>
        <w:ind w:left="66"/>
        <w:rPr>
          <w:ins w:id="7750" w:author="chaniaayulestari@outlook.com" w:date="2021-11-13T16:34:00Z"/>
          <w:del w:id="7751" w:author="Rafi Aziizi" w:date="2021-11-13T18:29:00Z"/>
          <w:b/>
          <w:bCs/>
        </w:rPr>
      </w:pPr>
    </w:p>
    <w:p w14:paraId="22AEA617" w14:textId="391D8521" w:rsidR="00FF5489" w:rsidRDefault="007A54E1" w:rsidP="002040D9">
      <w:pPr>
        <w:pStyle w:val="ListParagraph"/>
        <w:numPr>
          <w:ilvl w:val="0"/>
          <w:numId w:val="117"/>
        </w:numPr>
        <w:ind w:left="426"/>
        <w:rPr>
          <w:ins w:id="7752" w:author="chaniaayulestari@outlook.com" w:date="2021-11-13T16:35:00Z"/>
          <w:b/>
          <w:bCs/>
        </w:rPr>
      </w:pPr>
      <w:del w:id="7753" w:author="chaniaayulestari@outlook.com" w:date="2021-11-13T20:34:00Z">
        <w:r>
          <w:pict w14:anchorId="15ECE349">
            <v:shape id="_x0000_i1042" type="#_x0000_t75" style="width:396.55pt;height:1.05pt">
              <v:imagedata croptop="-65520f" cropbottom="65520f"/>
            </v:shape>
          </w:pict>
        </w:r>
      </w:del>
      <w:ins w:id="7754" w:author="chaniaayulestari@outlook.com" w:date="2021-11-13T16:38:00Z">
        <w:del w:id="7755" w:author="Rafi Aziizi" w:date="2021-11-13T18:31:00Z">
          <w:r w:rsidR="000C638F" w:rsidDel="00E51900">
            <w:rPr>
              <w:noProof/>
            </w:rPr>
            <w:drawing>
              <wp:inline distT="0" distB="0" distL="0" distR="0" wp14:anchorId="200E77F6" wp14:editId="7EB98E48">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7756" w:author="Rafi Aziizi" w:date="2021-11-13T11:32:00Z">
        <w:r w:rsidR="00FF5489" w:rsidRPr="002040D9">
          <w:rPr>
            <w:b/>
            <w:bCs/>
            <w:rPrChange w:id="7757" w:author="chaniaayulestari@outlook.com" w:date="2021-11-13T15:20:00Z">
              <w:rPr/>
            </w:rPrChange>
          </w:rPr>
          <w:t xml:space="preserve">Tambah </w:t>
        </w:r>
      </w:ins>
      <w:ins w:id="7758" w:author="Rafi Aziizi" w:date="2021-11-13T11:33:00Z">
        <w:r w:rsidR="00FF5489" w:rsidRPr="002040D9">
          <w:rPr>
            <w:b/>
            <w:bCs/>
            <w:rPrChange w:id="7759" w:author="chaniaayulestari@outlook.com" w:date="2021-11-13T15:20:00Z">
              <w:rPr/>
            </w:rPrChange>
          </w:rPr>
          <w:t>Kelas</w:t>
        </w:r>
      </w:ins>
    </w:p>
    <w:p w14:paraId="6BB3B234" w14:textId="0DD215D0" w:rsidR="00753699" w:rsidRDefault="00753699" w:rsidP="00753699">
      <w:pPr>
        <w:ind w:left="66"/>
        <w:rPr>
          <w:ins w:id="7760" w:author="chaniaayulestari@outlook.com" w:date="2021-11-13T16:39:00Z"/>
          <w:b/>
          <w:bCs/>
        </w:rPr>
      </w:pPr>
    </w:p>
    <w:p w14:paraId="2416939B" w14:textId="4C558A82" w:rsidR="000C638F" w:rsidRDefault="007A54E1" w:rsidP="00753699">
      <w:pPr>
        <w:ind w:left="66"/>
        <w:rPr>
          <w:ins w:id="7761" w:author="chaniaayulestari@outlook.com" w:date="2021-11-13T20:35:00Z"/>
        </w:rPr>
      </w:pPr>
      <w:del w:id="7762" w:author="chaniaayulestari@outlook.com" w:date="2021-11-13T20:35:00Z">
        <w:r>
          <w:pict w14:anchorId="5AAC71B0">
            <v:shape id="Text Box 510" o:spid="_x0000_s2342"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0;mso-fit-shape-to-text:t" inset="0,0,0,0">
                <w:txbxContent>
                  <w:p w14:paraId="27AF92A7" w14:textId="2ABF0B98" w:rsidR="004A4F76" w:rsidRPr="00C815BF" w:rsidRDefault="004A4F76">
                    <w:pPr>
                      <w:pStyle w:val="Caption"/>
                      <w:jc w:val="center"/>
                      <w:rPr>
                        <w:noProof/>
                      </w:rPr>
                      <w:pPrChange w:id="7763" w:author="chaniaayulestari@outlook.com" w:date="2021-11-13T16:40:00Z">
                        <w:pPr>
                          <w:pStyle w:val="ListParagraph"/>
                          <w:numPr>
                            <w:numId w:val="117"/>
                          </w:numPr>
                          <w:ind w:left="426" w:hanging="360"/>
                        </w:pPr>
                      </w:pPrChange>
                    </w:pPr>
                    <w:bookmarkStart w:id="7764" w:name="_Toc87729214"/>
                    <w:ins w:id="7765" w:author="chaniaayulestari@outlook.com" w:date="2021-11-13T16:40:00Z">
                      <w:r>
                        <w:t xml:space="preserve">Gambar 3. </w:t>
                      </w:r>
                      <w:r>
                        <w:fldChar w:fldCharType="begin"/>
                      </w:r>
                      <w:r>
                        <w:instrText xml:space="preserve"> SEQ Gambar__3. \* ARABIC </w:instrText>
                      </w:r>
                    </w:ins>
                    <w:r>
                      <w:fldChar w:fldCharType="separate"/>
                    </w:r>
                    <w:ins w:id="7766" w:author="chaniaayulestari@outlook.com" w:date="2021-11-13T19:48:00Z">
                      <w:r>
                        <w:rPr>
                          <w:noProof/>
                        </w:rPr>
                        <w:t>36</w:t>
                      </w:r>
                    </w:ins>
                    <w:ins w:id="7767" w:author="chaniaayulestari@outlook.com" w:date="2021-11-13T16:40:00Z">
                      <w:r>
                        <w:fldChar w:fldCharType="end"/>
                      </w:r>
                      <w:r>
                        <w:t xml:space="preserve"> Sequence Diagram Tambah Data Kelas</w:t>
                      </w:r>
                    </w:ins>
                    <w:bookmarkEnd w:id="7764"/>
                  </w:p>
                </w:txbxContent>
              </v:textbox>
              <w10:anchorlock/>
            </v:shape>
          </w:pict>
        </w:r>
      </w:del>
    </w:p>
    <w:p w14:paraId="08AF87DA" w14:textId="50FB7BE1" w:rsidR="006A1DDD" w:rsidRDefault="006A1DDD" w:rsidP="00753699">
      <w:pPr>
        <w:ind w:left="66"/>
        <w:rPr>
          <w:ins w:id="7768" w:author="chaniaayulestari@outlook.com" w:date="2021-11-13T20:35:00Z"/>
        </w:rPr>
      </w:pPr>
    </w:p>
    <w:p w14:paraId="5ACC3DBB" w14:textId="6869045A" w:rsidR="006A1DDD" w:rsidRDefault="006A1DDD" w:rsidP="00753699">
      <w:pPr>
        <w:ind w:left="66"/>
        <w:rPr>
          <w:ins w:id="7769" w:author="chaniaayulestari@outlook.com" w:date="2021-11-13T20:35:00Z"/>
        </w:rPr>
      </w:pPr>
    </w:p>
    <w:p w14:paraId="1FD8CD3C" w14:textId="5B4636C9" w:rsidR="006A1DDD" w:rsidRDefault="006A1DDD" w:rsidP="00753699">
      <w:pPr>
        <w:ind w:left="66"/>
        <w:rPr>
          <w:ins w:id="7770" w:author="chaniaayulestari@outlook.com" w:date="2021-11-13T20:35:00Z"/>
        </w:rPr>
      </w:pPr>
    </w:p>
    <w:p w14:paraId="2FB09B81" w14:textId="254A7F94" w:rsidR="006A1DDD" w:rsidRDefault="006A1DDD" w:rsidP="00753699">
      <w:pPr>
        <w:ind w:left="66"/>
        <w:rPr>
          <w:ins w:id="7771" w:author="chaniaayulestari@outlook.com" w:date="2021-11-13T20:35:00Z"/>
        </w:rPr>
      </w:pPr>
    </w:p>
    <w:p w14:paraId="360D10D5" w14:textId="2E4B7A78" w:rsidR="006A1DDD" w:rsidRDefault="006A1DDD" w:rsidP="00753699">
      <w:pPr>
        <w:ind w:left="66"/>
        <w:rPr>
          <w:ins w:id="7772" w:author="chaniaayulestari@outlook.com" w:date="2021-11-13T20:35:00Z"/>
        </w:rPr>
      </w:pPr>
    </w:p>
    <w:p w14:paraId="20A62530" w14:textId="20ED62E1" w:rsidR="006A1DDD" w:rsidRDefault="006A1DDD" w:rsidP="00753699">
      <w:pPr>
        <w:ind w:left="66"/>
        <w:rPr>
          <w:ins w:id="7773" w:author="chaniaayulestari@outlook.com" w:date="2021-11-13T20:35:00Z"/>
        </w:rPr>
      </w:pPr>
    </w:p>
    <w:p w14:paraId="4DF70D4E" w14:textId="19C652B0" w:rsidR="006A1DDD" w:rsidRDefault="006A1DDD" w:rsidP="00753699">
      <w:pPr>
        <w:ind w:left="66"/>
        <w:rPr>
          <w:ins w:id="7774" w:author="chaniaayulestari@outlook.com" w:date="2021-11-13T20:35:00Z"/>
        </w:rPr>
      </w:pPr>
    </w:p>
    <w:p w14:paraId="685EEC3F" w14:textId="1C9A2393" w:rsidR="006A1DDD" w:rsidRDefault="006A1DDD" w:rsidP="00753699">
      <w:pPr>
        <w:ind w:left="66"/>
        <w:rPr>
          <w:ins w:id="7775" w:author="chaniaayulestari@outlook.com" w:date="2021-11-13T20:35:00Z"/>
        </w:rPr>
      </w:pPr>
    </w:p>
    <w:p w14:paraId="60538D73" w14:textId="006666D3" w:rsidR="006A1DDD" w:rsidRDefault="006A1DDD" w:rsidP="00753699">
      <w:pPr>
        <w:ind w:left="66"/>
        <w:rPr>
          <w:ins w:id="7776" w:author="chaniaayulestari@outlook.com" w:date="2021-11-13T20:35:00Z"/>
        </w:rPr>
      </w:pPr>
    </w:p>
    <w:p w14:paraId="73834B4C" w14:textId="77777777" w:rsidR="006A1DDD" w:rsidRDefault="006A1DDD" w:rsidP="00753699">
      <w:pPr>
        <w:ind w:left="66"/>
        <w:rPr>
          <w:ins w:id="7777" w:author="chaniaayulestari@outlook.com" w:date="2021-11-13T16:39:00Z"/>
          <w:b/>
          <w:bCs/>
        </w:rPr>
      </w:pPr>
    </w:p>
    <w:p w14:paraId="7E15E19B" w14:textId="5BFD3A2A" w:rsidR="000C638F" w:rsidDel="00E51900" w:rsidRDefault="000C638F" w:rsidP="00753699">
      <w:pPr>
        <w:ind w:left="66"/>
        <w:rPr>
          <w:ins w:id="7778" w:author="chaniaayulestari@outlook.com" w:date="2021-11-13T16:39:00Z"/>
          <w:del w:id="7779" w:author="Rafi Aziizi" w:date="2021-11-13T18:31:00Z"/>
          <w:b/>
          <w:bCs/>
        </w:rPr>
      </w:pPr>
    </w:p>
    <w:p w14:paraId="5AA3AB9E" w14:textId="1CAD3753" w:rsidR="000C638F" w:rsidDel="00E51900" w:rsidRDefault="000C638F" w:rsidP="00753699">
      <w:pPr>
        <w:ind w:left="66"/>
        <w:rPr>
          <w:ins w:id="7780" w:author="chaniaayulestari@outlook.com" w:date="2021-11-13T16:39:00Z"/>
          <w:del w:id="7781" w:author="Rafi Aziizi" w:date="2021-11-13T18:31:00Z"/>
          <w:b/>
          <w:bCs/>
        </w:rPr>
      </w:pPr>
    </w:p>
    <w:p w14:paraId="7A4A4B21" w14:textId="3C302B5E" w:rsidR="000C638F" w:rsidDel="00E51900" w:rsidRDefault="000C638F" w:rsidP="00753699">
      <w:pPr>
        <w:ind w:left="66"/>
        <w:rPr>
          <w:ins w:id="7782" w:author="chaniaayulestari@outlook.com" w:date="2021-11-13T16:39:00Z"/>
          <w:del w:id="7783" w:author="Rafi Aziizi" w:date="2021-11-13T18:31:00Z"/>
          <w:b/>
          <w:bCs/>
        </w:rPr>
      </w:pPr>
    </w:p>
    <w:p w14:paraId="6A2DF985" w14:textId="1EFC822D" w:rsidR="000C638F" w:rsidDel="00E51900" w:rsidRDefault="000C638F" w:rsidP="00753699">
      <w:pPr>
        <w:ind w:left="66"/>
        <w:rPr>
          <w:ins w:id="7784" w:author="chaniaayulestari@outlook.com" w:date="2021-11-13T16:39:00Z"/>
          <w:del w:id="7785" w:author="Rafi Aziizi" w:date="2021-11-13T18:31:00Z"/>
          <w:b/>
          <w:bCs/>
        </w:rPr>
      </w:pPr>
    </w:p>
    <w:p w14:paraId="6A2B929B" w14:textId="581AC7B2" w:rsidR="000C638F" w:rsidDel="00E51900" w:rsidRDefault="000C638F" w:rsidP="00753699">
      <w:pPr>
        <w:ind w:left="66"/>
        <w:rPr>
          <w:ins w:id="7786" w:author="chaniaayulestari@outlook.com" w:date="2021-11-13T16:39:00Z"/>
          <w:del w:id="7787" w:author="Rafi Aziizi" w:date="2021-11-13T18:31:00Z"/>
          <w:b/>
          <w:bCs/>
        </w:rPr>
      </w:pPr>
    </w:p>
    <w:p w14:paraId="4A13B330" w14:textId="166BDF38" w:rsidR="000C638F" w:rsidDel="00E51900" w:rsidRDefault="000C638F" w:rsidP="00753699">
      <w:pPr>
        <w:ind w:left="66"/>
        <w:rPr>
          <w:ins w:id="7788" w:author="chaniaayulestari@outlook.com" w:date="2021-11-13T16:39:00Z"/>
          <w:del w:id="7789" w:author="Rafi Aziizi" w:date="2021-11-13T18:31:00Z"/>
          <w:b/>
          <w:bCs/>
        </w:rPr>
      </w:pPr>
    </w:p>
    <w:p w14:paraId="2B24908A" w14:textId="435F1BDE" w:rsidR="000C638F" w:rsidDel="00E51900" w:rsidRDefault="000C638F" w:rsidP="00753699">
      <w:pPr>
        <w:ind w:left="66"/>
        <w:rPr>
          <w:ins w:id="7790" w:author="chaniaayulestari@outlook.com" w:date="2021-11-13T16:39:00Z"/>
          <w:del w:id="7791" w:author="Rafi Aziizi" w:date="2021-11-13T18:31:00Z"/>
          <w:b/>
          <w:bCs/>
        </w:rPr>
      </w:pPr>
    </w:p>
    <w:p w14:paraId="39AC73F7" w14:textId="32BCFA27" w:rsidR="000C638F" w:rsidDel="00E51900" w:rsidRDefault="000C638F" w:rsidP="00753699">
      <w:pPr>
        <w:ind w:left="66"/>
        <w:rPr>
          <w:ins w:id="7792" w:author="chaniaayulestari@outlook.com" w:date="2021-11-13T16:39:00Z"/>
          <w:del w:id="7793" w:author="Rafi Aziizi" w:date="2021-11-13T18:31:00Z"/>
          <w:b/>
          <w:bCs/>
        </w:rPr>
      </w:pPr>
    </w:p>
    <w:p w14:paraId="46AF257E" w14:textId="16D5703B" w:rsidR="000C638F" w:rsidDel="00E51900" w:rsidRDefault="000C638F" w:rsidP="00753699">
      <w:pPr>
        <w:ind w:left="66"/>
        <w:rPr>
          <w:ins w:id="7794" w:author="chaniaayulestari@outlook.com" w:date="2021-11-13T16:39:00Z"/>
          <w:del w:id="7795" w:author="Rafi Aziizi" w:date="2021-11-13T18:31:00Z"/>
          <w:b/>
          <w:bCs/>
        </w:rPr>
      </w:pPr>
    </w:p>
    <w:p w14:paraId="5B09E830" w14:textId="153F348B" w:rsidR="00405719" w:rsidDel="00E51900" w:rsidRDefault="00405719">
      <w:pPr>
        <w:pStyle w:val="ListParagraph"/>
        <w:ind w:left="426"/>
        <w:rPr>
          <w:ins w:id="7796" w:author="chaniaayulestari@outlook.com" w:date="2021-11-13T17:47:00Z"/>
          <w:del w:id="7797" w:author="Rafi Aziizi" w:date="2021-11-13T18:31:00Z"/>
          <w:b/>
          <w:bCs/>
        </w:rPr>
        <w:pPrChange w:id="7798"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7799" w:author="chaniaayulestari@outlook.com" w:date="2021-11-13T16:35:00Z"/>
          <w:b/>
          <w:bCs/>
        </w:rPr>
      </w:pPr>
      <w:ins w:id="7800" w:author="Rafi Aziizi" w:date="2021-11-13T11:37:00Z">
        <w:r w:rsidRPr="002040D9">
          <w:rPr>
            <w:b/>
            <w:bCs/>
            <w:rPrChange w:id="7801" w:author="chaniaayulestari@outlook.com" w:date="2021-11-13T15:20:00Z">
              <w:rPr/>
            </w:rPrChange>
          </w:rPr>
          <w:t>Lihat Profile Kelas</w:t>
        </w:r>
      </w:ins>
    </w:p>
    <w:p w14:paraId="34280C3F" w14:textId="6ADD1C93" w:rsidR="000C638F" w:rsidDel="00E51900" w:rsidRDefault="000C638F" w:rsidP="000C638F">
      <w:pPr>
        <w:rPr>
          <w:ins w:id="7802" w:author="chaniaayulestari@outlook.com" w:date="2021-11-13T16:41:00Z"/>
          <w:del w:id="7803" w:author="Rafi Aziizi" w:date="2021-11-13T18:31:00Z"/>
          <w:b/>
          <w:bCs/>
        </w:rPr>
      </w:pPr>
      <w:ins w:id="7804" w:author="chaniaayulestari@outlook.com" w:date="2021-11-13T16:41:00Z">
        <w:r>
          <w:rPr>
            <w:noProof/>
          </w:rPr>
          <w:drawing>
            <wp:anchor distT="0" distB="0" distL="114300" distR="114300" simplePos="0" relativeHeight="251623936" behindDoc="1" locked="0" layoutInCell="1" allowOverlap="1" wp14:anchorId="4DD98219" wp14:editId="2F945D83">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7805" w:author="chaniaayulestari@outlook.com" w:date="2021-11-13T16:42:00Z"/>
          <w:del w:id="7806" w:author="Rafi Aziizi" w:date="2021-11-13T18:31:00Z"/>
          <w:b/>
          <w:bCs/>
        </w:rPr>
      </w:pPr>
    </w:p>
    <w:p w14:paraId="18F01058" w14:textId="234B5FA8" w:rsidR="000C638F" w:rsidDel="00E51900" w:rsidRDefault="000C638F" w:rsidP="000C638F">
      <w:pPr>
        <w:rPr>
          <w:ins w:id="7807" w:author="chaniaayulestari@outlook.com" w:date="2021-11-13T16:42:00Z"/>
          <w:del w:id="7808" w:author="Rafi Aziizi" w:date="2021-11-13T18:31:00Z"/>
          <w:b/>
          <w:bCs/>
        </w:rPr>
      </w:pPr>
    </w:p>
    <w:p w14:paraId="1165EAD4" w14:textId="1DA17857" w:rsidR="000C638F" w:rsidDel="00E51900" w:rsidRDefault="000C638F" w:rsidP="000C638F">
      <w:pPr>
        <w:rPr>
          <w:ins w:id="7809" w:author="chaniaayulestari@outlook.com" w:date="2021-11-13T16:42:00Z"/>
          <w:del w:id="7810" w:author="Rafi Aziizi" w:date="2021-11-13T18:31:00Z"/>
          <w:b/>
          <w:bCs/>
        </w:rPr>
      </w:pPr>
    </w:p>
    <w:p w14:paraId="11E0B9CF" w14:textId="56925FF2" w:rsidR="000C638F" w:rsidDel="00E51900" w:rsidRDefault="000C638F" w:rsidP="000C638F">
      <w:pPr>
        <w:rPr>
          <w:ins w:id="7811" w:author="chaniaayulestari@outlook.com" w:date="2021-11-13T16:42:00Z"/>
          <w:del w:id="7812" w:author="Rafi Aziizi" w:date="2021-11-13T18:31:00Z"/>
          <w:b/>
          <w:bCs/>
        </w:rPr>
      </w:pPr>
    </w:p>
    <w:p w14:paraId="7236424F" w14:textId="4877A58C" w:rsidR="000C638F" w:rsidDel="00E51900" w:rsidRDefault="000C638F" w:rsidP="000C638F">
      <w:pPr>
        <w:rPr>
          <w:ins w:id="7813" w:author="chaniaayulestari@outlook.com" w:date="2021-11-13T16:42:00Z"/>
          <w:del w:id="7814" w:author="Rafi Aziizi" w:date="2021-11-13T18:31:00Z"/>
          <w:b/>
          <w:bCs/>
        </w:rPr>
      </w:pPr>
    </w:p>
    <w:p w14:paraId="18B5290D" w14:textId="3116D582" w:rsidR="000C638F" w:rsidDel="00E51900" w:rsidRDefault="000C638F" w:rsidP="000C638F">
      <w:pPr>
        <w:rPr>
          <w:ins w:id="7815" w:author="chaniaayulestari@outlook.com" w:date="2021-11-13T16:42:00Z"/>
          <w:del w:id="7816" w:author="Rafi Aziizi" w:date="2021-11-13T18:31:00Z"/>
          <w:b/>
          <w:bCs/>
        </w:rPr>
      </w:pPr>
    </w:p>
    <w:p w14:paraId="5BAEF11E" w14:textId="5409BA69" w:rsidR="000C638F" w:rsidDel="00E51900" w:rsidRDefault="000C638F" w:rsidP="000C638F">
      <w:pPr>
        <w:rPr>
          <w:ins w:id="7817" w:author="chaniaayulestari@outlook.com" w:date="2021-11-13T16:42:00Z"/>
          <w:del w:id="7818" w:author="Rafi Aziizi" w:date="2021-11-13T18:31:00Z"/>
          <w:b/>
          <w:bCs/>
        </w:rPr>
      </w:pPr>
    </w:p>
    <w:p w14:paraId="76EB1409" w14:textId="1441345A" w:rsidR="000C638F" w:rsidDel="00E51900" w:rsidRDefault="000C638F" w:rsidP="000C638F">
      <w:pPr>
        <w:rPr>
          <w:ins w:id="7819" w:author="chaniaayulestari@outlook.com" w:date="2021-11-13T16:42:00Z"/>
          <w:del w:id="7820" w:author="Rafi Aziizi" w:date="2021-11-13T18:31:00Z"/>
          <w:b/>
          <w:bCs/>
        </w:rPr>
      </w:pPr>
    </w:p>
    <w:p w14:paraId="68638264" w14:textId="24820AE2" w:rsidR="000C638F" w:rsidDel="00E51900" w:rsidRDefault="000C638F" w:rsidP="000C638F">
      <w:pPr>
        <w:rPr>
          <w:ins w:id="7821" w:author="chaniaayulestari@outlook.com" w:date="2021-11-13T16:42:00Z"/>
          <w:del w:id="7822" w:author="Rafi Aziizi" w:date="2021-11-13T18:31:00Z"/>
          <w:b/>
          <w:bCs/>
        </w:rPr>
      </w:pPr>
    </w:p>
    <w:p w14:paraId="063677F0" w14:textId="2BE83DB2" w:rsidR="000C638F" w:rsidDel="00E51900" w:rsidRDefault="000C638F" w:rsidP="000C638F">
      <w:pPr>
        <w:rPr>
          <w:ins w:id="7823" w:author="chaniaayulestari@outlook.com" w:date="2021-11-13T16:42:00Z"/>
          <w:del w:id="7824" w:author="Rafi Aziizi" w:date="2021-11-13T18:31:00Z"/>
          <w:b/>
          <w:bCs/>
        </w:rPr>
      </w:pPr>
    </w:p>
    <w:p w14:paraId="12D9F183" w14:textId="079394FB" w:rsidR="000C638F" w:rsidDel="00E51900" w:rsidRDefault="000C638F" w:rsidP="000C638F">
      <w:pPr>
        <w:rPr>
          <w:ins w:id="7825" w:author="chaniaayulestari@outlook.com" w:date="2021-11-13T16:42:00Z"/>
          <w:del w:id="7826" w:author="Rafi Aziizi" w:date="2021-11-13T18:31:00Z"/>
          <w:b/>
          <w:bCs/>
        </w:rPr>
      </w:pPr>
    </w:p>
    <w:p w14:paraId="485756BD" w14:textId="43C72751" w:rsidR="000C638F" w:rsidDel="00E51900" w:rsidRDefault="000C638F" w:rsidP="000C638F">
      <w:pPr>
        <w:rPr>
          <w:ins w:id="7827" w:author="chaniaayulestari@outlook.com" w:date="2021-11-13T16:42:00Z"/>
          <w:del w:id="7828" w:author="Rafi Aziizi" w:date="2021-11-13T18:31:00Z"/>
          <w:b/>
          <w:bCs/>
        </w:rPr>
      </w:pPr>
    </w:p>
    <w:p w14:paraId="097C21D8" w14:textId="4A3C28DD" w:rsidR="000C638F" w:rsidDel="00E51900" w:rsidRDefault="000C638F" w:rsidP="000C638F">
      <w:pPr>
        <w:rPr>
          <w:ins w:id="7829" w:author="chaniaayulestari@outlook.com" w:date="2021-11-13T16:42:00Z"/>
          <w:del w:id="7830" w:author="Rafi Aziizi" w:date="2021-11-13T18:31:00Z"/>
          <w:b/>
          <w:bCs/>
        </w:rPr>
      </w:pPr>
    </w:p>
    <w:p w14:paraId="61ACA2CA" w14:textId="36EE1399" w:rsidR="000C638F" w:rsidRDefault="000C638F" w:rsidP="000C638F">
      <w:pPr>
        <w:rPr>
          <w:ins w:id="7831" w:author="chaniaayulestari@outlook.com" w:date="2021-11-13T16:42:00Z"/>
          <w:b/>
          <w:bCs/>
        </w:rPr>
      </w:pPr>
    </w:p>
    <w:p w14:paraId="6672A3DB" w14:textId="33B57BB3" w:rsidR="000C638F" w:rsidRDefault="007A54E1">
      <w:pPr>
        <w:rPr>
          <w:ins w:id="7832" w:author="chaniaayulestari@outlook.com" w:date="2021-11-13T20:36:00Z"/>
        </w:rPr>
      </w:pPr>
      <w:del w:id="7833" w:author="chaniaayulestari@outlook.com" w:date="2021-11-13T20:36:00Z">
        <w:r>
          <w:pict w14:anchorId="498C43AD">
            <v:shape id="_x0000_i1044" type="#_x0000_t75" style="width:396.55pt;height:3.2pt">
              <v:imagedata croptop="-65520f" cropbottom="65520f"/>
            </v:shape>
          </w:pict>
        </w:r>
      </w:del>
    </w:p>
    <w:p w14:paraId="54574C95" w14:textId="3421BFB4" w:rsidR="006A1DDD" w:rsidRDefault="006A1DDD">
      <w:pPr>
        <w:rPr>
          <w:ins w:id="7834" w:author="chaniaayulestari@outlook.com" w:date="2021-11-13T20:36:00Z"/>
        </w:rPr>
      </w:pPr>
    </w:p>
    <w:p w14:paraId="0DC4327D" w14:textId="3AD18D93" w:rsidR="006A1DDD" w:rsidRDefault="006A1DDD">
      <w:pPr>
        <w:rPr>
          <w:ins w:id="7835" w:author="chaniaayulestari@outlook.com" w:date="2021-11-13T20:36:00Z"/>
        </w:rPr>
      </w:pPr>
    </w:p>
    <w:p w14:paraId="143101AB" w14:textId="3719B89D" w:rsidR="006A1DDD" w:rsidRDefault="006A1DDD">
      <w:pPr>
        <w:rPr>
          <w:ins w:id="7836" w:author="chaniaayulestari@outlook.com" w:date="2021-11-13T20:36:00Z"/>
        </w:rPr>
      </w:pPr>
    </w:p>
    <w:p w14:paraId="70CC416A" w14:textId="66F66C4D" w:rsidR="006A1DDD" w:rsidRDefault="006A1DDD">
      <w:pPr>
        <w:rPr>
          <w:ins w:id="7837" w:author="chaniaayulestari@outlook.com" w:date="2021-11-13T20:36:00Z"/>
        </w:rPr>
      </w:pPr>
    </w:p>
    <w:p w14:paraId="16A5BC4A" w14:textId="6F350F17" w:rsidR="006A1DDD" w:rsidRDefault="006A1DDD">
      <w:pPr>
        <w:rPr>
          <w:ins w:id="7838" w:author="chaniaayulestari@outlook.com" w:date="2021-11-13T20:36:00Z"/>
        </w:rPr>
      </w:pPr>
    </w:p>
    <w:p w14:paraId="6190C5A3" w14:textId="09FAE7CB" w:rsidR="006A1DDD" w:rsidRDefault="006A1DDD">
      <w:pPr>
        <w:rPr>
          <w:ins w:id="7839" w:author="chaniaayulestari@outlook.com" w:date="2021-11-13T20:36:00Z"/>
        </w:rPr>
      </w:pPr>
    </w:p>
    <w:p w14:paraId="799B0799" w14:textId="4B7F62E8" w:rsidR="006A1DDD" w:rsidRDefault="006A1DDD">
      <w:pPr>
        <w:rPr>
          <w:ins w:id="7840" w:author="chaniaayulestari@outlook.com" w:date="2021-11-13T20:36:00Z"/>
        </w:rPr>
      </w:pPr>
    </w:p>
    <w:p w14:paraId="71022E87" w14:textId="7BBFDF7C" w:rsidR="006A1DDD" w:rsidRDefault="006A1DDD">
      <w:pPr>
        <w:rPr>
          <w:ins w:id="7841" w:author="chaniaayulestari@outlook.com" w:date="2021-11-13T20:37:00Z"/>
        </w:rPr>
      </w:pPr>
    </w:p>
    <w:p w14:paraId="0AED8E5D" w14:textId="567B3211" w:rsidR="006A1DDD" w:rsidRDefault="006A1DDD">
      <w:pPr>
        <w:rPr>
          <w:ins w:id="7842" w:author="chaniaayulestari@outlook.com" w:date="2021-11-13T20:37:00Z"/>
        </w:rPr>
      </w:pPr>
    </w:p>
    <w:p w14:paraId="4F3C9D6D" w14:textId="637043F9" w:rsidR="006A1DDD" w:rsidRDefault="006A1DDD">
      <w:pPr>
        <w:rPr>
          <w:ins w:id="7843" w:author="chaniaayulestari@outlook.com" w:date="2021-11-13T20:37:00Z"/>
        </w:rPr>
      </w:pPr>
    </w:p>
    <w:p w14:paraId="64EC9E71" w14:textId="64873FF9" w:rsidR="006A1DDD" w:rsidRDefault="006A1DDD">
      <w:pPr>
        <w:rPr>
          <w:ins w:id="7844" w:author="chaniaayulestari@outlook.com" w:date="2021-11-13T20:37:00Z"/>
        </w:rPr>
      </w:pPr>
    </w:p>
    <w:p w14:paraId="33AE1504" w14:textId="386900F6" w:rsidR="006A1DDD" w:rsidRDefault="006A1DDD">
      <w:pPr>
        <w:rPr>
          <w:ins w:id="7845" w:author="chaniaayulestari@outlook.com" w:date="2021-11-13T20:37:00Z"/>
        </w:rPr>
      </w:pPr>
    </w:p>
    <w:p w14:paraId="2F56B449" w14:textId="2C4F22F9" w:rsidR="006A1DDD" w:rsidRDefault="006A1DDD">
      <w:pPr>
        <w:rPr>
          <w:ins w:id="7846" w:author="chaniaayulestari@outlook.com" w:date="2021-11-13T20:37:00Z"/>
        </w:rPr>
      </w:pPr>
    </w:p>
    <w:p w14:paraId="72FD64C0" w14:textId="3F9E25F8" w:rsidR="006A1DDD" w:rsidRDefault="007A54E1">
      <w:pPr>
        <w:rPr>
          <w:ins w:id="7847" w:author="chaniaayulestari@outlook.com" w:date="2021-11-13T20:37:00Z"/>
        </w:rPr>
      </w:pPr>
      <w:ins w:id="7848" w:author="chaniaayulestari@outlook.com" w:date="2021-11-13T20:37:00Z">
        <w:r>
          <w:rPr>
            <w:noProof/>
          </w:rPr>
          <w:pict w14:anchorId="71BCCA42">
            <v:shape id="_x0000_s2236" type="#_x0000_t202" style="position:absolute;left:0;text-align:left;margin-left:-.35pt;margin-top:11.7pt;width:396.85pt;height:20.35pt;z-index:251745792;mso-position-horizontal-relative:text;mso-position-vertical-relative:text" stroked="f">
              <v:textbox style="mso-next-textbox:#_x0000_s2236;mso-fit-shape-to-text:t" inset="0,0,0,0">
                <w:txbxContent>
                  <w:p w14:paraId="72A845B0" w14:textId="0FB9EEE2" w:rsidR="004A4F76" w:rsidRPr="009D48A1" w:rsidRDefault="004A4F76">
                    <w:pPr>
                      <w:pStyle w:val="Caption"/>
                      <w:jc w:val="center"/>
                      <w:rPr>
                        <w:noProof/>
                      </w:rPr>
                      <w:pPrChange w:id="7849" w:author="chaniaayulestari@outlook.com" w:date="2021-11-13T20:37:00Z">
                        <w:pPr/>
                      </w:pPrChange>
                    </w:pPr>
                    <w:bookmarkStart w:id="7850" w:name="_Toc87729281"/>
                    <w:bookmarkStart w:id="7851" w:name="_Toc87731469"/>
                    <w:ins w:id="7852" w:author="chaniaayulestari@outlook.com" w:date="2021-11-13T20:37:00Z">
                      <w:r>
                        <w:t xml:space="preserve">Gambar 3. </w:t>
                      </w:r>
                      <w:r>
                        <w:fldChar w:fldCharType="begin"/>
                      </w:r>
                      <w:r>
                        <w:instrText xml:space="preserve"> SEQ Gambar___3. \* ARABIC </w:instrText>
                      </w:r>
                    </w:ins>
                    <w:r>
                      <w:fldChar w:fldCharType="separate"/>
                    </w:r>
                    <w:ins w:id="7853" w:author="Rafi Aziizi" w:date="2021-11-14T10:19:00Z">
                      <w:r>
                        <w:rPr>
                          <w:noProof/>
                        </w:rPr>
                        <w:t>36</w:t>
                      </w:r>
                    </w:ins>
                    <w:ins w:id="7854" w:author="chaniaayulestari@outlook.com" w:date="2021-11-13T21:25:00Z">
                      <w:del w:id="7855" w:author="Rafi Aziizi" w:date="2021-11-14T09:53:00Z">
                        <w:r w:rsidDel="00590A19">
                          <w:rPr>
                            <w:noProof/>
                          </w:rPr>
                          <w:delText>34</w:delText>
                        </w:r>
                      </w:del>
                    </w:ins>
                    <w:ins w:id="7856" w:author="chaniaayulestari@outlook.com" w:date="2021-11-13T20:37:00Z">
                      <w:r>
                        <w:fldChar w:fldCharType="end"/>
                      </w:r>
                      <w:r>
                        <w:t xml:space="preserve"> </w:t>
                      </w:r>
                      <w:r w:rsidRPr="00A258CE">
                        <w:t xml:space="preserve">Sequence Diagram </w:t>
                      </w:r>
                      <w:r>
                        <w:t xml:space="preserve"> Lihat Profile Kelas</w:t>
                      </w:r>
                    </w:ins>
                    <w:bookmarkEnd w:id="7850"/>
                    <w:bookmarkEnd w:id="7851"/>
                  </w:p>
                </w:txbxContent>
              </v:textbox>
            </v:shape>
          </w:pict>
        </w:r>
      </w:ins>
    </w:p>
    <w:p w14:paraId="207564A7" w14:textId="77777777" w:rsidR="006A1DDD" w:rsidRPr="000C638F" w:rsidRDefault="006A1DDD">
      <w:pPr>
        <w:rPr>
          <w:ins w:id="7857" w:author="chaniaayulestari@outlook.com" w:date="2021-11-13T16:35:00Z"/>
          <w:b/>
          <w:bCs/>
          <w:rPrChange w:id="7858" w:author="chaniaayulestari@outlook.com" w:date="2021-11-13T16:37:00Z">
            <w:rPr>
              <w:ins w:id="7859" w:author="chaniaayulestari@outlook.com" w:date="2021-11-13T16:35:00Z"/>
            </w:rPr>
          </w:rPrChange>
        </w:rPr>
        <w:pPrChange w:id="7860"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7861" w:author="Rafi Aziizi" w:date="2021-11-13T11:37:00Z"/>
          <w:del w:id="7862" w:author="chaniaayulestari@outlook.com" w:date="2021-11-13T16:35:00Z"/>
          <w:b/>
          <w:bCs/>
          <w:rPrChange w:id="7863" w:author="chaniaayulestari@outlook.com" w:date="2021-11-13T16:35:00Z">
            <w:rPr>
              <w:ins w:id="7864" w:author="Rafi Aziizi" w:date="2021-11-13T11:37:00Z"/>
              <w:del w:id="7865" w:author="chaniaayulestari@outlook.com" w:date="2021-11-13T16:35:00Z"/>
            </w:rPr>
          </w:rPrChange>
        </w:rPr>
        <w:pPrChange w:id="7866"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7867" w:author="chaniaayulestari@outlook.com" w:date="2021-11-13T16:35:00Z"/>
          <w:b/>
          <w:bCs/>
        </w:rPr>
      </w:pPr>
      <w:ins w:id="7868" w:author="Rafi Aziizi" w:date="2021-11-13T11:37:00Z">
        <w:r w:rsidRPr="002040D9">
          <w:rPr>
            <w:b/>
            <w:bCs/>
            <w:rPrChange w:id="7869" w:author="chaniaayulestari@outlook.com" w:date="2021-11-13T15:20:00Z">
              <w:rPr/>
            </w:rPrChange>
          </w:rPr>
          <w:t>Lihat Anggota Kelas</w:t>
        </w:r>
      </w:ins>
    </w:p>
    <w:p w14:paraId="50B1D5DE" w14:textId="5723BA6E" w:rsidR="006A1DDD" w:rsidRDefault="007A54E1">
      <w:pPr>
        <w:keepNext/>
        <w:ind w:left="66"/>
        <w:rPr>
          <w:ins w:id="7870" w:author="chaniaayulestari@outlook.com" w:date="2021-11-13T20:37:00Z"/>
        </w:rPr>
        <w:pPrChange w:id="7871" w:author="chaniaayulestari@outlook.com" w:date="2021-11-13T20:37:00Z">
          <w:pPr>
            <w:ind w:left="66"/>
          </w:pPr>
        </w:pPrChange>
      </w:pPr>
      <w:del w:id="7872" w:author="Rafi Aziizi" w:date="2021-11-14T10:00:00Z">
        <w:r>
          <w:pict w14:anchorId="248053E4">
            <v:shape id="Text Box 448" o:spid="_x0000_s234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48;mso-fit-shape-to-text:t" inset="0,0,0,0">
                <w:txbxContent>
                  <w:p w14:paraId="1798F346" w14:textId="0BFABFA2" w:rsidR="004A4F76" w:rsidRPr="00EF6743" w:rsidRDefault="004A4F76">
                    <w:pPr>
                      <w:pStyle w:val="Caption"/>
                      <w:jc w:val="center"/>
                      <w:rPr>
                        <w:noProof/>
                      </w:rPr>
                      <w:pPrChange w:id="7873" w:author="chaniaayulestari@outlook.com" w:date="2021-11-13T16:43:00Z">
                        <w:pPr>
                          <w:ind w:left="66"/>
                        </w:pPr>
                      </w:pPrChange>
                    </w:pPr>
                    <w:bookmarkStart w:id="7874" w:name="_Toc87729215"/>
                    <w:ins w:id="7875" w:author="chaniaayulestari@outlook.com" w:date="2021-11-13T16:43:00Z">
                      <w:r>
                        <w:t xml:space="preserve">Gambar 3. </w:t>
                      </w:r>
                      <w:r>
                        <w:fldChar w:fldCharType="begin"/>
                      </w:r>
                      <w:r>
                        <w:instrText xml:space="preserve"> SEQ Gambar__3. \* ARABIC </w:instrText>
                      </w:r>
                    </w:ins>
                    <w:r>
                      <w:fldChar w:fldCharType="separate"/>
                    </w:r>
                    <w:ins w:id="7876" w:author="chaniaayulestari@outlook.com" w:date="2021-11-13T19:48:00Z">
                      <w:r>
                        <w:rPr>
                          <w:noProof/>
                        </w:rPr>
                        <w:t>38</w:t>
                      </w:r>
                    </w:ins>
                    <w:ins w:id="7877" w:author="chaniaayulestari@outlook.com" w:date="2021-11-13T16:43:00Z">
                      <w:r>
                        <w:fldChar w:fldCharType="end"/>
                      </w:r>
                      <w:r>
                        <w:t xml:space="preserve"> Sequence Diagram Lihat Anggota Kelas</w:t>
                      </w:r>
                    </w:ins>
                    <w:bookmarkEnd w:id="7874"/>
                  </w:p>
                </w:txbxContent>
              </v:textbox>
              <w10:anchorlock/>
            </v:shape>
          </w:pict>
        </w:r>
      </w:del>
      <w:ins w:id="7878" w:author="chaniaayulestari@outlook.com" w:date="2021-11-13T20:38:00Z">
        <w:r>
          <w:rPr>
            <w:noProof/>
          </w:rPr>
          <w:pict w14:anchorId="0C26BF49">
            <v:shape id="_x0000_s2237" type="#_x0000_t202" style="position:absolute;left:0;text-align:left;margin-left:2.95pt;margin-top:209.15pt;width:396.85pt;height:.05pt;z-index:251746816;mso-position-horizontal-relative:text;mso-position-vertical-relative:text" stroked="f">
              <v:textbox style="mso-next-textbox:#_x0000_s2237;mso-fit-shape-to-text:t" inset="0,0,0,0">
                <w:txbxContent>
                  <w:p w14:paraId="4584F8C2" w14:textId="7BEAC7B8" w:rsidR="004A4F76" w:rsidRPr="001D1B20" w:rsidRDefault="004A4F76">
                    <w:pPr>
                      <w:pStyle w:val="Caption"/>
                      <w:jc w:val="center"/>
                      <w:pPrChange w:id="7879" w:author="chaniaayulestari@outlook.com" w:date="2021-11-13T20:38:00Z">
                        <w:pPr>
                          <w:keepNext/>
                          <w:ind w:left="66"/>
                        </w:pPr>
                      </w:pPrChange>
                    </w:pPr>
                    <w:bookmarkStart w:id="7880" w:name="_Toc87729282"/>
                    <w:bookmarkStart w:id="7881" w:name="_Toc87731470"/>
                    <w:ins w:id="7882" w:author="chaniaayulestari@outlook.com" w:date="2021-11-13T20:38:00Z">
                      <w:r>
                        <w:t xml:space="preserve">Gambar 3. </w:t>
                      </w:r>
                      <w:r>
                        <w:fldChar w:fldCharType="begin"/>
                      </w:r>
                      <w:r>
                        <w:instrText xml:space="preserve"> SEQ Gambar___3. \* ARABIC </w:instrText>
                      </w:r>
                    </w:ins>
                    <w:r>
                      <w:fldChar w:fldCharType="separate"/>
                    </w:r>
                    <w:ins w:id="7883" w:author="Rafi Aziizi" w:date="2021-11-14T10:19:00Z">
                      <w:r>
                        <w:rPr>
                          <w:noProof/>
                        </w:rPr>
                        <w:t>37</w:t>
                      </w:r>
                    </w:ins>
                    <w:ins w:id="7884" w:author="chaniaayulestari@outlook.com" w:date="2021-11-13T21:25:00Z">
                      <w:del w:id="7885" w:author="Rafi Aziizi" w:date="2021-11-14T09:53:00Z">
                        <w:r w:rsidDel="00590A19">
                          <w:rPr>
                            <w:noProof/>
                          </w:rPr>
                          <w:delText>35</w:delText>
                        </w:r>
                      </w:del>
                    </w:ins>
                    <w:ins w:id="7886" w:author="chaniaayulestari@outlook.com" w:date="2021-11-13T20:38:00Z">
                      <w:r>
                        <w:fldChar w:fldCharType="end"/>
                      </w:r>
                      <w:r>
                        <w:t xml:space="preserve"> </w:t>
                      </w:r>
                      <w:r w:rsidRPr="00E85466">
                        <w:t xml:space="preserve">Sequence Diagram </w:t>
                      </w:r>
                      <w:r>
                        <w:t xml:space="preserve"> Lihat Data Kelas</w:t>
                      </w:r>
                    </w:ins>
                    <w:bookmarkEnd w:id="7880"/>
                    <w:bookmarkEnd w:id="7881"/>
                  </w:p>
                </w:txbxContent>
              </v:textbox>
            </v:shape>
          </w:pict>
        </w:r>
      </w:ins>
      <w:ins w:id="7887" w:author="chaniaayulestari@outlook.com" w:date="2021-11-13T16:43:00Z">
        <w:r w:rsidR="000C638F">
          <w:rPr>
            <w:noProof/>
          </w:rPr>
          <w:drawing>
            <wp:anchor distT="0" distB="0" distL="114300" distR="114300" simplePos="0" relativeHeight="251624960" behindDoc="1" locked="0" layoutInCell="1" allowOverlap="1" wp14:anchorId="06DFED59" wp14:editId="69D44015">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7888" w:author="Rafi Aziizi" w:date="2021-11-13T18:31:00Z"/>
          <w:b/>
          <w:bCs/>
        </w:rPr>
      </w:pPr>
    </w:p>
    <w:p w14:paraId="6F05F3BA" w14:textId="77777777" w:rsidR="006A1DDD" w:rsidRDefault="006A1DDD">
      <w:pPr>
        <w:rPr>
          <w:ins w:id="7889" w:author="chaniaayulestari@outlook.com" w:date="2021-11-13T20:37:00Z"/>
          <w:b/>
          <w:bCs/>
        </w:rPr>
        <w:pPrChange w:id="7890" w:author="Rafi Aziizi" w:date="2021-11-13T18:31:00Z">
          <w:pPr>
            <w:ind w:left="66"/>
          </w:pPr>
        </w:pPrChange>
      </w:pPr>
    </w:p>
    <w:p w14:paraId="1CE134ED" w14:textId="6F6E3651" w:rsidR="000C638F" w:rsidDel="006A1DDD" w:rsidRDefault="000C638F">
      <w:pPr>
        <w:rPr>
          <w:del w:id="7891" w:author="Rafi Aziizi" w:date="2021-11-13T18:31:00Z"/>
          <w:b/>
          <w:bCs/>
        </w:rPr>
      </w:pPr>
    </w:p>
    <w:p w14:paraId="7226B7F6" w14:textId="526C3FFE" w:rsidR="006A1DDD" w:rsidRDefault="006A1DDD">
      <w:pPr>
        <w:rPr>
          <w:ins w:id="7892" w:author="chaniaayulestari@outlook.com" w:date="2021-11-13T20:37:00Z"/>
          <w:b/>
          <w:bCs/>
        </w:rPr>
      </w:pPr>
    </w:p>
    <w:p w14:paraId="1DDFD535" w14:textId="2F03153E" w:rsidR="006A1DDD" w:rsidRDefault="006A1DDD">
      <w:pPr>
        <w:rPr>
          <w:ins w:id="7893" w:author="chaniaayulestari@outlook.com" w:date="2021-11-13T20:37:00Z"/>
          <w:b/>
          <w:bCs/>
        </w:rPr>
      </w:pPr>
    </w:p>
    <w:p w14:paraId="2452ADD6" w14:textId="12E3BB12" w:rsidR="006A1DDD" w:rsidRDefault="006A1DDD">
      <w:pPr>
        <w:rPr>
          <w:ins w:id="7894" w:author="chaniaayulestari@outlook.com" w:date="2021-11-13T20:37:00Z"/>
          <w:b/>
          <w:bCs/>
        </w:rPr>
      </w:pPr>
    </w:p>
    <w:p w14:paraId="458C4A3A" w14:textId="32085EC0" w:rsidR="006A1DDD" w:rsidRDefault="006A1DDD">
      <w:pPr>
        <w:rPr>
          <w:ins w:id="7895" w:author="chaniaayulestari@outlook.com" w:date="2021-11-13T20:37:00Z"/>
          <w:b/>
          <w:bCs/>
        </w:rPr>
      </w:pPr>
    </w:p>
    <w:p w14:paraId="0627B0C3" w14:textId="3BB4E77B" w:rsidR="006A1DDD" w:rsidRDefault="006A1DDD">
      <w:pPr>
        <w:rPr>
          <w:ins w:id="7896" w:author="chaniaayulestari@outlook.com" w:date="2021-11-13T20:37:00Z"/>
          <w:b/>
          <w:bCs/>
        </w:rPr>
      </w:pPr>
    </w:p>
    <w:p w14:paraId="26212DD4" w14:textId="61E7F72E" w:rsidR="006A1DDD" w:rsidRDefault="006A1DDD">
      <w:pPr>
        <w:rPr>
          <w:ins w:id="7897" w:author="chaniaayulestari@outlook.com" w:date="2021-11-13T20:37:00Z"/>
          <w:b/>
          <w:bCs/>
        </w:rPr>
      </w:pPr>
    </w:p>
    <w:p w14:paraId="1B027F66" w14:textId="49DE1DCF" w:rsidR="006A1DDD" w:rsidRDefault="006A1DDD">
      <w:pPr>
        <w:rPr>
          <w:ins w:id="7898" w:author="chaniaayulestari@outlook.com" w:date="2021-11-13T20:37:00Z"/>
          <w:b/>
          <w:bCs/>
        </w:rPr>
      </w:pPr>
    </w:p>
    <w:p w14:paraId="692A590D" w14:textId="18A7332C" w:rsidR="006A1DDD" w:rsidRDefault="006A1DDD">
      <w:pPr>
        <w:rPr>
          <w:ins w:id="7899" w:author="chaniaayulestari@outlook.com" w:date="2021-11-13T20:37:00Z"/>
          <w:b/>
          <w:bCs/>
        </w:rPr>
      </w:pPr>
    </w:p>
    <w:p w14:paraId="6162E497" w14:textId="77777777" w:rsidR="006A1DDD" w:rsidRDefault="006A1DDD">
      <w:pPr>
        <w:rPr>
          <w:ins w:id="7900" w:author="chaniaayulestari@outlook.com" w:date="2021-11-13T20:37:00Z"/>
          <w:b/>
          <w:bCs/>
        </w:rPr>
        <w:pPrChange w:id="7901" w:author="Rafi Aziizi" w:date="2021-11-13T18:31:00Z">
          <w:pPr>
            <w:ind w:left="66"/>
          </w:pPr>
        </w:pPrChange>
      </w:pPr>
    </w:p>
    <w:p w14:paraId="6367E125" w14:textId="6F0E2F5F" w:rsidR="000C638F" w:rsidDel="00E51900" w:rsidRDefault="000C638F">
      <w:pPr>
        <w:rPr>
          <w:ins w:id="7902" w:author="chaniaayulestari@outlook.com" w:date="2021-11-13T16:43:00Z"/>
          <w:del w:id="7903" w:author="Rafi Aziizi" w:date="2021-11-13T18:31:00Z"/>
          <w:b/>
          <w:bCs/>
        </w:rPr>
        <w:pPrChange w:id="7904" w:author="Rafi Aziizi" w:date="2021-11-13T18:31:00Z">
          <w:pPr>
            <w:ind w:left="66"/>
          </w:pPr>
        </w:pPrChange>
      </w:pPr>
    </w:p>
    <w:p w14:paraId="4C33EA81" w14:textId="0E3C3B7D" w:rsidR="000C638F" w:rsidDel="00E51900" w:rsidRDefault="000C638F">
      <w:pPr>
        <w:rPr>
          <w:ins w:id="7905" w:author="chaniaayulestari@outlook.com" w:date="2021-11-13T16:43:00Z"/>
          <w:del w:id="7906" w:author="Rafi Aziizi" w:date="2021-11-13T18:31:00Z"/>
          <w:b/>
          <w:bCs/>
        </w:rPr>
        <w:pPrChange w:id="7907" w:author="Rafi Aziizi" w:date="2021-11-13T18:31:00Z">
          <w:pPr>
            <w:ind w:left="66"/>
          </w:pPr>
        </w:pPrChange>
      </w:pPr>
    </w:p>
    <w:p w14:paraId="7B341AEE" w14:textId="37C2D425" w:rsidR="000C638F" w:rsidDel="00E51900" w:rsidRDefault="000C638F">
      <w:pPr>
        <w:rPr>
          <w:ins w:id="7908" w:author="chaniaayulestari@outlook.com" w:date="2021-11-13T16:43:00Z"/>
          <w:del w:id="7909" w:author="Rafi Aziizi" w:date="2021-11-13T18:31:00Z"/>
          <w:b/>
          <w:bCs/>
        </w:rPr>
        <w:pPrChange w:id="7910" w:author="Rafi Aziizi" w:date="2021-11-13T18:31:00Z">
          <w:pPr>
            <w:ind w:left="66"/>
          </w:pPr>
        </w:pPrChange>
      </w:pPr>
    </w:p>
    <w:p w14:paraId="4D7DFF43" w14:textId="48516FF3" w:rsidR="000C638F" w:rsidDel="00E51900" w:rsidRDefault="000C638F">
      <w:pPr>
        <w:rPr>
          <w:ins w:id="7911" w:author="chaniaayulestari@outlook.com" w:date="2021-11-13T16:43:00Z"/>
          <w:del w:id="7912" w:author="Rafi Aziizi" w:date="2021-11-13T18:31:00Z"/>
          <w:b/>
          <w:bCs/>
        </w:rPr>
        <w:pPrChange w:id="7913" w:author="Rafi Aziizi" w:date="2021-11-13T18:31:00Z">
          <w:pPr>
            <w:ind w:left="66"/>
          </w:pPr>
        </w:pPrChange>
      </w:pPr>
    </w:p>
    <w:p w14:paraId="79F638A4" w14:textId="77409551" w:rsidR="000C638F" w:rsidDel="00E51900" w:rsidRDefault="000C638F">
      <w:pPr>
        <w:rPr>
          <w:ins w:id="7914" w:author="chaniaayulestari@outlook.com" w:date="2021-11-13T16:43:00Z"/>
          <w:del w:id="7915" w:author="Rafi Aziizi" w:date="2021-11-13T18:31:00Z"/>
          <w:b/>
          <w:bCs/>
        </w:rPr>
        <w:pPrChange w:id="7916" w:author="Rafi Aziizi" w:date="2021-11-13T18:31:00Z">
          <w:pPr>
            <w:ind w:left="66"/>
          </w:pPr>
        </w:pPrChange>
      </w:pPr>
    </w:p>
    <w:p w14:paraId="5E2D5F50" w14:textId="03AD2EAE" w:rsidR="000C638F" w:rsidDel="00E51900" w:rsidRDefault="000C638F">
      <w:pPr>
        <w:rPr>
          <w:ins w:id="7917" w:author="chaniaayulestari@outlook.com" w:date="2021-11-13T16:43:00Z"/>
          <w:del w:id="7918" w:author="Rafi Aziizi" w:date="2021-11-13T18:31:00Z"/>
          <w:b/>
          <w:bCs/>
        </w:rPr>
        <w:pPrChange w:id="7919" w:author="Rafi Aziizi" w:date="2021-11-13T18:31:00Z">
          <w:pPr>
            <w:ind w:left="66"/>
          </w:pPr>
        </w:pPrChange>
      </w:pPr>
    </w:p>
    <w:p w14:paraId="0592FDB8" w14:textId="7CB7311B" w:rsidR="000C638F" w:rsidDel="00E51900" w:rsidRDefault="007A54E1">
      <w:pPr>
        <w:pStyle w:val="ListParagraph"/>
        <w:ind w:left="66"/>
        <w:rPr>
          <w:ins w:id="7920" w:author="chaniaayulestari@outlook.com" w:date="2021-11-13T16:43:00Z"/>
          <w:del w:id="7921" w:author="Rafi Aziizi" w:date="2021-11-13T18:31:00Z"/>
          <w:b/>
          <w:bCs/>
        </w:rPr>
        <w:pPrChange w:id="7922" w:author="Rafi Aziizi" w:date="2021-11-13T18:31:00Z">
          <w:pPr>
            <w:pStyle w:val="ListParagraph"/>
            <w:numPr>
              <w:numId w:val="117"/>
            </w:numPr>
            <w:ind w:left="426" w:hanging="360"/>
          </w:pPr>
        </w:pPrChange>
      </w:pPr>
      <w:del w:id="7923" w:author="chaniaayulestari@outlook.com" w:date="2021-11-13T20:37:00Z">
        <w:r>
          <w:pict w14:anchorId="7D9053FE">
            <v:shape id="Text Box 511" o:spid="_x0000_s233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1;mso-fit-shape-to-text:t" inset="0,0,0,0">
                <w:txbxContent>
                  <w:p w14:paraId="5E27489F" w14:textId="0F5BBA9E" w:rsidR="004A4F76" w:rsidRPr="00EF6743" w:rsidRDefault="004A4F76">
                    <w:pPr>
                      <w:pStyle w:val="Caption"/>
                      <w:jc w:val="center"/>
                      <w:rPr>
                        <w:noProof/>
                      </w:rPr>
                      <w:pPrChange w:id="7924" w:author="chaniaayulestari@outlook.com" w:date="2021-11-13T16:43:00Z">
                        <w:pPr>
                          <w:ind w:left="66"/>
                        </w:pPr>
                      </w:pPrChange>
                    </w:pPr>
                  </w:p>
                </w:txbxContent>
              </v:textbox>
              <w10:anchorlock/>
            </v:shape>
          </w:pict>
        </w:r>
      </w:del>
    </w:p>
    <w:p w14:paraId="1BEB677B" w14:textId="77777777" w:rsidR="000C638F" w:rsidRPr="00E51900" w:rsidRDefault="000C638F">
      <w:pPr>
        <w:rPr>
          <w:ins w:id="7925" w:author="chaniaayulestari@outlook.com" w:date="2021-11-13T16:43:00Z"/>
          <w:b/>
          <w:bCs/>
          <w:rPrChange w:id="7926" w:author="Rafi Aziizi" w:date="2021-11-13T18:31:00Z">
            <w:rPr>
              <w:ins w:id="7927" w:author="chaniaayulestari@outlook.com" w:date="2021-11-13T16:43:00Z"/>
            </w:rPr>
          </w:rPrChange>
        </w:rPr>
        <w:pPrChange w:id="7928"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7929" w:author="chaniaayulestari@outlook.com" w:date="2021-11-13T16:38:00Z"/>
          <w:b/>
          <w:bCs/>
        </w:rPr>
      </w:pPr>
      <w:ins w:id="7930" w:author="Rafi Aziizi" w:date="2021-11-13T12:12:00Z">
        <w:r w:rsidRPr="002040D9">
          <w:rPr>
            <w:b/>
            <w:bCs/>
            <w:rPrChange w:id="7931" w:author="chaniaayulestari@outlook.com" w:date="2021-11-13T15:20:00Z">
              <w:rPr/>
            </w:rPrChange>
          </w:rPr>
          <w:lastRenderedPageBreak/>
          <w:t>Cetak Riwayat Absensi Anggota Kelas</w:t>
        </w:r>
      </w:ins>
    </w:p>
    <w:p w14:paraId="7757E37F" w14:textId="77777777" w:rsidR="006A1DDD" w:rsidRDefault="00A9216A">
      <w:pPr>
        <w:keepNext/>
        <w:rPr>
          <w:ins w:id="7932" w:author="chaniaayulestari@outlook.com" w:date="2021-11-13T20:38:00Z"/>
        </w:rPr>
      </w:pPr>
      <w:ins w:id="7933" w:author="chaniaayulestari@outlook.com" w:date="2021-11-13T17:35:00Z">
        <w:r>
          <w:rPr>
            <w:noProof/>
          </w:rPr>
          <w:drawing>
            <wp:inline distT="0" distB="0" distL="0" distR="0" wp14:anchorId="06FB091C" wp14:editId="0EAB4923">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5578E5A9" w:rsidR="00224DD9" w:rsidRDefault="006A1DDD">
      <w:pPr>
        <w:pStyle w:val="Caption"/>
        <w:jc w:val="center"/>
        <w:rPr>
          <w:ins w:id="7934" w:author="chaniaayulestari@outlook.com" w:date="2021-11-13T19:46:00Z"/>
        </w:rPr>
        <w:pPrChange w:id="7935" w:author="chaniaayulestari@outlook.com" w:date="2021-11-13T20:38:00Z">
          <w:pPr/>
        </w:pPrChange>
      </w:pPr>
      <w:bookmarkStart w:id="7936" w:name="_Toc87731471"/>
      <w:ins w:id="7937" w:author="chaniaayulestari@outlook.com" w:date="2021-11-13T20:38:00Z">
        <w:r>
          <w:t xml:space="preserve">Gambar 3. </w:t>
        </w:r>
        <w:r>
          <w:fldChar w:fldCharType="begin"/>
        </w:r>
        <w:r>
          <w:instrText xml:space="preserve"> SEQ Gambar___3. \* ARABIC </w:instrText>
        </w:r>
      </w:ins>
      <w:r>
        <w:fldChar w:fldCharType="separate"/>
      </w:r>
      <w:ins w:id="7938" w:author="Rafi Aziizi" w:date="2021-11-14T10:19:00Z">
        <w:r w:rsidR="00ED47C8">
          <w:rPr>
            <w:noProof/>
          </w:rPr>
          <w:t>38</w:t>
        </w:r>
      </w:ins>
      <w:ins w:id="7939" w:author="chaniaayulestari@outlook.com" w:date="2021-11-13T21:25:00Z">
        <w:del w:id="7940" w:author="Rafi Aziizi" w:date="2021-11-14T09:53:00Z">
          <w:r w:rsidR="00B46735" w:rsidDel="00590A19">
            <w:rPr>
              <w:noProof/>
            </w:rPr>
            <w:delText>36</w:delText>
          </w:r>
        </w:del>
      </w:ins>
      <w:ins w:id="7941" w:author="chaniaayulestari@outlook.com" w:date="2021-11-13T20:38:00Z">
        <w:r>
          <w:fldChar w:fldCharType="end"/>
        </w:r>
        <w:r>
          <w:t xml:space="preserve"> Sequence Diagram Cetak riwayat Absensi Anggota Kelas</w:t>
        </w:r>
      </w:ins>
      <w:bookmarkEnd w:id="7936"/>
    </w:p>
    <w:p w14:paraId="7FB15AF3" w14:textId="691F6C31" w:rsidR="000C638F" w:rsidRPr="00E51900" w:rsidDel="006A1DDD" w:rsidRDefault="000C638F">
      <w:pPr>
        <w:rPr>
          <w:ins w:id="7942" w:author="Rafi Aziizi" w:date="2021-11-13T11:32:00Z"/>
          <w:del w:id="7943" w:author="chaniaayulestari@outlook.com" w:date="2021-11-13T20:38:00Z"/>
          <w:b/>
          <w:bCs/>
          <w:rPrChange w:id="7944" w:author="Rafi Aziizi" w:date="2021-11-13T18:32:00Z">
            <w:rPr>
              <w:ins w:id="7945" w:author="Rafi Aziizi" w:date="2021-11-13T11:32:00Z"/>
              <w:del w:id="7946" w:author="chaniaayulestari@outlook.com" w:date="2021-11-13T20:38:00Z"/>
            </w:rPr>
          </w:rPrChange>
        </w:rPr>
        <w:pPrChange w:id="7947"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7948" w:author="chaniaayulestari@outlook.com" w:date="2021-11-12T16:35:00Z"/>
        </w:rPr>
      </w:pPr>
    </w:p>
    <w:p w14:paraId="1A4CD18C" w14:textId="62D36810" w:rsidR="00194DFD" w:rsidDel="00FE2102" w:rsidRDefault="00194DFD" w:rsidP="000F4D3A">
      <w:pPr>
        <w:ind w:firstLine="426"/>
        <w:rPr>
          <w:del w:id="7949" w:author="chaniaayulestari@outlook.com" w:date="2021-11-12T16:35:00Z"/>
        </w:rPr>
      </w:pPr>
    </w:p>
    <w:p w14:paraId="44480713" w14:textId="634C2373" w:rsidR="00194DFD" w:rsidDel="00FE2102" w:rsidRDefault="00194DFD" w:rsidP="000F4D3A">
      <w:pPr>
        <w:ind w:firstLine="426"/>
        <w:rPr>
          <w:del w:id="7950" w:author="chaniaayulestari@outlook.com" w:date="2021-11-12T16:35:00Z"/>
        </w:rPr>
      </w:pPr>
    </w:p>
    <w:p w14:paraId="4732517F" w14:textId="7AF8D35B" w:rsidR="00194DFD" w:rsidDel="00FE2102" w:rsidRDefault="00194DFD" w:rsidP="000F4D3A">
      <w:pPr>
        <w:ind w:firstLine="426"/>
        <w:rPr>
          <w:del w:id="7951" w:author="chaniaayulestari@outlook.com" w:date="2021-11-12T16:35:00Z"/>
        </w:rPr>
      </w:pPr>
    </w:p>
    <w:p w14:paraId="2D6A33C2" w14:textId="36D14F6F" w:rsidR="00194DFD" w:rsidRPr="00194DFD" w:rsidDel="00FE2102" w:rsidRDefault="00194DFD" w:rsidP="000F4D3A">
      <w:pPr>
        <w:ind w:firstLine="426"/>
        <w:rPr>
          <w:del w:id="7952" w:author="chaniaayulestari@outlook.com" w:date="2021-11-12T16:35:00Z"/>
        </w:rPr>
      </w:pPr>
    </w:p>
    <w:p w14:paraId="4FD1F72F" w14:textId="20B0B840" w:rsidR="00194DFD" w:rsidDel="00FE2102" w:rsidRDefault="007A54E1" w:rsidP="001C1F40">
      <w:pPr>
        <w:rPr>
          <w:del w:id="7953" w:author="chaniaayulestari@outlook.com" w:date="2021-11-12T16:35:00Z"/>
          <w:lang w:val="id-ID"/>
        </w:rPr>
      </w:pPr>
      <w:del w:id="7954" w:author="chaniaayulestari@outlook.com" w:date="2021-11-12T16:35:00Z">
        <w:r>
          <w:rPr>
            <w:noProof/>
          </w:rPr>
          <w:pict w14:anchorId="17B89ECC">
            <v:shape id="Text Box 69" o:spid="_x0000_s2166" type="#_x0000_t202" style="position:absolute;left:0;text-align:left;margin-left:1.5pt;margin-top:379.4pt;width:396.8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9bs2VTACAABnBAAADgAAAAAAAAAAAAAAAAAu&#10;AgAAZHJzL2Uyb0RvYy54bWxQSwECLQAUAAYACAAAACEAjJ7nyuAAAAAJAQAADwAAAAAAAAAAAAAA&#10;AACKBAAAZHJzL2Rvd25yZXYueG1sUEsFBgAAAAAEAAQA8wAAAJcFAAAAAA==&#10;" stroked="f">
              <v:textbox style="mso-next-textbox:#Text Box 69;mso-fit-shape-to-text:t" inset="0,0,0,0">
                <w:txbxContent>
                  <w:p w14:paraId="7A36A4F7" w14:textId="02067B84" w:rsidR="004A4F76" w:rsidRPr="009704AE" w:rsidRDefault="004A4F76" w:rsidP="00194DFD">
                    <w:pPr>
                      <w:pStyle w:val="Caption"/>
                      <w:jc w:val="center"/>
                      <w:rPr>
                        <w:noProof/>
                        <w:sz w:val="24"/>
                        <w:szCs w:val="24"/>
                      </w:rPr>
                    </w:pPr>
                    <w:r>
                      <w:t xml:space="preserve">Gambar 3. </w:t>
                    </w:r>
                    <w:ins w:id="7955" w:author="chaniaayulestari@outlook.com" w:date="2021-11-13T13:45:00Z">
                      <w:r>
                        <w:fldChar w:fldCharType="begin"/>
                      </w:r>
                      <w:r>
                        <w:instrText xml:space="preserve"> SEQ Gambar_3. \* ARABIC </w:instrText>
                      </w:r>
                    </w:ins>
                    <w:r>
                      <w:fldChar w:fldCharType="separate"/>
                    </w:r>
                    <w:ins w:id="7956" w:author="chaniaayulestari@outlook.com" w:date="2021-11-13T13:45:00Z">
                      <w:r>
                        <w:rPr>
                          <w:noProof/>
                        </w:rPr>
                        <w:t>12</w:t>
                      </w:r>
                      <w:r>
                        <w:fldChar w:fldCharType="end"/>
                      </w:r>
                    </w:ins>
                    <w:del w:id="79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w:r>
        <w:r w:rsidR="00194DFD" w:rsidDel="00FE2102">
          <w:rPr>
            <w:noProof/>
          </w:rPr>
          <w:drawing>
            <wp:anchor distT="0" distB="0" distL="114300" distR="114300" simplePos="0" relativeHeight="251611648" behindDoc="1" locked="0" layoutInCell="1" allowOverlap="1" wp14:anchorId="47CA93FE" wp14:editId="5C217F95">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7958" w:author="chaniaayulestari@outlook.com" w:date="2021-11-12T16:35:00Z"/>
          <w:lang w:val="id-ID"/>
        </w:rPr>
      </w:pPr>
    </w:p>
    <w:p w14:paraId="73C2216F" w14:textId="2712A4E7" w:rsidR="00194DFD" w:rsidDel="00FE2102" w:rsidRDefault="00194DFD" w:rsidP="001C1F40">
      <w:pPr>
        <w:rPr>
          <w:del w:id="7959" w:author="chaniaayulestari@outlook.com" w:date="2021-11-12T16:35:00Z"/>
          <w:lang w:val="id-ID"/>
        </w:rPr>
      </w:pPr>
    </w:p>
    <w:p w14:paraId="2FF34D34" w14:textId="114CF0DC" w:rsidR="00194DFD" w:rsidDel="00FE2102" w:rsidRDefault="00194DFD" w:rsidP="001C1F40">
      <w:pPr>
        <w:rPr>
          <w:del w:id="7960" w:author="chaniaayulestari@outlook.com" w:date="2021-11-12T16:35:00Z"/>
          <w:lang w:val="id-ID"/>
        </w:rPr>
      </w:pPr>
    </w:p>
    <w:p w14:paraId="551C3D0B" w14:textId="4FC0F193" w:rsidR="00A2766B" w:rsidDel="00FE2102" w:rsidRDefault="00A2766B" w:rsidP="001C1F40">
      <w:pPr>
        <w:rPr>
          <w:del w:id="7961" w:author="chaniaayulestari@outlook.com" w:date="2021-11-12T16:35:00Z"/>
          <w:lang w:val="id-ID"/>
        </w:rPr>
      </w:pPr>
    </w:p>
    <w:p w14:paraId="75D5EFB9" w14:textId="38008372" w:rsidR="00194DFD" w:rsidDel="00FE2102" w:rsidRDefault="00194DFD" w:rsidP="001C1F40">
      <w:pPr>
        <w:rPr>
          <w:del w:id="7962" w:author="chaniaayulestari@outlook.com" w:date="2021-11-12T16:35:00Z"/>
          <w:lang w:val="id-ID"/>
        </w:rPr>
      </w:pPr>
    </w:p>
    <w:p w14:paraId="33C9A278" w14:textId="06BF8D9A" w:rsidR="00194DFD" w:rsidDel="00FE2102" w:rsidRDefault="00194DFD" w:rsidP="001C1F40">
      <w:pPr>
        <w:rPr>
          <w:del w:id="7963" w:author="chaniaayulestari@outlook.com" w:date="2021-11-12T16:35:00Z"/>
          <w:lang w:val="id-ID"/>
        </w:rPr>
      </w:pPr>
    </w:p>
    <w:p w14:paraId="6866BA35" w14:textId="7DA7F09C" w:rsidR="00194DFD" w:rsidDel="00FE2102" w:rsidRDefault="00194DFD" w:rsidP="001C1F40">
      <w:pPr>
        <w:rPr>
          <w:del w:id="7964" w:author="chaniaayulestari@outlook.com" w:date="2021-11-12T16:35:00Z"/>
          <w:lang w:val="id-ID"/>
        </w:rPr>
      </w:pPr>
    </w:p>
    <w:p w14:paraId="20C2507A" w14:textId="2EC67C32" w:rsidR="00194DFD" w:rsidDel="00FE2102" w:rsidRDefault="00194DFD" w:rsidP="001C1F40">
      <w:pPr>
        <w:rPr>
          <w:del w:id="7965" w:author="chaniaayulestari@outlook.com" w:date="2021-11-12T16:35:00Z"/>
          <w:lang w:val="id-ID"/>
        </w:rPr>
      </w:pPr>
    </w:p>
    <w:p w14:paraId="6C3863D0" w14:textId="0F9756D2" w:rsidR="00194DFD" w:rsidDel="00FE2102" w:rsidRDefault="00194DFD" w:rsidP="001C1F40">
      <w:pPr>
        <w:rPr>
          <w:del w:id="7966" w:author="chaniaayulestari@outlook.com" w:date="2021-11-12T16:35:00Z"/>
          <w:lang w:val="id-ID"/>
        </w:rPr>
      </w:pPr>
    </w:p>
    <w:p w14:paraId="7E145509" w14:textId="3BEA62CC" w:rsidR="00194DFD" w:rsidDel="00FE2102" w:rsidRDefault="00194DFD" w:rsidP="001C1F40">
      <w:pPr>
        <w:rPr>
          <w:del w:id="7967" w:author="chaniaayulestari@outlook.com" w:date="2021-11-12T16:35:00Z"/>
          <w:lang w:val="id-ID"/>
        </w:rPr>
      </w:pPr>
    </w:p>
    <w:p w14:paraId="79AB0380" w14:textId="29DD01E7" w:rsidR="00194DFD" w:rsidDel="00FE2102" w:rsidRDefault="00194DFD" w:rsidP="001C1F40">
      <w:pPr>
        <w:rPr>
          <w:del w:id="7968" w:author="chaniaayulestari@outlook.com" w:date="2021-11-12T16:35:00Z"/>
          <w:lang w:val="id-ID"/>
        </w:rPr>
      </w:pPr>
    </w:p>
    <w:p w14:paraId="41096912" w14:textId="1E9ED3EF" w:rsidR="00194DFD" w:rsidDel="00FE2102" w:rsidRDefault="00194DFD" w:rsidP="001C1F40">
      <w:pPr>
        <w:rPr>
          <w:del w:id="7969" w:author="chaniaayulestari@outlook.com" w:date="2021-11-12T16:35:00Z"/>
          <w:lang w:val="id-ID"/>
        </w:rPr>
      </w:pPr>
    </w:p>
    <w:p w14:paraId="17F04DBC" w14:textId="78E2D1F3" w:rsidR="00194DFD" w:rsidDel="00FE2102" w:rsidRDefault="00194DFD" w:rsidP="001C1F40">
      <w:pPr>
        <w:rPr>
          <w:del w:id="7970" w:author="chaniaayulestari@outlook.com" w:date="2021-11-12T16:35:00Z"/>
          <w:lang w:val="id-ID"/>
        </w:rPr>
      </w:pPr>
    </w:p>
    <w:p w14:paraId="309D615F" w14:textId="4E354992" w:rsidR="00194DFD" w:rsidDel="00FE2102" w:rsidRDefault="00194DFD" w:rsidP="001C1F40">
      <w:pPr>
        <w:rPr>
          <w:del w:id="7971" w:author="chaniaayulestari@outlook.com" w:date="2021-11-12T16:35:00Z"/>
          <w:lang w:val="id-ID"/>
        </w:rPr>
      </w:pPr>
    </w:p>
    <w:p w14:paraId="330A84E3" w14:textId="6D544665" w:rsidR="00194DFD" w:rsidDel="00FE2102" w:rsidRDefault="00194DFD" w:rsidP="001C1F40">
      <w:pPr>
        <w:rPr>
          <w:del w:id="7972" w:author="chaniaayulestari@outlook.com" w:date="2021-11-12T16:35:00Z"/>
          <w:lang w:val="id-ID"/>
        </w:rPr>
      </w:pPr>
    </w:p>
    <w:p w14:paraId="42169407" w14:textId="551D8128" w:rsidR="00194DFD" w:rsidDel="00FE2102" w:rsidRDefault="00194DFD" w:rsidP="001C1F40">
      <w:pPr>
        <w:rPr>
          <w:del w:id="7973" w:author="chaniaayulestari@outlook.com" w:date="2021-11-12T16:35:00Z"/>
          <w:lang w:val="id-ID"/>
        </w:rPr>
      </w:pPr>
    </w:p>
    <w:p w14:paraId="7844DA8D" w14:textId="67F0CE18" w:rsidR="00194DFD" w:rsidDel="00FE2102" w:rsidRDefault="00194DFD" w:rsidP="001C1F40">
      <w:pPr>
        <w:rPr>
          <w:del w:id="7974" w:author="chaniaayulestari@outlook.com" w:date="2021-11-12T16:35:00Z"/>
          <w:lang w:val="id-ID"/>
        </w:rPr>
      </w:pPr>
    </w:p>
    <w:p w14:paraId="6C8D7AD5" w14:textId="679507EE" w:rsidR="00194DFD" w:rsidDel="00FF5489" w:rsidRDefault="00194DFD" w:rsidP="001C1F40">
      <w:pPr>
        <w:rPr>
          <w:del w:id="7975"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7976" w:author="Rafi Aziizi" w:date="2021-11-13T12:04:00Z">
            <w:rPr>
              <w:lang w:val="id-ID"/>
            </w:rPr>
          </w:rPrChange>
        </w:rPr>
      </w:pPr>
      <w:r w:rsidRPr="004822D0">
        <w:rPr>
          <w:b/>
          <w:bCs/>
          <w:rPrChange w:id="7977" w:author="Rafi Aziizi" w:date="2021-11-13T12:04:00Z">
            <w:rPr/>
          </w:rPrChange>
        </w:rPr>
        <w:t>Kelola Siswa</w:t>
      </w:r>
    </w:p>
    <w:p w14:paraId="1C27BF75" w14:textId="3B139482" w:rsidR="0083024D" w:rsidDel="00FF5489" w:rsidRDefault="0083024D">
      <w:pPr>
        <w:rPr>
          <w:del w:id="7978" w:author="Rafi Aziizi" w:date="2021-11-12T10:48:00Z"/>
        </w:rPr>
      </w:pPr>
      <w:r w:rsidRPr="005B28D5">
        <w:rPr>
          <w:i/>
        </w:rPr>
        <w:t>Sequence diagram</w:t>
      </w:r>
      <w:r>
        <w:t xml:space="preserve"> ini menjelaskan interaksi admin dengan sistem </w:t>
      </w:r>
      <w:ins w:id="7979"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7980"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ins w:id="7981" w:author="Rafi Aziizi" w:date="2021-11-14T10:13:00Z">
        <w:r w:rsidR="00ED47C8">
          <w:t>pada</w:t>
        </w:r>
        <w:r w:rsidR="00ED47C8" w:rsidRPr="005B28D5">
          <w:rPr>
            <w:lang w:val="id-ID"/>
          </w:rPr>
          <w:t xml:space="preserve"> </w:t>
        </w:r>
        <w:r w:rsidR="00ED47C8">
          <w:t>gambar dibawah ini :</w:t>
        </w:r>
      </w:ins>
      <w:del w:id="7982"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7983" w:author="chaniaayulestari@outlook.com" w:date="2021-11-13T20:40:00Z">
        <w:del w:id="7984" w:author="Rafi Aziizi" w:date="2021-11-14T10:13:00Z">
          <w:r w:rsidR="006A1DDD" w:rsidDel="00ED47C8">
            <w:delText>37</w:delText>
          </w:r>
        </w:del>
      </w:ins>
      <w:del w:id="7985" w:author="Rafi Aziizi" w:date="2021-11-14T10:13:00Z">
        <w:r w:rsidR="00194DFD" w:rsidDel="00ED47C8">
          <w:delText>.</w:delText>
        </w:r>
      </w:del>
    </w:p>
    <w:p w14:paraId="62D90B1F" w14:textId="77777777" w:rsidR="00FF5489" w:rsidRPr="00194DFD" w:rsidRDefault="00FF5489" w:rsidP="0083024D">
      <w:pPr>
        <w:ind w:firstLine="426"/>
        <w:rPr>
          <w:ins w:id="7986" w:author="Rafi Aziizi" w:date="2021-11-13T11:33:00Z"/>
        </w:rPr>
      </w:pPr>
    </w:p>
    <w:p w14:paraId="7AE4C56C" w14:textId="66D1B56D" w:rsidR="00FF5489" w:rsidRDefault="007A54E1" w:rsidP="002040D9">
      <w:pPr>
        <w:pStyle w:val="ListParagraph"/>
        <w:numPr>
          <w:ilvl w:val="0"/>
          <w:numId w:val="117"/>
        </w:numPr>
        <w:ind w:left="426"/>
        <w:rPr>
          <w:ins w:id="7987" w:author="chaniaayulestari@outlook.com" w:date="2021-11-13T16:44:00Z"/>
          <w:b/>
          <w:bCs/>
        </w:rPr>
      </w:pPr>
      <w:ins w:id="7988" w:author="chaniaayulestari@outlook.com" w:date="2021-11-13T20:39:00Z">
        <w:r>
          <w:rPr>
            <w:noProof/>
          </w:rPr>
          <w:pict w14:anchorId="1894230D">
            <v:shape id="_x0000_s2238" type="#_x0000_t202" style="position:absolute;left:0;text-align:left;margin-left:-.35pt;margin-top:306.7pt;width:396.85pt;height:.05pt;z-index:251747840;mso-position-horizontal-relative:text;mso-position-vertical-relative:text" stroked="f">
              <v:textbox style="mso-next-textbox:#_x0000_s2238;mso-fit-shape-to-text:t" inset="0,0,0,0">
                <w:txbxContent>
                  <w:p w14:paraId="5AD110AF" w14:textId="06656DE9" w:rsidR="004A4F76" w:rsidRPr="006A1DDD" w:rsidRDefault="004A4F76">
                    <w:pPr>
                      <w:pStyle w:val="Caption"/>
                      <w:jc w:val="center"/>
                      <w:rPr>
                        <w:rPrChange w:id="7989" w:author="chaniaayulestari@outlook.com" w:date="2021-11-13T20:40:00Z">
                          <w:rPr>
                            <w:noProof/>
                          </w:rPr>
                        </w:rPrChange>
                      </w:rPr>
                      <w:pPrChange w:id="7990" w:author="chaniaayulestari@outlook.com" w:date="2021-11-13T20:40:00Z">
                        <w:pPr>
                          <w:pStyle w:val="ListParagraph"/>
                          <w:numPr>
                            <w:numId w:val="117"/>
                          </w:numPr>
                          <w:ind w:left="426" w:hanging="360"/>
                        </w:pPr>
                      </w:pPrChange>
                    </w:pPr>
                    <w:bookmarkStart w:id="7991" w:name="_Toc87729284"/>
                    <w:bookmarkStart w:id="7992" w:name="_Toc87731472"/>
                    <w:ins w:id="7993" w:author="chaniaayulestari@outlook.com" w:date="2021-11-13T20:39:00Z">
                      <w:r>
                        <w:t xml:space="preserve">Gambar 3. </w:t>
                      </w:r>
                      <w:r>
                        <w:fldChar w:fldCharType="begin"/>
                      </w:r>
                      <w:r>
                        <w:instrText xml:space="preserve"> SEQ Gambar___3. \* ARABIC </w:instrText>
                      </w:r>
                    </w:ins>
                    <w:r>
                      <w:fldChar w:fldCharType="separate"/>
                    </w:r>
                    <w:ins w:id="7994" w:author="Rafi Aziizi" w:date="2021-11-14T10:19:00Z">
                      <w:r>
                        <w:rPr>
                          <w:noProof/>
                        </w:rPr>
                        <w:t>39</w:t>
                      </w:r>
                    </w:ins>
                    <w:ins w:id="7995" w:author="chaniaayulestari@outlook.com" w:date="2021-11-13T21:25:00Z">
                      <w:del w:id="7996" w:author="Rafi Aziizi" w:date="2021-11-14T09:53:00Z">
                        <w:r w:rsidDel="00590A19">
                          <w:rPr>
                            <w:noProof/>
                          </w:rPr>
                          <w:delText>37</w:delText>
                        </w:r>
                      </w:del>
                    </w:ins>
                    <w:ins w:id="7997" w:author="chaniaayulestari@outlook.com" w:date="2021-11-13T20:39:00Z">
                      <w:r>
                        <w:fldChar w:fldCharType="end"/>
                      </w:r>
                      <w:r>
                        <w:t xml:space="preserve"> </w:t>
                      </w:r>
                      <w:r w:rsidRPr="00962FB9">
                        <w:t>Sequence Diagram</w:t>
                      </w:r>
                      <w:r>
                        <w:t xml:space="preserve"> Lihat</w:t>
                      </w:r>
                    </w:ins>
                    <w:ins w:id="7998" w:author="chaniaayulestari@outlook.com" w:date="2021-11-13T20:40:00Z">
                      <w:r>
                        <w:t xml:space="preserve"> Data Siswa</w:t>
                      </w:r>
                    </w:ins>
                    <w:bookmarkEnd w:id="7991"/>
                    <w:bookmarkEnd w:id="7992"/>
                  </w:p>
                </w:txbxContent>
              </v:textbox>
            </v:shape>
          </w:pict>
        </w:r>
      </w:ins>
      <w:ins w:id="7999" w:author="Rafi Aziizi" w:date="2021-11-13T18:33:00Z">
        <w:r w:rsidR="006A1DDD">
          <w:rPr>
            <w:noProof/>
          </w:rPr>
          <w:drawing>
            <wp:anchor distT="0" distB="0" distL="114300" distR="114300" simplePos="0" relativeHeight="251625984" behindDoc="1" locked="0" layoutInCell="1" allowOverlap="1" wp14:anchorId="1575EA17" wp14:editId="0C2855FE">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000" w:author="chaniaayulestari@outlook.com" w:date="2021-11-13T16:44:00Z">
        <w:del w:id="8001" w:author="Rafi Aziizi" w:date="2021-11-13T18:33:00Z">
          <w:r w:rsidR="00F96C5E" w:rsidDel="00E51900">
            <w:rPr>
              <w:noProof/>
            </w:rPr>
            <w:drawing>
              <wp:inline distT="0" distB="0" distL="0" distR="0" wp14:anchorId="20DBEE32" wp14:editId="0277A31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8002" w:author="Rafi Aziizi" w:date="2021-11-13T11:33:00Z">
        <w:r w:rsidR="00FF5489" w:rsidRPr="002040D9">
          <w:rPr>
            <w:b/>
            <w:bCs/>
            <w:noProof/>
            <w:rPrChange w:id="8003" w:author="chaniaayulestari@outlook.com" w:date="2021-11-13T15:20:00Z">
              <w:rPr>
                <w:noProof/>
              </w:rPr>
            </w:rPrChange>
          </w:rPr>
          <w:t>Lihat Siswa</w:t>
        </w:r>
      </w:ins>
    </w:p>
    <w:p w14:paraId="76774841" w14:textId="4889491F" w:rsidR="006A1DDD" w:rsidRDefault="006A1DDD">
      <w:pPr>
        <w:ind w:left="66"/>
        <w:rPr>
          <w:ins w:id="8004" w:author="chaniaayulestari@outlook.com" w:date="2021-11-13T20:38:00Z"/>
          <w:b/>
          <w:bCs/>
        </w:rPr>
      </w:pPr>
    </w:p>
    <w:p w14:paraId="1E6BF354" w14:textId="77777777" w:rsidR="006A1DDD" w:rsidRDefault="006A1DDD">
      <w:pPr>
        <w:ind w:left="66"/>
        <w:rPr>
          <w:ins w:id="8005" w:author="chaniaayulestari@outlook.com" w:date="2021-11-13T20:38:00Z"/>
          <w:b/>
          <w:bCs/>
        </w:rPr>
      </w:pPr>
    </w:p>
    <w:p w14:paraId="175B46B2" w14:textId="77777777" w:rsidR="006A1DDD" w:rsidRDefault="006A1DDD">
      <w:pPr>
        <w:ind w:left="66"/>
        <w:rPr>
          <w:ins w:id="8006" w:author="chaniaayulestari@outlook.com" w:date="2021-11-13T20:38:00Z"/>
          <w:b/>
          <w:bCs/>
        </w:rPr>
      </w:pPr>
    </w:p>
    <w:p w14:paraId="47A9C234" w14:textId="77777777" w:rsidR="006A1DDD" w:rsidRDefault="006A1DDD">
      <w:pPr>
        <w:ind w:left="66"/>
        <w:rPr>
          <w:ins w:id="8007" w:author="chaniaayulestari@outlook.com" w:date="2021-11-13T20:38:00Z"/>
          <w:b/>
          <w:bCs/>
        </w:rPr>
      </w:pPr>
    </w:p>
    <w:p w14:paraId="567B7503" w14:textId="77777777" w:rsidR="006A1DDD" w:rsidRDefault="006A1DDD">
      <w:pPr>
        <w:ind w:left="66"/>
        <w:rPr>
          <w:ins w:id="8008" w:author="chaniaayulestari@outlook.com" w:date="2021-11-13T20:38:00Z"/>
          <w:b/>
          <w:bCs/>
        </w:rPr>
      </w:pPr>
    </w:p>
    <w:p w14:paraId="4218388D" w14:textId="77777777" w:rsidR="006A1DDD" w:rsidRDefault="006A1DDD">
      <w:pPr>
        <w:ind w:left="66"/>
        <w:rPr>
          <w:ins w:id="8009" w:author="chaniaayulestari@outlook.com" w:date="2021-11-13T20:38:00Z"/>
          <w:b/>
          <w:bCs/>
        </w:rPr>
      </w:pPr>
    </w:p>
    <w:p w14:paraId="11726E10" w14:textId="77777777" w:rsidR="006A1DDD" w:rsidRDefault="006A1DDD">
      <w:pPr>
        <w:ind w:left="66"/>
        <w:rPr>
          <w:ins w:id="8010" w:author="chaniaayulestari@outlook.com" w:date="2021-11-13T20:38:00Z"/>
          <w:b/>
          <w:bCs/>
        </w:rPr>
      </w:pPr>
    </w:p>
    <w:p w14:paraId="6F5524A9" w14:textId="77777777" w:rsidR="006A1DDD" w:rsidRDefault="006A1DDD">
      <w:pPr>
        <w:ind w:left="66"/>
        <w:rPr>
          <w:ins w:id="8011" w:author="chaniaayulestari@outlook.com" w:date="2021-11-13T20:38:00Z"/>
          <w:b/>
          <w:bCs/>
        </w:rPr>
      </w:pPr>
    </w:p>
    <w:p w14:paraId="49ACABE1" w14:textId="77777777" w:rsidR="006A1DDD" w:rsidRDefault="006A1DDD">
      <w:pPr>
        <w:ind w:left="66"/>
        <w:rPr>
          <w:ins w:id="8012" w:author="chaniaayulestari@outlook.com" w:date="2021-11-13T20:38:00Z"/>
          <w:b/>
          <w:bCs/>
        </w:rPr>
      </w:pPr>
    </w:p>
    <w:p w14:paraId="57422C95" w14:textId="61524B48" w:rsidR="00F96C5E" w:rsidDel="00E51900" w:rsidRDefault="00F96C5E" w:rsidP="00F96C5E">
      <w:pPr>
        <w:ind w:left="66"/>
        <w:rPr>
          <w:ins w:id="8013" w:author="chaniaayulestari@outlook.com" w:date="2021-11-13T16:44:00Z"/>
          <w:del w:id="8014" w:author="Rafi Aziizi" w:date="2021-11-13T18:33:00Z"/>
          <w:b/>
          <w:bCs/>
        </w:rPr>
      </w:pPr>
    </w:p>
    <w:p w14:paraId="7EA0987A" w14:textId="1FC6C7A7" w:rsidR="00F96C5E" w:rsidDel="00E51900" w:rsidRDefault="00F96C5E">
      <w:pPr>
        <w:rPr>
          <w:ins w:id="8015" w:author="chaniaayulestari@outlook.com" w:date="2021-11-13T16:44:00Z"/>
          <w:del w:id="8016" w:author="Rafi Aziizi" w:date="2021-11-13T18:33:00Z"/>
          <w:b/>
          <w:bCs/>
        </w:rPr>
        <w:pPrChange w:id="8017" w:author="Rafi Aziizi" w:date="2021-11-13T18:33:00Z">
          <w:pPr>
            <w:ind w:left="66"/>
          </w:pPr>
        </w:pPrChange>
      </w:pPr>
    </w:p>
    <w:p w14:paraId="22C96584" w14:textId="27E6212C" w:rsidR="00F96C5E" w:rsidDel="00E51900" w:rsidRDefault="00F96C5E">
      <w:pPr>
        <w:rPr>
          <w:ins w:id="8018" w:author="chaniaayulestari@outlook.com" w:date="2021-11-13T16:44:00Z"/>
          <w:del w:id="8019" w:author="Rafi Aziizi" w:date="2021-11-13T18:33:00Z"/>
          <w:b/>
          <w:bCs/>
        </w:rPr>
        <w:pPrChange w:id="8020" w:author="Rafi Aziizi" w:date="2021-11-13T18:33:00Z">
          <w:pPr>
            <w:ind w:left="66"/>
          </w:pPr>
        </w:pPrChange>
      </w:pPr>
    </w:p>
    <w:p w14:paraId="268C1F37" w14:textId="42934C22" w:rsidR="00F96C5E" w:rsidDel="00E51900" w:rsidRDefault="00F96C5E">
      <w:pPr>
        <w:rPr>
          <w:ins w:id="8021" w:author="chaniaayulestari@outlook.com" w:date="2021-11-13T16:44:00Z"/>
          <w:del w:id="8022" w:author="Rafi Aziizi" w:date="2021-11-13T18:33:00Z"/>
          <w:b/>
          <w:bCs/>
        </w:rPr>
        <w:pPrChange w:id="8023" w:author="Rafi Aziizi" w:date="2021-11-13T18:33:00Z">
          <w:pPr>
            <w:ind w:left="66"/>
          </w:pPr>
        </w:pPrChange>
      </w:pPr>
    </w:p>
    <w:p w14:paraId="69BCCC41" w14:textId="27DC8234" w:rsidR="00F96C5E" w:rsidDel="00E51900" w:rsidRDefault="00F96C5E">
      <w:pPr>
        <w:rPr>
          <w:ins w:id="8024" w:author="chaniaayulestari@outlook.com" w:date="2021-11-13T16:44:00Z"/>
          <w:del w:id="8025" w:author="Rafi Aziizi" w:date="2021-11-13T18:33:00Z"/>
          <w:b/>
          <w:bCs/>
        </w:rPr>
        <w:pPrChange w:id="8026" w:author="Rafi Aziizi" w:date="2021-11-13T18:33:00Z">
          <w:pPr>
            <w:ind w:left="66"/>
          </w:pPr>
        </w:pPrChange>
      </w:pPr>
    </w:p>
    <w:p w14:paraId="6B979827" w14:textId="517BD42A" w:rsidR="00F96C5E" w:rsidDel="00E51900" w:rsidRDefault="00F96C5E">
      <w:pPr>
        <w:rPr>
          <w:ins w:id="8027" w:author="chaniaayulestari@outlook.com" w:date="2021-11-13T16:44:00Z"/>
          <w:del w:id="8028" w:author="Rafi Aziizi" w:date="2021-11-13T18:33:00Z"/>
          <w:b/>
          <w:bCs/>
        </w:rPr>
        <w:pPrChange w:id="8029" w:author="Rafi Aziizi" w:date="2021-11-13T18:33:00Z">
          <w:pPr>
            <w:ind w:left="66"/>
          </w:pPr>
        </w:pPrChange>
      </w:pPr>
    </w:p>
    <w:p w14:paraId="05A75349" w14:textId="16872FD8" w:rsidR="00F96C5E" w:rsidDel="00E51900" w:rsidRDefault="00F96C5E">
      <w:pPr>
        <w:rPr>
          <w:ins w:id="8030" w:author="chaniaayulestari@outlook.com" w:date="2021-11-13T16:44:00Z"/>
          <w:del w:id="8031" w:author="Rafi Aziizi" w:date="2021-11-13T18:33:00Z"/>
          <w:b/>
          <w:bCs/>
        </w:rPr>
        <w:pPrChange w:id="8032" w:author="Rafi Aziizi" w:date="2021-11-13T18:33:00Z">
          <w:pPr>
            <w:ind w:left="66"/>
          </w:pPr>
        </w:pPrChange>
      </w:pPr>
    </w:p>
    <w:p w14:paraId="5BDBBC36" w14:textId="5B432A1D" w:rsidR="00F96C5E" w:rsidDel="00E51900" w:rsidRDefault="00F96C5E">
      <w:pPr>
        <w:rPr>
          <w:ins w:id="8033" w:author="chaniaayulestari@outlook.com" w:date="2021-11-13T16:44:00Z"/>
          <w:del w:id="8034" w:author="Rafi Aziizi" w:date="2021-11-13T18:33:00Z"/>
          <w:b/>
          <w:bCs/>
        </w:rPr>
        <w:pPrChange w:id="8035" w:author="Rafi Aziizi" w:date="2021-11-13T18:33:00Z">
          <w:pPr>
            <w:ind w:left="66"/>
          </w:pPr>
        </w:pPrChange>
      </w:pPr>
    </w:p>
    <w:p w14:paraId="2C70708E" w14:textId="3AB380AA" w:rsidR="00F96C5E" w:rsidDel="00E51900" w:rsidRDefault="00F96C5E">
      <w:pPr>
        <w:rPr>
          <w:ins w:id="8036" w:author="chaniaayulestari@outlook.com" w:date="2021-11-13T16:44:00Z"/>
          <w:del w:id="8037" w:author="Rafi Aziizi" w:date="2021-11-13T18:33:00Z"/>
          <w:b/>
          <w:bCs/>
        </w:rPr>
        <w:pPrChange w:id="8038" w:author="Rafi Aziizi" w:date="2021-11-13T18:33:00Z">
          <w:pPr>
            <w:ind w:left="66"/>
          </w:pPr>
        </w:pPrChange>
      </w:pPr>
    </w:p>
    <w:p w14:paraId="7B9DF415" w14:textId="135BC357" w:rsidR="00F96C5E" w:rsidDel="00E51900" w:rsidRDefault="00F96C5E">
      <w:pPr>
        <w:rPr>
          <w:ins w:id="8039" w:author="chaniaayulestari@outlook.com" w:date="2021-11-13T16:44:00Z"/>
          <w:del w:id="8040" w:author="Rafi Aziizi" w:date="2021-11-13T18:33:00Z"/>
          <w:b/>
          <w:bCs/>
        </w:rPr>
        <w:pPrChange w:id="8041" w:author="Rafi Aziizi" w:date="2021-11-13T18:33:00Z">
          <w:pPr>
            <w:ind w:left="66"/>
          </w:pPr>
        </w:pPrChange>
      </w:pPr>
    </w:p>
    <w:p w14:paraId="0A5268ED" w14:textId="4261A251" w:rsidR="00F96C5E" w:rsidDel="00E51900" w:rsidRDefault="00F96C5E">
      <w:pPr>
        <w:rPr>
          <w:ins w:id="8042" w:author="chaniaayulestari@outlook.com" w:date="2021-11-13T16:44:00Z"/>
          <w:del w:id="8043" w:author="Rafi Aziizi" w:date="2021-11-13T18:33:00Z"/>
          <w:b/>
          <w:bCs/>
        </w:rPr>
        <w:pPrChange w:id="8044" w:author="Rafi Aziizi" w:date="2021-11-13T18:33:00Z">
          <w:pPr>
            <w:ind w:left="66"/>
          </w:pPr>
        </w:pPrChange>
      </w:pPr>
    </w:p>
    <w:p w14:paraId="2F96E1B1" w14:textId="369CE2BB" w:rsidR="00F96C5E" w:rsidDel="00E51900" w:rsidRDefault="00F96C5E">
      <w:pPr>
        <w:rPr>
          <w:ins w:id="8045" w:author="chaniaayulestari@outlook.com" w:date="2021-11-13T16:44:00Z"/>
          <w:del w:id="8046" w:author="Rafi Aziizi" w:date="2021-11-13T18:33:00Z"/>
          <w:b/>
          <w:bCs/>
        </w:rPr>
        <w:pPrChange w:id="8047" w:author="Rafi Aziizi" w:date="2021-11-13T18:33:00Z">
          <w:pPr>
            <w:ind w:left="66"/>
          </w:pPr>
        </w:pPrChange>
      </w:pPr>
    </w:p>
    <w:p w14:paraId="71A0FAD5" w14:textId="3BB2E997" w:rsidR="00F96C5E" w:rsidDel="00E51900" w:rsidRDefault="00F96C5E">
      <w:pPr>
        <w:rPr>
          <w:ins w:id="8048" w:author="chaniaayulestari@outlook.com" w:date="2021-11-13T16:44:00Z"/>
          <w:del w:id="8049" w:author="Rafi Aziizi" w:date="2021-11-13T18:33:00Z"/>
          <w:b/>
          <w:bCs/>
        </w:rPr>
        <w:pPrChange w:id="8050" w:author="Rafi Aziizi" w:date="2021-11-13T18:33:00Z">
          <w:pPr>
            <w:ind w:left="66"/>
          </w:pPr>
        </w:pPrChange>
      </w:pPr>
    </w:p>
    <w:p w14:paraId="3AC2D515" w14:textId="5F756CFB" w:rsidR="00F96C5E" w:rsidRDefault="00F96C5E">
      <w:pPr>
        <w:ind w:left="66"/>
        <w:rPr>
          <w:ins w:id="8051" w:author="chaniaayulestari@outlook.com" w:date="2021-11-13T16:44:00Z"/>
          <w:b/>
          <w:bCs/>
        </w:rPr>
      </w:pPr>
    </w:p>
    <w:p w14:paraId="78F8C11B" w14:textId="73345863" w:rsidR="00F96C5E" w:rsidRDefault="007A54E1" w:rsidP="00F96C5E">
      <w:pPr>
        <w:ind w:left="66"/>
        <w:rPr>
          <w:ins w:id="8052" w:author="chaniaayulestari@outlook.com" w:date="2021-11-13T20:39:00Z"/>
        </w:rPr>
      </w:pPr>
      <w:del w:id="8053" w:author="chaniaayulestari@outlook.com" w:date="2021-11-13T20:39:00Z">
        <w:r>
          <w:pict w14:anchorId="327FAE7F">
            <v:shape id="_x0000_i1047" type="#_x0000_t75" style="width:396.55pt;height:3.2pt">
              <v:imagedata croptop="-65520f" cropbottom="65520f"/>
            </v:shape>
          </w:pict>
        </w:r>
      </w:del>
    </w:p>
    <w:p w14:paraId="3A2FBA16" w14:textId="5402BC07" w:rsidR="006A1DDD" w:rsidRDefault="006A1DDD" w:rsidP="00F96C5E">
      <w:pPr>
        <w:ind w:left="66"/>
        <w:rPr>
          <w:ins w:id="8054" w:author="chaniaayulestari@outlook.com" w:date="2021-11-13T20:39:00Z"/>
        </w:rPr>
      </w:pPr>
    </w:p>
    <w:p w14:paraId="07F430D0" w14:textId="3E014DFD" w:rsidR="006A1DDD" w:rsidRDefault="006A1DDD" w:rsidP="00F96C5E">
      <w:pPr>
        <w:ind w:left="66"/>
        <w:rPr>
          <w:ins w:id="8055" w:author="chaniaayulestari@outlook.com" w:date="2021-11-13T20:39:00Z"/>
        </w:rPr>
      </w:pPr>
    </w:p>
    <w:p w14:paraId="5319C61D" w14:textId="77777777" w:rsidR="006A1DDD" w:rsidRDefault="006A1DDD" w:rsidP="00F96C5E">
      <w:pPr>
        <w:ind w:left="66"/>
        <w:rPr>
          <w:ins w:id="8056" w:author="chaniaayulestari@outlook.com" w:date="2021-11-13T16:45:00Z"/>
          <w:b/>
          <w:bCs/>
        </w:rPr>
      </w:pPr>
    </w:p>
    <w:p w14:paraId="30862FCF" w14:textId="0FB8ABB1" w:rsidR="00F96C5E" w:rsidRPr="00F96C5E" w:rsidDel="00F96C5E" w:rsidRDefault="00F96C5E">
      <w:pPr>
        <w:ind w:left="66"/>
        <w:rPr>
          <w:ins w:id="8057" w:author="Rafi Aziizi" w:date="2021-11-13T11:33:00Z"/>
          <w:del w:id="8058" w:author="chaniaayulestari@outlook.com" w:date="2021-11-13T16:45:00Z"/>
          <w:b/>
          <w:bCs/>
          <w:rPrChange w:id="8059" w:author="chaniaayulestari@outlook.com" w:date="2021-11-13T16:44:00Z">
            <w:rPr>
              <w:ins w:id="8060" w:author="Rafi Aziizi" w:date="2021-11-13T11:33:00Z"/>
              <w:del w:id="8061" w:author="chaniaayulestari@outlook.com" w:date="2021-11-13T16:45:00Z"/>
            </w:rPr>
          </w:rPrChange>
        </w:rPr>
        <w:pPrChange w:id="8062"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8063" w:author="chaniaayulestari@outlook.com" w:date="2021-11-13T16:45:00Z"/>
          <w:b/>
          <w:bCs/>
        </w:rPr>
      </w:pPr>
      <w:ins w:id="8064" w:author="Rafi Aziizi" w:date="2021-11-13T11:33:00Z">
        <w:r w:rsidRPr="002040D9">
          <w:rPr>
            <w:b/>
            <w:bCs/>
            <w:rPrChange w:id="8065" w:author="chaniaayulestari@outlook.com" w:date="2021-11-13T15:20:00Z">
              <w:rPr/>
            </w:rPrChange>
          </w:rPr>
          <w:t>Hapus Siswa</w:t>
        </w:r>
      </w:ins>
    </w:p>
    <w:p w14:paraId="43BC16CD" w14:textId="0EF94C6D" w:rsidR="006A1DDD" w:rsidRDefault="007A54E1">
      <w:pPr>
        <w:keepNext/>
        <w:ind w:left="66"/>
        <w:rPr>
          <w:ins w:id="8066" w:author="chaniaayulestari@outlook.com" w:date="2021-11-13T20:40:00Z"/>
        </w:rPr>
        <w:pPrChange w:id="8067" w:author="chaniaayulestari@outlook.com" w:date="2021-11-13T20:40:00Z">
          <w:pPr>
            <w:ind w:left="66"/>
          </w:pPr>
        </w:pPrChange>
      </w:pPr>
      <w:del w:id="8068" w:author="Rafi Aziizi" w:date="2021-11-14T10:00:00Z">
        <w:r>
          <w:pict w14:anchorId="25C35CE8">
            <v:shape id="Text Box 452" o:spid="_x0000_s2337"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2;mso-fit-shape-to-text:t" inset="0,0,0,0">
                <w:txbxContent>
                  <w:p w14:paraId="1BB38272" w14:textId="3585BF6A" w:rsidR="004A4F76" w:rsidRPr="006B1E9C" w:rsidRDefault="004A4F76">
                    <w:pPr>
                      <w:pStyle w:val="Caption"/>
                      <w:jc w:val="center"/>
                      <w:rPr>
                        <w:noProof/>
                      </w:rPr>
                      <w:pPrChange w:id="8069" w:author="chaniaayulestari@outlook.com" w:date="2021-11-13T16:46:00Z">
                        <w:pPr>
                          <w:ind w:left="66"/>
                        </w:pPr>
                      </w:pPrChange>
                    </w:pPr>
                    <w:bookmarkStart w:id="8070" w:name="_Toc87729216"/>
                    <w:ins w:id="8071" w:author="chaniaayulestari@outlook.com" w:date="2021-11-13T16:46:00Z">
                      <w:r>
                        <w:t xml:space="preserve">Gambar 3. </w:t>
                      </w:r>
                      <w:r>
                        <w:fldChar w:fldCharType="begin"/>
                      </w:r>
                      <w:r>
                        <w:instrText xml:space="preserve"> SEQ Gambar__3. \* ARABIC </w:instrText>
                      </w:r>
                    </w:ins>
                    <w:r>
                      <w:fldChar w:fldCharType="separate"/>
                    </w:r>
                    <w:ins w:id="8072" w:author="chaniaayulestari@outlook.com" w:date="2021-11-13T19:48:00Z">
                      <w:r>
                        <w:rPr>
                          <w:noProof/>
                        </w:rPr>
                        <w:t>41</w:t>
                      </w:r>
                    </w:ins>
                    <w:ins w:id="8073" w:author="chaniaayulestari@outlook.com" w:date="2021-11-13T16:46:00Z">
                      <w:r>
                        <w:fldChar w:fldCharType="end"/>
                      </w:r>
                      <w:r>
                        <w:t xml:space="preserve"> Sequence Diagram Hapus Data Siswa</w:t>
                      </w:r>
                    </w:ins>
                    <w:bookmarkEnd w:id="8070"/>
                  </w:p>
                </w:txbxContent>
              </v:textbox>
              <w10:anchorlock/>
            </v:shape>
          </w:pict>
        </w:r>
      </w:del>
      <w:ins w:id="8074" w:author="chaniaayulestari@outlook.com" w:date="2021-11-13T16:45:00Z">
        <w:del w:id="8075" w:author="Rafi Aziizi" w:date="2021-11-13T18:33:00Z">
          <w:r w:rsidR="00F96C5E" w:rsidDel="00E51900">
            <w:rPr>
              <w:noProof/>
            </w:rPr>
            <w:drawing>
              <wp:anchor distT="0" distB="0" distL="114300" distR="114300" simplePos="0" relativeHeight="251615744" behindDoc="1" locked="0" layoutInCell="1" allowOverlap="1" wp14:anchorId="3290D091" wp14:editId="42B8EE44">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076" w:author="Rafi Aziizi" w:date="2021-11-13T18:33:00Z">
        <w:r w:rsidR="00E51900">
          <w:rPr>
            <w:noProof/>
          </w:rPr>
          <w:drawing>
            <wp:inline distT="0" distB="0" distL="0" distR="0" wp14:anchorId="793100BB" wp14:editId="4B998E08">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6BD4F5EA" w:rsidR="00F96C5E" w:rsidRPr="00F96C5E" w:rsidRDefault="006A1DDD">
      <w:pPr>
        <w:pStyle w:val="Caption"/>
        <w:jc w:val="center"/>
        <w:rPr>
          <w:ins w:id="8077" w:author="Rafi Aziizi" w:date="2021-11-13T11:33:00Z"/>
          <w:b/>
          <w:bCs/>
          <w:rPrChange w:id="8078" w:author="chaniaayulestari@outlook.com" w:date="2021-11-13T16:45:00Z">
            <w:rPr>
              <w:ins w:id="8079" w:author="Rafi Aziizi" w:date="2021-11-13T11:33:00Z"/>
            </w:rPr>
          </w:rPrChange>
        </w:rPr>
        <w:pPrChange w:id="8080" w:author="chaniaayulestari@outlook.com" w:date="2021-11-13T20:40:00Z">
          <w:pPr>
            <w:pStyle w:val="ListParagraph"/>
            <w:numPr>
              <w:numId w:val="117"/>
            </w:numPr>
            <w:ind w:hanging="360"/>
          </w:pPr>
        </w:pPrChange>
      </w:pPr>
      <w:bookmarkStart w:id="8081" w:name="_Toc87731473"/>
      <w:ins w:id="8082" w:author="chaniaayulestari@outlook.com" w:date="2021-11-13T20:40:00Z">
        <w:r>
          <w:t xml:space="preserve">Gambar 3. </w:t>
        </w:r>
        <w:r>
          <w:fldChar w:fldCharType="begin"/>
        </w:r>
        <w:r>
          <w:instrText xml:space="preserve"> SEQ Gambar___3. \* ARABIC </w:instrText>
        </w:r>
      </w:ins>
      <w:r>
        <w:fldChar w:fldCharType="separate"/>
      </w:r>
      <w:ins w:id="8083" w:author="Rafi Aziizi" w:date="2021-11-14T10:19:00Z">
        <w:r w:rsidR="00ED47C8">
          <w:rPr>
            <w:noProof/>
          </w:rPr>
          <w:t>40</w:t>
        </w:r>
      </w:ins>
      <w:ins w:id="8084" w:author="chaniaayulestari@outlook.com" w:date="2021-11-13T21:25:00Z">
        <w:del w:id="8085" w:author="Rafi Aziizi" w:date="2021-11-14T09:53:00Z">
          <w:r w:rsidR="00B46735" w:rsidDel="00590A19">
            <w:rPr>
              <w:noProof/>
            </w:rPr>
            <w:delText>38</w:delText>
          </w:r>
        </w:del>
      </w:ins>
      <w:ins w:id="8086" w:author="chaniaayulestari@outlook.com" w:date="2021-11-13T20:40:00Z">
        <w:r>
          <w:fldChar w:fldCharType="end"/>
        </w:r>
        <w:r>
          <w:t xml:space="preserve"> </w:t>
        </w:r>
        <w:r w:rsidRPr="00787F63">
          <w:t xml:space="preserve">Sequence Diagram </w:t>
        </w:r>
        <w:r>
          <w:t>Hapus Data Siswa</w:t>
        </w:r>
      </w:ins>
      <w:bookmarkEnd w:id="8081"/>
    </w:p>
    <w:p w14:paraId="574B28EE" w14:textId="5013B7A4" w:rsidR="00F96C5E" w:rsidRPr="00E51900" w:rsidDel="00E51900" w:rsidRDefault="007A54E1">
      <w:pPr>
        <w:rPr>
          <w:ins w:id="8087" w:author="chaniaayulestari@outlook.com" w:date="2021-11-13T16:46:00Z"/>
          <w:del w:id="8088" w:author="Rafi Aziizi" w:date="2021-11-13T18:33:00Z"/>
          <w:b/>
          <w:bCs/>
          <w:rPrChange w:id="8089" w:author="Rafi Aziizi" w:date="2021-11-13T18:33:00Z">
            <w:rPr>
              <w:ins w:id="8090" w:author="chaniaayulestari@outlook.com" w:date="2021-11-13T16:46:00Z"/>
              <w:del w:id="8091" w:author="Rafi Aziizi" w:date="2021-11-13T18:33:00Z"/>
            </w:rPr>
          </w:rPrChange>
        </w:rPr>
        <w:pPrChange w:id="8092" w:author="Rafi Aziizi" w:date="2021-11-13T18:33:00Z">
          <w:pPr>
            <w:pStyle w:val="ListParagraph"/>
            <w:ind w:left="426"/>
          </w:pPr>
        </w:pPrChange>
      </w:pPr>
      <w:del w:id="8093" w:author="chaniaayulestari@outlook.com" w:date="2021-11-13T20:40:00Z">
        <w:r>
          <w:pict w14:anchorId="2E3A085A">
            <v:shape id="Text Box 112" o:spid="_x0000_s233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112;mso-fit-shape-to-text:t" inset="0,0,0,0">
                <w:txbxContent>
                  <w:p w14:paraId="6AC5139A" w14:textId="55FE66A9" w:rsidR="004A4F76" w:rsidRPr="006B1E9C" w:rsidRDefault="004A4F76">
                    <w:pPr>
                      <w:pStyle w:val="Caption"/>
                      <w:jc w:val="center"/>
                      <w:rPr>
                        <w:noProof/>
                      </w:rPr>
                      <w:pPrChange w:id="8094" w:author="chaniaayulestari@outlook.com" w:date="2021-11-13T16:46:00Z">
                        <w:pPr>
                          <w:ind w:left="66"/>
                        </w:pPr>
                      </w:pPrChange>
                    </w:pPr>
                  </w:p>
                </w:txbxContent>
              </v:textbox>
              <w10:anchorlock/>
            </v:shape>
          </w:pict>
        </w:r>
      </w:del>
    </w:p>
    <w:p w14:paraId="11624D52" w14:textId="033CEC9A" w:rsidR="00F96C5E" w:rsidDel="00E51900" w:rsidRDefault="00F96C5E" w:rsidP="00F96C5E">
      <w:pPr>
        <w:pStyle w:val="ListParagraph"/>
        <w:ind w:left="426"/>
        <w:rPr>
          <w:ins w:id="8095" w:author="chaniaayulestari@outlook.com" w:date="2021-11-13T16:46:00Z"/>
          <w:del w:id="8096" w:author="Rafi Aziizi" w:date="2021-11-13T18:33:00Z"/>
          <w:b/>
          <w:bCs/>
        </w:rPr>
      </w:pPr>
    </w:p>
    <w:p w14:paraId="534D910F" w14:textId="61C2C05F" w:rsidR="00F96C5E" w:rsidDel="00E51900" w:rsidRDefault="00F96C5E" w:rsidP="00F96C5E">
      <w:pPr>
        <w:pStyle w:val="ListParagraph"/>
        <w:ind w:left="426"/>
        <w:rPr>
          <w:ins w:id="8097" w:author="chaniaayulestari@outlook.com" w:date="2021-11-13T16:46:00Z"/>
          <w:del w:id="8098" w:author="Rafi Aziizi" w:date="2021-11-13T18:33:00Z"/>
          <w:b/>
          <w:bCs/>
        </w:rPr>
      </w:pPr>
    </w:p>
    <w:p w14:paraId="075AD7C7" w14:textId="4314A9E9" w:rsidR="00F96C5E" w:rsidDel="00E51900" w:rsidRDefault="00F96C5E" w:rsidP="00F96C5E">
      <w:pPr>
        <w:pStyle w:val="ListParagraph"/>
        <w:ind w:left="426"/>
        <w:rPr>
          <w:ins w:id="8099" w:author="chaniaayulestari@outlook.com" w:date="2021-11-13T16:46:00Z"/>
          <w:del w:id="8100" w:author="Rafi Aziizi" w:date="2021-11-13T18:33:00Z"/>
          <w:b/>
          <w:bCs/>
        </w:rPr>
      </w:pPr>
    </w:p>
    <w:p w14:paraId="0AC72777" w14:textId="77777777" w:rsidR="00F96C5E" w:rsidDel="00E51900" w:rsidRDefault="00F96C5E">
      <w:pPr>
        <w:pStyle w:val="ListParagraph"/>
        <w:ind w:left="426"/>
        <w:rPr>
          <w:ins w:id="8101" w:author="chaniaayulestari@outlook.com" w:date="2021-11-13T16:46:00Z"/>
          <w:del w:id="8102" w:author="Rafi Aziizi" w:date="2021-11-13T18:33:00Z"/>
          <w:b/>
          <w:bCs/>
        </w:rPr>
        <w:pPrChange w:id="8103"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8104" w:author="chaniaayulestari@outlook.com" w:date="2021-11-13T16:47:00Z"/>
          <w:b/>
          <w:bCs/>
        </w:rPr>
      </w:pPr>
      <w:ins w:id="8105" w:author="Rafi Aziizi" w:date="2021-11-13T11:33:00Z">
        <w:r w:rsidRPr="002040D9">
          <w:rPr>
            <w:b/>
            <w:bCs/>
            <w:rPrChange w:id="8106" w:author="chaniaayulestari@outlook.com" w:date="2021-11-13T15:20:00Z">
              <w:rPr/>
            </w:rPrChange>
          </w:rPr>
          <w:t>Edit Siswa</w:t>
        </w:r>
      </w:ins>
    </w:p>
    <w:p w14:paraId="47F1BB67" w14:textId="6452F61C" w:rsidR="006A1DDD" w:rsidRDefault="007A54E1">
      <w:pPr>
        <w:keepNext/>
        <w:ind w:left="66"/>
        <w:rPr>
          <w:ins w:id="8107" w:author="chaniaayulestari@outlook.com" w:date="2021-11-13T20:41:00Z"/>
        </w:rPr>
        <w:pPrChange w:id="8108" w:author="chaniaayulestari@outlook.com" w:date="2021-11-13T20:41:00Z">
          <w:pPr>
            <w:ind w:left="66"/>
          </w:pPr>
        </w:pPrChange>
      </w:pPr>
      <w:del w:id="8109" w:author="Rafi Aziizi" w:date="2021-11-14T10:00:00Z">
        <w:r>
          <w:pict w14:anchorId="45C9AA73">
            <v:shape id="Text Box 454" o:spid="_x0000_s233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4;mso-fit-shape-to-text:t" inset="0,0,0,0">
                <w:txbxContent>
                  <w:p w14:paraId="7EB1B57F" w14:textId="5A5CEC1D" w:rsidR="004A4F76" w:rsidRPr="0079373C" w:rsidRDefault="004A4F76">
                    <w:pPr>
                      <w:pStyle w:val="Caption"/>
                      <w:jc w:val="center"/>
                      <w:rPr>
                        <w:noProof/>
                      </w:rPr>
                      <w:pPrChange w:id="8110" w:author="chaniaayulestari@outlook.com" w:date="2021-11-13T16:48:00Z">
                        <w:pPr>
                          <w:ind w:left="66"/>
                        </w:pPr>
                      </w:pPrChange>
                    </w:pPr>
                    <w:bookmarkStart w:id="8111" w:name="_Toc87729217"/>
                    <w:ins w:id="8112" w:author="chaniaayulestari@outlook.com" w:date="2021-11-13T16:48:00Z">
                      <w:r>
                        <w:t xml:space="preserve">Gambar 3. </w:t>
                      </w:r>
                      <w:r>
                        <w:fldChar w:fldCharType="begin"/>
                      </w:r>
                      <w:r>
                        <w:instrText xml:space="preserve"> SEQ Gambar__3. \* ARABIC </w:instrText>
                      </w:r>
                    </w:ins>
                    <w:r>
                      <w:fldChar w:fldCharType="separate"/>
                    </w:r>
                    <w:ins w:id="8113" w:author="chaniaayulestari@outlook.com" w:date="2021-11-13T19:48:00Z">
                      <w:r>
                        <w:rPr>
                          <w:noProof/>
                        </w:rPr>
                        <w:t>43</w:t>
                      </w:r>
                    </w:ins>
                    <w:ins w:id="8114" w:author="chaniaayulestari@outlook.com" w:date="2021-11-13T16:48:00Z">
                      <w:r>
                        <w:fldChar w:fldCharType="end"/>
                      </w:r>
                      <w:r>
                        <w:t xml:space="preserve"> Sequence Diagram Edit Data Siswa</w:t>
                      </w:r>
                    </w:ins>
                    <w:bookmarkEnd w:id="8111"/>
                  </w:p>
                </w:txbxContent>
              </v:textbox>
              <w10:anchorlock/>
            </v:shape>
          </w:pict>
        </w:r>
      </w:del>
      <w:ins w:id="8115" w:author="chaniaayulestari@outlook.com" w:date="2021-11-13T16:47:00Z">
        <w:r w:rsidR="00F96C5E">
          <w:rPr>
            <w:noProof/>
          </w:rPr>
          <w:drawing>
            <wp:inline distT="0" distB="0" distL="0" distR="0" wp14:anchorId="1C604DFD" wp14:editId="5CEAA5E4">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306C1685" w:rsidR="00F96C5E" w:rsidRPr="00F96C5E" w:rsidRDefault="006A1DDD">
      <w:pPr>
        <w:pStyle w:val="Caption"/>
        <w:jc w:val="center"/>
        <w:rPr>
          <w:ins w:id="8116" w:author="chaniaayulestari@outlook.com" w:date="2021-11-13T16:45:00Z"/>
          <w:b/>
          <w:bCs/>
          <w:rPrChange w:id="8117" w:author="chaniaayulestari@outlook.com" w:date="2021-11-13T16:47:00Z">
            <w:rPr>
              <w:ins w:id="8118" w:author="chaniaayulestari@outlook.com" w:date="2021-11-13T16:45:00Z"/>
            </w:rPr>
          </w:rPrChange>
        </w:rPr>
        <w:pPrChange w:id="8119" w:author="chaniaayulestari@outlook.com" w:date="2021-11-13T20:41:00Z">
          <w:pPr>
            <w:pStyle w:val="ListParagraph"/>
            <w:numPr>
              <w:numId w:val="117"/>
            </w:numPr>
            <w:ind w:left="426" w:hanging="360"/>
          </w:pPr>
        </w:pPrChange>
      </w:pPr>
      <w:bookmarkStart w:id="8120" w:name="_Toc87731474"/>
      <w:ins w:id="8121" w:author="chaniaayulestari@outlook.com" w:date="2021-11-13T20:41:00Z">
        <w:r>
          <w:t xml:space="preserve">Gambar 3. </w:t>
        </w:r>
        <w:r>
          <w:fldChar w:fldCharType="begin"/>
        </w:r>
        <w:r>
          <w:instrText xml:space="preserve"> SEQ Gambar___3. \* ARABIC </w:instrText>
        </w:r>
      </w:ins>
      <w:r>
        <w:fldChar w:fldCharType="separate"/>
      </w:r>
      <w:ins w:id="8122" w:author="Rafi Aziizi" w:date="2021-11-14T10:19:00Z">
        <w:r w:rsidR="00ED47C8">
          <w:rPr>
            <w:noProof/>
          </w:rPr>
          <w:t>41</w:t>
        </w:r>
      </w:ins>
      <w:ins w:id="8123" w:author="chaniaayulestari@outlook.com" w:date="2021-11-13T21:25:00Z">
        <w:del w:id="8124" w:author="Rafi Aziizi" w:date="2021-11-14T09:53:00Z">
          <w:r w:rsidR="00B46735" w:rsidDel="00590A19">
            <w:rPr>
              <w:noProof/>
            </w:rPr>
            <w:delText>39</w:delText>
          </w:r>
        </w:del>
      </w:ins>
      <w:ins w:id="8125" w:author="chaniaayulestari@outlook.com" w:date="2021-11-13T20:41:00Z">
        <w:r>
          <w:fldChar w:fldCharType="end"/>
        </w:r>
        <w:r>
          <w:t xml:space="preserve"> </w:t>
        </w:r>
        <w:r w:rsidRPr="00BE0652">
          <w:t xml:space="preserve">Sequence Diagram </w:t>
        </w:r>
        <w:r>
          <w:t>Edit Data Siswa</w:t>
        </w:r>
      </w:ins>
      <w:bookmarkEnd w:id="8120"/>
    </w:p>
    <w:p w14:paraId="2BD89197" w14:textId="47F3743F" w:rsidR="00F96C5E" w:rsidRPr="00E51900" w:rsidDel="00E51900" w:rsidRDefault="007A54E1">
      <w:pPr>
        <w:rPr>
          <w:ins w:id="8126" w:author="chaniaayulestari@outlook.com" w:date="2021-11-13T16:47:00Z"/>
          <w:del w:id="8127" w:author="Rafi Aziizi" w:date="2021-11-13T18:34:00Z"/>
          <w:b/>
          <w:bCs/>
          <w:rPrChange w:id="8128" w:author="Rafi Aziizi" w:date="2021-11-13T18:34:00Z">
            <w:rPr>
              <w:ins w:id="8129" w:author="chaniaayulestari@outlook.com" w:date="2021-11-13T16:47:00Z"/>
              <w:del w:id="8130" w:author="Rafi Aziizi" w:date="2021-11-13T18:34:00Z"/>
            </w:rPr>
          </w:rPrChange>
        </w:rPr>
        <w:pPrChange w:id="8131" w:author="Rafi Aziizi" w:date="2021-11-13T18:34:00Z">
          <w:pPr>
            <w:pStyle w:val="ListParagraph"/>
            <w:ind w:left="426"/>
          </w:pPr>
        </w:pPrChange>
      </w:pPr>
      <w:del w:id="8132" w:author="chaniaayulestari@outlook.com" w:date="2021-11-13T20:41:00Z">
        <w:r>
          <w:pict w14:anchorId="22B993D7">
            <v:shape id="Text Box 512" o:spid="_x0000_s233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2;mso-fit-shape-to-text:t" inset="0,0,0,0">
                <w:txbxContent>
                  <w:p w14:paraId="39E7E6F2" w14:textId="24F7481A" w:rsidR="004A4F76" w:rsidRPr="0079373C" w:rsidRDefault="004A4F76">
                    <w:pPr>
                      <w:pStyle w:val="Caption"/>
                      <w:jc w:val="center"/>
                      <w:rPr>
                        <w:noProof/>
                      </w:rPr>
                      <w:pPrChange w:id="8133" w:author="chaniaayulestari@outlook.com" w:date="2021-11-13T16:48:00Z">
                        <w:pPr>
                          <w:ind w:left="66"/>
                        </w:pPr>
                      </w:pPrChange>
                    </w:pPr>
                  </w:p>
                </w:txbxContent>
              </v:textbox>
              <w10:anchorlock/>
            </v:shape>
          </w:pict>
        </w:r>
      </w:del>
    </w:p>
    <w:p w14:paraId="76D066A2" w14:textId="32008C78" w:rsidR="00F96C5E" w:rsidDel="00E51900" w:rsidRDefault="00F96C5E" w:rsidP="00F96C5E">
      <w:pPr>
        <w:pStyle w:val="ListParagraph"/>
        <w:ind w:left="426"/>
        <w:rPr>
          <w:ins w:id="8134" w:author="chaniaayulestari@outlook.com" w:date="2021-11-13T16:47:00Z"/>
          <w:del w:id="8135" w:author="Rafi Aziizi" w:date="2021-11-13T18:34:00Z"/>
          <w:b/>
          <w:bCs/>
        </w:rPr>
      </w:pPr>
    </w:p>
    <w:p w14:paraId="3B0CBA22" w14:textId="5A19946F" w:rsidR="00F96C5E" w:rsidDel="00E51900" w:rsidRDefault="00F96C5E" w:rsidP="00F96C5E">
      <w:pPr>
        <w:pStyle w:val="ListParagraph"/>
        <w:ind w:left="426"/>
        <w:rPr>
          <w:ins w:id="8136" w:author="chaniaayulestari@outlook.com" w:date="2021-11-13T16:47:00Z"/>
          <w:del w:id="8137" w:author="Rafi Aziizi" w:date="2021-11-13T18:34:00Z"/>
          <w:b/>
          <w:bCs/>
        </w:rPr>
      </w:pPr>
    </w:p>
    <w:p w14:paraId="20B0162D" w14:textId="2260530C" w:rsidR="00F96C5E" w:rsidDel="00E51900" w:rsidRDefault="00F96C5E" w:rsidP="00F96C5E">
      <w:pPr>
        <w:pStyle w:val="ListParagraph"/>
        <w:ind w:left="426"/>
        <w:rPr>
          <w:ins w:id="8138" w:author="chaniaayulestari@outlook.com" w:date="2021-11-13T16:47:00Z"/>
          <w:del w:id="8139" w:author="Rafi Aziizi" w:date="2021-11-13T18:34:00Z"/>
          <w:b/>
          <w:bCs/>
        </w:rPr>
      </w:pPr>
    </w:p>
    <w:p w14:paraId="6B6D21B2" w14:textId="645EBC56" w:rsidR="00F96C5E" w:rsidDel="00E51900" w:rsidRDefault="00F96C5E" w:rsidP="00F96C5E">
      <w:pPr>
        <w:pStyle w:val="ListParagraph"/>
        <w:ind w:left="426"/>
        <w:rPr>
          <w:ins w:id="8140" w:author="chaniaayulestari@outlook.com" w:date="2021-11-13T16:47:00Z"/>
          <w:del w:id="8141" w:author="Rafi Aziizi" w:date="2021-11-13T18:34:00Z"/>
          <w:b/>
          <w:bCs/>
        </w:rPr>
      </w:pPr>
    </w:p>
    <w:p w14:paraId="6581B783" w14:textId="216C2C4D" w:rsidR="00F96C5E" w:rsidDel="00E51900" w:rsidRDefault="00F96C5E" w:rsidP="00F96C5E">
      <w:pPr>
        <w:pStyle w:val="ListParagraph"/>
        <w:ind w:left="426"/>
        <w:rPr>
          <w:ins w:id="8142" w:author="chaniaayulestari@outlook.com" w:date="2021-11-13T16:47:00Z"/>
          <w:del w:id="8143" w:author="Rafi Aziizi" w:date="2021-11-13T18:34:00Z"/>
          <w:b/>
          <w:bCs/>
        </w:rPr>
      </w:pPr>
    </w:p>
    <w:p w14:paraId="6B042B5E" w14:textId="2BB7B853" w:rsidR="00FF5489" w:rsidRDefault="00FF5489" w:rsidP="002040D9">
      <w:pPr>
        <w:pStyle w:val="ListParagraph"/>
        <w:numPr>
          <w:ilvl w:val="0"/>
          <w:numId w:val="117"/>
        </w:numPr>
        <w:ind w:left="426"/>
        <w:rPr>
          <w:ins w:id="8144" w:author="chaniaayulestari@outlook.com" w:date="2021-11-13T16:48:00Z"/>
          <w:b/>
          <w:bCs/>
        </w:rPr>
      </w:pPr>
      <w:ins w:id="8145" w:author="Rafi Aziizi" w:date="2021-11-13T11:33:00Z">
        <w:r w:rsidRPr="002040D9">
          <w:rPr>
            <w:b/>
            <w:bCs/>
            <w:rPrChange w:id="8146" w:author="chaniaayulestari@outlook.com" w:date="2021-11-13T15:20:00Z">
              <w:rPr/>
            </w:rPrChange>
          </w:rPr>
          <w:t>Tambah Siswa</w:t>
        </w:r>
      </w:ins>
    </w:p>
    <w:p w14:paraId="64C78E3D" w14:textId="4506694A" w:rsidR="006A1DDD" w:rsidRDefault="007A54E1">
      <w:pPr>
        <w:keepNext/>
        <w:ind w:left="66"/>
        <w:rPr>
          <w:ins w:id="8147" w:author="chaniaayulestari@outlook.com" w:date="2021-11-13T20:41:00Z"/>
        </w:rPr>
        <w:pPrChange w:id="8148" w:author="chaniaayulestari@outlook.com" w:date="2021-11-13T20:41:00Z">
          <w:pPr>
            <w:ind w:left="66"/>
          </w:pPr>
        </w:pPrChange>
      </w:pPr>
      <w:del w:id="8149" w:author="Rafi Aziizi" w:date="2021-11-14T10:00:00Z">
        <w:r>
          <w:pict w14:anchorId="011C5213">
            <v:shape id="Text Box 456" o:spid="_x0000_s233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56;mso-fit-shape-to-text:t" inset="0,0,0,0">
                <w:txbxContent>
                  <w:p w14:paraId="6093ACB4" w14:textId="6A80BB34" w:rsidR="004A4F76" w:rsidRPr="00686C05" w:rsidRDefault="004A4F76">
                    <w:pPr>
                      <w:pStyle w:val="Caption"/>
                      <w:jc w:val="center"/>
                      <w:rPr>
                        <w:noProof/>
                      </w:rPr>
                      <w:pPrChange w:id="8150" w:author="chaniaayulestari@outlook.com" w:date="2021-11-13T16:49:00Z">
                        <w:pPr>
                          <w:ind w:left="66"/>
                        </w:pPr>
                      </w:pPrChange>
                    </w:pPr>
                    <w:bookmarkStart w:id="8151" w:name="_Toc87729218"/>
                    <w:ins w:id="8152" w:author="chaniaayulestari@outlook.com" w:date="2021-11-13T16:49:00Z">
                      <w:r>
                        <w:t xml:space="preserve">Gambar 3. </w:t>
                      </w:r>
                      <w:r>
                        <w:fldChar w:fldCharType="begin"/>
                      </w:r>
                      <w:r>
                        <w:instrText xml:space="preserve"> SEQ Gambar__3. \* ARABIC </w:instrText>
                      </w:r>
                    </w:ins>
                    <w:r>
                      <w:fldChar w:fldCharType="separate"/>
                    </w:r>
                    <w:ins w:id="8153" w:author="chaniaayulestari@outlook.com" w:date="2021-11-13T19:48:00Z">
                      <w:r>
                        <w:rPr>
                          <w:noProof/>
                        </w:rPr>
                        <w:t>45</w:t>
                      </w:r>
                    </w:ins>
                    <w:ins w:id="8154" w:author="chaniaayulestari@outlook.com" w:date="2021-11-13T16:49:00Z">
                      <w:r>
                        <w:fldChar w:fldCharType="end"/>
                      </w:r>
                      <w:r>
                        <w:t xml:space="preserve"> Sequence Diagram Tambah Data Siswa</w:t>
                      </w:r>
                    </w:ins>
                    <w:bookmarkEnd w:id="8151"/>
                  </w:p>
                </w:txbxContent>
              </v:textbox>
              <w10:anchorlock/>
            </v:shape>
          </w:pict>
        </w:r>
      </w:del>
      <w:ins w:id="8155" w:author="chaniaayulestari@outlook.com" w:date="2021-11-13T16:48:00Z">
        <w:r w:rsidR="00F96C5E">
          <w:rPr>
            <w:noProof/>
          </w:rPr>
          <w:drawing>
            <wp:inline distT="0" distB="0" distL="0" distR="0" wp14:anchorId="19FA3A45" wp14:editId="30EB05A1">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23BC2C22" w:rsidR="00F96C5E" w:rsidRPr="00F96C5E" w:rsidRDefault="006A1DDD">
      <w:pPr>
        <w:pStyle w:val="Caption"/>
        <w:jc w:val="center"/>
        <w:rPr>
          <w:ins w:id="8156" w:author="chaniaayulestari@outlook.com" w:date="2021-11-13T16:48:00Z"/>
          <w:b/>
          <w:bCs/>
          <w:rPrChange w:id="8157" w:author="chaniaayulestari@outlook.com" w:date="2021-11-13T16:48:00Z">
            <w:rPr>
              <w:ins w:id="8158" w:author="chaniaayulestari@outlook.com" w:date="2021-11-13T16:48:00Z"/>
            </w:rPr>
          </w:rPrChange>
        </w:rPr>
        <w:pPrChange w:id="8159" w:author="chaniaayulestari@outlook.com" w:date="2021-11-13T20:41:00Z">
          <w:pPr>
            <w:pStyle w:val="ListParagraph"/>
            <w:ind w:left="426"/>
          </w:pPr>
        </w:pPrChange>
      </w:pPr>
      <w:bookmarkStart w:id="8160" w:name="_Toc87731475"/>
      <w:ins w:id="8161" w:author="chaniaayulestari@outlook.com" w:date="2021-11-13T20:41:00Z">
        <w:r>
          <w:t xml:space="preserve">Gambar 3. </w:t>
        </w:r>
        <w:r>
          <w:fldChar w:fldCharType="begin"/>
        </w:r>
        <w:r>
          <w:instrText xml:space="preserve"> SEQ Gambar___3. \* ARABIC </w:instrText>
        </w:r>
      </w:ins>
      <w:r>
        <w:fldChar w:fldCharType="separate"/>
      </w:r>
      <w:ins w:id="8162" w:author="Rafi Aziizi" w:date="2021-11-14T10:19:00Z">
        <w:r w:rsidR="00ED47C8">
          <w:rPr>
            <w:noProof/>
          </w:rPr>
          <w:t>42</w:t>
        </w:r>
      </w:ins>
      <w:ins w:id="8163" w:author="chaniaayulestari@outlook.com" w:date="2021-11-13T21:25:00Z">
        <w:del w:id="8164" w:author="Rafi Aziizi" w:date="2021-11-14T09:53:00Z">
          <w:r w:rsidR="00B46735" w:rsidDel="00590A19">
            <w:rPr>
              <w:noProof/>
            </w:rPr>
            <w:delText>40</w:delText>
          </w:r>
        </w:del>
      </w:ins>
      <w:ins w:id="8165" w:author="chaniaayulestari@outlook.com" w:date="2021-11-13T20:41:00Z">
        <w:r>
          <w:fldChar w:fldCharType="end"/>
        </w:r>
        <w:r>
          <w:t xml:space="preserve"> Sequence Diagram Tambah Data Siswa</w:t>
        </w:r>
      </w:ins>
      <w:bookmarkEnd w:id="8160"/>
    </w:p>
    <w:p w14:paraId="797A1848" w14:textId="5EF3CD0C" w:rsidR="00F96C5E" w:rsidDel="006A1DDD" w:rsidRDefault="007A54E1">
      <w:pPr>
        <w:rPr>
          <w:del w:id="8166" w:author="Rafi Aziizi" w:date="2021-11-13T18:35:00Z"/>
        </w:rPr>
      </w:pPr>
      <w:del w:id="8167" w:author="chaniaayulestari@outlook.com" w:date="2021-11-13T20:41:00Z">
        <w:r>
          <w:pict w14:anchorId="3FD46D05">
            <v:shape id="Text Box 514" o:spid="_x0000_s233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4;mso-fit-shape-to-text:t" inset="0,0,0,0">
                <w:txbxContent>
                  <w:p w14:paraId="5775FA4C" w14:textId="7182A564" w:rsidR="004A4F76" w:rsidRPr="006A1DDD" w:rsidRDefault="004A4F76">
                    <w:pPr>
                      <w:pStyle w:val="Caption"/>
                      <w:jc w:val="center"/>
                      <w:rPr>
                        <w:rPrChange w:id="8168" w:author="chaniaayulestari@outlook.com" w:date="2021-11-13T20:41:00Z">
                          <w:rPr>
                            <w:noProof/>
                          </w:rPr>
                        </w:rPrChange>
                      </w:rPr>
                      <w:pPrChange w:id="8169" w:author="chaniaayulestari@outlook.com" w:date="2021-11-13T20:41:00Z">
                        <w:pPr>
                          <w:ind w:left="66"/>
                        </w:pPr>
                      </w:pPrChange>
                    </w:pPr>
                    <w:bookmarkStart w:id="8170" w:name="_Toc87729219"/>
                    <w:ins w:id="8171" w:author="chaniaayulestari@outlook.com" w:date="2021-11-13T16:49:00Z">
                      <w:r>
                        <w:t xml:space="preserve">Gambar 3. </w:t>
                      </w:r>
                      <w:r>
                        <w:fldChar w:fldCharType="begin"/>
                      </w:r>
                      <w:r>
                        <w:instrText xml:space="preserve"> SEQ Gambar__3. \* ARABIC </w:instrText>
                      </w:r>
                    </w:ins>
                    <w:r>
                      <w:fldChar w:fldCharType="separate"/>
                    </w:r>
                    <w:ins w:id="8172" w:author="chaniaayulestari@outlook.com" w:date="2021-11-13T19:48:00Z">
                      <w:r>
                        <w:rPr>
                          <w:noProof/>
                        </w:rPr>
                        <w:t>46</w:t>
                      </w:r>
                    </w:ins>
                    <w:ins w:id="8173" w:author="chaniaayulestari@outlook.com" w:date="2021-11-13T16:49:00Z">
                      <w:r>
                        <w:fldChar w:fldCharType="end"/>
                      </w:r>
                      <w:r>
                        <w:t xml:space="preserve"> Sequence Diagram Tambah Data Siswa</w:t>
                      </w:r>
                    </w:ins>
                    <w:bookmarkEnd w:id="8170"/>
                  </w:p>
                </w:txbxContent>
              </v:textbox>
              <w10:anchorlock/>
            </v:shape>
          </w:pict>
        </w:r>
      </w:del>
    </w:p>
    <w:p w14:paraId="4A0E2F02" w14:textId="1D2E3DEA" w:rsidR="006A1DDD" w:rsidRDefault="006A1DDD">
      <w:pPr>
        <w:rPr>
          <w:ins w:id="8174" w:author="chaniaayulestari@outlook.com" w:date="2021-11-13T20:41:00Z"/>
        </w:rPr>
      </w:pPr>
    </w:p>
    <w:p w14:paraId="1209F9DA" w14:textId="77777777" w:rsidR="006A1DDD" w:rsidRPr="00E51900" w:rsidRDefault="006A1DDD">
      <w:pPr>
        <w:rPr>
          <w:ins w:id="8175" w:author="chaniaayulestari@outlook.com" w:date="2021-11-13T20:41:00Z"/>
          <w:b/>
          <w:bCs/>
          <w:rPrChange w:id="8176" w:author="Rafi Aziizi" w:date="2021-11-13T18:35:00Z">
            <w:rPr>
              <w:ins w:id="8177" w:author="chaniaayulestari@outlook.com" w:date="2021-11-13T20:41:00Z"/>
            </w:rPr>
          </w:rPrChange>
        </w:rPr>
        <w:pPrChange w:id="8178" w:author="Rafi Aziizi" w:date="2021-11-13T18:35:00Z">
          <w:pPr>
            <w:pStyle w:val="ListParagraph"/>
            <w:ind w:left="426"/>
          </w:pPr>
        </w:pPrChange>
      </w:pPr>
    </w:p>
    <w:p w14:paraId="7519EE6A" w14:textId="5A2F6068" w:rsidR="00F96C5E" w:rsidRPr="00E51900" w:rsidDel="00E51900" w:rsidRDefault="00F96C5E">
      <w:pPr>
        <w:rPr>
          <w:ins w:id="8179" w:author="chaniaayulestari@outlook.com" w:date="2021-11-13T17:00:00Z"/>
          <w:del w:id="8180" w:author="Rafi Aziizi" w:date="2021-11-13T18:35:00Z"/>
          <w:b/>
          <w:bCs/>
          <w:rPrChange w:id="8181" w:author="Rafi Aziizi" w:date="2021-11-13T18:35:00Z">
            <w:rPr>
              <w:ins w:id="8182" w:author="chaniaayulestari@outlook.com" w:date="2021-11-13T17:00:00Z"/>
              <w:del w:id="8183" w:author="Rafi Aziizi" w:date="2021-11-13T18:35:00Z"/>
            </w:rPr>
          </w:rPrChange>
        </w:rPr>
        <w:pPrChange w:id="8184" w:author="Rafi Aziizi" w:date="2021-11-13T18:35:00Z">
          <w:pPr>
            <w:pStyle w:val="ListParagraph"/>
            <w:ind w:left="426"/>
          </w:pPr>
        </w:pPrChange>
      </w:pPr>
    </w:p>
    <w:p w14:paraId="2B3FEDBE" w14:textId="66924C06" w:rsidR="00034B7C" w:rsidDel="00E51900" w:rsidRDefault="00034B7C">
      <w:pPr>
        <w:rPr>
          <w:ins w:id="8185" w:author="chaniaayulestari@outlook.com" w:date="2021-11-13T16:48:00Z"/>
          <w:del w:id="8186" w:author="Rafi Aziizi" w:date="2021-11-13T18:35:00Z"/>
        </w:rPr>
        <w:pPrChange w:id="8187" w:author="Rafi Aziizi" w:date="2021-11-13T18:35:00Z">
          <w:pPr>
            <w:pStyle w:val="ListParagraph"/>
            <w:ind w:left="426"/>
          </w:pPr>
        </w:pPrChange>
      </w:pPr>
    </w:p>
    <w:p w14:paraId="672165D4" w14:textId="157B5EA5" w:rsidR="00F96C5E" w:rsidDel="00E51900" w:rsidRDefault="00F96C5E">
      <w:pPr>
        <w:rPr>
          <w:ins w:id="8188" w:author="chaniaayulestari@outlook.com" w:date="2021-11-13T16:48:00Z"/>
          <w:del w:id="8189" w:author="Rafi Aziizi" w:date="2021-11-13T18:35:00Z"/>
        </w:rPr>
        <w:pPrChange w:id="8190" w:author="Rafi Aziizi" w:date="2021-11-13T18:35:00Z">
          <w:pPr>
            <w:pStyle w:val="ListParagraph"/>
            <w:ind w:left="426"/>
          </w:pPr>
        </w:pPrChange>
      </w:pPr>
    </w:p>
    <w:p w14:paraId="19C226A4" w14:textId="38EA98F6" w:rsidR="00F96C5E" w:rsidDel="00E51900" w:rsidRDefault="00F96C5E">
      <w:pPr>
        <w:rPr>
          <w:ins w:id="8191" w:author="chaniaayulestari@outlook.com" w:date="2021-11-13T16:48:00Z"/>
          <w:del w:id="8192" w:author="Rafi Aziizi" w:date="2021-11-13T18:35:00Z"/>
        </w:rPr>
        <w:pPrChange w:id="8193" w:author="Rafi Aziizi" w:date="2021-11-13T18:35:00Z">
          <w:pPr>
            <w:pStyle w:val="ListParagraph"/>
            <w:ind w:left="426"/>
          </w:pPr>
        </w:pPrChange>
      </w:pPr>
    </w:p>
    <w:p w14:paraId="6C422D7E" w14:textId="1AFAF7FA" w:rsidR="00F96C5E" w:rsidDel="00E51900" w:rsidRDefault="00F96C5E">
      <w:pPr>
        <w:rPr>
          <w:ins w:id="8194" w:author="chaniaayulestari@outlook.com" w:date="2021-11-13T16:48:00Z"/>
          <w:del w:id="8195" w:author="Rafi Aziizi" w:date="2021-11-13T18:35:00Z"/>
        </w:rPr>
        <w:pPrChange w:id="8196" w:author="Rafi Aziizi" w:date="2021-11-13T18:35:00Z">
          <w:pPr>
            <w:pStyle w:val="ListParagraph"/>
            <w:ind w:left="426"/>
          </w:pPr>
        </w:pPrChange>
      </w:pPr>
    </w:p>
    <w:p w14:paraId="1E80E466" w14:textId="2907E6CC" w:rsidR="00F96C5E" w:rsidDel="00E51900" w:rsidRDefault="00F96C5E">
      <w:pPr>
        <w:rPr>
          <w:ins w:id="8197" w:author="chaniaayulestari@outlook.com" w:date="2021-11-13T16:48:00Z"/>
          <w:del w:id="8198" w:author="Rafi Aziizi" w:date="2021-11-13T18:35:00Z"/>
        </w:rPr>
        <w:pPrChange w:id="8199" w:author="Rafi Aziizi" w:date="2021-11-13T18:35:00Z">
          <w:pPr>
            <w:pStyle w:val="ListParagraph"/>
            <w:ind w:left="426"/>
          </w:pPr>
        </w:pPrChange>
      </w:pPr>
    </w:p>
    <w:p w14:paraId="55264CF6" w14:textId="2F2DE3B2" w:rsidR="00F96C5E" w:rsidDel="00E51900" w:rsidRDefault="00F96C5E">
      <w:pPr>
        <w:rPr>
          <w:ins w:id="8200" w:author="chaniaayulestari@outlook.com" w:date="2021-11-13T16:48:00Z"/>
          <w:del w:id="8201" w:author="Rafi Aziizi" w:date="2021-11-13T18:35:00Z"/>
        </w:rPr>
        <w:pPrChange w:id="8202" w:author="Rafi Aziizi" w:date="2021-11-13T18:35:00Z">
          <w:pPr>
            <w:pStyle w:val="ListParagraph"/>
            <w:ind w:left="426"/>
          </w:pPr>
        </w:pPrChange>
      </w:pPr>
    </w:p>
    <w:p w14:paraId="360B20EE" w14:textId="0E84F75D" w:rsidR="00F96C5E" w:rsidDel="00E51900" w:rsidRDefault="00F96C5E">
      <w:pPr>
        <w:rPr>
          <w:ins w:id="8203" w:author="chaniaayulestari@outlook.com" w:date="2021-11-13T16:49:00Z"/>
          <w:del w:id="8204" w:author="Rafi Aziizi" w:date="2021-11-13T18:35:00Z"/>
        </w:rPr>
        <w:pPrChange w:id="8205" w:author="Rafi Aziizi" w:date="2021-11-13T18:35:00Z">
          <w:pPr>
            <w:pStyle w:val="ListParagraph"/>
            <w:ind w:left="426"/>
          </w:pPr>
        </w:pPrChange>
      </w:pPr>
    </w:p>
    <w:p w14:paraId="08EE384B" w14:textId="77777777" w:rsidR="00F96C5E" w:rsidRPr="002040D9" w:rsidRDefault="00F96C5E">
      <w:pPr>
        <w:rPr>
          <w:ins w:id="8206" w:author="Rafi Aziizi" w:date="2021-11-13T11:33:00Z"/>
        </w:rPr>
        <w:pPrChange w:id="8207"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8208" w:author="chaniaayulestari@outlook.com" w:date="2021-11-13T16:45:00Z"/>
          <w:b/>
          <w:bCs/>
        </w:rPr>
      </w:pPr>
      <w:ins w:id="8209" w:author="chaniaayulestari@outlook.com" w:date="2021-11-13T16:49:00Z">
        <w:del w:id="8210" w:author="Rafi Aziizi" w:date="2021-11-13T18:35:00Z">
          <w:r w:rsidDel="00E51900">
            <w:rPr>
              <w:noProof/>
            </w:rPr>
            <w:lastRenderedPageBreak/>
            <w:drawing>
              <wp:inline distT="0" distB="0" distL="0" distR="0" wp14:anchorId="455AEEDE" wp14:editId="4343B73F">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8211" w:author="Rafi Aziizi" w:date="2021-11-13T11:33:00Z">
        <w:r w:rsidR="00FF5489" w:rsidRPr="002040D9">
          <w:rPr>
            <w:b/>
            <w:bCs/>
            <w:rPrChange w:id="8212" w:author="chaniaayulestari@outlook.com" w:date="2021-11-13T15:20:00Z">
              <w:rPr/>
            </w:rPrChange>
          </w:rPr>
          <w:t>Lihat Profile Siswa</w:t>
        </w:r>
      </w:ins>
    </w:p>
    <w:p w14:paraId="06B25161" w14:textId="75DD61C0" w:rsidR="00F96C5E" w:rsidDel="00E51900" w:rsidRDefault="007A54E1" w:rsidP="00F96C5E">
      <w:pPr>
        <w:ind w:left="66"/>
        <w:rPr>
          <w:ins w:id="8213" w:author="chaniaayulestari@outlook.com" w:date="2021-11-13T16:50:00Z"/>
          <w:del w:id="8214" w:author="Rafi Aziizi" w:date="2021-11-13T18:35:00Z"/>
          <w:b/>
          <w:bCs/>
        </w:rPr>
      </w:pPr>
      <w:ins w:id="8215" w:author="chaniaayulestari@outlook.com" w:date="2021-11-13T20:42:00Z">
        <w:r>
          <w:rPr>
            <w:noProof/>
          </w:rPr>
          <w:pict w14:anchorId="258C6C81">
            <v:shape id="_x0000_s2239" type="#_x0000_t202" style="position:absolute;left:0;text-align:left;margin-left:2.95pt;margin-top:299.55pt;width:396.85pt;height:.05pt;z-index:251748864;mso-position-horizontal-relative:text;mso-position-vertical-relative:text" stroked="f">
              <v:textbox style="mso-next-textbox:#_x0000_s2239;mso-fit-shape-to-text:t" inset="0,0,0,0">
                <w:txbxContent>
                  <w:p w14:paraId="6A7476CB" w14:textId="7622674B" w:rsidR="004A4F76" w:rsidRPr="006A1DDD" w:rsidRDefault="004A4F76">
                    <w:pPr>
                      <w:pStyle w:val="Caption"/>
                      <w:jc w:val="center"/>
                      <w:rPr>
                        <w:rPrChange w:id="8216" w:author="chaniaayulestari@outlook.com" w:date="2021-11-13T20:42:00Z">
                          <w:rPr>
                            <w:noProof/>
                          </w:rPr>
                        </w:rPrChange>
                      </w:rPr>
                      <w:pPrChange w:id="8217" w:author="chaniaayulestari@outlook.com" w:date="2021-11-13T20:42:00Z">
                        <w:pPr>
                          <w:ind w:left="66"/>
                        </w:pPr>
                      </w:pPrChange>
                    </w:pPr>
                    <w:bookmarkStart w:id="8218" w:name="_Toc87729288"/>
                    <w:bookmarkStart w:id="8219" w:name="_Toc87731476"/>
                    <w:ins w:id="8220" w:author="chaniaayulestari@outlook.com" w:date="2021-11-13T20:42:00Z">
                      <w:r>
                        <w:t xml:space="preserve">Gambar 3. </w:t>
                      </w:r>
                      <w:r>
                        <w:fldChar w:fldCharType="begin"/>
                      </w:r>
                      <w:r>
                        <w:instrText xml:space="preserve"> SEQ Gambar___3. \* ARABIC </w:instrText>
                      </w:r>
                    </w:ins>
                    <w:r>
                      <w:fldChar w:fldCharType="separate"/>
                    </w:r>
                    <w:ins w:id="8221" w:author="Rafi Aziizi" w:date="2021-11-14T10:19:00Z">
                      <w:r>
                        <w:rPr>
                          <w:noProof/>
                        </w:rPr>
                        <w:t>43</w:t>
                      </w:r>
                    </w:ins>
                    <w:ins w:id="8222" w:author="chaniaayulestari@outlook.com" w:date="2021-11-13T21:25:00Z">
                      <w:del w:id="8223" w:author="Rafi Aziizi" w:date="2021-11-14T09:53:00Z">
                        <w:r w:rsidDel="00590A19">
                          <w:rPr>
                            <w:noProof/>
                          </w:rPr>
                          <w:delText>41</w:delText>
                        </w:r>
                      </w:del>
                    </w:ins>
                    <w:ins w:id="8224" w:author="chaniaayulestari@outlook.com" w:date="2021-11-13T20:42:00Z">
                      <w:r>
                        <w:fldChar w:fldCharType="end"/>
                      </w:r>
                      <w:r>
                        <w:t xml:space="preserve"> </w:t>
                      </w:r>
                      <w:r w:rsidRPr="003F6ACE">
                        <w:t>Sequence Diagram</w:t>
                      </w:r>
                      <w:r>
                        <w:t xml:space="preserve"> Lihat Profile Siswa</w:t>
                      </w:r>
                    </w:ins>
                    <w:bookmarkEnd w:id="8218"/>
                    <w:bookmarkEnd w:id="8219"/>
                  </w:p>
                </w:txbxContent>
              </v:textbox>
            </v:shape>
          </w:pict>
        </w:r>
      </w:ins>
      <w:ins w:id="8225" w:author="Rafi Aziizi" w:date="2021-11-13T18:35:00Z">
        <w:r w:rsidR="00E51900">
          <w:rPr>
            <w:noProof/>
          </w:rPr>
          <w:drawing>
            <wp:anchor distT="0" distB="0" distL="114300" distR="114300" simplePos="0" relativeHeight="251627008" behindDoc="1" locked="0" layoutInCell="1" allowOverlap="1" wp14:anchorId="2B656318" wp14:editId="17D9C9D9">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8226" w:author="chaniaayulestari@outlook.com" w:date="2021-11-13T16:50:00Z"/>
          <w:del w:id="8227" w:author="Rafi Aziizi" w:date="2021-11-13T18:35:00Z"/>
          <w:b/>
          <w:bCs/>
        </w:rPr>
        <w:pPrChange w:id="8228" w:author="Rafi Aziizi" w:date="2021-11-13T18:35:00Z">
          <w:pPr>
            <w:ind w:left="66"/>
          </w:pPr>
        </w:pPrChange>
      </w:pPr>
    </w:p>
    <w:p w14:paraId="4A8D6A11" w14:textId="42209918" w:rsidR="00F96C5E" w:rsidDel="00E51900" w:rsidRDefault="00F96C5E">
      <w:pPr>
        <w:rPr>
          <w:ins w:id="8229" w:author="chaniaayulestari@outlook.com" w:date="2021-11-13T16:50:00Z"/>
          <w:del w:id="8230" w:author="Rafi Aziizi" w:date="2021-11-13T18:35:00Z"/>
          <w:b/>
          <w:bCs/>
        </w:rPr>
        <w:pPrChange w:id="8231" w:author="Rafi Aziizi" w:date="2021-11-13T18:35:00Z">
          <w:pPr>
            <w:ind w:left="66"/>
          </w:pPr>
        </w:pPrChange>
      </w:pPr>
    </w:p>
    <w:p w14:paraId="2BEF3A8A" w14:textId="779DFE57" w:rsidR="00F96C5E" w:rsidDel="00E51900" w:rsidRDefault="00F96C5E">
      <w:pPr>
        <w:rPr>
          <w:ins w:id="8232" w:author="chaniaayulestari@outlook.com" w:date="2021-11-13T16:50:00Z"/>
          <w:del w:id="8233" w:author="Rafi Aziizi" w:date="2021-11-13T18:35:00Z"/>
          <w:b/>
          <w:bCs/>
        </w:rPr>
        <w:pPrChange w:id="8234" w:author="Rafi Aziizi" w:date="2021-11-13T18:35:00Z">
          <w:pPr>
            <w:ind w:left="66"/>
          </w:pPr>
        </w:pPrChange>
      </w:pPr>
    </w:p>
    <w:p w14:paraId="4E0B74F6" w14:textId="03333A88" w:rsidR="00F96C5E" w:rsidDel="00E51900" w:rsidRDefault="00F96C5E">
      <w:pPr>
        <w:rPr>
          <w:ins w:id="8235" w:author="chaniaayulestari@outlook.com" w:date="2021-11-13T16:50:00Z"/>
          <w:del w:id="8236" w:author="Rafi Aziizi" w:date="2021-11-13T18:35:00Z"/>
          <w:b/>
          <w:bCs/>
        </w:rPr>
        <w:pPrChange w:id="8237" w:author="Rafi Aziizi" w:date="2021-11-13T18:35:00Z">
          <w:pPr>
            <w:ind w:left="66"/>
          </w:pPr>
        </w:pPrChange>
      </w:pPr>
    </w:p>
    <w:p w14:paraId="280DFE14" w14:textId="5F592EAC" w:rsidR="00F96C5E" w:rsidDel="00E51900" w:rsidRDefault="00F96C5E">
      <w:pPr>
        <w:rPr>
          <w:ins w:id="8238" w:author="chaniaayulestari@outlook.com" w:date="2021-11-13T16:50:00Z"/>
          <w:del w:id="8239" w:author="Rafi Aziizi" w:date="2021-11-13T18:35:00Z"/>
          <w:b/>
          <w:bCs/>
        </w:rPr>
        <w:pPrChange w:id="8240" w:author="Rafi Aziizi" w:date="2021-11-13T18:35:00Z">
          <w:pPr>
            <w:ind w:left="66"/>
          </w:pPr>
        </w:pPrChange>
      </w:pPr>
    </w:p>
    <w:p w14:paraId="0F5810DA" w14:textId="7B607053" w:rsidR="00F96C5E" w:rsidDel="00E51900" w:rsidRDefault="00F96C5E">
      <w:pPr>
        <w:rPr>
          <w:ins w:id="8241" w:author="chaniaayulestari@outlook.com" w:date="2021-11-13T16:50:00Z"/>
          <w:del w:id="8242" w:author="Rafi Aziizi" w:date="2021-11-13T18:35:00Z"/>
          <w:b/>
          <w:bCs/>
        </w:rPr>
        <w:pPrChange w:id="8243" w:author="Rafi Aziizi" w:date="2021-11-13T18:35:00Z">
          <w:pPr>
            <w:ind w:left="66"/>
          </w:pPr>
        </w:pPrChange>
      </w:pPr>
    </w:p>
    <w:p w14:paraId="377BC34B" w14:textId="3DC209F4" w:rsidR="00F96C5E" w:rsidDel="00E51900" w:rsidRDefault="00F96C5E">
      <w:pPr>
        <w:rPr>
          <w:ins w:id="8244" w:author="chaniaayulestari@outlook.com" w:date="2021-11-13T16:50:00Z"/>
          <w:del w:id="8245" w:author="Rafi Aziizi" w:date="2021-11-13T18:35:00Z"/>
          <w:b/>
          <w:bCs/>
        </w:rPr>
        <w:pPrChange w:id="8246" w:author="Rafi Aziizi" w:date="2021-11-13T18:35:00Z">
          <w:pPr>
            <w:ind w:left="66"/>
          </w:pPr>
        </w:pPrChange>
      </w:pPr>
    </w:p>
    <w:p w14:paraId="7229D5FD" w14:textId="58049B66" w:rsidR="00F96C5E" w:rsidDel="00E51900" w:rsidRDefault="00F96C5E">
      <w:pPr>
        <w:rPr>
          <w:ins w:id="8247" w:author="chaniaayulestari@outlook.com" w:date="2021-11-13T16:50:00Z"/>
          <w:del w:id="8248" w:author="Rafi Aziizi" w:date="2021-11-13T18:35:00Z"/>
          <w:b/>
          <w:bCs/>
        </w:rPr>
        <w:pPrChange w:id="8249" w:author="Rafi Aziizi" w:date="2021-11-13T18:35:00Z">
          <w:pPr>
            <w:ind w:left="66"/>
          </w:pPr>
        </w:pPrChange>
      </w:pPr>
    </w:p>
    <w:p w14:paraId="7AF26E74" w14:textId="43CA7604" w:rsidR="00F96C5E" w:rsidDel="00E51900" w:rsidRDefault="00F96C5E">
      <w:pPr>
        <w:rPr>
          <w:ins w:id="8250" w:author="chaniaayulestari@outlook.com" w:date="2021-11-13T16:50:00Z"/>
          <w:del w:id="8251" w:author="Rafi Aziizi" w:date="2021-11-13T18:35:00Z"/>
          <w:b/>
          <w:bCs/>
        </w:rPr>
        <w:pPrChange w:id="8252" w:author="Rafi Aziizi" w:date="2021-11-13T18:35:00Z">
          <w:pPr>
            <w:ind w:left="66"/>
          </w:pPr>
        </w:pPrChange>
      </w:pPr>
    </w:p>
    <w:p w14:paraId="0A2D3D1A" w14:textId="491E48C0" w:rsidR="00F96C5E" w:rsidDel="00E51900" w:rsidRDefault="00F96C5E">
      <w:pPr>
        <w:rPr>
          <w:ins w:id="8253" w:author="chaniaayulestari@outlook.com" w:date="2021-11-13T16:50:00Z"/>
          <w:del w:id="8254" w:author="Rafi Aziizi" w:date="2021-11-13T18:35:00Z"/>
          <w:b/>
          <w:bCs/>
        </w:rPr>
        <w:pPrChange w:id="8255" w:author="Rafi Aziizi" w:date="2021-11-13T18:35:00Z">
          <w:pPr>
            <w:ind w:left="66"/>
          </w:pPr>
        </w:pPrChange>
      </w:pPr>
    </w:p>
    <w:p w14:paraId="4B7B01BF" w14:textId="29D9CAAA" w:rsidR="00F96C5E" w:rsidDel="00E51900" w:rsidRDefault="00F96C5E">
      <w:pPr>
        <w:rPr>
          <w:ins w:id="8256" w:author="chaniaayulestari@outlook.com" w:date="2021-11-13T16:50:00Z"/>
          <w:del w:id="8257" w:author="Rafi Aziizi" w:date="2021-11-13T18:35:00Z"/>
          <w:b/>
          <w:bCs/>
        </w:rPr>
        <w:pPrChange w:id="8258" w:author="Rafi Aziizi" w:date="2021-11-13T18:35:00Z">
          <w:pPr>
            <w:ind w:left="66"/>
          </w:pPr>
        </w:pPrChange>
      </w:pPr>
    </w:p>
    <w:p w14:paraId="71C6B3C0" w14:textId="2340983A" w:rsidR="00F96C5E" w:rsidDel="00E51900" w:rsidRDefault="00F96C5E">
      <w:pPr>
        <w:rPr>
          <w:ins w:id="8259" w:author="chaniaayulestari@outlook.com" w:date="2021-11-13T16:50:00Z"/>
          <w:del w:id="8260" w:author="Rafi Aziizi" w:date="2021-11-13T18:35:00Z"/>
          <w:b/>
          <w:bCs/>
        </w:rPr>
        <w:pPrChange w:id="8261" w:author="Rafi Aziizi" w:date="2021-11-13T18:35:00Z">
          <w:pPr>
            <w:ind w:left="66"/>
          </w:pPr>
        </w:pPrChange>
      </w:pPr>
    </w:p>
    <w:p w14:paraId="3F80AD14" w14:textId="467C9EA0" w:rsidR="00F96C5E" w:rsidRDefault="00F96C5E">
      <w:pPr>
        <w:ind w:left="66"/>
        <w:rPr>
          <w:ins w:id="8262" w:author="chaniaayulestari@outlook.com" w:date="2021-11-13T16:50:00Z"/>
          <w:b/>
          <w:bCs/>
        </w:rPr>
      </w:pPr>
    </w:p>
    <w:p w14:paraId="35DE291B" w14:textId="52F8F74F" w:rsidR="00F96C5E" w:rsidRDefault="007A54E1">
      <w:pPr>
        <w:ind w:left="66"/>
        <w:rPr>
          <w:ins w:id="8263" w:author="chaniaayulestari@outlook.com" w:date="2021-11-13T20:42:00Z"/>
        </w:rPr>
      </w:pPr>
      <w:del w:id="8264" w:author="chaniaayulestari@outlook.com" w:date="2021-11-13T20:42:00Z">
        <w:r>
          <w:pict w14:anchorId="659D0804">
            <v:shape id="_x0000_i1054" type="#_x0000_t75" style="width:396.55pt;height:3.2pt">
              <v:imagedata croptop="-65520f" cropbottom="65520f"/>
            </v:shape>
          </w:pict>
        </w:r>
      </w:del>
    </w:p>
    <w:p w14:paraId="343464B9" w14:textId="5908CA92" w:rsidR="006A1DDD" w:rsidRDefault="006A1DDD">
      <w:pPr>
        <w:ind w:left="66"/>
        <w:rPr>
          <w:ins w:id="8265" w:author="chaniaayulestari@outlook.com" w:date="2021-11-13T20:42:00Z"/>
        </w:rPr>
      </w:pPr>
    </w:p>
    <w:p w14:paraId="41503A2D" w14:textId="3DD4A2D8" w:rsidR="006A1DDD" w:rsidRDefault="006A1DDD">
      <w:pPr>
        <w:ind w:left="66"/>
        <w:rPr>
          <w:ins w:id="8266" w:author="chaniaayulestari@outlook.com" w:date="2021-11-13T20:42:00Z"/>
        </w:rPr>
      </w:pPr>
    </w:p>
    <w:p w14:paraId="217811C9" w14:textId="164F1347" w:rsidR="006A1DDD" w:rsidRDefault="006A1DDD">
      <w:pPr>
        <w:ind w:left="66"/>
        <w:rPr>
          <w:ins w:id="8267" w:author="chaniaayulestari@outlook.com" w:date="2021-11-13T20:42:00Z"/>
        </w:rPr>
      </w:pPr>
    </w:p>
    <w:p w14:paraId="72A35AAA" w14:textId="7FDA1DB8" w:rsidR="006A1DDD" w:rsidRDefault="006A1DDD">
      <w:pPr>
        <w:ind w:left="66"/>
        <w:rPr>
          <w:ins w:id="8268" w:author="chaniaayulestari@outlook.com" w:date="2021-11-13T20:42:00Z"/>
        </w:rPr>
      </w:pPr>
    </w:p>
    <w:p w14:paraId="6DB326AF" w14:textId="0CDFF7BF" w:rsidR="006A1DDD" w:rsidRDefault="006A1DDD">
      <w:pPr>
        <w:ind w:left="66"/>
        <w:rPr>
          <w:ins w:id="8269" w:author="chaniaayulestari@outlook.com" w:date="2021-11-13T20:42:00Z"/>
        </w:rPr>
      </w:pPr>
    </w:p>
    <w:p w14:paraId="07300AB8" w14:textId="5917EE63" w:rsidR="006A1DDD" w:rsidRDefault="006A1DDD">
      <w:pPr>
        <w:ind w:left="66"/>
        <w:rPr>
          <w:ins w:id="8270" w:author="chaniaayulestari@outlook.com" w:date="2021-11-13T20:42:00Z"/>
        </w:rPr>
      </w:pPr>
    </w:p>
    <w:p w14:paraId="062138FD" w14:textId="43940067" w:rsidR="006A1DDD" w:rsidRDefault="006A1DDD">
      <w:pPr>
        <w:ind w:left="66"/>
        <w:rPr>
          <w:ins w:id="8271" w:author="chaniaayulestari@outlook.com" w:date="2021-11-13T20:42:00Z"/>
        </w:rPr>
      </w:pPr>
    </w:p>
    <w:p w14:paraId="1FE035A1" w14:textId="77761C87" w:rsidR="006A1DDD" w:rsidRDefault="006A1DDD">
      <w:pPr>
        <w:ind w:left="66"/>
        <w:rPr>
          <w:ins w:id="8272" w:author="chaniaayulestari@outlook.com" w:date="2021-11-13T20:42:00Z"/>
        </w:rPr>
      </w:pPr>
    </w:p>
    <w:p w14:paraId="09316C58" w14:textId="03CFBED4" w:rsidR="006A1DDD" w:rsidRDefault="006A1DDD">
      <w:pPr>
        <w:ind w:left="66"/>
        <w:rPr>
          <w:ins w:id="8273" w:author="chaniaayulestari@outlook.com" w:date="2021-11-13T20:42:00Z"/>
        </w:rPr>
      </w:pPr>
    </w:p>
    <w:p w14:paraId="53D876EC" w14:textId="77777777" w:rsidR="006A1DDD" w:rsidRDefault="006A1DDD">
      <w:pPr>
        <w:ind w:left="66"/>
        <w:rPr>
          <w:ins w:id="8274" w:author="chaniaayulestari@outlook.com" w:date="2021-11-13T20:42:00Z"/>
        </w:rPr>
      </w:pPr>
    </w:p>
    <w:p w14:paraId="149020C7" w14:textId="78462F82" w:rsidR="006A1DDD" w:rsidRDefault="006A1DDD">
      <w:pPr>
        <w:ind w:left="66"/>
        <w:rPr>
          <w:ins w:id="8275" w:author="chaniaayulestari@outlook.com" w:date="2021-11-13T20:42:00Z"/>
        </w:rPr>
      </w:pPr>
    </w:p>
    <w:p w14:paraId="3799776D" w14:textId="15876B57" w:rsidR="006A1DDD" w:rsidRDefault="006A1DDD">
      <w:pPr>
        <w:ind w:left="66"/>
        <w:rPr>
          <w:ins w:id="8276" w:author="chaniaayulestari@outlook.com" w:date="2021-11-13T20:42:00Z"/>
        </w:rPr>
      </w:pPr>
    </w:p>
    <w:p w14:paraId="072D9AD0" w14:textId="7B98C57F" w:rsidR="006A1DDD" w:rsidRDefault="006A1DDD">
      <w:pPr>
        <w:ind w:left="66"/>
        <w:rPr>
          <w:ins w:id="8277" w:author="chaniaayulestari@outlook.com" w:date="2021-11-13T20:42:00Z"/>
        </w:rPr>
      </w:pPr>
    </w:p>
    <w:p w14:paraId="2EDD9239" w14:textId="77777777" w:rsidR="006A1DDD" w:rsidRPr="00F96C5E" w:rsidRDefault="006A1DDD">
      <w:pPr>
        <w:ind w:left="66"/>
        <w:rPr>
          <w:ins w:id="8278" w:author="Rafi Aziizi" w:date="2021-11-13T11:33:00Z"/>
          <w:b/>
          <w:bCs/>
          <w:rPrChange w:id="8279" w:author="chaniaayulestari@outlook.com" w:date="2021-11-13T16:49:00Z">
            <w:rPr>
              <w:ins w:id="8280" w:author="Rafi Aziizi" w:date="2021-11-13T11:33:00Z"/>
            </w:rPr>
          </w:rPrChange>
        </w:rPr>
        <w:pPrChange w:id="8281"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8282" w:author="chaniaayulestari@outlook.com" w:date="2021-11-13T16:45:00Z"/>
          <w:b/>
          <w:bCs/>
        </w:rPr>
      </w:pPr>
      <w:ins w:id="8283" w:author="Rafi Aziizi" w:date="2021-11-13T11:33:00Z">
        <w:r w:rsidRPr="002040D9">
          <w:rPr>
            <w:b/>
            <w:bCs/>
            <w:rPrChange w:id="8284" w:author="chaniaayulestari@outlook.com" w:date="2021-11-13T15:20:00Z">
              <w:rPr/>
            </w:rPrChange>
          </w:rPr>
          <w:t>Lihat Riwayat Absensi</w:t>
        </w:r>
      </w:ins>
    </w:p>
    <w:p w14:paraId="25061CA7" w14:textId="6BD2D752" w:rsidR="006A1DDD" w:rsidRDefault="007A54E1">
      <w:pPr>
        <w:keepNext/>
        <w:rPr>
          <w:ins w:id="8285" w:author="chaniaayulestari@outlook.com" w:date="2021-11-13T20:43:00Z"/>
        </w:rPr>
        <w:pPrChange w:id="8286" w:author="chaniaayulestari@outlook.com" w:date="2021-11-13T20:43:00Z">
          <w:pPr/>
        </w:pPrChange>
      </w:pPr>
      <w:del w:id="8287" w:author="Rafi Aziizi" w:date="2021-11-14T10:00:00Z">
        <w:r>
          <w:pict w14:anchorId="0D0AF410">
            <v:shape id="Text Box 460" o:spid="_x0000_s233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60;mso-fit-shape-to-text:t" inset="0,0,0,0">
                <w:txbxContent>
                  <w:p w14:paraId="0DE176FB" w14:textId="2AC86DE7" w:rsidR="004A4F76" w:rsidRPr="007F6EA1" w:rsidRDefault="004A4F76">
                    <w:pPr>
                      <w:pStyle w:val="Caption"/>
                      <w:jc w:val="center"/>
                      <w:rPr>
                        <w:noProof/>
                      </w:rPr>
                      <w:pPrChange w:id="8288" w:author="chaniaayulestari@outlook.com" w:date="2021-11-13T16:52:00Z">
                        <w:pPr/>
                      </w:pPrChange>
                    </w:pPr>
                    <w:bookmarkStart w:id="8289" w:name="_Toc87729220"/>
                    <w:ins w:id="8290" w:author="chaniaayulestari@outlook.com" w:date="2021-11-13T16:51:00Z">
                      <w:del w:id="8291" w:author="Rafi Aziizi" w:date="2021-11-14T10:00:00Z">
                        <w:r w:rsidDel="007404DC">
                          <w:delText xml:space="preserve">Gambar 3. </w:delText>
                        </w:r>
                        <w:r w:rsidDel="007404DC">
                          <w:fldChar w:fldCharType="begin"/>
                        </w:r>
                        <w:r w:rsidDel="007404DC">
                          <w:delInstrText xml:space="preserve"> SEQ Gambar__3. \* ARABIC </w:delInstrText>
                        </w:r>
                      </w:del>
                    </w:ins>
                    <w:del w:id="8292" w:author="Rafi Aziizi" w:date="2021-11-14T10:00:00Z">
                      <w:r w:rsidDel="007404DC">
                        <w:fldChar w:fldCharType="separate"/>
                      </w:r>
                    </w:del>
                    <w:ins w:id="8293" w:author="chaniaayulestari@outlook.com" w:date="2021-11-13T19:48:00Z">
                      <w:del w:id="8294" w:author="Rafi Aziizi" w:date="2021-11-14T10:00:00Z">
                        <w:r w:rsidDel="007404DC">
                          <w:rPr>
                            <w:noProof/>
                          </w:rPr>
                          <w:delText>48</w:delText>
                        </w:r>
                      </w:del>
                    </w:ins>
                    <w:ins w:id="8295" w:author="chaniaayulestari@outlook.com" w:date="2021-11-13T16:51:00Z">
                      <w:del w:id="8296" w:author="Rafi Aziizi" w:date="2021-11-14T10:00:00Z">
                        <w:r w:rsidDel="007404DC">
                          <w:fldChar w:fldCharType="end"/>
                        </w:r>
                        <w:r w:rsidDel="007404DC">
                          <w:delText xml:space="preserve"> Sequence Diagram Lihat Riwayat Absen</w:delText>
                        </w:r>
                      </w:del>
                    </w:ins>
                    <w:bookmarkEnd w:id="8289"/>
                  </w:p>
                </w:txbxContent>
              </v:textbox>
              <w10:anchorlock/>
            </v:shape>
          </w:pict>
        </w:r>
      </w:del>
      <w:ins w:id="8297" w:author="chaniaayulestari@outlook.com" w:date="2021-11-13T16:51:00Z">
        <w:r w:rsidR="005F2AFE">
          <w:rPr>
            <w:noProof/>
          </w:rPr>
          <w:drawing>
            <wp:inline distT="0" distB="0" distL="0" distR="0" wp14:anchorId="40793D09" wp14:editId="19215B2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3D4CAABB" w:rsidR="00F96C5E" w:rsidRPr="005F2AFE" w:rsidDel="007404DC" w:rsidRDefault="006A1DDD">
      <w:pPr>
        <w:pStyle w:val="Caption"/>
        <w:jc w:val="center"/>
        <w:rPr>
          <w:ins w:id="8298" w:author="chaniaayulestari@outlook.com" w:date="2021-11-13T16:45:00Z"/>
          <w:del w:id="8299" w:author="Rafi Aziizi" w:date="2021-11-14T10:00:00Z"/>
          <w:b/>
          <w:bCs/>
          <w:rPrChange w:id="8300" w:author="chaniaayulestari@outlook.com" w:date="2021-11-13T16:51:00Z">
            <w:rPr>
              <w:ins w:id="8301" w:author="chaniaayulestari@outlook.com" w:date="2021-11-13T16:45:00Z"/>
              <w:del w:id="8302" w:author="Rafi Aziizi" w:date="2021-11-14T10:00:00Z"/>
            </w:rPr>
          </w:rPrChange>
        </w:rPr>
        <w:pPrChange w:id="8303" w:author="chaniaayulestari@outlook.com" w:date="2021-11-13T20:43:00Z">
          <w:pPr>
            <w:pStyle w:val="ListParagraph"/>
            <w:numPr>
              <w:numId w:val="117"/>
            </w:numPr>
            <w:ind w:left="426" w:hanging="360"/>
          </w:pPr>
        </w:pPrChange>
      </w:pPr>
      <w:bookmarkStart w:id="8304" w:name="_Toc87731477"/>
      <w:ins w:id="8305" w:author="chaniaayulestari@outlook.com" w:date="2021-11-13T20:43:00Z">
        <w:r>
          <w:t xml:space="preserve">Gambar 3. </w:t>
        </w:r>
        <w:r>
          <w:rPr>
            <w:i w:val="0"/>
            <w:iCs w:val="0"/>
          </w:rPr>
          <w:fldChar w:fldCharType="begin"/>
        </w:r>
        <w:r>
          <w:instrText xml:space="preserve"> SEQ Gambar___3. \* ARABIC </w:instrText>
        </w:r>
      </w:ins>
      <w:r>
        <w:rPr>
          <w:i w:val="0"/>
          <w:iCs w:val="0"/>
        </w:rPr>
        <w:fldChar w:fldCharType="separate"/>
      </w:r>
      <w:ins w:id="8306" w:author="Rafi Aziizi" w:date="2021-11-14T10:19:00Z">
        <w:r w:rsidR="00ED47C8">
          <w:rPr>
            <w:noProof/>
          </w:rPr>
          <w:t>44</w:t>
        </w:r>
      </w:ins>
      <w:ins w:id="8307" w:author="chaniaayulestari@outlook.com" w:date="2021-11-13T21:25:00Z">
        <w:del w:id="8308" w:author="Rafi Aziizi" w:date="2021-11-14T09:53:00Z">
          <w:r w:rsidR="00B46735" w:rsidDel="00590A19">
            <w:rPr>
              <w:noProof/>
            </w:rPr>
            <w:delText>42</w:delText>
          </w:r>
        </w:del>
      </w:ins>
      <w:ins w:id="8309" w:author="chaniaayulestari@outlook.com" w:date="2021-11-13T20:43:00Z">
        <w:r>
          <w:rPr>
            <w:i w:val="0"/>
            <w:iCs w:val="0"/>
          </w:rPr>
          <w:fldChar w:fldCharType="end"/>
        </w:r>
        <w:r>
          <w:t xml:space="preserve"> </w:t>
        </w:r>
        <w:r w:rsidRPr="00B40BE7">
          <w:t xml:space="preserve">Sequence Diagram </w:t>
        </w:r>
        <w:r>
          <w:t xml:space="preserve"> Lihat R</w:t>
        </w:r>
      </w:ins>
      <w:ins w:id="8310" w:author="Rafi Aziizi" w:date="2021-11-14T10:00:00Z">
        <w:r w:rsidR="007404DC">
          <w:t>i</w:t>
        </w:r>
      </w:ins>
      <w:ins w:id="8311" w:author="chaniaayulestari@outlook.com" w:date="2021-11-13T20:43:00Z">
        <w:del w:id="8312" w:author="Rafi Aziizi" w:date="2021-11-14T10:00:00Z">
          <w:r w:rsidDel="007404DC">
            <w:delText>O</w:delText>
          </w:r>
        </w:del>
        <w:r>
          <w:t>wayat Absen</w:t>
        </w:r>
      </w:ins>
      <w:bookmarkEnd w:id="8304"/>
    </w:p>
    <w:p w14:paraId="7D4161EB" w14:textId="5C16E762" w:rsidR="00F96C5E" w:rsidDel="006A1DDD" w:rsidRDefault="007A54E1">
      <w:pPr>
        <w:rPr>
          <w:del w:id="8313" w:author="Rafi Aziizi" w:date="2021-11-13T18:35:00Z"/>
        </w:rPr>
      </w:pPr>
      <w:del w:id="8314" w:author="chaniaayulestari@outlook.com" w:date="2021-11-13T20:42:00Z">
        <w:r>
          <w:pict w14:anchorId="2DE068C8">
            <v:shape id="Text Box 516" o:spid="_x0000_s232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6;mso-fit-shape-to-text:t" inset="0,0,0,0">
                <w:txbxContent>
                  <w:p w14:paraId="2FA71576" w14:textId="78F87F94" w:rsidR="004A4F76" w:rsidRPr="007F6EA1" w:rsidRDefault="004A4F76">
                    <w:pPr>
                      <w:pStyle w:val="Caption"/>
                      <w:jc w:val="center"/>
                      <w:rPr>
                        <w:noProof/>
                      </w:rPr>
                      <w:pPrChange w:id="8315" w:author="chaniaayulestari@outlook.com" w:date="2021-11-13T16:52:00Z">
                        <w:pPr/>
                      </w:pPrChange>
                    </w:pPr>
                  </w:p>
                </w:txbxContent>
              </v:textbox>
              <w10:anchorlock/>
            </v:shape>
          </w:pict>
        </w:r>
      </w:del>
    </w:p>
    <w:p w14:paraId="55C44E17" w14:textId="66F4A557" w:rsidR="005F2AFE" w:rsidDel="00E51900" w:rsidRDefault="005F2AFE" w:rsidP="00F96C5E">
      <w:pPr>
        <w:pStyle w:val="ListParagraph"/>
        <w:ind w:left="426"/>
        <w:rPr>
          <w:ins w:id="8316" w:author="chaniaayulestari@outlook.com" w:date="2021-11-13T16:51:00Z"/>
          <w:del w:id="8317" w:author="Rafi Aziizi" w:date="2021-11-13T18:35:00Z"/>
          <w:b/>
          <w:bCs/>
        </w:rPr>
      </w:pPr>
    </w:p>
    <w:p w14:paraId="5277E467" w14:textId="5C822F8A" w:rsidR="005F2AFE" w:rsidDel="00E51900" w:rsidRDefault="005F2AFE" w:rsidP="00F96C5E">
      <w:pPr>
        <w:pStyle w:val="ListParagraph"/>
        <w:ind w:left="426"/>
        <w:rPr>
          <w:ins w:id="8318" w:author="chaniaayulestari@outlook.com" w:date="2021-11-13T16:51:00Z"/>
          <w:del w:id="8319" w:author="Rafi Aziizi" w:date="2021-11-13T18:35:00Z"/>
          <w:b/>
          <w:bCs/>
        </w:rPr>
      </w:pPr>
    </w:p>
    <w:p w14:paraId="09669F19" w14:textId="40F22D04" w:rsidR="005F2AFE" w:rsidDel="00E51900" w:rsidRDefault="005F2AFE" w:rsidP="00F96C5E">
      <w:pPr>
        <w:pStyle w:val="ListParagraph"/>
        <w:ind w:left="426"/>
        <w:rPr>
          <w:ins w:id="8320" w:author="chaniaayulestari@outlook.com" w:date="2021-11-13T16:51:00Z"/>
          <w:del w:id="8321" w:author="Rafi Aziizi" w:date="2021-11-13T18:35:00Z"/>
          <w:b/>
          <w:bCs/>
        </w:rPr>
      </w:pPr>
    </w:p>
    <w:p w14:paraId="25B5CF5E" w14:textId="4AE1059D" w:rsidR="005F2AFE" w:rsidDel="00E51900" w:rsidRDefault="005F2AFE" w:rsidP="00F96C5E">
      <w:pPr>
        <w:pStyle w:val="ListParagraph"/>
        <w:ind w:left="426"/>
        <w:rPr>
          <w:ins w:id="8322" w:author="chaniaayulestari@outlook.com" w:date="2021-11-13T16:51:00Z"/>
          <w:del w:id="8323" w:author="Rafi Aziizi" w:date="2021-11-13T18:35:00Z"/>
          <w:b/>
          <w:bCs/>
        </w:rPr>
      </w:pPr>
    </w:p>
    <w:p w14:paraId="35A14847" w14:textId="49E9FE22" w:rsidR="005F2AFE" w:rsidRPr="00E51900" w:rsidDel="00E51900" w:rsidRDefault="005F2AFE">
      <w:pPr>
        <w:rPr>
          <w:ins w:id="8324" w:author="chaniaayulestari@outlook.com" w:date="2021-11-13T16:51:00Z"/>
          <w:del w:id="8325" w:author="Rafi Aziizi" w:date="2021-11-13T18:35:00Z"/>
          <w:b/>
          <w:bCs/>
          <w:rPrChange w:id="8326" w:author="Rafi Aziizi" w:date="2021-11-13T18:35:00Z">
            <w:rPr>
              <w:ins w:id="8327" w:author="chaniaayulestari@outlook.com" w:date="2021-11-13T16:51:00Z"/>
              <w:del w:id="8328" w:author="Rafi Aziizi" w:date="2021-11-13T18:35:00Z"/>
            </w:rPr>
          </w:rPrChange>
        </w:rPr>
        <w:pPrChange w:id="8329" w:author="Rafi Aziizi" w:date="2021-11-13T18:35:00Z">
          <w:pPr>
            <w:pStyle w:val="ListParagraph"/>
            <w:ind w:left="426"/>
          </w:pPr>
        </w:pPrChange>
      </w:pPr>
    </w:p>
    <w:p w14:paraId="5594C30E" w14:textId="30C7490D" w:rsidR="005F2AFE" w:rsidDel="00E51900" w:rsidRDefault="005F2AFE">
      <w:pPr>
        <w:rPr>
          <w:ins w:id="8330" w:author="chaniaayulestari@outlook.com" w:date="2021-11-13T16:51:00Z"/>
          <w:del w:id="8331" w:author="Rafi Aziizi" w:date="2021-11-13T18:35:00Z"/>
        </w:rPr>
        <w:pPrChange w:id="8332" w:author="Rafi Aziizi" w:date="2021-11-13T18:35:00Z">
          <w:pPr>
            <w:pStyle w:val="ListParagraph"/>
            <w:ind w:left="426"/>
          </w:pPr>
        </w:pPrChange>
      </w:pPr>
    </w:p>
    <w:p w14:paraId="2DDAB1E7" w14:textId="684A445F" w:rsidR="005F2AFE" w:rsidDel="00E51900" w:rsidRDefault="005F2AFE">
      <w:pPr>
        <w:rPr>
          <w:ins w:id="8333" w:author="chaniaayulestari@outlook.com" w:date="2021-11-13T16:51:00Z"/>
          <w:del w:id="8334" w:author="Rafi Aziizi" w:date="2021-11-13T18:35:00Z"/>
        </w:rPr>
        <w:pPrChange w:id="8335" w:author="Rafi Aziizi" w:date="2021-11-13T18:35:00Z">
          <w:pPr>
            <w:pStyle w:val="ListParagraph"/>
            <w:ind w:left="426"/>
          </w:pPr>
        </w:pPrChange>
      </w:pPr>
    </w:p>
    <w:p w14:paraId="483B8929" w14:textId="042DE9C0" w:rsidR="00A9216A" w:rsidDel="00E51900" w:rsidRDefault="00A9216A">
      <w:pPr>
        <w:rPr>
          <w:ins w:id="8336" w:author="chaniaayulestari@outlook.com" w:date="2021-11-13T17:47:00Z"/>
          <w:del w:id="8337" w:author="Rafi Aziizi" w:date="2021-11-13T18:35:00Z"/>
        </w:rPr>
        <w:pPrChange w:id="8338" w:author="Rafi Aziizi" w:date="2021-11-13T18:35:00Z">
          <w:pPr>
            <w:pStyle w:val="ListParagraph"/>
            <w:ind w:left="426"/>
          </w:pPr>
        </w:pPrChange>
      </w:pPr>
    </w:p>
    <w:p w14:paraId="520FEE6D" w14:textId="706D1A2D" w:rsidR="00405719" w:rsidDel="00E51900" w:rsidRDefault="00405719">
      <w:pPr>
        <w:rPr>
          <w:ins w:id="8339" w:author="chaniaayulestari@outlook.com" w:date="2021-11-13T17:47:00Z"/>
          <w:del w:id="8340" w:author="Rafi Aziizi" w:date="2021-11-13T18:35:00Z"/>
        </w:rPr>
        <w:pPrChange w:id="8341" w:author="Rafi Aziizi" w:date="2021-11-13T18:35:00Z">
          <w:pPr>
            <w:pStyle w:val="ListParagraph"/>
            <w:ind w:left="426"/>
          </w:pPr>
        </w:pPrChange>
      </w:pPr>
    </w:p>
    <w:p w14:paraId="0B73DC2D" w14:textId="24922FBA" w:rsidR="00405719" w:rsidDel="00E51900" w:rsidRDefault="00405719">
      <w:pPr>
        <w:rPr>
          <w:ins w:id="8342" w:author="chaniaayulestari@outlook.com" w:date="2021-11-13T17:47:00Z"/>
          <w:del w:id="8343" w:author="Rafi Aziizi" w:date="2021-11-13T18:35:00Z"/>
        </w:rPr>
        <w:pPrChange w:id="8344" w:author="Rafi Aziizi" w:date="2021-11-13T18:35:00Z">
          <w:pPr>
            <w:pStyle w:val="ListParagraph"/>
            <w:ind w:left="426"/>
          </w:pPr>
        </w:pPrChange>
      </w:pPr>
    </w:p>
    <w:p w14:paraId="7F213C6D" w14:textId="77777777" w:rsidR="00405719" w:rsidRDefault="00405719">
      <w:pPr>
        <w:pStyle w:val="Caption"/>
        <w:jc w:val="center"/>
        <w:rPr>
          <w:ins w:id="8345" w:author="chaniaayulestari@outlook.com" w:date="2021-11-13T17:38:00Z"/>
        </w:rPr>
        <w:pPrChange w:id="8346"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8347" w:author="chaniaayulestari@outlook.com" w:date="2021-11-13T16:52:00Z"/>
          <w:b/>
          <w:bCs/>
        </w:rPr>
      </w:pPr>
      <w:ins w:id="8348" w:author="Rafi Aziizi" w:date="2021-11-13T12:11:00Z">
        <w:r w:rsidRPr="002040D9">
          <w:rPr>
            <w:b/>
            <w:bCs/>
            <w:rPrChange w:id="8349" w:author="chaniaayulestari@outlook.com" w:date="2021-11-13T15:20:00Z">
              <w:rPr/>
            </w:rPrChange>
          </w:rPr>
          <w:t>Cetak Riwayat Abs</w:t>
        </w:r>
      </w:ins>
      <w:ins w:id="8350" w:author="Rafi Aziizi" w:date="2021-11-13T12:12:00Z">
        <w:r w:rsidRPr="002040D9">
          <w:rPr>
            <w:b/>
            <w:bCs/>
            <w:rPrChange w:id="8351" w:author="chaniaayulestari@outlook.com" w:date="2021-11-13T15:20:00Z">
              <w:rPr/>
            </w:rPrChange>
          </w:rPr>
          <w:t>ensi Siswa</w:t>
        </w:r>
      </w:ins>
    </w:p>
    <w:p w14:paraId="7E26CD84" w14:textId="010A092E" w:rsidR="006A1DDD" w:rsidRDefault="007A54E1">
      <w:pPr>
        <w:keepNext/>
        <w:rPr>
          <w:ins w:id="8352" w:author="chaniaayulestari@outlook.com" w:date="2021-11-13T20:43:00Z"/>
        </w:rPr>
        <w:pPrChange w:id="8353" w:author="chaniaayulestari@outlook.com" w:date="2021-11-13T20:43:00Z">
          <w:pPr/>
        </w:pPrChange>
      </w:pPr>
      <w:del w:id="8354" w:author="Rafi Aziizi" w:date="2021-11-14T10:02:00Z">
        <w:r>
          <w:pict w14:anchorId="6859F1DB">
            <v:shape id="Text Box 472" o:spid="_x0000_s232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472;mso-fit-shape-to-text:t" inset="0,0,0,0">
                <w:txbxContent>
                  <w:p w14:paraId="2941C197" w14:textId="5B5FEC9A" w:rsidR="004A4F76" w:rsidRPr="004551FD" w:rsidRDefault="004A4F76">
                    <w:pPr>
                      <w:pStyle w:val="Caption"/>
                      <w:rPr>
                        <w:noProof/>
                      </w:rPr>
                      <w:pPrChange w:id="8355" w:author="Rafi Aziizi" w:date="2021-11-14T10:02:00Z">
                        <w:pPr>
                          <w:pStyle w:val="ListParagraph"/>
                          <w:ind w:left="426"/>
                        </w:pPr>
                      </w:pPrChange>
                    </w:pPr>
                    <w:bookmarkStart w:id="8356" w:name="_Toc87729221"/>
                    <w:ins w:id="8357" w:author="chaniaayulestari@outlook.com" w:date="2021-11-13T17:39:00Z">
                      <w:del w:id="8358" w:author="Rafi Aziizi" w:date="2021-11-14T10:02:00Z">
                        <w:r w:rsidDel="007404DC">
                          <w:delText xml:space="preserve">Gambar 3. </w:delText>
                        </w:r>
                        <w:r w:rsidDel="007404DC">
                          <w:fldChar w:fldCharType="begin"/>
                        </w:r>
                        <w:r w:rsidDel="007404DC">
                          <w:delInstrText xml:space="preserve"> SEQ Gambar__3. \* ARABIC </w:delInstrText>
                        </w:r>
                      </w:del>
                    </w:ins>
                    <w:del w:id="8359" w:author="Rafi Aziizi" w:date="2021-11-14T10:02:00Z">
                      <w:r w:rsidDel="007404DC">
                        <w:fldChar w:fldCharType="separate"/>
                      </w:r>
                    </w:del>
                    <w:ins w:id="8360" w:author="chaniaayulestari@outlook.com" w:date="2021-11-13T19:48:00Z">
                      <w:del w:id="8361" w:author="Rafi Aziizi" w:date="2021-11-14T10:02:00Z">
                        <w:r w:rsidDel="007404DC">
                          <w:rPr>
                            <w:noProof/>
                          </w:rPr>
                          <w:delText>50</w:delText>
                        </w:r>
                      </w:del>
                    </w:ins>
                    <w:ins w:id="8362" w:author="chaniaayulestari@outlook.com" w:date="2021-11-13T17:39:00Z">
                      <w:del w:id="8363" w:author="Rafi Aziizi" w:date="2021-11-14T10:02:00Z">
                        <w:r w:rsidDel="007404DC">
                          <w:fldChar w:fldCharType="end"/>
                        </w:r>
                        <w:r w:rsidDel="007404DC">
                          <w:delText xml:space="preserve"> Sequence Diagram Cetak Riwayat Absen Siswa</w:delText>
                        </w:r>
                      </w:del>
                    </w:ins>
                    <w:bookmarkEnd w:id="8356"/>
                  </w:p>
                </w:txbxContent>
              </v:textbox>
              <w10:anchorlock/>
            </v:shape>
          </w:pict>
        </w:r>
      </w:del>
      <w:ins w:id="8364" w:author="chaniaayulestari@outlook.com" w:date="2021-11-13T17:38:00Z">
        <w:r w:rsidR="00A9216A">
          <w:rPr>
            <w:noProof/>
          </w:rPr>
          <w:drawing>
            <wp:inline distT="0" distB="0" distL="0" distR="0" wp14:anchorId="2E131FB9" wp14:editId="2FB1DDE7">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6A9E64B" w:rsidR="005F2AFE" w:rsidRDefault="006A1DDD">
      <w:pPr>
        <w:pStyle w:val="Caption"/>
        <w:jc w:val="center"/>
        <w:rPr>
          <w:ins w:id="8365" w:author="chaniaayulestari@outlook.com" w:date="2021-11-13T16:52:00Z"/>
          <w:b/>
          <w:bCs/>
        </w:rPr>
        <w:pPrChange w:id="8366" w:author="chaniaayulestari@outlook.com" w:date="2021-11-13T20:43:00Z">
          <w:pPr>
            <w:pStyle w:val="ListParagraph"/>
            <w:ind w:left="426"/>
          </w:pPr>
        </w:pPrChange>
      </w:pPr>
      <w:bookmarkStart w:id="8367" w:name="_Toc87731478"/>
      <w:ins w:id="8368" w:author="chaniaayulestari@outlook.com" w:date="2021-11-13T20:43:00Z">
        <w:r>
          <w:t xml:space="preserve">Gambar 3. </w:t>
        </w:r>
        <w:r>
          <w:fldChar w:fldCharType="begin"/>
        </w:r>
        <w:r>
          <w:instrText xml:space="preserve"> SEQ Gambar___3. \* ARABIC </w:instrText>
        </w:r>
      </w:ins>
      <w:r>
        <w:fldChar w:fldCharType="separate"/>
      </w:r>
      <w:ins w:id="8369" w:author="Rafi Aziizi" w:date="2021-11-14T10:19:00Z">
        <w:r w:rsidR="00ED47C8">
          <w:rPr>
            <w:noProof/>
          </w:rPr>
          <w:t>45</w:t>
        </w:r>
      </w:ins>
      <w:ins w:id="8370" w:author="chaniaayulestari@outlook.com" w:date="2021-11-13T21:25:00Z">
        <w:del w:id="8371" w:author="Rafi Aziizi" w:date="2021-11-14T09:53:00Z">
          <w:r w:rsidR="00B46735" w:rsidDel="00590A19">
            <w:rPr>
              <w:noProof/>
            </w:rPr>
            <w:delText>43</w:delText>
          </w:r>
        </w:del>
      </w:ins>
      <w:ins w:id="8372" w:author="chaniaayulestari@outlook.com" w:date="2021-11-13T20:43:00Z">
        <w:r>
          <w:fldChar w:fldCharType="end"/>
        </w:r>
        <w:r>
          <w:t xml:space="preserve"> </w:t>
        </w:r>
        <w:r w:rsidRPr="00A01CB7">
          <w:t xml:space="preserve">Sequence Diagram </w:t>
        </w:r>
        <w:r>
          <w:t xml:space="preserve"> Cetak Riwayat Absensi Siswa</w:t>
        </w:r>
      </w:ins>
      <w:bookmarkEnd w:id="8367"/>
    </w:p>
    <w:p w14:paraId="005D7722" w14:textId="45433DA6" w:rsidR="005F2AFE" w:rsidRPr="00A9216A" w:rsidDel="00E51900" w:rsidRDefault="007A54E1">
      <w:pPr>
        <w:rPr>
          <w:ins w:id="8373" w:author="chaniaayulestari@outlook.com" w:date="2021-11-13T16:52:00Z"/>
          <w:del w:id="8374" w:author="Rafi Aziizi" w:date="2021-11-13T18:36:00Z"/>
          <w:b/>
          <w:bCs/>
          <w:rPrChange w:id="8375" w:author="chaniaayulestari@outlook.com" w:date="2021-11-13T17:38:00Z">
            <w:rPr>
              <w:ins w:id="8376" w:author="chaniaayulestari@outlook.com" w:date="2021-11-13T16:52:00Z"/>
              <w:del w:id="8377" w:author="Rafi Aziizi" w:date="2021-11-13T18:36:00Z"/>
            </w:rPr>
          </w:rPrChange>
        </w:rPr>
        <w:pPrChange w:id="8378" w:author="chaniaayulestari@outlook.com" w:date="2021-11-13T17:38:00Z">
          <w:pPr>
            <w:pStyle w:val="ListParagraph"/>
            <w:ind w:left="426"/>
          </w:pPr>
        </w:pPrChange>
      </w:pPr>
      <w:del w:id="8379" w:author="chaniaayulestari@outlook.com" w:date="2021-11-13T20:43:00Z">
        <w:r>
          <w:pict w14:anchorId="02AEA35E">
            <v:shape id="Text Box 517" o:spid="_x0000_s2327"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17;mso-fit-shape-to-text:t" inset="0,0,0,0">
                <w:txbxContent>
                  <w:p w14:paraId="1BABB992" w14:textId="6B83B001" w:rsidR="004A4F76" w:rsidRPr="004551FD" w:rsidRDefault="004A4F76">
                    <w:pPr>
                      <w:pStyle w:val="Caption"/>
                      <w:jc w:val="center"/>
                      <w:rPr>
                        <w:noProof/>
                      </w:rPr>
                      <w:pPrChange w:id="8380" w:author="chaniaayulestari@outlook.com" w:date="2021-11-13T17:39:00Z">
                        <w:pPr>
                          <w:pStyle w:val="ListParagraph"/>
                          <w:ind w:left="426"/>
                        </w:pPr>
                      </w:pPrChange>
                    </w:pPr>
                  </w:p>
                </w:txbxContent>
              </v:textbox>
              <w10:anchorlock/>
            </v:shape>
          </w:pict>
        </w:r>
      </w:del>
    </w:p>
    <w:p w14:paraId="297873E1" w14:textId="2FCFB636" w:rsidR="005F2AFE" w:rsidRPr="00E51900" w:rsidDel="00E51900" w:rsidRDefault="005F2AFE">
      <w:pPr>
        <w:rPr>
          <w:ins w:id="8381" w:author="chaniaayulestari@outlook.com" w:date="2021-11-13T16:52:00Z"/>
          <w:del w:id="8382" w:author="Rafi Aziizi" w:date="2021-11-13T18:36:00Z"/>
          <w:b/>
          <w:bCs/>
          <w:rPrChange w:id="8383" w:author="Rafi Aziizi" w:date="2021-11-13T18:36:00Z">
            <w:rPr>
              <w:ins w:id="8384" w:author="chaniaayulestari@outlook.com" w:date="2021-11-13T16:52:00Z"/>
              <w:del w:id="8385" w:author="Rafi Aziizi" w:date="2021-11-13T18:36:00Z"/>
            </w:rPr>
          </w:rPrChange>
        </w:rPr>
        <w:pPrChange w:id="8386" w:author="Rafi Aziizi" w:date="2021-11-13T18:36:00Z">
          <w:pPr>
            <w:pStyle w:val="ListParagraph"/>
            <w:ind w:left="426"/>
          </w:pPr>
        </w:pPrChange>
      </w:pPr>
    </w:p>
    <w:p w14:paraId="2A979F45" w14:textId="4E8E0723" w:rsidR="005F2AFE" w:rsidDel="00E51900" w:rsidRDefault="005F2AFE">
      <w:pPr>
        <w:rPr>
          <w:ins w:id="8387" w:author="chaniaayulestari@outlook.com" w:date="2021-11-13T17:38:00Z"/>
          <w:del w:id="8388" w:author="Rafi Aziizi" w:date="2021-11-13T18:36:00Z"/>
        </w:rPr>
        <w:pPrChange w:id="8389" w:author="Rafi Aziizi" w:date="2021-11-13T18:36:00Z">
          <w:pPr>
            <w:pStyle w:val="ListParagraph"/>
            <w:ind w:left="426"/>
          </w:pPr>
        </w:pPrChange>
      </w:pPr>
    </w:p>
    <w:p w14:paraId="23FD3260" w14:textId="39B4BB88" w:rsidR="00A9216A" w:rsidDel="00E51900" w:rsidRDefault="00A9216A">
      <w:pPr>
        <w:rPr>
          <w:ins w:id="8390" w:author="chaniaayulestari@outlook.com" w:date="2021-11-13T17:38:00Z"/>
          <w:del w:id="8391" w:author="Rafi Aziizi" w:date="2021-11-13T18:36:00Z"/>
        </w:rPr>
        <w:pPrChange w:id="8392" w:author="Rafi Aziizi" w:date="2021-11-13T18:36:00Z">
          <w:pPr>
            <w:pStyle w:val="ListParagraph"/>
            <w:ind w:left="426"/>
          </w:pPr>
        </w:pPrChange>
      </w:pPr>
    </w:p>
    <w:p w14:paraId="66693C8D" w14:textId="658B26DF" w:rsidR="00A9216A" w:rsidDel="00E51900" w:rsidRDefault="00A9216A">
      <w:pPr>
        <w:rPr>
          <w:ins w:id="8393" w:author="chaniaayulestari@outlook.com" w:date="2021-11-13T17:38:00Z"/>
          <w:del w:id="8394" w:author="Rafi Aziizi" w:date="2021-11-13T18:36:00Z"/>
        </w:rPr>
        <w:pPrChange w:id="8395" w:author="Rafi Aziizi" w:date="2021-11-13T18:36:00Z">
          <w:pPr>
            <w:pStyle w:val="ListParagraph"/>
            <w:ind w:left="426"/>
          </w:pPr>
        </w:pPrChange>
      </w:pPr>
    </w:p>
    <w:p w14:paraId="60CBF484" w14:textId="265F2A61" w:rsidR="00A9216A" w:rsidDel="00E51900" w:rsidRDefault="00A9216A">
      <w:pPr>
        <w:rPr>
          <w:ins w:id="8396" w:author="chaniaayulestari@outlook.com" w:date="2021-11-13T17:38:00Z"/>
          <w:del w:id="8397" w:author="Rafi Aziizi" w:date="2021-11-13T18:36:00Z"/>
        </w:rPr>
        <w:pPrChange w:id="8398" w:author="Rafi Aziizi" w:date="2021-11-13T18:36:00Z">
          <w:pPr>
            <w:pStyle w:val="ListParagraph"/>
            <w:ind w:left="426"/>
          </w:pPr>
        </w:pPrChange>
      </w:pPr>
    </w:p>
    <w:p w14:paraId="6F71348D" w14:textId="2BE99E43" w:rsidR="00A9216A" w:rsidDel="00E51900" w:rsidRDefault="00A9216A">
      <w:pPr>
        <w:rPr>
          <w:ins w:id="8399" w:author="chaniaayulestari@outlook.com" w:date="2021-11-13T17:38:00Z"/>
          <w:del w:id="8400" w:author="Rafi Aziizi" w:date="2021-11-13T18:36:00Z"/>
        </w:rPr>
        <w:pPrChange w:id="8401" w:author="Rafi Aziizi" w:date="2021-11-13T18:36:00Z">
          <w:pPr>
            <w:pStyle w:val="ListParagraph"/>
            <w:ind w:left="426"/>
          </w:pPr>
        </w:pPrChange>
      </w:pPr>
    </w:p>
    <w:p w14:paraId="63D4D931" w14:textId="17C32CD6" w:rsidR="00A9216A" w:rsidRPr="002040D9" w:rsidDel="006A1DDD" w:rsidRDefault="00A9216A">
      <w:pPr>
        <w:rPr>
          <w:ins w:id="8402" w:author="Rafi Aziizi" w:date="2021-11-13T12:07:00Z"/>
          <w:del w:id="8403" w:author="chaniaayulestari@outlook.com" w:date="2021-11-13T20:43:00Z"/>
        </w:rPr>
        <w:pPrChange w:id="8404"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8405" w:author="Rafi Aziizi" w:date="2021-11-13T12:09:00Z"/>
          <w:b/>
          <w:bCs/>
          <w:lang w:val="id-ID"/>
        </w:rPr>
      </w:pPr>
      <w:ins w:id="8406" w:author="Rafi Aziizi" w:date="2021-11-13T12:09:00Z">
        <w:r w:rsidRPr="000D75C7">
          <w:rPr>
            <w:b/>
            <w:bCs/>
          </w:rPr>
          <w:t xml:space="preserve">Kelola </w:t>
        </w:r>
        <w:r>
          <w:rPr>
            <w:b/>
            <w:bCs/>
          </w:rPr>
          <w:t xml:space="preserve">Laporan </w:t>
        </w:r>
      </w:ins>
      <w:ins w:id="8407" w:author="Rafi Aziizi" w:date="2021-11-13T12:16:00Z">
        <w:r w:rsidR="00E8612D">
          <w:rPr>
            <w:b/>
            <w:bCs/>
          </w:rPr>
          <w:t>Absen</w:t>
        </w:r>
      </w:ins>
    </w:p>
    <w:p w14:paraId="6A3C505C" w14:textId="5C9E747E" w:rsidR="004822D0" w:rsidRPr="00194DFD" w:rsidRDefault="00E8612D" w:rsidP="004822D0">
      <w:pPr>
        <w:ind w:firstLine="426"/>
        <w:rPr>
          <w:ins w:id="8408" w:author="Rafi Aziizi" w:date="2021-11-13T12:09:00Z"/>
        </w:rPr>
      </w:pPr>
      <w:ins w:id="8409" w:author="Rafi Aziizi" w:date="2021-11-13T12:16:00Z">
        <w:r w:rsidRPr="005B28D5">
          <w:rPr>
            <w:i/>
          </w:rPr>
          <w:t>Sequence diagram</w:t>
        </w:r>
        <w:r>
          <w:t xml:space="preserve"> ini menjelaskan interaksi admin dengan sistem dalam </w:t>
        </w:r>
        <w:r w:rsidRPr="005B28D5">
          <w:rPr>
            <w:lang w:val="id-ID"/>
          </w:rPr>
          <w:t>melihat</w:t>
        </w:r>
      </w:ins>
      <w:ins w:id="8410" w:author="Rafi Aziizi" w:date="2021-11-13T12:17:00Z">
        <w:r>
          <w:t>, mencetak</w:t>
        </w:r>
      </w:ins>
      <w:ins w:id="8411" w:author="Rafi Aziizi" w:date="2021-11-13T12:16:00Z">
        <w:r>
          <w:t xml:space="preserve"> maupun menambah</w:t>
        </w:r>
        <w:r w:rsidRPr="005B28D5">
          <w:rPr>
            <w:lang w:val="id-ID"/>
          </w:rPr>
          <w:t xml:space="preserve"> </w:t>
        </w:r>
        <w:r>
          <w:t xml:space="preserve">data </w:t>
        </w:r>
      </w:ins>
      <w:ins w:id="8412" w:author="Rafi Aziizi" w:date="2021-11-13T12:17:00Z">
        <w:r>
          <w:t xml:space="preserve">history </w:t>
        </w:r>
      </w:ins>
      <w:ins w:id="8413"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ins>
      <w:ins w:id="8414" w:author="Rafi Aziizi" w:date="2021-11-14T10:13:00Z">
        <w:r w:rsidR="00ED47C8">
          <w:t>pada</w:t>
        </w:r>
        <w:r w:rsidR="00ED47C8" w:rsidRPr="005B28D5">
          <w:rPr>
            <w:lang w:val="id-ID"/>
          </w:rPr>
          <w:t xml:space="preserve"> </w:t>
        </w:r>
        <w:r w:rsidR="00ED47C8">
          <w:t>gambar dibawah ini :</w:t>
        </w:r>
      </w:ins>
      <w:ins w:id="8415" w:author="chaniaayulestari@outlook.com" w:date="2021-11-14T06:38:00Z">
        <w:del w:id="8416"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8417" w:author="chaniaayulestari@outlook.com" w:date="2021-11-13T16:52:00Z"/>
          <w:b/>
          <w:bCs/>
        </w:rPr>
      </w:pPr>
      <w:ins w:id="8418" w:author="Rafi Aziizi" w:date="2021-11-13T12:09:00Z">
        <w:r w:rsidRPr="002040D9">
          <w:rPr>
            <w:b/>
            <w:bCs/>
            <w:noProof/>
            <w:rPrChange w:id="8419" w:author="chaniaayulestari@outlook.com" w:date="2021-11-13T15:21:00Z">
              <w:rPr>
                <w:noProof/>
              </w:rPr>
            </w:rPrChange>
          </w:rPr>
          <w:t>Lihat Laporan Absen</w:t>
        </w:r>
      </w:ins>
    </w:p>
    <w:p w14:paraId="66981809" w14:textId="61BE0802" w:rsidR="005F2AFE" w:rsidDel="00E51900" w:rsidRDefault="007A54E1" w:rsidP="005F2AFE">
      <w:pPr>
        <w:ind w:left="66"/>
        <w:rPr>
          <w:ins w:id="8420" w:author="chaniaayulestari@outlook.com" w:date="2021-11-13T16:52:00Z"/>
          <w:del w:id="8421" w:author="Rafi Aziizi" w:date="2021-11-13T18:36:00Z"/>
          <w:b/>
          <w:bCs/>
        </w:rPr>
      </w:pPr>
      <w:ins w:id="8422" w:author="chaniaayulestari@outlook.com" w:date="2021-11-13T20:44:00Z">
        <w:r>
          <w:rPr>
            <w:noProof/>
          </w:rPr>
          <w:pict w14:anchorId="5D987FBB">
            <v:shape id="_x0000_s2240" type="#_x0000_t202" style="position:absolute;left:0;text-align:left;margin-left:2.95pt;margin-top:299.45pt;width:393.1pt;height:.05pt;z-index:251749888;mso-position-horizontal-relative:text;mso-position-vertical-relative:text" stroked="f">
              <v:textbox style="mso-next-textbox:#_x0000_s2240;mso-fit-shape-to-text:t" inset="0,0,0,0">
                <w:txbxContent>
                  <w:p w14:paraId="3E691E59" w14:textId="448F80D4" w:rsidR="004A4F76" w:rsidRPr="00F62342" w:rsidRDefault="004A4F76">
                    <w:pPr>
                      <w:pStyle w:val="Caption"/>
                      <w:jc w:val="center"/>
                      <w:rPr>
                        <w:noProof/>
                      </w:rPr>
                      <w:pPrChange w:id="8423" w:author="chaniaayulestari@outlook.com" w:date="2021-11-13T20:44:00Z">
                        <w:pPr>
                          <w:ind w:left="66"/>
                        </w:pPr>
                      </w:pPrChange>
                    </w:pPr>
                    <w:bookmarkStart w:id="8424" w:name="_Toc87729291"/>
                    <w:bookmarkStart w:id="8425" w:name="_Toc87731479"/>
                    <w:ins w:id="8426" w:author="chaniaayulestari@outlook.com" w:date="2021-11-13T20:44:00Z">
                      <w:r>
                        <w:t xml:space="preserve">Gambar 3. </w:t>
                      </w:r>
                      <w:r>
                        <w:fldChar w:fldCharType="begin"/>
                      </w:r>
                      <w:r>
                        <w:instrText xml:space="preserve"> SEQ Gambar___3. \* ARABIC </w:instrText>
                      </w:r>
                    </w:ins>
                    <w:r>
                      <w:fldChar w:fldCharType="separate"/>
                    </w:r>
                    <w:ins w:id="8427" w:author="Rafi Aziizi" w:date="2021-11-14T10:19:00Z">
                      <w:r>
                        <w:rPr>
                          <w:noProof/>
                        </w:rPr>
                        <w:t>46</w:t>
                      </w:r>
                    </w:ins>
                    <w:ins w:id="8428" w:author="chaniaayulestari@outlook.com" w:date="2021-11-13T21:25:00Z">
                      <w:del w:id="8429" w:author="Rafi Aziizi" w:date="2021-11-14T09:53:00Z">
                        <w:r w:rsidDel="00590A19">
                          <w:rPr>
                            <w:noProof/>
                          </w:rPr>
                          <w:delText>44</w:delText>
                        </w:r>
                      </w:del>
                    </w:ins>
                    <w:ins w:id="8430" w:author="chaniaayulestari@outlook.com" w:date="2021-11-13T20:44:00Z">
                      <w:r>
                        <w:fldChar w:fldCharType="end"/>
                      </w:r>
                      <w:r>
                        <w:t xml:space="preserve"> </w:t>
                      </w:r>
                      <w:r w:rsidRPr="00D51F52">
                        <w:t xml:space="preserve">Sequence Diagram </w:t>
                      </w:r>
                      <w:r>
                        <w:t xml:space="preserve"> Lihat Data Laporan absen</w:t>
                      </w:r>
                    </w:ins>
                    <w:bookmarkEnd w:id="8424"/>
                    <w:bookmarkEnd w:id="8425"/>
                  </w:p>
                </w:txbxContent>
              </v:textbox>
            </v:shape>
          </w:pict>
        </w:r>
      </w:ins>
      <w:ins w:id="8431" w:author="chaniaayulestari@outlook.com" w:date="2021-11-13T16:52:00Z">
        <w:r w:rsidR="005F2AFE">
          <w:rPr>
            <w:noProof/>
          </w:rPr>
          <w:drawing>
            <wp:anchor distT="0" distB="0" distL="114300" distR="114300" simplePos="0" relativeHeight="251628032" behindDoc="1" locked="0" layoutInCell="1" allowOverlap="1" wp14:anchorId="0B77D6C7" wp14:editId="559AA362">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8432" w:author="chaniaayulestari@outlook.com" w:date="2021-11-13T16:53:00Z"/>
          <w:del w:id="8433" w:author="Rafi Aziizi" w:date="2021-11-13T18:36:00Z"/>
          <w:b/>
          <w:bCs/>
        </w:rPr>
        <w:pPrChange w:id="8434" w:author="Rafi Aziizi" w:date="2021-11-13T18:36:00Z">
          <w:pPr>
            <w:ind w:left="66"/>
          </w:pPr>
        </w:pPrChange>
      </w:pPr>
    </w:p>
    <w:p w14:paraId="6DD27742" w14:textId="52544385" w:rsidR="005F2AFE" w:rsidDel="00E51900" w:rsidRDefault="005F2AFE">
      <w:pPr>
        <w:rPr>
          <w:ins w:id="8435" w:author="chaniaayulestari@outlook.com" w:date="2021-11-13T16:53:00Z"/>
          <w:del w:id="8436" w:author="Rafi Aziizi" w:date="2021-11-13T18:36:00Z"/>
          <w:b/>
          <w:bCs/>
        </w:rPr>
        <w:pPrChange w:id="8437" w:author="Rafi Aziizi" w:date="2021-11-13T18:36:00Z">
          <w:pPr>
            <w:ind w:left="66"/>
          </w:pPr>
        </w:pPrChange>
      </w:pPr>
    </w:p>
    <w:p w14:paraId="3B5A306D" w14:textId="05AF212F" w:rsidR="005F2AFE" w:rsidDel="00E51900" w:rsidRDefault="005F2AFE">
      <w:pPr>
        <w:rPr>
          <w:ins w:id="8438" w:author="chaniaayulestari@outlook.com" w:date="2021-11-13T16:53:00Z"/>
          <w:del w:id="8439" w:author="Rafi Aziizi" w:date="2021-11-13T18:36:00Z"/>
          <w:b/>
          <w:bCs/>
        </w:rPr>
        <w:pPrChange w:id="8440" w:author="Rafi Aziizi" w:date="2021-11-13T18:36:00Z">
          <w:pPr>
            <w:ind w:left="66"/>
          </w:pPr>
        </w:pPrChange>
      </w:pPr>
    </w:p>
    <w:p w14:paraId="454B2764" w14:textId="2A98AFB7" w:rsidR="005F2AFE" w:rsidDel="00E51900" w:rsidRDefault="005F2AFE">
      <w:pPr>
        <w:rPr>
          <w:ins w:id="8441" w:author="chaniaayulestari@outlook.com" w:date="2021-11-13T16:53:00Z"/>
          <w:del w:id="8442" w:author="Rafi Aziizi" w:date="2021-11-13T18:36:00Z"/>
          <w:b/>
          <w:bCs/>
        </w:rPr>
        <w:pPrChange w:id="8443" w:author="Rafi Aziizi" w:date="2021-11-13T18:36:00Z">
          <w:pPr>
            <w:ind w:left="66"/>
          </w:pPr>
        </w:pPrChange>
      </w:pPr>
    </w:p>
    <w:p w14:paraId="122E06E4" w14:textId="3E99B654" w:rsidR="005F2AFE" w:rsidDel="00E51900" w:rsidRDefault="005F2AFE">
      <w:pPr>
        <w:rPr>
          <w:ins w:id="8444" w:author="chaniaayulestari@outlook.com" w:date="2021-11-13T16:53:00Z"/>
          <w:del w:id="8445" w:author="Rafi Aziizi" w:date="2021-11-13T18:36:00Z"/>
          <w:b/>
          <w:bCs/>
        </w:rPr>
        <w:pPrChange w:id="8446" w:author="Rafi Aziizi" w:date="2021-11-13T18:36:00Z">
          <w:pPr>
            <w:ind w:left="66"/>
          </w:pPr>
        </w:pPrChange>
      </w:pPr>
    </w:p>
    <w:p w14:paraId="2D55BEF9" w14:textId="29F48CDC" w:rsidR="005F2AFE" w:rsidDel="00E51900" w:rsidRDefault="005F2AFE">
      <w:pPr>
        <w:rPr>
          <w:ins w:id="8447" w:author="chaniaayulestari@outlook.com" w:date="2021-11-13T16:53:00Z"/>
          <w:del w:id="8448" w:author="Rafi Aziizi" w:date="2021-11-13T18:36:00Z"/>
          <w:b/>
          <w:bCs/>
        </w:rPr>
        <w:pPrChange w:id="8449" w:author="Rafi Aziizi" w:date="2021-11-13T18:36:00Z">
          <w:pPr>
            <w:ind w:left="66"/>
          </w:pPr>
        </w:pPrChange>
      </w:pPr>
    </w:p>
    <w:p w14:paraId="119699CA" w14:textId="25CC8D52" w:rsidR="005F2AFE" w:rsidDel="00E51900" w:rsidRDefault="005F2AFE">
      <w:pPr>
        <w:rPr>
          <w:ins w:id="8450" w:author="chaniaayulestari@outlook.com" w:date="2021-11-13T16:53:00Z"/>
          <w:del w:id="8451" w:author="Rafi Aziizi" w:date="2021-11-13T18:36:00Z"/>
          <w:b/>
          <w:bCs/>
        </w:rPr>
        <w:pPrChange w:id="8452" w:author="Rafi Aziizi" w:date="2021-11-13T18:36:00Z">
          <w:pPr>
            <w:ind w:left="66"/>
          </w:pPr>
        </w:pPrChange>
      </w:pPr>
    </w:p>
    <w:p w14:paraId="03425AC4" w14:textId="33563B83" w:rsidR="005F2AFE" w:rsidDel="00E51900" w:rsidRDefault="005F2AFE">
      <w:pPr>
        <w:rPr>
          <w:ins w:id="8453" w:author="chaniaayulestari@outlook.com" w:date="2021-11-13T16:53:00Z"/>
          <w:del w:id="8454" w:author="Rafi Aziizi" w:date="2021-11-13T18:36:00Z"/>
          <w:b/>
          <w:bCs/>
        </w:rPr>
        <w:pPrChange w:id="8455" w:author="Rafi Aziizi" w:date="2021-11-13T18:36:00Z">
          <w:pPr>
            <w:ind w:left="66"/>
          </w:pPr>
        </w:pPrChange>
      </w:pPr>
    </w:p>
    <w:p w14:paraId="69165F59" w14:textId="0E35D753" w:rsidR="005F2AFE" w:rsidDel="00E51900" w:rsidRDefault="005F2AFE">
      <w:pPr>
        <w:rPr>
          <w:ins w:id="8456" w:author="chaniaayulestari@outlook.com" w:date="2021-11-13T16:53:00Z"/>
          <w:del w:id="8457" w:author="Rafi Aziizi" w:date="2021-11-13T18:36:00Z"/>
          <w:b/>
          <w:bCs/>
        </w:rPr>
        <w:pPrChange w:id="8458" w:author="Rafi Aziizi" w:date="2021-11-13T18:36:00Z">
          <w:pPr>
            <w:ind w:left="66"/>
          </w:pPr>
        </w:pPrChange>
      </w:pPr>
    </w:p>
    <w:p w14:paraId="43EDD128" w14:textId="4292509C" w:rsidR="005F2AFE" w:rsidDel="00E51900" w:rsidRDefault="005F2AFE">
      <w:pPr>
        <w:rPr>
          <w:ins w:id="8459" w:author="chaniaayulestari@outlook.com" w:date="2021-11-13T16:53:00Z"/>
          <w:del w:id="8460" w:author="Rafi Aziizi" w:date="2021-11-13T18:36:00Z"/>
          <w:b/>
          <w:bCs/>
        </w:rPr>
        <w:pPrChange w:id="8461" w:author="Rafi Aziizi" w:date="2021-11-13T18:36:00Z">
          <w:pPr>
            <w:ind w:left="66"/>
          </w:pPr>
        </w:pPrChange>
      </w:pPr>
    </w:p>
    <w:p w14:paraId="1670EF05" w14:textId="022B5920" w:rsidR="005F2AFE" w:rsidDel="00E51900" w:rsidRDefault="005F2AFE">
      <w:pPr>
        <w:rPr>
          <w:ins w:id="8462" w:author="chaniaayulestari@outlook.com" w:date="2021-11-13T16:53:00Z"/>
          <w:del w:id="8463" w:author="Rafi Aziizi" w:date="2021-11-13T18:36:00Z"/>
          <w:b/>
          <w:bCs/>
        </w:rPr>
        <w:pPrChange w:id="8464" w:author="Rafi Aziizi" w:date="2021-11-13T18:36:00Z">
          <w:pPr>
            <w:ind w:left="66"/>
          </w:pPr>
        </w:pPrChange>
      </w:pPr>
    </w:p>
    <w:p w14:paraId="416477CD" w14:textId="5406DC0B" w:rsidR="005F2AFE" w:rsidDel="00E51900" w:rsidRDefault="005F2AFE">
      <w:pPr>
        <w:rPr>
          <w:ins w:id="8465" w:author="chaniaayulestari@outlook.com" w:date="2021-11-13T16:53:00Z"/>
          <w:del w:id="8466" w:author="Rafi Aziizi" w:date="2021-11-13T18:36:00Z"/>
          <w:b/>
          <w:bCs/>
        </w:rPr>
        <w:pPrChange w:id="8467" w:author="Rafi Aziizi" w:date="2021-11-13T18:36:00Z">
          <w:pPr>
            <w:ind w:left="66"/>
          </w:pPr>
        </w:pPrChange>
      </w:pPr>
    </w:p>
    <w:p w14:paraId="3F3E1D42" w14:textId="26346D6A" w:rsidR="005F2AFE" w:rsidDel="00E51900" w:rsidRDefault="005F2AFE">
      <w:pPr>
        <w:rPr>
          <w:ins w:id="8468" w:author="chaniaayulestari@outlook.com" w:date="2021-11-13T16:53:00Z"/>
          <w:del w:id="8469" w:author="Rafi Aziizi" w:date="2021-11-13T18:36:00Z"/>
          <w:b/>
          <w:bCs/>
        </w:rPr>
        <w:pPrChange w:id="8470" w:author="Rafi Aziizi" w:date="2021-11-13T18:36:00Z">
          <w:pPr>
            <w:ind w:left="66"/>
          </w:pPr>
        </w:pPrChange>
      </w:pPr>
    </w:p>
    <w:p w14:paraId="7A511E95" w14:textId="37E54C58" w:rsidR="005F2AFE" w:rsidRDefault="005F2AFE">
      <w:pPr>
        <w:ind w:left="66"/>
        <w:rPr>
          <w:ins w:id="8471" w:author="chaniaayulestari@outlook.com" w:date="2021-11-13T16:53:00Z"/>
          <w:b/>
          <w:bCs/>
        </w:rPr>
      </w:pPr>
    </w:p>
    <w:p w14:paraId="055FF37E" w14:textId="24EF8332" w:rsidR="005F2AFE" w:rsidRDefault="007A54E1">
      <w:pPr>
        <w:ind w:left="66"/>
        <w:rPr>
          <w:ins w:id="8472" w:author="chaniaayulestari@outlook.com" w:date="2021-11-13T20:44:00Z"/>
        </w:rPr>
      </w:pPr>
      <w:del w:id="8473" w:author="chaniaayulestari@outlook.com" w:date="2021-11-13T20:43:00Z">
        <w:r>
          <w:pict w14:anchorId="52A48C1B">
            <v:shape id="_x0000_i1059" type="#_x0000_t75" style="width:396.55pt;height:3.2pt">
              <v:imagedata croptop="-65520f" cropbottom="65520f"/>
            </v:shape>
          </w:pict>
        </w:r>
      </w:del>
    </w:p>
    <w:p w14:paraId="1388DF45" w14:textId="04EA2633" w:rsidR="006A1DDD" w:rsidRDefault="006A1DDD">
      <w:pPr>
        <w:ind w:left="66"/>
        <w:rPr>
          <w:ins w:id="8474" w:author="chaniaayulestari@outlook.com" w:date="2021-11-13T20:44:00Z"/>
        </w:rPr>
      </w:pPr>
    </w:p>
    <w:p w14:paraId="25C8149F" w14:textId="07CBE40B" w:rsidR="006A1DDD" w:rsidRDefault="006A1DDD">
      <w:pPr>
        <w:ind w:left="66"/>
        <w:rPr>
          <w:ins w:id="8475" w:author="chaniaayulestari@outlook.com" w:date="2021-11-13T20:44:00Z"/>
        </w:rPr>
      </w:pPr>
    </w:p>
    <w:p w14:paraId="33F82A07" w14:textId="52711294" w:rsidR="006A1DDD" w:rsidRDefault="006A1DDD">
      <w:pPr>
        <w:ind w:left="66"/>
        <w:rPr>
          <w:ins w:id="8476" w:author="chaniaayulestari@outlook.com" w:date="2021-11-13T20:44:00Z"/>
        </w:rPr>
      </w:pPr>
    </w:p>
    <w:p w14:paraId="56E28EE8" w14:textId="4C913DA3" w:rsidR="006A1DDD" w:rsidRDefault="006A1DDD">
      <w:pPr>
        <w:ind w:left="66"/>
        <w:rPr>
          <w:ins w:id="8477" w:author="chaniaayulestari@outlook.com" w:date="2021-11-13T20:44:00Z"/>
        </w:rPr>
      </w:pPr>
    </w:p>
    <w:p w14:paraId="7AF66A82" w14:textId="5A60E454" w:rsidR="006A1DDD" w:rsidRDefault="006A1DDD">
      <w:pPr>
        <w:ind w:left="66"/>
        <w:rPr>
          <w:ins w:id="8478" w:author="chaniaayulestari@outlook.com" w:date="2021-11-13T20:44:00Z"/>
        </w:rPr>
      </w:pPr>
    </w:p>
    <w:p w14:paraId="522441F5" w14:textId="54032CDE" w:rsidR="006A1DDD" w:rsidRDefault="006A1DDD">
      <w:pPr>
        <w:ind w:left="66"/>
        <w:rPr>
          <w:ins w:id="8479" w:author="chaniaayulestari@outlook.com" w:date="2021-11-13T20:44:00Z"/>
        </w:rPr>
      </w:pPr>
    </w:p>
    <w:p w14:paraId="18DD2AD3" w14:textId="77C0A2E3" w:rsidR="006A1DDD" w:rsidRDefault="006A1DDD">
      <w:pPr>
        <w:ind w:left="66"/>
        <w:rPr>
          <w:ins w:id="8480" w:author="chaniaayulestari@outlook.com" w:date="2021-11-13T20:44:00Z"/>
        </w:rPr>
      </w:pPr>
    </w:p>
    <w:p w14:paraId="3435CE2F" w14:textId="0F33B453" w:rsidR="006A1DDD" w:rsidRDefault="006A1DDD">
      <w:pPr>
        <w:ind w:left="66"/>
        <w:rPr>
          <w:ins w:id="8481" w:author="chaniaayulestari@outlook.com" w:date="2021-11-13T20:44:00Z"/>
        </w:rPr>
      </w:pPr>
    </w:p>
    <w:p w14:paraId="4D99800F" w14:textId="14D2AA3A" w:rsidR="006A1DDD" w:rsidRDefault="006A1DDD">
      <w:pPr>
        <w:ind w:left="66"/>
        <w:rPr>
          <w:ins w:id="8482" w:author="chaniaayulestari@outlook.com" w:date="2021-11-13T20:44:00Z"/>
        </w:rPr>
      </w:pPr>
    </w:p>
    <w:p w14:paraId="70D92053" w14:textId="54BA0544" w:rsidR="006A1DDD" w:rsidRDefault="006A1DDD">
      <w:pPr>
        <w:ind w:left="66"/>
        <w:rPr>
          <w:ins w:id="8483" w:author="chaniaayulestari@outlook.com" w:date="2021-11-13T20:44:00Z"/>
        </w:rPr>
      </w:pPr>
    </w:p>
    <w:p w14:paraId="7F68D7F1" w14:textId="74313B5F" w:rsidR="006A1DDD" w:rsidRDefault="006A1DDD">
      <w:pPr>
        <w:ind w:left="66"/>
        <w:rPr>
          <w:ins w:id="8484" w:author="chaniaayulestari@outlook.com" w:date="2021-11-13T20:44:00Z"/>
        </w:rPr>
      </w:pPr>
    </w:p>
    <w:p w14:paraId="1FBFB169" w14:textId="1805D367" w:rsidR="006A1DDD" w:rsidRDefault="006A1DDD">
      <w:pPr>
        <w:ind w:left="66"/>
        <w:rPr>
          <w:ins w:id="8485" w:author="chaniaayulestari@outlook.com" w:date="2021-11-13T20:44:00Z"/>
        </w:rPr>
      </w:pPr>
    </w:p>
    <w:p w14:paraId="328BCA1F" w14:textId="783D118A" w:rsidR="006A1DDD" w:rsidRDefault="006A1DDD">
      <w:pPr>
        <w:ind w:left="66"/>
        <w:rPr>
          <w:ins w:id="8486" w:author="chaniaayulestari@outlook.com" w:date="2021-11-13T22:26:00Z"/>
          <w:b/>
          <w:bCs/>
        </w:rPr>
      </w:pPr>
    </w:p>
    <w:p w14:paraId="59D6C874" w14:textId="77777777" w:rsidR="00E7246E" w:rsidRPr="005F2AFE" w:rsidRDefault="00E7246E">
      <w:pPr>
        <w:ind w:left="66"/>
        <w:rPr>
          <w:ins w:id="8487" w:author="Rafi Aziizi" w:date="2021-11-13T12:09:00Z"/>
          <w:b/>
          <w:bCs/>
          <w:rPrChange w:id="8488" w:author="chaniaayulestari@outlook.com" w:date="2021-11-13T16:52:00Z">
            <w:rPr>
              <w:ins w:id="8489" w:author="Rafi Aziizi" w:date="2021-11-13T12:09:00Z"/>
            </w:rPr>
          </w:rPrChange>
        </w:rPr>
        <w:pPrChange w:id="8490"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8491" w:author="chaniaayulestari@outlook.com" w:date="2021-11-13T16:53:00Z"/>
          <w:b/>
          <w:bCs/>
        </w:rPr>
      </w:pPr>
      <w:ins w:id="8492" w:author="Rafi Aziizi" w:date="2021-11-13T12:09:00Z">
        <w:r w:rsidRPr="002040D9">
          <w:rPr>
            <w:b/>
            <w:bCs/>
            <w:rPrChange w:id="8493" w:author="chaniaayulestari@outlook.com" w:date="2021-11-13T15:21:00Z">
              <w:rPr/>
            </w:rPrChange>
          </w:rPr>
          <w:lastRenderedPageBreak/>
          <w:t>Tambah History Laporan Absen</w:t>
        </w:r>
      </w:ins>
    </w:p>
    <w:p w14:paraId="3CE5850B" w14:textId="77777777" w:rsidR="006A1DDD" w:rsidRDefault="005F2AFE">
      <w:pPr>
        <w:keepNext/>
        <w:ind w:left="66"/>
        <w:rPr>
          <w:ins w:id="8494" w:author="chaniaayulestari@outlook.com" w:date="2021-11-13T20:44:00Z"/>
        </w:rPr>
        <w:pPrChange w:id="8495" w:author="chaniaayulestari@outlook.com" w:date="2021-11-13T20:44:00Z">
          <w:pPr>
            <w:ind w:left="66"/>
          </w:pPr>
        </w:pPrChange>
      </w:pPr>
      <w:ins w:id="8496" w:author="chaniaayulestari@outlook.com" w:date="2021-11-13T16:53:00Z">
        <w:r>
          <w:rPr>
            <w:noProof/>
          </w:rPr>
          <w:drawing>
            <wp:inline distT="0" distB="0" distL="0" distR="0" wp14:anchorId="24DB4F33" wp14:editId="287AD6D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1549E5BC" w:rsidR="005F2AFE" w:rsidRDefault="006A1DDD">
      <w:pPr>
        <w:pStyle w:val="Caption"/>
        <w:jc w:val="center"/>
        <w:rPr>
          <w:ins w:id="8497" w:author="chaniaayulestari@outlook.com" w:date="2021-11-13T16:53:00Z"/>
          <w:b/>
          <w:bCs/>
        </w:rPr>
        <w:pPrChange w:id="8498" w:author="chaniaayulestari@outlook.com" w:date="2021-11-13T20:45:00Z">
          <w:pPr>
            <w:ind w:left="66"/>
          </w:pPr>
        </w:pPrChange>
      </w:pPr>
      <w:bookmarkStart w:id="8499" w:name="_Toc87731480"/>
      <w:ins w:id="8500" w:author="chaniaayulestari@outlook.com" w:date="2021-11-13T20:44:00Z">
        <w:r>
          <w:t xml:space="preserve">Gambar 3. </w:t>
        </w:r>
        <w:r>
          <w:fldChar w:fldCharType="begin"/>
        </w:r>
        <w:r>
          <w:instrText xml:space="preserve"> SEQ Gambar___3. \* ARABIC </w:instrText>
        </w:r>
      </w:ins>
      <w:r>
        <w:fldChar w:fldCharType="separate"/>
      </w:r>
      <w:ins w:id="8501" w:author="Rafi Aziizi" w:date="2021-11-14T10:19:00Z">
        <w:r w:rsidR="00ED47C8">
          <w:rPr>
            <w:noProof/>
          </w:rPr>
          <w:t>47</w:t>
        </w:r>
      </w:ins>
      <w:ins w:id="8502" w:author="chaniaayulestari@outlook.com" w:date="2021-11-13T21:25:00Z">
        <w:del w:id="8503" w:author="Rafi Aziizi" w:date="2021-11-14T09:53:00Z">
          <w:r w:rsidR="00B46735" w:rsidDel="00590A19">
            <w:rPr>
              <w:noProof/>
            </w:rPr>
            <w:delText>45</w:delText>
          </w:r>
        </w:del>
      </w:ins>
      <w:ins w:id="8504" w:author="chaniaayulestari@outlook.com" w:date="2021-11-13T20:44:00Z">
        <w:r>
          <w:fldChar w:fldCharType="end"/>
        </w:r>
        <w:r>
          <w:t xml:space="preserve"> </w:t>
        </w:r>
        <w:r w:rsidRPr="001557A5">
          <w:t>Sequence Diagram</w:t>
        </w:r>
        <w:r>
          <w:t xml:space="preserve"> Tambah His</w:t>
        </w:r>
      </w:ins>
      <w:ins w:id="8505" w:author="chaniaayulestari@outlook.com" w:date="2021-11-13T20:45:00Z">
        <w:r>
          <w:t>tori Laporan Absen</w:t>
        </w:r>
      </w:ins>
      <w:bookmarkEnd w:id="8499"/>
    </w:p>
    <w:p w14:paraId="179BD1C3" w14:textId="4D831D53" w:rsidR="005F2AFE" w:rsidDel="00E51900" w:rsidRDefault="005F2AFE">
      <w:pPr>
        <w:rPr>
          <w:ins w:id="8506" w:author="chaniaayulestari@outlook.com" w:date="2021-11-13T16:54:00Z"/>
          <w:del w:id="8507" w:author="Rafi Aziizi" w:date="2021-11-13T18:36:00Z"/>
          <w:b/>
          <w:bCs/>
        </w:rPr>
        <w:pPrChange w:id="8508" w:author="Rafi Aziizi" w:date="2021-11-13T18:36:00Z">
          <w:pPr>
            <w:ind w:left="66"/>
          </w:pPr>
        </w:pPrChange>
      </w:pPr>
    </w:p>
    <w:p w14:paraId="1406AA32" w14:textId="3A08D77D" w:rsidR="005F2AFE" w:rsidDel="00E51900" w:rsidRDefault="005F2AFE">
      <w:pPr>
        <w:rPr>
          <w:ins w:id="8509" w:author="chaniaayulestari@outlook.com" w:date="2021-11-13T16:54:00Z"/>
          <w:del w:id="8510" w:author="Rafi Aziizi" w:date="2021-11-13T18:36:00Z"/>
          <w:b/>
          <w:bCs/>
        </w:rPr>
        <w:pPrChange w:id="8511" w:author="Rafi Aziizi" w:date="2021-11-13T18:36:00Z">
          <w:pPr>
            <w:ind w:left="66"/>
          </w:pPr>
        </w:pPrChange>
      </w:pPr>
    </w:p>
    <w:p w14:paraId="6DFFAF68" w14:textId="003FA431" w:rsidR="005F2AFE" w:rsidDel="00E51900" w:rsidRDefault="005F2AFE">
      <w:pPr>
        <w:rPr>
          <w:ins w:id="8512" w:author="chaniaayulestari@outlook.com" w:date="2021-11-13T16:54:00Z"/>
          <w:del w:id="8513" w:author="Rafi Aziizi" w:date="2021-11-13T18:36:00Z"/>
          <w:b/>
          <w:bCs/>
        </w:rPr>
        <w:pPrChange w:id="8514" w:author="Rafi Aziizi" w:date="2021-11-13T18:36:00Z">
          <w:pPr>
            <w:ind w:left="66"/>
          </w:pPr>
        </w:pPrChange>
      </w:pPr>
    </w:p>
    <w:p w14:paraId="65D6FB05" w14:textId="248A8DBF" w:rsidR="005F2AFE" w:rsidDel="00E51900" w:rsidRDefault="005F2AFE">
      <w:pPr>
        <w:rPr>
          <w:ins w:id="8515" w:author="chaniaayulestari@outlook.com" w:date="2021-11-13T16:54:00Z"/>
          <w:del w:id="8516" w:author="Rafi Aziizi" w:date="2021-11-13T18:36:00Z"/>
          <w:b/>
          <w:bCs/>
        </w:rPr>
        <w:pPrChange w:id="8517" w:author="Rafi Aziizi" w:date="2021-11-13T18:36:00Z">
          <w:pPr>
            <w:ind w:left="66"/>
          </w:pPr>
        </w:pPrChange>
      </w:pPr>
    </w:p>
    <w:p w14:paraId="66D53BF8" w14:textId="726C96BA" w:rsidR="005F2AFE" w:rsidDel="00E51900" w:rsidRDefault="005F2AFE">
      <w:pPr>
        <w:rPr>
          <w:ins w:id="8518" w:author="chaniaayulestari@outlook.com" w:date="2021-11-13T16:54:00Z"/>
          <w:del w:id="8519" w:author="Rafi Aziizi" w:date="2021-11-13T18:36:00Z"/>
          <w:b/>
          <w:bCs/>
        </w:rPr>
        <w:pPrChange w:id="8520" w:author="Rafi Aziizi" w:date="2021-11-13T18:36:00Z">
          <w:pPr>
            <w:ind w:left="66"/>
          </w:pPr>
        </w:pPrChange>
      </w:pPr>
    </w:p>
    <w:p w14:paraId="183267B7" w14:textId="4ADF4A97" w:rsidR="005F2AFE" w:rsidDel="00E51900" w:rsidRDefault="005F2AFE">
      <w:pPr>
        <w:rPr>
          <w:ins w:id="8521" w:author="chaniaayulestari@outlook.com" w:date="2021-11-13T16:54:00Z"/>
          <w:del w:id="8522" w:author="Rafi Aziizi" w:date="2021-11-13T18:36:00Z"/>
          <w:b/>
          <w:bCs/>
        </w:rPr>
        <w:pPrChange w:id="8523" w:author="Rafi Aziizi" w:date="2021-11-13T18:36:00Z">
          <w:pPr>
            <w:ind w:left="66"/>
          </w:pPr>
        </w:pPrChange>
      </w:pPr>
    </w:p>
    <w:p w14:paraId="7C10C9C4" w14:textId="733D67C8" w:rsidR="005F2AFE" w:rsidDel="00E51900" w:rsidRDefault="005F2AFE">
      <w:pPr>
        <w:rPr>
          <w:ins w:id="8524" w:author="chaniaayulestari@outlook.com" w:date="2021-11-13T16:54:00Z"/>
          <w:del w:id="8525" w:author="Rafi Aziizi" w:date="2021-11-13T18:36:00Z"/>
          <w:b/>
          <w:bCs/>
        </w:rPr>
        <w:pPrChange w:id="8526" w:author="Rafi Aziizi" w:date="2021-11-13T18:36:00Z">
          <w:pPr>
            <w:ind w:left="66"/>
          </w:pPr>
        </w:pPrChange>
      </w:pPr>
    </w:p>
    <w:p w14:paraId="09898BCF" w14:textId="15C35733" w:rsidR="005F2AFE" w:rsidDel="00E51900" w:rsidRDefault="005F2AFE">
      <w:pPr>
        <w:rPr>
          <w:ins w:id="8527" w:author="chaniaayulestari@outlook.com" w:date="2021-11-13T16:54:00Z"/>
          <w:del w:id="8528" w:author="Rafi Aziizi" w:date="2021-11-13T18:36:00Z"/>
          <w:b/>
          <w:bCs/>
        </w:rPr>
        <w:pPrChange w:id="8529" w:author="Rafi Aziizi" w:date="2021-11-13T18:36:00Z">
          <w:pPr>
            <w:ind w:left="66"/>
          </w:pPr>
        </w:pPrChange>
      </w:pPr>
    </w:p>
    <w:p w14:paraId="34E75A2B" w14:textId="65993867" w:rsidR="005F2AFE" w:rsidDel="00E51900" w:rsidRDefault="007A54E1">
      <w:pPr>
        <w:rPr>
          <w:ins w:id="8530" w:author="chaniaayulestari@outlook.com" w:date="2021-11-13T16:54:00Z"/>
          <w:del w:id="8531" w:author="Rafi Aziizi" w:date="2021-11-13T18:36:00Z"/>
          <w:b/>
          <w:bCs/>
        </w:rPr>
        <w:pPrChange w:id="8532" w:author="Rafi Aziizi" w:date="2021-11-13T18:36:00Z">
          <w:pPr>
            <w:ind w:left="66"/>
          </w:pPr>
        </w:pPrChange>
      </w:pPr>
      <w:del w:id="8533" w:author="chaniaayulestari@outlook.com" w:date="2021-11-13T20:44:00Z">
        <w:r>
          <w:pict w14:anchorId="7422271B">
            <v:shape id="_x0000_i1060" type="#_x0000_t75" style="width:396.55pt;height:3.2pt">
              <v:imagedata croptop="-65520f" cropbottom="65520f"/>
            </v:shape>
          </w:pict>
        </w:r>
      </w:del>
    </w:p>
    <w:p w14:paraId="48A2C8D6" w14:textId="34E4C797" w:rsidR="005F2AFE" w:rsidRPr="005F2AFE" w:rsidDel="006A1DDD" w:rsidRDefault="005F2AFE">
      <w:pPr>
        <w:rPr>
          <w:ins w:id="8534" w:author="Rafi Aziizi" w:date="2021-11-13T12:11:00Z"/>
          <w:del w:id="8535" w:author="chaniaayulestari@outlook.com" w:date="2021-11-13T20:45:00Z"/>
          <w:b/>
          <w:bCs/>
          <w:rPrChange w:id="8536" w:author="chaniaayulestari@outlook.com" w:date="2021-11-13T16:53:00Z">
            <w:rPr>
              <w:ins w:id="8537" w:author="Rafi Aziizi" w:date="2021-11-13T12:11:00Z"/>
              <w:del w:id="8538" w:author="chaniaayulestari@outlook.com" w:date="2021-11-13T20:45:00Z"/>
            </w:rPr>
          </w:rPrChange>
        </w:rPr>
        <w:pPrChange w:id="8539"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8540" w:author="chaniaayulestari@outlook.com" w:date="2021-11-13T20:45:00Z"/>
          <w:b/>
          <w:bCs/>
        </w:rPr>
      </w:pPr>
      <w:ins w:id="8541" w:author="Rafi Aziizi" w:date="2021-11-13T12:11:00Z">
        <w:r w:rsidRPr="002040D9">
          <w:rPr>
            <w:b/>
            <w:bCs/>
            <w:rPrChange w:id="8542" w:author="chaniaayulestari@outlook.com" w:date="2021-11-13T15:21:00Z">
              <w:rPr/>
            </w:rPrChange>
          </w:rPr>
          <w:t>Cetak Laporan Absen</w:t>
        </w:r>
      </w:ins>
    </w:p>
    <w:p w14:paraId="5052157F" w14:textId="77777777" w:rsidR="007404DC" w:rsidRDefault="007404DC">
      <w:pPr>
        <w:keepNext/>
        <w:rPr>
          <w:ins w:id="8543" w:author="Rafi Aziizi" w:date="2021-11-14T10:07:00Z"/>
        </w:rPr>
        <w:pPrChange w:id="8544" w:author="Rafi Aziizi" w:date="2021-11-14T10:07:00Z">
          <w:pPr/>
        </w:pPrChange>
      </w:pPr>
      <w:ins w:id="8545" w:author="Rafi Aziizi" w:date="2021-11-14T10:06:00Z">
        <w:r>
          <w:rPr>
            <w:noProof/>
          </w:rPr>
          <w:drawing>
            <wp:inline distT="0" distB="0" distL="0" distR="0" wp14:anchorId="61D0296F" wp14:editId="0B90FA0F">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7E3E8B98" w:rsidR="006A1DDD" w:rsidRPr="002040D9" w:rsidRDefault="007404DC">
      <w:pPr>
        <w:pStyle w:val="Caption"/>
        <w:jc w:val="center"/>
        <w:rPr>
          <w:ins w:id="8546" w:author="Rafi Aziizi" w:date="2021-11-13T12:10:00Z"/>
          <w:b/>
          <w:bCs/>
          <w:rPrChange w:id="8547" w:author="chaniaayulestari@outlook.com" w:date="2021-11-13T15:21:00Z">
            <w:rPr>
              <w:ins w:id="8548" w:author="Rafi Aziizi" w:date="2021-11-13T12:10:00Z"/>
            </w:rPr>
          </w:rPrChange>
        </w:rPr>
        <w:pPrChange w:id="8549" w:author="Rafi Aziizi" w:date="2021-11-14T10:07:00Z">
          <w:pPr>
            <w:pStyle w:val="ListParagraph"/>
            <w:numPr>
              <w:numId w:val="117"/>
            </w:numPr>
            <w:ind w:hanging="360"/>
          </w:pPr>
        </w:pPrChange>
      </w:pPr>
      <w:ins w:id="8550" w:author="Rafi Aziizi" w:date="2021-11-14T10:07:00Z">
        <w:r>
          <w:t xml:space="preserve">Gambar   3. </w:t>
        </w:r>
        <w:r>
          <w:fldChar w:fldCharType="begin"/>
        </w:r>
        <w:r>
          <w:instrText xml:space="preserve"> SEQ Gambar___3. \* ARABIC </w:instrText>
        </w:r>
      </w:ins>
      <w:r>
        <w:fldChar w:fldCharType="separate"/>
      </w:r>
      <w:ins w:id="8551" w:author="Rafi Aziizi" w:date="2021-11-14T10:19:00Z">
        <w:r w:rsidR="00ED47C8">
          <w:rPr>
            <w:noProof/>
          </w:rPr>
          <w:t>48</w:t>
        </w:r>
      </w:ins>
      <w:ins w:id="8552" w:author="Rafi Aziizi" w:date="2021-11-14T10:07:00Z">
        <w:r>
          <w:fldChar w:fldCharType="end"/>
        </w:r>
        <w:r>
          <w:t xml:space="preserve"> Sequence Diagram Cetak Laporan Absen</w:t>
        </w:r>
      </w:ins>
    </w:p>
    <w:p w14:paraId="7646304E" w14:textId="054B3F02" w:rsidR="004822D0" w:rsidRPr="000D75C7" w:rsidRDefault="004822D0" w:rsidP="004822D0">
      <w:pPr>
        <w:pStyle w:val="ListParagraph"/>
        <w:numPr>
          <w:ilvl w:val="0"/>
          <w:numId w:val="42"/>
        </w:numPr>
        <w:ind w:left="426"/>
        <w:rPr>
          <w:ins w:id="8553" w:author="Rafi Aziizi" w:date="2021-11-13T12:10:00Z"/>
          <w:b/>
          <w:bCs/>
          <w:lang w:val="id-ID"/>
        </w:rPr>
      </w:pPr>
      <w:ins w:id="8554" w:author="Rafi Aziizi" w:date="2021-11-13T12:10:00Z">
        <w:r w:rsidRPr="000D75C7">
          <w:rPr>
            <w:b/>
            <w:bCs/>
          </w:rPr>
          <w:t xml:space="preserve">Kelola </w:t>
        </w:r>
        <w:r>
          <w:rPr>
            <w:b/>
            <w:bCs/>
          </w:rPr>
          <w:t>Laporan Siswa Bermasalah</w:t>
        </w:r>
      </w:ins>
    </w:p>
    <w:p w14:paraId="7DB811D9" w14:textId="3B73ECC9" w:rsidR="004822D0" w:rsidRPr="00194DFD" w:rsidRDefault="004822D0" w:rsidP="004822D0">
      <w:pPr>
        <w:ind w:firstLine="426"/>
        <w:rPr>
          <w:ins w:id="8555" w:author="Rafi Aziizi" w:date="2021-11-13T12:10:00Z"/>
        </w:rPr>
      </w:pPr>
      <w:ins w:id="8556"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ins>
      <w:ins w:id="8557" w:author="Rafi Aziizi" w:date="2021-11-14T10:13:00Z">
        <w:r w:rsidR="00ED47C8">
          <w:t>pada</w:t>
        </w:r>
        <w:r w:rsidR="00ED47C8" w:rsidRPr="005B28D5">
          <w:rPr>
            <w:lang w:val="id-ID"/>
          </w:rPr>
          <w:t xml:space="preserve"> </w:t>
        </w:r>
        <w:r w:rsidR="00ED47C8">
          <w:t>gambar dibawah ini :</w:t>
        </w:r>
      </w:ins>
    </w:p>
    <w:p w14:paraId="1991B93B" w14:textId="39DB5E7A" w:rsidR="004822D0" w:rsidRDefault="007A54E1" w:rsidP="002040D9">
      <w:pPr>
        <w:pStyle w:val="ListParagraph"/>
        <w:numPr>
          <w:ilvl w:val="0"/>
          <w:numId w:val="117"/>
        </w:numPr>
        <w:ind w:left="426"/>
        <w:rPr>
          <w:ins w:id="8558" w:author="chaniaayulestari@outlook.com" w:date="2021-11-13T16:56:00Z"/>
          <w:b/>
          <w:bCs/>
        </w:rPr>
      </w:pPr>
      <w:del w:id="8559" w:author="chaniaayulestari@outlook.com" w:date="2021-11-13T20:45:00Z">
        <w:r>
          <w:pict w14:anchorId="42BB6B9D">
            <v:shape id="_x0000_i1061" type="#_x0000_t75" style="width:396.55pt;height:1.05pt">
              <v:imagedata croptop="-65520f" cropbottom="65520f"/>
            </v:shape>
          </w:pict>
        </w:r>
      </w:del>
      <w:ins w:id="8560" w:author="chaniaayulestari@outlook.com" w:date="2021-11-13T16:56:00Z">
        <w:del w:id="8561" w:author="Rafi Aziizi" w:date="2021-11-13T18:37:00Z">
          <w:r w:rsidR="00DF5A0B" w:rsidDel="00E51900">
            <w:rPr>
              <w:noProof/>
            </w:rPr>
            <w:drawing>
              <wp:inline distT="0" distB="0" distL="0" distR="0" wp14:anchorId="6463BEDA" wp14:editId="53D5BFE7">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8562" w:author="Rafi Aziizi" w:date="2021-11-13T12:10:00Z">
        <w:r w:rsidR="004822D0" w:rsidRPr="002040D9">
          <w:rPr>
            <w:b/>
            <w:bCs/>
            <w:noProof/>
            <w:rPrChange w:id="8563" w:author="chaniaayulestari@outlook.com" w:date="2021-11-13T15:21:00Z">
              <w:rPr>
                <w:noProof/>
              </w:rPr>
            </w:rPrChange>
          </w:rPr>
          <w:t>Lihat Laporan Siswa Bermasalah</w:t>
        </w:r>
      </w:ins>
    </w:p>
    <w:p w14:paraId="2401A8F8" w14:textId="146A2A67" w:rsidR="00DF5A0B" w:rsidRDefault="007A54E1">
      <w:pPr>
        <w:ind w:left="66"/>
        <w:rPr>
          <w:ins w:id="8564" w:author="Rafi Aziizi" w:date="2021-11-13T18:37:00Z"/>
          <w:b/>
          <w:bCs/>
        </w:rPr>
      </w:pPr>
      <w:ins w:id="8565" w:author="chaniaayulestari@outlook.com" w:date="2021-11-13T20:46:00Z">
        <w:r>
          <w:rPr>
            <w:noProof/>
          </w:rPr>
          <w:pict w14:anchorId="535F1929">
            <v:shape id="_x0000_s2242" type="#_x0000_t202" style="position:absolute;left:0;text-align:left;margin-left:2.95pt;margin-top:201.25pt;width:393.1pt;height:.05pt;z-index:251750912;mso-position-horizontal-relative:text;mso-position-vertical-relative:text" stroked="f">
              <v:textbox style="mso-next-textbox:#_x0000_s2242;mso-fit-shape-to-text:t" inset="0,0,0,0">
                <w:txbxContent>
                  <w:p w14:paraId="02551097" w14:textId="564FDF13" w:rsidR="004A4F76" w:rsidRPr="00F06AF4" w:rsidRDefault="004A4F76">
                    <w:pPr>
                      <w:pStyle w:val="Caption"/>
                      <w:jc w:val="center"/>
                      <w:rPr>
                        <w:noProof/>
                      </w:rPr>
                      <w:pPrChange w:id="8566" w:author="chaniaayulestari@outlook.com" w:date="2021-11-13T20:46:00Z">
                        <w:pPr>
                          <w:ind w:left="66"/>
                        </w:pPr>
                      </w:pPrChange>
                    </w:pPr>
                    <w:bookmarkStart w:id="8567" w:name="_Toc87729293"/>
                    <w:bookmarkStart w:id="8568" w:name="_Toc87731481"/>
                    <w:ins w:id="8569" w:author="chaniaayulestari@outlook.com" w:date="2021-11-13T20:46:00Z">
                      <w:r>
                        <w:t xml:space="preserve">Gambar 3. </w:t>
                      </w:r>
                      <w:r>
                        <w:fldChar w:fldCharType="begin"/>
                      </w:r>
                      <w:r>
                        <w:instrText xml:space="preserve"> SEQ Gambar___3. \* ARABIC </w:instrText>
                      </w:r>
                    </w:ins>
                    <w:r>
                      <w:fldChar w:fldCharType="separate"/>
                    </w:r>
                    <w:ins w:id="8570" w:author="Rafi Aziizi" w:date="2021-11-14T10:19:00Z">
                      <w:r>
                        <w:rPr>
                          <w:noProof/>
                        </w:rPr>
                        <w:t>49</w:t>
                      </w:r>
                    </w:ins>
                    <w:ins w:id="8571" w:author="chaniaayulestari@outlook.com" w:date="2021-11-13T21:25:00Z">
                      <w:del w:id="8572" w:author="Rafi Aziizi" w:date="2021-11-14T09:53:00Z">
                        <w:r w:rsidDel="00590A19">
                          <w:rPr>
                            <w:noProof/>
                          </w:rPr>
                          <w:delText>46</w:delText>
                        </w:r>
                      </w:del>
                    </w:ins>
                    <w:ins w:id="8573" w:author="chaniaayulestari@outlook.com" w:date="2021-11-13T20:46:00Z">
                      <w:r>
                        <w:fldChar w:fldCharType="end"/>
                      </w:r>
                      <w:r>
                        <w:t xml:space="preserve"> </w:t>
                      </w:r>
                      <w:r w:rsidRPr="009735FF">
                        <w:t>Sequence Diagram</w:t>
                      </w:r>
                      <w:r>
                        <w:t xml:space="preserve"> Lihat Laporan Absen</w:t>
                      </w:r>
                    </w:ins>
                    <w:bookmarkEnd w:id="8567"/>
                    <w:bookmarkEnd w:id="8568"/>
                  </w:p>
                </w:txbxContent>
              </v:textbox>
            </v:shape>
          </w:pict>
        </w:r>
      </w:ins>
      <w:ins w:id="8574" w:author="Rafi Aziizi" w:date="2021-11-13T18:37:00Z">
        <w:r w:rsidR="00E51900">
          <w:rPr>
            <w:noProof/>
          </w:rPr>
          <w:drawing>
            <wp:anchor distT="0" distB="0" distL="114300" distR="114300" simplePos="0" relativeHeight="251629056" behindDoc="1" locked="0" layoutInCell="1" allowOverlap="1" wp14:anchorId="67BF9C4D" wp14:editId="4A2FF26F">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B8C68A" w:rsidR="00DF5A0B" w:rsidDel="006A1DDD" w:rsidRDefault="007A54E1">
      <w:pPr>
        <w:rPr>
          <w:del w:id="8575" w:author="Rafi Aziizi" w:date="2021-11-13T18:38:00Z"/>
        </w:rPr>
      </w:pPr>
      <w:del w:id="8576" w:author="chaniaayulestari@outlook.com" w:date="2021-11-13T20:45:00Z">
        <w:r>
          <w:pict w14:anchorId="722221D7">
            <v:shape id="Text Box 520" o:spid="_x0000_s2323"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0;mso-fit-shape-to-text:t" inset="0,0,0,0">
                <w:txbxContent>
                  <w:p w14:paraId="19A018E5" w14:textId="2251248D" w:rsidR="004A4F76" w:rsidRPr="00921785" w:rsidRDefault="004A4F76">
                    <w:pPr>
                      <w:pStyle w:val="Caption"/>
                      <w:jc w:val="center"/>
                      <w:rPr>
                        <w:noProof/>
                      </w:rPr>
                      <w:pPrChange w:id="8577" w:author="chaniaayulestari@outlook.com" w:date="2021-11-13T16:57:00Z">
                        <w:pPr>
                          <w:pStyle w:val="ListParagraph"/>
                          <w:numPr>
                            <w:numId w:val="117"/>
                          </w:numPr>
                          <w:ind w:left="426" w:hanging="360"/>
                        </w:pPr>
                      </w:pPrChange>
                    </w:pPr>
                    <w:bookmarkStart w:id="8578" w:name="_Toc87729222"/>
                    <w:ins w:id="8579" w:author="chaniaayulestari@outlook.com" w:date="2021-11-13T16:57:00Z">
                      <w:r>
                        <w:t xml:space="preserve">Gambar 3. </w:t>
                      </w:r>
                      <w:r>
                        <w:fldChar w:fldCharType="begin"/>
                      </w:r>
                      <w:r>
                        <w:instrText xml:space="preserve"> SEQ Gambar__3. \* ARABIC </w:instrText>
                      </w:r>
                    </w:ins>
                    <w:r>
                      <w:fldChar w:fldCharType="separate"/>
                    </w:r>
                    <w:ins w:id="8580" w:author="chaniaayulestari@outlook.com" w:date="2021-11-13T19:48:00Z">
                      <w:r>
                        <w:rPr>
                          <w:noProof/>
                        </w:rPr>
                        <w:t>55</w:t>
                      </w:r>
                    </w:ins>
                    <w:ins w:id="8581" w:author="chaniaayulestari@outlook.com" w:date="2021-11-13T16:57:00Z">
                      <w:r>
                        <w:fldChar w:fldCharType="end"/>
                      </w:r>
                      <w:r>
                        <w:t xml:space="preserve"> Sequence Diagram Lihat Laporan Siswa Bermaslah</w:t>
                      </w:r>
                    </w:ins>
                    <w:bookmarkEnd w:id="8578"/>
                  </w:p>
                </w:txbxContent>
              </v:textbox>
              <w10:anchorlock/>
            </v:shape>
          </w:pict>
        </w:r>
      </w:del>
    </w:p>
    <w:p w14:paraId="22A57C58" w14:textId="419FF823" w:rsidR="006A1DDD" w:rsidRDefault="006A1DDD">
      <w:pPr>
        <w:rPr>
          <w:ins w:id="8582" w:author="chaniaayulestari@outlook.com" w:date="2021-11-13T20:45:00Z"/>
        </w:rPr>
      </w:pPr>
    </w:p>
    <w:p w14:paraId="30FF2B16" w14:textId="4824B2B3" w:rsidR="006A1DDD" w:rsidRDefault="006A1DDD">
      <w:pPr>
        <w:rPr>
          <w:ins w:id="8583" w:author="chaniaayulestari@outlook.com" w:date="2021-11-13T20:45:00Z"/>
        </w:rPr>
      </w:pPr>
    </w:p>
    <w:p w14:paraId="42E85059" w14:textId="655F3F92" w:rsidR="006A1DDD" w:rsidRDefault="006A1DDD">
      <w:pPr>
        <w:rPr>
          <w:ins w:id="8584" w:author="chaniaayulestari@outlook.com" w:date="2021-11-13T20:45:00Z"/>
        </w:rPr>
      </w:pPr>
    </w:p>
    <w:p w14:paraId="1216AAB2" w14:textId="0A9F1C4D" w:rsidR="006A1DDD" w:rsidRDefault="006A1DDD">
      <w:pPr>
        <w:rPr>
          <w:ins w:id="8585" w:author="chaniaayulestari@outlook.com" w:date="2021-11-13T20:45:00Z"/>
        </w:rPr>
      </w:pPr>
    </w:p>
    <w:p w14:paraId="150D5AD7" w14:textId="3C62ABAB" w:rsidR="006A1DDD" w:rsidRDefault="006A1DDD">
      <w:pPr>
        <w:rPr>
          <w:ins w:id="8586" w:author="chaniaayulestari@outlook.com" w:date="2021-11-13T20:45:00Z"/>
        </w:rPr>
      </w:pPr>
    </w:p>
    <w:p w14:paraId="3060967D" w14:textId="047A0B50" w:rsidR="006A1DDD" w:rsidRDefault="006A1DDD">
      <w:pPr>
        <w:rPr>
          <w:ins w:id="8587" w:author="chaniaayulestari@outlook.com" w:date="2021-11-13T20:45:00Z"/>
        </w:rPr>
      </w:pPr>
    </w:p>
    <w:p w14:paraId="59109DA1" w14:textId="6D7C11B6" w:rsidR="006A1DDD" w:rsidRDefault="006A1DDD">
      <w:pPr>
        <w:rPr>
          <w:ins w:id="8588" w:author="chaniaayulestari@outlook.com" w:date="2021-11-13T20:45:00Z"/>
        </w:rPr>
      </w:pPr>
    </w:p>
    <w:p w14:paraId="4BC0665B" w14:textId="2F2398FC" w:rsidR="006A1DDD" w:rsidRDefault="006A1DDD">
      <w:pPr>
        <w:rPr>
          <w:ins w:id="8589" w:author="chaniaayulestari@outlook.com" w:date="2021-11-13T20:45:00Z"/>
        </w:rPr>
      </w:pPr>
    </w:p>
    <w:p w14:paraId="51570E4B" w14:textId="491C9D4F" w:rsidR="00DF5A0B" w:rsidDel="00E51900" w:rsidRDefault="00DF5A0B">
      <w:pPr>
        <w:rPr>
          <w:ins w:id="8590" w:author="chaniaayulestari@outlook.com" w:date="2021-11-13T16:57:00Z"/>
          <w:del w:id="8591" w:author="Rafi Aziizi" w:date="2021-11-13T18:38:00Z"/>
        </w:rPr>
        <w:pPrChange w:id="8592" w:author="Rafi Aziizi" w:date="2021-11-13T18:38:00Z">
          <w:pPr>
            <w:pStyle w:val="ListParagraph"/>
            <w:ind w:left="426"/>
          </w:pPr>
        </w:pPrChange>
      </w:pPr>
    </w:p>
    <w:p w14:paraId="1ECD09EB" w14:textId="69CBB39E" w:rsidR="00DF5A0B" w:rsidDel="00E51900" w:rsidRDefault="00DF5A0B">
      <w:pPr>
        <w:rPr>
          <w:ins w:id="8593" w:author="chaniaayulestari@outlook.com" w:date="2021-11-13T16:57:00Z"/>
          <w:del w:id="8594" w:author="Rafi Aziizi" w:date="2021-11-13T18:38:00Z"/>
        </w:rPr>
        <w:pPrChange w:id="8595" w:author="Rafi Aziizi" w:date="2021-11-13T18:38:00Z">
          <w:pPr>
            <w:pStyle w:val="ListParagraph"/>
            <w:ind w:left="426"/>
          </w:pPr>
        </w:pPrChange>
      </w:pPr>
    </w:p>
    <w:p w14:paraId="62A9B32F" w14:textId="46B69F05" w:rsidR="00DF5A0B" w:rsidDel="00E51900" w:rsidRDefault="00DF5A0B">
      <w:pPr>
        <w:rPr>
          <w:ins w:id="8596" w:author="chaniaayulestari@outlook.com" w:date="2021-11-13T16:57:00Z"/>
          <w:del w:id="8597" w:author="Rafi Aziizi" w:date="2021-11-13T18:38:00Z"/>
        </w:rPr>
        <w:pPrChange w:id="8598" w:author="Rafi Aziizi" w:date="2021-11-13T18:38:00Z">
          <w:pPr>
            <w:pStyle w:val="ListParagraph"/>
            <w:ind w:left="426"/>
          </w:pPr>
        </w:pPrChange>
      </w:pPr>
    </w:p>
    <w:p w14:paraId="37A84800" w14:textId="66FF6EDC" w:rsidR="00DF5A0B" w:rsidDel="00E51900" w:rsidRDefault="00DF5A0B">
      <w:pPr>
        <w:rPr>
          <w:ins w:id="8599" w:author="chaniaayulestari@outlook.com" w:date="2021-11-13T16:57:00Z"/>
          <w:del w:id="8600" w:author="Rafi Aziizi" w:date="2021-11-13T18:38:00Z"/>
        </w:rPr>
        <w:pPrChange w:id="8601" w:author="Rafi Aziizi" w:date="2021-11-13T18:38:00Z">
          <w:pPr>
            <w:pStyle w:val="ListParagraph"/>
            <w:ind w:left="426"/>
          </w:pPr>
        </w:pPrChange>
      </w:pPr>
    </w:p>
    <w:p w14:paraId="7FC9619A" w14:textId="704CEB46" w:rsidR="00DF5A0B" w:rsidDel="00E51900" w:rsidRDefault="00DF5A0B">
      <w:pPr>
        <w:rPr>
          <w:ins w:id="8602" w:author="chaniaayulestari@outlook.com" w:date="2021-11-13T16:57:00Z"/>
          <w:del w:id="8603" w:author="Rafi Aziizi" w:date="2021-11-13T18:38:00Z"/>
        </w:rPr>
        <w:pPrChange w:id="8604" w:author="Rafi Aziizi" w:date="2021-11-13T18:38:00Z">
          <w:pPr>
            <w:pStyle w:val="ListParagraph"/>
            <w:ind w:left="426"/>
          </w:pPr>
        </w:pPrChange>
      </w:pPr>
    </w:p>
    <w:p w14:paraId="3119C4FC" w14:textId="51EAD836" w:rsidR="00DF5A0B" w:rsidDel="00E51900" w:rsidRDefault="00DF5A0B">
      <w:pPr>
        <w:rPr>
          <w:ins w:id="8605" w:author="chaniaayulestari@outlook.com" w:date="2021-11-13T16:57:00Z"/>
          <w:del w:id="8606" w:author="Rafi Aziizi" w:date="2021-11-13T18:38:00Z"/>
        </w:rPr>
        <w:pPrChange w:id="8607" w:author="Rafi Aziizi" w:date="2021-11-13T18:38:00Z">
          <w:pPr>
            <w:pStyle w:val="ListParagraph"/>
            <w:ind w:left="426"/>
          </w:pPr>
        </w:pPrChange>
      </w:pPr>
    </w:p>
    <w:p w14:paraId="4F904B11" w14:textId="39756C28" w:rsidR="00DF5A0B" w:rsidDel="00E51900" w:rsidRDefault="00DF5A0B">
      <w:pPr>
        <w:rPr>
          <w:ins w:id="8608" w:author="chaniaayulestari@outlook.com" w:date="2021-11-13T16:57:00Z"/>
          <w:del w:id="8609" w:author="Rafi Aziizi" w:date="2021-11-13T18:38:00Z"/>
        </w:rPr>
        <w:pPrChange w:id="8610" w:author="Rafi Aziizi" w:date="2021-11-13T18:38:00Z">
          <w:pPr>
            <w:pStyle w:val="ListParagraph"/>
            <w:ind w:left="426"/>
          </w:pPr>
        </w:pPrChange>
      </w:pPr>
    </w:p>
    <w:p w14:paraId="2DACD98A" w14:textId="5B2256FA" w:rsidR="00DF5A0B" w:rsidRDefault="00DF5A0B">
      <w:pPr>
        <w:rPr>
          <w:ins w:id="8611" w:author="chaniaayulestari@outlook.com" w:date="2021-11-13T16:57:00Z"/>
        </w:rPr>
        <w:pPrChange w:id="8612"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8613" w:author="Rafi Aziizi" w:date="2021-11-13T18:38:00Z"/>
          <w:b/>
          <w:bCs/>
        </w:rPr>
      </w:pPr>
      <w:ins w:id="8614" w:author="Rafi Aziizi" w:date="2021-11-13T12:11:00Z">
        <w:r w:rsidRPr="002040D9">
          <w:rPr>
            <w:b/>
            <w:bCs/>
            <w:rPrChange w:id="8615" w:author="chaniaayulestari@outlook.com" w:date="2021-11-13T15:21:00Z">
              <w:rPr/>
            </w:rPrChange>
          </w:rPr>
          <w:t>Edit Laporan Siswa Bermasalah</w:t>
        </w:r>
      </w:ins>
    </w:p>
    <w:p w14:paraId="2BD6B8CE" w14:textId="77777777" w:rsidR="006A1DDD" w:rsidRDefault="0008241A">
      <w:pPr>
        <w:keepNext/>
        <w:rPr>
          <w:ins w:id="8616" w:author="chaniaayulestari@outlook.com" w:date="2021-11-13T20:46:00Z"/>
        </w:rPr>
      </w:pPr>
      <w:ins w:id="8617" w:author="Rafi Aziizi" w:date="2021-11-13T18:46:00Z">
        <w:r>
          <w:rPr>
            <w:noProof/>
          </w:rPr>
          <w:drawing>
            <wp:inline distT="0" distB="0" distL="0" distR="0" wp14:anchorId="4C01179F" wp14:editId="2C746D48">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4B8EFA4D" w:rsidR="00224DD9" w:rsidRDefault="006A1DDD">
      <w:pPr>
        <w:pStyle w:val="Caption"/>
        <w:jc w:val="center"/>
        <w:rPr>
          <w:ins w:id="8618" w:author="chaniaayulestari@outlook.com" w:date="2021-11-13T19:48:00Z"/>
        </w:rPr>
        <w:pPrChange w:id="8619" w:author="chaniaayulestari@outlook.com" w:date="2021-11-13T20:46:00Z">
          <w:pPr/>
        </w:pPrChange>
      </w:pPr>
      <w:bookmarkStart w:id="8620" w:name="_Toc87731482"/>
      <w:ins w:id="8621" w:author="chaniaayulestari@outlook.com" w:date="2021-11-13T20:46:00Z">
        <w:r>
          <w:t xml:space="preserve">Gambar 3. </w:t>
        </w:r>
        <w:r>
          <w:fldChar w:fldCharType="begin"/>
        </w:r>
        <w:r>
          <w:instrText xml:space="preserve"> SEQ Gambar___3. \* ARABIC </w:instrText>
        </w:r>
      </w:ins>
      <w:r>
        <w:fldChar w:fldCharType="separate"/>
      </w:r>
      <w:ins w:id="8622" w:author="Rafi Aziizi" w:date="2021-11-14T10:19:00Z">
        <w:r w:rsidR="00ED47C8">
          <w:rPr>
            <w:noProof/>
          </w:rPr>
          <w:t>50</w:t>
        </w:r>
      </w:ins>
      <w:ins w:id="8623" w:author="chaniaayulestari@outlook.com" w:date="2021-11-13T21:25:00Z">
        <w:del w:id="8624" w:author="Rafi Aziizi" w:date="2021-11-14T09:53:00Z">
          <w:r w:rsidR="00B46735" w:rsidDel="00590A19">
            <w:rPr>
              <w:noProof/>
            </w:rPr>
            <w:delText>47</w:delText>
          </w:r>
        </w:del>
      </w:ins>
      <w:ins w:id="8625" w:author="chaniaayulestari@outlook.com" w:date="2021-11-13T20:46:00Z">
        <w:r>
          <w:fldChar w:fldCharType="end"/>
        </w:r>
        <w:r>
          <w:t xml:space="preserve"> </w:t>
        </w:r>
        <w:r w:rsidRPr="004E2CC3">
          <w:t xml:space="preserve">Sequence Diagram </w:t>
        </w:r>
        <w:r>
          <w:t xml:space="preserve"> Edit Laporan Siswa Bermasalah</w:t>
        </w:r>
      </w:ins>
      <w:bookmarkEnd w:id="8620"/>
    </w:p>
    <w:p w14:paraId="639A1FBB" w14:textId="07F7B108" w:rsidR="00E51900" w:rsidRPr="00E51900" w:rsidDel="006A1DDD" w:rsidRDefault="00E51900">
      <w:pPr>
        <w:pStyle w:val="Caption"/>
        <w:jc w:val="center"/>
        <w:rPr>
          <w:ins w:id="8626" w:author="Rafi Aziizi" w:date="2021-11-13T11:33:00Z"/>
          <w:del w:id="8627" w:author="chaniaayulestari@outlook.com" w:date="2021-11-13T20:46:00Z"/>
          <w:b/>
          <w:bCs/>
          <w:rPrChange w:id="8628" w:author="Rafi Aziizi" w:date="2021-11-13T18:38:00Z">
            <w:rPr>
              <w:ins w:id="8629" w:author="Rafi Aziizi" w:date="2021-11-13T11:33:00Z"/>
              <w:del w:id="8630" w:author="chaniaayulestari@outlook.com" w:date="2021-11-13T20:46:00Z"/>
            </w:rPr>
          </w:rPrChange>
        </w:rPr>
        <w:pPrChange w:id="8631"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8632" w:author="Rafi Aziizi" w:date="2021-11-12T10:48:00Z"/>
          <w:b/>
          <w:bCs/>
          <w:lang w:val="id-ID"/>
          <w:rPrChange w:id="8633" w:author="Rafi Aziizi" w:date="2021-11-13T12:04:00Z">
            <w:rPr>
              <w:del w:id="8634" w:author="Rafi Aziizi" w:date="2021-11-12T10:48:00Z"/>
              <w:lang w:val="id-ID"/>
            </w:rPr>
          </w:rPrChange>
        </w:rPr>
      </w:pPr>
    </w:p>
    <w:p w14:paraId="66298CFF" w14:textId="77777777" w:rsidR="00194DFD" w:rsidRPr="004822D0" w:rsidDel="007C5FA9" w:rsidRDefault="00194DFD" w:rsidP="0083024D">
      <w:pPr>
        <w:jc w:val="center"/>
        <w:rPr>
          <w:del w:id="8635" w:author="Rafi Aziizi" w:date="2021-11-12T10:48:00Z"/>
          <w:b/>
          <w:bCs/>
          <w:lang w:val="id-ID"/>
          <w:rPrChange w:id="8636" w:author="Rafi Aziizi" w:date="2021-11-13T12:04:00Z">
            <w:rPr>
              <w:del w:id="8637" w:author="Rafi Aziizi" w:date="2021-11-12T10:48:00Z"/>
              <w:lang w:val="id-ID"/>
            </w:rPr>
          </w:rPrChange>
        </w:rPr>
      </w:pPr>
    </w:p>
    <w:p w14:paraId="68CD2D11" w14:textId="77777777" w:rsidR="00194DFD" w:rsidRPr="004822D0" w:rsidDel="007C5FA9" w:rsidRDefault="00194DFD" w:rsidP="0083024D">
      <w:pPr>
        <w:jc w:val="center"/>
        <w:rPr>
          <w:del w:id="8638" w:author="Rafi Aziizi" w:date="2021-11-12T10:48:00Z"/>
          <w:b/>
          <w:bCs/>
          <w:lang w:val="id-ID"/>
          <w:rPrChange w:id="8639" w:author="Rafi Aziizi" w:date="2021-11-13T12:04:00Z">
            <w:rPr>
              <w:del w:id="8640" w:author="Rafi Aziizi" w:date="2021-11-12T10:48:00Z"/>
              <w:lang w:val="id-ID"/>
            </w:rPr>
          </w:rPrChange>
        </w:rPr>
      </w:pPr>
    </w:p>
    <w:p w14:paraId="126AC7FA" w14:textId="77777777" w:rsidR="00194DFD" w:rsidRPr="004822D0" w:rsidDel="007C5FA9" w:rsidRDefault="00194DFD" w:rsidP="0083024D">
      <w:pPr>
        <w:jc w:val="center"/>
        <w:rPr>
          <w:del w:id="8641" w:author="Rafi Aziizi" w:date="2021-11-12T10:48:00Z"/>
          <w:b/>
          <w:bCs/>
          <w:lang w:val="id-ID"/>
          <w:rPrChange w:id="8642" w:author="Rafi Aziizi" w:date="2021-11-13T12:04:00Z">
            <w:rPr>
              <w:del w:id="8643" w:author="Rafi Aziizi" w:date="2021-11-12T10:48:00Z"/>
              <w:lang w:val="id-ID"/>
            </w:rPr>
          </w:rPrChange>
        </w:rPr>
      </w:pPr>
    </w:p>
    <w:p w14:paraId="3406827F" w14:textId="77777777" w:rsidR="00194DFD" w:rsidRPr="004822D0" w:rsidDel="007C5FA9" w:rsidRDefault="00194DFD">
      <w:pPr>
        <w:ind w:firstLine="426"/>
        <w:rPr>
          <w:del w:id="8644" w:author="Rafi Aziizi" w:date="2021-11-12T10:48:00Z"/>
          <w:b/>
          <w:bCs/>
          <w:lang w:val="id-ID"/>
          <w:rPrChange w:id="8645" w:author="Rafi Aziizi" w:date="2021-11-13T12:04:00Z">
            <w:rPr>
              <w:del w:id="8646" w:author="Rafi Aziizi" w:date="2021-11-12T10:48:00Z"/>
              <w:lang w:val="id-ID"/>
            </w:rPr>
          </w:rPrChange>
        </w:rPr>
        <w:pPrChange w:id="8647" w:author="Rafi Aziizi" w:date="2021-11-12T10:48:00Z">
          <w:pPr>
            <w:jc w:val="center"/>
          </w:pPr>
        </w:pPrChange>
      </w:pPr>
    </w:p>
    <w:p w14:paraId="53B0D51B" w14:textId="77777777" w:rsidR="00194DFD" w:rsidRPr="004822D0" w:rsidDel="007C5FA9" w:rsidRDefault="00194DFD">
      <w:pPr>
        <w:rPr>
          <w:del w:id="8648" w:author="Rafi Aziizi" w:date="2021-11-12T10:48:00Z"/>
          <w:b/>
          <w:bCs/>
          <w:lang w:val="id-ID"/>
          <w:rPrChange w:id="8649" w:author="Rafi Aziizi" w:date="2021-11-13T12:04:00Z">
            <w:rPr>
              <w:del w:id="8650" w:author="Rafi Aziizi" w:date="2021-11-12T10:48:00Z"/>
              <w:lang w:val="id-ID"/>
            </w:rPr>
          </w:rPrChange>
        </w:rPr>
        <w:pPrChange w:id="8651" w:author="Rafi Aziizi" w:date="2021-11-12T10:48:00Z">
          <w:pPr>
            <w:jc w:val="center"/>
          </w:pPr>
        </w:pPrChange>
      </w:pPr>
    </w:p>
    <w:p w14:paraId="23C338EC" w14:textId="1046C899" w:rsidR="00194DFD" w:rsidRPr="004822D0" w:rsidDel="00FF5489" w:rsidRDefault="00194DFD">
      <w:pPr>
        <w:rPr>
          <w:del w:id="8652" w:author="Rafi Aziizi" w:date="2021-11-13T11:33:00Z"/>
          <w:b/>
          <w:bCs/>
          <w:lang w:val="id-ID"/>
          <w:rPrChange w:id="8653" w:author="Rafi Aziizi" w:date="2021-11-13T12:04:00Z">
            <w:rPr>
              <w:del w:id="8654" w:author="Rafi Aziizi" w:date="2021-11-13T11:33:00Z"/>
              <w:lang w:val="id-ID"/>
            </w:rPr>
          </w:rPrChange>
        </w:rPr>
        <w:pPrChange w:id="8655" w:author="Rafi Aziizi" w:date="2021-11-12T10:48:00Z">
          <w:pPr>
            <w:jc w:val="center"/>
          </w:pPr>
        </w:pPrChange>
      </w:pPr>
    </w:p>
    <w:p w14:paraId="1DD4EA15" w14:textId="35C3718C" w:rsidR="00194DFD" w:rsidRPr="004822D0" w:rsidDel="00FE2102" w:rsidRDefault="007A54E1" w:rsidP="0083024D">
      <w:pPr>
        <w:jc w:val="center"/>
        <w:rPr>
          <w:del w:id="8656" w:author="chaniaayulestari@outlook.com" w:date="2021-11-12T16:35:00Z"/>
          <w:b/>
          <w:bCs/>
          <w:lang w:val="id-ID"/>
          <w:rPrChange w:id="8657" w:author="Rafi Aziizi" w:date="2021-11-13T12:04:00Z">
            <w:rPr>
              <w:del w:id="8658" w:author="chaniaayulestari@outlook.com" w:date="2021-11-12T16:35:00Z"/>
              <w:lang w:val="id-ID"/>
            </w:rPr>
          </w:rPrChange>
        </w:rPr>
      </w:pPr>
      <w:del w:id="8659" w:author="chaniaayulestari@outlook.com" w:date="2021-11-12T16:35:00Z">
        <w:r>
          <w:rPr>
            <w:noProof/>
          </w:rPr>
          <w:pict w14:anchorId="46408F3A">
            <v:shape id="Text Box 87" o:spid="_x0000_s2149" type="#_x0000_t202" style="position:absolute;left:0;text-align:left;margin-left:1.5pt;margin-top:419.4pt;width:393.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1fCXAjECAABnBAAADgAAAAAAAAAAAAAAAAAu&#10;AgAAZHJzL2Uyb0RvYy54bWxQSwECLQAUAAYACAAAACEA+Or/i98AAAAJAQAADwAAAAAAAAAAAAAA&#10;AACLBAAAZHJzL2Rvd25yZXYueG1sUEsFBgAAAAAEAAQA8wAAAJcFAAAAAA==&#10;" stroked="f">
              <v:textbox style="mso-next-textbox:#Text Box 87;mso-fit-shape-to-text:t" inset="0,0,0,0">
                <w:txbxContent>
                  <w:p w14:paraId="27FEC3DE" w14:textId="424D10A5" w:rsidR="004A4F76" w:rsidRPr="005601DB" w:rsidRDefault="004A4F76" w:rsidP="00194DFD">
                    <w:pPr>
                      <w:pStyle w:val="Caption"/>
                      <w:jc w:val="center"/>
                      <w:rPr>
                        <w:noProof/>
                        <w:sz w:val="24"/>
                        <w:szCs w:val="24"/>
                      </w:rPr>
                    </w:pPr>
                    <w:r>
                      <w:t xml:space="preserve">Gambar 3. </w:t>
                    </w:r>
                    <w:ins w:id="8660" w:author="chaniaayulestari@outlook.com" w:date="2021-11-13T13:45:00Z">
                      <w:r>
                        <w:fldChar w:fldCharType="begin"/>
                      </w:r>
                      <w:r>
                        <w:instrText xml:space="preserve"> SEQ Gambar_3. \* ARABIC </w:instrText>
                      </w:r>
                    </w:ins>
                    <w:r>
                      <w:fldChar w:fldCharType="separate"/>
                    </w:r>
                    <w:ins w:id="8661" w:author="chaniaayulestari@outlook.com" w:date="2021-11-13T13:45:00Z">
                      <w:r>
                        <w:rPr>
                          <w:noProof/>
                        </w:rPr>
                        <w:t>13</w:t>
                      </w:r>
                      <w:r>
                        <w:fldChar w:fldCharType="end"/>
                      </w:r>
                    </w:ins>
                    <w:del w:id="86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w:r>
        <w:r w:rsidR="00194DFD" w:rsidRPr="004822D0" w:rsidDel="00FE2102">
          <w:rPr>
            <w:b/>
            <w:bCs/>
            <w:noProof/>
            <w:rPrChange w:id="8663" w:author="Rafi Aziizi" w:date="2021-11-13T12:04:00Z">
              <w:rPr>
                <w:noProof/>
              </w:rPr>
            </w:rPrChange>
          </w:rPr>
          <w:drawing>
            <wp:inline distT="0" distB="0" distL="0" distR="0" wp14:anchorId="29789973" wp14:editId="09913EA6">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8664" w:author="Rafi Aziizi" w:date="2021-11-12T10:49:00Z"/>
          <w:b/>
          <w:bCs/>
          <w:lang w:val="id-ID"/>
          <w:rPrChange w:id="8665" w:author="Rafi Aziizi" w:date="2021-11-13T12:04:00Z">
            <w:rPr>
              <w:del w:id="8666" w:author="Rafi Aziizi" w:date="2021-11-12T10:49:00Z"/>
              <w:lang w:val="id-ID"/>
            </w:rPr>
          </w:rPrChange>
        </w:rPr>
      </w:pPr>
    </w:p>
    <w:p w14:paraId="712AC1C5" w14:textId="31487108" w:rsidR="00A2766B" w:rsidRPr="004822D0" w:rsidDel="007C5FA9" w:rsidRDefault="00A2766B">
      <w:pPr>
        <w:rPr>
          <w:del w:id="8667" w:author="Rafi Aziizi" w:date="2021-11-12T10:49:00Z"/>
          <w:b/>
          <w:bCs/>
          <w:lang w:val="id-ID"/>
          <w:rPrChange w:id="8668" w:author="Rafi Aziizi" w:date="2021-11-13T12:04:00Z">
            <w:rPr>
              <w:del w:id="8669" w:author="Rafi Aziizi" w:date="2021-11-12T10:49:00Z"/>
              <w:lang w:val="id-ID"/>
            </w:rPr>
          </w:rPrChange>
        </w:rPr>
        <w:pPrChange w:id="8670" w:author="Rafi Aziizi" w:date="2021-11-12T10:49:00Z">
          <w:pPr>
            <w:jc w:val="center"/>
          </w:pPr>
        </w:pPrChange>
      </w:pPr>
    </w:p>
    <w:p w14:paraId="03EE534E" w14:textId="43250763" w:rsidR="00194DFD" w:rsidRPr="004822D0" w:rsidDel="007C5FA9" w:rsidRDefault="00194DFD">
      <w:pPr>
        <w:rPr>
          <w:del w:id="8671" w:author="Rafi Aziizi" w:date="2021-11-12T10:49:00Z"/>
          <w:b/>
          <w:bCs/>
          <w:lang w:val="id-ID"/>
          <w:rPrChange w:id="8672" w:author="Rafi Aziizi" w:date="2021-11-13T12:04:00Z">
            <w:rPr>
              <w:del w:id="8673" w:author="Rafi Aziizi" w:date="2021-11-12T10:49:00Z"/>
              <w:lang w:val="id-ID"/>
            </w:rPr>
          </w:rPrChange>
        </w:rPr>
        <w:pPrChange w:id="8674" w:author="Rafi Aziizi" w:date="2021-11-12T10:49:00Z">
          <w:pPr>
            <w:jc w:val="center"/>
          </w:pPr>
        </w:pPrChange>
      </w:pPr>
    </w:p>
    <w:p w14:paraId="67DABC72" w14:textId="7E9945BD" w:rsidR="00194DFD" w:rsidRPr="004822D0" w:rsidDel="007C5FA9" w:rsidRDefault="00194DFD">
      <w:pPr>
        <w:rPr>
          <w:del w:id="8675" w:author="Rafi Aziizi" w:date="2021-11-12T10:49:00Z"/>
          <w:b/>
          <w:bCs/>
          <w:lang w:val="id-ID"/>
          <w:rPrChange w:id="8676" w:author="Rafi Aziizi" w:date="2021-11-13T12:04:00Z">
            <w:rPr>
              <w:del w:id="8677" w:author="Rafi Aziizi" w:date="2021-11-12T10:49:00Z"/>
              <w:lang w:val="id-ID"/>
            </w:rPr>
          </w:rPrChange>
        </w:rPr>
        <w:pPrChange w:id="8678" w:author="Rafi Aziizi" w:date="2021-11-12T10:49:00Z">
          <w:pPr>
            <w:jc w:val="center"/>
          </w:pPr>
        </w:pPrChange>
      </w:pPr>
    </w:p>
    <w:p w14:paraId="347261D6" w14:textId="59156FA0" w:rsidR="00194DFD" w:rsidRPr="004822D0" w:rsidDel="007C5FA9" w:rsidRDefault="00194DFD">
      <w:pPr>
        <w:rPr>
          <w:del w:id="8679" w:author="Rafi Aziizi" w:date="2021-11-12T10:49:00Z"/>
          <w:b/>
          <w:bCs/>
          <w:lang w:val="id-ID"/>
          <w:rPrChange w:id="8680" w:author="Rafi Aziizi" w:date="2021-11-13T12:04:00Z">
            <w:rPr>
              <w:del w:id="8681" w:author="Rafi Aziizi" w:date="2021-11-12T10:49:00Z"/>
              <w:lang w:val="id-ID"/>
            </w:rPr>
          </w:rPrChange>
        </w:rPr>
        <w:pPrChange w:id="8682" w:author="Rafi Aziizi" w:date="2021-11-12T10:49:00Z">
          <w:pPr>
            <w:jc w:val="center"/>
          </w:pPr>
        </w:pPrChange>
      </w:pPr>
    </w:p>
    <w:p w14:paraId="200D187B" w14:textId="266832A8" w:rsidR="00194DFD" w:rsidRPr="004822D0" w:rsidDel="007C5FA9" w:rsidRDefault="00194DFD">
      <w:pPr>
        <w:rPr>
          <w:del w:id="8683" w:author="Rafi Aziizi" w:date="2021-11-12T10:49:00Z"/>
          <w:b/>
          <w:bCs/>
          <w:lang w:val="id-ID"/>
          <w:rPrChange w:id="8684" w:author="Rafi Aziizi" w:date="2021-11-13T12:04:00Z">
            <w:rPr>
              <w:del w:id="8685" w:author="Rafi Aziizi" w:date="2021-11-12T10:49:00Z"/>
              <w:lang w:val="id-ID"/>
            </w:rPr>
          </w:rPrChange>
        </w:rPr>
        <w:pPrChange w:id="8686" w:author="Rafi Aziizi" w:date="2021-11-12T10:49:00Z">
          <w:pPr>
            <w:jc w:val="center"/>
          </w:pPr>
        </w:pPrChange>
      </w:pPr>
    </w:p>
    <w:p w14:paraId="53F20B99" w14:textId="066C0F3B" w:rsidR="00194DFD" w:rsidRPr="004822D0" w:rsidDel="007C5FA9" w:rsidRDefault="00194DFD">
      <w:pPr>
        <w:rPr>
          <w:del w:id="8687" w:author="Rafi Aziizi" w:date="2021-11-12T10:49:00Z"/>
          <w:b/>
          <w:bCs/>
          <w:lang w:val="id-ID"/>
          <w:rPrChange w:id="8688" w:author="Rafi Aziizi" w:date="2021-11-13T12:04:00Z">
            <w:rPr>
              <w:del w:id="8689" w:author="Rafi Aziizi" w:date="2021-11-12T10:49:00Z"/>
              <w:lang w:val="id-ID"/>
            </w:rPr>
          </w:rPrChange>
        </w:rPr>
        <w:pPrChange w:id="8690" w:author="Rafi Aziizi" w:date="2021-11-12T10:49:00Z">
          <w:pPr>
            <w:jc w:val="center"/>
          </w:pPr>
        </w:pPrChange>
      </w:pPr>
    </w:p>
    <w:p w14:paraId="1662B3D3" w14:textId="7A9106BF" w:rsidR="00194DFD" w:rsidRPr="004822D0" w:rsidDel="007C5FA9" w:rsidRDefault="00194DFD">
      <w:pPr>
        <w:rPr>
          <w:del w:id="8691" w:author="Rafi Aziizi" w:date="2021-11-12T10:49:00Z"/>
          <w:b/>
          <w:bCs/>
          <w:lang w:val="id-ID"/>
          <w:rPrChange w:id="8692" w:author="Rafi Aziizi" w:date="2021-11-13T12:04:00Z">
            <w:rPr>
              <w:del w:id="8693" w:author="Rafi Aziizi" w:date="2021-11-12T10:49:00Z"/>
              <w:lang w:val="id-ID"/>
            </w:rPr>
          </w:rPrChange>
        </w:rPr>
        <w:pPrChange w:id="8694" w:author="Rafi Aziizi" w:date="2021-11-12T10:49:00Z">
          <w:pPr>
            <w:jc w:val="center"/>
          </w:pPr>
        </w:pPrChange>
      </w:pPr>
    </w:p>
    <w:p w14:paraId="0D649402" w14:textId="28BCD60F" w:rsidR="00194DFD" w:rsidRPr="004822D0" w:rsidDel="007C5FA9" w:rsidRDefault="00194DFD">
      <w:pPr>
        <w:rPr>
          <w:del w:id="8695" w:author="Rafi Aziizi" w:date="2021-11-12T10:49:00Z"/>
          <w:b/>
          <w:bCs/>
          <w:lang w:val="id-ID"/>
          <w:rPrChange w:id="8696" w:author="Rafi Aziizi" w:date="2021-11-13T12:04:00Z">
            <w:rPr>
              <w:del w:id="8697" w:author="Rafi Aziizi" w:date="2021-11-12T10:49:00Z"/>
              <w:lang w:val="id-ID"/>
            </w:rPr>
          </w:rPrChange>
        </w:rPr>
        <w:pPrChange w:id="8698" w:author="Rafi Aziizi" w:date="2021-11-12T10:49:00Z">
          <w:pPr>
            <w:jc w:val="center"/>
          </w:pPr>
        </w:pPrChange>
      </w:pPr>
    </w:p>
    <w:p w14:paraId="0EBC088C" w14:textId="6F6CBCE9" w:rsidR="00194DFD" w:rsidRPr="004822D0" w:rsidDel="007C5FA9" w:rsidRDefault="00194DFD">
      <w:pPr>
        <w:rPr>
          <w:del w:id="8699" w:author="Rafi Aziizi" w:date="2021-11-12T10:49:00Z"/>
          <w:b/>
          <w:bCs/>
          <w:lang w:val="id-ID"/>
          <w:rPrChange w:id="8700" w:author="Rafi Aziizi" w:date="2021-11-13T12:04:00Z">
            <w:rPr>
              <w:del w:id="8701" w:author="Rafi Aziizi" w:date="2021-11-12T10:49:00Z"/>
              <w:lang w:val="id-ID"/>
            </w:rPr>
          </w:rPrChange>
        </w:rPr>
        <w:pPrChange w:id="8702" w:author="Rafi Aziizi" w:date="2021-11-12T10:49:00Z">
          <w:pPr>
            <w:jc w:val="center"/>
          </w:pPr>
        </w:pPrChange>
      </w:pPr>
    </w:p>
    <w:p w14:paraId="53971D30" w14:textId="2CA86646" w:rsidR="00194DFD" w:rsidRPr="004822D0" w:rsidDel="007C5FA9" w:rsidRDefault="00194DFD">
      <w:pPr>
        <w:rPr>
          <w:del w:id="8703" w:author="Rafi Aziizi" w:date="2021-11-12T10:49:00Z"/>
          <w:b/>
          <w:bCs/>
          <w:lang w:val="id-ID"/>
          <w:rPrChange w:id="8704" w:author="Rafi Aziizi" w:date="2021-11-13T12:04:00Z">
            <w:rPr>
              <w:del w:id="8705" w:author="Rafi Aziizi" w:date="2021-11-12T10:49:00Z"/>
              <w:lang w:val="id-ID"/>
            </w:rPr>
          </w:rPrChange>
        </w:rPr>
        <w:pPrChange w:id="8706" w:author="Rafi Aziizi" w:date="2021-11-12T10:49:00Z">
          <w:pPr>
            <w:jc w:val="center"/>
          </w:pPr>
        </w:pPrChange>
      </w:pPr>
    </w:p>
    <w:p w14:paraId="3FB9FD58" w14:textId="47C4D0ED" w:rsidR="00194DFD" w:rsidRPr="004822D0" w:rsidDel="007C5FA9" w:rsidRDefault="00194DFD" w:rsidP="0083024D">
      <w:pPr>
        <w:jc w:val="center"/>
        <w:rPr>
          <w:del w:id="8707" w:author="Rafi Aziizi" w:date="2021-11-12T10:49:00Z"/>
          <w:b/>
          <w:bCs/>
          <w:lang w:val="id-ID"/>
          <w:rPrChange w:id="8708" w:author="Rafi Aziizi" w:date="2021-11-13T12:04:00Z">
            <w:rPr>
              <w:del w:id="8709" w:author="Rafi Aziizi" w:date="2021-11-12T10:49:00Z"/>
              <w:lang w:val="id-ID"/>
            </w:rPr>
          </w:rPrChange>
        </w:rPr>
      </w:pPr>
    </w:p>
    <w:p w14:paraId="6DFE32E7" w14:textId="148AD307" w:rsidR="00194DFD" w:rsidRPr="004822D0" w:rsidDel="007C5FA9" w:rsidRDefault="00194DFD" w:rsidP="0083024D">
      <w:pPr>
        <w:jc w:val="center"/>
        <w:rPr>
          <w:del w:id="8710" w:author="Rafi Aziizi" w:date="2021-11-12T10:49:00Z"/>
          <w:b/>
          <w:bCs/>
          <w:lang w:val="id-ID"/>
          <w:rPrChange w:id="8711" w:author="Rafi Aziizi" w:date="2021-11-13T12:04:00Z">
            <w:rPr>
              <w:del w:id="8712" w:author="Rafi Aziizi" w:date="2021-11-12T10:49:00Z"/>
              <w:lang w:val="id-ID"/>
            </w:rPr>
          </w:rPrChange>
        </w:rPr>
      </w:pPr>
    </w:p>
    <w:p w14:paraId="5ECA879E" w14:textId="4C3269FE" w:rsidR="00194DFD" w:rsidRPr="004822D0" w:rsidDel="007C5FA9" w:rsidRDefault="00194DFD" w:rsidP="0083024D">
      <w:pPr>
        <w:jc w:val="center"/>
        <w:rPr>
          <w:del w:id="8713" w:author="Rafi Aziizi" w:date="2021-11-12T10:49:00Z"/>
          <w:b/>
          <w:bCs/>
          <w:lang w:val="id-ID"/>
          <w:rPrChange w:id="8714" w:author="Rafi Aziizi" w:date="2021-11-13T12:04:00Z">
            <w:rPr>
              <w:del w:id="8715" w:author="Rafi Aziizi" w:date="2021-11-12T10:49:00Z"/>
              <w:lang w:val="id-ID"/>
            </w:rPr>
          </w:rPrChange>
        </w:rPr>
      </w:pPr>
    </w:p>
    <w:p w14:paraId="0E81666E" w14:textId="15434F59" w:rsidR="00194DFD" w:rsidRPr="004822D0" w:rsidDel="007C5FA9" w:rsidRDefault="00194DFD">
      <w:pPr>
        <w:rPr>
          <w:del w:id="8716" w:author="Rafi Aziizi" w:date="2021-11-12T10:49:00Z"/>
          <w:b/>
          <w:bCs/>
          <w:lang w:val="id-ID"/>
          <w:rPrChange w:id="8717" w:author="Rafi Aziizi" w:date="2021-11-13T12:04:00Z">
            <w:rPr>
              <w:del w:id="8718" w:author="Rafi Aziizi" w:date="2021-11-12T10:49:00Z"/>
              <w:lang w:val="id-ID"/>
            </w:rPr>
          </w:rPrChange>
        </w:rPr>
        <w:pPrChange w:id="8719" w:author="Rafi Aziizi" w:date="2021-11-12T10:49:00Z">
          <w:pPr>
            <w:jc w:val="center"/>
          </w:pPr>
        </w:pPrChange>
      </w:pPr>
    </w:p>
    <w:p w14:paraId="5247C473" w14:textId="264855AF" w:rsidR="00194DFD" w:rsidRPr="004822D0" w:rsidDel="007C5FA9" w:rsidRDefault="00194DFD" w:rsidP="0083024D">
      <w:pPr>
        <w:jc w:val="center"/>
        <w:rPr>
          <w:del w:id="8720" w:author="Rafi Aziizi" w:date="2021-11-12T10:49:00Z"/>
          <w:b/>
          <w:bCs/>
          <w:lang w:val="id-ID"/>
          <w:rPrChange w:id="8721" w:author="Rafi Aziizi" w:date="2021-11-13T12:04:00Z">
            <w:rPr>
              <w:del w:id="8722" w:author="Rafi Aziizi" w:date="2021-11-12T10:49:00Z"/>
              <w:lang w:val="id-ID"/>
            </w:rPr>
          </w:rPrChange>
        </w:rPr>
      </w:pPr>
    </w:p>
    <w:p w14:paraId="400BCF40" w14:textId="55837C5D" w:rsidR="00194DFD" w:rsidRPr="004822D0" w:rsidDel="007C5FA9" w:rsidRDefault="00194DFD" w:rsidP="0083024D">
      <w:pPr>
        <w:jc w:val="center"/>
        <w:rPr>
          <w:del w:id="8723" w:author="Rafi Aziizi" w:date="2021-11-12T10:49:00Z"/>
          <w:b/>
          <w:bCs/>
          <w:lang w:val="id-ID"/>
          <w:rPrChange w:id="8724" w:author="Rafi Aziizi" w:date="2021-11-13T12:04:00Z">
            <w:rPr>
              <w:del w:id="8725" w:author="Rafi Aziizi" w:date="2021-11-12T10:49:00Z"/>
              <w:lang w:val="id-ID"/>
            </w:rPr>
          </w:rPrChange>
        </w:rPr>
      </w:pPr>
    </w:p>
    <w:p w14:paraId="37528C55" w14:textId="06FA42E9" w:rsidR="00194DFD" w:rsidRPr="004822D0" w:rsidDel="007C5FA9" w:rsidRDefault="00194DFD" w:rsidP="0083024D">
      <w:pPr>
        <w:jc w:val="center"/>
        <w:rPr>
          <w:del w:id="8726" w:author="Rafi Aziizi" w:date="2021-11-12T10:49:00Z"/>
          <w:b/>
          <w:bCs/>
          <w:lang w:val="id-ID"/>
          <w:rPrChange w:id="8727" w:author="Rafi Aziizi" w:date="2021-11-13T12:04:00Z">
            <w:rPr>
              <w:del w:id="8728" w:author="Rafi Aziizi" w:date="2021-11-12T10:49:00Z"/>
              <w:lang w:val="id-ID"/>
            </w:rPr>
          </w:rPrChange>
        </w:rPr>
      </w:pPr>
    </w:p>
    <w:p w14:paraId="140C3838" w14:textId="33D5719E" w:rsidR="00194DFD" w:rsidRPr="004822D0" w:rsidDel="007C5FA9" w:rsidRDefault="00194DFD" w:rsidP="0083024D">
      <w:pPr>
        <w:jc w:val="center"/>
        <w:rPr>
          <w:del w:id="8729" w:author="Rafi Aziizi" w:date="2021-11-12T10:49:00Z"/>
          <w:b/>
          <w:bCs/>
          <w:lang w:val="id-ID"/>
          <w:rPrChange w:id="8730" w:author="Rafi Aziizi" w:date="2021-11-13T12:04:00Z">
            <w:rPr>
              <w:del w:id="8731" w:author="Rafi Aziizi" w:date="2021-11-12T10:49:00Z"/>
              <w:lang w:val="id-ID"/>
            </w:rPr>
          </w:rPrChange>
        </w:rPr>
      </w:pPr>
    </w:p>
    <w:p w14:paraId="1E7499DC" w14:textId="0058C206" w:rsidR="00194DFD" w:rsidRPr="004822D0" w:rsidDel="00FE2102" w:rsidRDefault="00194DFD">
      <w:pPr>
        <w:rPr>
          <w:del w:id="8732" w:author="chaniaayulestari@outlook.com" w:date="2021-11-12T16:35:00Z"/>
          <w:b/>
          <w:bCs/>
          <w:lang w:val="id-ID"/>
          <w:rPrChange w:id="8733" w:author="Rafi Aziizi" w:date="2021-11-13T12:04:00Z">
            <w:rPr>
              <w:del w:id="8734" w:author="chaniaayulestari@outlook.com" w:date="2021-11-12T16:35:00Z"/>
              <w:lang w:val="id-ID"/>
            </w:rPr>
          </w:rPrChange>
        </w:rPr>
        <w:pPrChange w:id="8735"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8736" w:author="Rafi Aziizi" w:date="2021-11-13T12:04:00Z">
            <w:rPr>
              <w:lang w:val="id-ID"/>
            </w:rPr>
          </w:rPrChange>
        </w:rPr>
      </w:pPr>
      <w:r w:rsidRPr="004822D0">
        <w:rPr>
          <w:b/>
          <w:bCs/>
          <w:rPrChange w:id="8737" w:author="Rafi Aziizi" w:date="2021-11-13T12:04:00Z">
            <w:rPr/>
          </w:rPrChange>
        </w:rPr>
        <w:t>Login</w:t>
      </w:r>
    </w:p>
    <w:p w14:paraId="43E5A1BC" w14:textId="23DD7DCC" w:rsidR="0083024D" w:rsidRPr="0092786F" w:rsidRDefault="0083024D" w:rsidP="0083024D">
      <w:pPr>
        <w:ind w:firstLine="426"/>
        <w:rPr>
          <w:rPrChange w:id="8738"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ins w:id="8739" w:author="Rafi Aziizi" w:date="2021-11-14T10:13:00Z">
        <w:r w:rsidR="00ED47C8">
          <w:t>pada</w:t>
        </w:r>
        <w:r w:rsidR="00ED47C8" w:rsidRPr="005B28D5">
          <w:rPr>
            <w:lang w:val="id-ID"/>
          </w:rPr>
          <w:t xml:space="preserve"> </w:t>
        </w:r>
        <w:r w:rsidR="00ED47C8">
          <w:t>gambar dibawah ini :</w:t>
        </w:r>
      </w:ins>
      <w:del w:id="8740" w:author="Rafi Aziizi" w:date="2021-11-14T10:13:00Z">
        <w:r w:rsidDel="00ED47C8">
          <w:delText>pada</w:delText>
        </w:r>
        <w:r w:rsidRPr="005B28D5" w:rsidDel="00ED47C8">
          <w:rPr>
            <w:lang w:val="id-ID"/>
          </w:rPr>
          <w:delText xml:space="preserve"> Gambar</w:delText>
        </w:r>
      </w:del>
      <w:ins w:id="8741" w:author="chaniaayulestari@outlook.com" w:date="2021-11-14T06:38:00Z">
        <w:del w:id="8742" w:author="Rafi Aziizi" w:date="2021-11-14T10:13:00Z">
          <w:r w:rsidR="0092786F" w:rsidDel="00ED47C8">
            <w:delText xml:space="preserve"> dibawah. </w:delText>
          </w:r>
        </w:del>
      </w:ins>
    </w:p>
    <w:p w14:paraId="6CF77FC6" w14:textId="6E0C1652" w:rsidR="00E8612D" w:rsidRDefault="007A54E1" w:rsidP="002040D9">
      <w:pPr>
        <w:pStyle w:val="ListParagraph"/>
        <w:numPr>
          <w:ilvl w:val="0"/>
          <w:numId w:val="117"/>
        </w:numPr>
        <w:ind w:left="426"/>
        <w:rPr>
          <w:ins w:id="8743" w:author="chaniaayulestari@outlook.com" w:date="2021-11-13T17:49:00Z"/>
          <w:b/>
          <w:bCs/>
        </w:rPr>
      </w:pPr>
      <w:del w:id="8744" w:author="chaniaayulestari@outlook.com" w:date="2021-11-13T20:46:00Z">
        <w:r>
          <w:lastRenderedPageBreak/>
          <w:pict w14:anchorId="2B6DC5F2">
            <v:shape id="_x0000_i1063" type="#_x0000_t75" style="width:396.55pt;height:1.05pt">
              <v:imagedata croptop="-65520f" cropbottom="65520f"/>
            </v:shape>
          </w:pict>
        </w:r>
      </w:del>
      <w:ins w:id="8745" w:author="chaniaayulestari@outlook.com" w:date="2021-11-13T17:50:00Z">
        <w:del w:id="8746" w:author="Rafi Aziizi" w:date="2021-11-13T18:46:00Z">
          <w:r w:rsidR="00405719" w:rsidDel="0008241A">
            <w:rPr>
              <w:noProof/>
            </w:rPr>
            <w:drawing>
              <wp:inline distT="0" distB="0" distL="0" distR="0" wp14:anchorId="232AD765" wp14:editId="241D1177">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8747" w:author="Rafi Aziizi" w:date="2021-11-13T12:15:00Z">
        <w:r w:rsidR="00E8612D" w:rsidRPr="002040D9">
          <w:rPr>
            <w:b/>
            <w:bCs/>
            <w:noProof/>
            <w:rPrChange w:id="8748" w:author="chaniaayulestari@outlook.com" w:date="2021-11-13T15:21:00Z">
              <w:rPr>
                <w:noProof/>
              </w:rPr>
            </w:rPrChange>
          </w:rPr>
          <w:t>Login</w:t>
        </w:r>
      </w:ins>
    </w:p>
    <w:p w14:paraId="30E66437" w14:textId="77777777" w:rsidR="006A1DDD" w:rsidRDefault="0008241A">
      <w:pPr>
        <w:keepNext/>
        <w:rPr>
          <w:ins w:id="8749" w:author="chaniaayulestari@outlook.com" w:date="2021-11-13T20:47:00Z"/>
        </w:rPr>
        <w:pPrChange w:id="8750" w:author="chaniaayulestari@outlook.com" w:date="2021-11-13T20:47:00Z">
          <w:pPr/>
        </w:pPrChange>
      </w:pPr>
      <w:ins w:id="8751" w:author="Rafi Aziizi" w:date="2021-11-13T18:46:00Z">
        <w:r>
          <w:rPr>
            <w:noProof/>
          </w:rPr>
          <w:drawing>
            <wp:inline distT="0" distB="0" distL="0" distR="0" wp14:anchorId="5FB86744" wp14:editId="0A33CDB0">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15CE9B65" w:rsidR="00405719" w:rsidRPr="002040D9" w:rsidRDefault="006A1DDD">
      <w:pPr>
        <w:pStyle w:val="Caption"/>
        <w:jc w:val="center"/>
        <w:rPr>
          <w:ins w:id="8752" w:author="Rafi Aziizi" w:date="2021-11-13T12:15:00Z"/>
          <w:b/>
          <w:bCs/>
          <w:rPrChange w:id="8753" w:author="chaniaayulestari@outlook.com" w:date="2021-11-13T15:21:00Z">
            <w:rPr>
              <w:ins w:id="8754" w:author="Rafi Aziizi" w:date="2021-11-13T12:15:00Z"/>
            </w:rPr>
          </w:rPrChange>
        </w:rPr>
        <w:pPrChange w:id="8755" w:author="chaniaayulestari@outlook.com" w:date="2021-11-13T20:47:00Z">
          <w:pPr>
            <w:pStyle w:val="ListParagraph"/>
            <w:numPr>
              <w:numId w:val="117"/>
            </w:numPr>
            <w:ind w:hanging="360"/>
          </w:pPr>
        </w:pPrChange>
      </w:pPr>
      <w:bookmarkStart w:id="8756" w:name="_Toc87731483"/>
      <w:ins w:id="8757" w:author="chaniaayulestari@outlook.com" w:date="2021-11-13T20:47:00Z">
        <w:r>
          <w:t xml:space="preserve">Gambar 3. </w:t>
        </w:r>
        <w:r>
          <w:fldChar w:fldCharType="begin"/>
        </w:r>
        <w:r>
          <w:instrText xml:space="preserve"> SEQ Gambar___3. \* ARABIC </w:instrText>
        </w:r>
      </w:ins>
      <w:r>
        <w:fldChar w:fldCharType="separate"/>
      </w:r>
      <w:ins w:id="8758" w:author="Rafi Aziizi" w:date="2021-11-14T10:19:00Z">
        <w:r w:rsidR="00ED47C8">
          <w:rPr>
            <w:noProof/>
          </w:rPr>
          <w:t>51</w:t>
        </w:r>
      </w:ins>
      <w:ins w:id="8759" w:author="chaniaayulestari@outlook.com" w:date="2021-11-13T21:25:00Z">
        <w:del w:id="8760" w:author="Rafi Aziizi" w:date="2021-11-14T09:53:00Z">
          <w:r w:rsidR="00B46735" w:rsidDel="00590A19">
            <w:rPr>
              <w:noProof/>
            </w:rPr>
            <w:delText>48</w:delText>
          </w:r>
        </w:del>
      </w:ins>
      <w:ins w:id="8761" w:author="chaniaayulestari@outlook.com" w:date="2021-11-13T20:47:00Z">
        <w:r>
          <w:fldChar w:fldCharType="end"/>
        </w:r>
        <w:r>
          <w:t xml:space="preserve"> </w:t>
        </w:r>
        <w:r w:rsidRPr="00C06F7A">
          <w:t>Sequence Diagram</w:t>
        </w:r>
        <w:r>
          <w:t xml:space="preserve"> Login</w:t>
        </w:r>
      </w:ins>
      <w:bookmarkEnd w:id="8756"/>
    </w:p>
    <w:p w14:paraId="55BE1710" w14:textId="109082F2" w:rsidR="00405719" w:rsidRPr="0008241A" w:rsidDel="0008241A" w:rsidRDefault="007A54E1">
      <w:pPr>
        <w:rPr>
          <w:ins w:id="8762" w:author="chaniaayulestari@outlook.com" w:date="2021-11-13T17:51:00Z"/>
          <w:del w:id="8763" w:author="Rafi Aziizi" w:date="2021-11-13T18:47:00Z"/>
          <w:b/>
          <w:bCs/>
          <w:rPrChange w:id="8764" w:author="Rafi Aziizi" w:date="2021-11-13T18:47:00Z">
            <w:rPr>
              <w:ins w:id="8765" w:author="chaniaayulestari@outlook.com" w:date="2021-11-13T17:51:00Z"/>
              <w:del w:id="8766" w:author="Rafi Aziizi" w:date="2021-11-13T18:47:00Z"/>
            </w:rPr>
          </w:rPrChange>
        </w:rPr>
        <w:pPrChange w:id="8767" w:author="Rafi Aziizi" w:date="2021-11-13T18:47:00Z">
          <w:pPr>
            <w:pStyle w:val="ListParagraph"/>
            <w:ind w:left="426"/>
          </w:pPr>
        </w:pPrChange>
      </w:pPr>
      <w:del w:id="8768" w:author="chaniaayulestari@outlook.com" w:date="2021-11-13T21:24:00Z">
        <w:r>
          <w:pict w14:anchorId="1F4C0504">
            <v:shape id="Text Box 523" o:spid="_x0000_s232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3;mso-fit-shape-to-text:t" inset="0,0,0,0">
                <w:txbxContent>
                  <w:p w14:paraId="634A4182" w14:textId="5B0F58D9" w:rsidR="004A4F76" w:rsidRPr="00F9183A" w:rsidRDefault="004A4F76">
                    <w:pPr>
                      <w:pStyle w:val="Caption"/>
                      <w:jc w:val="center"/>
                      <w:rPr>
                        <w:noProof/>
                      </w:rPr>
                      <w:pPrChange w:id="8769" w:author="chaniaayulestari@outlook.com" w:date="2021-11-13T17:52:00Z">
                        <w:pPr>
                          <w:pStyle w:val="ListParagraph"/>
                          <w:numPr>
                            <w:numId w:val="117"/>
                          </w:numPr>
                          <w:ind w:left="426" w:hanging="360"/>
                        </w:pPr>
                      </w:pPrChange>
                    </w:pPr>
                    <w:bookmarkStart w:id="8770" w:name="_Toc87729223"/>
                    <w:ins w:id="8771" w:author="chaniaayulestari@outlook.com" w:date="2021-11-13T17:52:00Z">
                      <w:r>
                        <w:t xml:space="preserve">Gambar 3. </w:t>
                      </w:r>
                      <w:r>
                        <w:fldChar w:fldCharType="begin"/>
                      </w:r>
                      <w:r>
                        <w:instrText xml:space="preserve"> SEQ Gambar__3. \* ARABIC </w:instrText>
                      </w:r>
                    </w:ins>
                    <w:r>
                      <w:fldChar w:fldCharType="separate"/>
                    </w:r>
                    <w:ins w:id="8772" w:author="chaniaayulestari@outlook.com" w:date="2021-11-13T19:48:00Z">
                      <w:r>
                        <w:rPr>
                          <w:noProof/>
                        </w:rPr>
                        <w:t>58</w:t>
                      </w:r>
                    </w:ins>
                    <w:ins w:id="8773" w:author="chaniaayulestari@outlook.com" w:date="2021-11-13T17:52:00Z">
                      <w:r>
                        <w:fldChar w:fldCharType="end"/>
                      </w:r>
                      <w:r>
                        <w:t xml:space="preserve"> Sequence Diagram Login</w:t>
                      </w:r>
                    </w:ins>
                  </w:p>
                  <w:p w14:paraId="32BFFE0E" w14:textId="77777777" w:rsidR="004A4F76" w:rsidRDefault="004A4F76"/>
                  <w:p w14:paraId="29034DDE" w14:textId="0A823329" w:rsidR="004A4F76" w:rsidRPr="00F9183A" w:rsidRDefault="004A4F76">
                    <w:pPr>
                      <w:pStyle w:val="Caption"/>
                      <w:jc w:val="center"/>
                      <w:rPr>
                        <w:noProof/>
                      </w:rPr>
                      <w:pPrChange w:id="8774" w:author="chaniaayulestari@outlook.com" w:date="2021-11-13T17:52:00Z">
                        <w:pPr>
                          <w:pStyle w:val="ListParagraph"/>
                          <w:numPr>
                            <w:numId w:val="117"/>
                          </w:numPr>
                          <w:ind w:left="426" w:hanging="360"/>
                        </w:pPr>
                      </w:pPrChange>
                    </w:pPr>
                    <w:ins w:id="8775" w:author="chaniaayulestari@outlook.com" w:date="2021-11-13T17:52:00Z">
                      <w:r>
                        <w:t xml:space="preserve">Gambar 3. </w:t>
                      </w:r>
                      <w:r>
                        <w:fldChar w:fldCharType="begin"/>
                      </w:r>
                      <w:r>
                        <w:instrText xml:space="preserve"> SEQ Gambar__3. \* ARABIC </w:instrText>
                      </w:r>
                    </w:ins>
                    <w:r>
                      <w:fldChar w:fldCharType="separate"/>
                    </w:r>
                    <w:ins w:id="8776" w:author="chaniaayulestari@outlook.com" w:date="2021-11-13T19:48:00Z">
                      <w:r>
                        <w:rPr>
                          <w:noProof/>
                        </w:rPr>
                        <w:t>58</w:t>
                      </w:r>
                    </w:ins>
                    <w:ins w:id="8777" w:author="chaniaayulestari@outlook.com" w:date="2021-11-13T17:52:00Z">
                      <w:r>
                        <w:fldChar w:fldCharType="end"/>
                      </w:r>
                      <w:r>
                        <w:t xml:space="preserve"> Sequence Diagram Login</w:t>
                      </w:r>
                    </w:ins>
                    <w:bookmarkEnd w:id="8770"/>
                  </w:p>
                </w:txbxContent>
              </v:textbox>
              <w10:anchorlock/>
            </v:shape>
          </w:pict>
        </w:r>
      </w:del>
    </w:p>
    <w:p w14:paraId="2C1CF5A0" w14:textId="6D945273" w:rsidR="00405719" w:rsidDel="0008241A" w:rsidRDefault="00405719" w:rsidP="00405719">
      <w:pPr>
        <w:pStyle w:val="ListParagraph"/>
        <w:ind w:left="426"/>
        <w:rPr>
          <w:ins w:id="8778" w:author="chaniaayulestari@outlook.com" w:date="2021-11-13T17:51:00Z"/>
          <w:del w:id="8779" w:author="Rafi Aziizi" w:date="2021-11-13T18:47:00Z"/>
          <w:b/>
          <w:bCs/>
        </w:rPr>
      </w:pPr>
    </w:p>
    <w:p w14:paraId="3BAA6E9D" w14:textId="6E2BFD23" w:rsidR="00405719" w:rsidDel="0008241A" w:rsidRDefault="00405719" w:rsidP="00405719">
      <w:pPr>
        <w:pStyle w:val="ListParagraph"/>
        <w:ind w:left="426"/>
        <w:rPr>
          <w:ins w:id="8780" w:author="chaniaayulestari@outlook.com" w:date="2021-11-13T17:51:00Z"/>
          <w:del w:id="8781" w:author="Rafi Aziizi" w:date="2021-11-13T18:47:00Z"/>
          <w:b/>
          <w:bCs/>
        </w:rPr>
      </w:pPr>
    </w:p>
    <w:p w14:paraId="196CBAEA" w14:textId="289B0F31" w:rsidR="00405719" w:rsidDel="0008241A" w:rsidRDefault="00405719" w:rsidP="00405719">
      <w:pPr>
        <w:pStyle w:val="ListParagraph"/>
        <w:ind w:left="426"/>
        <w:rPr>
          <w:ins w:id="8782" w:author="chaniaayulestari@outlook.com" w:date="2021-11-13T17:51:00Z"/>
          <w:del w:id="8783" w:author="Rafi Aziizi" w:date="2021-11-13T18:47:00Z"/>
          <w:b/>
          <w:bCs/>
        </w:rPr>
      </w:pPr>
    </w:p>
    <w:p w14:paraId="16F9456D" w14:textId="5FA29ECB" w:rsidR="00405719" w:rsidDel="0008241A" w:rsidRDefault="00405719" w:rsidP="00405719">
      <w:pPr>
        <w:pStyle w:val="ListParagraph"/>
        <w:ind w:left="426"/>
        <w:rPr>
          <w:ins w:id="8784" w:author="chaniaayulestari@outlook.com" w:date="2021-11-13T17:51:00Z"/>
          <w:del w:id="8785" w:author="Rafi Aziizi" w:date="2021-11-13T18:47:00Z"/>
          <w:b/>
          <w:bCs/>
        </w:rPr>
      </w:pPr>
    </w:p>
    <w:p w14:paraId="508E9D17" w14:textId="7CB2C356" w:rsidR="00405719" w:rsidDel="0008241A" w:rsidRDefault="00405719" w:rsidP="00405719">
      <w:pPr>
        <w:pStyle w:val="ListParagraph"/>
        <w:ind w:left="426"/>
        <w:rPr>
          <w:ins w:id="8786" w:author="chaniaayulestari@outlook.com" w:date="2021-11-13T17:51:00Z"/>
          <w:del w:id="8787" w:author="Rafi Aziizi" w:date="2021-11-13T18:47:00Z"/>
          <w:b/>
          <w:bCs/>
        </w:rPr>
      </w:pPr>
    </w:p>
    <w:p w14:paraId="0A9714E8" w14:textId="70FCA22A" w:rsidR="00405719" w:rsidDel="0008241A" w:rsidRDefault="00405719" w:rsidP="00405719">
      <w:pPr>
        <w:pStyle w:val="ListParagraph"/>
        <w:ind w:left="426"/>
        <w:rPr>
          <w:ins w:id="8788" w:author="chaniaayulestari@outlook.com" w:date="2021-11-13T17:51:00Z"/>
          <w:del w:id="8789" w:author="Rafi Aziizi" w:date="2021-11-13T18:47:00Z"/>
          <w:b/>
          <w:bCs/>
        </w:rPr>
      </w:pPr>
    </w:p>
    <w:p w14:paraId="4C38A160" w14:textId="26E62310" w:rsidR="00405719" w:rsidDel="0008241A" w:rsidRDefault="00405719" w:rsidP="00405719">
      <w:pPr>
        <w:pStyle w:val="ListParagraph"/>
        <w:ind w:left="426"/>
        <w:rPr>
          <w:ins w:id="8790" w:author="chaniaayulestari@outlook.com" w:date="2021-11-13T17:51:00Z"/>
          <w:del w:id="8791" w:author="Rafi Aziizi" w:date="2021-11-13T18:47:00Z"/>
          <w:b/>
          <w:bCs/>
        </w:rPr>
      </w:pPr>
    </w:p>
    <w:p w14:paraId="44290016" w14:textId="65DBF5C0" w:rsidR="00405719" w:rsidDel="0008241A" w:rsidRDefault="00405719">
      <w:pPr>
        <w:pStyle w:val="ListParagraph"/>
        <w:ind w:left="426"/>
        <w:rPr>
          <w:ins w:id="8792" w:author="chaniaayulestari@outlook.com" w:date="2021-11-13T17:50:00Z"/>
          <w:del w:id="8793" w:author="Rafi Aziizi" w:date="2021-11-13T18:47:00Z"/>
          <w:b/>
          <w:bCs/>
        </w:rPr>
        <w:pPrChange w:id="8794"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8795" w:author="chaniaayulestari@outlook.com" w:date="2021-11-13T17:50:00Z"/>
          <w:del w:id="8796" w:author="Rafi Aziizi" w:date="2021-11-14T10:07:00Z"/>
          <w:b/>
          <w:bCs/>
          <w:rPrChange w:id="8797" w:author="chaniaayulestari@outlook.com" w:date="2021-11-13T17:50:00Z">
            <w:rPr>
              <w:ins w:id="8798" w:author="chaniaayulestari@outlook.com" w:date="2021-11-13T17:50:00Z"/>
              <w:del w:id="8799" w:author="Rafi Aziizi" w:date="2021-11-14T10:07:00Z"/>
            </w:rPr>
          </w:rPrChange>
        </w:rPr>
        <w:pPrChange w:id="8800"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8801" w:author="chaniaayulestari@outlook.com" w:date="2021-11-13T21:23:00Z"/>
          <w:del w:id="8802" w:author="Rafi Aziizi" w:date="2021-11-14T10:07:00Z"/>
          <w:b/>
          <w:bCs/>
          <w:rPrChange w:id="8803" w:author="Rafi Aziizi" w:date="2021-11-14T10:07:00Z">
            <w:rPr>
              <w:ins w:id="8804" w:author="chaniaayulestari@outlook.com" w:date="2021-11-13T21:23:00Z"/>
              <w:del w:id="8805" w:author="Rafi Aziizi" w:date="2021-11-14T10:07:00Z"/>
            </w:rPr>
          </w:rPrChange>
        </w:rPr>
        <w:pPrChange w:id="8806" w:author="Rafi Aziizi" w:date="2021-11-14T10:07:00Z">
          <w:pPr>
            <w:pStyle w:val="ListParagraph"/>
            <w:ind w:left="426"/>
          </w:pPr>
        </w:pPrChange>
      </w:pPr>
    </w:p>
    <w:p w14:paraId="4108E5A4" w14:textId="5D898CFA" w:rsidR="00B46735" w:rsidDel="00E56C44" w:rsidRDefault="00B46735" w:rsidP="00224DD9">
      <w:pPr>
        <w:pStyle w:val="ListParagraph"/>
        <w:ind w:left="426"/>
        <w:rPr>
          <w:ins w:id="8807" w:author="chaniaayulestari@outlook.com" w:date="2021-11-13T19:47:00Z"/>
          <w:del w:id="8808" w:author="chaniaayulestari@outlook.com" w:date="2021-11-14T02:19:00Z"/>
          <w:b/>
          <w:bCs/>
        </w:rPr>
      </w:pPr>
    </w:p>
    <w:p w14:paraId="6DEDC923" w14:textId="4179529D" w:rsidR="00E8612D" w:rsidRDefault="006A1DDD" w:rsidP="002040D9">
      <w:pPr>
        <w:pStyle w:val="ListParagraph"/>
        <w:numPr>
          <w:ilvl w:val="0"/>
          <w:numId w:val="117"/>
        </w:numPr>
        <w:ind w:left="426"/>
        <w:rPr>
          <w:ins w:id="8809" w:author="chaniaayulestari@outlook.com" w:date="2021-11-13T18:01:00Z"/>
          <w:b/>
          <w:bCs/>
        </w:rPr>
      </w:pPr>
      <w:ins w:id="8810" w:author="chaniaayulestari@outlook.com" w:date="2021-11-13T18:01:00Z">
        <w:r>
          <w:rPr>
            <w:noProof/>
          </w:rPr>
          <w:drawing>
            <wp:anchor distT="0" distB="0" distL="114300" distR="114300" simplePos="0" relativeHeight="251630080" behindDoc="1" locked="0" layoutInCell="1" allowOverlap="1" wp14:anchorId="3E3AFFD0" wp14:editId="0066890C">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8811" w:author="Rafi Aziizi" w:date="2021-11-13T12:15:00Z">
        <w:r w:rsidR="00E8612D" w:rsidRPr="002040D9">
          <w:rPr>
            <w:b/>
            <w:bCs/>
            <w:rPrChange w:id="8812" w:author="chaniaayulestari@outlook.com" w:date="2021-11-13T15:21:00Z">
              <w:rPr/>
            </w:rPrChange>
          </w:rPr>
          <w:t>Lupa Password</w:t>
        </w:r>
      </w:ins>
    </w:p>
    <w:p w14:paraId="532E425E" w14:textId="376166B4" w:rsidR="006A1DDD" w:rsidRDefault="006A1DDD" w:rsidP="006A1DDD">
      <w:pPr>
        <w:pStyle w:val="ListParagraph"/>
        <w:keepNext/>
        <w:ind w:left="426"/>
        <w:rPr>
          <w:ins w:id="8813" w:author="chaniaayulestari@outlook.com" w:date="2021-11-13T20:48:00Z"/>
        </w:rPr>
      </w:pPr>
    </w:p>
    <w:p w14:paraId="2EADD77E" w14:textId="211A8EE6" w:rsidR="006A1DDD" w:rsidRDefault="006A1DDD" w:rsidP="006A1DDD">
      <w:pPr>
        <w:pStyle w:val="ListParagraph"/>
        <w:keepNext/>
        <w:ind w:left="426"/>
        <w:rPr>
          <w:ins w:id="8814" w:author="chaniaayulestari@outlook.com" w:date="2021-11-13T20:48:00Z"/>
        </w:rPr>
      </w:pPr>
    </w:p>
    <w:p w14:paraId="12E8D2CB" w14:textId="08EB62EE" w:rsidR="006A1DDD" w:rsidRDefault="006A1DDD" w:rsidP="006A1DDD">
      <w:pPr>
        <w:pStyle w:val="ListParagraph"/>
        <w:keepNext/>
        <w:ind w:left="426"/>
        <w:rPr>
          <w:ins w:id="8815" w:author="chaniaayulestari@outlook.com" w:date="2021-11-13T20:48:00Z"/>
        </w:rPr>
      </w:pPr>
    </w:p>
    <w:p w14:paraId="493F0C3E" w14:textId="12C580D1" w:rsidR="006A1DDD" w:rsidRDefault="006A1DDD" w:rsidP="006A1DDD">
      <w:pPr>
        <w:pStyle w:val="ListParagraph"/>
        <w:keepNext/>
        <w:ind w:left="426"/>
        <w:rPr>
          <w:ins w:id="8816" w:author="chaniaayulestari@outlook.com" w:date="2021-11-13T20:48:00Z"/>
        </w:rPr>
      </w:pPr>
    </w:p>
    <w:p w14:paraId="3DEB80AE" w14:textId="0EB47A3E" w:rsidR="006A1DDD" w:rsidRDefault="006A1DDD" w:rsidP="006A1DDD">
      <w:pPr>
        <w:pStyle w:val="ListParagraph"/>
        <w:keepNext/>
        <w:ind w:left="426"/>
        <w:rPr>
          <w:ins w:id="8817" w:author="chaniaayulestari@outlook.com" w:date="2021-11-13T20:48:00Z"/>
        </w:rPr>
      </w:pPr>
    </w:p>
    <w:p w14:paraId="3CC246A2" w14:textId="041C91D7" w:rsidR="006A1DDD" w:rsidRDefault="006A1DDD" w:rsidP="006A1DDD">
      <w:pPr>
        <w:pStyle w:val="ListParagraph"/>
        <w:keepNext/>
        <w:ind w:left="426"/>
        <w:rPr>
          <w:ins w:id="8818" w:author="chaniaayulestari@outlook.com" w:date="2021-11-13T20:48:00Z"/>
        </w:rPr>
      </w:pPr>
    </w:p>
    <w:p w14:paraId="5713A88A" w14:textId="2835A242" w:rsidR="006A1DDD" w:rsidRDefault="006A1DDD" w:rsidP="006A1DDD">
      <w:pPr>
        <w:pStyle w:val="ListParagraph"/>
        <w:keepNext/>
        <w:ind w:left="426"/>
        <w:rPr>
          <w:ins w:id="8819" w:author="chaniaayulestari@outlook.com" w:date="2021-11-13T20:48:00Z"/>
        </w:rPr>
      </w:pPr>
    </w:p>
    <w:p w14:paraId="2C9E7593" w14:textId="561159B3" w:rsidR="006A1DDD" w:rsidRDefault="006A1DDD" w:rsidP="006A1DDD">
      <w:pPr>
        <w:pStyle w:val="ListParagraph"/>
        <w:keepNext/>
        <w:ind w:left="426"/>
        <w:rPr>
          <w:ins w:id="8820" w:author="chaniaayulestari@outlook.com" w:date="2021-11-13T20:48:00Z"/>
        </w:rPr>
      </w:pPr>
    </w:p>
    <w:p w14:paraId="72AB04F0" w14:textId="25E94E05" w:rsidR="006A1DDD" w:rsidRDefault="006A1DDD" w:rsidP="006A1DDD">
      <w:pPr>
        <w:pStyle w:val="ListParagraph"/>
        <w:keepNext/>
        <w:ind w:left="426"/>
        <w:rPr>
          <w:ins w:id="8821" w:author="chaniaayulestari@outlook.com" w:date="2021-11-13T20:48:00Z"/>
        </w:rPr>
      </w:pPr>
    </w:p>
    <w:p w14:paraId="0262DFC6" w14:textId="262F6D1F" w:rsidR="006A1DDD" w:rsidRDefault="006A1DDD" w:rsidP="006A1DDD">
      <w:pPr>
        <w:pStyle w:val="ListParagraph"/>
        <w:keepNext/>
        <w:ind w:left="426"/>
        <w:rPr>
          <w:ins w:id="8822" w:author="chaniaayulestari@outlook.com" w:date="2021-11-13T20:48:00Z"/>
        </w:rPr>
      </w:pPr>
    </w:p>
    <w:p w14:paraId="047A0EF7" w14:textId="599CD5E6" w:rsidR="006A1DDD" w:rsidRDefault="006A1DDD" w:rsidP="006A1DDD">
      <w:pPr>
        <w:pStyle w:val="ListParagraph"/>
        <w:keepNext/>
        <w:ind w:left="426"/>
        <w:rPr>
          <w:ins w:id="8823" w:author="chaniaayulestari@outlook.com" w:date="2021-11-13T20:48:00Z"/>
        </w:rPr>
      </w:pPr>
    </w:p>
    <w:p w14:paraId="70C6ACEC" w14:textId="10E4C7CF" w:rsidR="006A1DDD" w:rsidRDefault="006A1DDD" w:rsidP="006A1DDD">
      <w:pPr>
        <w:pStyle w:val="ListParagraph"/>
        <w:keepNext/>
        <w:ind w:left="426"/>
        <w:rPr>
          <w:ins w:id="8824" w:author="chaniaayulestari@outlook.com" w:date="2021-11-13T20:48:00Z"/>
        </w:rPr>
      </w:pPr>
    </w:p>
    <w:p w14:paraId="25DB961C" w14:textId="2A9F0F92" w:rsidR="006A1DDD" w:rsidRDefault="006A1DDD" w:rsidP="006A1DDD">
      <w:pPr>
        <w:pStyle w:val="ListParagraph"/>
        <w:keepNext/>
        <w:ind w:left="426"/>
        <w:rPr>
          <w:ins w:id="8825" w:author="chaniaayulestari@outlook.com" w:date="2021-11-13T20:48:00Z"/>
        </w:rPr>
      </w:pPr>
    </w:p>
    <w:p w14:paraId="33252FC1" w14:textId="77777777" w:rsidR="006A1DDD" w:rsidRDefault="006A1DDD" w:rsidP="006A1DDD">
      <w:pPr>
        <w:pStyle w:val="ListParagraph"/>
        <w:keepNext/>
        <w:ind w:left="426"/>
        <w:rPr>
          <w:ins w:id="8826" w:author="chaniaayulestari@outlook.com" w:date="2021-11-13T20:48:00Z"/>
        </w:rPr>
      </w:pPr>
    </w:p>
    <w:p w14:paraId="66266C80" w14:textId="666332F7" w:rsidR="006A1DDD" w:rsidRDefault="007A54E1" w:rsidP="006A1DDD">
      <w:pPr>
        <w:pStyle w:val="ListParagraph"/>
        <w:keepNext/>
        <w:ind w:left="426"/>
        <w:rPr>
          <w:ins w:id="8827" w:author="chaniaayulestari@outlook.com" w:date="2021-11-13T20:48:00Z"/>
        </w:rPr>
      </w:pPr>
      <w:ins w:id="8828" w:author="chaniaayulestari@outlook.com" w:date="2021-11-13T20:48:00Z">
        <w:r>
          <w:rPr>
            <w:noProof/>
          </w:rPr>
          <w:pict w14:anchorId="2C986799">
            <v:shape id="_x0000_s2243" type="#_x0000_t202" style="position:absolute;left:0;text-align:left;margin-left:-.4pt;margin-top:2.2pt;width:396.85pt;height:20.35pt;z-index:251751936;mso-position-horizontal-relative:text;mso-position-vertical-relative:text" stroked="f">
              <v:textbox style="mso-next-textbox:#_x0000_s2243;mso-fit-shape-to-text:t" inset="0,0,0,0">
                <w:txbxContent>
                  <w:p w14:paraId="674B5BC5" w14:textId="224CC033" w:rsidR="004A4F76" w:rsidRPr="006A1DDD" w:rsidDel="00CF3937" w:rsidRDefault="004A4F76">
                    <w:pPr>
                      <w:pStyle w:val="Caption"/>
                      <w:jc w:val="center"/>
                      <w:rPr>
                        <w:del w:id="8829" w:author="chaniaayulestari@outlook.com" w:date="2021-11-13T21:21:00Z"/>
                        <w:rPrChange w:id="8830" w:author="chaniaayulestari@outlook.com" w:date="2021-11-13T20:48:00Z">
                          <w:rPr>
                            <w:del w:id="8831" w:author="chaniaayulestari@outlook.com" w:date="2021-11-13T21:21:00Z"/>
                            <w:noProof/>
                          </w:rPr>
                        </w:rPrChange>
                      </w:rPr>
                      <w:pPrChange w:id="8832" w:author="chaniaayulestari@outlook.com" w:date="2021-11-13T21:21:00Z">
                        <w:pPr>
                          <w:pStyle w:val="ListParagraph"/>
                          <w:numPr>
                            <w:numId w:val="117"/>
                          </w:numPr>
                          <w:ind w:left="426" w:hanging="360"/>
                        </w:pPr>
                      </w:pPrChange>
                    </w:pPr>
                    <w:bookmarkStart w:id="8833" w:name="_Toc87731484"/>
                    <w:ins w:id="8834"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8835" w:author="Rafi Aziizi" w:date="2021-11-14T10:19:00Z">
                      <w:r>
                        <w:rPr>
                          <w:noProof/>
                        </w:rPr>
                        <w:t>52</w:t>
                      </w:r>
                    </w:ins>
                    <w:ins w:id="8836" w:author="chaniaayulestari@outlook.com" w:date="2021-11-13T21:25:00Z">
                      <w:del w:id="8837" w:author="Rafi Aziizi" w:date="2021-11-14T09:53:00Z">
                        <w:r w:rsidDel="00590A19">
                          <w:rPr>
                            <w:noProof/>
                          </w:rPr>
                          <w:delText>49</w:delText>
                        </w:r>
                      </w:del>
                    </w:ins>
                    <w:ins w:id="8838" w:author="chaniaayulestari@outlook.com" w:date="2021-11-13T20:48:00Z">
                      <w:r>
                        <w:rPr>
                          <w:i w:val="0"/>
                          <w:iCs w:val="0"/>
                        </w:rPr>
                        <w:fldChar w:fldCharType="end"/>
                      </w:r>
                      <w:r>
                        <w:t xml:space="preserve"> Sequence Diagram</w:t>
                      </w:r>
                    </w:ins>
                    <w:ins w:id="8839" w:author="chaniaayulestari@outlook.com" w:date="2021-11-13T21:25:00Z">
                      <w:r>
                        <w:t xml:space="preserve"> Lupa Pass</w:t>
                      </w:r>
                    </w:ins>
                    <w:ins w:id="8840" w:author="chaniaayulestari@outlook.com" w:date="2021-11-13T21:26:00Z">
                      <w:r>
                        <w:t>word</w:t>
                      </w:r>
                    </w:ins>
                    <w:bookmarkEnd w:id="8833"/>
                  </w:p>
                  <w:p w14:paraId="510C949E" w14:textId="7AAD33B9" w:rsidR="004A4F76" w:rsidDel="00CF3937" w:rsidRDefault="004A4F76">
                    <w:pPr>
                      <w:pStyle w:val="Caption"/>
                      <w:jc w:val="center"/>
                      <w:rPr>
                        <w:del w:id="8841" w:author="chaniaayulestari@outlook.com" w:date="2021-11-13T21:21:00Z"/>
                      </w:rPr>
                      <w:pPrChange w:id="8842" w:author="chaniaayulestari@outlook.com" w:date="2021-11-13T21:21:00Z">
                        <w:pPr/>
                      </w:pPrChange>
                    </w:pPr>
                  </w:p>
                  <w:p w14:paraId="62428849" w14:textId="776138DE" w:rsidR="004A4F76" w:rsidRPr="006A1DDD" w:rsidRDefault="004A4F76">
                    <w:pPr>
                      <w:pStyle w:val="Caption"/>
                      <w:jc w:val="center"/>
                      <w:rPr>
                        <w:rPrChange w:id="8843" w:author="chaniaayulestari@outlook.com" w:date="2021-11-13T20:48:00Z">
                          <w:rPr>
                            <w:noProof/>
                          </w:rPr>
                        </w:rPrChange>
                      </w:rPr>
                      <w:pPrChange w:id="8844" w:author="chaniaayulestari@outlook.com" w:date="2021-11-13T21:21:00Z">
                        <w:pPr>
                          <w:pStyle w:val="ListParagraph"/>
                          <w:numPr>
                            <w:numId w:val="117"/>
                          </w:numPr>
                          <w:ind w:left="426" w:hanging="360"/>
                        </w:pPr>
                      </w:pPrChange>
                    </w:pPr>
                  </w:p>
                </w:txbxContent>
              </v:textbox>
            </v:shape>
          </w:pict>
        </w:r>
      </w:ins>
    </w:p>
    <w:p w14:paraId="0CD55B47" w14:textId="73755F4A" w:rsidR="006E5F66" w:rsidRPr="002040D9" w:rsidDel="006A1DDD" w:rsidRDefault="007A54E1">
      <w:pPr>
        <w:pStyle w:val="Caption"/>
        <w:jc w:val="center"/>
        <w:rPr>
          <w:ins w:id="8845" w:author="Rafi Aziizi" w:date="2021-11-13T12:22:00Z"/>
          <w:del w:id="8846" w:author="chaniaayulestari@outlook.com" w:date="2021-11-13T20:47:00Z"/>
          <w:b/>
          <w:bCs/>
          <w:rPrChange w:id="8847" w:author="chaniaayulestari@outlook.com" w:date="2021-11-13T15:21:00Z">
            <w:rPr>
              <w:ins w:id="8848" w:author="Rafi Aziizi" w:date="2021-11-13T12:22:00Z"/>
              <w:del w:id="8849" w:author="chaniaayulestari@outlook.com" w:date="2021-11-13T20:47:00Z"/>
            </w:rPr>
          </w:rPrChange>
        </w:rPr>
        <w:pPrChange w:id="8850" w:author="chaniaayulestari@outlook.com" w:date="2021-11-13T18:02:00Z">
          <w:pPr>
            <w:pStyle w:val="ListParagraph"/>
            <w:numPr>
              <w:numId w:val="117"/>
            </w:numPr>
            <w:ind w:hanging="360"/>
          </w:pPr>
        </w:pPrChange>
      </w:pPr>
      <w:ins w:id="8851" w:author="chaniaayulestari@outlook.com" w:date="2021-11-13T21:25:00Z">
        <w:del w:id="8852" w:author="Rafi Aziizi" w:date="2021-11-14T10:08:00Z">
          <w:r>
            <w:rPr>
              <w:i w:val="0"/>
              <w:iCs w:val="0"/>
              <w:noProof/>
            </w:rPr>
            <w:pict w14:anchorId="28D8D027">
              <v:shape id="_x0000_s2273" type="#_x0000_t202" style="position:absolute;left:0;text-align:left;margin-left:2.9pt;margin-top:258.8pt;width:396.85pt;height:.05pt;z-index:251776512;mso-position-horizontal-relative:text;mso-position-vertical-relative:text" stroked="f">
                <v:textbox style="mso-next-textbox:#_x0000_s2273;mso-fit-shape-to-text:t" inset="0,0,0,0">
                  <w:txbxContent>
                    <w:p w14:paraId="20B624A3" w14:textId="241A1E02" w:rsidR="004A4F76" w:rsidRPr="009418F4" w:rsidRDefault="004A4F76">
                      <w:pPr>
                        <w:pStyle w:val="Caption"/>
                        <w:rPr>
                          <w:noProof/>
                        </w:rPr>
                        <w:pPrChange w:id="8853" w:author="Rafi Aziizi" w:date="2021-11-14T10:08:00Z">
                          <w:pPr>
                            <w:pStyle w:val="ListParagraph"/>
                            <w:numPr>
                              <w:numId w:val="117"/>
                            </w:numPr>
                            <w:ind w:left="426" w:hanging="360"/>
                          </w:pPr>
                        </w:pPrChange>
                      </w:pPr>
                      <w:bookmarkStart w:id="8854" w:name="_Toc87731485"/>
                      <w:ins w:id="8855" w:author="chaniaayulestari@outlook.com" w:date="2021-11-13T21:25:00Z">
                        <w:del w:id="8856" w:author="Rafi Aziizi" w:date="2021-11-14T10:08:00Z">
                          <w:r w:rsidDel="007404DC">
                            <w:delText xml:space="preserve">Gambar 3. </w:delText>
                          </w:r>
                          <w:r w:rsidDel="007404DC">
                            <w:fldChar w:fldCharType="begin"/>
                          </w:r>
                          <w:r w:rsidDel="007404DC">
                            <w:delInstrText xml:space="preserve"> SEQ Gambar___3. \* ARABIC </w:delInstrText>
                          </w:r>
                        </w:del>
                      </w:ins>
                      <w:del w:id="8857" w:author="Rafi Aziizi" w:date="2021-11-14T10:08:00Z">
                        <w:r w:rsidDel="007404DC">
                          <w:fldChar w:fldCharType="separate"/>
                        </w:r>
                      </w:del>
                      <w:ins w:id="8858" w:author="chaniaayulestari@outlook.com" w:date="2021-11-13T21:25:00Z">
                        <w:del w:id="8859" w:author="Rafi Aziizi" w:date="2021-11-14T09:53:00Z">
                          <w:r w:rsidDel="00590A19">
                            <w:rPr>
                              <w:noProof/>
                            </w:rPr>
                            <w:delText>50</w:delText>
                          </w:r>
                        </w:del>
                        <w:del w:id="8860" w:author="Rafi Aziizi" w:date="2021-11-14T10:08:00Z">
                          <w:r w:rsidDel="007404DC">
                            <w:fldChar w:fldCharType="end"/>
                          </w:r>
                          <w:r w:rsidDel="007404DC">
                            <w:delText xml:space="preserve"> Sequence Diagram Logout</w:delText>
                          </w:r>
                        </w:del>
                      </w:ins>
                      <w:bookmarkEnd w:id="8854"/>
                    </w:p>
                  </w:txbxContent>
                </v:textbox>
              </v:shape>
            </w:pict>
          </w:r>
        </w:del>
      </w:ins>
      <w:ins w:id="8861" w:author="chaniaayulestari@outlook.com" w:date="2021-11-13T18:06:00Z">
        <w:del w:id="8862" w:author="Rafi Aziizi" w:date="2021-11-14T10:08:00Z">
          <w:r w:rsidR="006A1DDD" w:rsidDel="007404DC">
            <w:rPr>
              <w:i w:val="0"/>
              <w:iCs w:val="0"/>
              <w:noProof/>
            </w:rPr>
            <w:drawing>
              <wp:inline distT="0" distB="0" distL="0" distR="0" wp14:anchorId="5979B781" wp14:editId="78A435FF">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8863" w:author="Rafi Aziizi" w:date="2021-11-14T10:08:00Z"/>
          <w:b/>
          <w:bCs/>
        </w:rPr>
      </w:pPr>
      <w:ins w:id="8864" w:author="Rafi Aziizi" w:date="2021-11-13T12:22:00Z">
        <w:r w:rsidRPr="002040D9">
          <w:rPr>
            <w:b/>
            <w:bCs/>
            <w:rPrChange w:id="8865" w:author="chaniaayulestari@outlook.com" w:date="2021-11-13T15:21:00Z">
              <w:rPr/>
            </w:rPrChange>
          </w:rPr>
          <w:t>Logout</w:t>
        </w:r>
      </w:ins>
    </w:p>
    <w:p w14:paraId="7E61F521" w14:textId="77777777" w:rsidR="007404DC" w:rsidRDefault="007404DC">
      <w:pPr>
        <w:keepNext/>
        <w:rPr>
          <w:ins w:id="8866" w:author="Rafi Aziizi" w:date="2021-11-14T10:08:00Z"/>
        </w:rPr>
        <w:pPrChange w:id="8867" w:author="Rafi Aziizi" w:date="2021-11-14T10:08:00Z">
          <w:pPr/>
        </w:pPrChange>
      </w:pPr>
      <w:ins w:id="8868" w:author="Rafi Aziizi" w:date="2021-11-14T10:08:00Z">
        <w:r>
          <w:rPr>
            <w:noProof/>
          </w:rPr>
          <w:lastRenderedPageBreak/>
          <w:drawing>
            <wp:inline distT="0" distB="0" distL="0" distR="0" wp14:anchorId="7A058CF3" wp14:editId="4EB87105">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14025890" w:rsidR="007404DC" w:rsidRPr="007404DC" w:rsidRDefault="007404DC">
      <w:pPr>
        <w:pStyle w:val="Caption"/>
        <w:jc w:val="center"/>
        <w:rPr>
          <w:ins w:id="8869" w:author="chaniaayulestari@outlook.com" w:date="2021-11-13T18:02:00Z"/>
          <w:b/>
          <w:bCs/>
          <w:rPrChange w:id="8870" w:author="Rafi Aziizi" w:date="2021-11-14T10:08:00Z">
            <w:rPr>
              <w:ins w:id="8871" w:author="chaniaayulestari@outlook.com" w:date="2021-11-13T18:02:00Z"/>
            </w:rPr>
          </w:rPrChange>
        </w:rPr>
        <w:pPrChange w:id="8872" w:author="Rafi Aziizi" w:date="2021-11-14T10:08:00Z">
          <w:pPr>
            <w:pStyle w:val="ListParagraph"/>
            <w:numPr>
              <w:numId w:val="117"/>
            </w:numPr>
            <w:ind w:left="426" w:hanging="360"/>
          </w:pPr>
        </w:pPrChange>
      </w:pPr>
      <w:ins w:id="8873" w:author="Rafi Aziizi" w:date="2021-11-14T10:08:00Z">
        <w:r>
          <w:t xml:space="preserve">Gambar   3. </w:t>
        </w:r>
        <w:r>
          <w:fldChar w:fldCharType="begin"/>
        </w:r>
        <w:r>
          <w:instrText xml:space="preserve"> SEQ Gambar___3. \* ARABIC </w:instrText>
        </w:r>
      </w:ins>
      <w:r>
        <w:fldChar w:fldCharType="separate"/>
      </w:r>
      <w:ins w:id="8874" w:author="Rafi Aziizi" w:date="2021-11-14T10:19:00Z">
        <w:r w:rsidR="00ED47C8">
          <w:rPr>
            <w:noProof/>
          </w:rPr>
          <w:t>53</w:t>
        </w:r>
      </w:ins>
      <w:ins w:id="8875" w:author="Rafi Aziizi" w:date="2021-11-14T10:08:00Z">
        <w:r>
          <w:fldChar w:fldCharType="end"/>
        </w:r>
        <w:r>
          <w:t xml:space="preserve"> Sequence Diagram Logout</w:t>
        </w:r>
      </w:ins>
    </w:p>
    <w:p w14:paraId="357D0D57" w14:textId="32AF9476" w:rsidR="006E5F66" w:rsidDel="00E56C44" w:rsidRDefault="006E5F66">
      <w:pPr>
        <w:pStyle w:val="ListParagraph"/>
        <w:keepNext/>
        <w:ind w:left="426"/>
        <w:rPr>
          <w:del w:id="8876" w:author="chaniaayulestari@outlook.com" w:date="2021-11-14T02:18:00Z"/>
        </w:rPr>
      </w:pPr>
    </w:p>
    <w:p w14:paraId="20B7FB5D" w14:textId="17B2A1D4" w:rsidR="00E56C44" w:rsidDel="007404DC" w:rsidRDefault="00E56C44">
      <w:pPr>
        <w:rPr>
          <w:ins w:id="8877" w:author="chaniaayulestari@outlook.com" w:date="2021-11-14T02:19:00Z"/>
          <w:del w:id="8878" w:author="Rafi Aziizi" w:date="2021-11-14T10:08:00Z"/>
        </w:rPr>
        <w:pPrChange w:id="8879" w:author="Rafi Aziizi" w:date="2021-11-14T10:08:00Z">
          <w:pPr>
            <w:pStyle w:val="ListParagraph"/>
            <w:keepNext/>
            <w:ind w:left="426"/>
          </w:pPr>
        </w:pPrChange>
      </w:pPr>
    </w:p>
    <w:p w14:paraId="336E125B" w14:textId="3AF703E1" w:rsidR="00E56C44" w:rsidDel="007404DC" w:rsidRDefault="00E56C44">
      <w:pPr>
        <w:rPr>
          <w:ins w:id="8880" w:author="chaniaayulestari@outlook.com" w:date="2021-11-14T02:19:00Z"/>
          <w:del w:id="8881" w:author="Rafi Aziizi" w:date="2021-11-14T10:08:00Z"/>
        </w:rPr>
        <w:pPrChange w:id="8882" w:author="Rafi Aziizi" w:date="2021-11-14T10:08:00Z">
          <w:pPr>
            <w:pStyle w:val="ListParagraph"/>
            <w:keepNext/>
            <w:ind w:left="426"/>
          </w:pPr>
        </w:pPrChange>
      </w:pPr>
    </w:p>
    <w:p w14:paraId="72F84DBA" w14:textId="315C9B9E" w:rsidR="00E56C44" w:rsidDel="007404DC" w:rsidRDefault="00E56C44">
      <w:pPr>
        <w:rPr>
          <w:ins w:id="8883" w:author="chaniaayulestari@outlook.com" w:date="2021-11-14T02:19:00Z"/>
          <w:del w:id="8884" w:author="Rafi Aziizi" w:date="2021-11-14T10:08:00Z"/>
        </w:rPr>
        <w:pPrChange w:id="8885" w:author="Rafi Aziizi" w:date="2021-11-14T10:08:00Z">
          <w:pPr>
            <w:pStyle w:val="ListParagraph"/>
            <w:keepNext/>
            <w:ind w:left="426"/>
          </w:pPr>
        </w:pPrChange>
      </w:pPr>
    </w:p>
    <w:p w14:paraId="11138AE4" w14:textId="48CABDD0" w:rsidR="00E56C44" w:rsidDel="007404DC" w:rsidRDefault="00E56C44">
      <w:pPr>
        <w:rPr>
          <w:ins w:id="8886" w:author="chaniaayulestari@outlook.com" w:date="2021-11-14T02:19:00Z"/>
          <w:del w:id="8887" w:author="Rafi Aziizi" w:date="2021-11-14T10:08:00Z"/>
        </w:rPr>
        <w:pPrChange w:id="8888" w:author="Rafi Aziizi" w:date="2021-11-14T10:08:00Z">
          <w:pPr>
            <w:pStyle w:val="ListParagraph"/>
            <w:keepNext/>
            <w:ind w:left="426"/>
          </w:pPr>
        </w:pPrChange>
      </w:pPr>
    </w:p>
    <w:p w14:paraId="3A13301B" w14:textId="24E09DFF" w:rsidR="00E56C44" w:rsidDel="007404DC" w:rsidRDefault="00E56C44">
      <w:pPr>
        <w:rPr>
          <w:ins w:id="8889" w:author="chaniaayulestari@outlook.com" w:date="2021-11-14T02:19:00Z"/>
          <w:del w:id="8890" w:author="Rafi Aziizi" w:date="2021-11-14T10:08:00Z"/>
        </w:rPr>
        <w:pPrChange w:id="8891" w:author="Rafi Aziizi" w:date="2021-11-14T10:08:00Z">
          <w:pPr>
            <w:pStyle w:val="ListParagraph"/>
            <w:keepNext/>
            <w:ind w:left="426"/>
          </w:pPr>
        </w:pPrChange>
      </w:pPr>
    </w:p>
    <w:p w14:paraId="040A0707" w14:textId="5819F369" w:rsidR="00E56C44" w:rsidDel="007404DC" w:rsidRDefault="00E56C44">
      <w:pPr>
        <w:rPr>
          <w:ins w:id="8892" w:author="chaniaayulestari@outlook.com" w:date="2021-11-14T02:19:00Z"/>
          <w:del w:id="8893" w:author="Rafi Aziizi" w:date="2021-11-14T10:08:00Z"/>
        </w:rPr>
        <w:pPrChange w:id="8894" w:author="Rafi Aziizi" w:date="2021-11-14T10:08:00Z">
          <w:pPr>
            <w:pStyle w:val="ListParagraph"/>
            <w:keepNext/>
            <w:ind w:left="426"/>
          </w:pPr>
        </w:pPrChange>
      </w:pPr>
    </w:p>
    <w:p w14:paraId="4383086A" w14:textId="769BF0B0" w:rsidR="00E56C44" w:rsidDel="007404DC" w:rsidRDefault="00E56C44">
      <w:pPr>
        <w:rPr>
          <w:ins w:id="8895" w:author="chaniaayulestari@outlook.com" w:date="2021-11-14T02:19:00Z"/>
          <w:del w:id="8896" w:author="Rafi Aziizi" w:date="2021-11-14T10:08:00Z"/>
        </w:rPr>
        <w:pPrChange w:id="8897" w:author="Rafi Aziizi" w:date="2021-11-14T10:08:00Z">
          <w:pPr>
            <w:pStyle w:val="ListParagraph"/>
            <w:keepNext/>
            <w:ind w:left="426"/>
          </w:pPr>
        </w:pPrChange>
      </w:pPr>
    </w:p>
    <w:p w14:paraId="6E6FA52F" w14:textId="576D7F34" w:rsidR="00E56C44" w:rsidDel="007404DC" w:rsidRDefault="00E56C44">
      <w:pPr>
        <w:rPr>
          <w:ins w:id="8898" w:author="chaniaayulestari@outlook.com" w:date="2021-11-14T02:19:00Z"/>
          <w:del w:id="8899" w:author="Rafi Aziizi" w:date="2021-11-14T10:08:00Z"/>
        </w:rPr>
        <w:pPrChange w:id="8900" w:author="Rafi Aziizi" w:date="2021-11-14T10:08:00Z">
          <w:pPr>
            <w:pStyle w:val="ListParagraph"/>
            <w:keepNext/>
            <w:ind w:left="426"/>
          </w:pPr>
        </w:pPrChange>
      </w:pPr>
    </w:p>
    <w:p w14:paraId="2644BB18" w14:textId="1EB5E40E" w:rsidR="00E56C44" w:rsidDel="007404DC" w:rsidRDefault="00E56C44">
      <w:pPr>
        <w:rPr>
          <w:ins w:id="8901" w:author="chaniaayulestari@outlook.com" w:date="2021-11-14T02:19:00Z"/>
          <w:del w:id="8902" w:author="Rafi Aziizi" w:date="2021-11-14T10:08:00Z"/>
        </w:rPr>
        <w:pPrChange w:id="8903" w:author="Rafi Aziizi" w:date="2021-11-14T10:08:00Z">
          <w:pPr>
            <w:pStyle w:val="ListParagraph"/>
            <w:keepNext/>
            <w:ind w:left="426"/>
          </w:pPr>
        </w:pPrChange>
      </w:pPr>
    </w:p>
    <w:p w14:paraId="2D41BCD3" w14:textId="42FAB1B8" w:rsidR="00E56C44" w:rsidDel="007404DC" w:rsidRDefault="00E56C44">
      <w:pPr>
        <w:rPr>
          <w:ins w:id="8904" w:author="chaniaayulestari@outlook.com" w:date="2021-11-14T02:19:00Z"/>
          <w:del w:id="8905" w:author="Rafi Aziizi" w:date="2021-11-14T10:08:00Z"/>
        </w:rPr>
        <w:pPrChange w:id="8906" w:author="Rafi Aziizi" w:date="2021-11-14T10:08:00Z">
          <w:pPr>
            <w:pStyle w:val="ListParagraph"/>
            <w:keepNext/>
            <w:ind w:left="426"/>
          </w:pPr>
        </w:pPrChange>
      </w:pPr>
    </w:p>
    <w:p w14:paraId="66FBD8E7" w14:textId="2680C85F" w:rsidR="00E56C44" w:rsidDel="007404DC" w:rsidRDefault="00E56C44">
      <w:pPr>
        <w:rPr>
          <w:ins w:id="8907" w:author="chaniaayulestari@outlook.com" w:date="2021-11-14T02:19:00Z"/>
          <w:del w:id="8908" w:author="Rafi Aziizi" w:date="2021-11-14T10:08:00Z"/>
        </w:rPr>
        <w:pPrChange w:id="8909" w:author="Rafi Aziizi" w:date="2021-11-14T10:08:00Z">
          <w:pPr>
            <w:pStyle w:val="ListParagraph"/>
            <w:keepNext/>
            <w:ind w:left="426"/>
          </w:pPr>
        </w:pPrChange>
      </w:pPr>
    </w:p>
    <w:p w14:paraId="7C1836AF" w14:textId="3593A6E6" w:rsidR="00E56C44" w:rsidDel="007404DC" w:rsidRDefault="00E56C44">
      <w:pPr>
        <w:rPr>
          <w:ins w:id="8910" w:author="chaniaayulestari@outlook.com" w:date="2021-11-14T02:19:00Z"/>
          <w:del w:id="8911" w:author="Rafi Aziizi" w:date="2021-11-14T10:08:00Z"/>
        </w:rPr>
        <w:pPrChange w:id="8912" w:author="Rafi Aziizi" w:date="2021-11-14T10:08:00Z">
          <w:pPr>
            <w:pStyle w:val="ListParagraph"/>
            <w:keepNext/>
            <w:ind w:left="426"/>
          </w:pPr>
        </w:pPrChange>
      </w:pPr>
    </w:p>
    <w:p w14:paraId="20575638" w14:textId="1E410402" w:rsidR="006A1DDD" w:rsidDel="00E56C44" w:rsidRDefault="006A1DDD">
      <w:pPr>
        <w:rPr>
          <w:ins w:id="8913" w:author="chaniaayulestari@outlook.com" w:date="2021-11-13T20:48:00Z"/>
          <w:del w:id="8914" w:author="chaniaayulestari@outlook.com" w:date="2021-11-14T02:18:00Z"/>
        </w:rPr>
        <w:pPrChange w:id="8915" w:author="Rafi Aziizi" w:date="2021-11-14T10:08:00Z">
          <w:pPr>
            <w:pStyle w:val="ListParagraph"/>
            <w:keepNext/>
            <w:ind w:left="426"/>
          </w:pPr>
        </w:pPrChange>
      </w:pPr>
    </w:p>
    <w:p w14:paraId="2E62FE8A" w14:textId="3F438BA8" w:rsidR="006A1DDD" w:rsidDel="00E56C44" w:rsidRDefault="006A1DDD">
      <w:pPr>
        <w:rPr>
          <w:ins w:id="8916" w:author="chaniaayulestari@outlook.com" w:date="2021-11-13T20:48:00Z"/>
          <w:del w:id="8917" w:author="chaniaayulestari@outlook.com" w:date="2021-11-14T02:18:00Z"/>
        </w:rPr>
        <w:pPrChange w:id="8918" w:author="Rafi Aziizi" w:date="2021-11-14T10:08:00Z">
          <w:pPr>
            <w:pStyle w:val="ListParagraph"/>
            <w:keepNext/>
            <w:ind w:left="426"/>
          </w:pPr>
        </w:pPrChange>
      </w:pPr>
    </w:p>
    <w:p w14:paraId="6F5CACA8" w14:textId="1D517816" w:rsidR="006A1DDD" w:rsidDel="00E56C44" w:rsidRDefault="006A1DDD">
      <w:pPr>
        <w:rPr>
          <w:ins w:id="8919" w:author="chaniaayulestari@outlook.com" w:date="2021-11-13T20:48:00Z"/>
          <w:del w:id="8920" w:author="chaniaayulestari@outlook.com" w:date="2021-11-14T02:18:00Z"/>
        </w:rPr>
        <w:pPrChange w:id="8921" w:author="Rafi Aziizi" w:date="2021-11-14T10:08:00Z">
          <w:pPr>
            <w:pStyle w:val="ListParagraph"/>
            <w:keepNext/>
            <w:ind w:left="426"/>
          </w:pPr>
        </w:pPrChange>
      </w:pPr>
    </w:p>
    <w:p w14:paraId="5221CBF4" w14:textId="5978A57A" w:rsidR="006A1DDD" w:rsidDel="00E56C44" w:rsidRDefault="006A1DDD">
      <w:pPr>
        <w:rPr>
          <w:ins w:id="8922" w:author="chaniaayulestari@outlook.com" w:date="2021-11-13T20:48:00Z"/>
          <w:del w:id="8923" w:author="chaniaayulestari@outlook.com" w:date="2021-11-14T02:18:00Z"/>
        </w:rPr>
        <w:pPrChange w:id="8924" w:author="Rafi Aziizi" w:date="2021-11-14T10:08:00Z">
          <w:pPr>
            <w:pStyle w:val="ListParagraph"/>
            <w:keepNext/>
            <w:ind w:left="426"/>
          </w:pPr>
        </w:pPrChange>
      </w:pPr>
    </w:p>
    <w:p w14:paraId="37193B24" w14:textId="04713016" w:rsidR="006A1DDD" w:rsidDel="00E56C44" w:rsidRDefault="006A1DDD">
      <w:pPr>
        <w:rPr>
          <w:ins w:id="8925" w:author="chaniaayulestari@outlook.com" w:date="2021-11-13T20:48:00Z"/>
          <w:del w:id="8926" w:author="chaniaayulestari@outlook.com" w:date="2021-11-14T02:18:00Z"/>
        </w:rPr>
        <w:pPrChange w:id="8927" w:author="Rafi Aziizi" w:date="2021-11-14T10:08:00Z">
          <w:pPr>
            <w:pStyle w:val="ListParagraph"/>
            <w:keepNext/>
            <w:ind w:left="426"/>
          </w:pPr>
        </w:pPrChange>
      </w:pPr>
    </w:p>
    <w:p w14:paraId="0B88C2E5" w14:textId="054E6BA7" w:rsidR="006A1DDD" w:rsidDel="00E56C44" w:rsidRDefault="006A1DDD">
      <w:pPr>
        <w:rPr>
          <w:ins w:id="8928" w:author="chaniaayulestari@outlook.com" w:date="2021-11-13T20:48:00Z"/>
          <w:del w:id="8929" w:author="chaniaayulestari@outlook.com" w:date="2021-11-14T02:18:00Z"/>
        </w:rPr>
        <w:pPrChange w:id="8930" w:author="Rafi Aziizi" w:date="2021-11-14T10:08:00Z">
          <w:pPr>
            <w:pStyle w:val="ListParagraph"/>
            <w:keepNext/>
            <w:ind w:left="426"/>
          </w:pPr>
        </w:pPrChange>
      </w:pPr>
    </w:p>
    <w:p w14:paraId="3AFFA5B0" w14:textId="2C8486DD" w:rsidR="006A1DDD" w:rsidDel="00E56C44" w:rsidRDefault="006A1DDD">
      <w:pPr>
        <w:rPr>
          <w:ins w:id="8931" w:author="chaniaayulestari@outlook.com" w:date="2021-11-13T20:49:00Z"/>
          <w:del w:id="8932" w:author="chaniaayulestari@outlook.com" w:date="2021-11-14T02:18:00Z"/>
        </w:rPr>
        <w:pPrChange w:id="8933" w:author="Rafi Aziizi" w:date="2021-11-14T10:08:00Z">
          <w:pPr>
            <w:pStyle w:val="ListParagraph"/>
            <w:keepNext/>
            <w:ind w:left="426"/>
          </w:pPr>
        </w:pPrChange>
      </w:pPr>
    </w:p>
    <w:p w14:paraId="532D42F1" w14:textId="733691AA" w:rsidR="006A1DDD" w:rsidDel="00E56C44" w:rsidRDefault="006A1DDD">
      <w:pPr>
        <w:rPr>
          <w:ins w:id="8934" w:author="chaniaayulestari@outlook.com" w:date="2021-11-13T20:49:00Z"/>
          <w:del w:id="8935" w:author="chaniaayulestari@outlook.com" w:date="2021-11-14T02:18:00Z"/>
        </w:rPr>
        <w:pPrChange w:id="8936" w:author="Rafi Aziizi" w:date="2021-11-14T10:08:00Z">
          <w:pPr>
            <w:pStyle w:val="ListParagraph"/>
            <w:keepNext/>
            <w:ind w:left="426"/>
          </w:pPr>
        </w:pPrChange>
      </w:pPr>
    </w:p>
    <w:p w14:paraId="35654B6D" w14:textId="0F7F2E9B" w:rsidR="006A1DDD" w:rsidDel="00E56C44" w:rsidRDefault="006A1DDD">
      <w:pPr>
        <w:rPr>
          <w:ins w:id="8937" w:author="chaniaayulestari@outlook.com" w:date="2021-11-13T20:49:00Z"/>
          <w:del w:id="8938" w:author="chaniaayulestari@outlook.com" w:date="2021-11-14T02:18:00Z"/>
        </w:rPr>
        <w:pPrChange w:id="8939" w:author="Rafi Aziizi" w:date="2021-11-14T10:08:00Z">
          <w:pPr>
            <w:pStyle w:val="ListParagraph"/>
            <w:keepNext/>
            <w:ind w:left="426"/>
          </w:pPr>
        </w:pPrChange>
      </w:pPr>
    </w:p>
    <w:p w14:paraId="717948CD" w14:textId="1D2BAFED" w:rsidR="006A1DDD" w:rsidDel="00E56C44" w:rsidRDefault="006A1DDD">
      <w:pPr>
        <w:rPr>
          <w:ins w:id="8940" w:author="chaniaayulestari@outlook.com" w:date="2021-11-13T20:49:00Z"/>
          <w:del w:id="8941" w:author="chaniaayulestari@outlook.com" w:date="2021-11-14T02:18:00Z"/>
        </w:rPr>
        <w:pPrChange w:id="8942" w:author="Rafi Aziizi" w:date="2021-11-14T10:08:00Z">
          <w:pPr>
            <w:pStyle w:val="ListParagraph"/>
            <w:keepNext/>
            <w:ind w:left="426"/>
          </w:pPr>
        </w:pPrChange>
      </w:pPr>
    </w:p>
    <w:p w14:paraId="4DA6AD77" w14:textId="3008D2BE" w:rsidR="006A1DDD" w:rsidDel="00E56C44" w:rsidRDefault="006A1DDD">
      <w:pPr>
        <w:rPr>
          <w:ins w:id="8943" w:author="chaniaayulestari@outlook.com" w:date="2021-11-13T20:51:00Z"/>
          <w:del w:id="8944" w:author="chaniaayulestari@outlook.com" w:date="2021-11-14T02:18:00Z"/>
        </w:rPr>
        <w:pPrChange w:id="8945" w:author="Rafi Aziizi" w:date="2021-11-14T10:08:00Z">
          <w:pPr>
            <w:pStyle w:val="ListParagraph"/>
            <w:keepNext/>
            <w:ind w:left="426"/>
          </w:pPr>
        </w:pPrChange>
      </w:pPr>
    </w:p>
    <w:p w14:paraId="4B34379C" w14:textId="00933896" w:rsidR="006A1DDD" w:rsidDel="007404DC" w:rsidRDefault="006A1DDD">
      <w:pPr>
        <w:rPr>
          <w:ins w:id="8946" w:author="chaniaayulestari@outlook.com" w:date="2021-11-13T20:48:00Z"/>
          <w:del w:id="8947" w:author="Rafi Aziizi" w:date="2021-11-14T10:08:00Z"/>
        </w:rPr>
        <w:pPrChange w:id="8948"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8949" w:author="Rafi Aziizi" w:date="2021-11-13T12:15:00Z"/>
          <w:del w:id="8950" w:author="chaniaayulestari@outlook.com" w:date="2021-11-13T18:01:00Z"/>
          <w:b/>
          <w:bCs/>
          <w:rPrChange w:id="8951" w:author="chaniaayulestari@outlook.com" w:date="2021-11-13T15:21:00Z">
            <w:rPr>
              <w:ins w:id="8952" w:author="Rafi Aziizi" w:date="2021-11-13T12:15:00Z"/>
              <w:del w:id="8953" w:author="chaniaayulestari@outlook.com" w:date="2021-11-13T18:01:00Z"/>
            </w:rPr>
          </w:rPrChange>
        </w:rPr>
        <w:pPrChange w:id="8954"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8955" w:author="chaniaayulestari@outlook.com" w:date="2021-11-12T16:35:00Z"/>
          <w:noProof/>
        </w:rPr>
      </w:pPr>
    </w:p>
    <w:p w14:paraId="0658797E" w14:textId="58E8861D" w:rsidR="00194DFD" w:rsidDel="00FE2102" w:rsidRDefault="00194DFD">
      <w:pPr>
        <w:jc w:val="center"/>
        <w:rPr>
          <w:del w:id="8956" w:author="chaniaayulestari@outlook.com" w:date="2021-11-12T16:35:00Z"/>
          <w:noProof/>
        </w:rPr>
      </w:pPr>
    </w:p>
    <w:p w14:paraId="37FB3C1F" w14:textId="6B6DF5E0" w:rsidR="00194DFD" w:rsidDel="00FE2102" w:rsidRDefault="00194DFD">
      <w:pPr>
        <w:jc w:val="center"/>
        <w:rPr>
          <w:del w:id="8957" w:author="chaniaayulestari@outlook.com" w:date="2021-11-12T16:35:00Z"/>
          <w:noProof/>
        </w:rPr>
      </w:pPr>
    </w:p>
    <w:p w14:paraId="3E6943E2" w14:textId="747E8F6D" w:rsidR="00194DFD" w:rsidDel="00FE2102" w:rsidRDefault="00194DFD">
      <w:pPr>
        <w:jc w:val="center"/>
        <w:rPr>
          <w:del w:id="8958" w:author="chaniaayulestari@outlook.com" w:date="2021-11-12T16:35:00Z"/>
          <w:noProof/>
        </w:rPr>
      </w:pPr>
    </w:p>
    <w:p w14:paraId="1D872FB3" w14:textId="36514EF2" w:rsidR="00194DFD" w:rsidDel="00FE2102" w:rsidRDefault="00194DFD">
      <w:pPr>
        <w:jc w:val="center"/>
        <w:rPr>
          <w:del w:id="8959" w:author="chaniaayulestari@outlook.com" w:date="2021-11-12T16:35:00Z"/>
          <w:noProof/>
        </w:rPr>
      </w:pPr>
    </w:p>
    <w:p w14:paraId="682D6DE2" w14:textId="688E011A" w:rsidR="00194DFD" w:rsidDel="00FE2102" w:rsidRDefault="00194DFD">
      <w:pPr>
        <w:jc w:val="center"/>
        <w:rPr>
          <w:del w:id="8960" w:author="chaniaayulestari@outlook.com" w:date="2021-11-12T16:35:00Z"/>
          <w:noProof/>
        </w:rPr>
      </w:pPr>
      <w:del w:id="8961" w:author="chaniaayulestari@outlook.com" w:date="2021-11-12T16:34:00Z">
        <w:r w:rsidDel="00FE2102">
          <w:rPr>
            <w:noProof/>
          </w:rPr>
          <w:drawing>
            <wp:anchor distT="0" distB="0" distL="114300" distR="114300" simplePos="0" relativeHeight="251603456" behindDoc="1" locked="0" layoutInCell="1" allowOverlap="1" wp14:anchorId="0A79D186" wp14:editId="14D4BEEF">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8962" w:author="chaniaayulestari@outlook.com" w:date="2021-11-12T16:35:00Z">
        <w:r w:rsidR="007A54E1">
          <w:rPr>
            <w:noProof/>
          </w:rPr>
          <w:pict w14:anchorId="6A7368F2">
            <v:shape id="Text Box 88" o:spid="_x0000_s2146" type="#_x0000_t202" style="position:absolute;left:0;text-align:left;margin-left:0;margin-top:278.9pt;width:396.8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KBxU5MvAgAAZwQAAA4AAAAAAAAAAAAAAAAALgIA&#10;AGRycy9lMm9Eb2MueG1sUEsBAi0AFAAGAAgAAAAhAJ8BjZDfAAAACAEAAA8AAAAAAAAAAAAAAAAA&#10;iQQAAGRycy9kb3ducmV2LnhtbFBLBQYAAAAABAAEAPMAAACVBQAAAAA=&#10;" stroked="f">
              <v:textbox style="mso-next-textbox:#Text Box 88;mso-fit-shape-to-text:t" inset="0,0,0,0">
                <w:txbxContent>
                  <w:p w14:paraId="677B1F81" w14:textId="28C6683D" w:rsidR="004A4F76" w:rsidRPr="00140D99" w:rsidRDefault="004A4F76" w:rsidP="00194DFD">
                    <w:pPr>
                      <w:pStyle w:val="Caption"/>
                      <w:jc w:val="center"/>
                      <w:rPr>
                        <w:noProof/>
                        <w:sz w:val="24"/>
                        <w:szCs w:val="24"/>
                      </w:rPr>
                    </w:pPr>
                    <w:r>
                      <w:t xml:space="preserve">Gambar 3. </w:t>
                    </w:r>
                    <w:ins w:id="8963" w:author="chaniaayulestari@outlook.com" w:date="2021-11-13T13:45:00Z">
                      <w:r>
                        <w:fldChar w:fldCharType="begin"/>
                      </w:r>
                      <w:r>
                        <w:instrText xml:space="preserve"> SEQ Gambar_3. \* ARABIC </w:instrText>
                      </w:r>
                    </w:ins>
                    <w:r>
                      <w:fldChar w:fldCharType="separate"/>
                    </w:r>
                    <w:ins w:id="8964" w:author="chaniaayulestari@outlook.com" w:date="2021-11-13T13:45:00Z">
                      <w:r>
                        <w:rPr>
                          <w:noProof/>
                        </w:rPr>
                        <w:t>14</w:t>
                      </w:r>
                      <w:r>
                        <w:fldChar w:fldCharType="end"/>
                      </w:r>
                    </w:ins>
                    <w:del w:id="89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4A4F76" w:rsidRDefault="004A4F76"/>
                  <w:p w14:paraId="1997627B" w14:textId="0382B4D5" w:rsidR="004A4F76" w:rsidRPr="00140D99" w:rsidRDefault="004A4F76" w:rsidP="00194DFD">
                    <w:pPr>
                      <w:pStyle w:val="Caption"/>
                      <w:jc w:val="center"/>
                      <w:rPr>
                        <w:noProof/>
                        <w:sz w:val="24"/>
                        <w:szCs w:val="24"/>
                      </w:rPr>
                    </w:pPr>
                    <w:r>
                      <w:t xml:space="preserve">Gambar 3. </w:t>
                    </w:r>
                    <w:ins w:id="8966" w:author="chaniaayulestari@outlook.com" w:date="2021-11-13T13:45:00Z">
                      <w:r>
                        <w:fldChar w:fldCharType="begin"/>
                      </w:r>
                      <w:r>
                        <w:instrText xml:space="preserve"> SEQ Gambar_3. \* ARABIC </w:instrText>
                      </w:r>
                    </w:ins>
                    <w:r>
                      <w:fldChar w:fldCharType="separate"/>
                    </w:r>
                    <w:ins w:id="8967" w:author="chaniaayulestari@outlook.com" w:date="2021-11-13T13:45:00Z">
                      <w:r>
                        <w:rPr>
                          <w:noProof/>
                        </w:rPr>
                        <w:t>14</w:t>
                      </w:r>
                      <w:r>
                        <w:fldChar w:fldCharType="end"/>
                      </w:r>
                    </w:ins>
                    <w:del w:id="896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w:r>
      </w:del>
    </w:p>
    <w:p w14:paraId="12DB9AB3" w14:textId="22E9D9BD" w:rsidR="00194DFD" w:rsidDel="00FE2102" w:rsidRDefault="00194DFD">
      <w:pPr>
        <w:jc w:val="center"/>
        <w:rPr>
          <w:del w:id="8969" w:author="chaniaayulestari@outlook.com" w:date="2021-11-12T16:35:00Z"/>
          <w:noProof/>
        </w:rPr>
      </w:pPr>
    </w:p>
    <w:p w14:paraId="51DD112D" w14:textId="0052EA20" w:rsidR="00A2766B" w:rsidDel="00FE2102" w:rsidRDefault="00A2766B">
      <w:pPr>
        <w:jc w:val="center"/>
        <w:rPr>
          <w:del w:id="8970" w:author="chaniaayulestari@outlook.com" w:date="2021-11-12T16:35:00Z"/>
          <w:lang w:val="id-ID"/>
        </w:rPr>
      </w:pPr>
    </w:p>
    <w:p w14:paraId="7272FE6F" w14:textId="07EC8586" w:rsidR="00194DFD" w:rsidDel="00FE2102" w:rsidRDefault="00194DFD">
      <w:pPr>
        <w:jc w:val="center"/>
        <w:rPr>
          <w:del w:id="8971" w:author="chaniaayulestari@outlook.com" w:date="2021-11-12T16:35:00Z"/>
          <w:lang w:val="id-ID"/>
        </w:rPr>
      </w:pPr>
    </w:p>
    <w:p w14:paraId="369E44D0" w14:textId="17CB2C7E" w:rsidR="00194DFD" w:rsidDel="00FE2102" w:rsidRDefault="00194DFD">
      <w:pPr>
        <w:jc w:val="center"/>
        <w:rPr>
          <w:del w:id="8972" w:author="chaniaayulestari@outlook.com" w:date="2021-11-12T16:35:00Z"/>
          <w:lang w:val="id-ID"/>
        </w:rPr>
      </w:pPr>
    </w:p>
    <w:p w14:paraId="75AC1FFD" w14:textId="68769236" w:rsidR="00194DFD" w:rsidDel="00FE2102" w:rsidRDefault="00194DFD">
      <w:pPr>
        <w:jc w:val="center"/>
        <w:rPr>
          <w:del w:id="8973" w:author="chaniaayulestari@outlook.com" w:date="2021-11-12T16:35:00Z"/>
          <w:lang w:val="id-ID"/>
        </w:rPr>
      </w:pPr>
    </w:p>
    <w:p w14:paraId="222890BC" w14:textId="27D41845" w:rsidR="00194DFD" w:rsidDel="00FE2102" w:rsidRDefault="00194DFD">
      <w:pPr>
        <w:jc w:val="center"/>
        <w:rPr>
          <w:del w:id="8974" w:author="chaniaayulestari@outlook.com" w:date="2021-11-12T16:35:00Z"/>
          <w:lang w:val="id-ID"/>
        </w:rPr>
      </w:pPr>
    </w:p>
    <w:p w14:paraId="403D99F8" w14:textId="0EB3C76A" w:rsidR="00194DFD" w:rsidDel="00FE2102" w:rsidRDefault="00194DFD">
      <w:pPr>
        <w:jc w:val="center"/>
        <w:rPr>
          <w:del w:id="8975" w:author="chaniaayulestari@outlook.com" w:date="2021-11-12T16:35:00Z"/>
          <w:lang w:val="id-ID"/>
        </w:rPr>
      </w:pPr>
    </w:p>
    <w:p w14:paraId="7B36ADF3" w14:textId="21F5F7C4" w:rsidR="00194DFD" w:rsidDel="00FE2102" w:rsidRDefault="00194DFD">
      <w:pPr>
        <w:jc w:val="center"/>
        <w:rPr>
          <w:del w:id="8976" w:author="chaniaayulestari@outlook.com" w:date="2021-11-12T16:35:00Z"/>
          <w:lang w:val="id-ID"/>
        </w:rPr>
      </w:pPr>
    </w:p>
    <w:p w14:paraId="7DFA5415" w14:textId="742ECDE7" w:rsidR="00194DFD" w:rsidDel="00FE2102" w:rsidRDefault="00194DFD">
      <w:pPr>
        <w:jc w:val="center"/>
        <w:rPr>
          <w:del w:id="8977" w:author="chaniaayulestari@outlook.com" w:date="2021-11-12T16:35:00Z"/>
          <w:lang w:val="id-ID"/>
        </w:rPr>
      </w:pPr>
    </w:p>
    <w:p w14:paraId="3BA21BEB" w14:textId="429DFD7F" w:rsidR="00194DFD" w:rsidDel="00FE2102" w:rsidRDefault="00194DFD">
      <w:pPr>
        <w:jc w:val="center"/>
        <w:rPr>
          <w:del w:id="8978" w:author="chaniaayulestari@outlook.com" w:date="2021-11-12T16:35:00Z"/>
          <w:lang w:val="id-ID"/>
        </w:rPr>
      </w:pPr>
    </w:p>
    <w:p w14:paraId="435B6862" w14:textId="4212BE3D" w:rsidR="00194DFD" w:rsidDel="00FE2102" w:rsidRDefault="00194DFD">
      <w:pPr>
        <w:jc w:val="center"/>
        <w:rPr>
          <w:del w:id="8979" w:author="chaniaayulestari@outlook.com" w:date="2021-11-12T16:35:00Z"/>
          <w:lang w:val="id-ID"/>
        </w:rPr>
      </w:pPr>
    </w:p>
    <w:p w14:paraId="025CFE14" w14:textId="6419007A" w:rsidR="00194DFD" w:rsidDel="00FE2102" w:rsidRDefault="00194DFD">
      <w:pPr>
        <w:jc w:val="center"/>
        <w:rPr>
          <w:del w:id="8980" w:author="chaniaayulestari@outlook.com" w:date="2021-11-12T16:35:00Z"/>
          <w:lang w:val="id-ID"/>
        </w:rPr>
      </w:pPr>
    </w:p>
    <w:p w14:paraId="48C40358" w14:textId="2E342BC0" w:rsidR="00194DFD" w:rsidRPr="004A229B" w:rsidDel="00FE2102" w:rsidRDefault="00194DFD">
      <w:pPr>
        <w:jc w:val="center"/>
        <w:rPr>
          <w:del w:id="8981"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8982" w:author="Rafi Aziizi" w:date="2021-11-13T11:42:00Z"/>
          <w:lang w:val="id-ID"/>
        </w:rPr>
        <w:pPrChange w:id="8983" w:author="Rafi Aziizi" w:date="2021-11-13T12:15:00Z">
          <w:pPr>
            <w:pStyle w:val="ListParagraph"/>
            <w:numPr>
              <w:numId w:val="42"/>
            </w:numPr>
            <w:ind w:left="426" w:hanging="360"/>
          </w:pPr>
        </w:pPrChange>
      </w:pPr>
      <w:del w:id="8984" w:author="Rafi Aziizi" w:date="2021-11-13T11:42:00Z">
        <w:r w:rsidDel="00FF5489">
          <w:delText>Profil Siswa</w:delText>
        </w:r>
      </w:del>
    </w:p>
    <w:p w14:paraId="739ECDE2" w14:textId="32DF0D55" w:rsidR="0083024D" w:rsidDel="00FF5489" w:rsidRDefault="0083024D">
      <w:pPr>
        <w:rPr>
          <w:ins w:id="8985" w:author="chaniaayulestari@outlook.com" w:date="2021-11-12T16:36:00Z"/>
          <w:del w:id="8986" w:author="Rafi Aziizi" w:date="2021-11-13T11:42:00Z"/>
          <w:lang w:val="id-ID"/>
        </w:rPr>
        <w:pPrChange w:id="8987" w:author="Rafi Aziizi" w:date="2021-11-13T12:15:00Z">
          <w:pPr>
            <w:ind w:firstLine="426"/>
          </w:pPr>
        </w:pPrChange>
      </w:pPr>
      <w:del w:id="8988"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8989" w:author="chaniaayulestari@outlook.com" w:date="2021-11-12T16:36:00Z"/>
          <w:del w:id="8990" w:author="Rafi Aziizi" w:date="2021-11-13T12:04:00Z"/>
          <w:lang w:val="id-ID"/>
        </w:rPr>
        <w:pPrChange w:id="8991" w:author="Rafi Aziizi" w:date="2021-11-13T12:15:00Z">
          <w:pPr>
            <w:ind w:firstLine="426"/>
          </w:pPr>
        </w:pPrChange>
      </w:pPr>
    </w:p>
    <w:p w14:paraId="43C9EE8A" w14:textId="13205E39" w:rsidR="00FE2102" w:rsidDel="004822D0" w:rsidRDefault="00FE2102">
      <w:pPr>
        <w:rPr>
          <w:ins w:id="8992" w:author="chaniaayulestari@outlook.com" w:date="2021-11-12T16:36:00Z"/>
          <w:del w:id="8993" w:author="Rafi Aziizi" w:date="2021-11-13T12:04:00Z"/>
          <w:lang w:val="id-ID"/>
        </w:rPr>
        <w:pPrChange w:id="8994" w:author="Rafi Aziizi" w:date="2021-11-13T12:15:00Z">
          <w:pPr>
            <w:ind w:firstLine="426"/>
          </w:pPr>
        </w:pPrChange>
      </w:pPr>
    </w:p>
    <w:p w14:paraId="525E179A" w14:textId="5BCB6861" w:rsidR="00FE2102" w:rsidDel="004822D0" w:rsidRDefault="00FE2102">
      <w:pPr>
        <w:rPr>
          <w:ins w:id="8995" w:author="chaniaayulestari@outlook.com" w:date="2021-11-12T16:36:00Z"/>
          <w:del w:id="8996" w:author="Rafi Aziizi" w:date="2021-11-13T12:04:00Z"/>
          <w:lang w:val="id-ID"/>
        </w:rPr>
        <w:pPrChange w:id="8997" w:author="Rafi Aziizi" w:date="2021-11-13T12:15:00Z">
          <w:pPr>
            <w:ind w:firstLine="426"/>
          </w:pPr>
        </w:pPrChange>
      </w:pPr>
    </w:p>
    <w:p w14:paraId="16EB0816" w14:textId="25702981" w:rsidR="00FE2102" w:rsidDel="004822D0" w:rsidRDefault="00FE2102">
      <w:pPr>
        <w:rPr>
          <w:ins w:id="8998" w:author="chaniaayulestari@outlook.com" w:date="2021-11-12T16:36:00Z"/>
          <w:del w:id="8999" w:author="Rafi Aziizi" w:date="2021-11-13T12:04:00Z"/>
          <w:lang w:val="id-ID"/>
        </w:rPr>
        <w:pPrChange w:id="9000" w:author="Rafi Aziizi" w:date="2021-11-13T12:15:00Z">
          <w:pPr>
            <w:ind w:firstLine="426"/>
          </w:pPr>
        </w:pPrChange>
      </w:pPr>
    </w:p>
    <w:p w14:paraId="49EC4744" w14:textId="5AF512A7" w:rsidR="00FE2102" w:rsidRPr="0083024D" w:rsidDel="004822D0" w:rsidRDefault="00FE2102">
      <w:pPr>
        <w:rPr>
          <w:del w:id="9001" w:author="Rafi Aziizi" w:date="2021-11-13T12:04:00Z"/>
          <w:lang w:val="id-ID"/>
        </w:rPr>
        <w:pPrChange w:id="9002" w:author="Rafi Aziizi" w:date="2021-11-13T12:15:00Z">
          <w:pPr>
            <w:ind w:firstLine="426"/>
          </w:pPr>
        </w:pPrChange>
      </w:pPr>
    </w:p>
    <w:p w14:paraId="01500668" w14:textId="0AE86871" w:rsidR="00194DFD" w:rsidDel="004822D0" w:rsidRDefault="00194DFD">
      <w:pPr>
        <w:rPr>
          <w:del w:id="9003" w:author="Rafi Aziizi" w:date="2021-11-13T12:04:00Z"/>
          <w:lang w:val="id-ID"/>
        </w:rPr>
        <w:pPrChange w:id="9004" w:author="Rafi Aziizi" w:date="2021-11-13T12:15:00Z">
          <w:pPr>
            <w:jc w:val="center"/>
          </w:pPr>
        </w:pPrChange>
      </w:pPr>
      <w:del w:id="9005" w:author="Rafi Aziizi" w:date="2021-11-13T11:37:00Z">
        <w:r w:rsidDel="00FF5489">
          <w:rPr>
            <w:noProof/>
          </w:rPr>
          <w:drawing>
            <wp:anchor distT="0" distB="0" distL="114300" distR="114300" simplePos="0" relativeHeight="251604480" behindDoc="1" locked="0" layoutInCell="1" allowOverlap="1" wp14:anchorId="4DDB1F6F" wp14:editId="40ADA2CD">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9006" w:author="Rafi Aziizi" w:date="2021-11-13T12:04:00Z"/>
          <w:lang w:val="id-ID"/>
        </w:rPr>
        <w:pPrChange w:id="9007" w:author="Rafi Aziizi" w:date="2021-11-13T12:15:00Z">
          <w:pPr>
            <w:jc w:val="center"/>
          </w:pPr>
        </w:pPrChange>
      </w:pPr>
    </w:p>
    <w:p w14:paraId="41E59011" w14:textId="138ADB48" w:rsidR="00194DFD" w:rsidDel="004822D0" w:rsidRDefault="00194DFD">
      <w:pPr>
        <w:rPr>
          <w:del w:id="9008" w:author="Rafi Aziizi" w:date="2021-11-13T12:04:00Z"/>
          <w:lang w:val="id-ID"/>
        </w:rPr>
        <w:pPrChange w:id="9009" w:author="Rafi Aziizi" w:date="2021-11-13T12:15:00Z">
          <w:pPr>
            <w:jc w:val="center"/>
          </w:pPr>
        </w:pPrChange>
      </w:pPr>
    </w:p>
    <w:p w14:paraId="4322280E" w14:textId="510B097C" w:rsidR="00A2766B" w:rsidDel="004822D0" w:rsidRDefault="00A2766B">
      <w:pPr>
        <w:rPr>
          <w:del w:id="9010" w:author="Rafi Aziizi" w:date="2021-11-13T12:04:00Z"/>
          <w:lang w:val="id-ID"/>
        </w:rPr>
        <w:pPrChange w:id="9011" w:author="Rafi Aziizi" w:date="2021-11-13T12:15:00Z">
          <w:pPr>
            <w:jc w:val="center"/>
          </w:pPr>
        </w:pPrChange>
      </w:pPr>
    </w:p>
    <w:p w14:paraId="14DD008E" w14:textId="2F77B9F5" w:rsidR="00194DFD" w:rsidDel="004822D0" w:rsidRDefault="00194DFD">
      <w:pPr>
        <w:rPr>
          <w:del w:id="9012" w:author="Rafi Aziizi" w:date="2021-11-13T12:04:00Z"/>
          <w:lang w:val="id-ID"/>
        </w:rPr>
        <w:pPrChange w:id="9013" w:author="Rafi Aziizi" w:date="2021-11-13T12:15:00Z">
          <w:pPr>
            <w:jc w:val="center"/>
          </w:pPr>
        </w:pPrChange>
      </w:pPr>
    </w:p>
    <w:p w14:paraId="5F5D314D" w14:textId="1F25B2AA" w:rsidR="00194DFD" w:rsidDel="004822D0" w:rsidRDefault="00194DFD">
      <w:pPr>
        <w:rPr>
          <w:del w:id="9014" w:author="Rafi Aziizi" w:date="2021-11-13T12:04:00Z"/>
          <w:lang w:val="id-ID"/>
        </w:rPr>
        <w:pPrChange w:id="9015" w:author="Rafi Aziizi" w:date="2021-11-13T12:15:00Z">
          <w:pPr>
            <w:jc w:val="center"/>
          </w:pPr>
        </w:pPrChange>
      </w:pPr>
    </w:p>
    <w:p w14:paraId="5480296C" w14:textId="0443E241" w:rsidR="00FE2102" w:rsidDel="004822D0" w:rsidRDefault="00FE2102">
      <w:pPr>
        <w:rPr>
          <w:ins w:id="9016" w:author="chaniaayulestari@outlook.com" w:date="2021-11-12T16:36:00Z"/>
          <w:del w:id="9017" w:author="Rafi Aziizi" w:date="2021-11-13T12:04:00Z"/>
          <w:lang w:val="id-ID"/>
        </w:rPr>
        <w:pPrChange w:id="9018" w:author="Rafi Aziizi" w:date="2021-11-13T12:15:00Z">
          <w:pPr>
            <w:jc w:val="center"/>
          </w:pPr>
        </w:pPrChange>
      </w:pPr>
    </w:p>
    <w:p w14:paraId="53750DF3" w14:textId="3B4B7775" w:rsidR="00FE2102" w:rsidDel="004822D0" w:rsidRDefault="00FE2102">
      <w:pPr>
        <w:rPr>
          <w:ins w:id="9019" w:author="chaniaayulestari@outlook.com" w:date="2021-11-12T16:36:00Z"/>
          <w:del w:id="9020" w:author="Rafi Aziizi" w:date="2021-11-13T12:04:00Z"/>
          <w:lang w:val="id-ID"/>
        </w:rPr>
        <w:pPrChange w:id="9021" w:author="Rafi Aziizi" w:date="2021-11-13T12:15:00Z">
          <w:pPr>
            <w:jc w:val="center"/>
          </w:pPr>
        </w:pPrChange>
      </w:pPr>
    </w:p>
    <w:p w14:paraId="738BD72B" w14:textId="5932A4E9" w:rsidR="00FE2102" w:rsidDel="004822D0" w:rsidRDefault="00FE2102">
      <w:pPr>
        <w:rPr>
          <w:ins w:id="9022" w:author="chaniaayulestari@outlook.com" w:date="2021-11-12T16:36:00Z"/>
          <w:del w:id="9023" w:author="Rafi Aziizi" w:date="2021-11-13T12:04:00Z"/>
          <w:lang w:val="id-ID"/>
        </w:rPr>
        <w:pPrChange w:id="9024" w:author="Rafi Aziizi" w:date="2021-11-13T12:15:00Z">
          <w:pPr>
            <w:jc w:val="center"/>
          </w:pPr>
        </w:pPrChange>
      </w:pPr>
    </w:p>
    <w:p w14:paraId="302AF333" w14:textId="06ED5D95" w:rsidR="00FE2102" w:rsidDel="004822D0" w:rsidRDefault="00FE2102">
      <w:pPr>
        <w:rPr>
          <w:ins w:id="9025" w:author="chaniaayulestari@outlook.com" w:date="2021-11-12T16:36:00Z"/>
          <w:del w:id="9026" w:author="Rafi Aziizi" w:date="2021-11-13T12:04:00Z"/>
          <w:lang w:val="id-ID"/>
        </w:rPr>
        <w:pPrChange w:id="9027" w:author="Rafi Aziizi" w:date="2021-11-13T12:15:00Z">
          <w:pPr>
            <w:jc w:val="center"/>
          </w:pPr>
        </w:pPrChange>
      </w:pPr>
    </w:p>
    <w:p w14:paraId="4CE840C8" w14:textId="5B2BD5EC" w:rsidR="00FE2102" w:rsidDel="004822D0" w:rsidRDefault="00FE2102">
      <w:pPr>
        <w:rPr>
          <w:ins w:id="9028" w:author="chaniaayulestari@outlook.com" w:date="2021-11-12T16:36:00Z"/>
          <w:del w:id="9029" w:author="Rafi Aziizi" w:date="2021-11-13T12:04:00Z"/>
          <w:lang w:val="id-ID"/>
        </w:rPr>
        <w:pPrChange w:id="9030" w:author="Rafi Aziizi" w:date="2021-11-13T12:15:00Z">
          <w:pPr>
            <w:jc w:val="center"/>
          </w:pPr>
        </w:pPrChange>
      </w:pPr>
    </w:p>
    <w:p w14:paraId="6F8297A6" w14:textId="3BBAB2CD" w:rsidR="00FE2102" w:rsidDel="004822D0" w:rsidRDefault="00FE2102">
      <w:pPr>
        <w:rPr>
          <w:ins w:id="9031" w:author="chaniaayulestari@outlook.com" w:date="2021-11-12T16:36:00Z"/>
          <w:del w:id="9032" w:author="Rafi Aziizi" w:date="2021-11-13T12:04:00Z"/>
          <w:lang w:val="id-ID"/>
        </w:rPr>
        <w:pPrChange w:id="9033" w:author="Rafi Aziizi" w:date="2021-11-13T12:15:00Z">
          <w:pPr>
            <w:jc w:val="center"/>
          </w:pPr>
        </w:pPrChange>
      </w:pPr>
    </w:p>
    <w:p w14:paraId="36854337" w14:textId="046A23D0" w:rsidR="00FE2102" w:rsidDel="004822D0" w:rsidRDefault="00FE2102">
      <w:pPr>
        <w:rPr>
          <w:ins w:id="9034" w:author="chaniaayulestari@outlook.com" w:date="2021-11-12T16:36:00Z"/>
          <w:del w:id="9035" w:author="Rafi Aziizi" w:date="2021-11-13T12:04:00Z"/>
          <w:lang w:val="id-ID"/>
        </w:rPr>
        <w:pPrChange w:id="9036" w:author="Rafi Aziizi" w:date="2021-11-13T12:15:00Z">
          <w:pPr>
            <w:jc w:val="center"/>
          </w:pPr>
        </w:pPrChange>
      </w:pPr>
    </w:p>
    <w:p w14:paraId="42696176" w14:textId="76ECA505" w:rsidR="00FE2102" w:rsidDel="004822D0" w:rsidRDefault="00FE2102">
      <w:pPr>
        <w:rPr>
          <w:ins w:id="9037" w:author="chaniaayulestari@outlook.com" w:date="2021-11-12T16:36:00Z"/>
          <w:del w:id="9038" w:author="Rafi Aziizi" w:date="2021-11-13T12:04:00Z"/>
          <w:lang w:val="id-ID"/>
        </w:rPr>
        <w:pPrChange w:id="9039" w:author="Rafi Aziizi" w:date="2021-11-13T12:15:00Z">
          <w:pPr>
            <w:jc w:val="center"/>
          </w:pPr>
        </w:pPrChange>
      </w:pPr>
    </w:p>
    <w:p w14:paraId="4F1241B9" w14:textId="7B37A679" w:rsidR="00194DFD" w:rsidDel="00FE2102" w:rsidRDefault="00194DFD">
      <w:pPr>
        <w:rPr>
          <w:del w:id="9040" w:author="chaniaayulestari@outlook.com" w:date="2021-11-12T16:36:00Z"/>
          <w:lang w:val="id-ID"/>
        </w:rPr>
        <w:pPrChange w:id="9041" w:author="Rafi Aziizi" w:date="2021-11-13T12:15:00Z">
          <w:pPr>
            <w:jc w:val="center"/>
          </w:pPr>
        </w:pPrChange>
      </w:pPr>
    </w:p>
    <w:p w14:paraId="0F6591B6" w14:textId="20FA6539" w:rsidR="00194DFD" w:rsidDel="00FE2102" w:rsidRDefault="00194DFD">
      <w:pPr>
        <w:rPr>
          <w:del w:id="9042" w:author="chaniaayulestari@outlook.com" w:date="2021-11-12T16:36:00Z"/>
          <w:lang w:val="id-ID"/>
        </w:rPr>
        <w:pPrChange w:id="9043" w:author="Rafi Aziizi" w:date="2021-11-13T12:15:00Z">
          <w:pPr>
            <w:jc w:val="center"/>
          </w:pPr>
        </w:pPrChange>
      </w:pPr>
    </w:p>
    <w:p w14:paraId="2C14283E" w14:textId="4109F986" w:rsidR="00194DFD" w:rsidDel="00FE2102" w:rsidRDefault="00194DFD">
      <w:pPr>
        <w:rPr>
          <w:del w:id="9044" w:author="chaniaayulestari@outlook.com" w:date="2021-11-12T16:36:00Z"/>
          <w:lang w:val="id-ID"/>
        </w:rPr>
        <w:pPrChange w:id="9045" w:author="Rafi Aziizi" w:date="2021-11-13T12:15:00Z">
          <w:pPr>
            <w:jc w:val="center"/>
          </w:pPr>
        </w:pPrChange>
      </w:pPr>
    </w:p>
    <w:p w14:paraId="0E247CA1" w14:textId="36B65DE6" w:rsidR="00194DFD" w:rsidDel="00FE2102" w:rsidRDefault="00194DFD">
      <w:pPr>
        <w:rPr>
          <w:del w:id="9046" w:author="chaniaayulestari@outlook.com" w:date="2021-11-12T16:36:00Z"/>
          <w:lang w:val="id-ID"/>
        </w:rPr>
        <w:pPrChange w:id="9047" w:author="Rafi Aziizi" w:date="2021-11-13T12:15:00Z">
          <w:pPr>
            <w:jc w:val="center"/>
          </w:pPr>
        </w:pPrChange>
      </w:pPr>
    </w:p>
    <w:p w14:paraId="7C60C08C" w14:textId="0D3D20B1" w:rsidR="00194DFD" w:rsidDel="00FE2102" w:rsidRDefault="00194DFD">
      <w:pPr>
        <w:rPr>
          <w:del w:id="9048" w:author="chaniaayulestari@outlook.com" w:date="2021-11-12T16:36:00Z"/>
          <w:lang w:val="id-ID"/>
        </w:rPr>
        <w:pPrChange w:id="9049" w:author="Rafi Aziizi" w:date="2021-11-13T12:15:00Z">
          <w:pPr>
            <w:jc w:val="center"/>
          </w:pPr>
        </w:pPrChange>
      </w:pPr>
    </w:p>
    <w:p w14:paraId="55F8D6CD" w14:textId="7D1BDB7F" w:rsidR="00194DFD" w:rsidDel="00FE2102" w:rsidRDefault="00194DFD">
      <w:pPr>
        <w:rPr>
          <w:del w:id="9050" w:author="chaniaayulestari@outlook.com" w:date="2021-11-12T16:36:00Z"/>
          <w:lang w:val="id-ID"/>
        </w:rPr>
        <w:pPrChange w:id="9051" w:author="Rafi Aziizi" w:date="2021-11-13T12:15:00Z">
          <w:pPr>
            <w:jc w:val="center"/>
          </w:pPr>
        </w:pPrChange>
      </w:pPr>
    </w:p>
    <w:p w14:paraId="50B20D59" w14:textId="553AEE9E" w:rsidR="00194DFD" w:rsidRPr="004A229B" w:rsidDel="004822D0" w:rsidRDefault="007A54E1">
      <w:pPr>
        <w:rPr>
          <w:del w:id="9052" w:author="Rafi Aziizi" w:date="2021-11-13T12:04:00Z"/>
          <w:lang w:val="id-ID"/>
        </w:rPr>
        <w:pPrChange w:id="9053" w:author="Rafi Aziizi" w:date="2021-11-13T12:15:00Z">
          <w:pPr>
            <w:jc w:val="center"/>
          </w:pPr>
        </w:pPrChange>
      </w:pPr>
      <w:del w:id="9054" w:author="Rafi Aziizi" w:date="2021-11-13T12:04:00Z">
        <w:r>
          <w:rPr>
            <w:noProof/>
          </w:rPr>
          <w:pict w14:anchorId="1A98066B">
            <v:shape id="Text Box 90" o:spid="_x0000_s2145" type="#_x0000_t202" style="position:absolute;left:0;text-align:left;margin-left:1.5pt;margin-top:21.1pt;width:39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sH7Cci8CAABnBAAADgAAAAAAAAAAAAAAAAAuAgAA&#10;ZHJzL2Uyb0RvYy54bWxQSwECLQAUAAYACAAAACEAzsGUot4AAAAHAQAADwAAAAAAAAAAAAAAAACJ&#10;BAAAZHJzL2Rvd25yZXYueG1sUEsFBgAAAAAEAAQA8wAAAJQFAAAAAA==&#10;" stroked="f">
              <v:textbox style="mso-next-textbox:#Text Box 90;mso-fit-shape-to-text:t" inset="0,0,0,0">
                <w:txbxContent>
                  <w:p w14:paraId="22B4ED56" w14:textId="4B106870" w:rsidR="004A4F76" w:rsidRPr="00B250D1" w:rsidRDefault="004A4F76" w:rsidP="00194DFD">
                    <w:pPr>
                      <w:pStyle w:val="Caption"/>
                      <w:jc w:val="center"/>
                      <w:rPr>
                        <w:noProof/>
                        <w:sz w:val="24"/>
                        <w:szCs w:val="24"/>
                      </w:rPr>
                    </w:pPr>
                    <w:r>
                      <w:t xml:space="preserve">Gambar 3. </w:t>
                    </w:r>
                    <w:ins w:id="9055" w:author="chaniaayulestari@outlook.com" w:date="2021-11-13T13:45:00Z">
                      <w:r>
                        <w:fldChar w:fldCharType="begin"/>
                      </w:r>
                      <w:r>
                        <w:instrText xml:space="preserve"> SEQ Gambar_3. \* ARABIC </w:instrText>
                      </w:r>
                    </w:ins>
                    <w:r>
                      <w:fldChar w:fldCharType="separate"/>
                    </w:r>
                    <w:ins w:id="9056" w:author="chaniaayulestari@outlook.com" w:date="2021-11-13T13:45:00Z">
                      <w:r>
                        <w:rPr>
                          <w:noProof/>
                        </w:rPr>
                        <w:t>15</w:t>
                      </w:r>
                      <w:r>
                        <w:fldChar w:fldCharType="end"/>
                      </w:r>
                    </w:ins>
                    <w:del w:id="90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4A4F76" w:rsidRDefault="004A4F76"/>
                  <w:p w14:paraId="4C65A789" w14:textId="6B1739F4" w:rsidR="004A4F76" w:rsidRPr="00B250D1" w:rsidRDefault="004A4F76" w:rsidP="00194DFD">
                    <w:pPr>
                      <w:pStyle w:val="Caption"/>
                      <w:jc w:val="center"/>
                      <w:rPr>
                        <w:noProof/>
                        <w:sz w:val="24"/>
                        <w:szCs w:val="24"/>
                      </w:rPr>
                    </w:pPr>
                    <w:r>
                      <w:t xml:space="preserve">Gambar 3. </w:t>
                    </w:r>
                    <w:ins w:id="9058" w:author="chaniaayulestari@outlook.com" w:date="2021-11-13T13:45:00Z">
                      <w:r>
                        <w:fldChar w:fldCharType="begin"/>
                      </w:r>
                      <w:r>
                        <w:instrText xml:space="preserve"> SEQ Gambar_3. \* ARABIC </w:instrText>
                      </w:r>
                    </w:ins>
                    <w:r>
                      <w:fldChar w:fldCharType="separate"/>
                    </w:r>
                    <w:ins w:id="9059" w:author="chaniaayulestari@outlook.com" w:date="2021-11-13T13:45:00Z">
                      <w:r>
                        <w:rPr>
                          <w:noProof/>
                        </w:rPr>
                        <w:t>15</w:t>
                      </w:r>
                      <w:r>
                        <w:fldChar w:fldCharType="end"/>
                      </w:r>
                    </w:ins>
                    <w:del w:id="90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w:r>
      </w:del>
    </w:p>
    <w:p w14:paraId="11870D46" w14:textId="019360CC" w:rsidR="004A229B" w:rsidRPr="0083024D" w:rsidDel="004822D0" w:rsidRDefault="004A229B">
      <w:pPr>
        <w:pStyle w:val="ListParagraph"/>
        <w:numPr>
          <w:ilvl w:val="0"/>
          <w:numId w:val="42"/>
        </w:numPr>
        <w:ind w:left="0" w:firstLine="0"/>
        <w:rPr>
          <w:del w:id="9061" w:author="Rafi Aziizi" w:date="2021-11-13T12:04:00Z"/>
          <w:lang w:val="id-ID"/>
        </w:rPr>
        <w:pPrChange w:id="9062" w:author="Rafi Aziizi" w:date="2021-11-13T12:15:00Z">
          <w:pPr>
            <w:pStyle w:val="ListParagraph"/>
            <w:numPr>
              <w:numId w:val="42"/>
            </w:numPr>
            <w:ind w:left="426" w:hanging="360"/>
          </w:pPr>
        </w:pPrChange>
      </w:pPr>
      <w:del w:id="9063" w:author="Rafi Aziizi" w:date="2021-11-13T12:04:00Z">
        <w:r w:rsidDel="004822D0">
          <w:delText>Profil Guru</w:delText>
        </w:r>
      </w:del>
    </w:p>
    <w:p w14:paraId="1EEEB222" w14:textId="2837A7D0" w:rsidR="0083024D" w:rsidRPr="0083024D" w:rsidDel="004822D0" w:rsidRDefault="0083024D">
      <w:pPr>
        <w:rPr>
          <w:del w:id="9064" w:author="Rafi Aziizi" w:date="2021-11-13T12:04:00Z"/>
          <w:lang w:val="id-ID"/>
        </w:rPr>
        <w:pPrChange w:id="9065" w:author="Rafi Aziizi" w:date="2021-11-13T12:15:00Z">
          <w:pPr>
            <w:ind w:firstLine="426"/>
          </w:pPr>
        </w:pPrChange>
      </w:pPr>
      <w:del w:id="9066"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5BC968BC" w:rsidR="00EE4F66" w:rsidDel="004822D0" w:rsidRDefault="007A54E1">
      <w:pPr>
        <w:rPr>
          <w:del w:id="9067" w:author="Rafi Aziizi" w:date="2021-11-13T12:04:00Z"/>
          <w:lang w:val="id-ID"/>
        </w:rPr>
      </w:pPr>
      <w:del w:id="9068" w:author="Rafi Aziizi" w:date="2021-11-13T12:19:00Z">
        <w:r>
          <w:rPr>
            <w:noProof/>
          </w:rPr>
          <w:pict w14:anchorId="03CC9DAB">
            <v:shape id="Text Box 91" o:spid="_x0000_s2144" type="#_x0000_t202" style="position:absolute;left:0;text-align:left;margin-left:1.5pt;margin-top:291.25pt;width:396.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JMAIAAGcEAAAOAAAAZHJzL2Uyb0RvYy54bWysVMFu2zAMvQ/YPwi6L05aJ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FTb50kwAgAAZwQAAA4AAAAAAAAAAAAAAAAA&#10;LgIAAGRycy9lMm9Eb2MueG1sUEsBAi0AFAAGAAgAAAAhAGpSFy7hAAAACQEAAA8AAAAAAAAAAAAA&#10;AAAAigQAAGRycy9kb3ducmV2LnhtbFBLBQYAAAAABAAEAPMAAACYBQAAAAA=&#10;" stroked="f">
              <v:textbox style="mso-next-textbox:#Text Box 91;mso-fit-shape-to-text:t" inset="0,0,0,0">
                <w:txbxContent>
                  <w:p w14:paraId="00D454CD" w14:textId="43CEF25E" w:rsidR="004A4F76" w:rsidRPr="004A4934" w:rsidRDefault="004A4F76" w:rsidP="00EE4F66">
                    <w:pPr>
                      <w:pStyle w:val="Caption"/>
                      <w:jc w:val="center"/>
                      <w:rPr>
                        <w:noProof/>
                        <w:sz w:val="24"/>
                        <w:szCs w:val="24"/>
                      </w:rPr>
                    </w:pPr>
                    <w:r>
                      <w:t xml:space="preserve">Gambar 3. </w:t>
                    </w:r>
                    <w:ins w:id="9069" w:author="chaniaayulestari@outlook.com" w:date="2021-11-13T13:45:00Z">
                      <w:r>
                        <w:fldChar w:fldCharType="begin"/>
                      </w:r>
                      <w:r>
                        <w:instrText xml:space="preserve"> SEQ Gambar_3. \* ARABIC </w:instrText>
                      </w:r>
                    </w:ins>
                    <w:r>
                      <w:fldChar w:fldCharType="separate"/>
                    </w:r>
                    <w:ins w:id="9070" w:author="chaniaayulestari@outlook.com" w:date="2021-11-13T13:45:00Z">
                      <w:r>
                        <w:rPr>
                          <w:noProof/>
                        </w:rPr>
                        <w:t>16</w:t>
                      </w:r>
                      <w:r>
                        <w:fldChar w:fldCharType="end"/>
                      </w:r>
                    </w:ins>
                    <w:del w:id="90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4A4F76" w:rsidRDefault="004A4F76"/>
                  <w:p w14:paraId="302FC3FA" w14:textId="7FB2D909" w:rsidR="004A4F76" w:rsidRPr="004A4934" w:rsidRDefault="004A4F76" w:rsidP="00EE4F66">
                    <w:pPr>
                      <w:pStyle w:val="Caption"/>
                      <w:jc w:val="center"/>
                      <w:rPr>
                        <w:noProof/>
                        <w:sz w:val="24"/>
                        <w:szCs w:val="24"/>
                      </w:rPr>
                    </w:pPr>
                    <w:r>
                      <w:t xml:space="preserve">Gambar 3. </w:t>
                    </w:r>
                    <w:ins w:id="9072" w:author="chaniaayulestari@outlook.com" w:date="2021-11-13T13:45:00Z">
                      <w:r>
                        <w:fldChar w:fldCharType="begin"/>
                      </w:r>
                      <w:r>
                        <w:instrText xml:space="preserve"> SEQ Gambar_3. \* ARABIC </w:instrText>
                      </w:r>
                    </w:ins>
                    <w:r>
                      <w:fldChar w:fldCharType="separate"/>
                    </w:r>
                    <w:ins w:id="9073" w:author="chaniaayulestari@outlook.com" w:date="2021-11-13T13:45:00Z">
                      <w:r>
                        <w:rPr>
                          <w:noProof/>
                        </w:rPr>
                        <w:t>16</w:t>
                      </w:r>
                      <w:r>
                        <w:fldChar w:fldCharType="end"/>
                      </w:r>
                    </w:ins>
                    <w:del w:id="90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w:r>
      </w:del>
      <w:del w:id="9075" w:author="Rafi Aziizi" w:date="2021-11-13T11:38:00Z">
        <w:r w:rsidR="00EE4F66" w:rsidDel="00FF5489">
          <w:rPr>
            <w:noProof/>
          </w:rPr>
          <w:drawing>
            <wp:anchor distT="0" distB="0" distL="114300" distR="114300" simplePos="0" relativeHeight="251605504" behindDoc="1" locked="0" layoutInCell="1" allowOverlap="1" wp14:anchorId="482B0673" wp14:editId="604B735A">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9076" w:author="Rafi Aziizi" w:date="2021-11-13T12:04:00Z"/>
          <w:lang w:val="id-ID"/>
        </w:rPr>
      </w:pPr>
    </w:p>
    <w:p w14:paraId="46741EBC" w14:textId="7A2DAADB" w:rsidR="00EE4F66" w:rsidDel="004822D0" w:rsidRDefault="00EE4F66">
      <w:pPr>
        <w:rPr>
          <w:del w:id="9077" w:author="Rafi Aziizi" w:date="2021-11-13T12:04:00Z"/>
          <w:lang w:val="id-ID"/>
        </w:rPr>
      </w:pPr>
    </w:p>
    <w:p w14:paraId="7DDB44A0" w14:textId="45007AA9" w:rsidR="00EE4F66" w:rsidDel="004822D0" w:rsidRDefault="00EE4F66">
      <w:pPr>
        <w:rPr>
          <w:del w:id="9078" w:author="Rafi Aziizi" w:date="2021-11-13T12:04:00Z"/>
          <w:lang w:val="id-ID"/>
        </w:rPr>
      </w:pPr>
    </w:p>
    <w:p w14:paraId="6065BC44" w14:textId="3E6E7CD6" w:rsidR="00EE4F66" w:rsidDel="004822D0" w:rsidRDefault="00EE4F66">
      <w:pPr>
        <w:rPr>
          <w:del w:id="9079" w:author="Rafi Aziizi" w:date="2021-11-13T12:04:00Z"/>
          <w:lang w:val="id-ID"/>
        </w:rPr>
      </w:pPr>
    </w:p>
    <w:p w14:paraId="6E2FFE16" w14:textId="2FB7F69C" w:rsidR="00EE4F66" w:rsidDel="004822D0" w:rsidRDefault="00EE4F66">
      <w:pPr>
        <w:rPr>
          <w:del w:id="9080" w:author="Rafi Aziizi" w:date="2021-11-13T12:04:00Z"/>
          <w:lang w:val="id-ID"/>
        </w:rPr>
      </w:pPr>
    </w:p>
    <w:p w14:paraId="4F233DD8" w14:textId="3F7C827B" w:rsidR="00EE4F66" w:rsidDel="004822D0" w:rsidRDefault="00EE4F66">
      <w:pPr>
        <w:rPr>
          <w:del w:id="9081" w:author="Rafi Aziizi" w:date="2021-11-13T12:04:00Z"/>
          <w:lang w:val="id-ID"/>
        </w:rPr>
      </w:pPr>
    </w:p>
    <w:p w14:paraId="5C5E704A" w14:textId="26A69149" w:rsidR="00EE4F66" w:rsidDel="004822D0" w:rsidRDefault="00EE4F66">
      <w:pPr>
        <w:rPr>
          <w:del w:id="9082" w:author="Rafi Aziizi" w:date="2021-11-13T12:04:00Z"/>
          <w:lang w:val="id-ID"/>
        </w:rPr>
      </w:pPr>
    </w:p>
    <w:p w14:paraId="6A65847A" w14:textId="5F2066DF" w:rsidR="00A2766B" w:rsidDel="004822D0" w:rsidRDefault="00A2766B">
      <w:pPr>
        <w:rPr>
          <w:del w:id="9083" w:author="Rafi Aziizi" w:date="2021-11-13T12:04:00Z"/>
          <w:lang w:val="id-ID"/>
        </w:rPr>
      </w:pPr>
    </w:p>
    <w:p w14:paraId="063AA0AD" w14:textId="7917728B" w:rsidR="00EE4F66" w:rsidDel="004822D0" w:rsidRDefault="00EE4F66">
      <w:pPr>
        <w:rPr>
          <w:del w:id="9084" w:author="Rafi Aziizi" w:date="2021-11-13T12:04:00Z"/>
          <w:lang w:val="id-ID"/>
        </w:rPr>
      </w:pPr>
    </w:p>
    <w:p w14:paraId="5A53DC40" w14:textId="1392302A" w:rsidR="00EE4F66" w:rsidDel="004822D0" w:rsidRDefault="00EE4F66">
      <w:pPr>
        <w:rPr>
          <w:del w:id="9085" w:author="Rafi Aziizi" w:date="2021-11-13T12:04:00Z"/>
          <w:lang w:val="id-ID"/>
        </w:rPr>
      </w:pPr>
    </w:p>
    <w:p w14:paraId="422F76C9" w14:textId="6A4E83DC" w:rsidR="00EE4F66" w:rsidDel="004822D0" w:rsidRDefault="00EE4F66">
      <w:pPr>
        <w:rPr>
          <w:del w:id="9086" w:author="Rafi Aziizi" w:date="2021-11-13T12:04:00Z"/>
          <w:lang w:val="id-ID"/>
        </w:rPr>
      </w:pPr>
    </w:p>
    <w:p w14:paraId="632CE7EC" w14:textId="61258F7F" w:rsidR="00EE4F66" w:rsidDel="004822D0" w:rsidRDefault="00EE4F66">
      <w:pPr>
        <w:rPr>
          <w:del w:id="9087" w:author="Rafi Aziizi" w:date="2021-11-13T12:04:00Z"/>
          <w:lang w:val="id-ID"/>
        </w:rPr>
      </w:pPr>
    </w:p>
    <w:p w14:paraId="0676FB36" w14:textId="5FCCCD92" w:rsidR="00EE4F66" w:rsidDel="00FE2102" w:rsidRDefault="00EE4F66">
      <w:pPr>
        <w:rPr>
          <w:del w:id="9088" w:author="chaniaayulestari@outlook.com" w:date="2021-11-12T16:36:00Z"/>
          <w:lang w:val="id-ID"/>
        </w:rPr>
      </w:pPr>
    </w:p>
    <w:p w14:paraId="35131811" w14:textId="4EF754D9" w:rsidR="00EE4F66" w:rsidRPr="004A229B" w:rsidDel="00FE2102" w:rsidRDefault="00EE4F66">
      <w:pPr>
        <w:rPr>
          <w:del w:id="9089"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9090" w:author="Rafi Aziizi" w:date="2021-11-13T12:11:00Z"/>
          <w:lang w:val="id-ID"/>
        </w:rPr>
        <w:pPrChange w:id="9091" w:author="Rafi Aziizi" w:date="2021-11-13T12:15:00Z">
          <w:pPr>
            <w:pStyle w:val="ListParagraph"/>
            <w:numPr>
              <w:numId w:val="42"/>
            </w:numPr>
            <w:ind w:left="426" w:hanging="360"/>
          </w:pPr>
        </w:pPrChange>
      </w:pPr>
      <w:del w:id="9092" w:author="Rafi Aziizi" w:date="2021-11-13T12:11:00Z">
        <w:r w:rsidDel="004822D0">
          <w:delText>Laporan Absen</w:delText>
        </w:r>
      </w:del>
    </w:p>
    <w:p w14:paraId="3CA2BB00" w14:textId="61ED5B42" w:rsidR="0083024D" w:rsidRPr="00EE4F66" w:rsidDel="004822D0" w:rsidRDefault="0083024D">
      <w:pPr>
        <w:rPr>
          <w:del w:id="9093" w:author="Rafi Aziizi" w:date="2021-11-13T12:05:00Z"/>
        </w:rPr>
        <w:pPrChange w:id="9094" w:author="Rafi Aziizi" w:date="2021-11-13T12:15:00Z">
          <w:pPr>
            <w:ind w:firstLine="426"/>
          </w:pPr>
        </w:pPrChange>
      </w:pPr>
      <w:del w:id="9095"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9096" w:author="chaniaayulestari@outlook.com" w:date="2021-11-12T16:37:00Z"/>
          <w:lang w:val="id-ID"/>
        </w:rPr>
      </w:pPr>
    </w:p>
    <w:p w14:paraId="2A71F879" w14:textId="7A1E656C" w:rsidR="00EE4F66" w:rsidDel="00FE2102" w:rsidRDefault="00EE4F66">
      <w:pPr>
        <w:rPr>
          <w:del w:id="9097" w:author="chaniaayulestari@outlook.com" w:date="2021-11-12T16:37:00Z"/>
          <w:lang w:val="id-ID"/>
        </w:rPr>
      </w:pPr>
    </w:p>
    <w:p w14:paraId="0AAA742B" w14:textId="7B25E036" w:rsidR="00EE4F66" w:rsidDel="00FE2102" w:rsidRDefault="00EE4F66">
      <w:pPr>
        <w:rPr>
          <w:del w:id="9098" w:author="chaniaayulestari@outlook.com" w:date="2021-11-12T16:37:00Z"/>
          <w:lang w:val="id-ID"/>
        </w:rPr>
      </w:pPr>
    </w:p>
    <w:p w14:paraId="0E187D72" w14:textId="77176649" w:rsidR="00EE4F66" w:rsidDel="00FE2102" w:rsidRDefault="00EE4F66">
      <w:pPr>
        <w:rPr>
          <w:del w:id="9099" w:author="chaniaayulestari@outlook.com" w:date="2021-11-12T16:37:00Z"/>
          <w:lang w:val="id-ID"/>
        </w:rPr>
      </w:pPr>
    </w:p>
    <w:p w14:paraId="48031735" w14:textId="57BBE34C" w:rsidR="00EE4F66" w:rsidDel="00FE2102" w:rsidRDefault="00EE4F66">
      <w:pPr>
        <w:rPr>
          <w:del w:id="9100" w:author="chaniaayulestari@outlook.com" w:date="2021-11-12T16:37:00Z"/>
          <w:lang w:val="id-ID"/>
        </w:rPr>
      </w:pPr>
    </w:p>
    <w:p w14:paraId="05501F90" w14:textId="5E0BC049" w:rsidR="00EE4F66" w:rsidDel="00FE2102" w:rsidRDefault="00EE4F66">
      <w:pPr>
        <w:rPr>
          <w:del w:id="9101" w:author="chaniaayulestari@outlook.com" w:date="2021-11-12T16:37:00Z"/>
          <w:lang w:val="id-ID"/>
        </w:rPr>
      </w:pPr>
    </w:p>
    <w:p w14:paraId="030AE101" w14:textId="03DC9D05" w:rsidR="00EE4F66" w:rsidDel="00FE2102" w:rsidRDefault="00EE4F66">
      <w:pPr>
        <w:rPr>
          <w:del w:id="9102" w:author="chaniaayulestari@outlook.com" w:date="2021-11-12T16:37:00Z"/>
          <w:lang w:val="id-ID"/>
        </w:rPr>
      </w:pPr>
    </w:p>
    <w:p w14:paraId="7FDEF226" w14:textId="5EEEBA6E" w:rsidR="00EE4F66" w:rsidDel="004822D0" w:rsidRDefault="007A54E1">
      <w:pPr>
        <w:rPr>
          <w:del w:id="9103" w:author="Rafi Aziizi" w:date="2021-11-13T12:05:00Z"/>
          <w:lang w:val="id-ID"/>
        </w:rPr>
      </w:pPr>
      <w:del w:id="9104" w:author="Rafi Aziizi" w:date="2021-11-13T12:04:00Z">
        <w:r>
          <w:rPr>
            <w:noProof/>
          </w:rPr>
          <w:pict w14:anchorId="5EC5A243">
            <v:shape id="Text Box 92" o:spid="_x0000_s2143" type="#_x0000_t202" style="position:absolute;left:0;text-align:left;margin-left:1.5pt;margin-top:216.2pt;width:39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4MAIAAGc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efGfuDACAABnBAAADgAAAAAAAAAAAAAAAAAu&#10;AgAAZHJzL2Uyb0RvYy54bWxQSwECLQAUAAYACAAAACEAvvVxIeAAAAAJAQAADwAAAAAAAAAAAAAA&#10;AACKBAAAZHJzL2Rvd25yZXYueG1sUEsFBgAAAAAEAAQA8wAAAJcFAAAAAA==&#10;" stroked="f">
              <v:textbox style="mso-next-textbox:#Text Box 92;mso-fit-shape-to-text:t" inset="0,0,0,0">
                <w:txbxContent>
                  <w:p w14:paraId="6A520167" w14:textId="70E6B273" w:rsidR="004A4F76" w:rsidRPr="0080515E" w:rsidRDefault="004A4F76" w:rsidP="00EE4F66">
                    <w:pPr>
                      <w:pStyle w:val="Caption"/>
                      <w:jc w:val="center"/>
                      <w:rPr>
                        <w:noProof/>
                        <w:sz w:val="24"/>
                        <w:szCs w:val="24"/>
                      </w:rPr>
                    </w:pPr>
                    <w:del w:id="9105"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4A4F76" w:rsidRDefault="004A4F76"/>
                  <w:p w14:paraId="2057A619" w14:textId="6DF3A562" w:rsidR="004A4F76" w:rsidRPr="0080515E" w:rsidRDefault="004A4F76" w:rsidP="00EE4F66">
                    <w:pPr>
                      <w:pStyle w:val="Caption"/>
                      <w:jc w:val="center"/>
                      <w:rPr>
                        <w:noProof/>
                        <w:sz w:val="24"/>
                        <w:szCs w:val="24"/>
                      </w:rPr>
                    </w:pPr>
                    <w:del w:id="9106"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w:r>
      </w:del>
      <w:del w:id="9107" w:author="Rafi Aziizi" w:date="2021-11-13T11:38:00Z">
        <w:r w:rsidR="00EE4F66" w:rsidDel="00FF5489">
          <w:rPr>
            <w:noProof/>
          </w:rPr>
          <w:drawing>
            <wp:anchor distT="0" distB="0" distL="114300" distR="114300" simplePos="0" relativeHeight="251606528" behindDoc="1" locked="0" layoutInCell="1" allowOverlap="1" wp14:anchorId="58DDCD4F" wp14:editId="49953E9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9108" w:author="Rafi Aziizi" w:date="2021-11-13T12:05:00Z"/>
          <w:lang w:val="id-ID"/>
        </w:rPr>
      </w:pPr>
    </w:p>
    <w:p w14:paraId="1E97F741" w14:textId="090F07D5" w:rsidR="00EE4F66" w:rsidDel="004822D0" w:rsidRDefault="00EE4F66">
      <w:pPr>
        <w:rPr>
          <w:del w:id="9109" w:author="Rafi Aziizi" w:date="2021-11-13T12:05:00Z"/>
          <w:lang w:val="id-ID"/>
        </w:rPr>
      </w:pPr>
    </w:p>
    <w:p w14:paraId="4BBADB57" w14:textId="20AC2177" w:rsidR="00EE4F66" w:rsidDel="004822D0" w:rsidRDefault="00EE4F66">
      <w:pPr>
        <w:rPr>
          <w:del w:id="9110" w:author="Rafi Aziizi" w:date="2021-11-13T12:05:00Z"/>
          <w:lang w:val="id-ID"/>
        </w:rPr>
      </w:pPr>
    </w:p>
    <w:p w14:paraId="1C8D6F34" w14:textId="068C96B8" w:rsidR="00EE4F66" w:rsidDel="004822D0" w:rsidRDefault="00EE4F66">
      <w:pPr>
        <w:rPr>
          <w:del w:id="9111" w:author="Rafi Aziizi" w:date="2021-11-13T12:05:00Z"/>
          <w:lang w:val="id-ID"/>
        </w:rPr>
      </w:pPr>
    </w:p>
    <w:p w14:paraId="28199CF4" w14:textId="5A7EC511" w:rsidR="00EE4F66" w:rsidDel="004822D0" w:rsidRDefault="00EE4F66">
      <w:pPr>
        <w:rPr>
          <w:del w:id="9112" w:author="Rafi Aziizi" w:date="2021-11-13T12:05:00Z"/>
          <w:lang w:val="id-ID"/>
        </w:rPr>
      </w:pPr>
    </w:p>
    <w:p w14:paraId="17B4D9C6" w14:textId="4C5B0E2B" w:rsidR="00EE4F66" w:rsidDel="004822D0" w:rsidRDefault="00EE4F66">
      <w:pPr>
        <w:rPr>
          <w:del w:id="9113" w:author="Rafi Aziizi" w:date="2021-11-13T12:05:00Z"/>
          <w:lang w:val="id-ID"/>
        </w:rPr>
      </w:pPr>
    </w:p>
    <w:p w14:paraId="503518C2" w14:textId="5C3B5E29" w:rsidR="00EE4F66" w:rsidDel="004822D0" w:rsidRDefault="00EE4F66">
      <w:pPr>
        <w:rPr>
          <w:del w:id="9114" w:author="Rafi Aziizi" w:date="2021-11-13T12:05:00Z"/>
          <w:lang w:val="id-ID"/>
        </w:rPr>
      </w:pPr>
    </w:p>
    <w:p w14:paraId="4611511E" w14:textId="6C98433A" w:rsidR="00EE4F66" w:rsidDel="004822D0" w:rsidRDefault="00EE4F66">
      <w:pPr>
        <w:rPr>
          <w:del w:id="9115" w:author="Rafi Aziizi" w:date="2021-11-13T12:05:00Z"/>
          <w:lang w:val="id-ID"/>
        </w:rPr>
      </w:pPr>
    </w:p>
    <w:p w14:paraId="3CE64C9C" w14:textId="2857FD56" w:rsidR="00EE4F66" w:rsidDel="004822D0" w:rsidRDefault="00EE4F66">
      <w:pPr>
        <w:rPr>
          <w:del w:id="9116" w:author="Rafi Aziizi" w:date="2021-11-13T12:05:00Z"/>
          <w:lang w:val="id-ID"/>
        </w:rPr>
      </w:pPr>
    </w:p>
    <w:p w14:paraId="6F3EE50B" w14:textId="529E8A0F" w:rsidR="00EE4F66" w:rsidDel="004822D0" w:rsidRDefault="00EE4F66">
      <w:pPr>
        <w:rPr>
          <w:del w:id="9117" w:author="Rafi Aziizi" w:date="2021-11-13T12:05:00Z"/>
          <w:lang w:val="id-ID"/>
        </w:rPr>
        <w:pPrChange w:id="9118" w:author="Rafi Aziizi" w:date="2021-11-13T12:15:00Z">
          <w:pPr>
            <w:spacing w:line="240" w:lineRule="auto"/>
          </w:pPr>
        </w:pPrChange>
      </w:pPr>
    </w:p>
    <w:p w14:paraId="3EE22CD3" w14:textId="118F80D0" w:rsidR="00EE4F66" w:rsidRPr="00EE4F66" w:rsidDel="00E8612D" w:rsidRDefault="00EE4F66">
      <w:pPr>
        <w:rPr>
          <w:del w:id="9119" w:author="Rafi Aziizi" w:date="2021-11-13T12:15:00Z"/>
          <w:lang w:val="id-ID"/>
        </w:rPr>
        <w:pPrChange w:id="9120"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9121" w:author="Rafi Aziizi" w:date="2021-11-13T12:16:00Z"/>
          <w:lang w:val="id-ID"/>
        </w:rPr>
      </w:pPr>
      <w:del w:id="9122" w:author="Rafi Aziizi" w:date="2021-11-13T12:16:00Z">
        <w:r w:rsidDel="00E8612D">
          <w:delText>Laporan Riwayat Absen</w:delText>
        </w:r>
      </w:del>
    </w:p>
    <w:p w14:paraId="7568A21E" w14:textId="7B5C5E91" w:rsidR="00791945" w:rsidRPr="00EE4F66" w:rsidDel="00E8612D" w:rsidRDefault="00791945" w:rsidP="00EE4F66">
      <w:pPr>
        <w:ind w:firstLine="426"/>
        <w:rPr>
          <w:del w:id="9123" w:author="Rafi Aziizi" w:date="2021-11-13T12:16:00Z"/>
        </w:rPr>
      </w:pPr>
      <w:del w:id="9124"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9125" w:author="Rafi Aziizi" w:date="2021-11-13T12:05:00Z"/>
        </w:rPr>
      </w:pPr>
      <w:del w:id="9126" w:author="Rafi Aziizi" w:date="2021-11-13T11:38:00Z">
        <w:r w:rsidDel="00FF5489">
          <w:rPr>
            <w:noProof/>
          </w:rPr>
          <w:drawing>
            <wp:inline distT="0" distB="0" distL="0" distR="0" wp14:anchorId="508A8965" wp14:editId="7D8E8968">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9127" w:author="Rafi Aziizi" w:date="2021-11-13T12:05:00Z"/>
          <w:i w:val="0"/>
          <w:iCs w:val="0"/>
          <w:lang w:val="id-ID"/>
        </w:rPr>
      </w:pPr>
      <w:del w:id="9128" w:author="Rafi Aziizi" w:date="2021-11-13T12:05:00Z">
        <w:r w:rsidDel="004822D0">
          <w:delText xml:space="preserve">Gambar 3. </w:delText>
        </w:r>
        <w:r w:rsidDel="004822D0">
          <w:fldChar w:fldCharType="begin"/>
        </w:r>
        <w:r w:rsidRPr="006A1DDD" w:rsidDel="004822D0">
          <w:rPr>
            <w:i w:val="0"/>
            <w:iCs w:val="0"/>
          </w:rPr>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9129" w:author="Rafi Aziizi" w:date="2021-11-13T12:16:00Z"/>
          <w:lang w:val="id-ID"/>
        </w:rPr>
      </w:pPr>
      <w:del w:id="9130"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9131" w:author="Rafi Aziizi" w:date="2021-11-13T12:16:00Z"/>
        </w:rPr>
      </w:pPr>
      <w:del w:id="9132"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79FE7CE" w:rsidR="00FF7610" w:rsidRPr="00FF7610" w:rsidDel="004822D0" w:rsidRDefault="007A54E1" w:rsidP="00FF7610">
      <w:pPr>
        <w:rPr>
          <w:del w:id="9133" w:author="Rafi Aziizi" w:date="2021-11-13T12:05:00Z"/>
          <w:lang w:val="id-ID"/>
        </w:rPr>
      </w:pPr>
      <w:del w:id="9134" w:author="Rafi Aziizi" w:date="2021-11-13T12:05:00Z">
        <w:r>
          <w:rPr>
            <w:noProof/>
          </w:rPr>
          <w:pict w14:anchorId="49C5E2F0">
            <v:shape id="Text Box 93" o:spid="_x0000_s2142" type="#_x0000_t202" style="position:absolute;left:0;text-align:left;margin-left:1.5pt;margin-top:210.45pt;width:39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p8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GaJ2nwwAgAAZwQAAA4AAAAAAAAAAAAAAAAA&#10;LgIAAGRycy9lMm9Eb2MueG1sUEsBAi0AFAAGAAgAAAAhAKKsZJPhAAAACQEAAA8AAAAAAAAAAAAA&#10;AAAAigQAAGRycy9kb3ducmV2LnhtbFBLBQYAAAAABAAEAPMAAACYBQAAAAA=&#10;" stroked="f">
              <v:textbox style="mso-next-textbox:#Text Box 93;mso-fit-shape-to-text:t" inset="0,0,0,0">
                <w:txbxContent>
                  <w:p w14:paraId="7A8022C8" w14:textId="6B7A7B77" w:rsidR="004A4F76" w:rsidRPr="00361050" w:rsidRDefault="004A4F76">
                    <w:pPr>
                      <w:pStyle w:val="Caption"/>
                      <w:rPr>
                        <w:noProof/>
                        <w:sz w:val="24"/>
                        <w:szCs w:val="24"/>
                      </w:rPr>
                      <w:pPrChange w:id="9135" w:author="Rafi Aziizi" w:date="2021-11-13T12:05:00Z">
                        <w:pPr>
                          <w:pStyle w:val="Caption"/>
                          <w:jc w:val="center"/>
                        </w:pPr>
                      </w:pPrChange>
                    </w:pPr>
                    <w:del w:id="9136"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4A4F76" w:rsidRDefault="004A4F76"/>
                  <w:p w14:paraId="515C6AB3" w14:textId="7E26AC7F" w:rsidR="004A4F76" w:rsidRPr="00361050" w:rsidRDefault="004A4F76">
                    <w:pPr>
                      <w:pStyle w:val="Caption"/>
                      <w:rPr>
                        <w:noProof/>
                        <w:sz w:val="24"/>
                        <w:szCs w:val="24"/>
                      </w:rPr>
                      <w:pPrChange w:id="9137" w:author="Rafi Aziizi" w:date="2021-11-13T12:05:00Z">
                        <w:pPr>
                          <w:pStyle w:val="Caption"/>
                          <w:jc w:val="center"/>
                        </w:pPr>
                      </w:pPrChange>
                    </w:pPr>
                    <w:del w:id="9138"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w:r>
      </w:del>
      <w:del w:id="9139" w:author="Rafi Aziizi" w:date="2021-11-13T11:38:00Z">
        <w:r w:rsidR="00EE4F66" w:rsidDel="00FF5489">
          <w:rPr>
            <w:noProof/>
          </w:rPr>
          <w:drawing>
            <wp:anchor distT="0" distB="0" distL="114300" distR="114300" simplePos="0" relativeHeight="251607552" behindDoc="1" locked="0" layoutInCell="1" allowOverlap="1" wp14:anchorId="6A3B86B1" wp14:editId="603A4C39">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9140" w:author="Rafi Aziizi" w:date="2021-11-13T12:05:00Z"/>
          <w:lang w:val="id-ID"/>
        </w:rPr>
      </w:pPr>
    </w:p>
    <w:p w14:paraId="2FACE189" w14:textId="0B3FAA18" w:rsidR="00EE4F66" w:rsidDel="004822D0" w:rsidRDefault="00EE4F66" w:rsidP="00605993">
      <w:pPr>
        <w:rPr>
          <w:del w:id="9141" w:author="Rafi Aziizi" w:date="2021-11-13T12:05:00Z"/>
          <w:lang w:val="id-ID"/>
        </w:rPr>
      </w:pPr>
    </w:p>
    <w:p w14:paraId="5864D0C9" w14:textId="246D0967" w:rsidR="00EE4F66" w:rsidDel="004822D0" w:rsidRDefault="00EE4F66" w:rsidP="00605993">
      <w:pPr>
        <w:rPr>
          <w:del w:id="9142" w:author="Rafi Aziizi" w:date="2021-11-13T12:05:00Z"/>
          <w:lang w:val="id-ID"/>
        </w:rPr>
      </w:pPr>
    </w:p>
    <w:p w14:paraId="60FD7E53" w14:textId="060E6E1E" w:rsidR="00EE4F66" w:rsidDel="004822D0" w:rsidRDefault="00EE4F66" w:rsidP="00605993">
      <w:pPr>
        <w:rPr>
          <w:del w:id="9143" w:author="Rafi Aziizi" w:date="2021-11-13T12:05:00Z"/>
          <w:lang w:val="id-ID"/>
        </w:rPr>
      </w:pPr>
    </w:p>
    <w:p w14:paraId="032C761D" w14:textId="72A32320" w:rsidR="00EE4F66" w:rsidDel="004822D0" w:rsidRDefault="00EE4F66" w:rsidP="00605993">
      <w:pPr>
        <w:rPr>
          <w:del w:id="9144" w:author="Rafi Aziizi" w:date="2021-11-13T12:05:00Z"/>
          <w:lang w:val="id-ID"/>
        </w:rPr>
      </w:pPr>
    </w:p>
    <w:p w14:paraId="52CE099C" w14:textId="77878599" w:rsidR="00EE4F66" w:rsidDel="004822D0" w:rsidRDefault="00EE4F66" w:rsidP="00605993">
      <w:pPr>
        <w:rPr>
          <w:del w:id="9145" w:author="Rafi Aziizi" w:date="2021-11-13T12:05:00Z"/>
          <w:lang w:val="id-ID"/>
        </w:rPr>
      </w:pPr>
    </w:p>
    <w:p w14:paraId="2F07B97F" w14:textId="251D2BE8" w:rsidR="00EE4F66" w:rsidDel="004822D0" w:rsidRDefault="00EE4F66" w:rsidP="00605993">
      <w:pPr>
        <w:rPr>
          <w:del w:id="9146" w:author="Rafi Aziizi" w:date="2021-11-13T12:05:00Z"/>
          <w:lang w:val="id-ID"/>
        </w:rPr>
      </w:pPr>
    </w:p>
    <w:p w14:paraId="56F23C17" w14:textId="6B2A175B" w:rsidR="00EE4F66" w:rsidDel="004822D0" w:rsidRDefault="00EE4F66" w:rsidP="00605993">
      <w:pPr>
        <w:rPr>
          <w:del w:id="9147" w:author="Rafi Aziizi" w:date="2021-11-13T12:05:00Z"/>
          <w:lang w:val="id-ID"/>
        </w:rPr>
      </w:pPr>
    </w:p>
    <w:p w14:paraId="395AAC9F" w14:textId="48CEE11D" w:rsidR="00EE4F66" w:rsidDel="004822D0" w:rsidRDefault="00EE4F66" w:rsidP="00605993">
      <w:pPr>
        <w:rPr>
          <w:del w:id="9148" w:author="Rafi Aziizi" w:date="2021-11-13T12:05:00Z"/>
          <w:lang w:val="id-ID"/>
        </w:rPr>
      </w:pPr>
    </w:p>
    <w:p w14:paraId="361B2D13" w14:textId="439EF478" w:rsidR="00EE4F66" w:rsidRPr="00605993" w:rsidDel="004822D0" w:rsidRDefault="00EE4F66" w:rsidP="00605993">
      <w:pPr>
        <w:rPr>
          <w:del w:id="9149"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9150" w:author="Rafi Aziizi" w:date="2021-11-13T12:22:00Z">
            <w:rPr>
              <w:lang w:val="id-ID"/>
            </w:rPr>
          </w:rPrChange>
        </w:rPr>
      </w:pPr>
      <w:r w:rsidRPr="00AB33B3">
        <w:rPr>
          <w:b/>
          <w:bCs/>
          <w:rPrChange w:id="9151" w:author="Rafi Aziizi" w:date="2021-11-13T12:22:00Z">
            <w:rPr/>
          </w:rPrChange>
        </w:rPr>
        <w:t>Notifikasi Siswa Bermasalah</w:t>
      </w:r>
    </w:p>
    <w:p w14:paraId="521E4567" w14:textId="4A9D5DD6" w:rsidR="00FF7610" w:rsidRPr="0092786F" w:rsidDel="000477A6" w:rsidRDefault="00FF7610" w:rsidP="00FF7610">
      <w:pPr>
        <w:ind w:firstLine="426"/>
        <w:rPr>
          <w:ins w:id="9152" w:author="chaniaayulestari@outlook.com" w:date="2021-11-12T16:37:00Z"/>
          <w:del w:id="9153" w:author="Rafi Aziizi" w:date="2021-11-12T18:25:00Z"/>
          <w:rPrChange w:id="9154" w:author="chaniaayulestari@outlook.com" w:date="2021-11-14T06:38:00Z">
            <w:rPr>
              <w:ins w:id="9155" w:author="chaniaayulestari@outlook.com" w:date="2021-11-12T16:37:00Z"/>
              <w:del w:id="9156" w:author="Rafi Aziizi" w:date="2021-11-12T18:25:00Z"/>
              <w:lang w:val="id-ID"/>
            </w:rPr>
          </w:rPrChange>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ins w:id="9157" w:author="Rafi Aziizi" w:date="2021-11-14T10:14:00Z">
        <w:r w:rsidR="00ED47C8">
          <w:t>pada</w:t>
        </w:r>
        <w:r w:rsidR="00ED47C8" w:rsidRPr="005B28D5">
          <w:rPr>
            <w:lang w:val="id-ID"/>
          </w:rPr>
          <w:t xml:space="preserve"> </w:t>
        </w:r>
        <w:r w:rsidR="00ED47C8">
          <w:t>gambar dibawah ini :</w:t>
        </w:r>
      </w:ins>
      <w:del w:id="9158" w:author="Rafi Aziizi" w:date="2021-11-14T10:14:00Z">
        <w:r w:rsidDel="00ED47C8">
          <w:delText>pada</w:delText>
        </w:r>
        <w:r w:rsidRPr="00FF7610" w:rsidDel="00ED47C8">
          <w:rPr>
            <w:lang w:val="id-ID"/>
          </w:rPr>
          <w:delText xml:space="preserve"> Gambar</w:delText>
        </w:r>
      </w:del>
      <w:ins w:id="9159" w:author="chaniaayulestari@outlook.com" w:date="2021-11-14T06:38:00Z">
        <w:del w:id="9160"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5A9E7D7E" w:rsidR="00EE4F66" w:rsidDel="00DF5A0B" w:rsidRDefault="007A54E1" w:rsidP="002040D9">
      <w:pPr>
        <w:pStyle w:val="ListParagraph"/>
        <w:numPr>
          <w:ilvl w:val="0"/>
          <w:numId w:val="117"/>
        </w:numPr>
        <w:ind w:left="426"/>
        <w:rPr>
          <w:del w:id="9161" w:author="Rafi Aziizi" w:date="2021-11-13T12:19:00Z"/>
          <w:b/>
          <w:bCs/>
        </w:rPr>
      </w:pPr>
      <w:del w:id="9162" w:author="chaniaayulestari@outlook.com" w:date="2021-11-13T20:51:00Z">
        <w:r>
          <w:pict w14:anchorId="408EED71">
            <v:shape id="_x0000_i1065" type="#_x0000_t75" style="width:396.55pt;height:1.05pt">
              <v:imagedata croptop="-65520f" cropbottom="65520f"/>
            </v:shape>
          </w:pict>
        </w:r>
      </w:del>
      <w:ins w:id="9163" w:author="chaniaayulestari@outlook.com" w:date="2021-11-13T16:58:00Z">
        <w:del w:id="9164" w:author="Rafi Aziizi" w:date="2021-11-13T18:48:00Z">
          <w:r w:rsidR="00DF5A0B" w:rsidDel="0008241A">
            <w:rPr>
              <w:noProof/>
            </w:rPr>
            <w:drawing>
              <wp:inline distT="0" distB="0" distL="0" distR="0" wp14:anchorId="5ACBB748" wp14:editId="378B00D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9165" w:author="Rafi Aziizi" w:date="2021-11-13T12:16:00Z">
        <w:del w:id="9166" w:author="chaniaayulestari@outlook.com" w:date="2021-11-13T14:40:00Z">
          <w:r w:rsidR="00E8612D" w:rsidRPr="002040D9" w:rsidDel="004D38D8">
            <w:rPr>
              <w:b/>
              <w:bCs/>
              <w:noProof/>
              <w:rPrChange w:id="9167" w:author="chaniaayulestari@outlook.com" w:date="2021-11-13T15:21:00Z">
                <w:rPr>
                  <w:noProof/>
                </w:rPr>
              </w:rPrChange>
            </w:rPr>
            <w:delText xml:space="preserve">Lihat </w:delText>
          </w:r>
        </w:del>
        <w:r w:rsidR="00E8612D" w:rsidRPr="002040D9">
          <w:rPr>
            <w:b/>
            <w:bCs/>
            <w:noProof/>
            <w:rPrChange w:id="9168" w:author="chaniaayulestari@outlook.com" w:date="2021-11-13T15:21:00Z">
              <w:rPr>
                <w:noProof/>
              </w:rPr>
            </w:rPrChange>
          </w:rPr>
          <w:t>Notifikasi</w:t>
        </w:r>
      </w:ins>
      <w:del w:id="9169" w:author="Rafi Aziizi" w:date="2021-11-13T12:19:00Z">
        <w:r>
          <w:rPr>
            <w:noProof/>
          </w:rPr>
          <w:pict w14:anchorId="24E6E794">
            <v:shape id="Text Box 94" o:spid="_x0000_s2140" type="#_x0000_t202" style="position:absolute;left:0;text-align:left;margin-left:1.5pt;margin-top:217.15pt;width:396.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LfMA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" stroked="f">
              <v:textbox style="mso-next-textbox:#Text Box 94;mso-fit-shape-to-text:t" inset="0,0,0,0">
                <w:txbxContent>
                  <w:p w14:paraId="3B64D05B" w14:textId="231A52EB" w:rsidR="004A4F76" w:rsidRPr="00B727AB" w:rsidRDefault="004A4F76" w:rsidP="00EE4F66">
                    <w:pPr>
                      <w:pStyle w:val="Caption"/>
                      <w:jc w:val="center"/>
                      <w:rPr>
                        <w:noProof/>
                        <w:sz w:val="24"/>
                        <w:szCs w:val="24"/>
                      </w:rPr>
                    </w:pPr>
                    <w:del w:id="9170"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4A4F76" w:rsidRDefault="004A4F76"/>
                  <w:p w14:paraId="151DB7A2" w14:textId="20A5F3F9" w:rsidR="004A4F76" w:rsidRPr="00B727AB" w:rsidRDefault="004A4F76" w:rsidP="00EE4F66">
                    <w:pPr>
                      <w:pStyle w:val="Caption"/>
                      <w:jc w:val="center"/>
                      <w:rPr>
                        <w:noProof/>
                        <w:sz w:val="24"/>
                        <w:szCs w:val="24"/>
                      </w:rPr>
                    </w:pPr>
                    <w:del w:id="9171"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w:r>
      </w:del>
      <w:del w:id="9172" w:author="Rafi Aziizi" w:date="2021-11-13T12:05:00Z">
        <w:r w:rsidR="00EE4F66" w:rsidRPr="002040D9" w:rsidDel="004822D0">
          <w:rPr>
            <w:b/>
            <w:bCs/>
            <w:noProof/>
            <w:rPrChange w:id="9173" w:author="chaniaayulestari@outlook.com" w:date="2021-11-13T15:21:00Z">
              <w:rPr>
                <w:noProof/>
              </w:rPr>
            </w:rPrChange>
          </w:rPr>
          <w:drawing>
            <wp:anchor distT="0" distB="0" distL="114300" distR="114300" simplePos="0" relativeHeight="251608576" behindDoc="1" locked="0" layoutInCell="1" allowOverlap="1" wp14:anchorId="3A6D654E" wp14:editId="6AAC4C03">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9174" w:author="chaniaayulestari@outlook.com" w:date="2021-11-13T16:58:00Z"/>
          <w:b/>
          <w:bCs/>
          <w:rPrChange w:id="9175" w:author="chaniaayulestari@outlook.com" w:date="2021-11-13T15:21:00Z">
            <w:rPr>
              <w:ins w:id="9176" w:author="chaniaayulestari@outlook.com" w:date="2021-11-13T16:58:00Z"/>
              <w:lang w:val="id-ID"/>
            </w:rPr>
          </w:rPrChange>
        </w:rPr>
        <w:pPrChange w:id="9177" w:author="chaniaayulestari@outlook.com" w:date="2021-11-13T15:21:00Z">
          <w:pPr/>
        </w:pPrChange>
      </w:pPr>
    </w:p>
    <w:p w14:paraId="21C12028" w14:textId="77777777" w:rsidR="007404DC" w:rsidRDefault="007404DC">
      <w:pPr>
        <w:keepNext/>
        <w:ind w:left="66"/>
        <w:rPr>
          <w:ins w:id="9178" w:author="Rafi Aziizi" w:date="2021-11-14T10:10:00Z"/>
        </w:rPr>
        <w:pPrChange w:id="9179" w:author="Rafi Aziizi" w:date="2021-11-14T10:10:00Z">
          <w:pPr>
            <w:ind w:left="66"/>
          </w:pPr>
        </w:pPrChange>
      </w:pPr>
      <w:ins w:id="9180" w:author="Rafi Aziizi" w:date="2021-11-14T10:10:00Z">
        <w:r>
          <w:rPr>
            <w:noProof/>
          </w:rPr>
          <w:drawing>
            <wp:inline distT="0" distB="0" distL="0" distR="0" wp14:anchorId="4B34B1A6" wp14:editId="6EECFE5B">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61263F3A" w:rsidR="00EE4F66" w:rsidRPr="007404DC" w:rsidDel="00DF5A0B" w:rsidRDefault="007404DC">
      <w:pPr>
        <w:pStyle w:val="Caption"/>
        <w:jc w:val="center"/>
        <w:rPr>
          <w:del w:id="9181" w:author="Rafi Aziizi" w:date="2021-11-13T12:19:00Z"/>
          <w:rPrChange w:id="9182" w:author="Rafi Aziizi" w:date="2021-11-14T10:10:00Z">
            <w:rPr>
              <w:del w:id="9183" w:author="Rafi Aziizi" w:date="2021-11-13T12:19:00Z"/>
              <w:lang w:val="id-ID"/>
            </w:rPr>
          </w:rPrChange>
        </w:rPr>
        <w:pPrChange w:id="9184" w:author="Rafi Aziizi" w:date="2021-11-14T10:10:00Z">
          <w:pPr>
            <w:pStyle w:val="ListParagraph"/>
            <w:ind w:left="426"/>
          </w:pPr>
        </w:pPrChange>
      </w:pPr>
      <w:ins w:id="9185" w:author="Rafi Aziizi" w:date="2021-11-14T10:10:00Z">
        <w:r>
          <w:t xml:space="preserve">Gambar   3. </w:t>
        </w:r>
        <w:r>
          <w:rPr>
            <w:i w:val="0"/>
            <w:iCs w:val="0"/>
          </w:rPr>
          <w:fldChar w:fldCharType="begin"/>
        </w:r>
        <w:r>
          <w:instrText xml:space="preserve"> SEQ Gambar___3. \* ARABIC </w:instrText>
        </w:r>
      </w:ins>
      <w:r>
        <w:rPr>
          <w:i w:val="0"/>
          <w:iCs w:val="0"/>
        </w:rPr>
        <w:fldChar w:fldCharType="separate"/>
      </w:r>
      <w:ins w:id="9186" w:author="Rafi Aziizi" w:date="2021-11-14T10:19:00Z">
        <w:r w:rsidR="00ED47C8">
          <w:rPr>
            <w:noProof/>
          </w:rPr>
          <w:t>54</w:t>
        </w:r>
      </w:ins>
      <w:ins w:id="9187" w:author="Rafi Aziizi" w:date="2021-11-14T10:10:00Z">
        <w:r>
          <w:rPr>
            <w:i w:val="0"/>
            <w:iCs w:val="0"/>
          </w:rPr>
          <w:fldChar w:fldCharType="end"/>
        </w:r>
        <w:r>
          <w:t xml:space="preserve"> Sequence Diagram Notifikasi</w:t>
        </w:r>
      </w:ins>
      <w:ins w:id="9188" w:author="chaniaayulestari@outlook.com" w:date="2021-11-13T20:52:00Z">
        <w:del w:id="9189" w:author="Rafi Aziizi" w:date="2021-11-14T10:09:00Z">
          <w:r w:rsidR="007A54E1">
            <w:rPr>
              <w:i w:val="0"/>
              <w:iCs w:val="0"/>
              <w:noProof/>
            </w:rPr>
            <w:pict w14:anchorId="0C9B1FAF">
              <v:shape id="_x0000_s2246" type="#_x0000_t202" style="position:absolute;left:0;text-align:left;margin-left:2.95pt;margin-top:175.05pt;width:396.85pt;height:.05pt;z-index:251752960;mso-position-horizontal-relative:text;mso-position-vertical-relative:text" stroked="f">
                <v:textbox style="mso-next-textbox:#_x0000_s2246;mso-fit-shape-to-text:t" inset="0,0,0,0">
                  <w:txbxContent>
                    <w:p w14:paraId="7A697867" w14:textId="058B89D9" w:rsidR="004A4F76" w:rsidRPr="00263FF8" w:rsidDel="007404DC" w:rsidRDefault="004A4F76">
                      <w:pPr>
                        <w:pStyle w:val="Caption"/>
                        <w:rPr>
                          <w:del w:id="9190" w:author="Rafi Aziizi" w:date="2021-11-14T10:09:00Z"/>
                          <w:noProof/>
                        </w:rPr>
                        <w:pPrChange w:id="9191" w:author="Rafi Aziizi" w:date="2021-11-14T10:09:00Z">
                          <w:pPr>
                            <w:ind w:left="66"/>
                          </w:pPr>
                        </w:pPrChange>
                      </w:pPr>
                      <w:bookmarkStart w:id="9192" w:name="_Toc87731486"/>
                      <w:ins w:id="9193" w:author="chaniaayulestari@outlook.com" w:date="2021-11-13T20:52:00Z">
                        <w:del w:id="9194" w:author="Rafi Aziizi" w:date="2021-11-14T10:09:00Z">
                          <w:r w:rsidDel="007404DC">
                            <w:delText xml:space="preserve">Gambar 3. </w:delText>
                          </w:r>
                          <w:r w:rsidDel="007404DC">
                            <w:rPr>
                              <w:i w:val="0"/>
                              <w:iCs w:val="0"/>
                            </w:rPr>
                            <w:fldChar w:fldCharType="begin"/>
                          </w:r>
                          <w:r w:rsidDel="007404DC">
                            <w:delInstrText xml:space="preserve"> SEQ Gambar___3. \* ARABIC </w:delInstrText>
                          </w:r>
                        </w:del>
                      </w:ins>
                      <w:del w:id="9195" w:author="Rafi Aziizi" w:date="2021-11-14T10:09:00Z">
                        <w:r w:rsidDel="007404DC">
                          <w:rPr>
                            <w:i w:val="0"/>
                            <w:iCs w:val="0"/>
                          </w:rPr>
                          <w:fldChar w:fldCharType="separate"/>
                        </w:r>
                      </w:del>
                      <w:ins w:id="9196" w:author="chaniaayulestari@outlook.com" w:date="2021-11-13T21:25:00Z">
                        <w:del w:id="9197" w:author="Rafi Aziizi" w:date="2021-11-14T09:53:00Z">
                          <w:r w:rsidDel="00590A19">
                            <w:rPr>
                              <w:noProof/>
                            </w:rPr>
                            <w:delText>51</w:delText>
                          </w:r>
                        </w:del>
                      </w:ins>
                      <w:ins w:id="9198" w:author="chaniaayulestari@outlook.com" w:date="2021-11-13T20:52:00Z">
                        <w:del w:id="9199" w:author="Rafi Aziizi" w:date="2021-11-14T10:09:00Z">
                          <w:r w:rsidDel="007404DC">
                            <w:rPr>
                              <w:i w:val="0"/>
                              <w:iCs w:val="0"/>
                            </w:rPr>
                            <w:fldChar w:fldCharType="end"/>
                          </w:r>
                          <w:r w:rsidDel="007404DC">
                            <w:delText xml:space="preserve"> </w:delText>
                          </w:r>
                          <w:r w:rsidRPr="00972FDA" w:rsidDel="007404DC">
                            <w:delText xml:space="preserve">Sequence Diagram </w:delText>
                          </w:r>
                          <w:r w:rsidDel="007404DC">
                            <w:delText xml:space="preserve"> Notifikasi</w:delText>
                          </w:r>
                        </w:del>
                      </w:ins>
                      <w:bookmarkEnd w:id="9192"/>
                    </w:p>
                    <w:p w14:paraId="3B3D029A" w14:textId="1300AEFA" w:rsidR="004A4F76" w:rsidDel="00EA413A" w:rsidRDefault="004A4F76">
                      <w:pPr>
                        <w:pStyle w:val="Caption"/>
                        <w:rPr>
                          <w:del w:id="9200" w:author="chaniaayulestari@outlook.com" w:date="2021-11-13T20:57:00Z"/>
                        </w:rPr>
                        <w:pPrChange w:id="9201" w:author="Rafi Aziizi" w:date="2021-11-14T10:09:00Z">
                          <w:pPr/>
                        </w:pPrChange>
                      </w:pPr>
                    </w:p>
                    <w:p w14:paraId="361B3AC4" w14:textId="30A55388" w:rsidR="004A4F76" w:rsidRPr="00263FF8" w:rsidRDefault="004A4F76">
                      <w:pPr>
                        <w:pStyle w:val="Caption"/>
                        <w:rPr>
                          <w:noProof/>
                        </w:rPr>
                        <w:pPrChange w:id="9202" w:author="Rafi Aziizi" w:date="2021-11-14T10:09:00Z">
                          <w:pPr>
                            <w:ind w:left="66"/>
                          </w:pPr>
                        </w:pPrChange>
                      </w:pPr>
                    </w:p>
                  </w:txbxContent>
                </v:textbox>
              </v:shape>
            </w:pict>
          </w:r>
        </w:del>
      </w:ins>
    </w:p>
    <w:p w14:paraId="22C3FDE0" w14:textId="1C0523FA" w:rsidR="00DF5A0B" w:rsidRDefault="00DF5A0B">
      <w:pPr>
        <w:pStyle w:val="Caption"/>
        <w:jc w:val="center"/>
        <w:rPr>
          <w:ins w:id="9203" w:author="chaniaayulestari@outlook.com" w:date="2021-11-13T16:58:00Z"/>
          <w:lang w:val="id-ID"/>
        </w:rPr>
        <w:pPrChange w:id="9204" w:author="Rafi Aziizi" w:date="2021-11-14T10:10:00Z">
          <w:pPr>
            <w:pStyle w:val="ListParagraph"/>
            <w:ind w:left="426"/>
          </w:pPr>
        </w:pPrChange>
      </w:pPr>
    </w:p>
    <w:p w14:paraId="0C41EAD1" w14:textId="7543F0A0" w:rsidR="00DF5A0B" w:rsidDel="006A1DDD" w:rsidRDefault="007A54E1" w:rsidP="00932121">
      <w:pPr>
        <w:numPr>
          <w:ilvl w:val="0"/>
          <w:numId w:val="127"/>
        </w:numPr>
        <w:rPr>
          <w:del w:id="9205" w:author="Rafi Aziizi" w:date="2021-11-13T18:48:00Z"/>
        </w:rPr>
      </w:pPr>
      <w:del w:id="9206" w:author="chaniaayulestari@outlook.com" w:date="2021-11-13T20:51:00Z">
        <w:r>
          <w:pict w14:anchorId="4C7FE1CE">
            <v:shape id="Text Box 525" o:spid="_x0000_s231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Text Box 525;mso-fit-shape-to-text:t" inset="0,0,0,0">
                <w:txbxContent>
                  <w:p w14:paraId="0A8BAF26" w14:textId="7731C31C" w:rsidR="004A4F76" w:rsidRPr="00FF2860" w:rsidRDefault="004A4F76">
                    <w:pPr>
                      <w:pStyle w:val="Caption"/>
                      <w:jc w:val="center"/>
                      <w:rPr>
                        <w:noProof/>
                      </w:rPr>
                      <w:pPrChange w:id="9207" w:author="chaniaayulestari@outlook.com" w:date="2021-11-13T16:59:00Z">
                        <w:pPr>
                          <w:pStyle w:val="ListParagraph"/>
                          <w:numPr>
                            <w:numId w:val="117"/>
                          </w:numPr>
                          <w:ind w:left="426" w:hanging="360"/>
                        </w:pPr>
                      </w:pPrChange>
                    </w:pPr>
                  </w:p>
                  <w:p w14:paraId="2BCAEEEA" w14:textId="77777777" w:rsidR="004A4F76" w:rsidRDefault="004A4F76"/>
                  <w:p w14:paraId="41163ECC" w14:textId="233C63FF" w:rsidR="004A4F76" w:rsidRPr="00FF2860" w:rsidRDefault="004A4F76">
                    <w:pPr>
                      <w:pStyle w:val="Caption"/>
                      <w:jc w:val="center"/>
                      <w:rPr>
                        <w:noProof/>
                      </w:rPr>
                      <w:pPrChange w:id="9208" w:author="chaniaayulestari@outlook.com" w:date="2021-11-13T16:59:00Z">
                        <w:pPr>
                          <w:pStyle w:val="ListParagraph"/>
                          <w:numPr>
                            <w:numId w:val="117"/>
                          </w:numPr>
                          <w:ind w:left="426" w:hanging="360"/>
                        </w:pPr>
                      </w:pPrChange>
                    </w:pPr>
                  </w:p>
                </w:txbxContent>
              </v:textbox>
              <w10:anchorlock/>
            </v:shape>
          </w:pict>
        </w:r>
      </w:del>
    </w:p>
    <w:p w14:paraId="4A732262" w14:textId="3DFAF7F9" w:rsidR="006A1DDD" w:rsidDel="007404DC" w:rsidRDefault="006A1DDD" w:rsidP="00932121">
      <w:pPr>
        <w:numPr>
          <w:ilvl w:val="0"/>
          <w:numId w:val="127"/>
        </w:numPr>
        <w:rPr>
          <w:ins w:id="9209" w:author="chaniaayulestari@outlook.com" w:date="2021-11-13T20:52:00Z"/>
          <w:del w:id="9210" w:author="Rafi Aziizi" w:date="2021-11-14T10:09:00Z"/>
        </w:rPr>
      </w:pPr>
    </w:p>
    <w:p w14:paraId="6007D449" w14:textId="2767E3A4" w:rsidR="006A1DDD" w:rsidDel="007404DC" w:rsidRDefault="006A1DDD" w:rsidP="00932121">
      <w:pPr>
        <w:numPr>
          <w:ilvl w:val="0"/>
          <w:numId w:val="127"/>
        </w:numPr>
        <w:rPr>
          <w:ins w:id="9211" w:author="chaniaayulestari@outlook.com" w:date="2021-11-13T20:52:00Z"/>
          <w:del w:id="9212" w:author="Rafi Aziizi" w:date="2021-11-14T10:09:00Z"/>
        </w:rPr>
      </w:pPr>
    </w:p>
    <w:p w14:paraId="5794CC5D" w14:textId="6ED0071A" w:rsidR="006A1DDD" w:rsidDel="007404DC" w:rsidRDefault="006A1DDD" w:rsidP="00932121">
      <w:pPr>
        <w:numPr>
          <w:ilvl w:val="0"/>
          <w:numId w:val="127"/>
        </w:numPr>
        <w:rPr>
          <w:ins w:id="9213" w:author="chaniaayulestari@outlook.com" w:date="2021-11-13T20:52:00Z"/>
          <w:del w:id="9214" w:author="Rafi Aziizi" w:date="2021-11-14T10:09:00Z"/>
        </w:rPr>
      </w:pPr>
    </w:p>
    <w:p w14:paraId="42E91CFC" w14:textId="3DAD7332" w:rsidR="006A1DDD" w:rsidDel="007404DC" w:rsidRDefault="006A1DDD" w:rsidP="00932121">
      <w:pPr>
        <w:numPr>
          <w:ilvl w:val="0"/>
          <w:numId w:val="127"/>
        </w:numPr>
        <w:rPr>
          <w:ins w:id="9215" w:author="chaniaayulestari@outlook.com" w:date="2021-11-13T20:52:00Z"/>
          <w:del w:id="9216" w:author="Rafi Aziizi" w:date="2021-11-14T10:09:00Z"/>
        </w:rPr>
      </w:pPr>
    </w:p>
    <w:p w14:paraId="03FBE09D" w14:textId="42291DA8" w:rsidR="006A1DDD" w:rsidDel="007404DC" w:rsidRDefault="006A1DDD" w:rsidP="00932121">
      <w:pPr>
        <w:numPr>
          <w:ilvl w:val="0"/>
          <w:numId w:val="127"/>
        </w:numPr>
        <w:rPr>
          <w:ins w:id="9217" w:author="chaniaayulestari@outlook.com" w:date="2021-11-13T20:52:00Z"/>
          <w:del w:id="9218" w:author="Rafi Aziizi" w:date="2021-11-14T10:09:00Z"/>
        </w:rPr>
      </w:pPr>
    </w:p>
    <w:p w14:paraId="0BF7518D" w14:textId="3E637D5D" w:rsidR="006A1DDD" w:rsidDel="007404DC" w:rsidRDefault="006A1DDD" w:rsidP="00932121">
      <w:pPr>
        <w:numPr>
          <w:ilvl w:val="0"/>
          <w:numId w:val="127"/>
        </w:numPr>
        <w:rPr>
          <w:ins w:id="9219" w:author="chaniaayulestari@outlook.com" w:date="2021-11-13T20:52:00Z"/>
          <w:del w:id="9220" w:author="Rafi Aziizi" w:date="2021-11-14T10:09:00Z"/>
        </w:rPr>
      </w:pPr>
    </w:p>
    <w:p w14:paraId="6804B4C4" w14:textId="09CD2FA1" w:rsidR="006A1DDD" w:rsidRPr="0008241A" w:rsidDel="007404DC" w:rsidRDefault="006A1DDD">
      <w:pPr>
        <w:numPr>
          <w:ilvl w:val="0"/>
          <w:numId w:val="127"/>
        </w:numPr>
        <w:rPr>
          <w:ins w:id="9221" w:author="chaniaayulestari@outlook.com" w:date="2021-11-13T20:52:00Z"/>
          <w:del w:id="9222" w:author="Rafi Aziizi" w:date="2021-11-14T10:09:00Z"/>
          <w:lang w:val="id-ID"/>
        </w:rPr>
        <w:pPrChange w:id="9223" w:author="Rafi Aziizi" w:date="2021-11-13T18:48:00Z">
          <w:pPr>
            <w:pStyle w:val="ListParagraph"/>
            <w:ind w:left="426"/>
          </w:pPr>
        </w:pPrChange>
      </w:pPr>
    </w:p>
    <w:p w14:paraId="618615A8" w14:textId="13CF9DF0" w:rsidR="00DF5A0B" w:rsidDel="006A1DDD" w:rsidRDefault="00DF5A0B" w:rsidP="00932121">
      <w:pPr>
        <w:numPr>
          <w:ilvl w:val="0"/>
          <w:numId w:val="127"/>
        </w:numPr>
        <w:rPr>
          <w:del w:id="9224" w:author="Rafi Aziizi" w:date="2021-11-13T18:48:00Z"/>
          <w:lang w:val="id-ID"/>
        </w:rPr>
      </w:pPr>
    </w:p>
    <w:p w14:paraId="1EEAC473" w14:textId="1FA8FAF9" w:rsidR="006A1DDD" w:rsidRPr="0008241A" w:rsidDel="007404DC" w:rsidRDefault="006A1DDD">
      <w:pPr>
        <w:numPr>
          <w:ilvl w:val="0"/>
          <w:numId w:val="127"/>
        </w:numPr>
        <w:rPr>
          <w:ins w:id="9225" w:author="chaniaayulestari@outlook.com" w:date="2021-11-13T20:52:00Z"/>
          <w:del w:id="9226" w:author="Rafi Aziizi" w:date="2021-11-14T10:09:00Z"/>
          <w:lang w:val="id-ID"/>
        </w:rPr>
        <w:pPrChange w:id="9227" w:author="Rafi Aziizi" w:date="2021-11-13T18:48:00Z">
          <w:pPr>
            <w:pStyle w:val="ListParagraph"/>
            <w:ind w:left="426"/>
          </w:pPr>
        </w:pPrChange>
      </w:pPr>
    </w:p>
    <w:p w14:paraId="5D0DA99B" w14:textId="76302262" w:rsidR="00DF5A0B" w:rsidDel="0008241A" w:rsidRDefault="00DF5A0B">
      <w:pPr>
        <w:numPr>
          <w:ilvl w:val="0"/>
          <w:numId w:val="127"/>
        </w:numPr>
        <w:rPr>
          <w:ins w:id="9228" w:author="chaniaayulestari@outlook.com" w:date="2021-11-13T16:58:00Z"/>
          <w:del w:id="9229" w:author="Rafi Aziizi" w:date="2021-11-13T18:48:00Z"/>
          <w:lang w:val="id-ID"/>
        </w:rPr>
        <w:pPrChange w:id="9230" w:author="Rafi Aziizi" w:date="2021-11-13T18:48:00Z">
          <w:pPr>
            <w:pStyle w:val="ListParagraph"/>
            <w:ind w:left="426"/>
          </w:pPr>
        </w:pPrChange>
      </w:pPr>
    </w:p>
    <w:p w14:paraId="111CDC07" w14:textId="2FA405C2" w:rsidR="00DF5A0B" w:rsidDel="0008241A" w:rsidRDefault="00DF5A0B">
      <w:pPr>
        <w:numPr>
          <w:ilvl w:val="0"/>
          <w:numId w:val="127"/>
        </w:numPr>
        <w:rPr>
          <w:ins w:id="9231" w:author="chaniaayulestari@outlook.com" w:date="2021-11-13T16:58:00Z"/>
          <w:del w:id="9232" w:author="Rafi Aziizi" w:date="2021-11-13T18:48:00Z"/>
          <w:lang w:val="id-ID"/>
        </w:rPr>
        <w:pPrChange w:id="9233" w:author="Rafi Aziizi" w:date="2021-11-13T18:48:00Z">
          <w:pPr>
            <w:pStyle w:val="ListParagraph"/>
            <w:ind w:left="426"/>
          </w:pPr>
        </w:pPrChange>
      </w:pPr>
    </w:p>
    <w:p w14:paraId="5DB1F5B1" w14:textId="427DBC91" w:rsidR="00DF5A0B" w:rsidDel="0008241A" w:rsidRDefault="00DF5A0B">
      <w:pPr>
        <w:numPr>
          <w:ilvl w:val="0"/>
          <w:numId w:val="127"/>
        </w:numPr>
        <w:rPr>
          <w:ins w:id="9234" w:author="chaniaayulestari@outlook.com" w:date="2021-11-13T16:58:00Z"/>
          <w:del w:id="9235" w:author="Rafi Aziizi" w:date="2021-11-13T18:48:00Z"/>
          <w:lang w:val="id-ID"/>
        </w:rPr>
        <w:pPrChange w:id="9236" w:author="Rafi Aziizi" w:date="2021-11-13T18:48:00Z">
          <w:pPr>
            <w:pStyle w:val="ListParagraph"/>
            <w:ind w:left="426"/>
          </w:pPr>
        </w:pPrChange>
      </w:pPr>
    </w:p>
    <w:p w14:paraId="0F822503" w14:textId="6CB7DF63" w:rsidR="00DF5A0B" w:rsidDel="0008241A" w:rsidRDefault="00DF5A0B">
      <w:pPr>
        <w:numPr>
          <w:ilvl w:val="0"/>
          <w:numId w:val="127"/>
        </w:numPr>
        <w:rPr>
          <w:ins w:id="9237" w:author="chaniaayulestari@outlook.com" w:date="2021-11-13T16:58:00Z"/>
          <w:del w:id="9238" w:author="Rafi Aziizi" w:date="2021-11-13T18:48:00Z"/>
          <w:lang w:val="id-ID"/>
        </w:rPr>
        <w:pPrChange w:id="9239" w:author="Rafi Aziizi" w:date="2021-11-13T18:48:00Z">
          <w:pPr>
            <w:pStyle w:val="ListParagraph"/>
            <w:ind w:left="426"/>
          </w:pPr>
        </w:pPrChange>
      </w:pPr>
    </w:p>
    <w:p w14:paraId="3E91F86B" w14:textId="6501DB90" w:rsidR="00DF5A0B" w:rsidRPr="00AB33B3" w:rsidDel="0008241A" w:rsidRDefault="00DF5A0B" w:rsidP="00932121">
      <w:pPr>
        <w:numPr>
          <w:ilvl w:val="0"/>
          <w:numId w:val="127"/>
        </w:numPr>
        <w:rPr>
          <w:ins w:id="9240" w:author="chaniaayulestari@outlook.com" w:date="2021-11-13T16:58:00Z"/>
          <w:del w:id="9241" w:author="Rafi Aziizi" w:date="2021-11-13T18:48:00Z"/>
          <w:lang w:val="id-ID"/>
        </w:rPr>
      </w:pPr>
    </w:p>
    <w:p w14:paraId="3F509734" w14:textId="5393F2D0" w:rsidR="00EE4F66" w:rsidDel="00AB33B3" w:rsidRDefault="00EE4F66" w:rsidP="00932121">
      <w:pPr>
        <w:numPr>
          <w:ilvl w:val="0"/>
          <w:numId w:val="127"/>
        </w:numPr>
        <w:rPr>
          <w:del w:id="9242" w:author="Rafi Aziizi" w:date="2021-11-13T12:19:00Z"/>
          <w:lang w:val="id-ID"/>
        </w:rPr>
      </w:pPr>
    </w:p>
    <w:p w14:paraId="22028756" w14:textId="2AF8425F" w:rsidR="00A2766B" w:rsidDel="00AB33B3" w:rsidRDefault="00A2766B" w:rsidP="00932121">
      <w:pPr>
        <w:numPr>
          <w:ilvl w:val="0"/>
          <w:numId w:val="127"/>
        </w:numPr>
        <w:rPr>
          <w:del w:id="9243" w:author="Rafi Aziizi" w:date="2021-11-13T12:19:00Z"/>
          <w:lang w:val="id-ID"/>
        </w:rPr>
      </w:pPr>
    </w:p>
    <w:p w14:paraId="1116FE39" w14:textId="3FF14707" w:rsidR="00EE4F66" w:rsidDel="00AB33B3" w:rsidRDefault="00EE4F66" w:rsidP="00932121">
      <w:pPr>
        <w:numPr>
          <w:ilvl w:val="0"/>
          <w:numId w:val="127"/>
        </w:numPr>
        <w:rPr>
          <w:del w:id="9244" w:author="Rafi Aziizi" w:date="2021-11-13T12:19:00Z"/>
          <w:lang w:val="id-ID"/>
        </w:rPr>
      </w:pPr>
    </w:p>
    <w:p w14:paraId="263EB0B6" w14:textId="3E1270B1" w:rsidR="00EE4F66" w:rsidDel="00AB33B3" w:rsidRDefault="00EE4F66" w:rsidP="00932121">
      <w:pPr>
        <w:numPr>
          <w:ilvl w:val="0"/>
          <w:numId w:val="127"/>
        </w:numPr>
        <w:rPr>
          <w:del w:id="9245" w:author="Rafi Aziizi" w:date="2021-11-13T12:19:00Z"/>
          <w:lang w:val="id-ID"/>
        </w:rPr>
      </w:pPr>
    </w:p>
    <w:p w14:paraId="6479FB62" w14:textId="1544E424" w:rsidR="00EE4F66" w:rsidDel="00AB33B3" w:rsidRDefault="00EE4F66" w:rsidP="00932121">
      <w:pPr>
        <w:numPr>
          <w:ilvl w:val="0"/>
          <w:numId w:val="127"/>
        </w:numPr>
        <w:rPr>
          <w:del w:id="9246" w:author="Rafi Aziizi" w:date="2021-11-13T12:19:00Z"/>
          <w:lang w:val="id-ID"/>
        </w:rPr>
      </w:pPr>
    </w:p>
    <w:p w14:paraId="0EF0EEE1" w14:textId="60F880A8" w:rsidR="00EE4F66" w:rsidDel="00AB33B3" w:rsidRDefault="00EE4F66" w:rsidP="00932121">
      <w:pPr>
        <w:numPr>
          <w:ilvl w:val="0"/>
          <w:numId w:val="127"/>
        </w:numPr>
        <w:rPr>
          <w:del w:id="9247" w:author="Rafi Aziizi" w:date="2021-11-13T12:19:00Z"/>
          <w:lang w:val="id-ID"/>
        </w:rPr>
      </w:pPr>
    </w:p>
    <w:p w14:paraId="386CA511" w14:textId="089957AD" w:rsidR="00EE4F66" w:rsidDel="00AB33B3" w:rsidRDefault="00EE4F66" w:rsidP="00932121">
      <w:pPr>
        <w:numPr>
          <w:ilvl w:val="0"/>
          <w:numId w:val="127"/>
        </w:numPr>
        <w:rPr>
          <w:del w:id="9248" w:author="Rafi Aziizi" w:date="2021-11-13T12:19:00Z"/>
          <w:lang w:val="id-ID"/>
        </w:rPr>
      </w:pPr>
    </w:p>
    <w:p w14:paraId="7DC52D75" w14:textId="48A62694" w:rsidR="00EE4F66" w:rsidDel="00AB33B3" w:rsidRDefault="00EE4F66" w:rsidP="00932121">
      <w:pPr>
        <w:numPr>
          <w:ilvl w:val="0"/>
          <w:numId w:val="127"/>
        </w:numPr>
        <w:rPr>
          <w:del w:id="9249" w:author="Rafi Aziizi" w:date="2021-11-13T12:19:00Z"/>
          <w:lang w:val="id-ID"/>
        </w:rPr>
      </w:pPr>
    </w:p>
    <w:p w14:paraId="2922E916" w14:textId="30B0E0E0" w:rsidR="00EE4F66" w:rsidRPr="004A229B" w:rsidDel="007404DC" w:rsidRDefault="00EE4F66" w:rsidP="00932121">
      <w:pPr>
        <w:numPr>
          <w:ilvl w:val="0"/>
          <w:numId w:val="127"/>
        </w:numPr>
        <w:rPr>
          <w:del w:id="9250" w:author="Rafi Aziizi" w:date="2021-11-14T10:09:00Z"/>
          <w:lang w:val="id-ID"/>
        </w:rPr>
      </w:pPr>
    </w:p>
    <w:p w14:paraId="53BDFF45" w14:textId="5934DF45" w:rsidR="00926DA8" w:rsidRDefault="00926DA8" w:rsidP="00932121">
      <w:pPr>
        <w:pStyle w:val="Heading3"/>
        <w:numPr>
          <w:ilvl w:val="0"/>
          <w:numId w:val="127"/>
        </w:numPr>
        <w:tabs>
          <w:tab w:val="left" w:pos="851"/>
        </w:tabs>
        <w:ind w:left="426" w:hanging="426"/>
      </w:pPr>
      <w:bookmarkStart w:id="9251" w:name="_heading=h.1mrcu09"/>
      <w:bookmarkStart w:id="9252" w:name="_Toc80034251"/>
      <w:bookmarkStart w:id="9253" w:name="_Toc83115752"/>
      <w:bookmarkEnd w:id="9251"/>
      <w:r>
        <w:t>Class Diagram</w:t>
      </w:r>
      <w:bookmarkEnd w:id="9252"/>
      <w:bookmarkEnd w:id="9253"/>
    </w:p>
    <w:p w14:paraId="0DB69555" w14:textId="4D58ECE8" w:rsidR="004A229B" w:rsidRDefault="004A229B" w:rsidP="00EC4B61">
      <w:pPr>
        <w:ind w:firstLine="851"/>
      </w:pPr>
      <w:r>
        <w:t xml:space="preserve">Class Diagram ini </w:t>
      </w:r>
      <w:commentRangeStart w:id="9254"/>
      <w:r>
        <w:t>akan</w:t>
      </w:r>
      <w:commentRangeEnd w:id="9254"/>
      <w:r w:rsidR="00AF0DB5">
        <w:rPr>
          <w:rStyle w:val="CommentReference"/>
        </w:rPr>
        <w:commentReference w:id="9254"/>
      </w:r>
      <w:r>
        <w:t xml:space="preserve">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1DE2F993" w14:textId="5B2AF5E3" w:rsidR="00EC4B61" w:rsidRDefault="007A54E1" w:rsidP="00A2766B">
      <w:pPr>
        <w:jc w:val="center"/>
      </w:pPr>
      <w:del w:id="9255" w:author="chaniaayulestari@outlook.com" w:date="2021-11-12T16:37:00Z">
        <w:r>
          <w:rPr>
            <w:noProof/>
          </w:rPr>
          <w:pict w14:anchorId="0A00C8FB">
            <v:shape id="Text Box 95" o:spid="_x0000_s2138" type="#_x0000_t202" style="position:absolute;left:0;text-align:left;margin-left:1.85pt;margin-top:529.55pt;width:396.8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7oIp0MQIAAGcEAAAOAAAAAAAAAAAAAAAA&#10;AC4CAABkcnMvZTJvRG9jLnhtbFBLAQItABQABgAIAAAAIQBxQpaB4QAAAAsBAAAPAAAAAAAAAAAA&#10;AAAAAIsEAABkcnMvZG93bnJldi54bWxQSwUGAAAAAAQABADzAAAAmQUAAAAA&#10;" stroked="f">
              <v:textbox style="mso-next-textbox:#Text Box 95;mso-fit-shape-to-text:t" inset="0,0,0,0">
                <w:txbxContent>
                  <w:p w14:paraId="0B732653" w14:textId="3E7DDA81" w:rsidR="004A4F76" w:rsidRPr="00133A7E" w:rsidRDefault="004A4F76" w:rsidP="00EE4F66">
                    <w:pPr>
                      <w:pStyle w:val="Caption"/>
                      <w:jc w:val="center"/>
                      <w:rPr>
                        <w:noProof/>
                        <w:sz w:val="24"/>
                        <w:szCs w:val="24"/>
                      </w:rPr>
                    </w:pPr>
                    <w:r>
                      <w:t xml:space="preserve">Gambar 3. </w:t>
                    </w:r>
                    <w:ins w:id="9256" w:author="chaniaayulestari@outlook.com" w:date="2021-11-13T13:45:00Z">
                      <w:r>
                        <w:fldChar w:fldCharType="begin"/>
                      </w:r>
                      <w:r>
                        <w:instrText xml:space="preserve"> SEQ Gambar_3. \* ARABIC </w:instrText>
                      </w:r>
                    </w:ins>
                    <w:r>
                      <w:fldChar w:fldCharType="separate"/>
                    </w:r>
                    <w:ins w:id="9257" w:author="chaniaayulestari@outlook.com" w:date="2021-11-13T13:45:00Z">
                      <w:r>
                        <w:rPr>
                          <w:noProof/>
                        </w:rPr>
                        <w:t>17</w:t>
                      </w:r>
                      <w:r>
                        <w:fldChar w:fldCharType="end"/>
                      </w:r>
                    </w:ins>
                    <w:del w:id="925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259" w:author="chaniaayulestari@outlook.com" w:date="2021-11-12T16:37:00Z">
                      <w:r w:rsidDel="00FE2102">
                        <w:delText>kia Batujajar</w:delText>
                      </w:r>
                    </w:del>
                  </w:p>
                  <w:p w14:paraId="5B91EB55" w14:textId="77777777" w:rsidR="004A4F76" w:rsidRDefault="004A4F76"/>
                  <w:p w14:paraId="722D3243" w14:textId="07FE0A07" w:rsidR="004A4F76" w:rsidRPr="00133A7E" w:rsidRDefault="004A4F76" w:rsidP="00EE4F66">
                    <w:pPr>
                      <w:pStyle w:val="Caption"/>
                      <w:jc w:val="center"/>
                      <w:rPr>
                        <w:noProof/>
                        <w:sz w:val="24"/>
                        <w:szCs w:val="24"/>
                      </w:rPr>
                    </w:pPr>
                    <w:ins w:id="9260" w:author="chaniaayulestari@outlook.com" w:date="2021-11-13T15:09:00Z">
                      <w:r>
                        <w:t xml:space="preserve">Gambar 3. </w:t>
                      </w:r>
                      <w:r>
                        <w:fldChar w:fldCharType="begin"/>
                      </w:r>
                      <w:r>
                        <w:instrText xml:space="preserve"> SEQ Gambar__3. \* ARABIC </w:instrText>
                      </w:r>
                    </w:ins>
                    <w:r>
                      <w:fldChar w:fldCharType="separate"/>
                    </w:r>
                    <w:ins w:id="9261" w:author="chaniaayulestari@outlook.com" w:date="2021-11-13T19:48:00Z">
                      <w:r>
                        <w:rPr>
                          <w:noProof/>
                        </w:rPr>
                        <w:t>63</w:t>
                      </w:r>
                    </w:ins>
                    <w:ins w:id="9262" w:author="chaniaayulestari@outlook.com" w:date="2021-11-13T15:09:00Z">
                      <w:r>
                        <w:fldChar w:fldCharType="end"/>
                      </w:r>
                      <w:r>
                        <w:t xml:space="preserve"> Perancangan Antarmuka Registrasi</w:t>
                      </w:r>
                    </w:ins>
                    <w:r>
                      <w:t xml:space="preserve">Gambar 3. </w:t>
                    </w:r>
                    <w:ins w:id="9263" w:author="chaniaayulestari@outlook.com" w:date="2021-11-13T13:45:00Z">
                      <w:r>
                        <w:fldChar w:fldCharType="begin"/>
                      </w:r>
                      <w:r>
                        <w:instrText xml:space="preserve"> SEQ Gambar_3. \* ARABIC </w:instrText>
                      </w:r>
                    </w:ins>
                    <w:r>
                      <w:fldChar w:fldCharType="separate"/>
                    </w:r>
                    <w:ins w:id="9264" w:author="chaniaayulestari@outlook.com" w:date="2021-11-13T13:45:00Z">
                      <w:r>
                        <w:rPr>
                          <w:noProof/>
                        </w:rPr>
                        <w:t>17</w:t>
                      </w:r>
                      <w:r>
                        <w:fldChar w:fldCharType="end"/>
                      </w:r>
                    </w:ins>
                    <w:del w:id="92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9266" w:author="chaniaayulestari@outlook.com" w:date="2021-11-12T16:37:00Z">
                      <w:r w:rsidDel="00FE2102">
                        <w:delText>kia Batujajar</w:delText>
                      </w:r>
                    </w:del>
                  </w:p>
                </w:txbxContent>
              </v:textbox>
            </v:shape>
          </w:pict>
        </w:r>
        <w:r w:rsidR="00EE4F66" w:rsidDel="00FE2102">
          <w:rPr>
            <w:noProof/>
          </w:rPr>
          <w:drawing>
            <wp:inline distT="0" distB="0" distL="0" distR="0" wp14:anchorId="6FE6E12E" wp14:editId="14E6DF26">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9267" w:name="_heading=h.46r0co2"/>
      <w:bookmarkEnd w:id="9267"/>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9268" w:name="_heading=h.2lwamvv"/>
      <w:bookmarkStart w:id="9269" w:name="_Toc80034253"/>
      <w:bookmarkStart w:id="9270" w:name="_Toc83115753"/>
      <w:bookmarkEnd w:id="9268"/>
      <w:r>
        <w:t xml:space="preserve">Perancangan </w:t>
      </w:r>
      <w:bookmarkEnd w:id="9269"/>
      <w:bookmarkEnd w:id="9270"/>
      <w:r w:rsidR="004C453C">
        <w:rPr>
          <w:lang w:val="en-US"/>
        </w:rPr>
        <w:t>Basis Data</w:t>
      </w:r>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9271" w:author="Rafi Aziizi" w:date="2021-11-12T10:56:00Z">
            <w:rPr>
              <w:b/>
              <w:bCs/>
              <w:highlight w:val="cyan"/>
            </w:rPr>
          </w:rPrChange>
        </w:rPr>
        <w:pPrChange w:id="9272" w:author="Rafi Aziizi" w:date="2021-11-12T10:56:00Z">
          <w:pPr>
            <w:pStyle w:val="ListParagraph"/>
            <w:numPr>
              <w:numId w:val="48"/>
            </w:numPr>
            <w:ind w:left="450" w:hanging="360"/>
          </w:pPr>
        </w:pPrChange>
      </w:pPr>
      <w:r w:rsidRPr="00331B6F">
        <w:rPr>
          <w:b/>
          <w:bCs/>
          <w:rPrChange w:id="9273" w:author="Rafi Aziizi" w:date="2021-11-12T10:56:00Z">
            <w:rPr>
              <w:b/>
              <w:bCs/>
              <w:highlight w:val="cyan"/>
            </w:rPr>
          </w:rPrChange>
        </w:rPr>
        <w:t>Tabel</w:t>
      </w:r>
      <w:r w:rsidRPr="00331B6F">
        <w:rPr>
          <w:b/>
          <w:bCs/>
          <w:shd w:val="clear" w:color="auto" w:fill="FFFFFF" w:themeFill="background1"/>
          <w:rPrChange w:id="9274"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9275" w:author="chaniaayulestari@outlook.com" w:date="2021-11-13T14:15:00Z"/>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ins w:id="9276" w:author="Rafi Aziizi" w:date="2021-11-14T10:15:00Z">
        <w:r w:rsidR="00ED47C8" w:rsidRPr="009B575D">
          <w:t xml:space="preserve">pada </w:t>
        </w:r>
        <w:r w:rsidR="00ED47C8">
          <w:t>tabel dibawah ini</w:t>
        </w:r>
        <w:r w:rsidR="00ED47C8">
          <w:rPr>
            <w:iCs/>
          </w:rPr>
          <w:t xml:space="preserve">. </w:t>
        </w:r>
      </w:ins>
      <w:del w:id="9277"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9278" w:author="Rafi Aziizi" w:date="2021-11-14T10:14:00Z">
        <w:r w:rsidR="00D77591" w:rsidRPr="00D77591" w:rsidDel="00ED47C8">
          <w:rPr>
            <w:iCs/>
          </w:rPr>
          <w:delText>3.18</w:delText>
        </w:r>
      </w:del>
      <w:del w:id="9279" w:author="Rafi Aziizi" w:date="2021-11-14T10:15:00Z">
        <w:r w:rsidDel="00ED47C8">
          <w:rPr>
            <w:iCs/>
          </w:rPr>
          <w:delText xml:space="preserve"> </w:delText>
        </w:r>
      </w:del>
      <w:r>
        <w:rPr>
          <w:iCs/>
        </w:rPr>
        <w:t>berfungsi untuk mengelola data rfid yang tersedia pada sistem absensi.</w:t>
      </w:r>
    </w:p>
    <w:p w14:paraId="46DB279B" w14:textId="5EFE8B61" w:rsidR="00D77591" w:rsidRDefault="00D77591">
      <w:pPr>
        <w:ind w:firstLine="450"/>
        <w:pPrChange w:id="9280" w:author="chaniaayulestari@outlook.com" w:date="2021-11-13T14:15:00Z">
          <w:pPr>
            <w:pStyle w:val="Caption"/>
            <w:keepNext/>
            <w:jc w:val="center"/>
          </w:pPr>
        </w:pPrChange>
      </w:pPr>
      <w:del w:id="9281" w:author="chaniaayulestari@outlook.com" w:date="2021-11-13T13:38:00Z">
        <w:r w:rsidDel="001A4EEC">
          <w:delText xml:space="preserve">Table 3. </w:delText>
        </w:r>
        <w:r w:rsidR="006720D0" w:rsidDel="001A4EEC">
          <w:fldChar w:fldCharType="begin"/>
        </w:r>
        <w:r w:rsidR="006720D0" w:rsidRPr="00B01799" w:rsidDel="001A4EEC">
          <w:rPr>
            <w:rPrChange w:id="9282" w:author="chaniaayulestari@outlook.com" w:date="2021-11-13T14:14:00Z">
              <w:rPr>
                <w:i w:val="0"/>
                <w:iCs w:val="0"/>
              </w:rPr>
            </w:rPrChange>
          </w:rPr>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9283" w:author="chaniaayulestari@outlook.com" w:date="2021-11-13T14:14:00Z"/>
        </w:rPr>
        <w:pPrChange w:id="9284" w:author="chaniaayulestari@outlook.com" w:date="2021-11-13T14:14:00Z">
          <w:pPr/>
        </w:pPrChange>
      </w:pPr>
      <w:bookmarkStart w:id="9285" w:name="_Toc87762758"/>
      <w:ins w:id="9286" w:author="chaniaayulestari@outlook.com" w:date="2021-11-13T14:14:00Z">
        <w:r>
          <w:t xml:space="preserve">Tabel 3. </w:t>
        </w:r>
      </w:ins>
      <w:ins w:id="9287" w:author="Rafi Aziizi" w:date="2021-11-14T11:08:00Z">
        <w:r w:rsidR="001B2DEA">
          <w:fldChar w:fldCharType="begin"/>
        </w:r>
        <w:r w:rsidR="001B2DEA">
          <w:instrText xml:space="preserve"> SEQ Tabel_3. \* ARABIC </w:instrText>
        </w:r>
      </w:ins>
      <w:r w:rsidR="001B2DEA">
        <w:fldChar w:fldCharType="separate"/>
      </w:r>
      <w:ins w:id="9288" w:author="Rafi Aziizi" w:date="2021-11-14T11:08:00Z">
        <w:r w:rsidR="001B2DEA">
          <w:rPr>
            <w:noProof/>
          </w:rPr>
          <w:t>49</w:t>
        </w:r>
        <w:r w:rsidR="001B2DEA">
          <w:fldChar w:fldCharType="end"/>
        </w:r>
      </w:ins>
      <w:ins w:id="9289" w:author="chaniaayulestari@outlook.com" w:date="2021-11-13T14:14:00Z">
        <w:del w:id="9290" w:author="Rafi Aziizi" w:date="2021-11-14T09:52:00Z">
          <w:r w:rsidDel="003640C9">
            <w:fldChar w:fldCharType="begin"/>
          </w:r>
          <w:r w:rsidDel="003640C9">
            <w:delInstrText xml:space="preserve"> SEQ Tabel_3. \* ARABIC </w:delInstrText>
          </w:r>
        </w:del>
      </w:ins>
      <w:del w:id="9291" w:author="Rafi Aziizi" w:date="2021-11-14T09:52:00Z">
        <w:r w:rsidDel="003640C9">
          <w:fldChar w:fldCharType="separate"/>
        </w:r>
      </w:del>
      <w:ins w:id="9292" w:author=" " w:date="2021-11-14T09:28:00Z">
        <w:del w:id="9293" w:author="Rafi Aziizi" w:date="2021-11-14T09:52:00Z">
          <w:r w:rsidR="0024161C" w:rsidDel="003640C9">
            <w:rPr>
              <w:noProof/>
            </w:rPr>
            <w:delText>48</w:delText>
          </w:r>
        </w:del>
      </w:ins>
      <w:ins w:id="9294" w:author="chaniaayulestari@outlook.com" w:date="2021-11-13T14:25:00Z">
        <w:del w:id="9295" w:author="Rafi Aziizi" w:date="2021-11-14T09:52:00Z">
          <w:r w:rsidR="00456266" w:rsidDel="003640C9">
            <w:rPr>
              <w:noProof/>
            </w:rPr>
            <w:delText>45</w:delText>
          </w:r>
        </w:del>
      </w:ins>
      <w:ins w:id="9296" w:author="chaniaayulestari@outlook.com" w:date="2021-11-13T14:14:00Z">
        <w:del w:id="9297" w:author="Rafi Aziizi" w:date="2021-11-14T09:52:00Z">
          <w:r w:rsidDel="003640C9">
            <w:fldChar w:fldCharType="end"/>
          </w:r>
        </w:del>
        <w:r>
          <w:t xml:space="preserve"> Perancangan Tabel RFID</w:t>
        </w:r>
        <w:bookmarkEnd w:id="9285"/>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9298" w:author="Rafi Aziizi" w:date="2021-11-12T10:56:00Z">
            <w:rPr>
              <w:b/>
              <w:bCs/>
              <w:highlight w:val="cyan"/>
            </w:rPr>
          </w:rPrChange>
        </w:rPr>
      </w:pPr>
      <w:r w:rsidRPr="00331B6F">
        <w:rPr>
          <w:b/>
          <w:bCs/>
          <w:rPrChange w:id="9299" w:author="Rafi Aziizi" w:date="2021-11-12T10:56:00Z">
            <w:rPr>
              <w:b/>
              <w:bCs/>
              <w:highlight w:val="cyan"/>
            </w:rPr>
          </w:rPrChange>
        </w:rPr>
        <w:t>Tabel Siswa</w:t>
      </w:r>
    </w:p>
    <w:p w14:paraId="0A12B732" w14:textId="32D5499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ins w:id="9300" w:author="Rafi Aziizi" w:date="2021-11-14T10:15:00Z">
        <w:r w:rsidR="00ED47C8" w:rsidRPr="009B575D">
          <w:t xml:space="preserve">pada </w:t>
        </w:r>
        <w:r w:rsidR="00ED47C8">
          <w:t>tabel dibawah ini</w:t>
        </w:r>
      </w:ins>
      <w:del w:id="9301"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9302" w:author="Rafi Aziizi" w:date="2021-11-14T10:14:00Z">
        <w:r w:rsidR="00ED47C8">
          <w:rPr>
            <w:iCs/>
          </w:rPr>
          <w:t>.</w:t>
        </w:r>
      </w:ins>
      <w:del w:id="9303" w:author="Rafi Aziizi" w:date="2021-11-14T10:14:00Z">
        <w:r w:rsidR="00D77591" w:rsidDel="00ED47C8">
          <w:delText>3.19.</w:delText>
        </w:r>
      </w:del>
      <w:r w:rsidR="00D77591">
        <w:t xml:space="preserve">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9304" w:author="chaniaayulestari@outlook.com" w:date="2021-11-13T14:15:00Z"/>
        </w:rPr>
      </w:pPr>
      <w:del w:id="9305" w:author="chaniaayulestari@outlook.com" w:date="2021-11-13T13:38:00Z">
        <w:r w:rsidDel="001A4EEC">
          <w:delText xml:space="preserve">Table 3. </w:delText>
        </w:r>
        <w:r w:rsidR="006720D0" w:rsidDel="001A4EEC">
          <w:rPr>
            <w:i w:val="0"/>
            <w:iCs w:val="0"/>
          </w:rPr>
          <w:fldChar w:fldCharType="begin"/>
        </w:r>
        <w:r w:rsidR="006720D0" w:rsidRPr="001B2DEA" w:rsidDel="001A4EEC">
          <w:rPr>
            <w:i w:val="0"/>
            <w:iCs w:val="0"/>
          </w:rPr>
          <w:delInstrText xml:space="preserve"> SEQ Table_3. \* ARABIC </w:delInstrText>
        </w:r>
        <w:r w:rsidR="006720D0" w:rsidDel="001A4EEC">
          <w:rPr>
            <w:i w:val="0"/>
            <w:iCs w:val="0"/>
          </w:rPr>
          <w:fldChar w:fldCharType="separate"/>
        </w:r>
        <w:r w:rsidR="00A911C8" w:rsidDel="001A4EEC">
          <w:rPr>
            <w:noProof/>
          </w:rPr>
          <w:delText>19</w:delText>
        </w:r>
        <w:r w:rsidR="006720D0" w:rsidDel="001A4EEC">
          <w:rPr>
            <w:i w:val="0"/>
            <w:iCs w:val="0"/>
          </w:rPr>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9306" w:author="chaniaayulestari@outlook.com" w:date="2021-11-13T14:15:00Z"/>
        </w:rPr>
        <w:pPrChange w:id="9307" w:author="chaniaayulestari@outlook.com" w:date="2021-11-13T14:15:00Z">
          <w:pPr/>
        </w:pPrChange>
      </w:pPr>
      <w:bookmarkStart w:id="9308" w:name="_Toc87762759"/>
      <w:ins w:id="9309" w:author="chaniaayulestari@outlook.com" w:date="2021-11-13T14:15:00Z">
        <w:r>
          <w:t xml:space="preserve">Tabel 3. </w:t>
        </w:r>
      </w:ins>
      <w:ins w:id="9310" w:author="Rafi Aziizi" w:date="2021-11-14T11:08:00Z">
        <w:r w:rsidR="001B2DEA">
          <w:fldChar w:fldCharType="begin"/>
        </w:r>
        <w:r w:rsidR="001B2DEA">
          <w:instrText xml:space="preserve"> SEQ Tabel_3. \* ARABIC </w:instrText>
        </w:r>
      </w:ins>
      <w:r w:rsidR="001B2DEA">
        <w:fldChar w:fldCharType="separate"/>
      </w:r>
      <w:ins w:id="9311" w:author="Rafi Aziizi" w:date="2021-11-14T11:08:00Z">
        <w:r w:rsidR="001B2DEA">
          <w:rPr>
            <w:noProof/>
          </w:rPr>
          <w:t>50</w:t>
        </w:r>
        <w:r w:rsidR="001B2DEA">
          <w:fldChar w:fldCharType="end"/>
        </w:r>
      </w:ins>
      <w:ins w:id="9312" w:author="chaniaayulestari@outlook.com" w:date="2021-11-13T14:15:00Z">
        <w:del w:id="9313" w:author="Rafi Aziizi" w:date="2021-11-14T09:52:00Z">
          <w:r w:rsidDel="003640C9">
            <w:fldChar w:fldCharType="begin"/>
          </w:r>
          <w:r w:rsidDel="003640C9">
            <w:delInstrText xml:space="preserve"> SEQ Tabel_3. \* ARABIC </w:delInstrText>
          </w:r>
        </w:del>
      </w:ins>
      <w:del w:id="9314" w:author="Rafi Aziizi" w:date="2021-11-14T09:52:00Z">
        <w:r w:rsidDel="003640C9">
          <w:fldChar w:fldCharType="separate"/>
        </w:r>
      </w:del>
      <w:ins w:id="9315" w:author=" " w:date="2021-11-14T09:28:00Z">
        <w:del w:id="9316" w:author="Rafi Aziizi" w:date="2021-11-14T09:52:00Z">
          <w:r w:rsidR="0024161C" w:rsidDel="003640C9">
            <w:rPr>
              <w:noProof/>
            </w:rPr>
            <w:delText>49</w:delText>
          </w:r>
        </w:del>
      </w:ins>
      <w:ins w:id="9317" w:author="chaniaayulestari@outlook.com" w:date="2021-11-13T14:25:00Z">
        <w:del w:id="9318" w:author="Rafi Aziizi" w:date="2021-11-14T09:52:00Z">
          <w:r w:rsidR="00456266" w:rsidDel="003640C9">
            <w:rPr>
              <w:noProof/>
            </w:rPr>
            <w:delText>46</w:delText>
          </w:r>
        </w:del>
      </w:ins>
      <w:ins w:id="9319" w:author="chaniaayulestari@outlook.com" w:date="2021-11-13T14:15:00Z">
        <w:del w:id="9320" w:author="Rafi Aziizi" w:date="2021-11-14T09:52:00Z">
          <w:r w:rsidDel="003640C9">
            <w:fldChar w:fldCharType="end"/>
          </w:r>
        </w:del>
        <w:r>
          <w:t xml:space="preserve"> </w:t>
        </w:r>
        <w:r w:rsidRPr="006D6494">
          <w:t xml:space="preserve">Perancangan Tabel </w:t>
        </w:r>
        <w:r>
          <w:t>Siswa</w:t>
        </w:r>
        <w:bookmarkEnd w:id="9308"/>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lastRenderedPageBreak/>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9321" w:author="Rafi Aziizi" w:date="2021-11-12T10:56:00Z">
            <w:rPr>
              <w:b/>
              <w:bCs/>
              <w:highlight w:val="cyan"/>
            </w:rPr>
          </w:rPrChange>
        </w:rPr>
      </w:pPr>
      <w:r w:rsidRPr="00331B6F">
        <w:rPr>
          <w:b/>
          <w:bCs/>
          <w:rPrChange w:id="9322" w:author="Rafi Aziizi" w:date="2021-11-12T10:56:00Z">
            <w:rPr>
              <w:b/>
              <w:bCs/>
              <w:highlight w:val="cyan"/>
            </w:rPr>
          </w:rPrChange>
        </w:rPr>
        <w:t>Tabel Absen</w:t>
      </w:r>
    </w:p>
    <w:p w14:paraId="1927825F" w14:textId="24C7365D" w:rsidR="009B575D" w:rsidDel="00B01799" w:rsidRDefault="009B575D" w:rsidP="009B575D">
      <w:pPr>
        <w:ind w:firstLine="450"/>
        <w:rPr>
          <w:del w:id="9323" w:author="chaniaayulestari@outlook.com" w:date="2021-11-13T14:15:00Z"/>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ins w:id="9324" w:author="Rafi Aziizi" w:date="2021-11-14T10:15:00Z">
        <w:r w:rsidR="00ED47C8" w:rsidRPr="009B575D">
          <w:t xml:space="preserve">pada </w:t>
        </w:r>
        <w:r w:rsidR="00ED47C8">
          <w:t>tabel dibawah ini</w:t>
        </w:r>
      </w:ins>
      <w:del w:id="9325"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9326" w:author="Rafi Aziizi" w:date="2021-11-14T10:14:00Z">
        <w:r w:rsidR="00ED47C8">
          <w:rPr>
            <w:iCs/>
          </w:rPr>
          <w:t>.</w:t>
        </w:r>
      </w:ins>
      <w:del w:id="9327" w:author="Rafi Aziizi" w:date="2021-11-14T10:14:00Z">
        <w:r w:rsidR="00D079EF" w:rsidDel="00ED47C8">
          <w:rPr>
            <w:i/>
            <w:iCs/>
          </w:rPr>
          <w:delText>3.20.</w:delText>
        </w:r>
      </w:del>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9328" w:author="chaniaayulestari@outlook.com" w:date="2021-11-13T14:15:00Z">
          <w:pPr>
            <w:pStyle w:val="Caption"/>
            <w:keepNext/>
            <w:jc w:val="center"/>
          </w:pPr>
        </w:pPrChange>
      </w:pPr>
      <w:del w:id="9329"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9330" w:author="chaniaayulestari@outlook.com" w:date="2021-11-13T14:15:00Z"/>
        </w:rPr>
        <w:pPrChange w:id="9331" w:author="chaniaayulestari@outlook.com" w:date="2021-11-13T14:16:00Z">
          <w:pPr/>
        </w:pPrChange>
      </w:pPr>
      <w:bookmarkStart w:id="9332" w:name="_Toc87762760"/>
      <w:ins w:id="9333" w:author="chaniaayulestari@outlook.com" w:date="2021-11-13T14:15:00Z">
        <w:r>
          <w:t xml:space="preserve">Tabel 3. </w:t>
        </w:r>
      </w:ins>
      <w:ins w:id="9334" w:author="Rafi Aziizi" w:date="2021-11-14T11:08:00Z">
        <w:r w:rsidR="001B2DEA">
          <w:fldChar w:fldCharType="begin"/>
        </w:r>
        <w:r w:rsidR="001B2DEA">
          <w:instrText xml:space="preserve"> SEQ Tabel_3. \* ARABIC </w:instrText>
        </w:r>
      </w:ins>
      <w:r w:rsidR="001B2DEA">
        <w:fldChar w:fldCharType="separate"/>
      </w:r>
      <w:ins w:id="9335" w:author="Rafi Aziizi" w:date="2021-11-14T11:08:00Z">
        <w:r w:rsidR="001B2DEA">
          <w:rPr>
            <w:noProof/>
          </w:rPr>
          <w:t>51</w:t>
        </w:r>
        <w:r w:rsidR="001B2DEA">
          <w:fldChar w:fldCharType="end"/>
        </w:r>
      </w:ins>
      <w:ins w:id="9336" w:author="chaniaayulestari@outlook.com" w:date="2021-11-13T14:15:00Z">
        <w:del w:id="9337" w:author="Rafi Aziizi" w:date="2021-11-14T09:52:00Z">
          <w:r w:rsidDel="003640C9">
            <w:fldChar w:fldCharType="begin"/>
          </w:r>
          <w:r w:rsidDel="003640C9">
            <w:delInstrText xml:space="preserve"> SEQ Tabel_3. \* ARABIC </w:delInstrText>
          </w:r>
        </w:del>
      </w:ins>
      <w:del w:id="9338" w:author="Rafi Aziizi" w:date="2021-11-14T09:52:00Z">
        <w:r w:rsidDel="003640C9">
          <w:fldChar w:fldCharType="separate"/>
        </w:r>
      </w:del>
      <w:ins w:id="9339" w:author=" " w:date="2021-11-14T09:28:00Z">
        <w:del w:id="9340" w:author="Rafi Aziizi" w:date="2021-11-14T09:52:00Z">
          <w:r w:rsidR="0024161C" w:rsidDel="003640C9">
            <w:rPr>
              <w:noProof/>
            </w:rPr>
            <w:delText>50</w:delText>
          </w:r>
        </w:del>
      </w:ins>
      <w:ins w:id="9341" w:author="chaniaayulestari@outlook.com" w:date="2021-11-13T14:25:00Z">
        <w:del w:id="9342" w:author="Rafi Aziizi" w:date="2021-11-14T09:52:00Z">
          <w:r w:rsidR="00456266" w:rsidDel="003640C9">
            <w:rPr>
              <w:noProof/>
            </w:rPr>
            <w:delText>47</w:delText>
          </w:r>
        </w:del>
      </w:ins>
      <w:ins w:id="9343" w:author="chaniaayulestari@outlook.com" w:date="2021-11-13T14:15:00Z">
        <w:del w:id="9344" w:author="Rafi Aziizi" w:date="2021-11-14T09:52:00Z">
          <w:r w:rsidDel="003640C9">
            <w:fldChar w:fldCharType="end"/>
          </w:r>
        </w:del>
        <w:r>
          <w:t xml:space="preserve"> </w:t>
        </w:r>
        <w:r w:rsidRPr="00D94723">
          <w:t xml:space="preserve">Perancangan Tabel </w:t>
        </w:r>
        <w:r>
          <w:t>Absen</w:t>
        </w:r>
        <w:bookmarkEnd w:id="9332"/>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9345"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9346" w:author="Rafi Aziizi" w:date="2021-11-12T10:56:00Z">
            <w:rPr>
              <w:b/>
              <w:bCs/>
              <w:highlight w:val="cyan"/>
            </w:rPr>
          </w:rPrChange>
        </w:rPr>
      </w:pPr>
      <w:r w:rsidRPr="00331B6F">
        <w:rPr>
          <w:b/>
          <w:bCs/>
          <w:rPrChange w:id="9347" w:author="Rafi Aziizi" w:date="2021-11-12T10:56:00Z">
            <w:rPr>
              <w:b/>
              <w:bCs/>
              <w:highlight w:val="cyan"/>
            </w:rPr>
          </w:rPrChange>
        </w:rPr>
        <w:t>Tabel Laporan Absen</w:t>
      </w:r>
    </w:p>
    <w:p w14:paraId="790F87B1" w14:textId="2927D0D0" w:rsidR="009B575D" w:rsidDel="00B01799" w:rsidRDefault="009B575D" w:rsidP="009B575D">
      <w:pPr>
        <w:ind w:firstLine="450"/>
        <w:rPr>
          <w:del w:id="9348"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ins w:id="9349" w:author="Rafi Aziizi" w:date="2021-11-14T10:14:00Z">
        <w:r w:rsidR="00ED47C8">
          <w:t>el</w:t>
        </w:r>
      </w:ins>
      <w:del w:id="9350" w:author="Rafi Aziizi" w:date="2021-11-14T10:14:00Z">
        <w:r w:rsidR="00531075" w:rsidDel="00ED47C8">
          <w:delText>el</w:delText>
        </w:r>
      </w:del>
      <w:r w:rsidR="00531075">
        <w:t xml:space="preserve"> </w:t>
      </w:r>
      <w:ins w:id="9351" w:author="Rafi Aziizi" w:date="2021-11-14T10:14:00Z">
        <w:r w:rsidR="00ED47C8">
          <w:t>dibawah ini</w:t>
        </w:r>
      </w:ins>
      <w:del w:id="9352" w:author="Rafi Aziizi" w:date="2021-11-14T10:14:00Z">
        <w:r w:rsidR="00D77591" w:rsidDel="00ED47C8">
          <w:delText>3.21</w:delText>
        </w:r>
      </w:del>
      <w:r w:rsidR="00D77591">
        <w:t>.</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9353" w:author="chaniaayulestari@outlook.com" w:date="2021-11-13T14:16:00Z">
          <w:pPr>
            <w:pStyle w:val="Caption"/>
            <w:keepNext/>
            <w:jc w:val="center"/>
          </w:pPr>
        </w:pPrChange>
      </w:pPr>
      <w:del w:id="9354"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9355" w:author="chaniaayulestari@outlook.com" w:date="2021-11-13T14:16:00Z"/>
        </w:rPr>
        <w:pPrChange w:id="9356" w:author="chaniaayulestari@outlook.com" w:date="2021-11-13T14:16:00Z">
          <w:pPr/>
        </w:pPrChange>
      </w:pPr>
      <w:bookmarkStart w:id="9357" w:name="_Toc87762761"/>
      <w:ins w:id="9358" w:author="chaniaayulestari@outlook.com" w:date="2021-11-13T14:16:00Z">
        <w:r>
          <w:t xml:space="preserve">Tabel 3. </w:t>
        </w:r>
      </w:ins>
      <w:ins w:id="9359" w:author="Rafi Aziizi" w:date="2021-11-14T11:08:00Z">
        <w:r w:rsidR="001B2DEA">
          <w:fldChar w:fldCharType="begin"/>
        </w:r>
        <w:r w:rsidR="001B2DEA">
          <w:instrText xml:space="preserve"> SEQ Tabel_3. \* ARABIC </w:instrText>
        </w:r>
      </w:ins>
      <w:r w:rsidR="001B2DEA">
        <w:fldChar w:fldCharType="separate"/>
      </w:r>
      <w:ins w:id="9360" w:author="Rafi Aziizi" w:date="2021-11-14T11:08:00Z">
        <w:r w:rsidR="001B2DEA">
          <w:rPr>
            <w:noProof/>
          </w:rPr>
          <w:t>52</w:t>
        </w:r>
        <w:r w:rsidR="001B2DEA">
          <w:fldChar w:fldCharType="end"/>
        </w:r>
      </w:ins>
      <w:ins w:id="9361" w:author="chaniaayulestari@outlook.com" w:date="2021-11-13T14:16:00Z">
        <w:del w:id="9362" w:author="Rafi Aziizi" w:date="2021-11-14T09:52:00Z">
          <w:r w:rsidDel="003640C9">
            <w:fldChar w:fldCharType="begin"/>
          </w:r>
          <w:r w:rsidDel="003640C9">
            <w:delInstrText xml:space="preserve"> SEQ Tabel_3. \* ARABIC </w:delInstrText>
          </w:r>
        </w:del>
      </w:ins>
      <w:del w:id="9363" w:author="Rafi Aziizi" w:date="2021-11-14T09:52:00Z">
        <w:r w:rsidDel="003640C9">
          <w:fldChar w:fldCharType="separate"/>
        </w:r>
      </w:del>
      <w:ins w:id="9364" w:author=" " w:date="2021-11-14T09:28:00Z">
        <w:del w:id="9365" w:author="Rafi Aziizi" w:date="2021-11-14T09:52:00Z">
          <w:r w:rsidR="0024161C" w:rsidDel="003640C9">
            <w:rPr>
              <w:noProof/>
            </w:rPr>
            <w:delText>51</w:delText>
          </w:r>
        </w:del>
      </w:ins>
      <w:ins w:id="9366" w:author="chaniaayulestari@outlook.com" w:date="2021-11-13T14:25:00Z">
        <w:del w:id="9367" w:author="Rafi Aziizi" w:date="2021-11-14T09:52:00Z">
          <w:r w:rsidR="00456266" w:rsidDel="003640C9">
            <w:rPr>
              <w:noProof/>
            </w:rPr>
            <w:delText>48</w:delText>
          </w:r>
        </w:del>
      </w:ins>
      <w:ins w:id="9368" w:author="chaniaayulestari@outlook.com" w:date="2021-11-13T14:16:00Z">
        <w:del w:id="9369" w:author="Rafi Aziizi" w:date="2021-11-14T09:52:00Z">
          <w:r w:rsidDel="003640C9">
            <w:fldChar w:fldCharType="end"/>
          </w:r>
        </w:del>
        <w:r>
          <w:t xml:space="preserve"> </w:t>
        </w:r>
        <w:r w:rsidRPr="001E73C6">
          <w:t xml:space="preserve">Perancangan Tabel </w:t>
        </w:r>
        <w:r>
          <w:t>Laporan Absen</w:t>
        </w:r>
        <w:bookmarkEnd w:id="9357"/>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lastRenderedPageBreak/>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9370" w:author="Rafi Aziizi" w:date="2021-11-12T10:49:00Z">
              <w:r>
                <w:t>integer</w:t>
              </w:r>
            </w:ins>
            <w:del w:id="9371"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9372" w:author="Rafi Aziizi" w:date="2021-11-12T10:49:00Z">
              <w:r>
                <w:t>integer</w:t>
              </w:r>
            </w:ins>
            <w:del w:id="9373"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9374" w:author="Rafi Aziizi" w:date="2021-11-12T10:49:00Z">
              <w:r>
                <w:t>integer</w:t>
              </w:r>
            </w:ins>
            <w:del w:id="9375"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9376" w:author="Rafi Aziizi" w:date="2021-11-12T10:49:00Z">
              <w:r>
                <w:t>integer</w:t>
              </w:r>
            </w:ins>
            <w:del w:id="9377"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9378" w:author="Rafi Aziizi" w:date="2021-11-12T10:49:00Z">
              <w:r>
                <w:t>integer</w:t>
              </w:r>
            </w:ins>
            <w:del w:id="9379"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9380" w:author="Rafi Aziizi" w:date="2021-11-12T10:56:00Z">
            <w:rPr>
              <w:b/>
              <w:bCs/>
              <w:highlight w:val="cyan"/>
            </w:rPr>
          </w:rPrChange>
        </w:rPr>
      </w:pPr>
      <w:r w:rsidRPr="00331B6F">
        <w:rPr>
          <w:b/>
          <w:bCs/>
          <w:rPrChange w:id="9381" w:author="Rafi Aziizi" w:date="2021-11-12T10:56:00Z">
            <w:rPr>
              <w:b/>
              <w:bCs/>
              <w:highlight w:val="cyan"/>
            </w:rPr>
          </w:rPrChange>
        </w:rPr>
        <w:t>Tabel Guru</w:t>
      </w:r>
    </w:p>
    <w:p w14:paraId="5F8CDCA6" w14:textId="5B2C0416" w:rsidR="009B575D" w:rsidDel="00B01799" w:rsidRDefault="009B575D" w:rsidP="00EB3EE8">
      <w:pPr>
        <w:ind w:firstLine="450"/>
        <w:rPr>
          <w:del w:id="9382"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ins w:id="9383" w:author="Rafi Aziizi" w:date="2021-11-14T10:15:00Z">
        <w:r w:rsidR="00ED47C8" w:rsidRPr="009B575D">
          <w:t xml:space="preserve">pada </w:t>
        </w:r>
        <w:r w:rsidR="00ED47C8">
          <w:t>tabel dibawah ini</w:t>
        </w:r>
      </w:ins>
      <w:del w:id="9384"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9385" w:author="chaniaayulestari@outlook.com" w:date="2021-11-13T14:16:00Z">
          <w:pPr>
            <w:pStyle w:val="Caption"/>
            <w:keepNext/>
            <w:jc w:val="center"/>
          </w:pPr>
        </w:pPrChange>
      </w:pPr>
      <w:del w:id="9386"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9387" w:author="chaniaayulestari@outlook.com" w:date="2021-11-13T14:17:00Z"/>
        </w:rPr>
        <w:pPrChange w:id="9388" w:author="chaniaayulestari@outlook.com" w:date="2021-11-13T14:17:00Z">
          <w:pPr/>
        </w:pPrChange>
      </w:pPr>
      <w:bookmarkStart w:id="9389" w:name="_Toc87762762"/>
      <w:ins w:id="9390" w:author="chaniaayulestari@outlook.com" w:date="2021-11-13T14:17:00Z">
        <w:r>
          <w:t xml:space="preserve">Tabel 3. </w:t>
        </w:r>
      </w:ins>
      <w:ins w:id="9391" w:author="Rafi Aziizi" w:date="2021-11-14T11:08:00Z">
        <w:r w:rsidR="001B2DEA">
          <w:fldChar w:fldCharType="begin"/>
        </w:r>
        <w:r w:rsidR="001B2DEA">
          <w:instrText xml:space="preserve"> SEQ Tabel_3. \* ARABIC </w:instrText>
        </w:r>
      </w:ins>
      <w:r w:rsidR="001B2DEA">
        <w:fldChar w:fldCharType="separate"/>
      </w:r>
      <w:ins w:id="9392" w:author="Rafi Aziizi" w:date="2021-11-14T11:08:00Z">
        <w:r w:rsidR="001B2DEA">
          <w:rPr>
            <w:noProof/>
          </w:rPr>
          <w:t>53</w:t>
        </w:r>
        <w:r w:rsidR="001B2DEA">
          <w:fldChar w:fldCharType="end"/>
        </w:r>
      </w:ins>
      <w:ins w:id="9393" w:author="chaniaayulestari@outlook.com" w:date="2021-11-13T14:17:00Z">
        <w:del w:id="9394" w:author="Rafi Aziizi" w:date="2021-11-14T09:52:00Z">
          <w:r w:rsidDel="003640C9">
            <w:fldChar w:fldCharType="begin"/>
          </w:r>
          <w:r w:rsidDel="003640C9">
            <w:delInstrText xml:space="preserve"> SEQ Tabel_3. \* ARABIC </w:delInstrText>
          </w:r>
        </w:del>
      </w:ins>
      <w:del w:id="9395" w:author="Rafi Aziizi" w:date="2021-11-14T09:52:00Z">
        <w:r w:rsidDel="003640C9">
          <w:fldChar w:fldCharType="separate"/>
        </w:r>
      </w:del>
      <w:ins w:id="9396" w:author=" " w:date="2021-11-14T09:28:00Z">
        <w:del w:id="9397" w:author="Rafi Aziizi" w:date="2021-11-14T09:52:00Z">
          <w:r w:rsidR="0024161C" w:rsidDel="003640C9">
            <w:rPr>
              <w:noProof/>
            </w:rPr>
            <w:delText>52</w:delText>
          </w:r>
        </w:del>
      </w:ins>
      <w:ins w:id="9398" w:author="chaniaayulestari@outlook.com" w:date="2021-11-13T14:25:00Z">
        <w:del w:id="9399" w:author="Rafi Aziizi" w:date="2021-11-14T09:52:00Z">
          <w:r w:rsidR="00456266" w:rsidDel="003640C9">
            <w:rPr>
              <w:noProof/>
            </w:rPr>
            <w:delText>49</w:delText>
          </w:r>
        </w:del>
      </w:ins>
      <w:ins w:id="9400" w:author="chaniaayulestari@outlook.com" w:date="2021-11-13T14:17:00Z">
        <w:del w:id="9401" w:author="Rafi Aziizi" w:date="2021-11-14T09:52:00Z">
          <w:r w:rsidDel="003640C9">
            <w:fldChar w:fldCharType="end"/>
          </w:r>
        </w:del>
        <w:r>
          <w:t xml:space="preserve"> </w:t>
        </w:r>
        <w:r w:rsidRPr="00CF67F5">
          <w:t xml:space="preserve">Perancangan Tabel </w:t>
        </w:r>
        <w:r>
          <w:t>Guru</w:t>
        </w:r>
        <w:bookmarkEnd w:id="9389"/>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9402" w:author="Rafi Aziizi" w:date="2021-11-12T10:56:00Z">
            <w:rPr>
              <w:b/>
              <w:bCs/>
              <w:highlight w:val="cyan"/>
            </w:rPr>
          </w:rPrChange>
        </w:rPr>
      </w:pPr>
      <w:r w:rsidRPr="00331B6F">
        <w:rPr>
          <w:b/>
          <w:bCs/>
          <w:rPrChange w:id="9403" w:author="Rafi Aziizi" w:date="2021-11-12T10:56:00Z">
            <w:rPr>
              <w:b/>
              <w:bCs/>
              <w:highlight w:val="cyan"/>
            </w:rPr>
          </w:rPrChange>
        </w:rPr>
        <w:t>Tabel Admin</w:t>
      </w:r>
    </w:p>
    <w:p w14:paraId="6F441C7C" w14:textId="01FEDBAA" w:rsidR="009B575D" w:rsidDel="00D21903" w:rsidRDefault="009B575D" w:rsidP="00EB3EE8">
      <w:pPr>
        <w:ind w:firstLine="450"/>
        <w:rPr>
          <w:del w:id="9404"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ins w:id="9405" w:author="Rafi Aziizi" w:date="2021-11-14T10:15:00Z">
        <w:r w:rsidR="00ED47C8" w:rsidRPr="009B575D">
          <w:t xml:space="preserve">pada </w:t>
        </w:r>
        <w:r w:rsidR="00ED47C8">
          <w:t>tabel dibawah ini</w:t>
        </w:r>
        <w:r w:rsidR="00ED47C8">
          <w:rPr>
            <w:iCs/>
          </w:rPr>
          <w:t xml:space="preserve">, </w:t>
        </w:r>
      </w:ins>
      <w:del w:id="9406" w:author="Rafi Aziizi" w:date="2021-11-14T10:15:00Z">
        <w:r w:rsidRPr="009B575D" w:rsidDel="00ED47C8">
          <w:delText>pada tab</w:delText>
        </w:r>
        <w:r w:rsidR="00531075" w:rsidDel="00ED47C8">
          <w:delText xml:space="preserve">el 3.23 </w:delText>
        </w:r>
      </w:del>
      <w:r w:rsidR="00531075">
        <w:t xml:space="preserve">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9407" w:author="chaniaayulestari@outlook.com" w:date="2021-11-13T14:17:00Z">
          <w:pPr>
            <w:pStyle w:val="Caption"/>
            <w:keepNext/>
            <w:jc w:val="center"/>
          </w:pPr>
        </w:pPrChange>
      </w:pPr>
      <w:del w:id="9408"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9409" w:author="chaniaayulestari@outlook.com" w:date="2021-11-13T14:17:00Z"/>
        </w:rPr>
        <w:pPrChange w:id="9410" w:author="chaniaayulestari@outlook.com" w:date="2021-11-13T14:17:00Z">
          <w:pPr/>
        </w:pPrChange>
      </w:pPr>
      <w:bookmarkStart w:id="9411" w:name="_Toc87762763"/>
      <w:ins w:id="9412" w:author="chaniaayulestari@outlook.com" w:date="2021-11-13T14:17:00Z">
        <w:r>
          <w:lastRenderedPageBreak/>
          <w:t xml:space="preserve">Tabel 3. </w:t>
        </w:r>
      </w:ins>
      <w:ins w:id="9413" w:author="Rafi Aziizi" w:date="2021-11-14T11:08:00Z">
        <w:r w:rsidR="001B2DEA">
          <w:fldChar w:fldCharType="begin"/>
        </w:r>
        <w:r w:rsidR="001B2DEA">
          <w:instrText xml:space="preserve"> SEQ Tabel_3. \* ARABIC </w:instrText>
        </w:r>
      </w:ins>
      <w:r w:rsidR="001B2DEA">
        <w:fldChar w:fldCharType="separate"/>
      </w:r>
      <w:ins w:id="9414" w:author="Rafi Aziizi" w:date="2021-11-14T11:08:00Z">
        <w:r w:rsidR="001B2DEA">
          <w:rPr>
            <w:noProof/>
          </w:rPr>
          <w:t>54</w:t>
        </w:r>
        <w:r w:rsidR="001B2DEA">
          <w:fldChar w:fldCharType="end"/>
        </w:r>
      </w:ins>
      <w:ins w:id="9415" w:author="chaniaayulestari@outlook.com" w:date="2021-11-13T14:17:00Z">
        <w:del w:id="9416" w:author="Rafi Aziizi" w:date="2021-11-14T09:52:00Z">
          <w:r w:rsidDel="003640C9">
            <w:fldChar w:fldCharType="begin"/>
          </w:r>
          <w:r w:rsidDel="003640C9">
            <w:delInstrText xml:space="preserve"> SEQ Tabel_3. \* ARABIC </w:delInstrText>
          </w:r>
        </w:del>
      </w:ins>
      <w:del w:id="9417" w:author="Rafi Aziizi" w:date="2021-11-14T09:52:00Z">
        <w:r w:rsidDel="003640C9">
          <w:fldChar w:fldCharType="separate"/>
        </w:r>
      </w:del>
      <w:ins w:id="9418" w:author=" " w:date="2021-11-14T09:28:00Z">
        <w:del w:id="9419" w:author="Rafi Aziizi" w:date="2021-11-14T09:52:00Z">
          <w:r w:rsidR="0024161C" w:rsidDel="003640C9">
            <w:rPr>
              <w:noProof/>
            </w:rPr>
            <w:delText>53</w:delText>
          </w:r>
        </w:del>
      </w:ins>
      <w:ins w:id="9420" w:author="chaniaayulestari@outlook.com" w:date="2021-11-13T14:25:00Z">
        <w:del w:id="9421" w:author="Rafi Aziizi" w:date="2021-11-14T09:52:00Z">
          <w:r w:rsidR="00456266" w:rsidDel="003640C9">
            <w:rPr>
              <w:noProof/>
            </w:rPr>
            <w:delText>50</w:delText>
          </w:r>
        </w:del>
      </w:ins>
      <w:ins w:id="9422" w:author="chaniaayulestari@outlook.com" w:date="2021-11-13T14:17:00Z">
        <w:del w:id="9423" w:author="Rafi Aziizi" w:date="2021-11-14T09:52:00Z">
          <w:r w:rsidDel="003640C9">
            <w:fldChar w:fldCharType="end"/>
          </w:r>
        </w:del>
        <w:r>
          <w:t xml:space="preserve"> </w:t>
        </w:r>
        <w:r w:rsidRPr="00B615EF">
          <w:t xml:space="preserve">Perancangan Tabel </w:t>
        </w:r>
        <w:r>
          <w:t>Admin</w:t>
        </w:r>
        <w:bookmarkEnd w:id="9411"/>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9424" w:author="Rafi Aziizi" w:date="2021-11-12T10:49:00Z">
              <w:r>
                <w:t>integer</w:t>
              </w:r>
            </w:ins>
            <w:del w:id="9425"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9426" w:author="Rafi Aziizi" w:date="2021-11-12T10:56:00Z">
            <w:rPr>
              <w:b/>
              <w:bCs/>
              <w:highlight w:val="cyan"/>
            </w:rPr>
          </w:rPrChange>
        </w:rPr>
      </w:pPr>
      <w:r w:rsidRPr="00331B6F">
        <w:rPr>
          <w:b/>
          <w:bCs/>
          <w:rPrChange w:id="9427" w:author="Rafi Aziizi" w:date="2021-11-12T10:56:00Z">
            <w:rPr>
              <w:b/>
              <w:bCs/>
              <w:highlight w:val="cyan"/>
            </w:rPr>
          </w:rPrChange>
        </w:rPr>
        <w:t>Tabel Walikelas</w:t>
      </w:r>
    </w:p>
    <w:p w14:paraId="65F309CB" w14:textId="7A58842E" w:rsidR="009B575D" w:rsidDel="00D21903" w:rsidRDefault="009B575D" w:rsidP="00EB3EE8">
      <w:pPr>
        <w:ind w:firstLine="450"/>
        <w:rPr>
          <w:del w:id="9428" w:author="chaniaayulestari@outlook.com" w:date="2021-11-13T14:17:00Z"/>
          <w:lang w:eastAsia="en-US"/>
        </w:rPr>
      </w:pPr>
      <w:r w:rsidRPr="009B575D">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ins w:id="9429" w:author="Rafi Aziizi" w:date="2021-11-14T10:15:00Z">
        <w:r w:rsidR="00ED47C8" w:rsidRPr="009B575D">
          <w:t xml:space="preserve">pada </w:t>
        </w:r>
        <w:r w:rsidR="00ED47C8">
          <w:t>tabel dibawah ini</w:t>
        </w:r>
        <w:r w:rsidR="00ED47C8">
          <w:rPr>
            <w:iCs/>
          </w:rPr>
          <w:t xml:space="preserve">, </w:t>
        </w:r>
      </w:ins>
      <w:del w:id="9430" w:author="Rafi Aziizi" w:date="2021-11-14T10:15:00Z">
        <w:r w:rsidRPr="009B575D" w:rsidDel="00ED47C8">
          <w:delText xml:space="preserve">pada </w:delText>
        </w:r>
        <w:r w:rsidR="00531075" w:rsidDel="00ED47C8">
          <w:delText xml:space="preserve">tabel 3.24. </w:delText>
        </w:r>
      </w:del>
      <w:r w:rsidR="00531075">
        <w:t>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9431" w:author="chaniaayulestari@outlook.com" w:date="2021-11-13T14:17:00Z">
          <w:pPr>
            <w:pStyle w:val="Caption"/>
            <w:keepNext/>
            <w:jc w:val="center"/>
          </w:pPr>
        </w:pPrChange>
      </w:pPr>
      <w:del w:id="9432"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9433" w:author="chaniaayulestari@outlook.com" w:date="2021-11-13T14:18:00Z"/>
        </w:rPr>
        <w:pPrChange w:id="9434" w:author="chaniaayulestari@outlook.com" w:date="2021-11-13T14:18:00Z">
          <w:pPr/>
        </w:pPrChange>
      </w:pPr>
      <w:bookmarkStart w:id="9435" w:name="_Toc87762764"/>
      <w:ins w:id="9436" w:author="chaniaayulestari@outlook.com" w:date="2021-11-13T14:18:00Z">
        <w:r>
          <w:t xml:space="preserve">Tabel 3. </w:t>
        </w:r>
      </w:ins>
      <w:ins w:id="9437" w:author="Rafi Aziizi" w:date="2021-11-14T11:08:00Z">
        <w:r w:rsidR="001B2DEA">
          <w:fldChar w:fldCharType="begin"/>
        </w:r>
        <w:r w:rsidR="001B2DEA">
          <w:instrText xml:space="preserve"> SEQ Tabel_3. \* ARABIC </w:instrText>
        </w:r>
      </w:ins>
      <w:r w:rsidR="001B2DEA">
        <w:fldChar w:fldCharType="separate"/>
      </w:r>
      <w:ins w:id="9438" w:author="Rafi Aziizi" w:date="2021-11-14T11:08:00Z">
        <w:r w:rsidR="001B2DEA">
          <w:rPr>
            <w:noProof/>
          </w:rPr>
          <w:t>55</w:t>
        </w:r>
        <w:r w:rsidR="001B2DEA">
          <w:fldChar w:fldCharType="end"/>
        </w:r>
      </w:ins>
      <w:ins w:id="9439" w:author="chaniaayulestari@outlook.com" w:date="2021-11-13T14:18:00Z">
        <w:del w:id="9440" w:author="Rafi Aziizi" w:date="2021-11-14T09:52:00Z">
          <w:r w:rsidDel="003640C9">
            <w:fldChar w:fldCharType="begin"/>
          </w:r>
          <w:r w:rsidDel="003640C9">
            <w:delInstrText xml:space="preserve"> SEQ Tabel_3. \* ARABIC </w:delInstrText>
          </w:r>
        </w:del>
      </w:ins>
      <w:del w:id="9441" w:author="Rafi Aziizi" w:date="2021-11-14T09:52:00Z">
        <w:r w:rsidDel="003640C9">
          <w:fldChar w:fldCharType="separate"/>
        </w:r>
      </w:del>
      <w:ins w:id="9442" w:author=" " w:date="2021-11-14T09:28:00Z">
        <w:del w:id="9443" w:author="Rafi Aziizi" w:date="2021-11-14T09:52:00Z">
          <w:r w:rsidR="0024161C" w:rsidDel="003640C9">
            <w:rPr>
              <w:noProof/>
            </w:rPr>
            <w:delText>54</w:delText>
          </w:r>
        </w:del>
      </w:ins>
      <w:ins w:id="9444" w:author="chaniaayulestari@outlook.com" w:date="2021-11-13T14:25:00Z">
        <w:del w:id="9445" w:author="Rafi Aziizi" w:date="2021-11-14T09:52:00Z">
          <w:r w:rsidR="00456266" w:rsidDel="003640C9">
            <w:rPr>
              <w:noProof/>
            </w:rPr>
            <w:delText>51</w:delText>
          </w:r>
        </w:del>
      </w:ins>
      <w:ins w:id="9446" w:author="chaniaayulestari@outlook.com" w:date="2021-11-13T14:18:00Z">
        <w:del w:id="9447" w:author="Rafi Aziizi" w:date="2021-11-14T09:52:00Z">
          <w:r w:rsidDel="003640C9">
            <w:fldChar w:fldCharType="end"/>
          </w:r>
        </w:del>
        <w:r>
          <w:t xml:space="preserve"> </w:t>
        </w:r>
        <w:r w:rsidRPr="00F32B15">
          <w:t xml:space="preserve">Perancangan Tabel </w:t>
        </w:r>
        <w:r>
          <w:t>Walikelas</w:t>
        </w:r>
        <w:bookmarkEnd w:id="9435"/>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9448" w:author="Rafi Aziizi" w:date="2021-11-12T10:56:00Z">
            <w:rPr>
              <w:b/>
              <w:bCs/>
              <w:highlight w:val="cyan"/>
            </w:rPr>
          </w:rPrChange>
        </w:rPr>
      </w:pPr>
      <w:r w:rsidRPr="00331B6F">
        <w:rPr>
          <w:b/>
          <w:bCs/>
          <w:rPrChange w:id="9449" w:author="Rafi Aziizi" w:date="2021-11-12T10:56:00Z">
            <w:rPr>
              <w:b/>
              <w:bCs/>
              <w:highlight w:val="cyan"/>
            </w:rPr>
          </w:rPrChange>
        </w:rPr>
        <w:t>Tabel Kelas</w:t>
      </w:r>
    </w:p>
    <w:p w14:paraId="7AA5BA64" w14:textId="509A87C8" w:rsidR="009B575D" w:rsidDel="00D21903" w:rsidRDefault="009B575D" w:rsidP="00CA43C8">
      <w:pPr>
        <w:ind w:firstLine="450"/>
        <w:rPr>
          <w:del w:id="9450"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ins w:id="9451" w:author="Rafi Aziizi" w:date="2021-11-14T10:15:00Z">
        <w:r w:rsidR="00ED47C8" w:rsidRPr="009B575D">
          <w:t xml:space="preserve">pada </w:t>
        </w:r>
        <w:r w:rsidR="00ED47C8">
          <w:t>tabel dibawah ini</w:t>
        </w:r>
        <w:r w:rsidR="00ED47C8">
          <w:rPr>
            <w:iCs/>
          </w:rPr>
          <w:t>.</w:t>
        </w:r>
      </w:ins>
      <w:del w:id="9452" w:author="Rafi Aziizi" w:date="2021-11-14T10:15:00Z">
        <w:r w:rsidRPr="009B575D" w:rsidDel="00ED47C8">
          <w:delText xml:space="preserve">pada </w:delText>
        </w:r>
        <w:r w:rsidR="00531075" w:rsidDel="00ED47C8">
          <w:delText>tabel 3.25.</w:delText>
        </w:r>
      </w:del>
      <w:r w:rsidR="00531075">
        <w:t xml:space="preserve">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9453" w:author="chaniaayulestari@outlook.com" w:date="2021-11-13T14:22:00Z">
          <w:pPr>
            <w:pStyle w:val="Caption"/>
            <w:keepNext/>
            <w:jc w:val="center"/>
          </w:pPr>
        </w:pPrChange>
      </w:pPr>
      <w:del w:id="9454"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9455" w:author="chaniaayulestari@outlook.com" w:date="2021-11-13T14:18:00Z"/>
        </w:rPr>
        <w:pPrChange w:id="9456" w:author="chaniaayulestari@outlook.com" w:date="2021-11-13T14:18:00Z">
          <w:pPr/>
        </w:pPrChange>
      </w:pPr>
      <w:bookmarkStart w:id="9457" w:name="_Toc87762765"/>
      <w:ins w:id="9458" w:author="chaniaayulestari@outlook.com" w:date="2021-11-13T14:18:00Z">
        <w:r>
          <w:t xml:space="preserve">Tabel 3. </w:t>
        </w:r>
      </w:ins>
      <w:ins w:id="9459" w:author="Rafi Aziizi" w:date="2021-11-14T11:08:00Z">
        <w:r w:rsidR="001B2DEA">
          <w:fldChar w:fldCharType="begin"/>
        </w:r>
        <w:r w:rsidR="001B2DEA">
          <w:instrText xml:space="preserve"> SEQ Tabel_3. \* ARABIC </w:instrText>
        </w:r>
      </w:ins>
      <w:r w:rsidR="001B2DEA">
        <w:fldChar w:fldCharType="separate"/>
      </w:r>
      <w:ins w:id="9460" w:author="Rafi Aziizi" w:date="2021-11-14T11:08:00Z">
        <w:r w:rsidR="001B2DEA">
          <w:rPr>
            <w:noProof/>
          </w:rPr>
          <w:t>56</w:t>
        </w:r>
        <w:r w:rsidR="001B2DEA">
          <w:fldChar w:fldCharType="end"/>
        </w:r>
      </w:ins>
      <w:ins w:id="9461" w:author="chaniaayulestari@outlook.com" w:date="2021-11-13T14:18:00Z">
        <w:del w:id="9462" w:author="Rafi Aziizi" w:date="2021-11-14T09:52:00Z">
          <w:r w:rsidDel="003640C9">
            <w:fldChar w:fldCharType="begin"/>
          </w:r>
          <w:r w:rsidDel="003640C9">
            <w:delInstrText xml:space="preserve"> SEQ Tabel_3. \* ARABIC </w:delInstrText>
          </w:r>
        </w:del>
      </w:ins>
      <w:del w:id="9463" w:author="Rafi Aziizi" w:date="2021-11-14T09:52:00Z">
        <w:r w:rsidDel="003640C9">
          <w:fldChar w:fldCharType="separate"/>
        </w:r>
      </w:del>
      <w:ins w:id="9464" w:author=" " w:date="2021-11-14T09:28:00Z">
        <w:del w:id="9465" w:author="Rafi Aziizi" w:date="2021-11-14T09:52:00Z">
          <w:r w:rsidR="0024161C" w:rsidDel="003640C9">
            <w:rPr>
              <w:noProof/>
            </w:rPr>
            <w:delText>55</w:delText>
          </w:r>
        </w:del>
      </w:ins>
      <w:ins w:id="9466" w:author="chaniaayulestari@outlook.com" w:date="2021-11-13T14:25:00Z">
        <w:del w:id="9467" w:author="Rafi Aziizi" w:date="2021-11-14T09:52:00Z">
          <w:r w:rsidR="00456266" w:rsidDel="003640C9">
            <w:rPr>
              <w:noProof/>
            </w:rPr>
            <w:delText>52</w:delText>
          </w:r>
        </w:del>
      </w:ins>
      <w:ins w:id="9468" w:author="chaniaayulestari@outlook.com" w:date="2021-11-13T14:18:00Z">
        <w:del w:id="9469" w:author="Rafi Aziizi" w:date="2021-11-14T09:52:00Z">
          <w:r w:rsidDel="003640C9">
            <w:fldChar w:fldCharType="end"/>
          </w:r>
        </w:del>
        <w:r>
          <w:t xml:space="preserve"> </w:t>
        </w:r>
        <w:r w:rsidRPr="009C5AF2">
          <w:t xml:space="preserve">Perancangan Tabel </w:t>
        </w:r>
        <w:r>
          <w:t>Kelas</w:t>
        </w:r>
        <w:bookmarkEnd w:id="9457"/>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lastRenderedPageBreak/>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9470" w:author="Rafi Aziizi" w:date="2021-11-12T10:49:00Z">
              <w:r>
                <w:t>integer</w:t>
              </w:r>
            </w:ins>
            <w:del w:id="9471"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9472" w:author="Rafi Aziizi" w:date="2021-11-12T10:49:00Z">
              <w:r>
                <w:t>integer</w:t>
              </w:r>
            </w:ins>
            <w:del w:id="9473"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9474" w:author="Rafi Aziizi" w:date="2021-11-12T10:49:00Z">
              <w:r>
                <w:t>integer</w:t>
              </w:r>
            </w:ins>
            <w:del w:id="9475"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9476" w:author="Rafi Aziizi" w:date="2021-11-12T10:49:00Z">
              <w:r>
                <w:t>integer</w:t>
              </w:r>
            </w:ins>
            <w:del w:id="9477"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9478" w:author="Rafi Aziizi" w:date="2021-11-12T10:57:00Z">
            <w:rPr>
              <w:b/>
              <w:bCs/>
              <w:highlight w:val="cyan"/>
            </w:rPr>
          </w:rPrChange>
        </w:rPr>
      </w:pPr>
      <w:r w:rsidRPr="00331B6F">
        <w:rPr>
          <w:b/>
          <w:bCs/>
          <w:rPrChange w:id="9479" w:author="Rafi Aziizi" w:date="2021-11-12T10:57:00Z">
            <w:rPr>
              <w:b/>
              <w:bCs/>
              <w:highlight w:val="cyan"/>
            </w:rPr>
          </w:rPrChange>
        </w:rPr>
        <w:t>Tabel RFID Log</w:t>
      </w:r>
    </w:p>
    <w:p w14:paraId="15594ACF" w14:textId="5F71D895" w:rsidR="006638B8" w:rsidDel="00D21903" w:rsidRDefault="006638B8" w:rsidP="00531075">
      <w:pPr>
        <w:ind w:firstLine="450"/>
        <w:rPr>
          <w:del w:id="9480"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w:t>
      </w:r>
      <w:ins w:id="9481" w:author="Rafi Aziizi" w:date="2021-11-14T10:16:00Z">
        <w:r w:rsidR="00ED47C8" w:rsidRPr="009B575D">
          <w:t xml:space="preserve">pada </w:t>
        </w:r>
        <w:r w:rsidR="00ED47C8">
          <w:t>tabel dibawah ini</w:t>
        </w:r>
        <w:r w:rsidR="00ED47C8">
          <w:rPr>
            <w:iCs/>
          </w:rPr>
          <w:t xml:space="preserve">, </w:t>
        </w:r>
      </w:ins>
      <w:del w:id="9482" w:author="Rafi Aziizi" w:date="2021-11-14T10:16:00Z">
        <w:r w:rsidRPr="009B575D" w:rsidDel="00ED47C8">
          <w:delText>pada t</w:delText>
        </w:r>
        <w:r w:rsidR="00531075" w:rsidDel="00ED47C8">
          <w:delText xml:space="preserve">abel 3.27. </w:delText>
        </w:r>
      </w:del>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9483" w:author="chaniaayulestari@outlook.com" w:date="2021-11-13T14:22:00Z">
          <w:pPr>
            <w:pStyle w:val="Caption"/>
            <w:keepNext/>
            <w:jc w:val="center"/>
          </w:pPr>
        </w:pPrChange>
      </w:pPr>
      <w:del w:id="9484"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9485" w:author="chaniaayulestari@outlook.com" w:date="2021-11-13T14:22:00Z"/>
        </w:rPr>
        <w:pPrChange w:id="9486" w:author="chaniaayulestari@outlook.com" w:date="2021-11-13T14:23:00Z">
          <w:pPr/>
        </w:pPrChange>
      </w:pPr>
      <w:bookmarkStart w:id="9487" w:name="_Toc87762766"/>
      <w:ins w:id="9488" w:author="chaniaayulestari@outlook.com" w:date="2021-11-13T14:22:00Z">
        <w:r>
          <w:t xml:space="preserve">Tabel 3. </w:t>
        </w:r>
      </w:ins>
      <w:ins w:id="9489" w:author="Rafi Aziizi" w:date="2021-11-14T11:08:00Z">
        <w:r w:rsidR="001B2DEA">
          <w:fldChar w:fldCharType="begin"/>
        </w:r>
        <w:r w:rsidR="001B2DEA">
          <w:instrText xml:space="preserve"> SEQ Tabel_3. \* ARABIC </w:instrText>
        </w:r>
      </w:ins>
      <w:r w:rsidR="001B2DEA">
        <w:fldChar w:fldCharType="separate"/>
      </w:r>
      <w:ins w:id="9490" w:author="Rafi Aziizi" w:date="2021-11-14T11:08:00Z">
        <w:r w:rsidR="001B2DEA">
          <w:rPr>
            <w:noProof/>
          </w:rPr>
          <w:t>57</w:t>
        </w:r>
        <w:r w:rsidR="001B2DEA">
          <w:fldChar w:fldCharType="end"/>
        </w:r>
      </w:ins>
      <w:ins w:id="9491" w:author="chaniaayulestari@outlook.com" w:date="2021-11-13T14:22:00Z">
        <w:del w:id="9492" w:author="Rafi Aziizi" w:date="2021-11-14T09:52:00Z">
          <w:r w:rsidDel="003640C9">
            <w:fldChar w:fldCharType="begin"/>
          </w:r>
          <w:r w:rsidDel="003640C9">
            <w:delInstrText xml:space="preserve"> SEQ Tabel_3. \* ARABIC </w:delInstrText>
          </w:r>
        </w:del>
      </w:ins>
      <w:del w:id="9493" w:author="Rafi Aziizi" w:date="2021-11-14T09:52:00Z">
        <w:r w:rsidDel="003640C9">
          <w:fldChar w:fldCharType="separate"/>
        </w:r>
      </w:del>
      <w:ins w:id="9494" w:author=" " w:date="2021-11-14T09:28:00Z">
        <w:del w:id="9495" w:author="Rafi Aziizi" w:date="2021-11-14T09:52:00Z">
          <w:r w:rsidR="0024161C" w:rsidDel="003640C9">
            <w:rPr>
              <w:noProof/>
            </w:rPr>
            <w:delText>56</w:delText>
          </w:r>
        </w:del>
      </w:ins>
      <w:ins w:id="9496" w:author="chaniaayulestari@outlook.com" w:date="2021-11-13T14:25:00Z">
        <w:del w:id="9497" w:author="Rafi Aziizi" w:date="2021-11-14T09:52:00Z">
          <w:r w:rsidR="00456266" w:rsidDel="003640C9">
            <w:rPr>
              <w:noProof/>
            </w:rPr>
            <w:delText>53</w:delText>
          </w:r>
        </w:del>
      </w:ins>
      <w:ins w:id="9498" w:author="chaniaayulestari@outlook.com" w:date="2021-11-13T14:22:00Z">
        <w:del w:id="9499" w:author="Rafi Aziizi" w:date="2021-11-14T09:52:00Z">
          <w:r w:rsidDel="003640C9">
            <w:fldChar w:fldCharType="end"/>
          </w:r>
        </w:del>
        <w:r>
          <w:t xml:space="preserve"> Perancangan Tabel RFID Log</w:t>
        </w:r>
        <w:bookmarkEnd w:id="9487"/>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9500" w:author="Rafi Aziizi" w:date="2021-11-12T10:49:00Z">
              <w:r>
                <w:t>integer</w:t>
              </w:r>
            </w:ins>
            <w:del w:id="9501"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9502" w:author="Rafi Aziizi" w:date="2021-11-12T10:57:00Z">
            <w:rPr>
              <w:b/>
              <w:bCs/>
              <w:highlight w:val="cyan"/>
            </w:rPr>
          </w:rPrChange>
        </w:rPr>
      </w:pPr>
      <w:r w:rsidRPr="00331B6F">
        <w:rPr>
          <w:b/>
          <w:bCs/>
          <w:rPrChange w:id="9503" w:author="Rafi Aziizi" w:date="2021-11-12T10:57:00Z">
            <w:rPr>
              <w:b/>
              <w:bCs/>
              <w:highlight w:val="cyan"/>
            </w:rPr>
          </w:rPrChange>
        </w:rPr>
        <w:t xml:space="preserve">Tabel </w:t>
      </w:r>
      <w:r w:rsidR="006720D0" w:rsidRPr="00331B6F">
        <w:rPr>
          <w:b/>
          <w:bCs/>
          <w:rPrChange w:id="9504" w:author="Rafi Aziizi" w:date="2021-11-12T10:57:00Z">
            <w:rPr>
              <w:b/>
              <w:bCs/>
              <w:highlight w:val="cyan"/>
            </w:rPr>
          </w:rPrChange>
        </w:rPr>
        <w:t>Semester</w:t>
      </w:r>
    </w:p>
    <w:p w14:paraId="00D53808" w14:textId="67241AFC" w:rsidR="006720D0" w:rsidDel="00D21903" w:rsidRDefault="006720D0" w:rsidP="00CA43C8">
      <w:pPr>
        <w:ind w:firstLine="426"/>
        <w:rPr>
          <w:del w:id="9505"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ins w:id="9506" w:author="Rafi Aziizi" w:date="2021-11-14T10:16:00Z">
        <w:r w:rsidR="00ED47C8" w:rsidRPr="009B575D">
          <w:t xml:space="preserve">pada </w:t>
        </w:r>
        <w:r w:rsidR="00ED47C8">
          <w:t>tabel dibawah ini</w:t>
        </w:r>
        <w:r w:rsidR="00ED47C8">
          <w:rPr>
            <w:iCs/>
          </w:rPr>
          <w:t xml:space="preserve">, </w:t>
        </w:r>
      </w:ins>
      <w:del w:id="9507" w:author="Rafi Aziizi" w:date="2021-11-14T10:16:00Z">
        <w:r w:rsidRPr="009B575D" w:rsidDel="00ED47C8">
          <w:delText>pada t</w:delText>
        </w:r>
        <w:r w:rsidDel="00ED47C8">
          <w:delText xml:space="preserve">abel 3.27. </w:delText>
        </w:r>
      </w:del>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9508" w:author="chaniaayulestari@outlook.com" w:date="2021-11-13T14:23:00Z">
          <w:pPr>
            <w:pStyle w:val="Caption"/>
            <w:keepNext/>
            <w:jc w:val="center"/>
          </w:pPr>
        </w:pPrChange>
      </w:pPr>
      <w:del w:id="9509"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9510" w:author="chaniaayulestari@outlook.com" w:date="2021-11-13T14:23:00Z"/>
        </w:rPr>
        <w:pPrChange w:id="9511" w:author="chaniaayulestari@outlook.com" w:date="2021-11-13T14:23:00Z">
          <w:pPr/>
        </w:pPrChange>
      </w:pPr>
      <w:bookmarkStart w:id="9512" w:name="_Toc87762767"/>
      <w:ins w:id="9513" w:author="chaniaayulestari@outlook.com" w:date="2021-11-13T14:23:00Z">
        <w:r>
          <w:t xml:space="preserve">Tabel 3. </w:t>
        </w:r>
      </w:ins>
      <w:ins w:id="9514" w:author="Rafi Aziizi" w:date="2021-11-14T11:08:00Z">
        <w:r w:rsidR="001B2DEA">
          <w:fldChar w:fldCharType="begin"/>
        </w:r>
        <w:r w:rsidR="001B2DEA">
          <w:instrText xml:space="preserve"> SEQ Tabel_3. \* ARABIC </w:instrText>
        </w:r>
      </w:ins>
      <w:r w:rsidR="001B2DEA">
        <w:fldChar w:fldCharType="separate"/>
      </w:r>
      <w:ins w:id="9515" w:author="Rafi Aziizi" w:date="2021-11-14T11:08:00Z">
        <w:r w:rsidR="001B2DEA">
          <w:rPr>
            <w:noProof/>
          </w:rPr>
          <w:t>58</w:t>
        </w:r>
        <w:r w:rsidR="001B2DEA">
          <w:fldChar w:fldCharType="end"/>
        </w:r>
      </w:ins>
      <w:ins w:id="9516" w:author="chaniaayulestari@outlook.com" w:date="2021-11-13T14:23:00Z">
        <w:del w:id="9517" w:author="Rafi Aziizi" w:date="2021-11-14T09:52:00Z">
          <w:r w:rsidDel="003640C9">
            <w:fldChar w:fldCharType="begin"/>
          </w:r>
          <w:r w:rsidDel="003640C9">
            <w:delInstrText xml:space="preserve"> SEQ Tabel_3. \* ARABIC </w:delInstrText>
          </w:r>
        </w:del>
      </w:ins>
      <w:del w:id="9518" w:author="Rafi Aziizi" w:date="2021-11-14T09:52:00Z">
        <w:r w:rsidDel="003640C9">
          <w:fldChar w:fldCharType="separate"/>
        </w:r>
      </w:del>
      <w:ins w:id="9519" w:author=" " w:date="2021-11-14T09:28:00Z">
        <w:del w:id="9520" w:author="Rafi Aziizi" w:date="2021-11-14T09:52:00Z">
          <w:r w:rsidR="0024161C" w:rsidDel="003640C9">
            <w:rPr>
              <w:noProof/>
            </w:rPr>
            <w:delText>57</w:delText>
          </w:r>
        </w:del>
      </w:ins>
      <w:ins w:id="9521" w:author="chaniaayulestari@outlook.com" w:date="2021-11-13T14:25:00Z">
        <w:del w:id="9522" w:author="Rafi Aziizi" w:date="2021-11-14T09:52:00Z">
          <w:r w:rsidR="00456266" w:rsidDel="003640C9">
            <w:rPr>
              <w:noProof/>
            </w:rPr>
            <w:delText>54</w:delText>
          </w:r>
        </w:del>
      </w:ins>
      <w:ins w:id="9523" w:author="chaniaayulestari@outlook.com" w:date="2021-11-13T14:23:00Z">
        <w:del w:id="9524" w:author="Rafi Aziizi" w:date="2021-11-14T09:52:00Z">
          <w:r w:rsidDel="003640C9">
            <w:fldChar w:fldCharType="end"/>
          </w:r>
        </w:del>
        <w:r>
          <w:t xml:space="preserve"> Perancangan Tabel Semester</w:t>
        </w:r>
        <w:bookmarkEnd w:id="9512"/>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9525" w:author="Rafi Aziizi" w:date="2021-11-12T10:57:00Z">
            <w:rPr>
              <w:b/>
              <w:bCs/>
              <w:highlight w:val="yellow"/>
            </w:rPr>
          </w:rPrChange>
        </w:rPr>
      </w:pPr>
      <w:r w:rsidRPr="00331B6F">
        <w:rPr>
          <w:b/>
          <w:bCs/>
          <w:rPrChange w:id="9526" w:author="Rafi Aziizi" w:date="2021-11-12T10:57:00Z">
            <w:rPr>
              <w:b/>
              <w:bCs/>
              <w:highlight w:val="yellow"/>
            </w:rPr>
          </w:rPrChange>
        </w:rPr>
        <w:t>Tabel</w:t>
      </w:r>
      <w:r w:rsidR="006720D0" w:rsidRPr="00331B6F">
        <w:rPr>
          <w:b/>
          <w:bCs/>
          <w:rPrChange w:id="9527" w:author="Rafi Aziizi" w:date="2021-11-12T10:57:00Z">
            <w:rPr>
              <w:b/>
              <w:bCs/>
              <w:highlight w:val="yellow"/>
            </w:rPr>
          </w:rPrChange>
        </w:rPr>
        <w:t xml:space="preserve"> History</w:t>
      </w:r>
      <w:ins w:id="9528" w:author="Rafi Aziizi" w:date="2021-11-14T11:06:00Z">
        <w:r w:rsidR="001B2DEA">
          <w:rPr>
            <w:b/>
            <w:bCs/>
          </w:rPr>
          <w:t xml:space="preserve"> A</w:t>
        </w:r>
      </w:ins>
      <w:del w:id="9529" w:author="Rafi Aziizi" w:date="2021-11-14T11:06:00Z">
        <w:r w:rsidR="006720D0" w:rsidRPr="00331B6F" w:rsidDel="001B2DEA">
          <w:rPr>
            <w:b/>
            <w:bCs/>
            <w:rPrChange w:id="9530" w:author="Rafi Aziizi" w:date="2021-11-12T10:57:00Z">
              <w:rPr>
                <w:b/>
                <w:bCs/>
                <w:highlight w:val="yellow"/>
              </w:rPr>
            </w:rPrChange>
          </w:rPr>
          <w:delText>a</w:delText>
        </w:r>
      </w:del>
      <w:r w:rsidR="006720D0" w:rsidRPr="00331B6F">
        <w:rPr>
          <w:b/>
          <w:bCs/>
          <w:rPrChange w:id="9531" w:author="Rafi Aziizi" w:date="2021-11-12T10:57:00Z">
            <w:rPr>
              <w:b/>
              <w:bCs/>
              <w:highlight w:val="yellow"/>
            </w:rPr>
          </w:rPrChange>
        </w:rPr>
        <w:t>bsen</w:t>
      </w:r>
    </w:p>
    <w:p w14:paraId="4E99EE62" w14:textId="629B45A1" w:rsidR="006720D0" w:rsidDel="00D21903" w:rsidRDefault="006720D0" w:rsidP="006720D0">
      <w:pPr>
        <w:ind w:firstLine="426"/>
        <w:rPr>
          <w:del w:id="9532" w:author="chaniaayulestari@outlook.com" w:date="2021-11-13T14:23:00Z"/>
        </w:rPr>
      </w:pPr>
      <w:r>
        <w:t>T</w:t>
      </w:r>
      <w:r w:rsidRPr="009B575D">
        <w:t xml:space="preserve">abel </w:t>
      </w:r>
      <w:r w:rsidR="009E6E1E">
        <w:t>h</w:t>
      </w:r>
      <w:r>
        <w:t>istory</w:t>
      </w:r>
      <w:ins w:id="9533" w:author="Rafi Aziizi" w:date="2021-11-14T11:08:00Z">
        <w:r w:rsidR="001B2DEA">
          <w:t xml:space="preserve"> </w:t>
        </w:r>
      </w:ins>
      <w:r>
        <w:t xml:space="preserve">absen </w:t>
      </w:r>
      <w:r w:rsidRPr="009B575D">
        <w:t xml:space="preserve">ini memiliki beberapa </w:t>
      </w:r>
      <w:r w:rsidRPr="006720D0">
        <w:rPr>
          <w:i/>
          <w:iCs/>
        </w:rPr>
        <w:t>field</w:t>
      </w:r>
      <w:r w:rsidRPr="009B575D">
        <w:t xml:space="preserve"> seperti </w:t>
      </w:r>
      <w:ins w:id="9534" w:author="Rafi Aziizi" w:date="2021-11-14T10:16:00Z">
        <w:r w:rsidR="00ED47C8" w:rsidRPr="009B575D">
          <w:t xml:space="preserve">pada </w:t>
        </w:r>
        <w:r w:rsidR="00ED47C8">
          <w:t>tabel dibawah ini</w:t>
        </w:r>
        <w:r w:rsidR="00ED47C8">
          <w:rPr>
            <w:iCs/>
          </w:rPr>
          <w:t xml:space="preserve">, </w:t>
        </w:r>
      </w:ins>
      <w:del w:id="9535" w:author="Rafi Aziizi" w:date="2021-11-14T10:16:00Z">
        <w:r w:rsidRPr="009B575D" w:rsidDel="00ED47C8">
          <w:delText>pada t</w:delText>
        </w:r>
        <w:r w:rsidDel="00ED47C8">
          <w:delText xml:space="preserve">abel 3.28. </w:delText>
        </w:r>
      </w:del>
      <w:r>
        <w:t xml:space="preserve">dimana tabel ini </w:t>
      </w:r>
      <w:r w:rsidRPr="009B575D">
        <w:t xml:space="preserve">berfungsi untuk </w:t>
      </w:r>
      <w:r>
        <w:t>menyimpan data history absen untuk seluruh siswa.</w:t>
      </w:r>
    </w:p>
    <w:p w14:paraId="6314402A" w14:textId="4AB47DC8" w:rsidR="006720D0" w:rsidRDefault="006720D0">
      <w:pPr>
        <w:ind w:firstLine="426"/>
        <w:pPrChange w:id="9536" w:author="chaniaayulestari@outlook.com" w:date="2021-11-13T14:23:00Z">
          <w:pPr>
            <w:pStyle w:val="Caption"/>
            <w:keepNext/>
            <w:jc w:val="center"/>
          </w:pPr>
        </w:pPrChange>
      </w:pPr>
      <w:del w:id="9537"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9538" w:author="chaniaayulestari@outlook.com" w:date="2021-11-13T14:24:00Z"/>
        </w:rPr>
        <w:pPrChange w:id="9539" w:author="chaniaayulestari@outlook.com" w:date="2021-11-13T14:24:00Z">
          <w:pPr/>
        </w:pPrChange>
      </w:pPr>
      <w:bookmarkStart w:id="9540" w:name="_Toc87762768"/>
      <w:ins w:id="9541" w:author="chaniaayulestari@outlook.com" w:date="2021-11-13T14:24:00Z">
        <w:r>
          <w:t xml:space="preserve">Tabel 3. </w:t>
        </w:r>
      </w:ins>
      <w:ins w:id="9542" w:author="Rafi Aziizi" w:date="2021-11-14T11:08:00Z">
        <w:r w:rsidR="001B2DEA">
          <w:fldChar w:fldCharType="begin"/>
        </w:r>
        <w:r w:rsidR="001B2DEA">
          <w:instrText xml:space="preserve"> SEQ Tabel_3. \* ARABIC </w:instrText>
        </w:r>
      </w:ins>
      <w:r w:rsidR="001B2DEA">
        <w:fldChar w:fldCharType="separate"/>
      </w:r>
      <w:ins w:id="9543" w:author="Rafi Aziizi" w:date="2021-11-14T11:08:00Z">
        <w:r w:rsidR="001B2DEA">
          <w:rPr>
            <w:noProof/>
          </w:rPr>
          <w:t>59</w:t>
        </w:r>
        <w:r w:rsidR="001B2DEA">
          <w:fldChar w:fldCharType="end"/>
        </w:r>
      </w:ins>
      <w:ins w:id="9544" w:author="chaniaayulestari@outlook.com" w:date="2021-11-13T14:24:00Z">
        <w:del w:id="9545" w:author="Rafi Aziizi" w:date="2021-11-14T09:52:00Z">
          <w:r w:rsidDel="003640C9">
            <w:fldChar w:fldCharType="begin"/>
          </w:r>
          <w:r w:rsidDel="003640C9">
            <w:delInstrText xml:space="preserve"> SEQ Tabel_3. \* ARABIC </w:delInstrText>
          </w:r>
        </w:del>
      </w:ins>
      <w:del w:id="9546" w:author="Rafi Aziizi" w:date="2021-11-14T09:52:00Z">
        <w:r w:rsidDel="003640C9">
          <w:fldChar w:fldCharType="separate"/>
        </w:r>
      </w:del>
      <w:ins w:id="9547" w:author=" " w:date="2021-11-14T09:28:00Z">
        <w:del w:id="9548" w:author="Rafi Aziizi" w:date="2021-11-14T09:52:00Z">
          <w:r w:rsidR="0024161C" w:rsidDel="003640C9">
            <w:rPr>
              <w:noProof/>
            </w:rPr>
            <w:delText>58</w:delText>
          </w:r>
        </w:del>
      </w:ins>
      <w:ins w:id="9549" w:author="chaniaayulestari@outlook.com" w:date="2021-11-13T14:25:00Z">
        <w:del w:id="9550" w:author="Rafi Aziizi" w:date="2021-11-14T09:52:00Z">
          <w:r w:rsidR="00456266" w:rsidDel="003640C9">
            <w:rPr>
              <w:noProof/>
            </w:rPr>
            <w:delText>55</w:delText>
          </w:r>
        </w:del>
      </w:ins>
      <w:ins w:id="9551" w:author="chaniaayulestari@outlook.com" w:date="2021-11-13T14:24:00Z">
        <w:del w:id="9552" w:author="Rafi Aziizi" w:date="2021-11-14T09:52:00Z">
          <w:r w:rsidDel="003640C9">
            <w:fldChar w:fldCharType="end"/>
          </w:r>
        </w:del>
        <w:r>
          <w:t xml:space="preserve"> Perancangan Tabel History</w:t>
        </w:r>
      </w:ins>
      <w:bookmarkEnd w:id="9540"/>
      <w:ins w:id="9553" w:author="Rafi Aziizi" w:date="2021-11-14T11:07:00Z">
        <w:r w:rsidR="001B2DEA">
          <w:t xml:space="preserve"> Absen</w:t>
        </w:r>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9554" w:author="Rafi Aziizi" w:date="2021-11-12T10:50:00Z">
              <w:r>
                <w:t>integer</w:t>
              </w:r>
            </w:ins>
            <w:del w:id="9555"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9556" w:author="Rafi Aziizi" w:date="2021-11-14T11:08:00Z"/>
          <w:b/>
          <w:bCs/>
        </w:rPr>
      </w:pPr>
      <w:ins w:id="9557" w:author="Rafi Aziizi" w:date="2021-11-14T11:06:00Z">
        <w:r>
          <w:rPr>
            <w:b/>
            <w:bCs/>
          </w:rPr>
          <w:t>Tabel History Siswa</w:t>
        </w:r>
      </w:ins>
    </w:p>
    <w:p w14:paraId="4DDEEDFE" w14:textId="0E5B4667" w:rsidR="001B2DEA" w:rsidRPr="001B2DEA" w:rsidRDefault="001B2DEA">
      <w:pPr>
        <w:ind w:firstLine="426"/>
        <w:rPr>
          <w:ins w:id="9558" w:author="Rafi Aziizi" w:date="2021-11-14T11:07:00Z"/>
          <w:b/>
          <w:bCs/>
          <w:rPrChange w:id="9559" w:author="Rafi Aziizi" w:date="2021-11-14T11:08:00Z">
            <w:rPr>
              <w:ins w:id="9560" w:author="Rafi Aziizi" w:date="2021-11-14T11:07:00Z"/>
            </w:rPr>
          </w:rPrChange>
        </w:rPr>
        <w:pPrChange w:id="9561" w:author="Rafi Aziizi" w:date="2021-11-14T11:08:00Z">
          <w:pPr>
            <w:pStyle w:val="ListParagraph"/>
            <w:numPr>
              <w:numId w:val="48"/>
            </w:numPr>
            <w:ind w:left="426" w:hanging="360"/>
          </w:pPr>
        </w:pPrChange>
      </w:pPr>
      <w:ins w:id="9562" w:author="Rafi Aziizi" w:date="2021-11-14T11:08:00Z">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w:t>
        </w:r>
      </w:ins>
      <w:ins w:id="9563" w:author="Rafi Aziizi" w:date="2021-11-14T11:09:00Z">
        <w:r>
          <w:t xml:space="preserve"> yang sudah tidak aktif</w:t>
        </w:r>
      </w:ins>
      <w:ins w:id="9564" w:author="Rafi Aziizi" w:date="2021-11-14T11:08:00Z">
        <w:r>
          <w:t>.</w:t>
        </w:r>
      </w:ins>
    </w:p>
    <w:p w14:paraId="36418438" w14:textId="3D8EEE9E" w:rsidR="001B2DEA" w:rsidRDefault="001B2DEA">
      <w:pPr>
        <w:pStyle w:val="Caption"/>
        <w:keepNext/>
        <w:jc w:val="center"/>
        <w:rPr>
          <w:ins w:id="9565" w:author="Rafi Aziizi" w:date="2021-11-14T11:07:00Z"/>
        </w:rPr>
        <w:pPrChange w:id="9566" w:author="Rafi Aziizi" w:date="2021-11-14T11:07:00Z">
          <w:pPr/>
        </w:pPrChange>
      </w:pPr>
      <w:ins w:id="9567" w:author="Rafi Aziizi" w:date="2021-11-14T11:07:00Z">
        <w:r>
          <w:t xml:space="preserve">Tabel 3. </w:t>
        </w:r>
      </w:ins>
      <w:ins w:id="9568" w:author="Rafi Aziizi" w:date="2021-11-14T11:08:00Z">
        <w:r>
          <w:fldChar w:fldCharType="begin"/>
        </w:r>
        <w:r>
          <w:instrText xml:space="preserve"> SEQ Tabel_3. \* ARABIC </w:instrText>
        </w:r>
      </w:ins>
      <w:r>
        <w:fldChar w:fldCharType="separate"/>
      </w:r>
      <w:ins w:id="9569" w:author="Rafi Aziizi" w:date="2021-11-14T11:08:00Z">
        <w:r>
          <w:rPr>
            <w:noProof/>
          </w:rPr>
          <w:t>60</w:t>
        </w:r>
        <w:r>
          <w:fldChar w:fldCharType="end"/>
        </w:r>
      </w:ins>
      <w:ins w:id="9570" w:author="Rafi Aziizi" w:date="2021-11-14T11:07:00Z">
        <w:r>
          <w:t xml:space="preserve"> Perancangan Tabel History Siswa</w:t>
        </w:r>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9571"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9572" w:author="Rafi Aziizi" w:date="2021-11-14T11:07:00Z"/>
                <w:b/>
                <w:bCs/>
              </w:rPr>
            </w:pPr>
            <w:ins w:id="9573"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9574" w:author="Rafi Aziizi" w:date="2021-11-14T11:07:00Z"/>
                <w:b/>
                <w:bCs/>
              </w:rPr>
            </w:pPr>
            <w:ins w:id="9575"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9576" w:author="Rafi Aziizi" w:date="2021-11-14T11:07:00Z"/>
                <w:b/>
                <w:bCs/>
              </w:rPr>
            </w:pPr>
            <w:ins w:id="9577"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9578" w:author="Rafi Aziizi" w:date="2021-11-14T11:07:00Z"/>
                <w:b/>
                <w:bCs/>
              </w:rPr>
            </w:pPr>
            <w:ins w:id="9579" w:author="Rafi Aziizi" w:date="2021-11-14T11:07:00Z">
              <w:r w:rsidRPr="006828A2">
                <w:rPr>
                  <w:b/>
                  <w:bCs/>
                </w:rPr>
                <w:t>Key</w:t>
              </w:r>
            </w:ins>
          </w:p>
        </w:tc>
      </w:tr>
      <w:tr w:rsidR="001B2DEA" w14:paraId="11DB6E75" w14:textId="77777777" w:rsidTr="00631ED2">
        <w:trPr>
          <w:ins w:id="9580" w:author="Rafi Aziizi" w:date="2021-11-14T11:07:00Z"/>
        </w:trPr>
        <w:tc>
          <w:tcPr>
            <w:tcW w:w="1981" w:type="dxa"/>
          </w:tcPr>
          <w:p w14:paraId="420EE85D" w14:textId="77777777" w:rsidR="001B2DEA" w:rsidRDefault="001B2DEA" w:rsidP="00631ED2">
            <w:pPr>
              <w:rPr>
                <w:ins w:id="9581" w:author="Rafi Aziizi" w:date="2021-11-14T11:07:00Z"/>
              </w:rPr>
            </w:pPr>
            <w:ins w:id="9582" w:author="Rafi Aziizi" w:date="2021-11-14T11:07:00Z">
              <w:r>
                <w:t>nis</w:t>
              </w:r>
            </w:ins>
          </w:p>
        </w:tc>
        <w:tc>
          <w:tcPr>
            <w:tcW w:w="1982" w:type="dxa"/>
          </w:tcPr>
          <w:p w14:paraId="50F50FAD" w14:textId="77777777" w:rsidR="001B2DEA" w:rsidRDefault="001B2DEA" w:rsidP="00631ED2">
            <w:pPr>
              <w:jc w:val="center"/>
              <w:rPr>
                <w:ins w:id="9583" w:author="Rafi Aziizi" w:date="2021-11-14T11:07:00Z"/>
              </w:rPr>
            </w:pPr>
            <w:ins w:id="9584" w:author="Rafi Aziizi" w:date="2021-11-14T11:07:00Z">
              <w:r>
                <w:t>varchar</w:t>
              </w:r>
            </w:ins>
          </w:p>
        </w:tc>
        <w:tc>
          <w:tcPr>
            <w:tcW w:w="1982" w:type="dxa"/>
          </w:tcPr>
          <w:p w14:paraId="64673C28" w14:textId="77777777" w:rsidR="001B2DEA" w:rsidRDefault="001B2DEA" w:rsidP="00631ED2">
            <w:pPr>
              <w:jc w:val="center"/>
              <w:rPr>
                <w:ins w:id="9585" w:author="Rafi Aziizi" w:date="2021-11-14T11:07:00Z"/>
              </w:rPr>
            </w:pPr>
            <w:ins w:id="9586" w:author="Rafi Aziizi" w:date="2021-11-14T11:07:00Z">
              <w:r>
                <w:t>15</w:t>
              </w:r>
            </w:ins>
          </w:p>
        </w:tc>
        <w:tc>
          <w:tcPr>
            <w:tcW w:w="1982" w:type="dxa"/>
          </w:tcPr>
          <w:p w14:paraId="677BC257" w14:textId="06F60E66" w:rsidR="001B2DEA" w:rsidRDefault="001B2DEA" w:rsidP="00631ED2">
            <w:pPr>
              <w:jc w:val="center"/>
              <w:rPr>
                <w:ins w:id="9587" w:author="Rafi Aziizi" w:date="2021-11-14T11:07:00Z"/>
              </w:rPr>
            </w:pPr>
            <w:ins w:id="9588" w:author="Rafi Aziizi" w:date="2021-11-14T11:10:00Z">
              <w:r>
                <w:t>-</w:t>
              </w:r>
            </w:ins>
          </w:p>
        </w:tc>
      </w:tr>
      <w:tr w:rsidR="001B2DEA" w14:paraId="263A834F" w14:textId="77777777" w:rsidTr="00631ED2">
        <w:trPr>
          <w:ins w:id="9589" w:author="Rafi Aziizi" w:date="2021-11-14T11:07:00Z"/>
        </w:trPr>
        <w:tc>
          <w:tcPr>
            <w:tcW w:w="1981" w:type="dxa"/>
          </w:tcPr>
          <w:p w14:paraId="2A2932BB" w14:textId="77777777" w:rsidR="001B2DEA" w:rsidRDefault="001B2DEA" w:rsidP="00631ED2">
            <w:pPr>
              <w:rPr>
                <w:ins w:id="9590" w:author="Rafi Aziizi" w:date="2021-11-14T11:07:00Z"/>
              </w:rPr>
            </w:pPr>
            <w:ins w:id="9591" w:author="Rafi Aziizi" w:date="2021-11-14T11:07:00Z">
              <w:r>
                <w:t>idrfid</w:t>
              </w:r>
            </w:ins>
          </w:p>
        </w:tc>
        <w:tc>
          <w:tcPr>
            <w:tcW w:w="1982" w:type="dxa"/>
          </w:tcPr>
          <w:p w14:paraId="098BFA91" w14:textId="77777777" w:rsidR="001B2DEA" w:rsidRPr="006828A2" w:rsidRDefault="001B2DEA" w:rsidP="00631ED2">
            <w:pPr>
              <w:jc w:val="center"/>
              <w:rPr>
                <w:ins w:id="9592" w:author="Rafi Aziizi" w:date="2021-11-14T11:07:00Z"/>
              </w:rPr>
            </w:pPr>
            <w:ins w:id="9593" w:author="Rafi Aziizi" w:date="2021-11-14T11:07:00Z">
              <w:r w:rsidRPr="006828A2">
                <w:t>varchar</w:t>
              </w:r>
            </w:ins>
          </w:p>
        </w:tc>
        <w:tc>
          <w:tcPr>
            <w:tcW w:w="1982" w:type="dxa"/>
          </w:tcPr>
          <w:p w14:paraId="5A183CDA" w14:textId="77777777" w:rsidR="001B2DEA" w:rsidRDefault="001B2DEA" w:rsidP="00631ED2">
            <w:pPr>
              <w:jc w:val="center"/>
              <w:rPr>
                <w:ins w:id="9594" w:author="Rafi Aziizi" w:date="2021-11-14T11:07:00Z"/>
              </w:rPr>
            </w:pPr>
            <w:ins w:id="9595" w:author="Rafi Aziizi" w:date="2021-11-14T11:07:00Z">
              <w:r>
                <w:t>15</w:t>
              </w:r>
            </w:ins>
          </w:p>
        </w:tc>
        <w:tc>
          <w:tcPr>
            <w:tcW w:w="1982" w:type="dxa"/>
          </w:tcPr>
          <w:p w14:paraId="6EE36F87" w14:textId="2B7A5141" w:rsidR="001B2DEA" w:rsidRDefault="001B2DEA" w:rsidP="00631ED2">
            <w:pPr>
              <w:jc w:val="center"/>
              <w:rPr>
                <w:ins w:id="9596" w:author="Rafi Aziizi" w:date="2021-11-14T11:07:00Z"/>
              </w:rPr>
            </w:pPr>
            <w:ins w:id="9597" w:author="Rafi Aziizi" w:date="2021-11-14T11:10:00Z">
              <w:r>
                <w:t>-</w:t>
              </w:r>
            </w:ins>
          </w:p>
        </w:tc>
      </w:tr>
      <w:tr w:rsidR="001B2DEA" w14:paraId="2C28985C" w14:textId="77777777" w:rsidTr="00631ED2">
        <w:trPr>
          <w:ins w:id="9598" w:author="Rafi Aziizi" w:date="2021-11-14T11:07:00Z"/>
        </w:trPr>
        <w:tc>
          <w:tcPr>
            <w:tcW w:w="1981" w:type="dxa"/>
          </w:tcPr>
          <w:p w14:paraId="2DCC2B84" w14:textId="77777777" w:rsidR="001B2DEA" w:rsidRDefault="001B2DEA" w:rsidP="00631ED2">
            <w:pPr>
              <w:rPr>
                <w:ins w:id="9599" w:author="Rafi Aziizi" w:date="2021-11-14T11:07:00Z"/>
              </w:rPr>
            </w:pPr>
            <w:ins w:id="9600" w:author="Rafi Aziizi" w:date="2021-11-14T11:07:00Z">
              <w:r>
                <w:t>nk</w:t>
              </w:r>
            </w:ins>
          </w:p>
        </w:tc>
        <w:tc>
          <w:tcPr>
            <w:tcW w:w="1982" w:type="dxa"/>
          </w:tcPr>
          <w:p w14:paraId="0CAE3B2D" w14:textId="77777777" w:rsidR="001B2DEA" w:rsidRPr="006828A2" w:rsidRDefault="001B2DEA" w:rsidP="00631ED2">
            <w:pPr>
              <w:jc w:val="center"/>
              <w:rPr>
                <w:ins w:id="9601" w:author="Rafi Aziizi" w:date="2021-11-14T11:07:00Z"/>
              </w:rPr>
            </w:pPr>
            <w:ins w:id="9602" w:author="Rafi Aziizi" w:date="2021-11-14T11:07:00Z">
              <w:r w:rsidRPr="006828A2">
                <w:t>varchar</w:t>
              </w:r>
            </w:ins>
          </w:p>
        </w:tc>
        <w:tc>
          <w:tcPr>
            <w:tcW w:w="1982" w:type="dxa"/>
          </w:tcPr>
          <w:p w14:paraId="1320E71F" w14:textId="77777777" w:rsidR="001B2DEA" w:rsidRDefault="001B2DEA" w:rsidP="00631ED2">
            <w:pPr>
              <w:jc w:val="center"/>
              <w:rPr>
                <w:ins w:id="9603" w:author="Rafi Aziizi" w:date="2021-11-14T11:07:00Z"/>
              </w:rPr>
            </w:pPr>
            <w:ins w:id="9604" w:author="Rafi Aziizi" w:date="2021-11-14T11:07:00Z">
              <w:r>
                <w:t>15</w:t>
              </w:r>
            </w:ins>
          </w:p>
        </w:tc>
        <w:tc>
          <w:tcPr>
            <w:tcW w:w="1982" w:type="dxa"/>
          </w:tcPr>
          <w:p w14:paraId="704F4575" w14:textId="2B1DF8A0" w:rsidR="001B2DEA" w:rsidRDefault="001B2DEA" w:rsidP="00631ED2">
            <w:pPr>
              <w:jc w:val="center"/>
              <w:rPr>
                <w:ins w:id="9605" w:author="Rafi Aziizi" w:date="2021-11-14T11:07:00Z"/>
              </w:rPr>
            </w:pPr>
            <w:ins w:id="9606" w:author="Rafi Aziizi" w:date="2021-11-14T11:10:00Z">
              <w:r>
                <w:t>-</w:t>
              </w:r>
            </w:ins>
          </w:p>
        </w:tc>
      </w:tr>
      <w:tr w:rsidR="001B2DEA" w14:paraId="6D4C307E" w14:textId="77777777" w:rsidTr="00631ED2">
        <w:trPr>
          <w:ins w:id="9607" w:author="Rafi Aziizi" w:date="2021-11-14T11:07:00Z"/>
        </w:trPr>
        <w:tc>
          <w:tcPr>
            <w:tcW w:w="1981" w:type="dxa"/>
          </w:tcPr>
          <w:p w14:paraId="2C69C8D4" w14:textId="77777777" w:rsidR="001B2DEA" w:rsidRDefault="001B2DEA" w:rsidP="00631ED2">
            <w:pPr>
              <w:rPr>
                <w:ins w:id="9608" w:author="Rafi Aziizi" w:date="2021-11-14T11:07:00Z"/>
              </w:rPr>
            </w:pPr>
            <w:ins w:id="9609" w:author="Rafi Aziizi" w:date="2021-11-14T11:07:00Z">
              <w:r>
                <w:t>idwalikelas</w:t>
              </w:r>
            </w:ins>
          </w:p>
        </w:tc>
        <w:tc>
          <w:tcPr>
            <w:tcW w:w="1982" w:type="dxa"/>
          </w:tcPr>
          <w:p w14:paraId="714A4AD3" w14:textId="77777777" w:rsidR="001B2DEA" w:rsidRPr="006828A2" w:rsidRDefault="001B2DEA" w:rsidP="00631ED2">
            <w:pPr>
              <w:jc w:val="center"/>
              <w:rPr>
                <w:ins w:id="9610" w:author="Rafi Aziizi" w:date="2021-11-14T11:07:00Z"/>
              </w:rPr>
            </w:pPr>
            <w:ins w:id="9611" w:author="Rafi Aziizi" w:date="2021-11-14T11:07:00Z">
              <w:r w:rsidRPr="006828A2">
                <w:t>varchar</w:t>
              </w:r>
            </w:ins>
          </w:p>
        </w:tc>
        <w:tc>
          <w:tcPr>
            <w:tcW w:w="1982" w:type="dxa"/>
          </w:tcPr>
          <w:p w14:paraId="4A256A60" w14:textId="77777777" w:rsidR="001B2DEA" w:rsidRDefault="001B2DEA" w:rsidP="00631ED2">
            <w:pPr>
              <w:jc w:val="center"/>
              <w:rPr>
                <w:ins w:id="9612" w:author="Rafi Aziizi" w:date="2021-11-14T11:07:00Z"/>
              </w:rPr>
            </w:pPr>
            <w:ins w:id="9613" w:author="Rafi Aziizi" w:date="2021-11-14T11:07:00Z">
              <w:r>
                <w:t>15</w:t>
              </w:r>
            </w:ins>
          </w:p>
        </w:tc>
        <w:tc>
          <w:tcPr>
            <w:tcW w:w="1982" w:type="dxa"/>
          </w:tcPr>
          <w:p w14:paraId="186ECA1B" w14:textId="713F3781" w:rsidR="001B2DEA" w:rsidRDefault="001B2DEA" w:rsidP="00631ED2">
            <w:pPr>
              <w:jc w:val="center"/>
              <w:rPr>
                <w:ins w:id="9614" w:author="Rafi Aziizi" w:date="2021-11-14T11:07:00Z"/>
              </w:rPr>
            </w:pPr>
            <w:ins w:id="9615" w:author="Rafi Aziizi" w:date="2021-11-14T11:10:00Z">
              <w:r>
                <w:t>-</w:t>
              </w:r>
            </w:ins>
          </w:p>
        </w:tc>
      </w:tr>
      <w:tr w:rsidR="001B2DEA" w14:paraId="0A49BFE0" w14:textId="77777777" w:rsidTr="00631ED2">
        <w:trPr>
          <w:ins w:id="9616" w:author="Rafi Aziizi" w:date="2021-11-14T11:07:00Z"/>
        </w:trPr>
        <w:tc>
          <w:tcPr>
            <w:tcW w:w="1981" w:type="dxa"/>
          </w:tcPr>
          <w:p w14:paraId="1EED44F1" w14:textId="77777777" w:rsidR="001B2DEA" w:rsidRDefault="001B2DEA" w:rsidP="00631ED2">
            <w:pPr>
              <w:rPr>
                <w:ins w:id="9617" w:author="Rafi Aziizi" w:date="2021-11-14T11:07:00Z"/>
              </w:rPr>
            </w:pPr>
            <w:ins w:id="9618" w:author="Rafi Aziizi" w:date="2021-11-14T11:07:00Z">
              <w:r>
                <w:t>nama</w:t>
              </w:r>
            </w:ins>
          </w:p>
        </w:tc>
        <w:tc>
          <w:tcPr>
            <w:tcW w:w="1982" w:type="dxa"/>
          </w:tcPr>
          <w:p w14:paraId="0F7A8C13" w14:textId="77777777" w:rsidR="001B2DEA" w:rsidRPr="006828A2" w:rsidRDefault="001B2DEA" w:rsidP="00631ED2">
            <w:pPr>
              <w:jc w:val="center"/>
              <w:rPr>
                <w:ins w:id="9619" w:author="Rafi Aziizi" w:date="2021-11-14T11:07:00Z"/>
              </w:rPr>
            </w:pPr>
            <w:ins w:id="9620" w:author="Rafi Aziizi" w:date="2021-11-14T11:07:00Z">
              <w:r w:rsidRPr="006828A2">
                <w:t>varchar</w:t>
              </w:r>
            </w:ins>
          </w:p>
        </w:tc>
        <w:tc>
          <w:tcPr>
            <w:tcW w:w="1982" w:type="dxa"/>
          </w:tcPr>
          <w:p w14:paraId="6B5C630E" w14:textId="77777777" w:rsidR="001B2DEA" w:rsidRDefault="001B2DEA" w:rsidP="00631ED2">
            <w:pPr>
              <w:jc w:val="center"/>
              <w:rPr>
                <w:ins w:id="9621" w:author="Rafi Aziizi" w:date="2021-11-14T11:07:00Z"/>
              </w:rPr>
            </w:pPr>
            <w:ins w:id="9622" w:author="Rafi Aziizi" w:date="2021-11-14T11:07:00Z">
              <w:r>
                <w:t>45</w:t>
              </w:r>
            </w:ins>
          </w:p>
        </w:tc>
        <w:tc>
          <w:tcPr>
            <w:tcW w:w="1982" w:type="dxa"/>
          </w:tcPr>
          <w:p w14:paraId="52510C17" w14:textId="77777777" w:rsidR="001B2DEA" w:rsidRDefault="001B2DEA" w:rsidP="00631ED2">
            <w:pPr>
              <w:jc w:val="center"/>
              <w:rPr>
                <w:ins w:id="9623" w:author="Rafi Aziizi" w:date="2021-11-14T11:07:00Z"/>
              </w:rPr>
            </w:pPr>
            <w:ins w:id="9624" w:author="Rafi Aziizi" w:date="2021-11-14T11:07:00Z">
              <w:r>
                <w:t>-</w:t>
              </w:r>
            </w:ins>
          </w:p>
        </w:tc>
      </w:tr>
      <w:tr w:rsidR="001B2DEA" w14:paraId="5D47F9BA" w14:textId="77777777" w:rsidTr="00631ED2">
        <w:trPr>
          <w:ins w:id="9625" w:author="Rafi Aziizi" w:date="2021-11-14T11:07:00Z"/>
        </w:trPr>
        <w:tc>
          <w:tcPr>
            <w:tcW w:w="1981" w:type="dxa"/>
          </w:tcPr>
          <w:p w14:paraId="4A52AEF8" w14:textId="77777777" w:rsidR="001B2DEA" w:rsidRDefault="001B2DEA" w:rsidP="00631ED2">
            <w:pPr>
              <w:rPr>
                <w:ins w:id="9626" w:author="Rafi Aziizi" w:date="2021-11-14T11:07:00Z"/>
              </w:rPr>
            </w:pPr>
            <w:ins w:id="9627" w:author="Rafi Aziizi" w:date="2021-11-14T11:07:00Z">
              <w:r>
                <w:t>alamat</w:t>
              </w:r>
            </w:ins>
          </w:p>
        </w:tc>
        <w:tc>
          <w:tcPr>
            <w:tcW w:w="1982" w:type="dxa"/>
          </w:tcPr>
          <w:p w14:paraId="610F3B94" w14:textId="77777777" w:rsidR="001B2DEA" w:rsidRPr="006828A2" w:rsidRDefault="001B2DEA" w:rsidP="00631ED2">
            <w:pPr>
              <w:jc w:val="center"/>
              <w:rPr>
                <w:ins w:id="9628" w:author="Rafi Aziizi" w:date="2021-11-14T11:07:00Z"/>
              </w:rPr>
            </w:pPr>
            <w:ins w:id="9629" w:author="Rafi Aziizi" w:date="2021-11-14T11:07:00Z">
              <w:r w:rsidRPr="006828A2">
                <w:t>varchar</w:t>
              </w:r>
            </w:ins>
          </w:p>
        </w:tc>
        <w:tc>
          <w:tcPr>
            <w:tcW w:w="1982" w:type="dxa"/>
          </w:tcPr>
          <w:p w14:paraId="206D94A7" w14:textId="77777777" w:rsidR="001B2DEA" w:rsidRDefault="001B2DEA" w:rsidP="00631ED2">
            <w:pPr>
              <w:jc w:val="center"/>
              <w:rPr>
                <w:ins w:id="9630" w:author="Rafi Aziizi" w:date="2021-11-14T11:07:00Z"/>
              </w:rPr>
            </w:pPr>
            <w:ins w:id="9631" w:author="Rafi Aziizi" w:date="2021-11-14T11:07:00Z">
              <w:r>
                <w:t>45</w:t>
              </w:r>
            </w:ins>
          </w:p>
        </w:tc>
        <w:tc>
          <w:tcPr>
            <w:tcW w:w="1982" w:type="dxa"/>
          </w:tcPr>
          <w:p w14:paraId="26EC961F" w14:textId="77777777" w:rsidR="001B2DEA" w:rsidRDefault="001B2DEA" w:rsidP="00631ED2">
            <w:pPr>
              <w:jc w:val="center"/>
              <w:rPr>
                <w:ins w:id="9632" w:author="Rafi Aziizi" w:date="2021-11-14T11:07:00Z"/>
              </w:rPr>
            </w:pPr>
            <w:ins w:id="9633" w:author="Rafi Aziizi" w:date="2021-11-14T11:07:00Z">
              <w:r>
                <w:t>-</w:t>
              </w:r>
            </w:ins>
          </w:p>
        </w:tc>
      </w:tr>
      <w:tr w:rsidR="001B2DEA" w14:paraId="7E929B48" w14:textId="77777777" w:rsidTr="00631ED2">
        <w:trPr>
          <w:ins w:id="9634" w:author="Rafi Aziizi" w:date="2021-11-14T11:07:00Z"/>
        </w:trPr>
        <w:tc>
          <w:tcPr>
            <w:tcW w:w="1981" w:type="dxa"/>
          </w:tcPr>
          <w:p w14:paraId="2D4445F0" w14:textId="77777777" w:rsidR="001B2DEA" w:rsidRDefault="001B2DEA" w:rsidP="00631ED2">
            <w:pPr>
              <w:rPr>
                <w:ins w:id="9635" w:author="Rafi Aziizi" w:date="2021-11-14T11:07:00Z"/>
              </w:rPr>
            </w:pPr>
            <w:ins w:id="9636" w:author="Rafi Aziizi" w:date="2021-11-14T11:07:00Z">
              <w:r>
                <w:t>jeniskelamin</w:t>
              </w:r>
            </w:ins>
          </w:p>
        </w:tc>
        <w:tc>
          <w:tcPr>
            <w:tcW w:w="1982" w:type="dxa"/>
          </w:tcPr>
          <w:p w14:paraId="2F3BDB36" w14:textId="77777777" w:rsidR="001B2DEA" w:rsidRPr="006828A2" w:rsidRDefault="001B2DEA" w:rsidP="00631ED2">
            <w:pPr>
              <w:jc w:val="center"/>
              <w:rPr>
                <w:ins w:id="9637" w:author="Rafi Aziizi" w:date="2021-11-14T11:07:00Z"/>
              </w:rPr>
            </w:pPr>
            <w:ins w:id="9638" w:author="Rafi Aziizi" w:date="2021-11-14T11:07:00Z">
              <w:r w:rsidRPr="006828A2">
                <w:t>varchar</w:t>
              </w:r>
            </w:ins>
          </w:p>
        </w:tc>
        <w:tc>
          <w:tcPr>
            <w:tcW w:w="1982" w:type="dxa"/>
          </w:tcPr>
          <w:p w14:paraId="265563FC" w14:textId="77777777" w:rsidR="001B2DEA" w:rsidRDefault="001B2DEA" w:rsidP="00631ED2">
            <w:pPr>
              <w:jc w:val="center"/>
              <w:rPr>
                <w:ins w:id="9639" w:author="Rafi Aziizi" w:date="2021-11-14T11:07:00Z"/>
              </w:rPr>
            </w:pPr>
            <w:ins w:id="9640" w:author="Rafi Aziizi" w:date="2021-11-14T11:07:00Z">
              <w:r>
                <w:t>15</w:t>
              </w:r>
            </w:ins>
          </w:p>
        </w:tc>
        <w:tc>
          <w:tcPr>
            <w:tcW w:w="1982" w:type="dxa"/>
          </w:tcPr>
          <w:p w14:paraId="34E98B52" w14:textId="77777777" w:rsidR="001B2DEA" w:rsidRDefault="001B2DEA" w:rsidP="00631ED2">
            <w:pPr>
              <w:jc w:val="center"/>
              <w:rPr>
                <w:ins w:id="9641" w:author="Rafi Aziizi" w:date="2021-11-14T11:07:00Z"/>
              </w:rPr>
            </w:pPr>
            <w:ins w:id="9642" w:author="Rafi Aziizi" w:date="2021-11-14T11:07:00Z">
              <w:r>
                <w:t>-</w:t>
              </w:r>
            </w:ins>
          </w:p>
        </w:tc>
      </w:tr>
      <w:tr w:rsidR="001B2DEA" w14:paraId="6DD32339" w14:textId="77777777" w:rsidTr="00631ED2">
        <w:trPr>
          <w:ins w:id="9643" w:author="Rafi Aziizi" w:date="2021-11-14T11:07:00Z"/>
        </w:trPr>
        <w:tc>
          <w:tcPr>
            <w:tcW w:w="1981" w:type="dxa"/>
          </w:tcPr>
          <w:p w14:paraId="595C18D5" w14:textId="77777777" w:rsidR="001B2DEA" w:rsidRDefault="001B2DEA" w:rsidP="00631ED2">
            <w:pPr>
              <w:rPr>
                <w:ins w:id="9644" w:author="Rafi Aziizi" w:date="2021-11-14T11:07:00Z"/>
              </w:rPr>
            </w:pPr>
            <w:ins w:id="9645" w:author="Rafi Aziizi" w:date="2021-11-14T11:07:00Z">
              <w:r>
                <w:t>email</w:t>
              </w:r>
            </w:ins>
          </w:p>
        </w:tc>
        <w:tc>
          <w:tcPr>
            <w:tcW w:w="1982" w:type="dxa"/>
          </w:tcPr>
          <w:p w14:paraId="3D319100" w14:textId="77777777" w:rsidR="001B2DEA" w:rsidRPr="006828A2" w:rsidRDefault="001B2DEA" w:rsidP="00631ED2">
            <w:pPr>
              <w:jc w:val="center"/>
              <w:rPr>
                <w:ins w:id="9646" w:author="Rafi Aziizi" w:date="2021-11-14T11:07:00Z"/>
              </w:rPr>
            </w:pPr>
            <w:ins w:id="9647" w:author="Rafi Aziizi" w:date="2021-11-14T11:07:00Z">
              <w:r w:rsidRPr="006828A2">
                <w:t>varchar</w:t>
              </w:r>
            </w:ins>
          </w:p>
        </w:tc>
        <w:tc>
          <w:tcPr>
            <w:tcW w:w="1982" w:type="dxa"/>
          </w:tcPr>
          <w:p w14:paraId="31947CE0" w14:textId="77777777" w:rsidR="001B2DEA" w:rsidRDefault="001B2DEA" w:rsidP="00631ED2">
            <w:pPr>
              <w:jc w:val="center"/>
              <w:rPr>
                <w:ins w:id="9648" w:author="Rafi Aziizi" w:date="2021-11-14T11:07:00Z"/>
              </w:rPr>
            </w:pPr>
            <w:ins w:id="9649" w:author="Rafi Aziizi" w:date="2021-11-14T11:07:00Z">
              <w:r>
                <w:t>45</w:t>
              </w:r>
            </w:ins>
          </w:p>
        </w:tc>
        <w:tc>
          <w:tcPr>
            <w:tcW w:w="1982" w:type="dxa"/>
          </w:tcPr>
          <w:p w14:paraId="288768FB" w14:textId="77777777" w:rsidR="001B2DEA" w:rsidRDefault="001B2DEA" w:rsidP="00631ED2">
            <w:pPr>
              <w:jc w:val="center"/>
              <w:rPr>
                <w:ins w:id="9650" w:author="Rafi Aziizi" w:date="2021-11-14T11:07:00Z"/>
              </w:rPr>
            </w:pPr>
            <w:ins w:id="9651" w:author="Rafi Aziizi" w:date="2021-11-14T11:07:00Z">
              <w:r>
                <w:t>-</w:t>
              </w:r>
            </w:ins>
          </w:p>
        </w:tc>
      </w:tr>
      <w:tr w:rsidR="001B2DEA" w14:paraId="1F630F8D" w14:textId="77777777" w:rsidTr="00631ED2">
        <w:trPr>
          <w:ins w:id="9652" w:author="Rafi Aziizi" w:date="2021-11-14T11:07:00Z"/>
        </w:trPr>
        <w:tc>
          <w:tcPr>
            <w:tcW w:w="1981" w:type="dxa"/>
          </w:tcPr>
          <w:p w14:paraId="57FB2AD5" w14:textId="77777777" w:rsidR="001B2DEA" w:rsidRDefault="001B2DEA" w:rsidP="00631ED2">
            <w:pPr>
              <w:rPr>
                <w:ins w:id="9653" w:author="Rafi Aziizi" w:date="2021-11-14T11:07:00Z"/>
              </w:rPr>
            </w:pPr>
            <w:ins w:id="9654" w:author="Rafi Aziizi" w:date="2021-11-14T11:07:00Z">
              <w:r>
                <w:t>notlp</w:t>
              </w:r>
            </w:ins>
          </w:p>
        </w:tc>
        <w:tc>
          <w:tcPr>
            <w:tcW w:w="1982" w:type="dxa"/>
          </w:tcPr>
          <w:p w14:paraId="59A70139" w14:textId="77777777" w:rsidR="001B2DEA" w:rsidRPr="006828A2" w:rsidRDefault="001B2DEA" w:rsidP="00631ED2">
            <w:pPr>
              <w:jc w:val="center"/>
              <w:rPr>
                <w:ins w:id="9655" w:author="Rafi Aziizi" w:date="2021-11-14T11:07:00Z"/>
              </w:rPr>
            </w:pPr>
            <w:ins w:id="9656" w:author="Rafi Aziizi" w:date="2021-11-14T11:07:00Z">
              <w:r w:rsidRPr="006828A2">
                <w:t>varchar</w:t>
              </w:r>
            </w:ins>
          </w:p>
        </w:tc>
        <w:tc>
          <w:tcPr>
            <w:tcW w:w="1982" w:type="dxa"/>
          </w:tcPr>
          <w:p w14:paraId="76E6CB5C" w14:textId="77777777" w:rsidR="001B2DEA" w:rsidRDefault="001B2DEA" w:rsidP="00631ED2">
            <w:pPr>
              <w:jc w:val="center"/>
              <w:rPr>
                <w:ins w:id="9657" w:author="Rafi Aziizi" w:date="2021-11-14T11:07:00Z"/>
              </w:rPr>
            </w:pPr>
            <w:ins w:id="9658" w:author="Rafi Aziizi" w:date="2021-11-14T11:07:00Z">
              <w:r>
                <w:t>15</w:t>
              </w:r>
            </w:ins>
          </w:p>
        </w:tc>
        <w:tc>
          <w:tcPr>
            <w:tcW w:w="1982" w:type="dxa"/>
          </w:tcPr>
          <w:p w14:paraId="0F147898" w14:textId="77777777" w:rsidR="001B2DEA" w:rsidRDefault="001B2DEA" w:rsidP="00631ED2">
            <w:pPr>
              <w:jc w:val="center"/>
              <w:rPr>
                <w:ins w:id="9659" w:author="Rafi Aziizi" w:date="2021-11-14T11:07:00Z"/>
              </w:rPr>
            </w:pPr>
            <w:ins w:id="9660" w:author="Rafi Aziizi" w:date="2021-11-14T11:07:00Z">
              <w:r>
                <w:t>-</w:t>
              </w:r>
            </w:ins>
          </w:p>
        </w:tc>
      </w:tr>
      <w:tr w:rsidR="001B2DEA" w14:paraId="3409C177" w14:textId="77777777" w:rsidTr="00631ED2">
        <w:trPr>
          <w:ins w:id="9661" w:author="Rafi Aziizi" w:date="2021-11-14T11:07:00Z"/>
        </w:trPr>
        <w:tc>
          <w:tcPr>
            <w:tcW w:w="1981" w:type="dxa"/>
          </w:tcPr>
          <w:p w14:paraId="36584DC5" w14:textId="77777777" w:rsidR="001B2DEA" w:rsidRDefault="001B2DEA" w:rsidP="00631ED2">
            <w:pPr>
              <w:rPr>
                <w:ins w:id="9662" w:author="Rafi Aziizi" w:date="2021-11-14T11:07:00Z"/>
              </w:rPr>
            </w:pPr>
            <w:ins w:id="9663" w:author="Rafi Aziizi" w:date="2021-11-14T11:07:00Z">
              <w:r>
                <w:t>namaortu</w:t>
              </w:r>
            </w:ins>
          </w:p>
        </w:tc>
        <w:tc>
          <w:tcPr>
            <w:tcW w:w="1982" w:type="dxa"/>
          </w:tcPr>
          <w:p w14:paraId="74AC4539" w14:textId="77777777" w:rsidR="001B2DEA" w:rsidRPr="006828A2" w:rsidRDefault="001B2DEA" w:rsidP="00631ED2">
            <w:pPr>
              <w:jc w:val="center"/>
              <w:rPr>
                <w:ins w:id="9664" w:author="Rafi Aziizi" w:date="2021-11-14T11:07:00Z"/>
              </w:rPr>
            </w:pPr>
            <w:ins w:id="9665" w:author="Rafi Aziizi" w:date="2021-11-14T11:07:00Z">
              <w:r w:rsidRPr="006828A2">
                <w:t>varchar</w:t>
              </w:r>
            </w:ins>
          </w:p>
        </w:tc>
        <w:tc>
          <w:tcPr>
            <w:tcW w:w="1982" w:type="dxa"/>
          </w:tcPr>
          <w:p w14:paraId="0FE88090" w14:textId="77777777" w:rsidR="001B2DEA" w:rsidRDefault="001B2DEA" w:rsidP="00631ED2">
            <w:pPr>
              <w:jc w:val="center"/>
              <w:rPr>
                <w:ins w:id="9666" w:author="Rafi Aziizi" w:date="2021-11-14T11:07:00Z"/>
              </w:rPr>
            </w:pPr>
            <w:ins w:id="9667" w:author="Rafi Aziizi" w:date="2021-11-14T11:07:00Z">
              <w:r>
                <w:t>15</w:t>
              </w:r>
            </w:ins>
          </w:p>
        </w:tc>
        <w:tc>
          <w:tcPr>
            <w:tcW w:w="1982" w:type="dxa"/>
          </w:tcPr>
          <w:p w14:paraId="6598DAAB" w14:textId="77777777" w:rsidR="001B2DEA" w:rsidRDefault="001B2DEA" w:rsidP="00631ED2">
            <w:pPr>
              <w:jc w:val="center"/>
              <w:rPr>
                <w:ins w:id="9668" w:author="Rafi Aziizi" w:date="2021-11-14T11:07:00Z"/>
              </w:rPr>
            </w:pPr>
            <w:ins w:id="9669" w:author="Rafi Aziizi" w:date="2021-11-14T11:07:00Z">
              <w:r>
                <w:t>-</w:t>
              </w:r>
            </w:ins>
          </w:p>
        </w:tc>
      </w:tr>
      <w:tr w:rsidR="001B2DEA" w14:paraId="2671D1E6" w14:textId="77777777" w:rsidTr="00631ED2">
        <w:trPr>
          <w:ins w:id="9670" w:author="Rafi Aziizi" w:date="2021-11-14T11:07:00Z"/>
        </w:trPr>
        <w:tc>
          <w:tcPr>
            <w:tcW w:w="1981" w:type="dxa"/>
          </w:tcPr>
          <w:p w14:paraId="754FC8EB" w14:textId="77777777" w:rsidR="001B2DEA" w:rsidRDefault="001B2DEA" w:rsidP="00631ED2">
            <w:pPr>
              <w:rPr>
                <w:ins w:id="9671" w:author="Rafi Aziizi" w:date="2021-11-14T11:07:00Z"/>
              </w:rPr>
            </w:pPr>
            <w:ins w:id="9672" w:author="Rafi Aziizi" w:date="2021-11-14T11:07:00Z">
              <w:r>
                <w:lastRenderedPageBreak/>
                <w:t>noortu</w:t>
              </w:r>
            </w:ins>
          </w:p>
        </w:tc>
        <w:tc>
          <w:tcPr>
            <w:tcW w:w="1982" w:type="dxa"/>
          </w:tcPr>
          <w:p w14:paraId="10DBE5A5" w14:textId="77777777" w:rsidR="001B2DEA" w:rsidRPr="006828A2" w:rsidRDefault="001B2DEA" w:rsidP="00631ED2">
            <w:pPr>
              <w:jc w:val="center"/>
              <w:rPr>
                <w:ins w:id="9673" w:author="Rafi Aziizi" w:date="2021-11-14T11:07:00Z"/>
              </w:rPr>
            </w:pPr>
            <w:ins w:id="9674" w:author="Rafi Aziizi" w:date="2021-11-14T11:07:00Z">
              <w:r w:rsidRPr="006828A2">
                <w:t>varchar</w:t>
              </w:r>
            </w:ins>
          </w:p>
        </w:tc>
        <w:tc>
          <w:tcPr>
            <w:tcW w:w="1982" w:type="dxa"/>
          </w:tcPr>
          <w:p w14:paraId="5F05B199" w14:textId="77777777" w:rsidR="001B2DEA" w:rsidRDefault="001B2DEA" w:rsidP="00631ED2">
            <w:pPr>
              <w:jc w:val="center"/>
              <w:rPr>
                <w:ins w:id="9675" w:author="Rafi Aziizi" w:date="2021-11-14T11:07:00Z"/>
              </w:rPr>
            </w:pPr>
            <w:ins w:id="9676" w:author="Rafi Aziizi" w:date="2021-11-14T11:07:00Z">
              <w:r>
                <w:t>15</w:t>
              </w:r>
            </w:ins>
          </w:p>
        </w:tc>
        <w:tc>
          <w:tcPr>
            <w:tcW w:w="1982" w:type="dxa"/>
          </w:tcPr>
          <w:p w14:paraId="787B1F6F" w14:textId="77777777" w:rsidR="001B2DEA" w:rsidRDefault="001B2DEA" w:rsidP="00631ED2">
            <w:pPr>
              <w:keepNext/>
              <w:jc w:val="center"/>
              <w:rPr>
                <w:ins w:id="9677" w:author="Rafi Aziizi" w:date="2021-11-14T11:07:00Z"/>
              </w:rPr>
            </w:pPr>
            <w:ins w:id="9678" w:author="Rafi Aziizi" w:date="2021-11-14T11:07:00Z">
              <w:r>
                <w:t>-</w:t>
              </w:r>
            </w:ins>
          </w:p>
        </w:tc>
      </w:tr>
      <w:tr w:rsidR="001B2DEA" w14:paraId="5016F4DE" w14:textId="77777777" w:rsidTr="00631ED2">
        <w:trPr>
          <w:ins w:id="9679" w:author="Rafi Aziizi" w:date="2021-11-14T11:07:00Z"/>
        </w:trPr>
        <w:tc>
          <w:tcPr>
            <w:tcW w:w="1981" w:type="dxa"/>
          </w:tcPr>
          <w:p w14:paraId="778E1FAC" w14:textId="77777777" w:rsidR="001B2DEA" w:rsidRDefault="001B2DEA" w:rsidP="00631ED2">
            <w:pPr>
              <w:rPr>
                <w:ins w:id="9680" w:author="Rafi Aziizi" w:date="2021-11-14T11:07:00Z"/>
              </w:rPr>
            </w:pPr>
            <w:ins w:id="9681" w:author="Rafi Aziizi" w:date="2021-11-14T11:07:00Z">
              <w:r>
                <w:t>status</w:t>
              </w:r>
            </w:ins>
          </w:p>
        </w:tc>
        <w:tc>
          <w:tcPr>
            <w:tcW w:w="1982" w:type="dxa"/>
          </w:tcPr>
          <w:p w14:paraId="2261EF64" w14:textId="77777777" w:rsidR="001B2DEA" w:rsidRPr="006828A2" w:rsidRDefault="001B2DEA" w:rsidP="00631ED2">
            <w:pPr>
              <w:jc w:val="center"/>
              <w:rPr>
                <w:ins w:id="9682" w:author="Rafi Aziizi" w:date="2021-11-14T11:07:00Z"/>
              </w:rPr>
            </w:pPr>
            <w:ins w:id="9683" w:author="Rafi Aziizi" w:date="2021-11-14T11:07:00Z">
              <w:r>
                <w:t>varchar</w:t>
              </w:r>
            </w:ins>
          </w:p>
        </w:tc>
        <w:tc>
          <w:tcPr>
            <w:tcW w:w="1982" w:type="dxa"/>
          </w:tcPr>
          <w:p w14:paraId="22298401" w14:textId="77777777" w:rsidR="001B2DEA" w:rsidRDefault="001B2DEA" w:rsidP="00631ED2">
            <w:pPr>
              <w:jc w:val="center"/>
              <w:rPr>
                <w:ins w:id="9684" w:author="Rafi Aziizi" w:date="2021-11-14T11:07:00Z"/>
              </w:rPr>
            </w:pPr>
            <w:ins w:id="9685" w:author="Rafi Aziizi" w:date="2021-11-14T11:07:00Z">
              <w:r>
                <w:t>15</w:t>
              </w:r>
            </w:ins>
          </w:p>
        </w:tc>
        <w:tc>
          <w:tcPr>
            <w:tcW w:w="1982" w:type="dxa"/>
          </w:tcPr>
          <w:p w14:paraId="2DB9E871" w14:textId="77777777" w:rsidR="001B2DEA" w:rsidRDefault="001B2DEA" w:rsidP="00631ED2">
            <w:pPr>
              <w:keepNext/>
              <w:jc w:val="center"/>
              <w:rPr>
                <w:ins w:id="9686" w:author="Rafi Aziizi" w:date="2021-11-14T11:07:00Z"/>
              </w:rPr>
            </w:pPr>
            <w:ins w:id="9687" w:author="Rafi Aziizi" w:date="2021-11-14T11:07:00Z">
              <w:r>
                <w:t>-</w:t>
              </w:r>
            </w:ins>
          </w:p>
        </w:tc>
      </w:tr>
    </w:tbl>
    <w:p w14:paraId="53C1E145" w14:textId="77777777" w:rsidR="001B2DEA" w:rsidRPr="001B2DEA" w:rsidRDefault="001B2DEA">
      <w:pPr>
        <w:rPr>
          <w:ins w:id="9688" w:author="Rafi Aziizi" w:date="2021-11-14T11:06:00Z"/>
          <w:b/>
          <w:bCs/>
          <w:rPrChange w:id="9689" w:author="Rafi Aziizi" w:date="2021-11-14T11:07:00Z">
            <w:rPr>
              <w:ins w:id="9690" w:author="Rafi Aziizi" w:date="2021-11-14T11:06:00Z"/>
            </w:rPr>
          </w:rPrChange>
        </w:rPr>
        <w:pPrChange w:id="9691"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9692" w:author="Rafi Aziizi" w:date="2021-11-12T10:57:00Z">
            <w:rPr>
              <w:b/>
              <w:bCs/>
              <w:highlight w:val="yellow"/>
            </w:rPr>
          </w:rPrChange>
        </w:rPr>
      </w:pPr>
      <w:r w:rsidRPr="00331B6F">
        <w:rPr>
          <w:b/>
          <w:bCs/>
          <w:rPrChange w:id="9693" w:author="Rafi Aziizi" w:date="2021-11-12T10:57:00Z">
            <w:rPr>
              <w:b/>
              <w:bCs/>
              <w:highlight w:val="yellow"/>
            </w:rPr>
          </w:rPrChange>
        </w:rPr>
        <w:t>Tabel</w:t>
      </w:r>
      <w:r w:rsidR="006720D0" w:rsidRPr="00331B6F">
        <w:rPr>
          <w:b/>
          <w:bCs/>
          <w:rPrChange w:id="9694" w:author="Rafi Aziizi" w:date="2021-11-12T10:57:00Z">
            <w:rPr>
              <w:b/>
              <w:bCs/>
              <w:highlight w:val="yellow"/>
            </w:rPr>
          </w:rPrChange>
        </w:rPr>
        <w:t xml:space="preserve"> History</w:t>
      </w:r>
      <w:ins w:id="9695" w:author="Rafi Aziizi" w:date="2021-11-14T11:06:00Z">
        <w:r w:rsidR="001B2DEA">
          <w:rPr>
            <w:b/>
            <w:bCs/>
          </w:rPr>
          <w:t xml:space="preserve"> L</w:t>
        </w:r>
      </w:ins>
      <w:del w:id="9696" w:author="Rafi Aziizi" w:date="2021-11-14T11:06:00Z">
        <w:r w:rsidR="006720D0" w:rsidRPr="00331B6F" w:rsidDel="001B2DEA">
          <w:rPr>
            <w:b/>
            <w:bCs/>
            <w:rPrChange w:id="9697" w:author="Rafi Aziizi" w:date="2021-11-12T10:57:00Z">
              <w:rPr>
                <w:b/>
                <w:bCs/>
                <w:highlight w:val="yellow"/>
              </w:rPr>
            </w:rPrChange>
          </w:rPr>
          <w:delText>l</w:delText>
        </w:r>
      </w:del>
      <w:r w:rsidR="006720D0" w:rsidRPr="00331B6F">
        <w:rPr>
          <w:b/>
          <w:bCs/>
          <w:rPrChange w:id="9698" w:author="Rafi Aziizi" w:date="2021-11-12T10:57:00Z">
            <w:rPr>
              <w:b/>
              <w:bCs/>
              <w:highlight w:val="yellow"/>
            </w:rPr>
          </w:rPrChange>
        </w:rPr>
        <w:t>apabsen</w:t>
      </w:r>
    </w:p>
    <w:p w14:paraId="3103B517" w14:textId="5E778074" w:rsidR="006720D0" w:rsidDel="00456266" w:rsidRDefault="006720D0" w:rsidP="006720D0">
      <w:pPr>
        <w:ind w:firstLine="426"/>
        <w:rPr>
          <w:del w:id="9699" w:author="chaniaayulestari@outlook.com" w:date="2021-11-13T14:24:00Z"/>
        </w:rPr>
      </w:pPr>
      <w:r>
        <w:t>T</w:t>
      </w:r>
      <w:r w:rsidRPr="009B575D">
        <w:t xml:space="preserve">abel </w:t>
      </w:r>
      <w:r w:rsidR="009E6E1E">
        <w:t>h</w:t>
      </w:r>
      <w:r>
        <w:t>istory</w:t>
      </w:r>
      <w:ins w:id="9700" w:author="Rafi Aziizi" w:date="2021-11-14T11:07:00Z">
        <w:r w:rsidR="001B2DEA">
          <w:t xml:space="preserve"> </w:t>
        </w:r>
      </w:ins>
      <w:r>
        <w:t xml:space="preserve">lapabsen </w:t>
      </w:r>
      <w:r w:rsidRPr="009B575D">
        <w:t xml:space="preserve">ini memiliki beberapa </w:t>
      </w:r>
      <w:r w:rsidRPr="006720D0">
        <w:rPr>
          <w:i/>
          <w:iCs/>
        </w:rPr>
        <w:t>field</w:t>
      </w:r>
      <w:r w:rsidRPr="009B575D">
        <w:t xml:space="preserve"> seperti </w:t>
      </w:r>
      <w:ins w:id="9701" w:author="Rafi Aziizi" w:date="2021-11-14T10:16:00Z">
        <w:r w:rsidR="00ED47C8" w:rsidRPr="009B575D">
          <w:t xml:space="preserve">pada </w:t>
        </w:r>
        <w:r w:rsidR="00ED47C8">
          <w:t>tabel dibawah ini</w:t>
        </w:r>
        <w:r w:rsidR="00ED47C8">
          <w:rPr>
            <w:iCs/>
          </w:rPr>
          <w:t xml:space="preserve">, </w:t>
        </w:r>
      </w:ins>
      <w:del w:id="9702" w:author="Rafi Aziizi" w:date="2021-11-14T10:16:00Z">
        <w:r w:rsidRPr="009B575D" w:rsidDel="00ED47C8">
          <w:delText>pada t</w:delText>
        </w:r>
        <w:r w:rsidDel="00ED47C8">
          <w:delText>abel 3.2</w:delText>
        </w:r>
        <w:r w:rsidR="00A911C8" w:rsidDel="00ED47C8">
          <w:delText>9</w:delText>
        </w:r>
        <w:r w:rsidDel="00ED47C8">
          <w:delText xml:space="preserve">. </w:delText>
        </w:r>
      </w:del>
      <w:r>
        <w:t xml:space="preserve">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Del="001B2DEA" w:rsidRDefault="00A911C8">
      <w:pPr>
        <w:ind w:firstLine="426"/>
        <w:rPr>
          <w:del w:id="9703" w:author="Rafi Aziizi" w:date="2021-11-14T11:08:00Z"/>
        </w:rPr>
        <w:pPrChange w:id="9704" w:author="chaniaayulestari@outlook.com" w:date="2021-11-13T14:24:00Z">
          <w:pPr>
            <w:pStyle w:val="Caption"/>
            <w:keepNext/>
            <w:jc w:val="center"/>
          </w:pPr>
        </w:pPrChange>
      </w:pPr>
      <w:del w:id="9705"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9706" w:author="chaniaayulestari@outlook.com" w:date="2021-11-13T14:25:00Z"/>
        </w:rPr>
        <w:pPrChange w:id="9707" w:author="Rafi Aziizi" w:date="2021-11-14T11:08:00Z">
          <w:pPr/>
        </w:pPrChange>
      </w:pPr>
      <w:bookmarkStart w:id="9708" w:name="_Toc87762769"/>
      <w:ins w:id="9709" w:author="chaniaayulestari@outlook.com" w:date="2021-11-13T14:25:00Z">
        <w:del w:id="9710" w:author="Rafi Aziizi" w:date="2021-11-14T11:07:00Z">
          <w:r w:rsidDel="001B2DEA">
            <w:delText xml:space="preserve">Tabel 3. </w:delText>
          </w:r>
        </w:del>
        <w:del w:id="9711" w:author="Rafi Aziizi" w:date="2021-11-14T09:52:00Z">
          <w:r w:rsidDel="003640C9">
            <w:fldChar w:fldCharType="begin"/>
          </w:r>
          <w:r w:rsidDel="003640C9">
            <w:delInstrText xml:space="preserve"> SEQ Tabel_3. \* ARABIC </w:delInstrText>
          </w:r>
        </w:del>
      </w:ins>
      <w:del w:id="9712" w:author="Rafi Aziizi" w:date="2021-11-14T09:52:00Z">
        <w:r w:rsidDel="003640C9">
          <w:fldChar w:fldCharType="separate"/>
        </w:r>
      </w:del>
      <w:ins w:id="9713" w:author=" " w:date="2021-11-14T09:28:00Z">
        <w:del w:id="9714" w:author="Rafi Aziizi" w:date="2021-11-14T09:52:00Z">
          <w:r w:rsidR="0024161C" w:rsidDel="003640C9">
            <w:rPr>
              <w:noProof/>
            </w:rPr>
            <w:delText>59</w:delText>
          </w:r>
        </w:del>
      </w:ins>
      <w:ins w:id="9715" w:author="chaniaayulestari@outlook.com" w:date="2021-11-13T14:25:00Z">
        <w:del w:id="9716" w:author="Rafi Aziizi" w:date="2021-11-14T09:52:00Z">
          <w:r w:rsidDel="003640C9">
            <w:rPr>
              <w:noProof/>
            </w:rPr>
            <w:delText>56</w:delText>
          </w:r>
          <w:r w:rsidDel="003640C9">
            <w:fldChar w:fldCharType="end"/>
          </w:r>
        </w:del>
        <w:del w:id="9717" w:author="Rafi Aziizi" w:date="2021-11-14T11:07:00Z">
          <w:r w:rsidDel="001B2DEA">
            <w:delText xml:space="preserve"> Perancangan Tabel Lapoean Absen</w:delText>
          </w:r>
        </w:del>
        <w:bookmarkEnd w:id="9708"/>
      </w:ins>
    </w:p>
    <w:p w14:paraId="1BA1C16C" w14:textId="2BF0DCE0" w:rsidR="001B2DEA" w:rsidRDefault="001B2DEA">
      <w:pPr>
        <w:pStyle w:val="Caption"/>
        <w:keepNext/>
        <w:jc w:val="center"/>
        <w:rPr>
          <w:ins w:id="9718" w:author="Rafi Aziizi" w:date="2021-11-14T11:08:00Z"/>
        </w:rPr>
        <w:pPrChange w:id="9719" w:author="Rafi Aziizi" w:date="2021-11-14T11:08:00Z">
          <w:pPr/>
        </w:pPrChange>
      </w:pPr>
      <w:ins w:id="9720" w:author="Rafi Aziizi" w:date="2021-11-14T11:08:00Z">
        <w:r>
          <w:t xml:space="preserve">Tabel 3. </w:t>
        </w:r>
        <w:r>
          <w:fldChar w:fldCharType="begin"/>
        </w:r>
        <w:r>
          <w:instrText xml:space="preserve"> SEQ Tabel_3. \* ARABIC </w:instrText>
        </w:r>
      </w:ins>
      <w:r>
        <w:fldChar w:fldCharType="separate"/>
      </w:r>
      <w:ins w:id="9721" w:author="Rafi Aziizi" w:date="2021-11-14T11:08:00Z">
        <w:r>
          <w:rPr>
            <w:noProof/>
          </w:rPr>
          <w:t>61</w:t>
        </w:r>
        <w:r>
          <w:fldChar w:fldCharType="end"/>
        </w:r>
        <w:r>
          <w:t xml:space="preserve"> Perancangan Table History Lapabsen</w:t>
        </w:r>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9722" w:author="Rafi Aziizi" w:date="2021-11-12T10:50:00Z">
              <w:r>
                <w:t>integer</w:t>
              </w:r>
            </w:ins>
            <w:del w:id="9723"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9724" w:author="Rafi Aziizi" w:date="2021-11-12T10:50:00Z">
              <w:r>
                <w:t>integer</w:t>
              </w:r>
            </w:ins>
            <w:del w:id="9725"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9726" w:author="Rafi Aziizi" w:date="2021-11-12T10:50:00Z">
              <w:r>
                <w:t>integer</w:t>
              </w:r>
            </w:ins>
            <w:del w:id="9727"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9728" w:author="Rafi Aziizi" w:date="2021-11-12T10:50:00Z">
              <w:r>
                <w:t>integer</w:t>
              </w:r>
            </w:ins>
            <w:del w:id="9729"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9730" w:author="Rafi Aziizi" w:date="2021-11-12T10:50:00Z">
              <w:r>
                <w:t>integer</w:t>
              </w:r>
            </w:ins>
            <w:del w:id="9731"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9732"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9733" w:author="chaniaayulestari@outlook.com" w:date="2021-11-14T06:15:00Z"/>
          <w:b/>
          <w:bCs/>
        </w:rPr>
      </w:pPr>
      <w:del w:id="9734"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9735" w:name="_heading=h.111kx3o"/>
      <w:bookmarkStart w:id="9736" w:name="_Toc80034254"/>
      <w:bookmarkStart w:id="9737" w:name="_Toc83115754"/>
      <w:bookmarkEnd w:id="9735"/>
      <w:r>
        <w:t>Perancangan Antarmuka</w:t>
      </w:r>
      <w:bookmarkEnd w:id="9736"/>
      <w:bookmarkEnd w:id="9737"/>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9738"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507200" behindDoc="1" locked="0" layoutInCell="1" allowOverlap="1" wp14:anchorId="5CB5D9A6" wp14:editId="780B7278">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DEA01EA" w:rsidR="00CA20F1" w:rsidRDefault="007A54E1" w:rsidP="006C5FEA">
      <w:ins w:id="9739" w:author="chaniaayulestari@outlook.com" w:date="2021-11-13T20:59:00Z">
        <w:r>
          <w:rPr>
            <w:noProof/>
          </w:rPr>
          <w:pict w14:anchorId="41E74130">
            <v:shape id="_x0000_s2247" type="#_x0000_t202" style="position:absolute;left:0;text-align:left;margin-left:33.8pt;margin-top:6.4pt;width:329.2pt;height:15.35pt;z-index:251753984;mso-position-horizontal-relative:text;mso-position-vertical-relative:text" stroked="f">
              <v:textbox inset="0,0,0,0">
                <w:txbxContent>
                  <w:p w14:paraId="5FBCA5BA" w14:textId="76DFA521" w:rsidR="004A4F76" w:rsidRPr="009443D7" w:rsidRDefault="004A4F76">
                    <w:pPr>
                      <w:pStyle w:val="Caption"/>
                      <w:jc w:val="center"/>
                      <w:rPr>
                        <w:noProof/>
                      </w:rPr>
                      <w:pPrChange w:id="9740" w:author="chaniaayulestari@outlook.com" w:date="2021-11-13T20:59:00Z">
                        <w:pPr/>
                      </w:pPrChange>
                    </w:pPr>
                    <w:bookmarkStart w:id="9741" w:name="_Toc87731487"/>
                    <w:ins w:id="9742" w:author="chaniaayulestari@outlook.com" w:date="2021-11-13T20:59:00Z">
                      <w:r>
                        <w:t xml:space="preserve">Gambar 3. </w:t>
                      </w:r>
                      <w:r>
                        <w:fldChar w:fldCharType="begin"/>
                      </w:r>
                      <w:r>
                        <w:instrText xml:space="preserve"> SEQ Gambar___3. \* ARABIC </w:instrText>
                      </w:r>
                    </w:ins>
                    <w:r>
                      <w:fldChar w:fldCharType="separate"/>
                    </w:r>
                    <w:ins w:id="9743" w:author="Rafi Aziizi" w:date="2021-11-14T10:19:00Z">
                      <w:r>
                        <w:rPr>
                          <w:noProof/>
                        </w:rPr>
                        <w:t>55</w:t>
                      </w:r>
                    </w:ins>
                    <w:ins w:id="9744" w:author="chaniaayulestari@outlook.com" w:date="2021-11-13T21:25:00Z">
                      <w:del w:id="9745" w:author="Rafi Aziizi" w:date="2021-11-14T09:53:00Z">
                        <w:r w:rsidDel="00590A19">
                          <w:rPr>
                            <w:noProof/>
                          </w:rPr>
                          <w:delText>52</w:delText>
                        </w:r>
                      </w:del>
                    </w:ins>
                    <w:ins w:id="9746" w:author="chaniaayulestari@outlook.com" w:date="2021-11-13T20:59:00Z">
                      <w:r>
                        <w:fldChar w:fldCharType="end"/>
                      </w:r>
                      <w:r>
                        <w:t xml:space="preserve"> Perancangan Antarmuka Registrasi</w:t>
                      </w:r>
                    </w:ins>
                    <w:bookmarkEnd w:id="9741"/>
                  </w:p>
                </w:txbxContent>
              </v:textbox>
            </v:shape>
          </w:pict>
        </w:r>
      </w:ins>
      <w:del w:id="9747" w:author="chaniaayulestari@outlook.com" w:date="2021-11-13T14:25:00Z">
        <w:r>
          <w:rPr>
            <w:noProof/>
          </w:rPr>
          <w:pict w14:anchorId="38804930">
            <v:shape id="Text Box 96" o:spid="_x0000_s2136" type="#_x0000_t202" style="position:absolute;left:0;text-align:left;margin-left:23.45pt;margin-top:3.3pt;width:346.7pt;height:.05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CCgrKfLwIAAGcEAAAOAAAAAAAAAAAAAAAAAC4CAABk&#10;cnMvZTJvRG9jLnhtbFBLAQItABQABgAIAAAAIQDN9fxi3QAAAAYBAAAPAAAAAAAAAAAAAAAAAIkE&#10;AABkcnMvZG93bnJldi54bWxQSwUGAAAAAAQABADzAAAAkwUAAAAA&#10;" stroked="f">
              <v:textbox style="mso-fit-shape-to-text:t" inset="0,0,0,0">
                <w:txbxContent>
                  <w:p w14:paraId="01069579" w14:textId="5428D1D7" w:rsidR="004A4F76" w:rsidRPr="00B46080" w:rsidRDefault="004A4F76" w:rsidP="00436415">
                    <w:pPr>
                      <w:pStyle w:val="Caption"/>
                      <w:jc w:val="center"/>
                      <w:rPr>
                        <w:noProof/>
                        <w:sz w:val="24"/>
                        <w:szCs w:val="24"/>
                      </w:rPr>
                    </w:pPr>
                    <w:r>
                      <w:t xml:space="preserve">Gambar 3. </w:t>
                    </w:r>
                    <w:ins w:id="9748" w:author="chaniaayulestari@outlook.com" w:date="2021-11-13T13:45:00Z">
                      <w:r>
                        <w:fldChar w:fldCharType="begin"/>
                      </w:r>
                      <w:r>
                        <w:instrText xml:space="preserve"> SEQ Gambar_3. \* ARABIC </w:instrText>
                      </w:r>
                    </w:ins>
                    <w:r>
                      <w:fldChar w:fldCharType="separate"/>
                    </w:r>
                    <w:ins w:id="9749" w:author="chaniaayulestari@outlook.com" w:date="2021-11-13T13:45:00Z">
                      <w:r>
                        <w:rPr>
                          <w:noProof/>
                        </w:rPr>
                        <w:t>18</w:t>
                      </w:r>
                      <w:r>
                        <w:fldChar w:fldCharType="end"/>
                      </w:r>
                    </w:ins>
                    <w:del w:id="97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4A4F76" w:rsidRDefault="004A4F76"/>
                  <w:p w14:paraId="2497BDC5" w14:textId="5F7C6217" w:rsidR="004A4F76" w:rsidRPr="00B46080" w:rsidRDefault="004A4F76" w:rsidP="00436415">
                    <w:pPr>
                      <w:pStyle w:val="Caption"/>
                      <w:jc w:val="center"/>
                      <w:rPr>
                        <w:noProof/>
                        <w:sz w:val="24"/>
                        <w:szCs w:val="24"/>
                      </w:rPr>
                    </w:pPr>
                    <w:ins w:id="9751" w:author="chaniaayulestari@outlook.com" w:date="2021-11-13T15:09:00Z">
                      <w:r>
                        <w:t xml:space="preserve">Gambar 3. </w:t>
                      </w:r>
                      <w:r>
                        <w:fldChar w:fldCharType="begin"/>
                      </w:r>
                      <w:r>
                        <w:instrText xml:space="preserve"> SEQ Gambar__3. \* ARABIC </w:instrText>
                      </w:r>
                    </w:ins>
                    <w:r>
                      <w:fldChar w:fldCharType="separate"/>
                    </w:r>
                    <w:ins w:id="9752" w:author="chaniaayulestari@outlook.com" w:date="2021-11-13T19:48:00Z">
                      <w:r>
                        <w:rPr>
                          <w:noProof/>
                        </w:rPr>
                        <w:t>64</w:t>
                      </w:r>
                    </w:ins>
                    <w:ins w:id="9753" w:author="chaniaayulestari@outlook.com" w:date="2021-11-13T15:09:00Z">
                      <w:r>
                        <w:fldChar w:fldCharType="end"/>
                      </w:r>
                      <w:r>
                        <w:t xml:space="preserve"> </w:t>
                      </w:r>
                      <w:r w:rsidRPr="00143CDA">
                        <w:t xml:space="preserve">Perancangan Antarmuka </w:t>
                      </w:r>
                      <w:r>
                        <w:t>Login</w:t>
                      </w:r>
                    </w:ins>
                    <w:r>
                      <w:t xml:space="preserve">Gambar 3. </w:t>
                    </w:r>
                    <w:ins w:id="9754" w:author="chaniaayulestari@outlook.com" w:date="2021-11-13T13:45:00Z">
                      <w:r>
                        <w:fldChar w:fldCharType="begin"/>
                      </w:r>
                      <w:r>
                        <w:instrText xml:space="preserve"> SEQ Gambar_3. \* ARABIC </w:instrText>
                      </w:r>
                    </w:ins>
                    <w:r>
                      <w:fldChar w:fldCharType="separate"/>
                    </w:r>
                    <w:ins w:id="9755" w:author="chaniaayulestari@outlook.com" w:date="2021-11-13T13:45:00Z">
                      <w:r>
                        <w:rPr>
                          <w:noProof/>
                        </w:rPr>
                        <w:t>18</w:t>
                      </w:r>
                      <w:r>
                        <w:fldChar w:fldCharType="end"/>
                      </w:r>
                    </w:ins>
                    <w:del w:id="97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9757"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9758" w:author="chaniaayulestari@outlook.com" w:date="2021-11-13T14:25:00Z"/>
          <w:i/>
          <w:iCs/>
        </w:rPr>
      </w:pPr>
      <w:r w:rsidRPr="00061CCF">
        <w:rPr>
          <w:lang w:val="id-ID"/>
        </w:rPr>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pPr>
        <w:keepNext/>
        <w:rPr>
          <w:ins w:id="9759" w:author="Rafi Aziizi" w:date="2021-11-14T10:17:00Z"/>
          <w:i/>
          <w:iCs/>
        </w:rPr>
        <w:pPrChange w:id="9760" w:author="Rafi Aziizi" w:date="2021-11-14T10:17:00Z">
          <w:pPr>
            <w:keepNext/>
            <w:ind w:firstLine="426"/>
          </w:pPr>
        </w:pPrChange>
      </w:pPr>
    </w:p>
    <w:p w14:paraId="593C4AE3" w14:textId="7911DBF3" w:rsidR="00ED47C8" w:rsidRDefault="00ED47C8" w:rsidP="00061CCF">
      <w:pPr>
        <w:keepNext/>
        <w:ind w:firstLine="426"/>
        <w:rPr>
          <w:ins w:id="9761" w:author="Rafi Aziizi" w:date="2021-11-14T10:17:00Z"/>
          <w:i/>
          <w:iCs/>
        </w:rPr>
      </w:pPr>
    </w:p>
    <w:p w14:paraId="3D2FF249" w14:textId="736EC1D8" w:rsidR="00ED47C8" w:rsidRDefault="00ED47C8" w:rsidP="00061CCF">
      <w:pPr>
        <w:keepNext/>
        <w:ind w:firstLine="426"/>
        <w:rPr>
          <w:ins w:id="9762" w:author="Rafi Aziizi" w:date="2021-11-14T10:17:00Z"/>
          <w:i/>
          <w:iCs/>
        </w:rPr>
      </w:pPr>
    </w:p>
    <w:p w14:paraId="5DC0C5B6" w14:textId="476DB3E1" w:rsidR="00ED47C8" w:rsidRDefault="00ED47C8" w:rsidP="00061CCF">
      <w:pPr>
        <w:keepNext/>
        <w:ind w:firstLine="426"/>
        <w:rPr>
          <w:ins w:id="9763" w:author="Rafi Aziizi" w:date="2021-11-14T10:17:00Z"/>
          <w:i/>
          <w:iCs/>
        </w:rPr>
      </w:pPr>
    </w:p>
    <w:p w14:paraId="569A93A2" w14:textId="77777777" w:rsidR="00ED47C8" w:rsidRDefault="00ED47C8" w:rsidP="00061CCF">
      <w:pPr>
        <w:keepNext/>
        <w:ind w:firstLine="426"/>
        <w:rPr>
          <w:ins w:id="9764" w:author="Rafi Aziizi" w:date="2021-11-14T10:16:00Z"/>
          <w:i/>
          <w:iCs/>
        </w:rPr>
      </w:pPr>
    </w:p>
    <w:p w14:paraId="43066621" w14:textId="34351E7E" w:rsidR="00436415" w:rsidDel="00ED47C8" w:rsidRDefault="00436415" w:rsidP="00ED47C8">
      <w:pPr>
        <w:keepNext/>
        <w:rPr>
          <w:del w:id="9765" w:author="chaniaayulestari@outlook.com" w:date="2021-11-13T14:25:00Z"/>
          <w:b/>
          <w:bCs/>
        </w:rPr>
      </w:pPr>
    </w:p>
    <w:p w14:paraId="74DFA0EF" w14:textId="77777777" w:rsidR="00ED47C8" w:rsidRDefault="00ED47C8">
      <w:pPr>
        <w:rPr>
          <w:ins w:id="9766" w:author="Rafi Aziizi" w:date="2021-11-14T10:17:00Z"/>
          <w:b/>
          <w:bCs/>
        </w:rPr>
      </w:pPr>
    </w:p>
    <w:p w14:paraId="7EC1761A" w14:textId="77777777" w:rsidR="00333EBA" w:rsidDel="00C1342F" w:rsidRDefault="00333EBA">
      <w:pPr>
        <w:rPr>
          <w:del w:id="9767" w:author="chaniaayulestari@outlook.com" w:date="2021-11-13T14:25:00Z"/>
          <w:b/>
          <w:bCs/>
        </w:rPr>
      </w:pPr>
    </w:p>
    <w:p w14:paraId="0810CC14" w14:textId="38491F13" w:rsidR="00436415" w:rsidRDefault="00436415">
      <w:pPr>
        <w:keepNext/>
        <w:rPr>
          <w:b/>
          <w:bCs/>
        </w:rPr>
        <w:pPrChange w:id="9768" w:author="Rafi Aziizi" w:date="2021-11-14T10:17:00Z">
          <w:pPr>
            <w:jc w:val="center"/>
          </w:pPr>
        </w:pPrChange>
      </w:pPr>
    </w:p>
    <w:p w14:paraId="35DE2C22" w14:textId="7436F8F0" w:rsidR="00436415" w:rsidDel="00C1342F" w:rsidRDefault="00436415" w:rsidP="009E085A">
      <w:pPr>
        <w:jc w:val="center"/>
        <w:rPr>
          <w:del w:id="9769" w:author="chaniaayulestari@outlook.com" w:date="2021-11-13T14:25:00Z"/>
          <w:b/>
          <w:bCs/>
        </w:rPr>
      </w:pPr>
    </w:p>
    <w:p w14:paraId="3FEA858D" w14:textId="7BF914A2" w:rsidR="00436415" w:rsidDel="00C1342F" w:rsidRDefault="00436415" w:rsidP="009E085A">
      <w:pPr>
        <w:jc w:val="center"/>
        <w:rPr>
          <w:del w:id="9770" w:author="chaniaayulestari@outlook.com" w:date="2021-11-13T14:25:00Z"/>
          <w:b/>
          <w:bCs/>
        </w:rPr>
      </w:pPr>
    </w:p>
    <w:p w14:paraId="444CD8DB" w14:textId="1D997806" w:rsidR="00343467" w:rsidDel="00C1342F" w:rsidRDefault="00343467" w:rsidP="009E085A">
      <w:pPr>
        <w:jc w:val="center"/>
        <w:rPr>
          <w:del w:id="9771"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505152" behindDoc="1" locked="0" layoutInCell="1" allowOverlap="1" wp14:anchorId="04E6CA27" wp14:editId="6A33523D">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5E8C039B" w:rsidR="008C621C" w:rsidRDefault="007A54E1">
      <w:pPr>
        <w:rPr>
          <w:b/>
          <w:bCs/>
        </w:rPr>
        <w:pPrChange w:id="9772" w:author="chaniaayulestari@outlook.com" w:date="2021-11-13T15:11:00Z">
          <w:pPr>
            <w:jc w:val="center"/>
          </w:pPr>
        </w:pPrChange>
      </w:pPr>
      <w:ins w:id="9773" w:author="chaniaayulestari@outlook.com" w:date="2021-11-13T20:59:00Z">
        <w:r>
          <w:rPr>
            <w:noProof/>
          </w:rPr>
          <w:pict w14:anchorId="253F724F">
            <v:shape id="_x0000_s2248" type="#_x0000_t202" style="position:absolute;left:0;text-align:left;margin-left:34.15pt;margin-top:6.5pt;width:328.35pt;height:12.3pt;z-index:251755008;mso-position-horizontal-relative:text;mso-position-vertical-relative:text" stroked="f">
              <v:textbox inset="0,0,0,0">
                <w:txbxContent>
                  <w:p w14:paraId="0E111333" w14:textId="280499AC" w:rsidR="004A4F76" w:rsidRPr="00CD1C77" w:rsidRDefault="004A4F76">
                    <w:pPr>
                      <w:pStyle w:val="Caption"/>
                      <w:jc w:val="center"/>
                      <w:rPr>
                        <w:noProof/>
                      </w:rPr>
                      <w:pPrChange w:id="9774" w:author="chaniaayulestari@outlook.com" w:date="2021-11-13T21:00:00Z">
                        <w:pPr>
                          <w:jc w:val="center"/>
                        </w:pPr>
                      </w:pPrChange>
                    </w:pPr>
                    <w:bookmarkStart w:id="9775" w:name="_Toc87731488"/>
                    <w:ins w:id="9776" w:author="chaniaayulestari@outlook.com" w:date="2021-11-13T20:59:00Z">
                      <w:r>
                        <w:t xml:space="preserve">Gambar 3. </w:t>
                      </w:r>
                      <w:r>
                        <w:fldChar w:fldCharType="begin"/>
                      </w:r>
                      <w:r>
                        <w:instrText xml:space="preserve"> SEQ Gambar___3. \* ARABIC </w:instrText>
                      </w:r>
                    </w:ins>
                    <w:r>
                      <w:fldChar w:fldCharType="separate"/>
                    </w:r>
                    <w:ins w:id="9777" w:author="Rafi Aziizi" w:date="2021-11-14T10:19:00Z">
                      <w:r>
                        <w:rPr>
                          <w:noProof/>
                        </w:rPr>
                        <w:t>56</w:t>
                      </w:r>
                    </w:ins>
                    <w:ins w:id="9778" w:author="chaniaayulestari@outlook.com" w:date="2021-11-13T21:25:00Z">
                      <w:del w:id="9779" w:author="Rafi Aziizi" w:date="2021-11-14T09:53:00Z">
                        <w:r w:rsidDel="00590A19">
                          <w:rPr>
                            <w:noProof/>
                          </w:rPr>
                          <w:delText>53</w:delText>
                        </w:r>
                      </w:del>
                    </w:ins>
                    <w:ins w:id="9780" w:author="chaniaayulestari@outlook.com" w:date="2021-11-13T20:59:00Z">
                      <w:r>
                        <w:fldChar w:fldCharType="end"/>
                      </w:r>
                      <w:r>
                        <w:t xml:space="preserve"> </w:t>
                      </w:r>
                      <w:r w:rsidRPr="00C62839">
                        <w:t xml:space="preserve">Perancangan Antarmuka </w:t>
                      </w:r>
                      <w:r>
                        <w:t xml:space="preserve"> Login</w:t>
                      </w:r>
                    </w:ins>
                    <w:bookmarkEnd w:id="9775"/>
                  </w:p>
                </w:txbxContent>
              </v:textbox>
            </v:shape>
          </w:pict>
        </w:r>
      </w:ins>
      <w:del w:id="9781" w:author="chaniaayulestari@outlook.com" w:date="2021-11-13T14:25:00Z">
        <w:r>
          <w:rPr>
            <w:noProof/>
          </w:rPr>
          <w:pict w14:anchorId="2C241214">
            <v:shape id="Text Box 97" o:spid="_x0000_s2134" type="#_x0000_t202" style="position:absolute;left:0;text-align:left;margin-left:25.8pt;margin-top:3.05pt;width:345.75pt;height:.05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yuMAIAAGc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" stroked="f">
              <v:textbox style="mso-fit-shape-to-text:t" inset="0,0,0,0">
                <w:txbxContent>
                  <w:p w14:paraId="3A58FDA2" w14:textId="05E566CC" w:rsidR="004A4F76" w:rsidRPr="006B6695" w:rsidRDefault="004A4F76" w:rsidP="00436415">
                    <w:pPr>
                      <w:pStyle w:val="Caption"/>
                      <w:jc w:val="center"/>
                      <w:rPr>
                        <w:noProof/>
                        <w:sz w:val="24"/>
                        <w:szCs w:val="24"/>
                      </w:rPr>
                    </w:pPr>
                    <w:r>
                      <w:t xml:space="preserve">Gambar 3. </w:t>
                    </w:r>
                    <w:ins w:id="9782" w:author="chaniaayulestari@outlook.com" w:date="2021-11-13T13:45:00Z">
                      <w:r>
                        <w:fldChar w:fldCharType="begin"/>
                      </w:r>
                      <w:r>
                        <w:instrText xml:space="preserve"> SEQ Gambar_3. \* ARABIC </w:instrText>
                      </w:r>
                    </w:ins>
                    <w:r>
                      <w:fldChar w:fldCharType="separate"/>
                    </w:r>
                    <w:ins w:id="9783" w:author="chaniaayulestari@outlook.com" w:date="2021-11-13T13:45:00Z">
                      <w:r>
                        <w:rPr>
                          <w:noProof/>
                        </w:rPr>
                        <w:t>19</w:t>
                      </w:r>
                      <w:r>
                        <w:fldChar w:fldCharType="end"/>
                      </w:r>
                    </w:ins>
                    <w:del w:id="978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4A4F76" w:rsidRDefault="004A4F76"/>
                  <w:p w14:paraId="0FB243FA" w14:textId="3DA198C7" w:rsidR="004A4F76" w:rsidRPr="006B6695" w:rsidRDefault="004A4F76" w:rsidP="00436415">
                    <w:pPr>
                      <w:pStyle w:val="Caption"/>
                      <w:jc w:val="center"/>
                      <w:rPr>
                        <w:noProof/>
                        <w:sz w:val="24"/>
                        <w:szCs w:val="24"/>
                      </w:rPr>
                    </w:pPr>
                    <w:ins w:id="9785" w:author="chaniaayulestari@outlook.com" w:date="2021-11-13T15:10:00Z">
                      <w:r>
                        <w:t xml:space="preserve">Gambar 3. </w:t>
                      </w:r>
                      <w:r>
                        <w:fldChar w:fldCharType="begin"/>
                      </w:r>
                      <w:r>
                        <w:instrText xml:space="preserve"> SEQ Gambar__3. \* ARABIC </w:instrText>
                      </w:r>
                    </w:ins>
                    <w:r>
                      <w:fldChar w:fldCharType="separate"/>
                    </w:r>
                    <w:ins w:id="9786" w:author="chaniaayulestari@outlook.com" w:date="2021-11-13T19:48:00Z">
                      <w:r>
                        <w:rPr>
                          <w:noProof/>
                        </w:rPr>
                        <w:t>65</w:t>
                      </w:r>
                    </w:ins>
                    <w:ins w:id="9787" w:author="chaniaayulestari@outlook.com" w:date="2021-11-13T15:10:00Z">
                      <w:r>
                        <w:fldChar w:fldCharType="end"/>
                      </w:r>
                      <w:r>
                        <w:t xml:space="preserve"> </w:t>
                      </w:r>
                      <w:r w:rsidRPr="00776185">
                        <w:t xml:space="preserve">Perancangan Antarmuka </w:t>
                      </w:r>
                      <w:r>
                        <w:t>Dashboard</w:t>
                      </w:r>
                    </w:ins>
                    <w:r>
                      <w:t xml:space="preserve">Gambar 3. </w:t>
                    </w:r>
                    <w:ins w:id="9788" w:author="chaniaayulestari@outlook.com" w:date="2021-11-13T13:45:00Z">
                      <w:r>
                        <w:fldChar w:fldCharType="begin"/>
                      </w:r>
                      <w:r>
                        <w:instrText xml:space="preserve"> SEQ Gambar_3. \* ARABIC </w:instrText>
                      </w:r>
                    </w:ins>
                    <w:r>
                      <w:fldChar w:fldCharType="separate"/>
                    </w:r>
                    <w:ins w:id="9789" w:author="chaniaayulestari@outlook.com" w:date="2021-11-13T13:45:00Z">
                      <w:r>
                        <w:rPr>
                          <w:noProof/>
                        </w:rPr>
                        <w:t>19</w:t>
                      </w:r>
                      <w:r>
                        <w:fldChar w:fldCharType="end"/>
                      </w:r>
                    </w:ins>
                    <w:del w:id="97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9791"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9792"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9793" w:author="chaniaayulestari@outlook.com" w:date="2021-11-13T21:00:00Z"/>
          <w:del w:id="9794" w:author="Rafi Aziizi" w:date="2021-11-14T10:17:00Z"/>
        </w:rPr>
      </w:pPr>
      <w:r w:rsidRPr="00061CCF">
        <w:rPr>
          <w:lang w:val="id-ID"/>
        </w:rPr>
        <w:lastRenderedPageBreak/>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Del="00ED47C8" w:rsidRDefault="00754ADD" w:rsidP="00436415">
      <w:pPr>
        <w:ind w:firstLine="360"/>
        <w:rPr>
          <w:del w:id="9795" w:author="Rafi Aziizi" w:date="2021-11-14T10:17:00Z"/>
        </w:rPr>
      </w:pPr>
    </w:p>
    <w:p w14:paraId="1DF7E865" w14:textId="77777777" w:rsidR="00546D1E" w:rsidDel="00ED47C8" w:rsidRDefault="00546D1E" w:rsidP="009E085A">
      <w:pPr>
        <w:jc w:val="center"/>
        <w:rPr>
          <w:ins w:id="9796" w:author="chaniaayulestari@outlook.com" w:date="2021-11-14T06:15:00Z"/>
          <w:del w:id="9797" w:author="Rafi Aziizi" w:date="2021-11-14T10:17:00Z"/>
        </w:rPr>
      </w:pPr>
    </w:p>
    <w:p w14:paraId="3DF2117F" w14:textId="77777777" w:rsidR="00546D1E" w:rsidRDefault="00546D1E">
      <w:pPr>
        <w:ind w:firstLine="360"/>
        <w:rPr>
          <w:ins w:id="9798" w:author="chaniaayulestari@outlook.com" w:date="2021-11-14T06:15:00Z"/>
        </w:rPr>
        <w:pPrChange w:id="9799"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506176" behindDoc="1" locked="0" layoutInCell="1" allowOverlap="1" wp14:anchorId="70DEA7AE" wp14:editId="4DE6D6AF">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090616A5" w:rsidR="00CF3937" w:rsidDel="00ED47C8" w:rsidRDefault="007A54E1" w:rsidP="001166CB">
      <w:pPr>
        <w:rPr>
          <w:ins w:id="9800" w:author="chaniaayulestari@outlook.com" w:date="2021-11-13T21:01:00Z"/>
          <w:del w:id="9801" w:author="Rafi Aziizi" w:date="2021-11-14T10:17:00Z"/>
        </w:rPr>
      </w:pPr>
      <w:ins w:id="9802" w:author="chaniaayulestari@outlook.com" w:date="2021-11-13T21:00:00Z">
        <w:r>
          <w:rPr>
            <w:noProof/>
          </w:rPr>
          <w:pict w14:anchorId="39822A7D">
            <v:shape id="_x0000_s2249" type="#_x0000_t202" style="position:absolute;left:0;text-align:left;margin-left:25.45pt;margin-top:6.8pt;width:335pt;height:11.65pt;z-index:251756032;mso-position-horizontal-relative:text;mso-position-vertical-relative:text" stroked="f">
              <v:textbox inset="0,0,0,0">
                <w:txbxContent>
                  <w:p w14:paraId="51A4D334" w14:textId="5CE5C9DE" w:rsidR="004A4F76" w:rsidRPr="003F26A5" w:rsidDel="00CF3937" w:rsidRDefault="004A4F76">
                    <w:pPr>
                      <w:pStyle w:val="Caption"/>
                      <w:jc w:val="center"/>
                      <w:rPr>
                        <w:del w:id="9803" w:author="chaniaayulestari@outlook.com" w:date="2021-11-13T21:00:00Z"/>
                        <w:noProof/>
                      </w:rPr>
                      <w:pPrChange w:id="9804" w:author="chaniaayulestari@outlook.com" w:date="2021-11-13T21:00:00Z">
                        <w:pPr>
                          <w:jc w:val="center"/>
                        </w:pPr>
                      </w:pPrChange>
                    </w:pPr>
                    <w:bookmarkStart w:id="9805" w:name="_Toc87731489"/>
                    <w:ins w:id="9806"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9807" w:author="Rafi Aziizi" w:date="2021-11-14T10:19:00Z">
                      <w:r>
                        <w:rPr>
                          <w:noProof/>
                        </w:rPr>
                        <w:t>57</w:t>
                      </w:r>
                    </w:ins>
                    <w:ins w:id="9808" w:author="chaniaayulestari@outlook.com" w:date="2021-11-13T21:25:00Z">
                      <w:del w:id="9809" w:author="Rafi Aziizi" w:date="2021-11-14T09:53:00Z">
                        <w:r w:rsidDel="00590A19">
                          <w:rPr>
                            <w:noProof/>
                          </w:rPr>
                          <w:delText>54</w:delText>
                        </w:r>
                      </w:del>
                    </w:ins>
                    <w:ins w:id="9810" w:author="chaniaayulestari@outlook.com" w:date="2021-11-13T21:00:00Z">
                      <w:r>
                        <w:rPr>
                          <w:i w:val="0"/>
                          <w:iCs w:val="0"/>
                        </w:rPr>
                        <w:fldChar w:fldCharType="end"/>
                      </w:r>
                      <w:r>
                        <w:t xml:space="preserve"> </w:t>
                      </w:r>
                      <w:r w:rsidRPr="00ED292A">
                        <w:t xml:space="preserve">Perancangan Antarmuka </w:t>
                      </w:r>
                      <w:r>
                        <w:t>Dashboard</w:t>
                      </w:r>
                    </w:ins>
                    <w:bookmarkEnd w:id="9805"/>
                  </w:p>
                  <w:p w14:paraId="4749F1F1" w14:textId="77777777" w:rsidR="004A4F76" w:rsidRDefault="004A4F76">
                    <w:pPr>
                      <w:pStyle w:val="Caption"/>
                      <w:jc w:val="center"/>
                      <w:pPrChange w:id="9811" w:author="chaniaayulestari@outlook.com" w:date="2021-11-13T21:00:00Z">
                        <w:pPr/>
                      </w:pPrChange>
                    </w:pPr>
                  </w:p>
                </w:txbxContent>
              </v:textbox>
            </v:shape>
          </w:pict>
        </w:r>
      </w:ins>
    </w:p>
    <w:p w14:paraId="249C6174" w14:textId="0E9354FA" w:rsidR="00436415" w:rsidDel="00CF3937" w:rsidRDefault="007A54E1">
      <w:pPr>
        <w:rPr>
          <w:del w:id="9812" w:author="chaniaayulestari@outlook.com" w:date="2021-11-13T21:01:00Z"/>
        </w:rPr>
      </w:pPr>
      <w:del w:id="9813" w:author="chaniaayulestari@outlook.com" w:date="2021-11-13T14:25:00Z">
        <w:r>
          <w:rPr>
            <w:noProof/>
          </w:rPr>
          <w:pict w14:anchorId="5B92B2C4">
            <v:shape id="Text Box 98" o:spid="_x0000_s2132" type="#_x0000_t202" style="position:absolute;left:0;text-align:left;margin-left:25.1pt;margin-top:3.25pt;width:346.6pt;height:.0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z8MAIAAGcEAAAOAAAAZHJzL2Uyb0RvYy54bWysVMFu2zAMvQ/YPwi6L06yrm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ct+s/DACAABnBAAADgAAAAAAAAAAAAAAAAAuAgAA&#10;ZHJzL2Uyb0RvYy54bWxQSwECLQAUAAYACAAAACEAlKoLB90AAAAGAQAADwAAAAAAAAAAAAAAAACK&#10;BAAAZHJzL2Rvd25yZXYueG1sUEsFBgAAAAAEAAQA8wAAAJQFAAAAAA==&#10;" stroked="f">
              <v:textbox style="mso-next-textbox:#Text Box 98;mso-fit-shape-to-text:t" inset="0,0,0,0">
                <w:txbxContent>
                  <w:p w14:paraId="0E365E18" w14:textId="64A88C86" w:rsidR="004A4F76" w:rsidRPr="009B05BB" w:rsidRDefault="004A4F76" w:rsidP="00436415">
                    <w:pPr>
                      <w:pStyle w:val="Caption"/>
                      <w:jc w:val="center"/>
                      <w:rPr>
                        <w:noProof/>
                        <w:sz w:val="24"/>
                        <w:szCs w:val="24"/>
                      </w:rPr>
                    </w:pPr>
                    <w:r>
                      <w:t xml:space="preserve">Gambar 3. </w:t>
                    </w:r>
                    <w:ins w:id="9814" w:author="chaniaayulestari@outlook.com" w:date="2021-11-13T13:45:00Z">
                      <w:r>
                        <w:fldChar w:fldCharType="begin"/>
                      </w:r>
                      <w:r>
                        <w:instrText xml:space="preserve"> SEQ Gambar_3. \* ARABIC </w:instrText>
                      </w:r>
                    </w:ins>
                    <w:r>
                      <w:fldChar w:fldCharType="separate"/>
                    </w:r>
                    <w:ins w:id="9815" w:author="chaniaayulestari@outlook.com" w:date="2021-11-13T13:45:00Z">
                      <w:r>
                        <w:rPr>
                          <w:noProof/>
                        </w:rPr>
                        <w:t>20</w:t>
                      </w:r>
                      <w:r>
                        <w:fldChar w:fldCharType="end"/>
                      </w:r>
                    </w:ins>
                    <w:del w:id="98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4A4F76" w:rsidRDefault="004A4F76"/>
                  <w:p w14:paraId="0E45FB2A" w14:textId="496EF90F" w:rsidR="004A4F76" w:rsidRPr="009B05BB" w:rsidRDefault="004A4F76" w:rsidP="00436415">
                    <w:pPr>
                      <w:pStyle w:val="Caption"/>
                      <w:jc w:val="center"/>
                      <w:rPr>
                        <w:noProof/>
                        <w:sz w:val="24"/>
                        <w:szCs w:val="24"/>
                      </w:rPr>
                    </w:pPr>
                    <w:ins w:id="9817" w:author="chaniaayulestari@outlook.com" w:date="2021-11-13T15:10:00Z">
                      <w:r>
                        <w:t xml:space="preserve">Gambar 3. </w:t>
                      </w:r>
                      <w:r>
                        <w:fldChar w:fldCharType="begin"/>
                      </w:r>
                      <w:r>
                        <w:instrText xml:space="preserve"> SEQ Gambar__3. \* ARABIC </w:instrText>
                      </w:r>
                    </w:ins>
                    <w:r>
                      <w:fldChar w:fldCharType="separate"/>
                    </w:r>
                    <w:ins w:id="9818" w:author="chaniaayulestari@outlook.com" w:date="2021-11-13T19:48:00Z">
                      <w:r>
                        <w:rPr>
                          <w:noProof/>
                        </w:rPr>
                        <w:t>66</w:t>
                      </w:r>
                    </w:ins>
                    <w:ins w:id="9819" w:author="chaniaayulestari@outlook.com" w:date="2021-11-13T15:10:00Z">
                      <w:r>
                        <w:fldChar w:fldCharType="end"/>
                      </w:r>
                      <w:r>
                        <w:t xml:space="preserve"> Perancangan Antarmuka Menu Utama</w:t>
                      </w:r>
                    </w:ins>
                    <w:r>
                      <w:t xml:space="preserve">Gambar 3. </w:t>
                    </w:r>
                    <w:ins w:id="9820" w:author="chaniaayulestari@outlook.com" w:date="2021-11-13T13:45:00Z">
                      <w:r>
                        <w:fldChar w:fldCharType="begin"/>
                      </w:r>
                      <w:r>
                        <w:instrText xml:space="preserve"> SEQ Gambar_3. \* ARABIC </w:instrText>
                      </w:r>
                    </w:ins>
                    <w:r>
                      <w:fldChar w:fldCharType="separate"/>
                    </w:r>
                    <w:ins w:id="9821" w:author="chaniaayulestari@outlook.com" w:date="2021-11-13T13:45:00Z">
                      <w:r>
                        <w:rPr>
                          <w:noProof/>
                        </w:rPr>
                        <w:t>20</w:t>
                      </w:r>
                      <w:r>
                        <w:fldChar w:fldCharType="end"/>
                      </w:r>
                    </w:ins>
                    <w:del w:id="98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w:r>
      </w:del>
    </w:p>
    <w:p w14:paraId="6E8CB3B3" w14:textId="3C5DCBF4" w:rsidR="00C10E66" w:rsidRPr="00CF3937" w:rsidDel="00CF3937" w:rsidRDefault="00AB7B78">
      <w:pPr>
        <w:rPr>
          <w:del w:id="9823" w:author="chaniaayulestari@outlook.com" w:date="2021-11-13T21:05:00Z"/>
          <w:rFonts w:eastAsia="Calibri"/>
          <w:b/>
          <w:bCs/>
          <w:rPrChange w:id="9824" w:author="chaniaayulestari@outlook.com" w:date="2021-11-13T21:05:00Z">
            <w:rPr>
              <w:del w:id="9825" w:author="chaniaayulestari@outlook.com" w:date="2021-11-13T21:05:00Z"/>
              <w:rFonts w:eastAsia="Calibri"/>
            </w:rPr>
          </w:rPrChange>
        </w:rPr>
        <w:pPrChange w:id="9826" w:author="Rafi Aziizi" w:date="2021-11-14T10:17:00Z">
          <w:pPr>
            <w:pStyle w:val="ListParagraph"/>
            <w:numPr>
              <w:numId w:val="43"/>
            </w:numPr>
            <w:shd w:val="clear" w:color="auto" w:fill="FFE599" w:themeFill="accent4" w:themeFillTint="66"/>
            <w:ind w:left="426" w:hanging="360"/>
          </w:pPr>
        </w:pPrChange>
      </w:pPr>
      <w:del w:id="9827" w:author="chaniaayulestari@outlook.com" w:date="2021-11-13T21:05:00Z">
        <w:r w:rsidRPr="00CF3937" w:rsidDel="00CF3937">
          <w:rPr>
            <w:rFonts w:eastAsia="Calibri"/>
            <w:b/>
            <w:bCs/>
            <w:rPrChange w:id="9828" w:author="chaniaayulestari@outlook.com" w:date="2021-11-13T21:05:00Z">
              <w:rPr>
                <w:rFonts w:eastAsia="Calibri"/>
              </w:rPr>
            </w:rPrChange>
          </w:rPr>
          <w:delText xml:space="preserve">Antarmuka </w:delText>
        </w:r>
        <w:r w:rsidR="00C10E66" w:rsidRPr="00CF3937" w:rsidDel="00CF3937">
          <w:rPr>
            <w:rFonts w:eastAsia="Calibri"/>
            <w:b/>
            <w:bCs/>
            <w:rPrChange w:id="9829" w:author="chaniaayulestari@outlook.com" w:date="2021-11-13T21:05:00Z">
              <w:rPr>
                <w:rFonts w:eastAsia="Calibri"/>
              </w:rPr>
            </w:rPrChange>
          </w:rPr>
          <w:delText>Menu Utama</w:delText>
        </w:r>
      </w:del>
    </w:p>
    <w:p w14:paraId="27FF3CF3" w14:textId="7F87F029" w:rsidR="00C10E66" w:rsidDel="00CF3937" w:rsidRDefault="00C10E66">
      <w:pPr>
        <w:rPr>
          <w:moveFrom w:id="9830" w:author="chaniaayulestari@outlook.com" w:date="2021-11-13T21:05:00Z"/>
          <w:rFonts w:eastAsia="Calibri"/>
        </w:rPr>
        <w:pPrChange w:id="9831" w:author="Rafi Aziizi" w:date="2021-11-14T10:17:00Z">
          <w:pPr>
            <w:pStyle w:val="ListParagraph"/>
            <w:ind w:left="0" w:firstLine="426"/>
          </w:pPr>
        </w:pPrChange>
      </w:pPr>
      <w:moveFromRangeStart w:id="9832" w:author="chaniaayulestari@outlook.com" w:date="2021-11-13T21:05:00Z" w:name="move87729945"/>
      <w:moveFrom w:id="9833" w:author="chaniaayulestari@outlook.com" w:date="2021-11-13T21:05:00Z">
        <w:r w:rsidDel="00CF3937">
          <w:rPr>
            <w:rFonts w:eastAsia="Calibri"/>
          </w:rPr>
          <w:t>Rancangan halaman ini akan menampilkan seluruh menu yang disediakan oleh sistem.</w:t>
        </w:r>
      </w:moveFrom>
    </w:p>
    <w:moveFromRangeEnd w:id="9832"/>
    <w:p w14:paraId="7198685C" w14:textId="4C7A55C0" w:rsidR="008C621C" w:rsidDel="00CF3937" w:rsidRDefault="00CF3937">
      <w:pPr>
        <w:rPr>
          <w:del w:id="9834" w:author="chaniaayulestari@outlook.com" w:date="2021-11-13T21:05:00Z"/>
          <w:rFonts w:eastAsia="Calibri"/>
        </w:rPr>
        <w:pPrChange w:id="9835" w:author="Rafi Aziizi" w:date="2021-11-14T10:17:00Z">
          <w:pPr>
            <w:pStyle w:val="ListParagraph"/>
            <w:ind w:left="0" w:firstLine="426"/>
          </w:pPr>
        </w:pPrChange>
      </w:pPr>
      <w:del w:id="9836" w:author="chaniaayulestari@outlook.com" w:date="2021-11-13T21:05:00Z">
        <w:r w:rsidDel="00CF3937">
          <w:rPr>
            <w:noProof/>
          </w:rPr>
          <w:drawing>
            <wp:anchor distT="0" distB="0" distL="114300" distR="114300" simplePos="0" relativeHeight="251600384" behindDoc="1" locked="0" layoutInCell="1" allowOverlap="1" wp14:anchorId="4B80D13F" wp14:editId="2BC6E053">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9837" w:author="chaniaayulestari@outlook.com" w:date="2021-11-13T15:11:00Z"/>
          <w:rFonts w:eastAsia="Calibri"/>
        </w:rPr>
        <w:pPrChange w:id="9838" w:author="Rafi Aziizi" w:date="2021-11-14T10:17:00Z">
          <w:pPr>
            <w:pStyle w:val="ListParagraph"/>
            <w:ind w:left="0" w:firstLine="426"/>
          </w:pPr>
        </w:pPrChange>
      </w:pPr>
    </w:p>
    <w:p w14:paraId="6657E22E" w14:textId="3C4CAEE7" w:rsidR="00436D78" w:rsidDel="00717822" w:rsidRDefault="00436D78">
      <w:pPr>
        <w:rPr>
          <w:del w:id="9839" w:author="chaniaayulestari@outlook.com" w:date="2021-11-13T15:11:00Z"/>
          <w:rFonts w:eastAsia="Calibri"/>
        </w:rPr>
        <w:pPrChange w:id="9840" w:author="Rafi Aziizi" w:date="2021-11-14T10:17:00Z">
          <w:pPr>
            <w:pStyle w:val="ListParagraph"/>
            <w:ind w:left="0" w:firstLine="426"/>
          </w:pPr>
        </w:pPrChange>
      </w:pPr>
    </w:p>
    <w:p w14:paraId="3BEAF014" w14:textId="64DEA6F0" w:rsidR="008C621C" w:rsidDel="00717822" w:rsidRDefault="008C621C">
      <w:pPr>
        <w:rPr>
          <w:del w:id="9841" w:author="chaniaayulestari@outlook.com" w:date="2021-11-13T15:11:00Z"/>
          <w:rFonts w:eastAsia="Calibri"/>
        </w:rPr>
        <w:pPrChange w:id="9842" w:author="Rafi Aziizi" w:date="2021-11-14T10:17:00Z">
          <w:pPr>
            <w:pStyle w:val="ListParagraph"/>
            <w:ind w:left="0" w:firstLine="426"/>
          </w:pPr>
        </w:pPrChange>
      </w:pPr>
    </w:p>
    <w:p w14:paraId="2E81AE19" w14:textId="0C387457" w:rsidR="001166CB" w:rsidDel="00CF3937" w:rsidRDefault="001166CB">
      <w:pPr>
        <w:rPr>
          <w:del w:id="9843" w:author="chaniaayulestari@outlook.com" w:date="2021-11-13T21:05:00Z"/>
          <w:rFonts w:eastAsia="Calibri"/>
        </w:rPr>
        <w:pPrChange w:id="9844" w:author="Rafi Aziizi" w:date="2021-11-14T10:17:00Z">
          <w:pPr>
            <w:pStyle w:val="ListParagraph"/>
            <w:ind w:left="0" w:firstLine="426"/>
          </w:pPr>
        </w:pPrChange>
      </w:pPr>
    </w:p>
    <w:p w14:paraId="28A7B336" w14:textId="6CD3F7A2" w:rsidR="00C10E66" w:rsidDel="00CF3937" w:rsidRDefault="00C10E66">
      <w:pPr>
        <w:rPr>
          <w:del w:id="9845" w:author="chaniaayulestari@outlook.com" w:date="2021-11-13T21:05:00Z"/>
          <w:rFonts w:eastAsia="Calibri"/>
        </w:rPr>
        <w:pPrChange w:id="9846" w:author="Rafi Aziizi" w:date="2021-11-14T10:17:00Z">
          <w:pPr>
            <w:pStyle w:val="ListParagraph"/>
            <w:ind w:left="426"/>
          </w:pPr>
        </w:pPrChange>
      </w:pPr>
    </w:p>
    <w:p w14:paraId="509568C0" w14:textId="1ACFED60" w:rsidR="00C10E66" w:rsidDel="00CF3937" w:rsidRDefault="00C10E66">
      <w:pPr>
        <w:rPr>
          <w:del w:id="9847" w:author="chaniaayulestari@outlook.com" w:date="2021-11-13T21:05:00Z"/>
          <w:rFonts w:eastAsia="Calibri"/>
        </w:rPr>
        <w:pPrChange w:id="9848" w:author="Rafi Aziizi" w:date="2021-11-14T10:17:00Z">
          <w:pPr>
            <w:pStyle w:val="ListParagraph"/>
            <w:ind w:left="426"/>
          </w:pPr>
        </w:pPrChange>
      </w:pPr>
    </w:p>
    <w:p w14:paraId="53CA4851" w14:textId="35D24887" w:rsidR="00C10E66" w:rsidDel="00CF3937" w:rsidRDefault="00C10E66">
      <w:pPr>
        <w:rPr>
          <w:del w:id="9849" w:author="chaniaayulestari@outlook.com" w:date="2021-11-13T21:05:00Z"/>
          <w:rFonts w:eastAsia="Calibri"/>
        </w:rPr>
        <w:pPrChange w:id="9850" w:author="Rafi Aziizi" w:date="2021-11-14T10:17:00Z">
          <w:pPr>
            <w:pStyle w:val="ListParagraph"/>
            <w:ind w:left="426"/>
          </w:pPr>
        </w:pPrChange>
      </w:pPr>
    </w:p>
    <w:p w14:paraId="03D59ACF" w14:textId="5F3535E9" w:rsidR="00C10E66" w:rsidDel="00CF3937" w:rsidRDefault="00C10E66">
      <w:pPr>
        <w:rPr>
          <w:del w:id="9851" w:author="chaniaayulestari@outlook.com" w:date="2021-11-13T21:05:00Z"/>
          <w:rFonts w:eastAsia="Calibri"/>
        </w:rPr>
        <w:pPrChange w:id="9852" w:author="Rafi Aziizi" w:date="2021-11-14T10:17:00Z">
          <w:pPr>
            <w:pStyle w:val="ListParagraph"/>
            <w:ind w:left="426"/>
          </w:pPr>
        </w:pPrChange>
      </w:pPr>
    </w:p>
    <w:p w14:paraId="10539C75" w14:textId="176227CE" w:rsidR="00C10E66" w:rsidDel="00CF3937" w:rsidRDefault="00C10E66">
      <w:pPr>
        <w:rPr>
          <w:del w:id="9853" w:author="chaniaayulestari@outlook.com" w:date="2021-11-13T21:05:00Z"/>
          <w:rFonts w:eastAsia="Calibri"/>
        </w:rPr>
        <w:pPrChange w:id="9854" w:author="Rafi Aziizi" w:date="2021-11-14T10:17:00Z">
          <w:pPr>
            <w:pStyle w:val="ListParagraph"/>
            <w:ind w:left="426"/>
          </w:pPr>
        </w:pPrChange>
      </w:pPr>
    </w:p>
    <w:p w14:paraId="1F55CFFA" w14:textId="2B9DBC7D" w:rsidR="00C10E66" w:rsidDel="00CF3937" w:rsidRDefault="00C10E66">
      <w:pPr>
        <w:rPr>
          <w:del w:id="9855" w:author="chaniaayulestari@outlook.com" w:date="2021-11-13T21:05:00Z"/>
          <w:rFonts w:eastAsia="Calibri"/>
        </w:rPr>
        <w:pPrChange w:id="9856" w:author="Rafi Aziizi" w:date="2021-11-14T10:17:00Z">
          <w:pPr>
            <w:pStyle w:val="ListParagraph"/>
            <w:ind w:left="426"/>
          </w:pPr>
        </w:pPrChange>
      </w:pPr>
    </w:p>
    <w:p w14:paraId="2002F1D2" w14:textId="5D54D928" w:rsidR="00C10E66" w:rsidDel="00CF3937" w:rsidRDefault="00C10E66">
      <w:pPr>
        <w:rPr>
          <w:del w:id="9857" w:author="chaniaayulestari@outlook.com" w:date="2021-11-13T21:05:00Z"/>
          <w:rFonts w:eastAsia="Calibri"/>
        </w:rPr>
        <w:pPrChange w:id="9858" w:author="Rafi Aziizi" w:date="2021-11-14T10:17:00Z">
          <w:pPr>
            <w:pStyle w:val="ListParagraph"/>
            <w:ind w:left="426"/>
          </w:pPr>
        </w:pPrChange>
      </w:pPr>
    </w:p>
    <w:p w14:paraId="4204B6EC" w14:textId="69ECADFC" w:rsidR="00C10E66" w:rsidDel="00CF3937" w:rsidRDefault="00C10E66">
      <w:pPr>
        <w:rPr>
          <w:del w:id="9859" w:author="chaniaayulestari@outlook.com" w:date="2021-11-13T21:05:00Z"/>
          <w:rFonts w:eastAsia="Calibri"/>
        </w:rPr>
        <w:pPrChange w:id="9860" w:author="Rafi Aziizi" w:date="2021-11-14T10:17:00Z">
          <w:pPr>
            <w:pStyle w:val="ListParagraph"/>
            <w:ind w:left="426"/>
          </w:pPr>
        </w:pPrChange>
      </w:pPr>
    </w:p>
    <w:p w14:paraId="3C664B25" w14:textId="08A031EE" w:rsidR="00C10E66" w:rsidRDefault="007A54E1">
      <w:pPr>
        <w:rPr>
          <w:rFonts w:eastAsia="Calibri"/>
        </w:rPr>
        <w:pPrChange w:id="9861" w:author="Rafi Aziizi" w:date="2021-11-14T10:17:00Z">
          <w:pPr>
            <w:pStyle w:val="ListParagraph"/>
            <w:ind w:left="426"/>
          </w:pPr>
        </w:pPrChange>
      </w:pPr>
      <w:del w:id="9862" w:author="chaniaayulestari@outlook.com" w:date="2021-11-13T14:26:00Z">
        <w:r>
          <w:rPr>
            <w:noProof/>
          </w:rPr>
          <w:pict w14:anchorId="7826EEB3">
            <v:shape id="Text Box 264" o:spid="_x0000_s2130" type="#_x0000_t202" style="position:absolute;left:0;text-align:left;margin-left:38.65pt;margin-top:4.4pt;width:318.9pt;height:.05pt;z-index:-25164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eK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UuM3F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Ms2F4owAgAAaQQAAA4AAAAAAAAAAAAAAAAALgIA&#10;AGRycy9lMm9Eb2MueG1sUEsBAi0AFAAGAAgAAAAhAO2CnOTeAAAABgEAAA8AAAAAAAAAAAAAAAAA&#10;igQAAGRycy9kb3ducmV2LnhtbFBLBQYAAAAABAAEAPMAAACVBQAAAAA=&#10;" stroked="f">
              <v:textbox style="mso-fit-shape-to-text:t" inset="0,0,0,0">
                <w:txbxContent>
                  <w:p w14:paraId="600CE9C6" w14:textId="4DC95E91" w:rsidR="004A4F76" w:rsidRPr="00C81D50" w:rsidRDefault="004A4F76" w:rsidP="00C10E66">
                    <w:pPr>
                      <w:pStyle w:val="Caption"/>
                      <w:jc w:val="center"/>
                      <w:rPr>
                        <w:noProof/>
                        <w:sz w:val="24"/>
                        <w:szCs w:val="24"/>
                      </w:rPr>
                    </w:pPr>
                    <w:r>
                      <w:t xml:space="preserve">Gambar 3. </w:t>
                    </w:r>
                    <w:ins w:id="9863" w:author="chaniaayulestari@outlook.com" w:date="2021-11-13T13:45:00Z">
                      <w:r>
                        <w:fldChar w:fldCharType="begin"/>
                      </w:r>
                      <w:r>
                        <w:instrText xml:space="preserve"> SEQ Gambar_3. \* ARABIC </w:instrText>
                      </w:r>
                    </w:ins>
                    <w:r>
                      <w:fldChar w:fldCharType="separate"/>
                    </w:r>
                    <w:ins w:id="9864" w:author="chaniaayulestari@outlook.com" w:date="2021-11-13T13:45:00Z">
                      <w:r>
                        <w:rPr>
                          <w:noProof/>
                        </w:rPr>
                        <w:t>21</w:t>
                      </w:r>
                      <w:r>
                        <w:fldChar w:fldCharType="end"/>
                      </w:r>
                    </w:ins>
                    <w:del w:id="98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4A4F76" w:rsidRDefault="004A4F76"/>
                  <w:p w14:paraId="35F68404" w14:textId="14C17F60" w:rsidR="004A4F76" w:rsidRPr="00C81D50" w:rsidRDefault="004A4F76" w:rsidP="00C10E66">
                    <w:pPr>
                      <w:pStyle w:val="Caption"/>
                      <w:jc w:val="center"/>
                      <w:rPr>
                        <w:noProof/>
                        <w:sz w:val="24"/>
                        <w:szCs w:val="24"/>
                      </w:rPr>
                    </w:pPr>
                    <w:ins w:id="9866" w:author="chaniaayulestari@outlook.com" w:date="2021-11-13T15:11:00Z">
                      <w:r>
                        <w:t xml:space="preserve">Gambar 3. </w:t>
                      </w:r>
                      <w:r>
                        <w:fldChar w:fldCharType="begin"/>
                      </w:r>
                      <w:r>
                        <w:instrText xml:space="preserve"> SEQ Gambar__3. \* ARABIC </w:instrText>
                      </w:r>
                    </w:ins>
                    <w:r>
                      <w:fldChar w:fldCharType="separate"/>
                    </w:r>
                    <w:ins w:id="9867" w:author="chaniaayulestari@outlook.com" w:date="2021-11-13T19:48:00Z">
                      <w:r>
                        <w:rPr>
                          <w:noProof/>
                        </w:rPr>
                        <w:t>67</w:t>
                      </w:r>
                    </w:ins>
                    <w:ins w:id="9868" w:author="chaniaayulestari@outlook.com" w:date="2021-11-13T15:11:00Z">
                      <w:r>
                        <w:fldChar w:fldCharType="end"/>
                      </w:r>
                      <w:r>
                        <w:t xml:space="preserve"> </w:t>
                      </w:r>
                      <w:r w:rsidRPr="00B629A9">
                        <w:t xml:space="preserve">Perancangan Antarmuka </w:t>
                      </w:r>
                      <w:r>
                        <w:t>Data</w:t>
                      </w:r>
                    </w:ins>
                    <w:ins w:id="9869" w:author="chaniaayulestari@outlook.com" w:date="2021-11-13T15:12:00Z">
                      <w:r>
                        <w:t xml:space="preserve"> S</w:t>
                      </w:r>
                    </w:ins>
                    <w:ins w:id="9870" w:author="chaniaayulestari@outlook.com" w:date="2021-11-13T15:11:00Z">
                      <w:r>
                        <w:t>iswa</w:t>
                      </w:r>
                    </w:ins>
                    <w:r>
                      <w:t xml:space="preserve">Gambar 3. </w:t>
                    </w:r>
                    <w:ins w:id="9871" w:author="chaniaayulestari@outlook.com" w:date="2021-11-13T13:45:00Z">
                      <w:r>
                        <w:fldChar w:fldCharType="begin"/>
                      </w:r>
                      <w:r>
                        <w:instrText xml:space="preserve"> SEQ Gambar_3. \* ARABIC </w:instrText>
                      </w:r>
                    </w:ins>
                    <w:r>
                      <w:fldChar w:fldCharType="separate"/>
                    </w:r>
                    <w:ins w:id="9872" w:author="chaniaayulestari@outlook.com" w:date="2021-11-13T13:45:00Z">
                      <w:r>
                        <w:rPr>
                          <w:noProof/>
                        </w:rPr>
                        <w:t>21</w:t>
                      </w:r>
                      <w:r>
                        <w:fldChar w:fldCharType="end"/>
                      </w:r>
                    </w:ins>
                    <w:del w:id="987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w:r>
      </w:del>
    </w:p>
    <w:p w14:paraId="57460834" w14:textId="029ECE38" w:rsidR="00CF3937" w:rsidRDefault="00CF3937">
      <w:pPr>
        <w:pStyle w:val="ListParagraph"/>
        <w:numPr>
          <w:ilvl w:val="0"/>
          <w:numId w:val="43"/>
        </w:numPr>
        <w:shd w:val="clear" w:color="auto" w:fill="FFFFFF" w:themeFill="background1"/>
        <w:ind w:left="426"/>
        <w:rPr>
          <w:ins w:id="9874" w:author="Rafi Aziizi" w:date="2021-11-14T10:18:00Z"/>
          <w:rFonts w:eastAsia="Calibri"/>
          <w:b/>
          <w:bCs/>
        </w:rPr>
      </w:pPr>
      <w:ins w:id="9875" w:author="chaniaayulestari@outlook.com" w:date="2021-11-13T21:05:00Z">
        <w:r>
          <w:rPr>
            <w:rFonts w:eastAsia="Calibri"/>
            <w:b/>
            <w:bCs/>
          </w:rPr>
          <w:t>Antarmuka Menu Utama</w:t>
        </w:r>
      </w:ins>
    </w:p>
    <w:p w14:paraId="2159F085" w14:textId="71D81D00" w:rsidR="00ED47C8" w:rsidRPr="00ED47C8" w:rsidRDefault="00ED47C8">
      <w:pPr>
        <w:shd w:val="clear" w:color="auto" w:fill="FFFFFF" w:themeFill="background1"/>
        <w:ind w:firstLine="426"/>
        <w:rPr>
          <w:ins w:id="9876" w:author="chaniaayulestari@outlook.com" w:date="2021-11-13T21:05:00Z"/>
          <w:rFonts w:eastAsia="Calibri"/>
          <w:b/>
          <w:bCs/>
          <w:rPrChange w:id="9877" w:author="Rafi Aziizi" w:date="2021-11-14T10:18:00Z">
            <w:rPr>
              <w:ins w:id="9878" w:author="chaniaayulestari@outlook.com" w:date="2021-11-13T21:05:00Z"/>
              <w:rFonts w:eastAsia="Calibri"/>
            </w:rPr>
          </w:rPrChange>
        </w:rPr>
        <w:pPrChange w:id="9879" w:author="Rafi Aziizi" w:date="2021-11-14T10:18:00Z">
          <w:pPr>
            <w:pStyle w:val="ListParagraph"/>
            <w:numPr>
              <w:numId w:val="43"/>
            </w:numPr>
            <w:shd w:val="clear" w:color="auto" w:fill="FFFFFF" w:themeFill="background1"/>
            <w:ind w:left="426" w:hanging="360"/>
          </w:pPr>
        </w:pPrChange>
      </w:pPr>
      <w:ins w:id="9880" w:author="Rafi Aziizi" w:date="2021-11-14T10:18:00Z">
        <w:r w:rsidRPr="00CF3937">
          <w:rPr>
            <w:rFonts w:eastAsia="Calibri"/>
          </w:rPr>
          <w:t>Rancangan halaman ini akan menampilkan seluruh menu yang disediakan oleh sistem.</w:t>
        </w:r>
      </w:ins>
    </w:p>
    <w:p w14:paraId="0A351938" w14:textId="71C7373B" w:rsidR="00CF3937" w:rsidRPr="00CF3937" w:rsidDel="00ED47C8" w:rsidRDefault="007A54E1">
      <w:pPr>
        <w:ind w:firstLine="426"/>
        <w:rPr>
          <w:del w:id="9881" w:author="Rafi Aziizi" w:date="2021-11-14T10:18:00Z"/>
          <w:moveTo w:id="9882" w:author="chaniaayulestari@outlook.com" w:date="2021-11-13T21:05:00Z"/>
          <w:rFonts w:eastAsia="Calibri"/>
        </w:rPr>
        <w:pPrChange w:id="9883" w:author="chaniaayulestari@outlook.com" w:date="2021-11-13T21:05:00Z">
          <w:pPr>
            <w:pStyle w:val="ListParagraph"/>
            <w:numPr>
              <w:numId w:val="43"/>
            </w:numPr>
            <w:ind w:left="1571" w:hanging="360"/>
          </w:pPr>
        </w:pPrChange>
      </w:pPr>
      <w:ins w:id="9884" w:author="chaniaayulestari@outlook.com" w:date="2021-11-13T21:06:00Z">
        <w:r>
          <w:rPr>
            <w:noProof/>
          </w:rPr>
          <w:pict w14:anchorId="7D9AEE8D">
            <v:shape id="_x0000_s2253" type="#_x0000_t202" style="position:absolute;left:0;text-align:left;margin-left:15.2pt;margin-top:193.05pt;width:328.25pt;height:20.35pt;z-index:251757056;mso-position-horizontal-relative:text;mso-position-vertical-relative:text" stroked="f">
              <v:textbox style="mso-next-textbox:#_x0000_s2253;mso-fit-shape-to-text:t" inset="0,0,0,0">
                <w:txbxContent>
                  <w:p w14:paraId="3BBE84EB" w14:textId="379DE9F2" w:rsidR="004A4F76" w:rsidRPr="006C0768" w:rsidRDefault="004A4F76">
                    <w:pPr>
                      <w:pStyle w:val="Caption"/>
                      <w:jc w:val="center"/>
                      <w:rPr>
                        <w:noProof/>
                      </w:rPr>
                      <w:pPrChange w:id="9885" w:author="chaniaayulestari@outlook.com" w:date="2021-11-13T21:06:00Z">
                        <w:pPr>
                          <w:ind w:firstLine="426"/>
                        </w:pPr>
                      </w:pPrChange>
                    </w:pPr>
                    <w:bookmarkStart w:id="9886" w:name="_Toc87731490"/>
                    <w:ins w:id="9887" w:author="chaniaayulestari@outlook.com" w:date="2021-11-13T21:06:00Z">
                      <w:r>
                        <w:t xml:space="preserve">Gambar 3. </w:t>
                      </w:r>
                      <w:r>
                        <w:fldChar w:fldCharType="begin"/>
                      </w:r>
                      <w:r>
                        <w:instrText xml:space="preserve"> SEQ Gambar___3. \* ARABIC </w:instrText>
                      </w:r>
                    </w:ins>
                    <w:r>
                      <w:fldChar w:fldCharType="separate"/>
                    </w:r>
                    <w:ins w:id="9888" w:author="Rafi Aziizi" w:date="2021-11-14T10:19:00Z">
                      <w:r>
                        <w:rPr>
                          <w:noProof/>
                        </w:rPr>
                        <w:t>58</w:t>
                      </w:r>
                    </w:ins>
                    <w:ins w:id="9889" w:author="chaniaayulestari@outlook.com" w:date="2021-11-13T21:25:00Z">
                      <w:del w:id="9890" w:author="Rafi Aziizi" w:date="2021-11-14T09:53:00Z">
                        <w:r w:rsidDel="00590A19">
                          <w:rPr>
                            <w:noProof/>
                          </w:rPr>
                          <w:delText>55</w:delText>
                        </w:r>
                      </w:del>
                    </w:ins>
                    <w:ins w:id="9891" w:author="chaniaayulestari@outlook.com" w:date="2021-11-13T21:06:00Z">
                      <w:r>
                        <w:fldChar w:fldCharType="end"/>
                      </w:r>
                      <w:r>
                        <w:t xml:space="preserve"> Perancangan Antarmuka Menu Utama</w:t>
                      </w:r>
                    </w:ins>
                    <w:bookmarkEnd w:id="9886"/>
                  </w:p>
                </w:txbxContent>
              </v:textbox>
            </v:shape>
          </w:pict>
        </w:r>
      </w:ins>
      <w:ins w:id="9892" w:author="chaniaayulestari@outlook.com" w:date="2021-11-13T21:05:00Z">
        <w:r w:rsidR="00CF3937">
          <w:rPr>
            <w:noProof/>
          </w:rPr>
          <w:drawing>
            <wp:inline distT="0" distB="0" distL="0" distR="0" wp14:anchorId="0BC54EA4" wp14:editId="0798A773">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9893" w:author="chaniaayulestari@outlook.com" w:date="2021-11-13T21:05:00Z" w:name="move87729945"/>
      <w:moveTo w:id="9894" w:author="chaniaayulestari@outlook.com" w:date="2021-11-13T21:05:00Z">
        <w:del w:id="9895" w:author="Rafi Aziizi" w:date="2021-11-14T10:17:00Z">
          <w:r w:rsidR="00CF3937" w:rsidRPr="00CF3937" w:rsidDel="00ED47C8">
            <w:rPr>
              <w:rFonts w:eastAsia="Calibri"/>
            </w:rPr>
            <w:delText>Rancangan halaman ini akan menampilkan seluruh menu yang disediakan oleh sistem.</w:delText>
          </w:r>
        </w:del>
      </w:moveTo>
    </w:p>
    <w:moveToRangeEnd w:id="9893"/>
    <w:p w14:paraId="7ECFEFF2" w14:textId="4645B144" w:rsidR="00CF3937" w:rsidDel="00ED47C8" w:rsidRDefault="00CF3937" w:rsidP="00CF3937">
      <w:pPr>
        <w:pStyle w:val="ListParagraph"/>
        <w:shd w:val="clear" w:color="auto" w:fill="FFFFFF" w:themeFill="background1"/>
        <w:ind w:left="426"/>
        <w:rPr>
          <w:ins w:id="9896" w:author="chaniaayulestari@outlook.com" w:date="2021-11-13T21:06:00Z"/>
          <w:del w:id="9897" w:author="Rafi Aziizi" w:date="2021-11-14T10:18:00Z"/>
          <w:rFonts w:eastAsia="Calibri"/>
          <w:b/>
          <w:bCs/>
        </w:rPr>
      </w:pPr>
    </w:p>
    <w:p w14:paraId="342BD365" w14:textId="41FDAAA3" w:rsidR="00CF3937" w:rsidRPr="00ED47C8" w:rsidRDefault="00CF3937">
      <w:pPr>
        <w:ind w:firstLine="426"/>
        <w:rPr>
          <w:ins w:id="9898" w:author="chaniaayulestari@outlook.com" w:date="2021-11-13T21:06:00Z"/>
          <w:rFonts w:eastAsia="Calibri"/>
          <w:b/>
          <w:bCs/>
          <w:rPrChange w:id="9899" w:author="Rafi Aziizi" w:date="2021-11-14T10:18:00Z">
            <w:rPr>
              <w:ins w:id="9900" w:author="chaniaayulestari@outlook.com" w:date="2021-11-13T21:06:00Z"/>
              <w:rFonts w:eastAsia="Calibri"/>
            </w:rPr>
          </w:rPrChange>
        </w:rPr>
        <w:pPrChange w:id="9901"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9902" w:author="chaniaayulestari@outlook.com" w:date="2021-11-13T21:06:00Z"/>
          <w:del w:id="9903" w:author="Rafi Aziizi" w:date="2021-11-14T10:18:00Z"/>
          <w:rFonts w:eastAsia="Calibri"/>
          <w:b/>
          <w:bCs/>
        </w:rPr>
      </w:pPr>
    </w:p>
    <w:p w14:paraId="16066F3B" w14:textId="03F48B33" w:rsidR="00CF3937" w:rsidRPr="00ED47C8" w:rsidDel="00ED47C8" w:rsidRDefault="00CF3937">
      <w:pPr>
        <w:shd w:val="clear" w:color="auto" w:fill="FFFFFF" w:themeFill="background1"/>
        <w:rPr>
          <w:ins w:id="9904" w:author="chaniaayulestari@outlook.com" w:date="2021-11-13T21:06:00Z"/>
          <w:del w:id="9905" w:author="Rafi Aziizi" w:date="2021-11-14T10:18:00Z"/>
          <w:rFonts w:eastAsia="Calibri"/>
          <w:b/>
          <w:bCs/>
          <w:rPrChange w:id="9906" w:author="Rafi Aziizi" w:date="2021-11-14T10:18:00Z">
            <w:rPr>
              <w:ins w:id="9907" w:author="chaniaayulestari@outlook.com" w:date="2021-11-13T21:06:00Z"/>
              <w:del w:id="9908" w:author="Rafi Aziizi" w:date="2021-11-14T10:18:00Z"/>
              <w:rFonts w:eastAsia="Calibri"/>
            </w:rPr>
          </w:rPrChange>
        </w:rPr>
        <w:pPrChange w:id="9909"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9910" w:author="chaniaayulestari@outlook.com" w:date="2021-11-13T21:06:00Z"/>
          <w:del w:id="9911"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9912" w:author="chaniaayulestari@outlook.com" w:date="2021-11-13T21:06:00Z"/>
          <w:del w:id="9913"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9914" w:author="chaniaayulestari@outlook.com" w:date="2021-11-13T21:06:00Z"/>
          <w:del w:id="9915"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9916" w:author="chaniaayulestari@outlook.com" w:date="2021-11-13T21:06:00Z"/>
          <w:del w:id="9917"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9918" w:author="chaniaayulestari@outlook.com" w:date="2021-11-13T21:06:00Z"/>
          <w:del w:id="9919" w:author="Rafi Aziizi" w:date="2021-11-14T10:18:00Z"/>
          <w:rFonts w:eastAsia="Calibri"/>
          <w:b/>
          <w:bCs/>
        </w:rPr>
      </w:pPr>
    </w:p>
    <w:p w14:paraId="2074D8EF" w14:textId="77777777" w:rsidR="00CF3937" w:rsidRPr="00ED47C8" w:rsidRDefault="00CF3937">
      <w:pPr>
        <w:shd w:val="clear" w:color="auto" w:fill="FFFFFF" w:themeFill="background1"/>
        <w:rPr>
          <w:ins w:id="9920" w:author="chaniaayulestari@outlook.com" w:date="2021-11-13T21:05:00Z"/>
          <w:rFonts w:eastAsia="Calibri"/>
          <w:b/>
          <w:bCs/>
          <w:rPrChange w:id="9921" w:author="Rafi Aziizi" w:date="2021-11-14T10:18:00Z">
            <w:rPr>
              <w:ins w:id="9922" w:author="chaniaayulestari@outlook.com" w:date="2021-11-13T21:05:00Z"/>
              <w:rFonts w:eastAsia="Calibri"/>
            </w:rPr>
          </w:rPrChange>
        </w:rPr>
        <w:pPrChange w:id="9923"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9924"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Del="00ED47C8" w:rsidRDefault="008E6E4E" w:rsidP="00436415">
      <w:pPr>
        <w:pStyle w:val="ListParagraph"/>
        <w:ind w:left="0" w:firstLine="284"/>
        <w:rPr>
          <w:ins w:id="9925" w:author="chaniaayulestari@outlook.com" w:date="2021-11-13T21:06:00Z"/>
          <w:del w:id="9926" w:author="Rafi Aziizi" w:date="2021-11-14T10:18: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w:t>
      </w:r>
      <w:r w:rsidR="009D7EEE">
        <w:rPr>
          <w:rFonts w:eastAsia="Calibri"/>
        </w:rPr>
        <w:lastRenderedPageBreak/>
        <w:t>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Pr="00ED47C8" w:rsidRDefault="00CF3937">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508224" behindDoc="1" locked="0" layoutInCell="1" allowOverlap="1" wp14:anchorId="73D04513" wp14:editId="065C8B59">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45146C12" w:rsidR="00436415" w:rsidRDefault="007A54E1">
      <w:pPr>
        <w:rPr>
          <w:b/>
          <w:bCs/>
        </w:rPr>
        <w:pPrChange w:id="9927" w:author="chaniaayulestari@outlook.com" w:date="2021-11-13T15:12:00Z">
          <w:pPr>
            <w:jc w:val="center"/>
          </w:pPr>
        </w:pPrChange>
      </w:pPr>
      <w:ins w:id="9928" w:author="chaniaayulestari@outlook.com" w:date="2021-11-13T21:07:00Z">
        <w:r>
          <w:rPr>
            <w:noProof/>
          </w:rPr>
          <w:pict w14:anchorId="635788C0">
            <v:shape id="_x0000_s2254" type="#_x0000_t202" style="position:absolute;left:0;text-align:left;margin-left:35.5pt;margin-top:6.3pt;width:328.9pt;height:13.65pt;z-index:251758080;mso-position-horizontal-relative:text;mso-position-vertical-relative:text" stroked="f">
              <v:textbox inset="0,0,0,0">
                <w:txbxContent>
                  <w:p w14:paraId="30262BC8" w14:textId="7940E32C" w:rsidR="004A4F76" w:rsidRPr="006A69D6" w:rsidRDefault="004A4F76">
                    <w:pPr>
                      <w:pStyle w:val="Caption"/>
                      <w:jc w:val="center"/>
                      <w:rPr>
                        <w:noProof/>
                      </w:rPr>
                      <w:pPrChange w:id="9929" w:author="chaniaayulestari@outlook.com" w:date="2021-11-13T21:07:00Z">
                        <w:pPr>
                          <w:pStyle w:val="ListParagraph"/>
                          <w:ind w:firstLine="284"/>
                        </w:pPr>
                      </w:pPrChange>
                    </w:pPr>
                    <w:bookmarkStart w:id="9930" w:name="_Toc87731491"/>
                    <w:ins w:id="9931" w:author="chaniaayulestari@outlook.com" w:date="2021-11-13T21:07:00Z">
                      <w:r>
                        <w:t xml:space="preserve">Gambar 3. </w:t>
                      </w:r>
                      <w:r>
                        <w:fldChar w:fldCharType="begin"/>
                      </w:r>
                      <w:r>
                        <w:instrText xml:space="preserve"> SEQ Gambar___3. \* ARABIC </w:instrText>
                      </w:r>
                    </w:ins>
                    <w:r>
                      <w:fldChar w:fldCharType="separate"/>
                    </w:r>
                    <w:ins w:id="9932" w:author="Rafi Aziizi" w:date="2021-11-14T10:19:00Z">
                      <w:r>
                        <w:rPr>
                          <w:noProof/>
                        </w:rPr>
                        <w:t>59</w:t>
                      </w:r>
                    </w:ins>
                    <w:ins w:id="9933" w:author="chaniaayulestari@outlook.com" w:date="2021-11-13T21:25:00Z">
                      <w:del w:id="9934" w:author="Rafi Aziizi" w:date="2021-11-14T09:53:00Z">
                        <w:r w:rsidDel="00590A19">
                          <w:rPr>
                            <w:noProof/>
                          </w:rPr>
                          <w:delText>56</w:delText>
                        </w:r>
                      </w:del>
                    </w:ins>
                    <w:ins w:id="9935" w:author="chaniaayulestari@outlook.com" w:date="2021-11-13T21:07:00Z">
                      <w:r>
                        <w:fldChar w:fldCharType="end"/>
                      </w:r>
                      <w:r>
                        <w:t xml:space="preserve"> Perancangan Antarmuka Data Siswa</w:t>
                      </w:r>
                    </w:ins>
                    <w:bookmarkEnd w:id="9930"/>
                  </w:p>
                </w:txbxContent>
              </v:textbox>
            </v:shape>
          </w:pict>
        </w:r>
      </w:ins>
      <w:del w:id="9936" w:author="chaniaayulestari@outlook.com" w:date="2021-11-13T14:26:00Z">
        <w:r>
          <w:rPr>
            <w:noProof/>
          </w:rPr>
          <w:pict w14:anchorId="2492F3D2">
            <v:shape id="Text Box 99" o:spid="_x0000_s2128" type="#_x0000_t202" style="position:absolute;left:0;text-align:left;margin-left:0;margin-top:4.75pt;width:346.85pt;height:.05pt;z-index:-251659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LzmcmzECAABnBAAADgAAAAAAAAAAAAAAAAAuAgAA&#10;ZHJzL2Uyb0RvYy54bWxQSwECLQAUAAYACAAAACEAHjVjvtwAAAAEAQAADwAAAAAAAAAAAAAAAACL&#10;BAAAZHJzL2Rvd25yZXYueG1sUEsFBgAAAAAEAAQA8wAAAJQFAAAAAA==&#10;" stroked="f">
              <v:textbox style="mso-fit-shape-to-text:t" inset="0,0,0,0">
                <w:txbxContent>
                  <w:p w14:paraId="1B359C7E" w14:textId="1360AE82" w:rsidR="004A4F76" w:rsidRPr="00245C9E" w:rsidRDefault="004A4F76" w:rsidP="00436415">
                    <w:pPr>
                      <w:pStyle w:val="Caption"/>
                      <w:jc w:val="center"/>
                      <w:rPr>
                        <w:noProof/>
                        <w:sz w:val="24"/>
                        <w:szCs w:val="24"/>
                      </w:rPr>
                    </w:pPr>
                    <w:r>
                      <w:t xml:space="preserve">Gambar 3. </w:t>
                    </w:r>
                    <w:ins w:id="9937" w:author="chaniaayulestari@outlook.com" w:date="2021-11-13T13:45:00Z">
                      <w:r>
                        <w:fldChar w:fldCharType="begin"/>
                      </w:r>
                      <w:r>
                        <w:instrText xml:space="preserve"> SEQ Gambar_3. \* ARABIC </w:instrText>
                      </w:r>
                    </w:ins>
                    <w:r>
                      <w:fldChar w:fldCharType="separate"/>
                    </w:r>
                    <w:ins w:id="9938" w:author="chaniaayulestari@outlook.com" w:date="2021-11-13T13:45:00Z">
                      <w:r>
                        <w:rPr>
                          <w:noProof/>
                        </w:rPr>
                        <w:t>22</w:t>
                      </w:r>
                      <w:r>
                        <w:fldChar w:fldCharType="end"/>
                      </w:r>
                    </w:ins>
                    <w:del w:id="99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4A4F76" w:rsidRDefault="004A4F76"/>
                  <w:p w14:paraId="1F06A23A" w14:textId="7EC819B0" w:rsidR="004A4F76" w:rsidRPr="00245C9E" w:rsidRDefault="004A4F76" w:rsidP="00436415">
                    <w:pPr>
                      <w:pStyle w:val="Caption"/>
                      <w:jc w:val="center"/>
                      <w:rPr>
                        <w:noProof/>
                        <w:sz w:val="24"/>
                        <w:szCs w:val="24"/>
                      </w:rPr>
                    </w:pPr>
                    <w:ins w:id="9940" w:author="chaniaayulestari@outlook.com" w:date="2021-11-13T15:12:00Z">
                      <w:r>
                        <w:t xml:space="preserve">Gambar 3. </w:t>
                      </w:r>
                      <w:r>
                        <w:fldChar w:fldCharType="begin"/>
                      </w:r>
                      <w:r>
                        <w:instrText xml:space="preserve"> SEQ Gambar__3. \* ARABIC </w:instrText>
                      </w:r>
                    </w:ins>
                    <w:r>
                      <w:fldChar w:fldCharType="separate"/>
                    </w:r>
                    <w:ins w:id="9941" w:author="chaniaayulestari@outlook.com" w:date="2021-11-13T19:48:00Z">
                      <w:r>
                        <w:rPr>
                          <w:noProof/>
                        </w:rPr>
                        <w:t>68</w:t>
                      </w:r>
                    </w:ins>
                    <w:ins w:id="9942" w:author="chaniaayulestari@outlook.com" w:date="2021-11-13T15:12:00Z">
                      <w:r>
                        <w:fldChar w:fldCharType="end"/>
                      </w:r>
                      <w:r>
                        <w:t xml:space="preserve"> </w:t>
                      </w:r>
                      <w:r w:rsidRPr="009F3A67">
                        <w:t xml:space="preserve">Perancangan Antarmuka </w:t>
                      </w:r>
                      <w:r>
                        <w:t>Profil Siswa</w:t>
                      </w:r>
                    </w:ins>
                    <w:r>
                      <w:t xml:space="preserve">Gambar 3. </w:t>
                    </w:r>
                    <w:ins w:id="9943" w:author="chaniaayulestari@outlook.com" w:date="2021-11-13T13:45:00Z">
                      <w:r>
                        <w:fldChar w:fldCharType="begin"/>
                      </w:r>
                      <w:r>
                        <w:instrText xml:space="preserve"> SEQ Gambar_3. \* ARABIC </w:instrText>
                      </w:r>
                    </w:ins>
                    <w:r>
                      <w:fldChar w:fldCharType="separate"/>
                    </w:r>
                    <w:ins w:id="9944" w:author="chaniaayulestari@outlook.com" w:date="2021-11-13T13:45:00Z">
                      <w:r>
                        <w:rPr>
                          <w:noProof/>
                        </w:rPr>
                        <w:t>22</w:t>
                      </w:r>
                      <w:r>
                        <w:fldChar w:fldCharType="end"/>
                      </w:r>
                    </w:ins>
                    <w:del w:id="994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9946"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4D53B2DF" w:rsidR="00FD6684" w:rsidRDefault="007A54E1" w:rsidP="009E085A">
      <w:pPr>
        <w:jc w:val="center"/>
        <w:rPr>
          <w:b/>
          <w:bCs/>
        </w:rPr>
      </w:pPr>
      <w:ins w:id="9947" w:author="chaniaayulestari@outlook.com" w:date="2021-11-13T21:07:00Z">
        <w:r>
          <w:rPr>
            <w:noProof/>
          </w:rPr>
          <w:pict w14:anchorId="7F31770C">
            <v:shape id="_x0000_s2255" type="#_x0000_t202" style="position:absolute;left:0;text-align:left;margin-left:31.6pt;margin-top:192.05pt;width:328.9pt;height:.05pt;z-index:251759104;mso-position-horizontal-relative:text;mso-position-vertical-relative:text" stroked="f">
              <v:textbox style="mso-fit-shape-to-text:t" inset="0,0,0,0">
                <w:txbxContent>
                  <w:p w14:paraId="27B10684" w14:textId="268AD783" w:rsidR="004A4F76" w:rsidRPr="00AB0D42" w:rsidRDefault="004A4F76">
                    <w:pPr>
                      <w:pStyle w:val="Caption"/>
                      <w:jc w:val="center"/>
                      <w:rPr>
                        <w:noProof/>
                      </w:rPr>
                      <w:pPrChange w:id="9948" w:author="chaniaayulestari@outlook.com" w:date="2021-11-13T21:08:00Z">
                        <w:pPr>
                          <w:jc w:val="center"/>
                        </w:pPr>
                      </w:pPrChange>
                    </w:pPr>
                    <w:bookmarkStart w:id="9949" w:name="_Toc87731492"/>
                    <w:ins w:id="9950" w:author="chaniaayulestari@outlook.com" w:date="2021-11-13T21:07:00Z">
                      <w:r>
                        <w:t xml:space="preserve">Gambar 3. </w:t>
                      </w:r>
                      <w:r>
                        <w:fldChar w:fldCharType="begin"/>
                      </w:r>
                      <w:r>
                        <w:instrText xml:space="preserve"> SEQ Gambar___3. \* ARABIC </w:instrText>
                      </w:r>
                    </w:ins>
                    <w:r>
                      <w:fldChar w:fldCharType="separate"/>
                    </w:r>
                    <w:ins w:id="9951" w:author="Rafi Aziizi" w:date="2021-11-14T10:19:00Z">
                      <w:r>
                        <w:rPr>
                          <w:noProof/>
                        </w:rPr>
                        <w:t>60</w:t>
                      </w:r>
                    </w:ins>
                    <w:ins w:id="9952" w:author="chaniaayulestari@outlook.com" w:date="2021-11-13T21:25:00Z">
                      <w:del w:id="9953" w:author="Rafi Aziizi" w:date="2021-11-14T09:53:00Z">
                        <w:r w:rsidDel="00590A19">
                          <w:rPr>
                            <w:noProof/>
                          </w:rPr>
                          <w:delText>57</w:delText>
                        </w:r>
                      </w:del>
                    </w:ins>
                    <w:ins w:id="9954" w:author="chaniaayulestari@outlook.com" w:date="2021-11-13T21:07:00Z">
                      <w:r>
                        <w:fldChar w:fldCharType="end"/>
                      </w:r>
                      <w:r>
                        <w:t xml:space="preserve"> Perancangan Antarmuka Profile</w:t>
                      </w:r>
                    </w:ins>
                    <w:ins w:id="9955" w:author="chaniaayulestari@outlook.com" w:date="2021-11-13T21:08:00Z">
                      <w:r>
                        <w:t xml:space="preserve"> Siswa</w:t>
                      </w:r>
                    </w:ins>
                    <w:bookmarkEnd w:id="9949"/>
                  </w:p>
                </w:txbxContent>
              </v:textbox>
            </v:shape>
          </w:pict>
        </w:r>
      </w:ins>
      <w:r w:rsidR="00436D78">
        <w:rPr>
          <w:noProof/>
        </w:rPr>
        <w:drawing>
          <wp:anchor distT="0" distB="0" distL="114300" distR="114300" simplePos="0" relativeHeight="251542016" behindDoc="1" locked="0" layoutInCell="1" allowOverlap="1" wp14:anchorId="7EE22A58" wp14:editId="275A7B06">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34AEBED" w:rsidR="00FD6684" w:rsidRDefault="007A54E1">
      <w:pPr>
        <w:rPr>
          <w:ins w:id="9956" w:author="Rafi Aziizi" w:date="2021-11-14T10:18:00Z"/>
          <w:b/>
          <w:bCs/>
        </w:rPr>
      </w:pPr>
      <w:del w:id="9957" w:author="chaniaayulestari@outlook.com" w:date="2021-11-13T14:26:00Z">
        <w:r>
          <w:rPr>
            <w:noProof/>
          </w:rPr>
          <w:pict w14:anchorId="6721E1BB">
            <v:shape id="Text Box 118" o:spid="_x0000_s2126" type="#_x0000_t202" style="position:absolute;left:0;text-align:left;margin-left:0;margin-top:3.8pt;width:317.3pt;height:.05pt;z-index:-25164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m+787y8CAABpBAAADgAAAAAAAAAAAAAAAAAuAgAAZHJz&#10;L2Uyb0RvYy54bWxQSwECLQAUAAYACAAAACEAKXTGedsAAAAEAQAADwAAAAAAAAAAAAAAAACJBAAA&#10;ZHJzL2Rvd25yZXYueG1sUEsFBgAAAAAEAAQA8wAAAJEFAAAAAA==&#10;" stroked="f">
              <v:textbox style="mso-fit-shape-to-text:t" inset="0,0,0,0">
                <w:txbxContent>
                  <w:p w14:paraId="6CA5D2A9" w14:textId="5F1A9E8B" w:rsidR="004A4F76" w:rsidRPr="00FD6684" w:rsidRDefault="004A4F76" w:rsidP="00FD6684">
                    <w:pPr>
                      <w:pStyle w:val="Caption"/>
                      <w:jc w:val="center"/>
                    </w:pPr>
                    <w:r>
                      <w:t xml:space="preserve">Gambar 3. </w:t>
                    </w:r>
                    <w:ins w:id="9958" w:author="chaniaayulestari@outlook.com" w:date="2021-11-13T13:45:00Z">
                      <w:r>
                        <w:fldChar w:fldCharType="begin"/>
                      </w:r>
                      <w:r>
                        <w:instrText xml:space="preserve"> SEQ Gambar_3. \* ARABIC </w:instrText>
                      </w:r>
                    </w:ins>
                    <w:r>
                      <w:fldChar w:fldCharType="separate"/>
                    </w:r>
                    <w:ins w:id="9959" w:author="chaniaayulestari@outlook.com" w:date="2021-11-13T13:45:00Z">
                      <w:r>
                        <w:rPr>
                          <w:noProof/>
                        </w:rPr>
                        <w:t>23</w:t>
                      </w:r>
                      <w:r>
                        <w:fldChar w:fldCharType="end"/>
                      </w:r>
                    </w:ins>
                    <w:del w:id="99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4A4F76" w:rsidRDefault="004A4F76"/>
                  <w:p w14:paraId="020C56C8" w14:textId="0C36FB07" w:rsidR="004A4F76" w:rsidRPr="00FD6684" w:rsidRDefault="004A4F76" w:rsidP="00FD6684">
                    <w:pPr>
                      <w:pStyle w:val="Caption"/>
                      <w:jc w:val="center"/>
                    </w:pPr>
                    <w:ins w:id="9961" w:author="chaniaayulestari@outlook.com" w:date="2021-11-13T15:13:00Z">
                      <w:r>
                        <w:t xml:space="preserve">Gambar 3. </w:t>
                      </w:r>
                      <w:r>
                        <w:fldChar w:fldCharType="begin"/>
                      </w:r>
                      <w:r>
                        <w:instrText xml:space="preserve"> SEQ Gambar__3. \* ARABIC </w:instrText>
                      </w:r>
                    </w:ins>
                    <w:r>
                      <w:fldChar w:fldCharType="separate"/>
                    </w:r>
                    <w:ins w:id="9962" w:author="chaniaayulestari@outlook.com" w:date="2021-11-13T19:48:00Z">
                      <w:r>
                        <w:rPr>
                          <w:noProof/>
                        </w:rPr>
                        <w:t>69</w:t>
                      </w:r>
                    </w:ins>
                    <w:ins w:id="9963" w:author="chaniaayulestari@outlook.com" w:date="2021-11-13T15:13:00Z">
                      <w:r>
                        <w:fldChar w:fldCharType="end"/>
                      </w:r>
                      <w:r>
                        <w:t xml:space="preserve"> </w:t>
                      </w:r>
                      <w:r w:rsidRPr="00DA3F4C">
                        <w:t xml:space="preserve">Perancangan Antarmuka </w:t>
                      </w:r>
                      <w:r>
                        <w:t>Data Guru</w:t>
                      </w:r>
                    </w:ins>
                    <w:r>
                      <w:t xml:space="preserve">Gambar 3. </w:t>
                    </w:r>
                    <w:ins w:id="9964" w:author="chaniaayulestari@outlook.com" w:date="2021-11-13T13:45:00Z">
                      <w:r>
                        <w:fldChar w:fldCharType="begin"/>
                      </w:r>
                      <w:r>
                        <w:instrText xml:space="preserve"> SEQ Gambar_3. \* ARABIC </w:instrText>
                      </w:r>
                    </w:ins>
                    <w:r>
                      <w:fldChar w:fldCharType="separate"/>
                    </w:r>
                    <w:ins w:id="9965" w:author="chaniaayulestari@outlook.com" w:date="2021-11-13T13:45:00Z">
                      <w:r>
                        <w:rPr>
                          <w:noProof/>
                        </w:rPr>
                        <w:t>23</w:t>
                      </w:r>
                      <w:r>
                        <w:fldChar w:fldCharType="end"/>
                      </w:r>
                    </w:ins>
                    <w:del w:id="99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w:r>
      </w:del>
    </w:p>
    <w:p w14:paraId="1C49D73D" w14:textId="77777777" w:rsidR="00ED47C8" w:rsidRDefault="00ED47C8">
      <w:pPr>
        <w:rPr>
          <w:b/>
          <w:bCs/>
        </w:rPr>
        <w:pPrChange w:id="9967"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9968"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lastRenderedPageBreak/>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9969" w:author="Rafi Aziizi" w:date="2021-11-14T10:18:00Z"/>
          <w:rFonts w:eastAsia="Calibri"/>
        </w:rPr>
      </w:pPr>
      <w:r>
        <w:rPr>
          <w:noProof/>
        </w:rPr>
        <w:drawing>
          <wp:anchor distT="0" distB="0" distL="114300" distR="114300" simplePos="0" relativeHeight="251601408" behindDoc="1" locked="0" layoutInCell="1" allowOverlap="1" wp14:anchorId="2B5BB5A2" wp14:editId="552E56AB">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9970"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9971"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885BF4D" w:rsidR="00A56BCA" w:rsidRDefault="007A54E1" w:rsidP="009E085A">
      <w:ins w:id="9972" w:author="chaniaayulestari@outlook.com" w:date="2021-11-13T21:08:00Z">
        <w:r>
          <w:rPr>
            <w:noProof/>
          </w:rPr>
          <w:pict w14:anchorId="19F370D1">
            <v:shape id="_x0000_s2256" type="#_x0000_t202" style="position:absolute;left:0;text-align:left;margin-left:33.2pt;margin-top:8.45pt;width:328.9pt;height:14.9pt;z-index:251760128;mso-position-horizontal-relative:text;mso-position-vertical-relative:text" stroked="f">
              <v:textbox inset="0,0,0,0">
                <w:txbxContent>
                  <w:p w14:paraId="2B3BBEFE" w14:textId="19C44032" w:rsidR="004A4F76" w:rsidRPr="00C92C75" w:rsidRDefault="004A4F76">
                    <w:pPr>
                      <w:pStyle w:val="Caption"/>
                      <w:jc w:val="center"/>
                      <w:rPr>
                        <w:noProof/>
                      </w:rPr>
                      <w:pPrChange w:id="9973" w:author="chaniaayulestari@outlook.com" w:date="2021-11-13T21:08:00Z">
                        <w:pPr>
                          <w:ind w:firstLine="426"/>
                        </w:pPr>
                      </w:pPrChange>
                    </w:pPr>
                    <w:bookmarkStart w:id="9974" w:name="_Toc87731493"/>
                    <w:ins w:id="9975" w:author="chaniaayulestari@outlook.com" w:date="2021-11-13T21:08:00Z">
                      <w:r>
                        <w:t xml:space="preserve">Gambar 3. </w:t>
                      </w:r>
                      <w:r>
                        <w:fldChar w:fldCharType="begin"/>
                      </w:r>
                      <w:r>
                        <w:instrText xml:space="preserve"> SEQ Gambar___3. \* ARABIC </w:instrText>
                      </w:r>
                    </w:ins>
                    <w:r>
                      <w:fldChar w:fldCharType="separate"/>
                    </w:r>
                    <w:ins w:id="9976" w:author="Rafi Aziizi" w:date="2021-11-14T10:19:00Z">
                      <w:r>
                        <w:rPr>
                          <w:noProof/>
                        </w:rPr>
                        <w:t>61</w:t>
                      </w:r>
                    </w:ins>
                    <w:ins w:id="9977" w:author="chaniaayulestari@outlook.com" w:date="2021-11-13T21:25:00Z">
                      <w:del w:id="9978" w:author="Rafi Aziizi" w:date="2021-11-14T09:53:00Z">
                        <w:r w:rsidDel="00590A19">
                          <w:rPr>
                            <w:noProof/>
                          </w:rPr>
                          <w:delText>58</w:delText>
                        </w:r>
                      </w:del>
                    </w:ins>
                    <w:ins w:id="9979" w:author="chaniaayulestari@outlook.com" w:date="2021-11-13T21:08:00Z">
                      <w:r>
                        <w:fldChar w:fldCharType="end"/>
                      </w:r>
                      <w:r>
                        <w:t xml:space="preserve"> Perancangan Antarmuka Data Guru</w:t>
                      </w:r>
                    </w:ins>
                    <w:bookmarkEnd w:id="9974"/>
                  </w:p>
                </w:txbxContent>
              </v:textbox>
            </v:shape>
          </w:pict>
        </w:r>
      </w:ins>
    </w:p>
    <w:p w14:paraId="6CBAB014" w14:textId="130A2DA5" w:rsidR="00A56BCA" w:rsidRDefault="007A54E1" w:rsidP="009E085A">
      <w:pPr>
        <w:rPr>
          <w:ins w:id="9980" w:author="chaniaayulestari@outlook.com" w:date="2021-11-13T21:08:00Z"/>
        </w:rPr>
      </w:pPr>
      <w:del w:id="9981" w:author="chaniaayulestari@outlook.com" w:date="2021-11-13T14:26:00Z">
        <w:r>
          <w:rPr>
            <w:noProof/>
          </w:rPr>
          <w:pict w14:anchorId="66BCC8AC">
            <v:shape id="Text Box 100" o:spid="_x0000_s2124" type="#_x0000_t202" style="position:absolute;left:0;text-align:left;margin-left:27.2pt;margin-top:.95pt;width:342.45pt;height:.0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" stroked="f">
              <v:textbox style="mso-fit-shape-to-text:t" inset="0,0,0,0">
                <w:txbxContent>
                  <w:p w14:paraId="3B7F1A61" w14:textId="2E4639D0" w:rsidR="004A4F76" w:rsidRPr="005A6EFD" w:rsidRDefault="004A4F76" w:rsidP="00A56BCA">
                    <w:pPr>
                      <w:pStyle w:val="Caption"/>
                      <w:jc w:val="center"/>
                      <w:rPr>
                        <w:noProof/>
                        <w:sz w:val="24"/>
                        <w:szCs w:val="24"/>
                      </w:rPr>
                    </w:pPr>
                    <w:r>
                      <w:t xml:space="preserve">Gambar 3. </w:t>
                    </w:r>
                    <w:ins w:id="9982" w:author="chaniaayulestari@outlook.com" w:date="2021-11-13T13:45:00Z">
                      <w:r>
                        <w:fldChar w:fldCharType="begin"/>
                      </w:r>
                      <w:r>
                        <w:instrText xml:space="preserve"> SEQ Gambar_3. \* ARABIC </w:instrText>
                      </w:r>
                    </w:ins>
                    <w:r>
                      <w:fldChar w:fldCharType="separate"/>
                    </w:r>
                    <w:ins w:id="9983" w:author="chaniaayulestari@outlook.com" w:date="2021-11-13T13:45:00Z">
                      <w:r>
                        <w:rPr>
                          <w:noProof/>
                        </w:rPr>
                        <w:t>24</w:t>
                      </w:r>
                      <w:r>
                        <w:fldChar w:fldCharType="end"/>
                      </w:r>
                    </w:ins>
                    <w:del w:id="998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4A4F76" w:rsidRDefault="004A4F76"/>
                  <w:p w14:paraId="5BEE56FF" w14:textId="772DF7E2" w:rsidR="004A4F76" w:rsidRPr="005A6EFD" w:rsidRDefault="004A4F76" w:rsidP="00A56BCA">
                    <w:pPr>
                      <w:pStyle w:val="Caption"/>
                      <w:jc w:val="center"/>
                      <w:rPr>
                        <w:noProof/>
                        <w:sz w:val="24"/>
                        <w:szCs w:val="24"/>
                      </w:rPr>
                    </w:pPr>
                    <w:ins w:id="9985" w:author="chaniaayulestari@outlook.com" w:date="2021-11-13T15:13:00Z">
                      <w:r>
                        <w:t xml:space="preserve">Gambar 3. </w:t>
                      </w:r>
                      <w:r>
                        <w:fldChar w:fldCharType="begin"/>
                      </w:r>
                      <w:r>
                        <w:instrText xml:space="preserve"> SEQ Gambar__3. \* ARABIC </w:instrText>
                      </w:r>
                    </w:ins>
                    <w:r>
                      <w:fldChar w:fldCharType="separate"/>
                    </w:r>
                    <w:ins w:id="9986" w:author="chaniaayulestari@outlook.com" w:date="2021-11-13T19:48:00Z">
                      <w:r>
                        <w:rPr>
                          <w:noProof/>
                        </w:rPr>
                        <w:t>70</w:t>
                      </w:r>
                    </w:ins>
                    <w:ins w:id="9987" w:author="chaniaayulestari@outlook.com" w:date="2021-11-13T15:13:00Z">
                      <w:r>
                        <w:fldChar w:fldCharType="end"/>
                      </w:r>
                      <w:r>
                        <w:t xml:space="preserve"> </w:t>
                      </w:r>
                      <w:r w:rsidRPr="00097E10">
                        <w:t xml:space="preserve">Perancangan Antarmuka </w:t>
                      </w:r>
                      <w:r>
                        <w:t>Profile Guru</w:t>
                      </w:r>
                    </w:ins>
                    <w:r>
                      <w:t xml:space="preserve">Gambar 3. </w:t>
                    </w:r>
                    <w:ins w:id="9988" w:author="chaniaayulestari@outlook.com" w:date="2021-11-13T13:45:00Z">
                      <w:r>
                        <w:fldChar w:fldCharType="begin"/>
                      </w:r>
                      <w:r>
                        <w:instrText xml:space="preserve"> SEQ Gambar_3. \* ARABIC </w:instrText>
                      </w:r>
                    </w:ins>
                    <w:r>
                      <w:fldChar w:fldCharType="separate"/>
                    </w:r>
                    <w:ins w:id="9989" w:author="chaniaayulestari@outlook.com" w:date="2021-11-13T13:45:00Z">
                      <w:r>
                        <w:rPr>
                          <w:noProof/>
                        </w:rPr>
                        <w:t>24</w:t>
                      </w:r>
                      <w:r>
                        <w:fldChar w:fldCharType="end"/>
                      </w:r>
                    </w:ins>
                    <w:del w:id="999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w:r>
      </w:del>
    </w:p>
    <w:p w14:paraId="39AF90BF" w14:textId="72D1A0AD" w:rsidR="00CF3937" w:rsidDel="00CF3937" w:rsidRDefault="00CF3937" w:rsidP="009E085A">
      <w:pPr>
        <w:rPr>
          <w:del w:id="9991"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9992"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672502BB" w:rsidR="00C60063" w:rsidRPr="00845F78" w:rsidRDefault="007A54E1" w:rsidP="00845F78">
      <w:pPr>
        <w:ind w:firstLine="426"/>
        <w:rPr>
          <w:rFonts w:eastAsia="Calibri"/>
        </w:rPr>
      </w:pPr>
      <w:ins w:id="9993" w:author="chaniaayulestari@outlook.com" w:date="2021-11-13T21:10:00Z">
        <w:r>
          <w:rPr>
            <w:noProof/>
          </w:rPr>
          <w:pict w14:anchorId="63CDC8F7">
            <v:shape id="_x0000_s2257" type="#_x0000_t202" style="position:absolute;left:0;text-align:left;margin-left:34pt;margin-top:195.5pt;width:328.9pt;height:.05pt;z-index:251761152;mso-position-horizontal-relative:text;mso-position-vertical-relative:text" stroked="f">
              <v:textbox style="mso-fit-shape-to-text:t" inset="0,0,0,0">
                <w:txbxContent>
                  <w:p w14:paraId="68A398AD" w14:textId="59ECF5D0" w:rsidR="004A4F76" w:rsidRPr="00610982" w:rsidRDefault="004A4F76">
                    <w:pPr>
                      <w:pStyle w:val="Caption"/>
                      <w:jc w:val="center"/>
                      <w:rPr>
                        <w:noProof/>
                      </w:rPr>
                      <w:pPrChange w:id="9994" w:author="chaniaayulestari@outlook.com" w:date="2021-11-13T21:10:00Z">
                        <w:pPr>
                          <w:ind w:firstLine="426"/>
                        </w:pPr>
                      </w:pPrChange>
                    </w:pPr>
                    <w:bookmarkStart w:id="9995" w:name="_Toc87731494"/>
                    <w:ins w:id="9996" w:author="chaniaayulestari@outlook.com" w:date="2021-11-13T21:10:00Z">
                      <w:r>
                        <w:t xml:space="preserve">Gambar 3. </w:t>
                      </w:r>
                      <w:r>
                        <w:fldChar w:fldCharType="begin"/>
                      </w:r>
                      <w:r>
                        <w:instrText xml:space="preserve"> SEQ Gambar___3. \* ARABIC </w:instrText>
                      </w:r>
                    </w:ins>
                    <w:r>
                      <w:fldChar w:fldCharType="separate"/>
                    </w:r>
                    <w:ins w:id="9997" w:author="Rafi Aziizi" w:date="2021-11-14T10:19:00Z">
                      <w:r>
                        <w:rPr>
                          <w:noProof/>
                        </w:rPr>
                        <w:t>62</w:t>
                      </w:r>
                    </w:ins>
                    <w:ins w:id="9998" w:author="chaniaayulestari@outlook.com" w:date="2021-11-13T21:25:00Z">
                      <w:del w:id="9999" w:author="Rafi Aziizi" w:date="2021-11-14T09:53:00Z">
                        <w:r w:rsidDel="00590A19">
                          <w:rPr>
                            <w:noProof/>
                          </w:rPr>
                          <w:delText>59</w:delText>
                        </w:r>
                      </w:del>
                    </w:ins>
                    <w:ins w:id="10000" w:author="chaniaayulestari@outlook.com" w:date="2021-11-13T21:10:00Z">
                      <w:r>
                        <w:fldChar w:fldCharType="end"/>
                      </w:r>
                      <w:r>
                        <w:t xml:space="preserve"> Perancangan Profile Guru</w:t>
                      </w:r>
                    </w:ins>
                    <w:bookmarkEnd w:id="9995"/>
                  </w:p>
                </w:txbxContent>
              </v:textbox>
            </v:shape>
          </w:pict>
        </w:r>
      </w:ins>
      <w:r w:rsidR="00CF3937">
        <w:rPr>
          <w:noProof/>
        </w:rPr>
        <w:drawing>
          <wp:anchor distT="0" distB="0" distL="114300" distR="114300" simplePos="0" relativeHeight="251509248" behindDoc="1" locked="0" layoutInCell="1" allowOverlap="1" wp14:anchorId="1C02A98B" wp14:editId="6DBFAE84">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CBA52F6" w:rsidR="00A56BCA" w:rsidRDefault="007A54E1" w:rsidP="009E085A">
      <w:pPr>
        <w:jc w:val="center"/>
      </w:pPr>
      <w:del w:id="10001" w:author="chaniaayulestari@outlook.com" w:date="2021-11-13T14:26:00Z">
        <w:r>
          <w:rPr>
            <w:noProof/>
          </w:rPr>
          <w:pict w14:anchorId="6C4ACD7E">
            <v:shape id="Text Box 101" o:spid="_x0000_s2122" type="#_x0000_t202" style="position:absolute;left:0;text-align:left;margin-left:0;margin-top:21.15pt;width:320.65pt;height:.05pt;z-index:-251657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i3MQIAAGk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" stroked="f">
              <v:textbox style="mso-fit-shape-to-text:t" inset="0,0,0,0">
                <w:txbxContent>
                  <w:p w14:paraId="7F0C9C3D" w14:textId="1F00F652" w:rsidR="004A4F76" w:rsidRPr="008F05DB" w:rsidRDefault="004A4F76" w:rsidP="00A56BCA">
                    <w:pPr>
                      <w:pStyle w:val="Caption"/>
                      <w:jc w:val="center"/>
                      <w:rPr>
                        <w:noProof/>
                        <w:sz w:val="24"/>
                        <w:szCs w:val="24"/>
                      </w:rPr>
                    </w:pPr>
                    <w:r>
                      <w:t xml:space="preserve">Gambar 3. </w:t>
                    </w:r>
                    <w:ins w:id="10002" w:author="chaniaayulestari@outlook.com" w:date="2021-11-13T13:45:00Z">
                      <w:r>
                        <w:fldChar w:fldCharType="begin"/>
                      </w:r>
                      <w:r>
                        <w:instrText xml:space="preserve"> SEQ Gambar_3. \* ARABIC </w:instrText>
                      </w:r>
                    </w:ins>
                    <w:r>
                      <w:fldChar w:fldCharType="separate"/>
                    </w:r>
                    <w:ins w:id="10003" w:author="chaniaayulestari@outlook.com" w:date="2021-11-13T13:45:00Z">
                      <w:r>
                        <w:rPr>
                          <w:noProof/>
                        </w:rPr>
                        <w:t>25</w:t>
                      </w:r>
                      <w:r>
                        <w:fldChar w:fldCharType="end"/>
                      </w:r>
                    </w:ins>
                    <w:del w:id="1000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4A4F76" w:rsidRDefault="004A4F76"/>
                  <w:p w14:paraId="171BECD8" w14:textId="2C20B91B" w:rsidR="004A4F76" w:rsidRPr="008F05DB" w:rsidRDefault="004A4F76" w:rsidP="00A56BCA">
                    <w:pPr>
                      <w:pStyle w:val="Caption"/>
                      <w:jc w:val="center"/>
                      <w:rPr>
                        <w:noProof/>
                        <w:sz w:val="24"/>
                        <w:szCs w:val="24"/>
                      </w:rPr>
                    </w:pPr>
                    <w:ins w:id="10005" w:author="chaniaayulestari@outlook.com" w:date="2021-11-13T15:14:00Z">
                      <w:r>
                        <w:t xml:space="preserve">Gambar 3. </w:t>
                      </w:r>
                      <w:r>
                        <w:fldChar w:fldCharType="begin"/>
                      </w:r>
                      <w:r>
                        <w:instrText xml:space="preserve"> SEQ Gambar__3. \* ARABIC </w:instrText>
                      </w:r>
                    </w:ins>
                    <w:r>
                      <w:fldChar w:fldCharType="separate"/>
                    </w:r>
                    <w:ins w:id="10006" w:author="chaniaayulestari@outlook.com" w:date="2021-11-13T19:48:00Z">
                      <w:r>
                        <w:rPr>
                          <w:noProof/>
                        </w:rPr>
                        <w:t>71</w:t>
                      </w:r>
                    </w:ins>
                    <w:ins w:id="10007" w:author="chaniaayulestari@outlook.com" w:date="2021-11-13T15:14:00Z">
                      <w:r>
                        <w:fldChar w:fldCharType="end"/>
                      </w:r>
                      <w:r>
                        <w:t xml:space="preserve"> </w:t>
                      </w:r>
                      <w:r w:rsidRPr="007D3577">
                        <w:t xml:space="preserve">Perancangan Antarmuka </w:t>
                      </w:r>
                      <w:r>
                        <w:t>Data Admin</w:t>
                      </w:r>
                    </w:ins>
                    <w:r>
                      <w:t xml:space="preserve">Gambar 3. </w:t>
                    </w:r>
                    <w:ins w:id="10008" w:author="chaniaayulestari@outlook.com" w:date="2021-11-13T13:45:00Z">
                      <w:r>
                        <w:fldChar w:fldCharType="begin"/>
                      </w:r>
                      <w:r>
                        <w:instrText xml:space="preserve"> SEQ Gambar_3. \* ARABIC </w:instrText>
                      </w:r>
                    </w:ins>
                    <w:r>
                      <w:fldChar w:fldCharType="separate"/>
                    </w:r>
                    <w:ins w:id="10009" w:author="chaniaayulestari@outlook.com" w:date="2021-11-13T13:45:00Z">
                      <w:r>
                        <w:rPr>
                          <w:noProof/>
                        </w:rPr>
                        <w:t>25</w:t>
                      </w:r>
                      <w:r>
                        <w:fldChar w:fldCharType="end"/>
                      </w:r>
                    </w:ins>
                    <w:del w:id="1001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w:r>
      </w:del>
    </w:p>
    <w:p w14:paraId="7F1ADCCC" w14:textId="46E46CE9" w:rsidR="00D3729B" w:rsidRDefault="00B937F2" w:rsidP="00B937F2">
      <w:pPr>
        <w:tabs>
          <w:tab w:val="left" w:pos="3307"/>
          <w:tab w:val="center" w:pos="3968"/>
        </w:tabs>
        <w:jc w:val="left"/>
        <w:rPr>
          <w:ins w:id="10011"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0012"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0013"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10014"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33A22035" w:rsidR="00A56BCA" w:rsidRDefault="007A54E1" w:rsidP="009E085A">
      <w:pPr>
        <w:jc w:val="center"/>
      </w:pPr>
      <w:ins w:id="10015" w:author="chaniaayulestari@outlook.com" w:date="2021-11-13T15:14:00Z">
        <w:del w:id="10016" w:author="Rafi Aziizi" w:date="2021-11-14T10:19:00Z">
          <w:r>
            <w:rPr>
              <w:noProof/>
            </w:rPr>
            <w:pict w14:anchorId="5F7FDCD3">
              <v:shape id="Text Box 337" o:spid="_x0000_s2121" type="#_x0000_t202" style="position:absolute;left:0;text-align:left;margin-left:34pt;margin-top:193.55pt;width:328.9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" stroked="f">
                <v:textbox style="mso-fit-shape-to-text:t" inset="0,0,0,0">
                  <w:txbxContent>
                    <w:p w14:paraId="3257F40C" w14:textId="529E7968" w:rsidR="004A4F76" w:rsidRPr="00287617" w:rsidRDefault="004A4F76">
                      <w:pPr>
                        <w:pStyle w:val="Caption"/>
                        <w:jc w:val="center"/>
                        <w:rPr>
                          <w:noProof/>
                        </w:rPr>
                        <w:pPrChange w:id="10017" w:author="chaniaayulestari@outlook.com" w:date="2021-11-13T15:14:00Z">
                          <w:pPr>
                            <w:jc w:val="center"/>
                          </w:pPr>
                        </w:pPrChange>
                      </w:pPr>
                      <w:bookmarkStart w:id="10018" w:name="_Toc87729232"/>
                      <w:ins w:id="10019" w:author="chaniaayulestari@outlook.com" w:date="2021-11-13T15:14:00Z">
                        <w:r>
                          <w:t xml:space="preserve">Gambar 3. </w:t>
                        </w:r>
                        <w:r>
                          <w:fldChar w:fldCharType="begin"/>
                        </w:r>
                        <w:r>
                          <w:instrText xml:space="preserve"> SEQ Gambar__3. \* ARABIC </w:instrText>
                        </w:r>
                      </w:ins>
                      <w:r>
                        <w:fldChar w:fldCharType="separate"/>
                      </w:r>
                      <w:ins w:id="10020" w:author="chaniaayulestari@outlook.com" w:date="2021-11-13T19:48:00Z">
                        <w:r>
                          <w:rPr>
                            <w:noProof/>
                          </w:rPr>
                          <w:t>71</w:t>
                        </w:r>
                      </w:ins>
                      <w:ins w:id="10021" w:author="chaniaayulestari@outlook.com" w:date="2021-11-13T15:14:00Z">
                        <w:r>
                          <w:fldChar w:fldCharType="end"/>
                        </w:r>
                        <w:r>
                          <w:t xml:space="preserve"> </w:t>
                        </w:r>
                        <w:r w:rsidRPr="007D3577">
                          <w:t xml:space="preserve">Perancangan Antarmuka </w:t>
                        </w:r>
                        <w:r>
                          <w:t>Data Admin</w:t>
                        </w:r>
                      </w:ins>
                    </w:p>
                    <w:p w14:paraId="733A3FEE" w14:textId="77777777" w:rsidR="004A4F76" w:rsidRDefault="004A4F76"/>
                    <w:p w14:paraId="0CE49BB3" w14:textId="1CB389EB" w:rsidR="004A4F76" w:rsidRPr="00287617" w:rsidRDefault="004A4F76">
                      <w:pPr>
                        <w:pStyle w:val="Caption"/>
                        <w:jc w:val="center"/>
                        <w:rPr>
                          <w:noProof/>
                        </w:rPr>
                        <w:pPrChange w:id="10022" w:author="chaniaayulestari@outlook.com" w:date="2021-11-13T15:14:00Z">
                          <w:pPr>
                            <w:jc w:val="center"/>
                          </w:pPr>
                        </w:pPrChange>
                      </w:pPr>
                      <w:ins w:id="10023" w:author="chaniaayulestari@outlook.com" w:date="2021-11-13T15:14:00Z">
                        <w:r>
                          <w:t xml:space="preserve">Gambar 3. </w:t>
                        </w:r>
                        <w:r>
                          <w:fldChar w:fldCharType="begin"/>
                        </w:r>
                        <w:r>
                          <w:instrText xml:space="preserve"> SEQ Gambar__3. \* ARABIC </w:instrText>
                        </w:r>
                      </w:ins>
                      <w:r>
                        <w:fldChar w:fldCharType="separate"/>
                      </w:r>
                      <w:ins w:id="10024" w:author="chaniaayulestari@outlook.com" w:date="2021-11-13T19:48:00Z">
                        <w:r>
                          <w:rPr>
                            <w:noProof/>
                          </w:rPr>
                          <w:t>71</w:t>
                        </w:r>
                      </w:ins>
                      <w:ins w:id="10025" w:author="chaniaayulestari@outlook.com" w:date="2021-11-13T15:14:00Z">
                        <w:r>
                          <w:fldChar w:fldCharType="end"/>
                        </w:r>
                        <w:r>
                          <w:t xml:space="preserve"> </w:t>
                        </w:r>
                        <w:r w:rsidRPr="007D3577">
                          <w:t xml:space="preserve">Perancangan Antarmuka </w:t>
                        </w:r>
                        <w:r>
                          <w:t>Data Admin</w:t>
                        </w:r>
                      </w:ins>
                      <w:bookmarkEnd w:id="10018"/>
                    </w:p>
                  </w:txbxContent>
                </v:textbox>
              </v:shape>
            </w:pict>
          </w:r>
        </w:del>
      </w:ins>
      <w:ins w:id="10026" w:author="Rafi Aziizi" w:date="2021-11-14T10:19:00Z">
        <w:r>
          <w:rPr>
            <w:noProof/>
          </w:rPr>
          <w:pict w14:anchorId="3AB8C41B">
            <v:shape id="_x0000_s2318" type="#_x0000_t202" style="position:absolute;left:0;text-align:left;margin-left:34pt;margin-top:193.55pt;width:328.9pt;height:.05pt;z-index:251777536;mso-position-horizontal-relative:text;mso-position-vertical-relative:text" stroked="f">
              <v:textbox style="mso-fit-shape-to-text:t" inset="0,0,0,0">
                <w:txbxContent>
                  <w:p w14:paraId="5D482436" w14:textId="2C79F431" w:rsidR="004A4F76" w:rsidRPr="00872EE9" w:rsidRDefault="004A4F76">
                    <w:pPr>
                      <w:pStyle w:val="Caption"/>
                      <w:jc w:val="center"/>
                      <w:rPr>
                        <w:noProof/>
                      </w:rPr>
                      <w:pPrChange w:id="10027" w:author="Rafi Aziizi" w:date="2021-11-14T10:19:00Z">
                        <w:pPr>
                          <w:jc w:val="center"/>
                        </w:pPr>
                      </w:pPrChange>
                    </w:pPr>
                    <w:ins w:id="10028" w:author="Rafi Aziizi" w:date="2021-11-14T10:19:00Z">
                      <w:r>
                        <w:t xml:space="preserve">Gambar   3. </w:t>
                      </w:r>
                      <w:r>
                        <w:fldChar w:fldCharType="begin"/>
                      </w:r>
                      <w:r>
                        <w:instrText xml:space="preserve"> SEQ Gambar___3. \* ARABIC </w:instrText>
                      </w:r>
                    </w:ins>
                    <w:r>
                      <w:fldChar w:fldCharType="separate"/>
                    </w:r>
                    <w:ins w:id="10029" w:author="Rafi Aziizi" w:date="2021-11-14T10:19:00Z">
                      <w:r>
                        <w:rPr>
                          <w:noProof/>
                        </w:rPr>
                        <w:t>63</w:t>
                      </w:r>
                      <w:r>
                        <w:fldChar w:fldCharType="end"/>
                      </w:r>
                      <w:r>
                        <w:t xml:space="preserve"> </w:t>
                      </w:r>
                    </w:ins>
                    <w:ins w:id="10030" w:author="Rafi Aziizi" w:date="2021-11-14T10:20:00Z">
                      <w:r>
                        <w:t>Perancangan Data Admin</w:t>
                      </w:r>
                    </w:ins>
                  </w:p>
                </w:txbxContent>
              </v:textbox>
            </v:shape>
          </w:pict>
        </w:r>
      </w:ins>
      <w:r w:rsidR="00436D78">
        <w:rPr>
          <w:noProof/>
        </w:rPr>
        <w:drawing>
          <wp:inline distT="0" distB="0" distL="0" distR="0" wp14:anchorId="7D1D9429" wp14:editId="6D96FA55">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0031" w:author="Rafi Aziizi" w:date="2021-11-14T10:20:00Z"/>
        </w:rPr>
      </w:pPr>
    </w:p>
    <w:p w14:paraId="522CBEF0" w14:textId="6A4FBD28" w:rsidR="00DE13F7" w:rsidDel="00ED47C8" w:rsidRDefault="00DE13F7" w:rsidP="009E085A">
      <w:pPr>
        <w:jc w:val="center"/>
        <w:rPr>
          <w:del w:id="10032" w:author="Rafi Aziizi" w:date="2021-11-14T10:20:00Z"/>
        </w:rPr>
      </w:pPr>
    </w:p>
    <w:p w14:paraId="1018A94F" w14:textId="30A38DEF" w:rsidR="00A56BCA" w:rsidDel="00ED47C8" w:rsidRDefault="00A56BCA" w:rsidP="009E085A">
      <w:pPr>
        <w:jc w:val="center"/>
        <w:rPr>
          <w:del w:id="10033" w:author="Rafi Aziizi" w:date="2021-11-14T10:20:00Z"/>
        </w:rPr>
      </w:pPr>
    </w:p>
    <w:p w14:paraId="0D88CB17" w14:textId="53E3ECD9" w:rsidR="00A56BCA" w:rsidDel="00ED47C8" w:rsidRDefault="00A56BCA" w:rsidP="009E085A">
      <w:pPr>
        <w:jc w:val="center"/>
        <w:rPr>
          <w:del w:id="10034" w:author="Rafi Aziizi" w:date="2021-11-14T10:20:00Z"/>
        </w:rPr>
      </w:pPr>
    </w:p>
    <w:p w14:paraId="6A022336" w14:textId="6F0DBB69" w:rsidR="00A56BCA" w:rsidDel="00ED47C8" w:rsidRDefault="00A56BCA" w:rsidP="009E085A">
      <w:pPr>
        <w:jc w:val="center"/>
        <w:rPr>
          <w:del w:id="10035" w:author="Rafi Aziizi" w:date="2021-11-14T10:20:00Z"/>
        </w:rPr>
      </w:pPr>
    </w:p>
    <w:p w14:paraId="7E3C0C9C" w14:textId="77777777" w:rsidR="00B937F2" w:rsidDel="00ED47C8" w:rsidRDefault="00B937F2" w:rsidP="009E085A">
      <w:pPr>
        <w:jc w:val="center"/>
        <w:rPr>
          <w:del w:id="10036" w:author="Rafi Aziizi" w:date="2021-11-14T10:20:00Z"/>
        </w:rPr>
      </w:pPr>
    </w:p>
    <w:p w14:paraId="414DEA3A" w14:textId="77777777" w:rsidR="00B937F2" w:rsidDel="00ED47C8" w:rsidRDefault="00B937F2" w:rsidP="009E085A">
      <w:pPr>
        <w:jc w:val="center"/>
        <w:rPr>
          <w:del w:id="10037" w:author="Rafi Aziizi" w:date="2021-11-14T10:20:00Z"/>
        </w:rPr>
      </w:pPr>
    </w:p>
    <w:p w14:paraId="054B4562" w14:textId="77777777" w:rsidR="00B937F2" w:rsidDel="00ED47C8" w:rsidRDefault="00B937F2" w:rsidP="009E085A">
      <w:pPr>
        <w:jc w:val="center"/>
        <w:rPr>
          <w:del w:id="10038" w:author="Rafi Aziizi" w:date="2021-11-14T10:20:00Z"/>
        </w:rPr>
      </w:pPr>
    </w:p>
    <w:p w14:paraId="7CDBA174" w14:textId="63358625" w:rsidR="00A56BCA" w:rsidRDefault="007A54E1">
      <w:pPr>
        <w:pPrChange w:id="10039" w:author="Rafi Aziizi" w:date="2021-11-14T10:20:00Z">
          <w:pPr>
            <w:jc w:val="center"/>
          </w:pPr>
        </w:pPrChange>
      </w:pPr>
      <w:del w:id="10040" w:author="chaniaayulestari@outlook.com" w:date="2021-11-13T14:26:00Z">
        <w:r>
          <w:rPr>
            <w:noProof/>
          </w:rPr>
          <w:pict w14:anchorId="7F14FCDC">
            <v:shape id="Text Box 102" o:spid="_x0000_s2120"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AgMQIAAGkEAAAOAAAAZHJzL2Uyb0RvYy54bWysVFFv2yAQfp+0/4B4X+xkXdZacaosVaZJ&#10;VVspmfpMMI6RgGNAYme/fge2067b07QXfNwdB9/33Xlx22lFTsJ5Caak00lOiTAcKmkOJf2+23y4&#10;ps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V/nVzfX8MyUcY/OP&#10;n2KN7OWodT58FaBJNErqULzEKTvd+9CnjinxJg9KVhupVNzEwFo5cmIodNvIIIbiv2UpE3MNxFN9&#10;wejJIr4eR7RCt+8SIzcXk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1+9QIDECAABpBAAADgAAAAAAAAAAAAAAAAAuAgAA&#10;ZHJzL2Uyb0RvYy54bWxQSwECLQAUAAYACAAAACEAMtU2UdwAAAAEAQAADwAAAAAAAAAAAAAAAACL&#10;BAAAZHJzL2Rvd25yZXYueG1sUEsFBgAAAAAEAAQA8wAAAJQFAAAAAA==&#10;" stroked="f">
              <v:textbox style="mso-next-textbox:#Text Box 102;mso-fit-shape-to-text:t" inset="0,0,0,0">
                <w:txbxContent>
                  <w:p w14:paraId="49131FB9" w14:textId="655B14C8" w:rsidR="004A4F76" w:rsidRPr="002828D8" w:rsidRDefault="004A4F76" w:rsidP="00A56BCA">
                    <w:pPr>
                      <w:pStyle w:val="Caption"/>
                      <w:jc w:val="center"/>
                      <w:rPr>
                        <w:noProof/>
                        <w:sz w:val="24"/>
                        <w:szCs w:val="24"/>
                      </w:rPr>
                    </w:pPr>
                    <w:r>
                      <w:t xml:space="preserve">Gambar 3. </w:t>
                    </w:r>
                    <w:ins w:id="10041" w:author="chaniaayulestari@outlook.com" w:date="2021-11-13T13:45:00Z">
                      <w:r>
                        <w:fldChar w:fldCharType="begin"/>
                      </w:r>
                      <w:r>
                        <w:instrText xml:space="preserve"> SEQ Gambar_3. \* ARABIC </w:instrText>
                      </w:r>
                    </w:ins>
                    <w:r>
                      <w:fldChar w:fldCharType="separate"/>
                    </w:r>
                    <w:ins w:id="10042" w:author="chaniaayulestari@outlook.com" w:date="2021-11-13T13:45:00Z">
                      <w:r>
                        <w:rPr>
                          <w:noProof/>
                        </w:rPr>
                        <w:t>26</w:t>
                      </w:r>
                      <w:r>
                        <w:fldChar w:fldCharType="end"/>
                      </w:r>
                    </w:ins>
                    <w:del w:id="100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4A4F76" w:rsidRDefault="004A4F76"/>
                  <w:p w14:paraId="529E7F98" w14:textId="1D0BA177" w:rsidR="004A4F76" w:rsidRPr="002828D8" w:rsidRDefault="004A4F76" w:rsidP="00A56BCA">
                    <w:pPr>
                      <w:pStyle w:val="Caption"/>
                      <w:jc w:val="center"/>
                      <w:rPr>
                        <w:noProof/>
                        <w:sz w:val="24"/>
                        <w:szCs w:val="24"/>
                      </w:rPr>
                    </w:pPr>
                    <w:r>
                      <w:t xml:space="preserve">Gambar 3. </w:t>
                    </w:r>
                    <w:ins w:id="10044" w:author="chaniaayulestari@outlook.com" w:date="2021-11-13T13:45:00Z">
                      <w:r>
                        <w:fldChar w:fldCharType="begin"/>
                      </w:r>
                      <w:r>
                        <w:instrText xml:space="preserve"> SEQ Gambar_3. \* ARABIC </w:instrText>
                      </w:r>
                    </w:ins>
                    <w:r>
                      <w:fldChar w:fldCharType="separate"/>
                    </w:r>
                    <w:ins w:id="10045" w:author="chaniaayulestari@outlook.com" w:date="2021-11-13T13:45:00Z">
                      <w:r>
                        <w:rPr>
                          <w:noProof/>
                        </w:rPr>
                        <w:t>26</w:t>
                      </w:r>
                      <w:r>
                        <w:fldChar w:fldCharType="end"/>
                      </w:r>
                    </w:ins>
                    <w:del w:id="100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3530D76A" w:rsidR="005516E7" w:rsidDel="007E3876" w:rsidRDefault="007A54E1" w:rsidP="00B937F2">
      <w:pPr>
        <w:pStyle w:val="ListParagraph"/>
        <w:ind w:left="426"/>
        <w:rPr>
          <w:del w:id="10047" w:author="chaniaayulestari@outlook.com" w:date="2021-11-13T14:26:00Z"/>
          <w:rFonts w:eastAsia="Calibri"/>
          <w:b/>
          <w:bCs/>
        </w:rPr>
      </w:pPr>
      <w:del w:id="10048" w:author="chaniaayulestari@outlook.com" w:date="2021-11-13T14:26:00Z">
        <w:r>
          <w:rPr>
            <w:noProof/>
          </w:rPr>
          <w:pict w14:anchorId="623F65CA">
            <v:shape id="Text Box 287" o:spid="_x0000_s2119" type="#_x0000_t202" style="position:absolute;left:0;text-align:left;margin-left:31.35pt;margin-top:196.9pt;width:337.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n/MAIAAGk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P0xef8wAgAAaQQAAA4AAAAAAAAAAAAAAAAA&#10;LgIAAGRycy9lMm9Eb2MueG1sUEsBAi0AFAAGAAgAAAAhAG6oqfbhAAAACgEAAA8AAAAAAAAAAAAA&#10;AAAAigQAAGRycy9kb3ducmV2LnhtbFBLBQYAAAAABAAEAPMAAACYBQAAAAA=&#10;" stroked="f">
              <v:textbox style="mso-fit-shape-to-text:t" inset="0,0,0,0">
                <w:txbxContent>
                  <w:p w14:paraId="5BF932DA" w14:textId="4247A468" w:rsidR="004A4F76" w:rsidRPr="00F6449D" w:rsidRDefault="004A4F76" w:rsidP="005516E7">
                    <w:pPr>
                      <w:pStyle w:val="Caption"/>
                      <w:jc w:val="center"/>
                      <w:rPr>
                        <w:noProof/>
                        <w:sz w:val="24"/>
                        <w:szCs w:val="24"/>
                      </w:rPr>
                    </w:pPr>
                    <w:r>
                      <w:t xml:space="preserve">Gambar 3. </w:t>
                    </w:r>
                    <w:ins w:id="10049" w:author="chaniaayulestari@outlook.com" w:date="2021-11-13T13:45:00Z">
                      <w:r>
                        <w:fldChar w:fldCharType="begin"/>
                      </w:r>
                      <w:r>
                        <w:instrText xml:space="preserve"> SEQ Gambar_3. \* ARABIC </w:instrText>
                      </w:r>
                    </w:ins>
                    <w:r>
                      <w:fldChar w:fldCharType="separate"/>
                    </w:r>
                    <w:ins w:id="10050" w:author="chaniaayulestari@outlook.com" w:date="2021-11-13T13:45:00Z">
                      <w:r>
                        <w:rPr>
                          <w:noProof/>
                        </w:rPr>
                        <w:t>27</w:t>
                      </w:r>
                      <w:r>
                        <w:fldChar w:fldCharType="end"/>
                      </w:r>
                    </w:ins>
                    <w:del w:id="100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4A4F76" w:rsidRDefault="004A4F76"/>
                  <w:p w14:paraId="0B70B2F2" w14:textId="3B213B5B" w:rsidR="004A4F76" w:rsidRPr="00F6449D" w:rsidRDefault="004A4F76" w:rsidP="005516E7">
                    <w:pPr>
                      <w:pStyle w:val="Caption"/>
                      <w:jc w:val="center"/>
                      <w:rPr>
                        <w:noProof/>
                        <w:sz w:val="24"/>
                        <w:szCs w:val="24"/>
                      </w:rPr>
                    </w:pPr>
                    <w:r>
                      <w:t xml:space="preserve">Gambar 3. </w:t>
                    </w:r>
                    <w:ins w:id="10052" w:author="chaniaayulestari@outlook.com" w:date="2021-11-13T13:45:00Z">
                      <w:r>
                        <w:fldChar w:fldCharType="begin"/>
                      </w:r>
                      <w:r>
                        <w:instrText xml:space="preserve"> SEQ Gambar_3. \* ARABIC </w:instrText>
                      </w:r>
                    </w:ins>
                    <w:r>
                      <w:fldChar w:fldCharType="separate"/>
                    </w:r>
                    <w:ins w:id="10053" w:author="chaniaayulestari@outlook.com" w:date="2021-11-13T13:45:00Z">
                      <w:r>
                        <w:rPr>
                          <w:noProof/>
                        </w:rPr>
                        <w:t>27</w:t>
                      </w:r>
                      <w:r>
                        <w:fldChar w:fldCharType="end"/>
                      </w:r>
                    </w:ins>
                    <w:del w:id="1005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w:r>
      </w:del>
    </w:p>
    <w:p w14:paraId="3028FB59" w14:textId="1749E3A1" w:rsidR="00B937F2" w:rsidDel="00C1342F" w:rsidRDefault="00B937F2">
      <w:pPr>
        <w:rPr>
          <w:del w:id="10055" w:author="chaniaayulestari@outlook.com" w:date="2021-11-13T14:26:00Z"/>
          <w:rFonts w:eastAsia="Calibri"/>
          <w:b/>
          <w:bCs/>
        </w:rPr>
        <w:pPrChange w:id="10056" w:author="chaniaayulestari@outlook.com" w:date="2021-11-13T14:26:00Z">
          <w:pPr>
            <w:pStyle w:val="ListParagraph"/>
            <w:ind w:left="426"/>
          </w:pPr>
        </w:pPrChange>
      </w:pPr>
    </w:p>
    <w:p w14:paraId="66C00FC6" w14:textId="516179B4" w:rsidR="005516E7" w:rsidDel="00ED47C8" w:rsidRDefault="007A54E1" w:rsidP="00B937F2">
      <w:pPr>
        <w:pStyle w:val="ListParagraph"/>
        <w:ind w:left="426"/>
        <w:rPr>
          <w:del w:id="10057" w:author="Rafi Aziizi" w:date="2021-11-14T10:20:00Z"/>
          <w:rFonts w:eastAsia="Calibri"/>
          <w:b/>
          <w:bCs/>
        </w:rPr>
      </w:pPr>
      <w:del w:id="10058" w:author="chaniaayulestari@outlook.com" w:date="2021-11-13T14:26:00Z">
        <w:r>
          <w:rPr>
            <w:noProof/>
          </w:rPr>
          <w:pict w14:anchorId="061D9FEF">
            <v:shape id="Text Box 302" o:spid="_x0000_s2118" type="#_x0000_t202" style="position:absolute;left:0;text-align:left;margin-left:33.2pt;margin-top:191.55pt;width:328.9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" stroked="f">
              <v:textbox style="mso-fit-shape-to-text:t" inset="0,0,0,0">
                <w:txbxContent>
                  <w:p w14:paraId="0F3ADF7C" w14:textId="2166EED9" w:rsidR="004A4F76" w:rsidRPr="00B03FA0" w:rsidRDefault="004A4F76" w:rsidP="003748F7">
                    <w:pPr>
                      <w:pStyle w:val="Caption"/>
                      <w:jc w:val="center"/>
                      <w:rPr>
                        <w:noProof/>
                        <w:sz w:val="24"/>
                        <w:szCs w:val="24"/>
                      </w:rPr>
                    </w:pPr>
                    <w:r>
                      <w:t xml:space="preserve">Gambar 3. </w:t>
                    </w:r>
                    <w:ins w:id="10059" w:author="chaniaayulestari@outlook.com" w:date="2021-11-13T13:45:00Z">
                      <w:r>
                        <w:fldChar w:fldCharType="begin"/>
                      </w:r>
                      <w:r>
                        <w:instrText xml:space="preserve"> SEQ Gambar_3. \* ARABIC </w:instrText>
                      </w:r>
                    </w:ins>
                    <w:r>
                      <w:fldChar w:fldCharType="separate"/>
                    </w:r>
                    <w:ins w:id="10060" w:author="chaniaayulestari@outlook.com" w:date="2021-11-13T13:45:00Z">
                      <w:r>
                        <w:rPr>
                          <w:noProof/>
                        </w:rPr>
                        <w:t>28</w:t>
                      </w:r>
                      <w:r>
                        <w:fldChar w:fldCharType="end"/>
                      </w:r>
                    </w:ins>
                    <w:del w:id="100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4A4F76" w:rsidRDefault="004A4F76"/>
                  <w:p w14:paraId="75C0D33A" w14:textId="686E9550" w:rsidR="004A4F76" w:rsidRPr="00B03FA0" w:rsidRDefault="004A4F76" w:rsidP="003748F7">
                    <w:pPr>
                      <w:pStyle w:val="Caption"/>
                      <w:jc w:val="center"/>
                      <w:rPr>
                        <w:noProof/>
                        <w:sz w:val="24"/>
                        <w:szCs w:val="24"/>
                      </w:rPr>
                    </w:pPr>
                    <w:ins w:id="10062" w:author="chaniaayulestari@outlook.com" w:date="2021-11-13T15:16:00Z">
                      <w:r>
                        <w:t xml:space="preserve">Gambar 3. </w:t>
                      </w:r>
                      <w:r>
                        <w:fldChar w:fldCharType="begin"/>
                      </w:r>
                      <w:r>
                        <w:instrText xml:space="preserve"> SEQ Gambar__3. \* ARABIC </w:instrText>
                      </w:r>
                    </w:ins>
                    <w:r>
                      <w:fldChar w:fldCharType="separate"/>
                    </w:r>
                    <w:ins w:id="10063" w:author="chaniaayulestari@outlook.com" w:date="2021-11-13T19:48:00Z">
                      <w:r>
                        <w:rPr>
                          <w:noProof/>
                        </w:rPr>
                        <w:t>72</w:t>
                      </w:r>
                    </w:ins>
                    <w:ins w:id="10064" w:author="chaniaayulestari@outlook.com" w:date="2021-11-13T15:16:00Z">
                      <w:r>
                        <w:fldChar w:fldCharType="end"/>
                      </w:r>
                      <w:r>
                        <w:t xml:space="preserve"> </w:t>
                      </w:r>
                      <w:r w:rsidRPr="002F4995">
                        <w:t xml:space="preserve">Perancangan Antarmuka </w:t>
                      </w:r>
                      <w:r>
                        <w:t>Kelola Semester</w:t>
                      </w:r>
                    </w:ins>
                    <w:r>
                      <w:t xml:space="preserve">Gambar 3. </w:t>
                    </w:r>
                    <w:ins w:id="10065" w:author="chaniaayulestari@outlook.com" w:date="2021-11-13T13:45:00Z">
                      <w:r>
                        <w:fldChar w:fldCharType="begin"/>
                      </w:r>
                      <w:r>
                        <w:instrText xml:space="preserve"> SEQ Gambar_3. \* ARABIC </w:instrText>
                      </w:r>
                    </w:ins>
                    <w:r>
                      <w:fldChar w:fldCharType="separate"/>
                    </w:r>
                    <w:ins w:id="10066" w:author="chaniaayulestari@outlook.com" w:date="2021-11-13T13:45:00Z">
                      <w:r>
                        <w:rPr>
                          <w:noProof/>
                        </w:rPr>
                        <w:t>28</w:t>
                      </w:r>
                      <w:r>
                        <w:fldChar w:fldCharType="end"/>
                      </w:r>
                    </w:ins>
                    <w:del w:id="100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w:r>
      </w:del>
      <w:r w:rsidR="003748F7">
        <w:rPr>
          <w:noProof/>
        </w:rPr>
        <w:drawing>
          <wp:inline distT="0" distB="0" distL="0" distR="0" wp14:anchorId="314F396E" wp14:editId="540E7CC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0068" w:author="Rafi Aziizi" w:date="2021-11-14T10:20:00Z"/>
          <w:rFonts w:eastAsia="Calibri"/>
          <w:b/>
          <w:bCs/>
        </w:rPr>
      </w:pPr>
    </w:p>
    <w:p w14:paraId="7AC91421" w14:textId="0F162662" w:rsidR="005516E7" w:rsidDel="00ED47C8" w:rsidRDefault="005516E7" w:rsidP="00B937F2">
      <w:pPr>
        <w:pStyle w:val="ListParagraph"/>
        <w:ind w:left="426"/>
        <w:rPr>
          <w:del w:id="10069" w:author="Rafi Aziizi" w:date="2021-11-14T10:20:00Z"/>
          <w:rFonts w:eastAsia="Calibri"/>
          <w:b/>
          <w:bCs/>
        </w:rPr>
      </w:pPr>
    </w:p>
    <w:p w14:paraId="5FCB42C2" w14:textId="13CCFF6B" w:rsidR="005516E7" w:rsidDel="00ED47C8" w:rsidRDefault="005516E7" w:rsidP="00B937F2">
      <w:pPr>
        <w:pStyle w:val="ListParagraph"/>
        <w:ind w:left="426"/>
        <w:rPr>
          <w:del w:id="10070" w:author="Rafi Aziizi" w:date="2021-11-14T10:20:00Z"/>
          <w:rFonts w:eastAsia="Calibri"/>
          <w:b/>
          <w:bCs/>
        </w:rPr>
      </w:pPr>
    </w:p>
    <w:p w14:paraId="3A6F77C6" w14:textId="1168C926" w:rsidR="005516E7" w:rsidDel="00ED47C8" w:rsidRDefault="005516E7" w:rsidP="00B937F2">
      <w:pPr>
        <w:pStyle w:val="ListParagraph"/>
        <w:ind w:left="426"/>
        <w:rPr>
          <w:del w:id="10071" w:author="Rafi Aziizi" w:date="2021-11-14T10:20:00Z"/>
          <w:rFonts w:eastAsia="Calibri"/>
          <w:b/>
          <w:bCs/>
        </w:rPr>
      </w:pPr>
    </w:p>
    <w:p w14:paraId="7BF961BC" w14:textId="29276C93" w:rsidR="003748F7" w:rsidDel="00ED47C8" w:rsidRDefault="003748F7" w:rsidP="00B937F2">
      <w:pPr>
        <w:pStyle w:val="ListParagraph"/>
        <w:ind w:left="426"/>
        <w:rPr>
          <w:del w:id="10072" w:author="Rafi Aziizi" w:date="2021-11-14T10:20:00Z"/>
          <w:rFonts w:eastAsia="Calibri"/>
          <w:b/>
          <w:bCs/>
        </w:rPr>
      </w:pPr>
    </w:p>
    <w:p w14:paraId="687CFFDE" w14:textId="1E70D7E5" w:rsidR="003748F7" w:rsidDel="00ED47C8" w:rsidRDefault="003748F7" w:rsidP="00B937F2">
      <w:pPr>
        <w:pStyle w:val="ListParagraph"/>
        <w:ind w:left="426"/>
        <w:rPr>
          <w:del w:id="10073" w:author="Rafi Aziizi" w:date="2021-11-14T10:20:00Z"/>
          <w:rFonts w:eastAsia="Calibri"/>
          <w:b/>
          <w:bCs/>
        </w:rPr>
      </w:pPr>
    </w:p>
    <w:p w14:paraId="6A172369" w14:textId="14B66E54" w:rsidR="003748F7" w:rsidDel="00ED47C8" w:rsidRDefault="003748F7" w:rsidP="00B937F2">
      <w:pPr>
        <w:pStyle w:val="ListParagraph"/>
        <w:ind w:left="426"/>
        <w:rPr>
          <w:del w:id="10074"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2386BEB7" w:rsidR="003748F7" w:rsidRDefault="007A54E1" w:rsidP="00B937F2">
      <w:pPr>
        <w:pStyle w:val="ListParagraph"/>
        <w:ind w:left="426"/>
        <w:rPr>
          <w:rFonts w:eastAsia="Calibri"/>
          <w:b/>
          <w:bCs/>
        </w:rPr>
      </w:pPr>
      <w:ins w:id="10075" w:author="chaniaayulestari@outlook.com" w:date="2021-11-13T21:10:00Z">
        <w:r>
          <w:rPr>
            <w:noProof/>
          </w:rPr>
          <w:pict w14:anchorId="3BDE0773">
            <v:shape id="_x0000_s2258" type="#_x0000_t202" style="position:absolute;left:0;text-align:left;margin-left:23.05pt;margin-top:.5pt;width:328.9pt;height:11.95pt;z-index:251762176;mso-position-horizontal-relative:text;mso-position-vertical-relative:text" stroked="f">
              <v:textbox inset="0,0,0,0">
                <w:txbxContent>
                  <w:p w14:paraId="4FD08BA3" w14:textId="52D14425" w:rsidR="004A4F76" w:rsidRPr="0053657E" w:rsidRDefault="004A4F76">
                    <w:pPr>
                      <w:pStyle w:val="Caption"/>
                      <w:jc w:val="center"/>
                      <w:rPr>
                        <w:noProof/>
                      </w:rPr>
                      <w:pPrChange w:id="10076" w:author="chaniaayulestari@outlook.com" w:date="2021-11-13T21:10:00Z">
                        <w:pPr>
                          <w:pStyle w:val="ListParagraph"/>
                          <w:ind w:left="426"/>
                        </w:pPr>
                      </w:pPrChange>
                    </w:pPr>
                    <w:bookmarkStart w:id="10077" w:name="_Toc87731495"/>
                    <w:ins w:id="10078" w:author="chaniaayulestari@outlook.com" w:date="2021-11-13T21:10:00Z">
                      <w:r>
                        <w:t xml:space="preserve">Gambar 3. </w:t>
                      </w:r>
                      <w:r>
                        <w:fldChar w:fldCharType="begin"/>
                      </w:r>
                      <w:r>
                        <w:instrText xml:space="preserve"> SEQ Gambar___3. \* ARABIC </w:instrText>
                      </w:r>
                    </w:ins>
                    <w:r>
                      <w:fldChar w:fldCharType="separate"/>
                    </w:r>
                    <w:ins w:id="10079" w:author="Rafi Aziizi" w:date="2021-11-14T10:19:00Z">
                      <w:r>
                        <w:rPr>
                          <w:noProof/>
                        </w:rPr>
                        <w:t>64</w:t>
                      </w:r>
                    </w:ins>
                    <w:ins w:id="10080" w:author="chaniaayulestari@outlook.com" w:date="2021-11-13T21:25:00Z">
                      <w:del w:id="10081" w:author="Rafi Aziizi" w:date="2021-11-14T09:53:00Z">
                        <w:r w:rsidDel="00590A19">
                          <w:rPr>
                            <w:noProof/>
                          </w:rPr>
                          <w:delText>60</w:delText>
                        </w:r>
                      </w:del>
                    </w:ins>
                    <w:ins w:id="10082" w:author="chaniaayulestari@outlook.com" w:date="2021-11-13T21:10:00Z">
                      <w:r>
                        <w:fldChar w:fldCharType="end"/>
                      </w:r>
                      <w:r>
                        <w:t xml:space="preserve"> Perancangan Antarmuka Kelola Semester</w:t>
                      </w:r>
                    </w:ins>
                    <w:bookmarkEnd w:id="10077"/>
                  </w:p>
                </w:txbxContent>
              </v:textbox>
            </v:shape>
          </w:pic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7E027300" w:rsidR="00971251" w:rsidDel="00ED47C8" w:rsidRDefault="00971251" w:rsidP="00971251">
      <w:pPr>
        <w:pStyle w:val="ListParagraph"/>
        <w:ind w:left="0" w:firstLine="426"/>
        <w:rPr>
          <w:ins w:id="10083" w:author="chaniaayulestari@outlook.com" w:date="2021-11-13T21:10:00Z"/>
          <w:del w:id="10084" w:author="Rafi Aziizi" w:date="2021-11-14T10:20:00Z"/>
          <w:rFonts w:eastAsia="Calibri"/>
        </w:rPr>
      </w:pPr>
      <w:r>
        <w:rPr>
          <w:rFonts w:eastAsia="Calibri"/>
        </w:rPr>
        <w:lastRenderedPageBreak/>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drawing>
          <wp:anchor distT="0" distB="0" distL="114300" distR="114300" simplePos="0" relativeHeight="251510272" behindDoc="1" locked="0" layoutInCell="1" allowOverlap="1" wp14:anchorId="7CBB5D02" wp14:editId="4AD689EE">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27D6852B" w:rsidR="00A56BCA" w:rsidRDefault="007A54E1" w:rsidP="009E085A">
      <w:pPr>
        <w:jc w:val="center"/>
        <w:rPr>
          <w:b/>
          <w:bCs/>
        </w:rPr>
      </w:pPr>
      <w:ins w:id="10085" w:author="chaniaayulestari@outlook.com" w:date="2021-11-13T21:11:00Z">
        <w:r>
          <w:rPr>
            <w:noProof/>
          </w:rPr>
          <w:pict w14:anchorId="5FC4258C">
            <v:shape id="_x0000_s2259" type="#_x0000_t202" style="position:absolute;left:0;text-align:left;margin-left:34pt;margin-top:5.85pt;width:328.9pt;height:13.45pt;z-index:251763200;mso-position-horizontal-relative:text;mso-position-vertical-relative:text" stroked="f">
              <v:textbox inset="0,0,0,0">
                <w:txbxContent>
                  <w:p w14:paraId="02E14D1F" w14:textId="6AEDF2D6" w:rsidR="004A4F76" w:rsidRPr="001E7A63" w:rsidRDefault="004A4F76">
                    <w:pPr>
                      <w:pStyle w:val="Caption"/>
                      <w:jc w:val="center"/>
                      <w:rPr>
                        <w:noProof/>
                      </w:rPr>
                      <w:pPrChange w:id="10086" w:author="chaniaayulestari@outlook.com" w:date="2021-11-13T21:11:00Z">
                        <w:pPr>
                          <w:jc w:val="center"/>
                        </w:pPr>
                      </w:pPrChange>
                    </w:pPr>
                    <w:bookmarkStart w:id="10087" w:name="_Toc87731496"/>
                    <w:ins w:id="10088" w:author="chaniaayulestari@outlook.com" w:date="2021-11-13T21:11:00Z">
                      <w:r>
                        <w:t xml:space="preserve">Gambar 3. </w:t>
                      </w:r>
                      <w:r>
                        <w:fldChar w:fldCharType="begin"/>
                      </w:r>
                      <w:r>
                        <w:instrText xml:space="preserve"> SEQ Gambar___3. \* ARABIC </w:instrText>
                      </w:r>
                    </w:ins>
                    <w:r>
                      <w:fldChar w:fldCharType="separate"/>
                    </w:r>
                    <w:ins w:id="10089" w:author="Rafi Aziizi" w:date="2021-11-14T10:19:00Z">
                      <w:r>
                        <w:rPr>
                          <w:noProof/>
                        </w:rPr>
                        <w:t>65</w:t>
                      </w:r>
                    </w:ins>
                    <w:ins w:id="10090" w:author="chaniaayulestari@outlook.com" w:date="2021-11-13T21:25:00Z">
                      <w:del w:id="10091" w:author="Rafi Aziizi" w:date="2021-11-14T09:53:00Z">
                        <w:r w:rsidDel="00590A19">
                          <w:rPr>
                            <w:noProof/>
                          </w:rPr>
                          <w:delText>61</w:delText>
                        </w:r>
                      </w:del>
                    </w:ins>
                    <w:ins w:id="10092" w:author="chaniaayulestari@outlook.com" w:date="2021-11-13T21:11:00Z">
                      <w:r>
                        <w:fldChar w:fldCharType="end"/>
                      </w:r>
                      <w:r>
                        <w:t xml:space="preserve"> Perancangan Antarmuka Data Absensi</w:t>
                      </w:r>
                    </w:ins>
                    <w:bookmarkEnd w:id="10087"/>
                  </w:p>
                </w:txbxContent>
              </v:textbox>
            </v:shape>
          </w:pict>
        </w:r>
      </w:ins>
      <w:del w:id="10093" w:author="chaniaayulestari@outlook.com" w:date="2021-11-13T14:26:00Z">
        <w:r>
          <w:rPr>
            <w:noProof/>
          </w:rPr>
          <w:pict w14:anchorId="6F75AA4B">
            <v:shape id="Text Box 103" o:spid="_x0000_s2115" type="#_x0000_t202" style="position:absolute;left:0;text-align:left;margin-left:0;margin-top:3.65pt;width:319.65pt;height:.05pt;z-index:-25165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bMQIAAGkEAAAOAAAAZHJzL2Uyb0RvYy54bWysVFFv2yAQfp+0/4B4X+y0S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Ow/hGzECAABpBAAADgAAAAAAAAAAAAAAAAAuAgAA&#10;ZHJzL2Uyb0RvYy54bWxQSwECLQAUAAYACAAAACEALSBSndwAAAAEAQAADwAAAAAAAAAAAAAAAACL&#10;BAAAZHJzL2Rvd25yZXYueG1sUEsFBgAAAAAEAAQA8wAAAJQFAAAAAA==&#10;" stroked="f">
              <v:textbox style="mso-fit-shape-to-text:t" inset="0,0,0,0">
                <w:txbxContent>
                  <w:p w14:paraId="74BE5DB3" w14:textId="49144BB3" w:rsidR="004A4F76" w:rsidRPr="00C60063" w:rsidRDefault="004A4F76" w:rsidP="00C60063">
                    <w:pPr>
                      <w:pStyle w:val="Caption"/>
                      <w:jc w:val="center"/>
                    </w:pPr>
                    <w:r>
                      <w:t xml:space="preserve">Gambar 3. </w:t>
                    </w:r>
                    <w:ins w:id="10094" w:author="chaniaayulestari@outlook.com" w:date="2021-11-13T13:45:00Z">
                      <w:r>
                        <w:fldChar w:fldCharType="begin"/>
                      </w:r>
                      <w:r>
                        <w:instrText xml:space="preserve"> SEQ Gambar_3. \* ARABIC </w:instrText>
                      </w:r>
                    </w:ins>
                    <w:r>
                      <w:fldChar w:fldCharType="separate"/>
                    </w:r>
                    <w:ins w:id="10095" w:author="chaniaayulestari@outlook.com" w:date="2021-11-13T13:45:00Z">
                      <w:r>
                        <w:rPr>
                          <w:noProof/>
                        </w:rPr>
                        <w:t>29</w:t>
                      </w:r>
                      <w:r>
                        <w:fldChar w:fldCharType="end"/>
                      </w:r>
                    </w:ins>
                    <w:del w:id="1009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4A4F76" w:rsidRDefault="004A4F76"/>
                  <w:p w14:paraId="7A822503" w14:textId="78419DB6" w:rsidR="004A4F76" w:rsidRPr="00C60063" w:rsidRDefault="004A4F76" w:rsidP="00C60063">
                    <w:pPr>
                      <w:pStyle w:val="Caption"/>
                      <w:jc w:val="center"/>
                    </w:pPr>
                    <w:ins w:id="10097" w:author="chaniaayulestari@outlook.com" w:date="2021-11-13T15:17:00Z">
                      <w:r>
                        <w:t xml:space="preserve">Gambar 3. </w:t>
                      </w:r>
                      <w:r>
                        <w:fldChar w:fldCharType="begin"/>
                      </w:r>
                      <w:r>
                        <w:instrText xml:space="preserve"> SEQ Gambar__3. \* ARABIC </w:instrText>
                      </w:r>
                    </w:ins>
                    <w:r>
                      <w:fldChar w:fldCharType="separate"/>
                    </w:r>
                    <w:ins w:id="10098" w:author="chaniaayulestari@outlook.com" w:date="2021-11-13T19:48:00Z">
                      <w:r>
                        <w:rPr>
                          <w:noProof/>
                        </w:rPr>
                        <w:t>74</w:t>
                      </w:r>
                    </w:ins>
                    <w:ins w:id="10099" w:author="chaniaayulestari@outlook.com" w:date="2021-11-13T15:17:00Z">
                      <w:r>
                        <w:fldChar w:fldCharType="end"/>
                      </w:r>
                      <w:r>
                        <w:t xml:space="preserve"> </w:t>
                      </w:r>
                      <w:r w:rsidRPr="00B863D3">
                        <w:t xml:space="preserve">Perancangan Antarmuka </w:t>
                      </w:r>
                      <w:r>
                        <w:t>Data Laporan Absensi</w:t>
                      </w:r>
                    </w:ins>
                    <w:r>
                      <w:t xml:space="preserve">Gambar 3. </w:t>
                    </w:r>
                    <w:ins w:id="10100" w:author="chaniaayulestari@outlook.com" w:date="2021-11-13T13:45:00Z">
                      <w:r>
                        <w:fldChar w:fldCharType="begin"/>
                      </w:r>
                      <w:r>
                        <w:instrText xml:space="preserve"> SEQ Gambar_3. \* ARABIC </w:instrText>
                      </w:r>
                    </w:ins>
                    <w:r>
                      <w:fldChar w:fldCharType="separate"/>
                    </w:r>
                    <w:ins w:id="10101" w:author="chaniaayulestari@outlook.com" w:date="2021-11-13T13:45:00Z">
                      <w:r>
                        <w:rPr>
                          <w:noProof/>
                        </w:rPr>
                        <w:t>29</w:t>
                      </w:r>
                      <w:r>
                        <w:fldChar w:fldCharType="end"/>
                      </w:r>
                    </w:ins>
                    <w:del w:id="1010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0103"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10104"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10105" w:author="chaniaayulestari@outlook.com" w:date="2021-11-13T14:26:00Z"/>
          <w:rFonts w:eastAsia="Calibri"/>
        </w:rPr>
      </w:pPr>
    </w:p>
    <w:p w14:paraId="335C3BB2" w14:textId="1CDE4C25" w:rsidR="0052212A" w:rsidDel="00C1342F" w:rsidRDefault="0052212A" w:rsidP="00FD5B17">
      <w:pPr>
        <w:pStyle w:val="ListParagraph"/>
        <w:ind w:left="0" w:firstLine="426"/>
        <w:rPr>
          <w:del w:id="10106"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511296" behindDoc="1" locked="0" layoutInCell="1" allowOverlap="1" wp14:anchorId="3ECACEA7" wp14:editId="237657EA">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3765112" w:rsidR="00A56BCA" w:rsidRDefault="007A54E1" w:rsidP="009E085A">
      <w:ins w:id="10107" w:author="chaniaayulestari@outlook.com" w:date="2021-11-13T21:11:00Z">
        <w:r>
          <w:rPr>
            <w:noProof/>
          </w:rPr>
          <w:pict w14:anchorId="6FF5E713">
            <v:shape id="_x0000_s2260" type="#_x0000_t202" style="position:absolute;left:0;text-align:left;margin-left:35.7pt;margin-top:3.6pt;width:327.2pt;height:12.45pt;z-index:251764224;mso-position-horizontal-relative:text;mso-position-vertical-relative:text" stroked="f">
              <v:textbox inset="0,0,0,0">
                <w:txbxContent>
                  <w:p w14:paraId="47AEC408" w14:textId="68734CAC" w:rsidR="004A4F76" w:rsidRPr="007B1FEA" w:rsidRDefault="004A4F76">
                    <w:pPr>
                      <w:pStyle w:val="Caption"/>
                      <w:jc w:val="center"/>
                      <w:rPr>
                        <w:noProof/>
                      </w:rPr>
                      <w:pPrChange w:id="10108" w:author="chaniaayulestari@outlook.com" w:date="2021-11-13T21:11:00Z">
                        <w:pPr>
                          <w:pStyle w:val="ListParagraph"/>
                          <w:ind w:firstLine="426"/>
                        </w:pPr>
                      </w:pPrChange>
                    </w:pPr>
                    <w:bookmarkStart w:id="10109" w:name="_Toc87731497"/>
                    <w:ins w:id="10110" w:author="chaniaayulestari@outlook.com" w:date="2021-11-13T21:11:00Z">
                      <w:r>
                        <w:t xml:space="preserve">Gambar 3. </w:t>
                      </w:r>
                      <w:r>
                        <w:fldChar w:fldCharType="begin"/>
                      </w:r>
                      <w:r>
                        <w:instrText xml:space="preserve"> SEQ Gambar___3. \* ARABIC </w:instrText>
                      </w:r>
                    </w:ins>
                    <w:r>
                      <w:fldChar w:fldCharType="separate"/>
                    </w:r>
                    <w:ins w:id="10111" w:author="Rafi Aziizi" w:date="2021-11-14T10:19:00Z">
                      <w:r>
                        <w:rPr>
                          <w:noProof/>
                        </w:rPr>
                        <w:t>66</w:t>
                      </w:r>
                    </w:ins>
                    <w:ins w:id="10112" w:author="chaniaayulestari@outlook.com" w:date="2021-11-13T21:25:00Z">
                      <w:del w:id="10113" w:author="Rafi Aziizi" w:date="2021-11-14T09:53:00Z">
                        <w:r w:rsidDel="00590A19">
                          <w:rPr>
                            <w:noProof/>
                          </w:rPr>
                          <w:delText>62</w:delText>
                        </w:r>
                      </w:del>
                    </w:ins>
                    <w:ins w:id="10114" w:author="chaniaayulestari@outlook.com" w:date="2021-11-13T21:11:00Z">
                      <w:r>
                        <w:fldChar w:fldCharType="end"/>
                      </w:r>
                      <w:r>
                        <w:t xml:space="preserve"> </w:t>
                      </w:r>
                      <w:r w:rsidRPr="00AB4A58">
                        <w:t>Perancangan Antarmuka</w:t>
                      </w:r>
                      <w:r>
                        <w:t>Laporan Absen</w:t>
                      </w:r>
                    </w:ins>
                    <w:bookmarkEnd w:id="10109"/>
                  </w:p>
                </w:txbxContent>
              </v:textbox>
            </v:shape>
          </w:pict>
        </w:r>
      </w:ins>
      <w:del w:id="10115" w:author="chaniaayulestari@outlook.com" w:date="2021-11-13T14:26:00Z">
        <w:r>
          <w:rPr>
            <w:noProof/>
          </w:rPr>
          <w:pict w14:anchorId="534F2F62">
            <v:shape id="Text Box 104" o:spid="_x0000_s2113" type="#_x0000_t202" style="position:absolute;left:0;text-align:left;margin-left:0;margin-top:2.65pt;width:345.4pt;height:.05pt;z-index:-25165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6V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" stroked="f">
              <v:textbox style="mso-fit-shape-to-text:t" inset="0,0,0,0">
                <w:txbxContent>
                  <w:p w14:paraId="3A54E249" w14:textId="2512F29C" w:rsidR="004A4F76" w:rsidRPr="006014A1" w:rsidRDefault="004A4F76" w:rsidP="00A56BCA">
                    <w:pPr>
                      <w:pStyle w:val="Caption"/>
                      <w:jc w:val="center"/>
                      <w:rPr>
                        <w:noProof/>
                        <w:sz w:val="24"/>
                        <w:szCs w:val="24"/>
                      </w:rPr>
                    </w:pPr>
                    <w:r>
                      <w:t xml:space="preserve">Gambar 3. </w:t>
                    </w:r>
                    <w:ins w:id="10116" w:author="chaniaayulestari@outlook.com" w:date="2021-11-13T13:45:00Z">
                      <w:r>
                        <w:fldChar w:fldCharType="begin"/>
                      </w:r>
                      <w:r>
                        <w:instrText xml:space="preserve"> SEQ Gambar_3. \* ARABIC </w:instrText>
                      </w:r>
                    </w:ins>
                    <w:r>
                      <w:fldChar w:fldCharType="separate"/>
                    </w:r>
                    <w:ins w:id="10117" w:author="chaniaayulestari@outlook.com" w:date="2021-11-13T13:45:00Z">
                      <w:r>
                        <w:rPr>
                          <w:noProof/>
                        </w:rPr>
                        <w:t>30</w:t>
                      </w:r>
                      <w:r>
                        <w:fldChar w:fldCharType="end"/>
                      </w:r>
                    </w:ins>
                    <w:del w:id="1011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4A4F76" w:rsidRDefault="004A4F76"/>
                  <w:p w14:paraId="272D498E" w14:textId="0E070872" w:rsidR="004A4F76" w:rsidRPr="006014A1" w:rsidRDefault="004A4F76" w:rsidP="00A56BCA">
                    <w:pPr>
                      <w:pStyle w:val="Caption"/>
                      <w:jc w:val="center"/>
                      <w:rPr>
                        <w:noProof/>
                        <w:sz w:val="24"/>
                        <w:szCs w:val="24"/>
                      </w:rPr>
                    </w:pPr>
                    <w:r>
                      <w:t xml:space="preserve">Gambar 3. </w:t>
                    </w:r>
                    <w:ins w:id="10119" w:author="chaniaayulestari@outlook.com" w:date="2021-11-13T13:45:00Z">
                      <w:r>
                        <w:fldChar w:fldCharType="begin"/>
                      </w:r>
                      <w:r>
                        <w:instrText xml:space="preserve"> SEQ Gambar_3. \* ARABIC </w:instrText>
                      </w:r>
                    </w:ins>
                    <w:r>
                      <w:fldChar w:fldCharType="separate"/>
                    </w:r>
                    <w:ins w:id="10120" w:author="chaniaayulestari@outlook.com" w:date="2021-11-13T13:45:00Z">
                      <w:r>
                        <w:rPr>
                          <w:noProof/>
                        </w:rPr>
                        <w:t>30</w:t>
                      </w:r>
                      <w:r>
                        <w:fldChar w:fldCharType="end"/>
                      </w:r>
                    </w:ins>
                    <w:del w:id="101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0122"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w:t>
      </w:r>
      <w:r>
        <w:rPr>
          <w:rFonts w:eastAsia="Calibri"/>
        </w:rPr>
        <w:lastRenderedPageBreak/>
        <w:t xml:space="preserve">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512320" behindDoc="1" locked="0" layoutInCell="1" allowOverlap="1" wp14:anchorId="2A9FD97E" wp14:editId="0E17676E">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4C9F4D8F" w:rsidR="00327E19" w:rsidRDefault="007A54E1" w:rsidP="009E085A">
      <w:pPr>
        <w:jc w:val="center"/>
      </w:pPr>
      <w:ins w:id="10123" w:author="chaniaayulestari@outlook.com" w:date="2021-11-13T21:12:00Z">
        <w:r>
          <w:rPr>
            <w:noProof/>
          </w:rPr>
          <w:pict w14:anchorId="3EB4EAB1">
            <v:shape id="_x0000_s2261" type="#_x0000_t202" style="position:absolute;left:0;text-align:left;margin-left:34pt;margin-top:6.35pt;width:328.9pt;height:12pt;z-index:251765248;mso-position-horizontal-relative:text;mso-position-vertical-relative:text" stroked="f">
              <v:textbox inset="0,0,0,0">
                <w:txbxContent>
                  <w:p w14:paraId="3D9C6763" w14:textId="2F25572D" w:rsidR="004A4F76" w:rsidRPr="00047AC0" w:rsidRDefault="004A4F76">
                    <w:pPr>
                      <w:pStyle w:val="Caption"/>
                      <w:jc w:val="center"/>
                      <w:rPr>
                        <w:noProof/>
                      </w:rPr>
                      <w:pPrChange w:id="10124" w:author="chaniaayulestari@outlook.com" w:date="2021-11-13T21:12:00Z">
                        <w:pPr>
                          <w:jc w:val="center"/>
                        </w:pPr>
                      </w:pPrChange>
                    </w:pPr>
                    <w:bookmarkStart w:id="10125" w:name="_Toc87731498"/>
                    <w:ins w:id="10126" w:author="chaniaayulestari@outlook.com" w:date="2021-11-13T21:12:00Z">
                      <w:r>
                        <w:t xml:space="preserve">Gambar 3. </w:t>
                      </w:r>
                      <w:r>
                        <w:fldChar w:fldCharType="begin"/>
                      </w:r>
                      <w:r>
                        <w:instrText xml:space="preserve"> SEQ Gambar___3. \* ARABIC </w:instrText>
                      </w:r>
                    </w:ins>
                    <w:r>
                      <w:fldChar w:fldCharType="separate"/>
                    </w:r>
                    <w:ins w:id="10127" w:author="Rafi Aziizi" w:date="2021-11-14T10:19:00Z">
                      <w:r>
                        <w:rPr>
                          <w:noProof/>
                        </w:rPr>
                        <w:t>67</w:t>
                      </w:r>
                    </w:ins>
                    <w:ins w:id="10128" w:author="chaniaayulestari@outlook.com" w:date="2021-11-13T21:25:00Z">
                      <w:del w:id="10129" w:author="Rafi Aziizi" w:date="2021-11-14T09:53:00Z">
                        <w:r w:rsidDel="00590A19">
                          <w:rPr>
                            <w:noProof/>
                          </w:rPr>
                          <w:delText>63</w:delText>
                        </w:r>
                      </w:del>
                    </w:ins>
                    <w:ins w:id="10130" w:author="chaniaayulestari@outlook.com" w:date="2021-11-13T21:12:00Z">
                      <w:r>
                        <w:fldChar w:fldCharType="end"/>
                      </w:r>
                      <w:r>
                        <w:t xml:space="preserve"> </w:t>
                      </w:r>
                      <w:r w:rsidRPr="00105BF9">
                        <w:t xml:space="preserve">Perancangan Antarmuka </w:t>
                      </w:r>
                      <w:r>
                        <w:t xml:space="preserve"> Data Siswa</w:t>
                      </w:r>
                    </w:ins>
                    <w:bookmarkEnd w:id="10125"/>
                  </w:p>
                </w:txbxContent>
              </v:textbox>
            </v:shape>
          </w:pict>
        </w:r>
      </w:ins>
      <w:del w:id="10131" w:author="chaniaayulestari@outlook.com" w:date="2021-11-13T14:26:00Z">
        <w:r>
          <w:rPr>
            <w:noProof/>
          </w:rPr>
          <w:pict w14:anchorId="545A6C13">
            <v:shape id="Text Box 105" o:spid="_x0000_s2112" type="#_x0000_t202" style="position:absolute;left:0;text-align:left;margin-left:27.25pt;margin-top:3.25pt;width:342.4pt;height:.0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Cl4HMjMCAABpBAAADgAAAAAAAAAAAAAAAAAu&#10;AgAAZHJzL2Uyb0RvYy54bWxQSwECLQAUAAYACAAAACEATI0r0t0AAAAGAQAADwAAAAAAAAAAAAAA&#10;AACNBAAAZHJzL2Rvd25yZXYueG1sUEsFBgAAAAAEAAQA8wAAAJcFAAAAAA==&#10;" stroked="f">
              <v:textbox style="mso-fit-shape-to-text:t" inset="0,0,0,0">
                <w:txbxContent>
                  <w:p w14:paraId="2E85F166" w14:textId="31286CBA" w:rsidR="004A4F76" w:rsidRPr="00AF4D63" w:rsidRDefault="004A4F76" w:rsidP="00327E19">
                    <w:pPr>
                      <w:pStyle w:val="Caption"/>
                      <w:jc w:val="center"/>
                      <w:rPr>
                        <w:noProof/>
                        <w:sz w:val="24"/>
                        <w:szCs w:val="24"/>
                      </w:rPr>
                    </w:pPr>
                    <w:r>
                      <w:t xml:space="preserve">Gambar 3. </w:t>
                    </w:r>
                    <w:ins w:id="10132" w:author="chaniaayulestari@outlook.com" w:date="2021-11-13T13:45:00Z">
                      <w:r>
                        <w:fldChar w:fldCharType="begin"/>
                      </w:r>
                      <w:r>
                        <w:instrText xml:space="preserve"> SEQ Gambar_3. \* ARABIC </w:instrText>
                      </w:r>
                    </w:ins>
                    <w:r>
                      <w:fldChar w:fldCharType="separate"/>
                    </w:r>
                    <w:ins w:id="10133" w:author="chaniaayulestari@outlook.com" w:date="2021-11-13T13:45:00Z">
                      <w:r>
                        <w:rPr>
                          <w:noProof/>
                        </w:rPr>
                        <w:t>31</w:t>
                      </w:r>
                      <w:r>
                        <w:fldChar w:fldCharType="end"/>
                      </w:r>
                    </w:ins>
                    <w:del w:id="1013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4A4F76" w:rsidRDefault="004A4F76"/>
                  <w:p w14:paraId="6F9E5839" w14:textId="586E4E2D" w:rsidR="004A4F76" w:rsidRPr="00AF4D63" w:rsidRDefault="004A4F76" w:rsidP="00327E19">
                    <w:pPr>
                      <w:pStyle w:val="Caption"/>
                      <w:jc w:val="center"/>
                      <w:rPr>
                        <w:noProof/>
                        <w:sz w:val="24"/>
                        <w:szCs w:val="24"/>
                      </w:rPr>
                    </w:pPr>
                    <w:r>
                      <w:t xml:space="preserve">Gambar 3. </w:t>
                    </w:r>
                    <w:ins w:id="10135" w:author="chaniaayulestari@outlook.com" w:date="2021-11-13T13:45:00Z">
                      <w:r>
                        <w:fldChar w:fldCharType="begin"/>
                      </w:r>
                      <w:r>
                        <w:instrText xml:space="preserve"> SEQ Gambar_3. \* ARABIC </w:instrText>
                      </w:r>
                    </w:ins>
                    <w:r>
                      <w:fldChar w:fldCharType="separate"/>
                    </w:r>
                    <w:ins w:id="10136" w:author="chaniaayulestari@outlook.com" w:date="2021-11-13T13:45:00Z">
                      <w:r>
                        <w:rPr>
                          <w:noProof/>
                        </w:rPr>
                        <w:t>31</w:t>
                      </w:r>
                      <w:r>
                        <w:fldChar w:fldCharType="end"/>
                      </w:r>
                    </w:ins>
                    <w:del w:id="1013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0138"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513344" behindDoc="1" locked="0" layoutInCell="1" allowOverlap="1" wp14:anchorId="651825CE" wp14:editId="32E79C03">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F4872A5" w:rsidR="001F343A" w:rsidRDefault="007A54E1" w:rsidP="009B398A">
      <w:pPr>
        <w:pStyle w:val="ListParagraph"/>
        <w:ind w:left="0" w:firstLine="426"/>
        <w:rPr>
          <w:rFonts w:eastAsia="Calibri"/>
        </w:rPr>
      </w:pPr>
      <w:ins w:id="10139" w:author="chaniaayulestari@outlook.com" w:date="2021-11-13T21:13:00Z">
        <w:r>
          <w:rPr>
            <w:noProof/>
          </w:rPr>
          <w:pict w14:anchorId="2F612341">
            <v:shape id="_x0000_s2262" type="#_x0000_t202" style="position:absolute;left:0;text-align:left;margin-left:33.75pt;margin-top:10.75pt;width:327.55pt;height:12pt;z-index:251766272;mso-position-horizontal-relative:text;mso-position-vertical-relative:text" stroked="f">
              <v:textbox inset="0,0,0,0">
                <w:txbxContent>
                  <w:p w14:paraId="3C924B75" w14:textId="00D7C7B0" w:rsidR="004A4F76" w:rsidRPr="003C6987" w:rsidDel="00CF3937" w:rsidRDefault="004A4F76">
                    <w:pPr>
                      <w:pStyle w:val="Caption"/>
                      <w:jc w:val="center"/>
                      <w:rPr>
                        <w:del w:id="10140" w:author="chaniaayulestari@outlook.com" w:date="2021-11-13T21:13:00Z"/>
                        <w:noProof/>
                      </w:rPr>
                      <w:pPrChange w:id="10141" w:author="chaniaayulestari@outlook.com" w:date="2021-11-13T21:13:00Z">
                        <w:pPr>
                          <w:pStyle w:val="ListParagraph"/>
                          <w:ind w:firstLine="426"/>
                        </w:pPr>
                      </w:pPrChange>
                    </w:pPr>
                    <w:bookmarkStart w:id="10142" w:name="_Toc87731499"/>
                    <w:ins w:id="10143"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10144" w:author="Rafi Aziizi" w:date="2021-11-14T10:19:00Z">
                      <w:r>
                        <w:rPr>
                          <w:noProof/>
                        </w:rPr>
                        <w:t>68</w:t>
                      </w:r>
                    </w:ins>
                    <w:ins w:id="10145" w:author="chaniaayulestari@outlook.com" w:date="2021-11-13T21:25:00Z">
                      <w:del w:id="10146" w:author="Rafi Aziizi" w:date="2021-11-14T09:53:00Z">
                        <w:r w:rsidDel="00590A19">
                          <w:rPr>
                            <w:noProof/>
                          </w:rPr>
                          <w:delText>64</w:delText>
                        </w:r>
                      </w:del>
                    </w:ins>
                    <w:ins w:id="10147" w:author="chaniaayulestari@outlook.com" w:date="2021-11-13T21:13:00Z">
                      <w:r>
                        <w:rPr>
                          <w:i w:val="0"/>
                          <w:iCs w:val="0"/>
                        </w:rPr>
                        <w:fldChar w:fldCharType="end"/>
                      </w:r>
                      <w:r>
                        <w:t xml:space="preserve"> Perancangan Antarmuka Tambah Data Siswa</w:t>
                      </w:r>
                    </w:ins>
                    <w:bookmarkEnd w:id="10142"/>
                  </w:p>
                  <w:p w14:paraId="649132EA" w14:textId="77777777" w:rsidR="004A4F76" w:rsidRDefault="004A4F76">
                    <w:pPr>
                      <w:pStyle w:val="Caption"/>
                      <w:jc w:val="center"/>
                      <w:pPrChange w:id="10148" w:author="chaniaayulestari@outlook.com" w:date="2021-11-13T21:13:00Z">
                        <w:pPr/>
                      </w:pPrChange>
                    </w:pPr>
                  </w:p>
                </w:txbxContent>
              </v:textbox>
            </v:shape>
          </w:pict>
        </w:r>
      </w:ins>
    </w:p>
    <w:p w14:paraId="38F751D0" w14:textId="6A9FCB55" w:rsidR="001F343A" w:rsidRDefault="007A54E1" w:rsidP="009B398A">
      <w:pPr>
        <w:pStyle w:val="ListParagraph"/>
        <w:ind w:left="0" w:firstLine="426"/>
        <w:rPr>
          <w:rFonts w:eastAsia="Calibri"/>
        </w:rPr>
      </w:pPr>
      <w:del w:id="10149" w:author="chaniaayulestari@outlook.com" w:date="2021-11-13T14:26:00Z">
        <w:r>
          <w:rPr>
            <w:noProof/>
          </w:rPr>
          <w:pict w14:anchorId="2313D6DA">
            <v:shape id="Text Box 107" o:spid="_x0000_s2111" type="#_x0000_t202" style="position:absolute;left:0;text-align:left;margin-left:0;margin-top:.8pt;width:343.25pt;height:.05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uzMAIAAGo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" stroked="f">
              <v:textbox style="mso-fit-shape-to-text:t" inset="0,0,0,0">
                <w:txbxContent>
                  <w:p w14:paraId="1016BB97" w14:textId="148BD303" w:rsidR="004A4F76" w:rsidRPr="00CB63B9" w:rsidRDefault="004A4F76" w:rsidP="001F343A">
                    <w:pPr>
                      <w:pStyle w:val="Caption"/>
                      <w:jc w:val="center"/>
                      <w:rPr>
                        <w:noProof/>
                        <w:sz w:val="24"/>
                        <w:szCs w:val="24"/>
                      </w:rPr>
                    </w:pPr>
                    <w:r>
                      <w:t xml:space="preserve">Gambar 3. </w:t>
                    </w:r>
                    <w:ins w:id="10150" w:author="chaniaayulestari@outlook.com" w:date="2021-11-13T13:45:00Z">
                      <w:r>
                        <w:fldChar w:fldCharType="begin"/>
                      </w:r>
                      <w:r>
                        <w:instrText xml:space="preserve"> SEQ Gambar_3. \* ARABIC </w:instrText>
                      </w:r>
                    </w:ins>
                    <w:r>
                      <w:fldChar w:fldCharType="separate"/>
                    </w:r>
                    <w:ins w:id="10151" w:author="chaniaayulestari@outlook.com" w:date="2021-11-13T13:45:00Z">
                      <w:r>
                        <w:rPr>
                          <w:noProof/>
                        </w:rPr>
                        <w:t>32</w:t>
                      </w:r>
                      <w:r>
                        <w:fldChar w:fldCharType="end"/>
                      </w:r>
                    </w:ins>
                    <w:del w:id="101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4A4F76" w:rsidRDefault="004A4F76"/>
                  <w:p w14:paraId="49DB5A80" w14:textId="2305C45C" w:rsidR="004A4F76" w:rsidRPr="00CB63B9" w:rsidRDefault="004A4F76" w:rsidP="001F343A">
                    <w:pPr>
                      <w:pStyle w:val="Caption"/>
                      <w:jc w:val="center"/>
                      <w:rPr>
                        <w:noProof/>
                        <w:sz w:val="24"/>
                        <w:szCs w:val="24"/>
                      </w:rPr>
                    </w:pPr>
                    <w:r>
                      <w:t xml:space="preserve">Gambar 3. </w:t>
                    </w:r>
                    <w:ins w:id="10153" w:author="chaniaayulestari@outlook.com" w:date="2021-11-13T13:45:00Z">
                      <w:r>
                        <w:fldChar w:fldCharType="begin"/>
                      </w:r>
                      <w:r>
                        <w:instrText xml:space="preserve"> SEQ Gambar_3. \* ARABIC </w:instrText>
                      </w:r>
                    </w:ins>
                    <w:r>
                      <w:fldChar w:fldCharType="separate"/>
                    </w:r>
                    <w:ins w:id="10154" w:author="chaniaayulestari@outlook.com" w:date="2021-11-13T13:45:00Z">
                      <w:r>
                        <w:rPr>
                          <w:noProof/>
                        </w:rPr>
                        <w:t>32</w:t>
                      </w:r>
                      <w:r>
                        <w:fldChar w:fldCharType="end"/>
                      </w:r>
                    </w:ins>
                    <w:del w:id="101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0156"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166F50AD" w:rsidR="001F343A" w:rsidDel="00ED47C8" w:rsidRDefault="001F343A" w:rsidP="001F343A">
      <w:pPr>
        <w:ind w:firstLine="426"/>
        <w:rPr>
          <w:ins w:id="10157" w:author="chaniaayulestari@outlook.com" w:date="2021-11-13T21:12:00Z"/>
          <w:del w:id="10158" w:author="Rafi Aziizi" w:date="2021-11-14T10:20: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4776BBA3" w14:textId="31093E4C" w:rsidR="00CF3937" w:rsidDel="00ED47C8" w:rsidRDefault="00CF3937" w:rsidP="001F343A">
      <w:pPr>
        <w:ind w:firstLine="426"/>
        <w:rPr>
          <w:ins w:id="10159" w:author="chaniaayulestari@outlook.com" w:date="2021-11-13T21:12:00Z"/>
          <w:del w:id="10160"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514368" behindDoc="1" locked="0" layoutInCell="1" allowOverlap="1" wp14:anchorId="171A075B" wp14:editId="7A58E9A4">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3F47F15" w:rsidR="001F343A" w:rsidRPr="00C87493" w:rsidRDefault="007A54E1" w:rsidP="00C87493">
      <w:pPr>
        <w:pStyle w:val="ListParagraph"/>
        <w:ind w:left="426"/>
        <w:rPr>
          <w:rFonts w:eastAsia="Calibri"/>
        </w:rPr>
      </w:pPr>
      <w:ins w:id="10161" w:author="chaniaayulestari@outlook.com" w:date="2021-11-13T21:14:00Z">
        <w:r>
          <w:rPr>
            <w:noProof/>
          </w:rPr>
          <w:pict w14:anchorId="5A948BA5">
            <v:shape id="_x0000_s2263" type="#_x0000_t202" style="position:absolute;left:0;text-align:left;margin-left:34pt;margin-top:5.3pt;width:328.9pt;height:13.65pt;z-index:251767296;mso-position-horizontal-relative:text;mso-position-vertical-relative:text" stroked="f">
              <v:textbox inset="0,0,0,0">
                <w:txbxContent>
                  <w:p w14:paraId="0FBE2D29" w14:textId="3CF9E6C2" w:rsidR="004A4F76" w:rsidRPr="001E195F" w:rsidDel="00CF3937" w:rsidRDefault="004A4F76">
                    <w:pPr>
                      <w:pStyle w:val="Caption"/>
                      <w:jc w:val="center"/>
                      <w:rPr>
                        <w:del w:id="10162" w:author="chaniaayulestari@outlook.com" w:date="2021-11-13T21:14:00Z"/>
                        <w:noProof/>
                      </w:rPr>
                      <w:pPrChange w:id="10163" w:author="chaniaayulestari@outlook.com" w:date="2021-11-13T21:14:00Z">
                        <w:pPr>
                          <w:pStyle w:val="ListParagraph"/>
                          <w:ind w:left="426"/>
                        </w:pPr>
                      </w:pPrChange>
                    </w:pPr>
                    <w:bookmarkStart w:id="10164" w:name="_Toc87731500"/>
                    <w:ins w:id="10165"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0166" w:author="Rafi Aziizi" w:date="2021-11-14T10:19:00Z">
                      <w:r>
                        <w:rPr>
                          <w:noProof/>
                        </w:rPr>
                        <w:t>69</w:t>
                      </w:r>
                    </w:ins>
                    <w:ins w:id="10167" w:author="chaniaayulestari@outlook.com" w:date="2021-11-13T21:25:00Z">
                      <w:del w:id="10168" w:author="Rafi Aziizi" w:date="2021-11-14T09:53:00Z">
                        <w:r w:rsidDel="00590A19">
                          <w:rPr>
                            <w:noProof/>
                          </w:rPr>
                          <w:delText>65</w:delText>
                        </w:r>
                      </w:del>
                    </w:ins>
                    <w:ins w:id="10169" w:author="chaniaayulestari@outlook.com" w:date="2021-11-13T21:14:00Z">
                      <w:r>
                        <w:rPr>
                          <w:i w:val="0"/>
                          <w:iCs w:val="0"/>
                        </w:rPr>
                        <w:fldChar w:fldCharType="end"/>
                      </w:r>
                      <w:r>
                        <w:t xml:space="preserve"> </w:t>
                      </w:r>
                      <w:r w:rsidRPr="003B50D7">
                        <w:t>Perancangan Antarmuka</w:t>
                      </w:r>
                      <w:r>
                        <w:t xml:space="preserve"> Tambah Data Guru</w:t>
                      </w:r>
                    </w:ins>
                    <w:bookmarkEnd w:id="10164"/>
                  </w:p>
                  <w:p w14:paraId="526ED2CE" w14:textId="77777777" w:rsidR="004A4F76" w:rsidRDefault="004A4F76">
                    <w:pPr>
                      <w:pStyle w:val="Caption"/>
                      <w:jc w:val="center"/>
                      <w:pPrChange w:id="10170" w:author="chaniaayulestari@outlook.com" w:date="2021-11-13T21:14:00Z">
                        <w:pPr/>
                      </w:pPrChange>
                    </w:pPr>
                  </w:p>
                </w:txbxContent>
              </v:textbox>
            </v:shape>
          </w:pict>
        </w:r>
      </w:ins>
      <w:del w:id="10171" w:author="chaniaayulestari@outlook.com" w:date="2021-11-13T14:26:00Z">
        <w:r>
          <w:rPr>
            <w:noProof/>
          </w:rPr>
          <w:pict w14:anchorId="0FB625F6">
            <v:shape id="Text Box 109" o:spid="_x0000_s2110" type="#_x0000_t202" style="position:absolute;left:0;text-align:left;margin-left:0;margin-top:2.95pt;width:339.9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lLwIAAGoEAAAOAAAAZHJzL2Uyb0RvYy54bWysVMFu2zAMvQ/YPwi6L06aL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" stroked="f">
              <v:textbox style="mso-fit-shape-to-text:t" inset="0,0,0,0">
                <w:txbxContent>
                  <w:p w14:paraId="01C9E4DD" w14:textId="00F9B628" w:rsidR="004A4F76" w:rsidRPr="00EB46ED" w:rsidRDefault="004A4F76" w:rsidP="001F343A">
                    <w:pPr>
                      <w:pStyle w:val="Caption"/>
                      <w:jc w:val="center"/>
                      <w:rPr>
                        <w:noProof/>
                        <w:sz w:val="24"/>
                        <w:szCs w:val="24"/>
                      </w:rPr>
                    </w:pPr>
                    <w:r>
                      <w:t xml:space="preserve">Gambar 3. </w:t>
                    </w:r>
                    <w:ins w:id="10172" w:author="chaniaayulestari@outlook.com" w:date="2021-11-13T13:45:00Z">
                      <w:r>
                        <w:fldChar w:fldCharType="begin"/>
                      </w:r>
                      <w:r>
                        <w:instrText xml:space="preserve"> SEQ Gambar_3. \* ARABIC </w:instrText>
                      </w:r>
                    </w:ins>
                    <w:r>
                      <w:fldChar w:fldCharType="separate"/>
                    </w:r>
                    <w:ins w:id="10173" w:author="chaniaayulestari@outlook.com" w:date="2021-11-13T13:45:00Z">
                      <w:r>
                        <w:rPr>
                          <w:noProof/>
                        </w:rPr>
                        <w:t>33</w:t>
                      </w:r>
                      <w:r>
                        <w:fldChar w:fldCharType="end"/>
                      </w:r>
                    </w:ins>
                    <w:del w:id="101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4A4F76" w:rsidRDefault="004A4F76"/>
                  <w:p w14:paraId="30CEC5FA" w14:textId="5A8A260B" w:rsidR="004A4F76" w:rsidRPr="00EB46ED" w:rsidRDefault="004A4F76" w:rsidP="001F343A">
                    <w:pPr>
                      <w:pStyle w:val="Caption"/>
                      <w:jc w:val="center"/>
                      <w:rPr>
                        <w:noProof/>
                        <w:sz w:val="24"/>
                        <w:szCs w:val="24"/>
                      </w:rPr>
                    </w:pPr>
                    <w:r>
                      <w:t xml:space="preserve">Gambar 3. </w:t>
                    </w:r>
                    <w:ins w:id="10175" w:author="chaniaayulestari@outlook.com" w:date="2021-11-13T13:45:00Z">
                      <w:r>
                        <w:fldChar w:fldCharType="begin"/>
                      </w:r>
                      <w:r>
                        <w:instrText xml:space="preserve"> SEQ Gambar_3. \* ARABIC </w:instrText>
                      </w:r>
                    </w:ins>
                    <w:r>
                      <w:fldChar w:fldCharType="separate"/>
                    </w:r>
                    <w:ins w:id="10176" w:author="chaniaayulestari@outlook.com" w:date="2021-11-13T13:45:00Z">
                      <w:r>
                        <w:rPr>
                          <w:noProof/>
                        </w:rPr>
                        <w:t>33</w:t>
                      </w:r>
                      <w:r>
                        <w:fldChar w:fldCharType="end"/>
                      </w:r>
                    </w:ins>
                    <w:del w:id="101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017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jc w:val="center"/>
        <w:rPr>
          <w:del w:id="10179" w:author="Rafi Aziizi" w:date="2021-11-12T10:58:00Z"/>
          <w:rFonts w:eastAsia="Calibri"/>
        </w:rPr>
        <w:pPrChange w:id="10180" w:author="Rafi Aziizi" w:date="2021-11-14T10:20:00Z">
          <w:pPr/>
        </w:pPrChange>
      </w:pPr>
      <w:r>
        <w:rPr>
          <w:noProof/>
        </w:rPr>
        <w:drawing>
          <wp:inline distT="0" distB="0" distL="0" distR="0" wp14:anchorId="50F8D6B2" wp14:editId="40082E8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0181" w:author="Rafi Aziizi" w:date="2021-11-12T10:58:00Z"/>
          <w:rFonts w:eastAsia="Calibri"/>
        </w:rPr>
        <w:pPrChange w:id="10182"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0183" w:author="Rafi Aziizi" w:date="2021-11-12T10:58:00Z"/>
          <w:rFonts w:eastAsia="Calibri"/>
        </w:rPr>
        <w:pPrChange w:id="10184"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0185" w:author="Rafi Aziizi" w:date="2021-11-12T10:58:00Z"/>
          <w:rFonts w:eastAsia="Calibri"/>
        </w:rPr>
        <w:pPrChange w:id="10186"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0187" w:author="Rafi Aziizi" w:date="2021-11-14T10:20:00Z">
          <w:pPr>
            <w:pStyle w:val="ListParagraph"/>
            <w:ind w:left="0" w:firstLine="426"/>
          </w:pPr>
        </w:pPrChange>
      </w:pPr>
    </w:p>
    <w:p w14:paraId="6FFD9544" w14:textId="566E2720" w:rsidR="007262F1" w:rsidDel="0089374A" w:rsidRDefault="007A54E1" w:rsidP="001F343A">
      <w:pPr>
        <w:pStyle w:val="ListParagraph"/>
        <w:ind w:left="0" w:firstLine="426"/>
        <w:rPr>
          <w:del w:id="10188" w:author="Rafi Aziizi" w:date="2021-11-14T10:20:00Z"/>
          <w:rFonts w:eastAsia="Calibri"/>
        </w:rPr>
      </w:pPr>
      <w:ins w:id="10189" w:author="chaniaayulestari@outlook.com" w:date="2021-11-13T21:14:00Z">
        <w:r>
          <w:rPr>
            <w:noProof/>
          </w:rPr>
          <w:pict w14:anchorId="0055398D">
            <v:shape id="_x0000_s2264" type="#_x0000_t202" style="position:absolute;left:0;text-align:left;margin-left:34pt;margin-top:2.35pt;width:328.9pt;height:12.8pt;z-index:251768320;mso-position-horizontal-relative:text;mso-position-vertical-relative:text" stroked="f">
              <v:textbox inset="0,0,0,0">
                <w:txbxContent>
                  <w:p w14:paraId="608D8A26" w14:textId="057A82C3" w:rsidR="004A4F76" w:rsidRPr="00C10CB1" w:rsidDel="00CF3937" w:rsidRDefault="004A4F76">
                    <w:pPr>
                      <w:pStyle w:val="Caption"/>
                      <w:jc w:val="center"/>
                      <w:rPr>
                        <w:del w:id="10190" w:author="chaniaayulestari@outlook.com" w:date="2021-11-13T21:14:00Z"/>
                        <w:noProof/>
                      </w:rPr>
                      <w:pPrChange w:id="10191" w:author="chaniaayulestari@outlook.com" w:date="2021-11-13T21:14:00Z">
                        <w:pPr/>
                      </w:pPrChange>
                    </w:pPr>
                    <w:bookmarkStart w:id="10192" w:name="_Toc87731501"/>
                    <w:ins w:id="10193"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0194" w:author="Rafi Aziizi" w:date="2021-11-14T10:19:00Z">
                      <w:r>
                        <w:rPr>
                          <w:noProof/>
                        </w:rPr>
                        <w:t>70</w:t>
                      </w:r>
                    </w:ins>
                    <w:ins w:id="10195" w:author="chaniaayulestari@outlook.com" w:date="2021-11-13T21:25:00Z">
                      <w:del w:id="10196" w:author="Rafi Aziizi" w:date="2021-11-14T09:53:00Z">
                        <w:r w:rsidDel="00590A19">
                          <w:rPr>
                            <w:noProof/>
                          </w:rPr>
                          <w:delText>66</w:delText>
                        </w:r>
                      </w:del>
                    </w:ins>
                    <w:ins w:id="10197" w:author="chaniaayulestari@outlook.com" w:date="2021-11-13T21:14:00Z">
                      <w:r>
                        <w:rPr>
                          <w:i w:val="0"/>
                          <w:iCs w:val="0"/>
                        </w:rPr>
                        <w:fldChar w:fldCharType="end"/>
                      </w:r>
                      <w:r>
                        <w:t xml:space="preserve"> </w:t>
                      </w:r>
                      <w:r w:rsidRPr="00C87E5B">
                        <w:t xml:space="preserve">Perancangan Antarmuka </w:t>
                      </w:r>
                      <w:r>
                        <w:t>Tambah Data Walikelas</w:t>
                      </w:r>
                    </w:ins>
                    <w:bookmarkEnd w:id="10192"/>
                  </w:p>
                  <w:p w14:paraId="4EC650CB" w14:textId="77777777" w:rsidR="004A4F76" w:rsidRDefault="004A4F76">
                    <w:pPr>
                      <w:pStyle w:val="Caption"/>
                      <w:jc w:val="center"/>
                      <w:pPrChange w:id="10198" w:author="chaniaayulestari@outlook.com" w:date="2021-11-13T21:14:00Z">
                        <w:pPr/>
                      </w:pPrChange>
                    </w:pPr>
                  </w:p>
                </w:txbxContent>
              </v:textbox>
            </v:shape>
          </w:pict>
        </w:r>
      </w:ins>
    </w:p>
    <w:p w14:paraId="4DC60A2F" w14:textId="77777777" w:rsidR="007262F1" w:rsidDel="0089374A" w:rsidRDefault="007262F1" w:rsidP="001F343A">
      <w:pPr>
        <w:pStyle w:val="ListParagraph"/>
        <w:ind w:left="0" w:firstLine="426"/>
        <w:rPr>
          <w:del w:id="10199" w:author="Rafi Aziizi" w:date="2021-11-14T10:20:00Z"/>
          <w:rFonts w:eastAsia="Calibri"/>
        </w:rPr>
      </w:pPr>
    </w:p>
    <w:p w14:paraId="61DEC1A9" w14:textId="77777777" w:rsidR="007262F1" w:rsidDel="0089374A" w:rsidRDefault="007262F1" w:rsidP="001F343A">
      <w:pPr>
        <w:pStyle w:val="ListParagraph"/>
        <w:ind w:left="0" w:firstLine="426"/>
        <w:rPr>
          <w:del w:id="10200" w:author="Rafi Aziizi" w:date="2021-11-14T10:20:00Z"/>
          <w:rFonts w:eastAsia="Calibri"/>
        </w:rPr>
      </w:pPr>
    </w:p>
    <w:p w14:paraId="31D02A69" w14:textId="19F7CAA6" w:rsidR="007262F1" w:rsidDel="0089374A" w:rsidRDefault="007262F1" w:rsidP="001F343A">
      <w:pPr>
        <w:pStyle w:val="ListParagraph"/>
        <w:ind w:left="0" w:firstLine="426"/>
        <w:rPr>
          <w:del w:id="10201" w:author="Rafi Aziizi" w:date="2021-11-14T10:20:00Z"/>
          <w:rFonts w:eastAsia="Calibri"/>
        </w:rPr>
      </w:pPr>
    </w:p>
    <w:p w14:paraId="5226073D" w14:textId="17F08D33" w:rsidR="007262F1" w:rsidDel="0089374A" w:rsidRDefault="007262F1" w:rsidP="001F343A">
      <w:pPr>
        <w:pStyle w:val="ListParagraph"/>
        <w:ind w:left="0" w:firstLine="426"/>
        <w:rPr>
          <w:del w:id="10202" w:author="Rafi Aziizi" w:date="2021-11-14T10:20:00Z"/>
          <w:rFonts w:eastAsia="Calibri"/>
        </w:rPr>
      </w:pPr>
    </w:p>
    <w:p w14:paraId="02658F6F" w14:textId="0D3C47C1" w:rsidR="007262F1" w:rsidDel="0089374A" w:rsidRDefault="007262F1" w:rsidP="001F343A">
      <w:pPr>
        <w:pStyle w:val="ListParagraph"/>
        <w:ind w:left="0" w:firstLine="426"/>
        <w:rPr>
          <w:del w:id="10203" w:author="Rafi Aziizi" w:date="2021-11-14T10:20:00Z"/>
          <w:rFonts w:eastAsia="Calibri"/>
        </w:rPr>
      </w:pPr>
    </w:p>
    <w:p w14:paraId="5C9973F5" w14:textId="06025B5C" w:rsidR="007262F1" w:rsidDel="0089374A" w:rsidRDefault="007262F1" w:rsidP="001F343A">
      <w:pPr>
        <w:pStyle w:val="ListParagraph"/>
        <w:ind w:left="0" w:firstLine="426"/>
        <w:rPr>
          <w:del w:id="10204" w:author="Rafi Aziizi" w:date="2021-11-14T10:20:00Z"/>
          <w:rFonts w:eastAsia="Calibri"/>
        </w:rPr>
      </w:pPr>
    </w:p>
    <w:p w14:paraId="2377890D" w14:textId="3BD18D24" w:rsidR="007262F1" w:rsidDel="0089374A" w:rsidRDefault="007262F1" w:rsidP="001F343A">
      <w:pPr>
        <w:pStyle w:val="ListParagraph"/>
        <w:ind w:left="0" w:firstLine="426"/>
        <w:rPr>
          <w:del w:id="10205" w:author="Rafi Aziizi" w:date="2021-11-14T10:20:00Z"/>
          <w:rFonts w:eastAsia="Calibri"/>
        </w:rPr>
      </w:pPr>
    </w:p>
    <w:p w14:paraId="71207A9D" w14:textId="57EDBCBB" w:rsidR="007262F1" w:rsidRPr="0089374A" w:rsidDel="0089374A" w:rsidRDefault="007262F1">
      <w:pPr>
        <w:rPr>
          <w:del w:id="10206" w:author="Rafi Aziizi" w:date="2021-11-14T10:21:00Z"/>
          <w:rFonts w:eastAsia="Calibri"/>
        </w:rPr>
        <w:pPrChange w:id="10207" w:author="Rafi Aziizi" w:date="2021-11-14T10:20:00Z">
          <w:pPr>
            <w:pStyle w:val="ListParagraph"/>
            <w:ind w:left="0" w:firstLine="426"/>
          </w:pPr>
        </w:pPrChange>
      </w:pPr>
    </w:p>
    <w:p w14:paraId="3217179A" w14:textId="19570FE4" w:rsidR="007262F1" w:rsidRPr="0089374A" w:rsidRDefault="007A54E1">
      <w:pPr>
        <w:rPr>
          <w:rFonts w:eastAsia="Calibri"/>
        </w:rPr>
        <w:pPrChange w:id="10208" w:author="Rafi Aziizi" w:date="2021-11-14T10:21:00Z">
          <w:pPr>
            <w:pStyle w:val="ListParagraph"/>
            <w:ind w:left="0" w:firstLine="426"/>
          </w:pPr>
        </w:pPrChange>
      </w:pPr>
      <w:del w:id="10209" w:author="chaniaayulestari@outlook.com" w:date="2021-11-13T14:26:00Z">
        <w:r>
          <w:rPr>
            <w:noProof/>
          </w:rPr>
          <w:pict w14:anchorId="7267F60C">
            <v:shape id="Text Box 111" o:spid="_x0000_s2109" type="#_x0000_t202" style="position:absolute;left:0;text-align:left;margin-left:28.15pt;margin-top:2.35pt;width:339.9pt;height:.05pt;z-index:-251650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nLwIAAGo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C9/hcnLwIAAGoEAAAOAAAAAAAAAAAAAAAAAC4CAABk&#10;cnMvZTJvRG9jLnhtbFBLAQItABQABgAIAAAAIQCfSwjC3QAAAAYBAAAPAAAAAAAAAAAAAAAAAIkE&#10;AABkcnMvZG93bnJldi54bWxQSwUGAAAAAAQABADzAAAAkwUAAAAA&#10;" stroked="f">
              <v:textbox style="mso-fit-shape-to-text:t" inset="0,0,0,0">
                <w:txbxContent>
                  <w:p w14:paraId="3CEA8307" w14:textId="4D9734BD" w:rsidR="004A4F76" w:rsidRPr="000317BE" w:rsidRDefault="004A4F76" w:rsidP="001F343A">
                    <w:pPr>
                      <w:pStyle w:val="Caption"/>
                      <w:jc w:val="center"/>
                      <w:rPr>
                        <w:noProof/>
                        <w:sz w:val="24"/>
                        <w:szCs w:val="24"/>
                      </w:rPr>
                    </w:pPr>
                    <w:r>
                      <w:t xml:space="preserve">Gambar 3. </w:t>
                    </w:r>
                    <w:ins w:id="10210" w:author="chaniaayulestari@outlook.com" w:date="2021-11-13T13:45:00Z">
                      <w:r>
                        <w:fldChar w:fldCharType="begin"/>
                      </w:r>
                      <w:r>
                        <w:instrText xml:space="preserve"> SEQ Gambar_3. \* ARABIC </w:instrText>
                      </w:r>
                    </w:ins>
                    <w:r>
                      <w:fldChar w:fldCharType="separate"/>
                    </w:r>
                    <w:ins w:id="10211" w:author="chaniaayulestari@outlook.com" w:date="2021-11-13T13:45:00Z">
                      <w:r>
                        <w:rPr>
                          <w:noProof/>
                        </w:rPr>
                        <w:t>34</w:t>
                      </w:r>
                      <w:r>
                        <w:fldChar w:fldCharType="end"/>
                      </w:r>
                    </w:ins>
                    <w:del w:id="102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4A4F76" w:rsidRDefault="004A4F76"/>
                  <w:p w14:paraId="3E061FB4" w14:textId="33158AEC" w:rsidR="004A4F76" w:rsidRPr="000317BE" w:rsidRDefault="004A4F76" w:rsidP="001F343A">
                    <w:pPr>
                      <w:pStyle w:val="Caption"/>
                      <w:jc w:val="center"/>
                      <w:rPr>
                        <w:noProof/>
                        <w:sz w:val="24"/>
                        <w:szCs w:val="24"/>
                      </w:rPr>
                    </w:pPr>
                    <w:r>
                      <w:t xml:space="preserve">Gambar 3. </w:t>
                    </w:r>
                    <w:ins w:id="10213" w:author="chaniaayulestari@outlook.com" w:date="2021-11-13T13:45:00Z">
                      <w:r>
                        <w:fldChar w:fldCharType="begin"/>
                      </w:r>
                      <w:r>
                        <w:instrText xml:space="preserve"> SEQ Gambar_3. \* ARABIC </w:instrText>
                      </w:r>
                    </w:ins>
                    <w:r>
                      <w:fldChar w:fldCharType="separate"/>
                    </w:r>
                    <w:ins w:id="10214" w:author="chaniaayulestari@outlook.com" w:date="2021-11-13T13:45:00Z">
                      <w:r>
                        <w:rPr>
                          <w:noProof/>
                        </w:rPr>
                        <w:t>34</w:t>
                      </w:r>
                      <w:r>
                        <w:fldChar w:fldCharType="end"/>
                      </w:r>
                    </w:ins>
                    <w:del w:id="1021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0216"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0217" w:author="chaniaayulestari@outlook.com" w:date="2021-11-13T21:15:00Z"/>
          <w:del w:id="10218" w:author="Rafi Aziizi" w:date="2021-11-14T10:21: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Del="0089374A" w:rsidRDefault="00CF3937" w:rsidP="001F343A">
      <w:pPr>
        <w:ind w:firstLine="426"/>
        <w:rPr>
          <w:ins w:id="10219" w:author="chaniaayulestari@outlook.com" w:date="2021-11-13T21:15:00Z"/>
          <w:del w:id="10220" w:author="Rafi Aziizi" w:date="2021-11-14T10:21:00Z"/>
          <w:rFonts w:eastAsia="Calibri"/>
        </w:rPr>
      </w:pPr>
    </w:p>
    <w:p w14:paraId="1773506A" w14:textId="3DE0A3BC" w:rsidR="00CF3937" w:rsidDel="0089374A" w:rsidRDefault="00CF3937" w:rsidP="001F343A">
      <w:pPr>
        <w:ind w:firstLine="426"/>
        <w:rPr>
          <w:ins w:id="10221" w:author="chaniaayulestari@outlook.com" w:date="2021-11-13T21:15:00Z"/>
          <w:del w:id="10222" w:author="Rafi Aziizi" w:date="2021-11-14T10:21:00Z"/>
          <w:rFonts w:eastAsia="Calibri"/>
        </w:rPr>
      </w:pPr>
    </w:p>
    <w:p w14:paraId="6DF64A19" w14:textId="1C858304" w:rsidR="00CF3937" w:rsidDel="0089374A" w:rsidRDefault="00CF3937" w:rsidP="001F343A">
      <w:pPr>
        <w:ind w:firstLine="426"/>
        <w:rPr>
          <w:ins w:id="10223" w:author="chaniaayulestari@outlook.com" w:date="2021-11-13T21:15:00Z"/>
          <w:del w:id="10224" w:author="Rafi Aziizi" w:date="2021-11-14T10:21:00Z"/>
          <w:rFonts w:eastAsia="Calibri"/>
        </w:rPr>
      </w:pPr>
    </w:p>
    <w:p w14:paraId="48FFF384" w14:textId="77777777" w:rsidR="00CF3937" w:rsidRPr="001F343A" w:rsidRDefault="00CF3937">
      <w:pPr>
        <w:ind w:firstLine="426"/>
        <w:rPr>
          <w:rFonts w:eastAsia="Calibri"/>
        </w:rPr>
      </w:pPr>
    </w:p>
    <w:p w14:paraId="5D389412" w14:textId="1DF05A09" w:rsidR="00586A07" w:rsidRDefault="007262F1" w:rsidP="001F343A">
      <w:pPr>
        <w:pStyle w:val="ListParagraph"/>
        <w:ind w:left="426"/>
      </w:pPr>
      <w:r>
        <w:rPr>
          <w:noProof/>
        </w:rPr>
        <w:drawing>
          <wp:anchor distT="0" distB="0" distL="114300" distR="114300" simplePos="0" relativeHeight="251515392" behindDoc="1" locked="0" layoutInCell="1" allowOverlap="1" wp14:anchorId="6AD3A81B" wp14:editId="14ED5433">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28BAC5CA" w:rsidR="00586A07" w:rsidRDefault="007A54E1" w:rsidP="001F343A">
      <w:pPr>
        <w:pStyle w:val="ListParagraph"/>
        <w:ind w:left="426"/>
      </w:pPr>
      <w:ins w:id="10225" w:author="chaniaayulestari@outlook.com" w:date="2021-11-13T21:15:00Z">
        <w:r>
          <w:rPr>
            <w:noProof/>
          </w:rPr>
          <w:pict w14:anchorId="36428859">
            <v:shape id="_x0000_s2265" type="#_x0000_t202" style="position:absolute;left:0;text-align:left;margin-left:34pt;margin-top:5.95pt;width:328.9pt;height:13.65pt;z-index:251769344;mso-position-horizontal-relative:text;mso-position-vertical-relative:text" stroked="f">
              <v:textbox inset="0,0,0,0">
                <w:txbxContent>
                  <w:p w14:paraId="31758F08" w14:textId="2F5B12AB" w:rsidR="004A4F76" w:rsidRPr="00C76DF1" w:rsidDel="00CF3937" w:rsidRDefault="004A4F76">
                    <w:pPr>
                      <w:pStyle w:val="Caption"/>
                      <w:jc w:val="center"/>
                      <w:rPr>
                        <w:del w:id="10226" w:author="chaniaayulestari@outlook.com" w:date="2021-11-13T21:15:00Z"/>
                        <w:noProof/>
                      </w:rPr>
                      <w:pPrChange w:id="10227" w:author="chaniaayulestari@outlook.com" w:date="2021-11-13T21:15:00Z">
                        <w:pPr>
                          <w:pStyle w:val="ListParagraph"/>
                          <w:ind w:left="426"/>
                        </w:pPr>
                      </w:pPrChange>
                    </w:pPr>
                    <w:bookmarkStart w:id="10228" w:name="_Toc87731502"/>
                    <w:ins w:id="10229"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10230" w:author="Rafi Aziizi" w:date="2021-11-14T10:19:00Z">
                      <w:r>
                        <w:rPr>
                          <w:noProof/>
                        </w:rPr>
                        <w:t>71</w:t>
                      </w:r>
                    </w:ins>
                    <w:ins w:id="10231" w:author="chaniaayulestari@outlook.com" w:date="2021-11-13T21:25:00Z">
                      <w:del w:id="10232" w:author="Rafi Aziizi" w:date="2021-11-14T09:53:00Z">
                        <w:r w:rsidDel="00590A19">
                          <w:rPr>
                            <w:noProof/>
                          </w:rPr>
                          <w:delText>67</w:delText>
                        </w:r>
                      </w:del>
                    </w:ins>
                    <w:ins w:id="10233" w:author="chaniaayulestari@outlook.com" w:date="2021-11-13T21:15:00Z">
                      <w:r>
                        <w:rPr>
                          <w:i w:val="0"/>
                          <w:iCs w:val="0"/>
                        </w:rPr>
                        <w:fldChar w:fldCharType="end"/>
                      </w:r>
                      <w:r>
                        <w:t xml:space="preserve"> </w:t>
                      </w:r>
                      <w:r w:rsidRPr="002D5FCC">
                        <w:t xml:space="preserve">Perancangan Antarmuka </w:t>
                      </w:r>
                      <w:r>
                        <w:t xml:space="preserve"> Tambah Data Kelas</w:t>
                      </w:r>
                    </w:ins>
                    <w:bookmarkEnd w:id="10228"/>
                  </w:p>
                  <w:p w14:paraId="0F7D3C09" w14:textId="77777777" w:rsidR="004A4F76" w:rsidRDefault="004A4F76">
                    <w:pPr>
                      <w:pStyle w:val="Caption"/>
                      <w:jc w:val="center"/>
                      <w:pPrChange w:id="10234" w:author="chaniaayulestari@outlook.com" w:date="2021-11-13T21:15:00Z">
                        <w:pPr/>
                      </w:pPrChange>
                    </w:pPr>
                  </w:p>
                </w:txbxContent>
              </v:textbox>
            </v:shape>
          </w:pict>
        </w:r>
      </w:ins>
      <w:del w:id="10235" w:author="chaniaayulestari@outlook.com" w:date="2021-11-13T14:27:00Z">
        <w:r>
          <w:rPr>
            <w:noProof/>
          </w:rPr>
          <w:pict w14:anchorId="765DFE8C">
            <v:shape id="Text Box 113" o:spid="_x0000_s2108" type="#_x0000_t202" style="position:absolute;left:0;text-align:left;margin-left:28.8pt;margin-top:3.25pt;width:337.35pt;height:.05pt;z-index:-251649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y3MAIAAGo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7RsZX9EcoXgk8QtdA3smtpht3wodngdQxhJemIDzRUhpocg69xVkF+ONv/phP&#10;QlKUs4Y6MOf++1mg4sx8tSRxbNfBwME4DoY91xsgrBOaLyeTSQcwmMEsEeoXGo51vIVCwkq6K+dh&#10;MDehmwMaLqnW65RETelE2Nm9k7H0wOyhfRHoel0CyfkIQ2+KxTt5utwkkFufA3GdtIvMdiz2hFND&#10;J/X74YsT8+s+Zb39IlY/AQ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8IuctzACAABqBAAADgAAAAAAAAAAAAAAAAAuAgAA&#10;ZHJzL2Uyb0RvYy54bWxQSwECLQAUAAYACAAAACEAe+YyUt0AAAAGAQAADwAAAAAAAAAAAAAAAACK&#10;BAAAZHJzL2Rvd25yZXYueG1sUEsFBgAAAAAEAAQA8wAAAJQFAAAAAA==&#10;" stroked="f">
              <v:textbox style="mso-fit-shape-to-text:t" inset="0,0,0,0">
                <w:txbxContent>
                  <w:p w14:paraId="30941A09" w14:textId="2121EF0D" w:rsidR="004A4F76" w:rsidRPr="00CD66B2" w:rsidRDefault="004A4F76" w:rsidP="00586A07">
                    <w:pPr>
                      <w:pStyle w:val="Caption"/>
                      <w:jc w:val="center"/>
                      <w:rPr>
                        <w:noProof/>
                        <w:sz w:val="24"/>
                        <w:szCs w:val="24"/>
                      </w:rPr>
                    </w:pPr>
                    <w:r>
                      <w:t xml:space="preserve">Gambar 3. </w:t>
                    </w:r>
                    <w:ins w:id="10236" w:author="chaniaayulestari@outlook.com" w:date="2021-11-13T13:45:00Z">
                      <w:r>
                        <w:fldChar w:fldCharType="begin"/>
                      </w:r>
                      <w:r>
                        <w:instrText xml:space="preserve"> SEQ Gambar_3. \* ARABIC </w:instrText>
                      </w:r>
                    </w:ins>
                    <w:r>
                      <w:fldChar w:fldCharType="separate"/>
                    </w:r>
                    <w:ins w:id="10237" w:author="chaniaayulestari@outlook.com" w:date="2021-11-13T13:45:00Z">
                      <w:r>
                        <w:rPr>
                          <w:noProof/>
                        </w:rPr>
                        <w:t>35</w:t>
                      </w:r>
                      <w:r>
                        <w:fldChar w:fldCharType="end"/>
                      </w:r>
                    </w:ins>
                    <w:del w:id="1023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4A4F76" w:rsidRDefault="004A4F76"/>
                  <w:p w14:paraId="698FB673" w14:textId="6BC49AA9" w:rsidR="004A4F76" w:rsidRPr="00CD66B2" w:rsidRDefault="004A4F76" w:rsidP="00586A07">
                    <w:pPr>
                      <w:pStyle w:val="Caption"/>
                      <w:jc w:val="center"/>
                      <w:rPr>
                        <w:noProof/>
                        <w:sz w:val="24"/>
                        <w:szCs w:val="24"/>
                      </w:rPr>
                    </w:pPr>
                    <w:r>
                      <w:t xml:space="preserve">Gambar 3. </w:t>
                    </w:r>
                    <w:ins w:id="10239" w:author="chaniaayulestari@outlook.com" w:date="2021-11-13T13:45:00Z">
                      <w:r>
                        <w:fldChar w:fldCharType="begin"/>
                      </w:r>
                      <w:r>
                        <w:instrText xml:space="preserve"> SEQ Gambar_3. \* ARABIC </w:instrText>
                      </w:r>
                    </w:ins>
                    <w:r>
                      <w:fldChar w:fldCharType="separate"/>
                    </w:r>
                    <w:ins w:id="10240" w:author="chaniaayulestari@outlook.com" w:date="2021-11-13T13:45:00Z">
                      <w:r>
                        <w:rPr>
                          <w:noProof/>
                        </w:rPr>
                        <w:t>35</w:t>
                      </w:r>
                      <w:r>
                        <w:fldChar w:fldCharType="end"/>
                      </w:r>
                    </w:ins>
                    <w:del w:id="102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0242"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10243"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10244" w:author="Rafi Aziizi" w:date="2021-11-12T10:58:00Z"/>
        </w:rPr>
      </w:pPr>
    </w:p>
    <w:p w14:paraId="6A6A2F22" w14:textId="069F0FD6" w:rsidR="007262F1" w:rsidDel="00331B6F" w:rsidRDefault="007262F1" w:rsidP="00383C6F">
      <w:pPr>
        <w:pStyle w:val="ListParagraph"/>
        <w:ind w:left="0" w:firstLine="426"/>
        <w:rPr>
          <w:del w:id="10245" w:author="Rafi Aziizi" w:date="2021-11-12T10:58:00Z"/>
        </w:rPr>
      </w:pPr>
    </w:p>
    <w:p w14:paraId="1F2F281C" w14:textId="77777777" w:rsidR="007262F1" w:rsidDel="00331B6F" w:rsidRDefault="007262F1" w:rsidP="00383C6F">
      <w:pPr>
        <w:pStyle w:val="ListParagraph"/>
        <w:ind w:left="0" w:firstLine="426"/>
        <w:rPr>
          <w:del w:id="10246" w:author="Rafi Aziizi" w:date="2021-11-12T10:58:00Z"/>
        </w:rPr>
      </w:pPr>
    </w:p>
    <w:p w14:paraId="43664272" w14:textId="2042AAE7" w:rsidR="00977902" w:rsidDel="00CF3937" w:rsidRDefault="00977902">
      <w:pPr>
        <w:rPr>
          <w:del w:id="10247" w:author="chaniaayulestari@outlook.com" w:date="2021-11-13T21:15:00Z"/>
        </w:rPr>
        <w:pPrChange w:id="10248"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516416" behindDoc="1" locked="0" layoutInCell="1" allowOverlap="1" wp14:anchorId="5FDC5F23" wp14:editId="6FC3DE9F">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7991954" w:rsidR="00E12981" w:rsidRDefault="007A54E1" w:rsidP="00E12981">
      <w:pPr>
        <w:pStyle w:val="ListParagraph"/>
        <w:ind w:left="426"/>
      </w:pPr>
      <w:del w:id="10249" w:author="chaniaayulestari@outlook.com" w:date="2021-11-13T14:27:00Z">
        <w:r>
          <w:rPr>
            <w:noProof/>
          </w:rPr>
          <w:pict w14:anchorId="3C9A5419">
            <v:shape id="Text Box 117" o:spid="_x0000_s2107" type="#_x0000_t202" style="position:absolute;left:0;text-align:left;margin-left:30.3pt;margin-top:21.15pt;width:336.2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XIMQ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QdI+PZgPIAxYXAI3QN5J3carrxXvjwJJA6hkDRFIRHWkoDTc6htzirAH/8zR/z&#10;SUiKctZQB+bcfz8JVJyZr5Ykju06GDgYh8Gwp3oDhHVC8+VkMukABjOYJUL9TMOxjrdQSFhJd+U8&#10;DOYmdHNAwyXVep2SqCmdCPd252QsPTC7b58Ful6XQHI+wNCbYvFKni43CeTWp0BcJ+0isx2LPeHU&#10;0En9fvjixPy6T1kvv4jV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nX1yDECAABqBAAADgAAAAAAAAAAAAAAAAAu&#10;AgAAZHJzL2Uyb0RvYy54bWxQSwECLQAUAAYACAAAACEAxORojN8AAAAIAQAADwAAAAAAAAAAAAAA&#10;AACLBAAAZHJzL2Rvd25yZXYueG1sUEsFBgAAAAAEAAQA8wAAAJcFAAAAAA==&#10;" stroked="f">
              <v:textbox style="mso-fit-shape-to-text:t" inset="0,0,0,0">
                <w:txbxContent>
                  <w:p w14:paraId="09DC0C6B" w14:textId="1787B522" w:rsidR="004A4F76" w:rsidRPr="006002C3" w:rsidRDefault="004A4F76" w:rsidP="00E12981">
                    <w:pPr>
                      <w:pStyle w:val="Caption"/>
                      <w:jc w:val="center"/>
                      <w:rPr>
                        <w:noProof/>
                        <w:sz w:val="24"/>
                        <w:szCs w:val="24"/>
                      </w:rPr>
                    </w:pPr>
                    <w:r>
                      <w:t xml:space="preserve">Gambar 3. </w:t>
                    </w:r>
                    <w:ins w:id="10250" w:author="chaniaayulestari@outlook.com" w:date="2021-11-13T13:45:00Z">
                      <w:r>
                        <w:fldChar w:fldCharType="begin"/>
                      </w:r>
                      <w:r>
                        <w:instrText xml:space="preserve"> SEQ Gambar_3. \* ARABIC </w:instrText>
                      </w:r>
                    </w:ins>
                    <w:r>
                      <w:fldChar w:fldCharType="separate"/>
                    </w:r>
                    <w:ins w:id="10251" w:author="chaniaayulestari@outlook.com" w:date="2021-11-13T13:45:00Z">
                      <w:r>
                        <w:rPr>
                          <w:noProof/>
                        </w:rPr>
                        <w:t>36</w:t>
                      </w:r>
                      <w:r>
                        <w:fldChar w:fldCharType="end"/>
                      </w:r>
                    </w:ins>
                    <w:del w:id="102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4A4F76" w:rsidRDefault="004A4F76"/>
                  <w:p w14:paraId="1846E72D" w14:textId="5CE0795A" w:rsidR="004A4F76" w:rsidRPr="006002C3" w:rsidRDefault="004A4F76" w:rsidP="00E12981">
                    <w:pPr>
                      <w:pStyle w:val="Caption"/>
                      <w:jc w:val="center"/>
                      <w:rPr>
                        <w:noProof/>
                        <w:sz w:val="24"/>
                        <w:szCs w:val="24"/>
                      </w:rPr>
                    </w:pPr>
                    <w:r>
                      <w:t xml:space="preserve">Gambar 3. </w:t>
                    </w:r>
                    <w:ins w:id="10253" w:author="chaniaayulestari@outlook.com" w:date="2021-11-13T13:45:00Z">
                      <w:r>
                        <w:fldChar w:fldCharType="begin"/>
                      </w:r>
                      <w:r>
                        <w:instrText xml:space="preserve"> SEQ Gambar_3. \* ARABIC </w:instrText>
                      </w:r>
                    </w:ins>
                    <w:r>
                      <w:fldChar w:fldCharType="separate"/>
                    </w:r>
                    <w:ins w:id="10254" w:author="chaniaayulestari@outlook.com" w:date="2021-11-13T13:45:00Z">
                      <w:r>
                        <w:rPr>
                          <w:noProof/>
                        </w:rPr>
                        <w:t>36</w:t>
                      </w:r>
                      <w:r>
                        <w:fldChar w:fldCharType="end"/>
                      </w:r>
                    </w:ins>
                    <w:del w:id="102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w:r>
      </w:del>
    </w:p>
    <w:p w14:paraId="195E6794" w14:textId="3232DB47" w:rsidR="00383C6F" w:rsidRDefault="007A54E1" w:rsidP="00E12981">
      <w:pPr>
        <w:pStyle w:val="ListParagraph"/>
        <w:ind w:left="426"/>
      </w:pPr>
      <w:ins w:id="10256" w:author="chaniaayulestari@outlook.com" w:date="2021-11-13T21:15:00Z">
        <w:r>
          <w:rPr>
            <w:noProof/>
          </w:rPr>
          <w:pict w14:anchorId="7E0EF257">
            <v:shape id="_x0000_s2266" type="#_x0000_t202" style="position:absolute;left:0;text-align:left;margin-left:34pt;margin-top:5.3pt;width:328.9pt;height:12.55pt;z-index:251770368;mso-position-horizontal-relative:text;mso-position-vertical-relative:text" stroked="f">
              <v:textbox inset="0,0,0,0">
                <w:txbxContent>
                  <w:p w14:paraId="1E73F36F" w14:textId="76D17E92" w:rsidR="004A4F76" w:rsidRPr="00C516FC" w:rsidRDefault="004A4F76">
                    <w:pPr>
                      <w:pStyle w:val="Caption"/>
                      <w:jc w:val="center"/>
                      <w:rPr>
                        <w:noProof/>
                      </w:rPr>
                      <w:pPrChange w:id="10257" w:author="chaniaayulestari@outlook.com" w:date="2021-11-13T21:15:00Z">
                        <w:pPr>
                          <w:pStyle w:val="ListParagraph"/>
                          <w:ind w:left="426"/>
                        </w:pPr>
                      </w:pPrChange>
                    </w:pPr>
                    <w:bookmarkStart w:id="10258" w:name="_Toc87731503"/>
                    <w:ins w:id="10259" w:author="chaniaayulestari@outlook.com" w:date="2021-11-13T21:15:00Z">
                      <w:r>
                        <w:t xml:space="preserve">Gambar 3. </w:t>
                      </w:r>
                      <w:r>
                        <w:fldChar w:fldCharType="begin"/>
                      </w:r>
                      <w:r>
                        <w:instrText xml:space="preserve"> SEQ Gambar___3. \* ARABIC </w:instrText>
                      </w:r>
                    </w:ins>
                    <w:r>
                      <w:fldChar w:fldCharType="separate"/>
                    </w:r>
                    <w:ins w:id="10260" w:author="Rafi Aziizi" w:date="2021-11-14T10:19:00Z">
                      <w:r>
                        <w:rPr>
                          <w:noProof/>
                        </w:rPr>
                        <w:t>72</w:t>
                      </w:r>
                    </w:ins>
                    <w:ins w:id="10261" w:author="chaniaayulestari@outlook.com" w:date="2021-11-13T21:25:00Z">
                      <w:del w:id="10262" w:author="Rafi Aziizi" w:date="2021-11-14T09:53:00Z">
                        <w:r w:rsidDel="00590A19">
                          <w:rPr>
                            <w:noProof/>
                          </w:rPr>
                          <w:delText>68</w:delText>
                        </w:r>
                      </w:del>
                    </w:ins>
                    <w:ins w:id="10263" w:author="chaniaayulestari@outlook.com" w:date="2021-11-13T21:15:00Z">
                      <w:r>
                        <w:fldChar w:fldCharType="end"/>
                      </w:r>
                      <w:r>
                        <w:t xml:space="preserve"> </w:t>
                      </w:r>
                      <w:r w:rsidRPr="00A26849">
                        <w:t xml:space="preserve">Perancangan Antarmuka </w:t>
                      </w:r>
                      <w:r>
                        <w:t xml:space="preserve"> Data Anggota Kelas</w:t>
                      </w:r>
                    </w:ins>
                    <w:bookmarkEnd w:id="10258"/>
                  </w:p>
                  <w:p w14:paraId="7D6BA9AB" w14:textId="77777777" w:rsidR="004A4F76" w:rsidRDefault="004A4F76">
                    <w:pPr>
                      <w:jc w:val="center"/>
                      <w:pPrChange w:id="10264" w:author="chaniaayulestari@outlook.com" w:date="2021-11-13T21:15:00Z">
                        <w:pPr/>
                      </w:pPrChange>
                    </w:pPr>
                  </w:p>
                </w:txbxContent>
              </v:textbox>
            </v:shape>
          </w:pic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026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10266"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drawing>
          <wp:anchor distT="0" distB="0" distL="114300" distR="114300" simplePos="0" relativeHeight="251517440" behindDoc="1" locked="0" layoutInCell="1" allowOverlap="1" wp14:anchorId="46F78045" wp14:editId="48407F82">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5E301772" w:rsidR="00383C6F" w:rsidRDefault="007A54E1" w:rsidP="001F343A">
      <w:pPr>
        <w:pStyle w:val="ListParagraph"/>
        <w:ind w:left="426"/>
      </w:pPr>
      <w:ins w:id="10267" w:author="chaniaayulestari@outlook.com" w:date="2021-11-13T21:16:00Z">
        <w:r>
          <w:rPr>
            <w:noProof/>
          </w:rPr>
          <w:pict w14:anchorId="125417F2">
            <v:shape id="_x0000_s2267" type="#_x0000_t202" style="position:absolute;left:0;text-align:left;margin-left:34pt;margin-top:6.55pt;width:328.9pt;height:12.8pt;z-index:251771392;mso-position-horizontal-relative:text;mso-position-vertical-relative:text" stroked="f">
              <v:textbox inset="0,0,0,0">
                <w:txbxContent>
                  <w:p w14:paraId="3F275E14" w14:textId="601C59F7" w:rsidR="004A4F76" w:rsidRPr="00427D88" w:rsidDel="00CF3937" w:rsidRDefault="004A4F76">
                    <w:pPr>
                      <w:pStyle w:val="Caption"/>
                      <w:jc w:val="center"/>
                      <w:rPr>
                        <w:del w:id="10268" w:author="chaniaayulestari@outlook.com" w:date="2021-11-13T21:16:00Z"/>
                        <w:noProof/>
                      </w:rPr>
                      <w:pPrChange w:id="10269" w:author="chaniaayulestari@outlook.com" w:date="2021-11-13T21:16:00Z">
                        <w:pPr>
                          <w:pStyle w:val="ListParagraph"/>
                          <w:ind w:left="426"/>
                        </w:pPr>
                      </w:pPrChange>
                    </w:pPr>
                    <w:bookmarkStart w:id="10270" w:name="_Toc87731504"/>
                    <w:ins w:id="10271"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0272" w:author="Rafi Aziizi" w:date="2021-11-14T10:19:00Z">
                      <w:r>
                        <w:rPr>
                          <w:noProof/>
                        </w:rPr>
                        <w:t>73</w:t>
                      </w:r>
                    </w:ins>
                    <w:ins w:id="10273" w:author="chaniaayulestari@outlook.com" w:date="2021-11-13T21:25:00Z">
                      <w:del w:id="10274" w:author="Rafi Aziizi" w:date="2021-11-14T09:53:00Z">
                        <w:r w:rsidDel="00590A19">
                          <w:rPr>
                            <w:noProof/>
                          </w:rPr>
                          <w:delText>69</w:delText>
                        </w:r>
                      </w:del>
                    </w:ins>
                    <w:ins w:id="10275" w:author="chaniaayulestari@outlook.com" w:date="2021-11-13T21:16:00Z">
                      <w:r>
                        <w:rPr>
                          <w:i w:val="0"/>
                          <w:iCs w:val="0"/>
                        </w:rPr>
                        <w:fldChar w:fldCharType="end"/>
                      </w:r>
                      <w:r>
                        <w:t xml:space="preserve"> </w:t>
                      </w:r>
                      <w:r w:rsidRPr="006F2462">
                        <w:t xml:space="preserve">Perancangan Antarmuka </w:t>
                      </w:r>
                      <w:r>
                        <w:t xml:space="preserve"> Data Kelas</w:t>
                      </w:r>
                    </w:ins>
                    <w:bookmarkEnd w:id="10270"/>
                  </w:p>
                  <w:p w14:paraId="4E5A3618" w14:textId="77777777" w:rsidR="004A4F76" w:rsidRDefault="004A4F76">
                    <w:pPr>
                      <w:pStyle w:val="Caption"/>
                      <w:jc w:val="center"/>
                      <w:pPrChange w:id="10276" w:author="chaniaayulestari@outlook.com" w:date="2021-11-13T21:16:00Z">
                        <w:pPr/>
                      </w:pPrChange>
                    </w:pPr>
                  </w:p>
                </w:txbxContent>
              </v:textbox>
            </v:shape>
          </w:pict>
        </w:r>
      </w:ins>
      <w:del w:id="10277" w:author="chaniaayulestari@outlook.com" w:date="2021-11-13T14:27:00Z">
        <w:r>
          <w:rPr>
            <w:noProof/>
          </w:rPr>
          <w:pict w14:anchorId="71A62837">
            <v:shape id="Text Box 121" o:spid="_x0000_s2106" type="#_x0000_t202" style="position:absolute;left:0;text-align:left;margin-left:29.6pt;margin-top:2pt;width:337.65pt;height:.05pt;z-index:-251646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s0LwIAAGo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" stroked="f">
              <v:textbox style="mso-fit-shape-to-text:t" inset="0,0,0,0">
                <w:txbxContent>
                  <w:p w14:paraId="0A629D9A" w14:textId="40746809" w:rsidR="004A4F76" w:rsidRPr="00923E76" w:rsidRDefault="004A4F76" w:rsidP="00383C6F">
                    <w:pPr>
                      <w:pStyle w:val="Caption"/>
                      <w:jc w:val="center"/>
                      <w:rPr>
                        <w:noProof/>
                        <w:sz w:val="24"/>
                        <w:szCs w:val="24"/>
                      </w:rPr>
                    </w:pPr>
                    <w:r>
                      <w:t xml:space="preserve">Gambar 3. </w:t>
                    </w:r>
                    <w:ins w:id="10278" w:author="chaniaayulestari@outlook.com" w:date="2021-11-13T13:45:00Z">
                      <w:r>
                        <w:fldChar w:fldCharType="begin"/>
                      </w:r>
                      <w:r>
                        <w:instrText xml:space="preserve"> SEQ Gambar_3. \* ARABIC </w:instrText>
                      </w:r>
                    </w:ins>
                    <w:r>
                      <w:fldChar w:fldCharType="separate"/>
                    </w:r>
                    <w:ins w:id="10279" w:author="chaniaayulestari@outlook.com" w:date="2021-11-13T13:45:00Z">
                      <w:r>
                        <w:rPr>
                          <w:noProof/>
                        </w:rPr>
                        <w:t>37</w:t>
                      </w:r>
                      <w:r>
                        <w:fldChar w:fldCharType="end"/>
                      </w:r>
                    </w:ins>
                    <w:del w:id="102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4A4F76" w:rsidRDefault="004A4F76"/>
                  <w:p w14:paraId="6B1E90F8" w14:textId="618633AD" w:rsidR="004A4F76" w:rsidRPr="00923E76" w:rsidRDefault="004A4F76" w:rsidP="00383C6F">
                    <w:pPr>
                      <w:pStyle w:val="Caption"/>
                      <w:jc w:val="center"/>
                      <w:rPr>
                        <w:noProof/>
                        <w:sz w:val="24"/>
                        <w:szCs w:val="24"/>
                      </w:rPr>
                    </w:pPr>
                    <w:r>
                      <w:t xml:space="preserve">Gambar 3. </w:t>
                    </w:r>
                    <w:ins w:id="10281" w:author="chaniaayulestari@outlook.com" w:date="2021-11-13T13:45:00Z">
                      <w:r>
                        <w:fldChar w:fldCharType="begin"/>
                      </w:r>
                      <w:r>
                        <w:instrText xml:space="preserve"> SEQ Gambar_3. \* ARABIC </w:instrText>
                      </w:r>
                    </w:ins>
                    <w:r>
                      <w:fldChar w:fldCharType="separate"/>
                    </w:r>
                    <w:ins w:id="10282" w:author="chaniaayulestari@outlook.com" w:date="2021-11-13T13:45:00Z">
                      <w:r>
                        <w:rPr>
                          <w:noProof/>
                        </w:rPr>
                        <w:t>37</w:t>
                      </w:r>
                      <w:r>
                        <w:fldChar w:fldCharType="end"/>
                      </w:r>
                    </w:ins>
                    <w:del w:id="102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518464" behindDoc="1" locked="0" layoutInCell="1" allowOverlap="1" wp14:anchorId="25396A8C" wp14:editId="6D6880E8">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6988E57" w:rsidR="00383C6F" w:rsidRDefault="007A54E1" w:rsidP="001F343A">
      <w:pPr>
        <w:pStyle w:val="ListParagraph"/>
        <w:ind w:left="426"/>
      </w:pPr>
      <w:ins w:id="10284" w:author="chaniaayulestari@outlook.com" w:date="2021-11-13T21:16:00Z">
        <w:r>
          <w:rPr>
            <w:noProof/>
          </w:rPr>
          <w:pict w14:anchorId="01FA3A9B">
            <v:shape id="_x0000_s2268" type="#_x0000_t202" style="position:absolute;left:0;text-align:left;margin-left:34pt;margin-top:6.15pt;width:328.9pt;height:11.95pt;z-index:251772416;mso-position-horizontal-relative:text;mso-position-vertical-relative:text" stroked="f">
              <v:textbox inset="0,0,0,0">
                <w:txbxContent>
                  <w:p w14:paraId="77A6EF39" w14:textId="01452A94" w:rsidR="004A4F76" w:rsidRPr="00107715" w:rsidDel="00CF3937" w:rsidRDefault="004A4F76">
                    <w:pPr>
                      <w:pStyle w:val="Caption"/>
                      <w:jc w:val="center"/>
                      <w:rPr>
                        <w:del w:id="10285" w:author="chaniaayulestari@outlook.com" w:date="2021-11-13T21:16:00Z"/>
                        <w:noProof/>
                      </w:rPr>
                      <w:pPrChange w:id="10286" w:author="chaniaayulestari@outlook.com" w:date="2021-11-13T21:16:00Z">
                        <w:pPr>
                          <w:pStyle w:val="ListParagraph"/>
                          <w:ind w:left="426"/>
                        </w:pPr>
                      </w:pPrChange>
                    </w:pPr>
                    <w:bookmarkStart w:id="10287" w:name="_Toc87731505"/>
                    <w:ins w:id="10288"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0289" w:author="Rafi Aziizi" w:date="2021-11-14T10:19:00Z">
                      <w:r>
                        <w:rPr>
                          <w:noProof/>
                        </w:rPr>
                        <w:t>74</w:t>
                      </w:r>
                    </w:ins>
                    <w:ins w:id="10290" w:author="chaniaayulestari@outlook.com" w:date="2021-11-13T21:25:00Z">
                      <w:del w:id="10291" w:author="Rafi Aziizi" w:date="2021-11-14T09:53:00Z">
                        <w:r w:rsidDel="00590A19">
                          <w:rPr>
                            <w:noProof/>
                          </w:rPr>
                          <w:delText>70</w:delText>
                        </w:r>
                      </w:del>
                    </w:ins>
                    <w:ins w:id="10292" w:author="chaniaayulestari@outlook.com" w:date="2021-11-13T21:16:00Z">
                      <w:r>
                        <w:rPr>
                          <w:i w:val="0"/>
                          <w:iCs w:val="0"/>
                        </w:rPr>
                        <w:fldChar w:fldCharType="end"/>
                      </w:r>
                      <w:r>
                        <w:t xml:space="preserve"> </w:t>
                      </w:r>
                      <w:r w:rsidRPr="00FF07F0">
                        <w:t>Perancangan Antarmuka</w:t>
                      </w:r>
                      <w:r>
                        <w:t xml:space="preserve"> Profile Kelas</w:t>
                      </w:r>
                    </w:ins>
                    <w:bookmarkEnd w:id="10287"/>
                  </w:p>
                  <w:p w14:paraId="40F4BBAA" w14:textId="77777777" w:rsidR="004A4F76" w:rsidRDefault="004A4F76">
                    <w:pPr>
                      <w:pStyle w:val="Caption"/>
                      <w:jc w:val="center"/>
                      <w:pPrChange w:id="10293" w:author="chaniaayulestari@outlook.com" w:date="2021-11-13T21:16:00Z">
                        <w:pPr/>
                      </w:pPrChange>
                    </w:pPr>
                  </w:p>
                </w:txbxContent>
              </v:textbox>
            </v:shape>
          </w:pict>
        </w:r>
      </w:ins>
      <w:del w:id="10294" w:author="chaniaayulestari@outlook.com" w:date="2021-11-13T14:27:00Z">
        <w:r>
          <w:rPr>
            <w:noProof/>
          </w:rPr>
          <w:pict w14:anchorId="5C750DF1">
            <v:shape id="Text Box 122" o:spid="_x0000_s2105" type="#_x0000_t202" style="position:absolute;left:0;text-align:left;margin-left:28.9pt;margin-top:4.25pt;width:339.05pt;height:.05pt;z-index:-25164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MA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P/6KiowAgAAagQAAA4AAAAAAAAAAAAAAAAALgIA&#10;AGRycy9lMm9Eb2MueG1sUEsBAi0AFAAGAAgAAAAhAMrp8BneAAAABgEAAA8AAAAAAAAAAAAAAAAA&#10;igQAAGRycy9kb3ducmV2LnhtbFBLBQYAAAAABAAEAPMAAACVBQAAAAA=&#10;" stroked="f">
              <v:textbox style="mso-fit-shape-to-text:t" inset="0,0,0,0">
                <w:txbxContent>
                  <w:p w14:paraId="30208FB3" w14:textId="3A7B8F44" w:rsidR="004A4F76" w:rsidRPr="003F54A7" w:rsidRDefault="004A4F76" w:rsidP="00383C6F">
                    <w:pPr>
                      <w:pStyle w:val="Caption"/>
                      <w:jc w:val="center"/>
                      <w:rPr>
                        <w:noProof/>
                        <w:sz w:val="24"/>
                        <w:szCs w:val="24"/>
                      </w:rPr>
                    </w:pPr>
                    <w:r>
                      <w:t xml:space="preserve">Gambar 3. </w:t>
                    </w:r>
                    <w:ins w:id="10295" w:author="chaniaayulestari@outlook.com" w:date="2021-11-13T13:45:00Z">
                      <w:r>
                        <w:fldChar w:fldCharType="begin"/>
                      </w:r>
                      <w:r>
                        <w:instrText xml:space="preserve"> SEQ Gambar_3. \* ARABIC </w:instrText>
                      </w:r>
                    </w:ins>
                    <w:r>
                      <w:fldChar w:fldCharType="separate"/>
                    </w:r>
                    <w:ins w:id="10296" w:author="chaniaayulestari@outlook.com" w:date="2021-11-13T13:45:00Z">
                      <w:r>
                        <w:rPr>
                          <w:noProof/>
                        </w:rPr>
                        <w:t>38</w:t>
                      </w:r>
                      <w:r>
                        <w:fldChar w:fldCharType="end"/>
                      </w:r>
                    </w:ins>
                    <w:del w:id="102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4A4F76" w:rsidRDefault="004A4F76"/>
                  <w:p w14:paraId="1D0ACDAA" w14:textId="5CB0C272" w:rsidR="004A4F76" w:rsidRPr="003F54A7" w:rsidRDefault="004A4F76" w:rsidP="00383C6F">
                    <w:pPr>
                      <w:pStyle w:val="Caption"/>
                      <w:jc w:val="center"/>
                      <w:rPr>
                        <w:noProof/>
                        <w:sz w:val="24"/>
                        <w:szCs w:val="24"/>
                      </w:rPr>
                    </w:pPr>
                    <w:r>
                      <w:t xml:space="preserve">Gambar 3. </w:t>
                    </w:r>
                    <w:ins w:id="10298" w:author="chaniaayulestari@outlook.com" w:date="2021-11-13T13:45:00Z">
                      <w:r>
                        <w:fldChar w:fldCharType="begin"/>
                      </w:r>
                      <w:r>
                        <w:instrText xml:space="preserve"> SEQ Gambar_3. \* ARABIC </w:instrText>
                      </w:r>
                    </w:ins>
                    <w:r>
                      <w:fldChar w:fldCharType="separate"/>
                    </w:r>
                    <w:ins w:id="10299" w:author="chaniaayulestari@outlook.com" w:date="2021-11-13T13:45:00Z">
                      <w:r>
                        <w:rPr>
                          <w:noProof/>
                        </w:rPr>
                        <w:t>38</w:t>
                      </w:r>
                      <w:r>
                        <w:fldChar w:fldCharType="end"/>
                      </w:r>
                    </w:ins>
                    <w:del w:id="103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030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10302"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drawing>
          <wp:anchor distT="0" distB="0" distL="114300" distR="114300" simplePos="0" relativeHeight="251519488" behindDoc="1" locked="0" layoutInCell="1" allowOverlap="1" wp14:anchorId="705E847E" wp14:editId="5D262696">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1F68045C" w:rsidR="00401C86" w:rsidRDefault="007A54E1" w:rsidP="001F343A">
      <w:pPr>
        <w:pStyle w:val="ListParagraph"/>
        <w:ind w:left="426"/>
      </w:pPr>
      <w:ins w:id="10303" w:author="chaniaayulestari@outlook.com" w:date="2021-11-13T21:17:00Z">
        <w:r>
          <w:rPr>
            <w:noProof/>
          </w:rPr>
          <w:pict w14:anchorId="7E4791AE">
            <v:shape id="_x0000_s2269" type="#_x0000_t202" style="position:absolute;left:0;text-align:left;margin-left:34pt;margin-top:5.75pt;width:328.9pt;height:12pt;z-index:251773440;mso-position-horizontal-relative:text;mso-position-vertical-relative:text" stroked="f">
              <v:textbox inset="0,0,0,0">
                <w:txbxContent>
                  <w:p w14:paraId="1AACBA32" w14:textId="4CE76918" w:rsidR="004A4F76" w:rsidRPr="000268E1" w:rsidDel="00CF3937" w:rsidRDefault="004A4F76">
                    <w:pPr>
                      <w:pStyle w:val="Caption"/>
                      <w:jc w:val="center"/>
                      <w:rPr>
                        <w:del w:id="10304" w:author="chaniaayulestari@outlook.com" w:date="2021-11-13T21:17:00Z"/>
                        <w:noProof/>
                      </w:rPr>
                      <w:pPrChange w:id="10305" w:author="chaniaayulestari@outlook.com" w:date="2021-11-13T21:17:00Z">
                        <w:pPr>
                          <w:ind w:left="66" w:firstLine="360"/>
                        </w:pPr>
                      </w:pPrChange>
                    </w:pPr>
                    <w:bookmarkStart w:id="10306" w:name="_Toc87731506"/>
                    <w:ins w:id="10307"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10308" w:author="Rafi Aziizi" w:date="2021-11-14T10:19:00Z">
                      <w:r>
                        <w:rPr>
                          <w:noProof/>
                        </w:rPr>
                        <w:t>75</w:t>
                      </w:r>
                    </w:ins>
                    <w:ins w:id="10309" w:author="chaniaayulestari@outlook.com" w:date="2021-11-13T21:25:00Z">
                      <w:del w:id="10310" w:author="Rafi Aziizi" w:date="2021-11-14T09:53:00Z">
                        <w:r w:rsidDel="00590A19">
                          <w:rPr>
                            <w:noProof/>
                          </w:rPr>
                          <w:delText>71</w:delText>
                        </w:r>
                      </w:del>
                    </w:ins>
                    <w:ins w:id="10311" w:author="chaniaayulestari@outlook.com" w:date="2021-11-13T21:17:00Z">
                      <w:r>
                        <w:rPr>
                          <w:i w:val="0"/>
                          <w:iCs w:val="0"/>
                        </w:rPr>
                        <w:fldChar w:fldCharType="end"/>
                      </w:r>
                      <w:r>
                        <w:t xml:space="preserve"> </w:t>
                      </w:r>
                      <w:r w:rsidRPr="000B2DEF">
                        <w:t xml:space="preserve">Perancangan Antarmuka </w:t>
                      </w:r>
                      <w:r>
                        <w:t>Profile Walikelas</w:t>
                      </w:r>
                    </w:ins>
                    <w:bookmarkEnd w:id="10306"/>
                  </w:p>
                  <w:p w14:paraId="776683A5" w14:textId="77777777" w:rsidR="004A4F76" w:rsidRDefault="004A4F76">
                    <w:pPr>
                      <w:pStyle w:val="Caption"/>
                      <w:jc w:val="center"/>
                      <w:pPrChange w:id="10312" w:author="chaniaayulestari@outlook.com" w:date="2021-11-13T21:17:00Z">
                        <w:pPr/>
                      </w:pPrChange>
                    </w:pPr>
                  </w:p>
                </w:txbxContent>
              </v:textbox>
            </v:shape>
          </w:pict>
        </w:r>
      </w:ins>
      <w:del w:id="10313" w:author="chaniaayulestari@outlook.com" w:date="2021-11-13T14:27:00Z">
        <w:r>
          <w:rPr>
            <w:noProof/>
          </w:rPr>
          <w:pict w14:anchorId="24D92785">
            <v:shape id="Text Box 257" o:spid="_x0000_s2104" type="#_x0000_t202" style="position:absolute;left:0;text-align:left;margin-left:28.9pt;margin-top:2.65pt;width:339.05pt;height:.0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jCMQIAAGoEAAAOAAAAZHJzL2Uyb0RvYy54bWysVMGO0zAQvSPxD5bvNGmX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E8cOMIxAgAAagQAAA4AAAAAAAAAAAAAAAAALgIA&#10;AGRycy9lMm9Eb2MueG1sUEsBAi0AFAAGAAgAAAAhAMmuQsrdAAAABgEAAA8AAAAAAAAAAAAAAAAA&#10;iwQAAGRycy9kb3ducmV2LnhtbFBLBQYAAAAABAAEAPMAAACVBQAAAAA=&#10;" stroked="f">
              <v:textbox style="mso-fit-shape-to-text:t" inset="0,0,0,0">
                <w:txbxContent>
                  <w:p w14:paraId="509BFA81" w14:textId="18A82ACE" w:rsidR="004A4F76" w:rsidRPr="00645B38" w:rsidRDefault="004A4F76" w:rsidP="00401C86">
                    <w:pPr>
                      <w:pStyle w:val="Caption"/>
                      <w:jc w:val="center"/>
                      <w:rPr>
                        <w:noProof/>
                        <w:sz w:val="24"/>
                        <w:szCs w:val="24"/>
                      </w:rPr>
                    </w:pPr>
                    <w:r>
                      <w:t xml:space="preserve">Gambar 3. </w:t>
                    </w:r>
                    <w:ins w:id="10314" w:author="chaniaayulestari@outlook.com" w:date="2021-11-13T13:45:00Z">
                      <w:r>
                        <w:fldChar w:fldCharType="begin"/>
                      </w:r>
                      <w:r>
                        <w:instrText xml:space="preserve"> SEQ Gambar_3. \* ARABIC </w:instrText>
                      </w:r>
                    </w:ins>
                    <w:r>
                      <w:fldChar w:fldCharType="separate"/>
                    </w:r>
                    <w:ins w:id="10315" w:author="chaniaayulestari@outlook.com" w:date="2021-11-13T13:45:00Z">
                      <w:r>
                        <w:rPr>
                          <w:noProof/>
                        </w:rPr>
                        <w:t>39</w:t>
                      </w:r>
                      <w:r>
                        <w:fldChar w:fldCharType="end"/>
                      </w:r>
                    </w:ins>
                    <w:del w:id="103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4A4F76" w:rsidRDefault="004A4F76"/>
                  <w:p w14:paraId="6073B3F9" w14:textId="37A9C90D" w:rsidR="004A4F76" w:rsidRPr="00645B38" w:rsidRDefault="004A4F76" w:rsidP="00401C86">
                    <w:pPr>
                      <w:pStyle w:val="Caption"/>
                      <w:jc w:val="center"/>
                      <w:rPr>
                        <w:noProof/>
                        <w:sz w:val="24"/>
                        <w:szCs w:val="24"/>
                      </w:rPr>
                    </w:pPr>
                    <w:r>
                      <w:t xml:space="preserve">Gambar 3. </w:t>
                    </w:r>
                    <w:ins w:id="10317" w:author="chaniaayulestari@outlook.com" w:date="2021-11-13T13:45:00Z">
                      <w:r>
                        <w:fldChar w:fldCharType="begin"/>
                      </w:r>
                      <w:r>
                        <w:instrText xml:space="preserve"> SEQ Gambar_3. \* ARABIC </w:instrText>
                      </w:r>
                    </w:ins>
                    <w:r>
                      <w:fldChar w:fldCharType="separate"/>
                    </w:r>
                    <w:ins w:id="10318" w:author="chaniaayulestari@outlook.com" w:date="2021-11-13T13:45:00Z">
                      <w:r>
                        <w:rPr>
                          <w:noProof/>
                        </w:rPr>
                        <w:t>39</w:t>
                      </w:r>
                      <w:r>
                        <w:fldChar w:fldCharType="end"/>
                      </w:r>
                    </w:ins>
                    <w:del w:id="103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520512" behindDoc="1" locked="0" layoutInCell="1" allowOverlap="1" wp14:anchorId="36F30F57" wp14:editId="1BA32E53">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4DB6E2F9" w:rsidR="00C10E66" w:rsidRDefault="007A54E1" w:rsidP="001F343A">
      <w:pPr>
        <w:pStyle w:val="ListParagraph"/>
        <w:ind w:left="426"/>
      </w:pPr>
      <w:ins w:id="10320" w:author="chaniaayulestari@outlook.com" w:date="2021-11-13T21:17:00Z">
        <w:r>
          <w:rPr>
            <w:noProof/>
          </w:rPr>
          <w:pict w14:anchorId="3457FC9D">
            <v:shape id="_x0000_s2271" type="#_x0000_t202" style="position:absolute;left:0;text-align:left;margin-left:34pt;margin-top:5.3pt;width:328.9pt;height:11.85pt;z-index:251774464;mso-position-horizontal-relative:text;mso-position-vertical-relative:text" stroked="f">
              <v:textbox inset="0,0,0,0">
                <w:txbxContent>
                  <w:p w14:paraId="2E82E72E" w14:textId="76AADAE7" w:rsidR="004A4F76" w:rsidRPr="00BE2719" w:rsidRDefault="004A4F76">
                    <w:pPr>
                      <w:pStyle w:val="Caption"/>
                      <w:jc w:val="center"/>
                      <w:rPr>
                        <w:noProof/>
                      </w:rPr>
                      <w:pPrChange w:id="10321" w:author="chaniaayulestari@outlook.com" w:date="2021-11-13T21:18:00Z">
                        <w:pPr>
                          <w:pStyle w:val="ListParagraph"/>
                          <w:ind w:left="426"/>
                        </w:pPr>
                      </w:pPrChange>
                    </w:pPr>
                    <w:bookmarkStart w:id="10322" w:name="_Toc87731507"/>
                    <w:ins w:id="10323" w:author="chaniaayulestari@outlook.com" w:date="2021-11-13T21:17:00Z">
                      <w:r>
                        <w:t xml:space="preserve">Gambar 3. </w:t>
                      </w:r>
                      <w:r>
                        <w:fldChar w:fldCharType="begin"/>
                      </w:r>
                      <w:r>
                        <w:instrText xml:space="preserve"> SEQ Gambar___3. \* ARABIC </w:instrText>
                      </w:r>
                    </w:ins>
                    <w:r>
                      <w:fldChar w:fldCharType="separate"/>
                    </w:r>
                    <w:ins w:id="10324" w:author="Rafi Aziizi" w:date="2021-11-14T10:19:00Z">
                      <w:r>
                        <w:rPr>
                          <w:noProof/>
                        </w:rPr>
                        <w:t>76</w:t>
                      </w:r>
                    </w:ins>
                    <w:ins w:id="10325" w:author="chaniaayulestari@outlook.com" w:date="2021-11-13T21:25:00Z">
                      <w:del w:id="10326" w:author="Rafi Aziizi" w:date="2021-11-14T09:53:00Z">
                        <w:r w:rsidDel="00590A19">
                          <w:rPr>
                            <w:noProof/>
                          </w:rPr>
                          <w:delText>72</w:delText>
                        </w:r>
                      </w:del>
                    </w:ins>
                    <w:ins w:id="10327" w:author="chaniaayulestari@outlook.com" w:date="2021-11-13T21:17:00Z">
                      <w:r>
                        <w:fldChar w:fldCharType="end"/>
                      </w:r>
                      <w:r>
                        <w:t xml:space="preserve"> </w:t>
                      </w:r>
                      <w:r w:rsidRPr="00784A66">
                        <w:t xml:space="preserve">Perancangan Antarmuka </w:t>
                      </w:r>
                      <w:r>
                        <w:t>Riwayat Absen</w:t>
                      </w:r>
                    </w:ins>
                    <w:bookmarkEnd w:id="10322"/>
                  </w:p>
                </w:txbxContent>
              </v:textbox>
            </v:shape>
          </w:pict>
        </w:r>
      </w:ins>
      <w:del w:id="10328" w:author="chaniaayulestari@outlook.com" w:date="2021-11-13T14:27:00Z">
        <w:r>
          <w:rPr>
            <w:noProof/>
          </w:rPr>
          <w:pict w14:anchorId="14BADCE5">
            <v:shape id="Text Box 259" o:spid="_x0000_s2103" type="#_x0000_t202" style="position:absolute;left:0;text-align:left;margin-left:0;margin-top:1.5pt;width:339.9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9pnMwIAAGo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" stroked="f">
              <v:textbox style="mso-fit-shape-to-text:t" inset="0,0,0,0">
                <w:txbxContent>
                  <w:p w14:paraId="1EFAFA4C" w14:textId="4A6AB1C4" w:rsidR="004A4F76" w:rsidRPr="009F0D29" w:rsidRDefault="004A4F76" w:rsidP="00C10E66">
                    <w:pPr>
                      <w:pStyle w:val="Caption"/>
                      <w:jc w:val="center"/>
                      <w:rPr>
                        <w:noProof/>
                        <w:sz w:val="24"/>
                        <w:szCs w:val="24"/>
                      </w:rPr>
                    </w:pPr>
                    <w:r>
                      <w:t xml:space="preserve">Gambar 3. </w:t>
                    </w:r>
                    <w:ins w:id="10329" w:author="chaniaayulestari@outlook.com" w:date="2021-11-13T13:45:00Z">
                      <w:r>
                        <w:fldChar w:fldCharType="begin"/>
                      </w:r>
                      <w:r>
                        <w:instrText xml:space="preserve"> SEQ Gambar_3. \* ARABIC </w:instrText>
                      </w:r>
                    </w:ins>
                    <w:r>
                      <w:fldChar w:fldCharType="separate"/>
                    </w:r>
                    <w:ins w:id="10330" w:author="chaniaayulestari@outlook.com" w:date="2021-11-13T13:45:00Z">
                      <w:r>
                        <w:rPr>
                          <w:noProof/>
                        </w:rPr>
                        <w:t>40</w:t>
                      </w:r>
                      <w:r>
                        <w:fldChar w:fldCharType="end"/>
                      </w:r>
                    </w:ins>
                    <w:del w:id="1033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4A4F76" w:rsidRDefault="004A4F76"/>
                  <w:p w14:paraId="320F7174" w14:textId="2C02A9D6" w:rsidR="004A4F76" w:rsidRPr="009F0D29" w:rsidRDefault="004A4F76" w:rsidP="00C10E66">
                    <w:pPr>
                      <w:pStyle w:val="Caption"/>
                      <w:jc w:val="center"/>
                      <w:rPr>
                        <w:noProof/>
                        <w:sz w:val="24"/>
                        <w:szCs w:val="24"/>
                      </w:rPr>
                    </w:pPr>
                    <w:r>
                      <w:t xml:space="preserve">Gambar 3. </w:t>
                    </w:r>
                    <w:ins w:id="10332" w:author="chaniaayulestari@outlook.com" w:date="2021-11-13T13:45:00Z">
                      <w:r>
                        <w:fldChar w:fldCharType="begin"/>
                      </w:r>
                      <w:r>
                        <w:instrText xml:space="preserve"> SEQ Gambar_3. \* ARABIC </w:instrText>
                      </w:r>
                    </w:ins>
                    <w:r>
                      <w:fldChar w:fldCharType="separate"/>
                    </w:r>
                    <w:ins w:id="10333" w:author="chaniaayulestari@outlook.com" w:date="2021-11-13T13:45:00Z">
                      <w:r>
                        <w:rPr>
                          <w:noProof/>
                        </w:rPr>
                        <w:t>40</w:t>
                      </w:r>
                      <w:r>
                        <w:fldChar w:fldCharType="end"/>
                      </w:r>
                    </w:ins>
                    <w:del w:id="1033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0335"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4706AAB" w:rsidR="00C10E66" w:rsidRDefault="007A54E1" w:rsidP="001F343A">
      <w:pPr>
        <w:pStyle w:val="ListParagraph"/>
        <w:ind w:left="426"/>
      </w:pPr>
      <w:ins w:id="10336" w:author="chaniaayulestari@outlook.com" w:date="2021-11-13T21:18:00Z">
        <w:r>
          <w:rPr>
            <w:noProof/>
          </w:rPr>
          <w:pict w14:anchorId="66FA8243">
            <v:shape id="_x0000_s2272" type="#_x0000_t202" style="position:absolute;left:0;text-align:left;margin-left:34pt;margin-top:191.95pt;width:328.9pt;height:.05pt;z-index:251775488;mso-position-horizontal-relative:text;mso-position-vertical-relative:text" stroked="f">
              <v:textbox style="mso-fit-shape-to-text:t" inset="0,0,0,0">
                <w:txbxContent>
                  <w:p w14:paraId="33642872" w14:textId="0DB67FAE" w:rsidR="004A4F76" w:rsidRPr="00C63BC2" w:rsidDel="00CF3937" w:rsidRDefault="004A4F76">
                    <w:pPr>
                      <w:pStyle w:val="Caption"/>
                      <w:jc w:val="center"/>
                      <w:rPr>
                        <w:del w:id="10337" w:author="chaniaayulestari@outlook.com" w:date="2021-11-13T21:18:00Z"/>
                        <w:noProof/>
                      </w:rPr>
                      <w:pPrChange w:id="10338" w:author="chaniaayulestari@outlook.com" w:date="2021-11-13T21:18:00Z">
                        <w:pPr>
                          <w:pStyle w:val="ListParagraph"/>
                          <w:ind w:left="426"/>
                        </w:pPr>
                      </w:pPrChange>
                    </w:pPr>
                    <w:bookmarkStart w:id="10339" w:name="_Toc87731508"/>
                    <w:ins w:id="10340"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10341" w:author="Rafi Aziizi" w:date="2021-11-14T10:19:00Z">
                      <w:r>
                        <w:rPr>
                          <w:noProof/>
                        </w:rPr>
                        <w:t>77</w:t>
                      </w:r>
                    </w:ins>
                    <w:ins w:id="10342" w:author="chaniaayulestari@outlook.com" w:date="2021-11-13T21:25:00Z">
                      <w:del w:id="10343" w:author="Rafi Aziizi" w:date="2021-11-14T09:53:00Z">
                        <w:r w:rsidDel="00590A19">
                          <w:rPr>
                            <w:noProof/>
                          </w:rPr>
                          <w:delText>73</w:delText>
                        </w:r>
                      </w:del>
                    </w:ins>
                    <w:ins w:id="10344" w:author="chaniaayulestari@outlook.com" w:date="2021-11-13T21:18:00Z">
                      <w:r>
                        <w:rPr>
                          <w:i w:val="0"/>
                          <w:iCs w:val="0"/>
                        </w:rPr>
                        <w:fldChar w:fldCharType="end"/>
                      </w:r>
                      <w:r>
                        <w:t xml:space="preserve"> </w:t>
                      </w:r>
                      <w:r w:rsidRPr="007363C6">
                        <w:t>Perancangan Antarmuka</w:t>
                      </w:r>
                    </w:ins>
                    <w:ins w:id="10345" w:author="chaniaayulestari@outlook.com" w:date="2021-11-13T21:19:00Z">
                      <w:r>
                        <w:t xml:space="preserve"> Data Walikelas</w:t>
                      </w:r>
                    </w:ins>
                    <w:bookmarkEnd w:id="10339"/>
                  </w:p>
                  <w:p w14:paraId="6A2E5A70" w14:textId="77777777" w:rsidR="004A4F76" w:rsidRDefault="004A4F76">
                    <w:pPr>
                      <w:pStyle w:val="Caption"/>
                      <w:jc w:val="center"/>
                      <w:pPrChange w:id="10346" w:author="chaniaayulestari@outlook.com" w:date="2021-11-13T21:18:00Z">
                        <w:pPr/>
                      </w:pPrChange>
                    </w:pPr>
                  </w:p>
                </w:txbxContent>
              </v:textbox>
            </v:shape>
          </w:pict>
        </w:r>
      </w:ins>
      <w:r w:rsidR="005B5632">
        <w:rPr>
          <w:noProof/>
        </w:rPr>
        <w:drawing>
          <wp:anchor distT="0" distB="0" distL="114300" distR="114300" simplePos="0" relativeHeight="251549184" behindDoc="1" locked="0" layoutInCell="1" allowOverlap="1" wp14:anchorId="5B57DBC9" wp14:editId="5E34D3DB">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0347" w:author="chaniaayulestari@outlook.com" w:date="2021-11-13T14:27:00Z"/>
        </w:rPr>
      </w:pPr>
    </w:p>
    <w:p w14:paraId="21D3D89C" w14:textId="72B1B739" w:rsidR="00C1342F" w:rsidRDefault="00C1342F" w:rsidP="001F343A">
      <w:pPr>
        <w:pStyle w:val="ListParagraph"/>
        <w:ind w:left="426"/>
        <w:rPr>
          <w:ins w:id="10348" w:author="chaniaayulestari@outlook.com" w:date="2021-11-13T14:27:00Z"/>
        </w:rPr>
      </w:pPr>
    </w:p>
    <w:p w14:paraId="26CEFCC5" w14:textId="6DC3DD2B" w:rsidR="00C1342F" w:rsidRDefault="00C1342F" w:rsidP="001F343A">
      <w:pPr>
        <w:pStyle w:val="ListParagraph"/>
        <w:ind w:left="426"/>
        <w:rPr>
          <w:ins w:id="10349"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1"/>
          <w:footerReference w:type="default" r:id="rId142"/>
          <w:type w:val="continuous"/>
          <w:pgSz w:w="11906" w:h="16838"/>
          <w:pgMar w:top="2268" w:right="1701" w:bottom="1560" w:left="2268" w:header="709" w:footer="709" w:gutter="0"/>
          <w:pgNumType w:start="11"/>
          <w:cols w:space="708"/>
          <w:docGrid w:linePitch="360"/>
        </w:sectPr>
      </w:pPr>
    </w:p>
    <w:p w14:paraId="0E5EDA39" w14:textId="79787310" w:rsidR="00926DA8" w:rsidRDefault="007A54E1" w:rsidP="00040376">
      <w:del w:id="10350" w:author="chaniaayulestari@outlook.com" w:date="2021-11-13T14:27:00Z">
        <w:r>
          <w:rPr>
            <w:noProof/>
          </w:rPr>
          <w:pict w14:anchorId="67105ACE">
            <v:shape id="Text Box 261" o:spid="_x0000_s2102" type="#_x0000_t202" style="position:absolute;left:0;text-align:left;margin-left:27.9pt;margin-top:23.75pt;width:341.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MQIAAGoEAAAOAAAAZHJzL2Uyb0RvYy54bWysVE2P0zAQvSPxHyzfafoBFU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vhlIgDECAABqBAAADgAAAAAAAAAAAAAAAAAu&#10;AgAAZHJzL2Uyb0RvYy54bWxQSwECLQAUAAYACAAAACEA3sYr6N8AAAAIAQAADwAAAAAAAAAAAAAA&#10;AACLBAAAZHJzL2Rvd25yZXYueG1sUEsFBgAAAAAEAAQA8wAAAJcFAAAAAA==&#10;" stroked="f">
              <v:textbox style="mso-next-textbox:#Text Box 261;mso-fit-shape-to-text:t" inset="0,0,0,0">
                <w:txbxContent>
                  <w:p w14:paraId="21B6005E" w14:textId="1D0AA299" w:rsidR="004A4F76" w:rsidRPr="004E1599" w:rsidRDefault="004A4F76" w:rsidP="00C10E66">
                    <w:pPr>
                      <w:pStyle w:val="Caption"/>
                      <w:jc w:val="center"/>
                      <w:rPr>
                        <w:noProof/>
                        <w:sz w:val="24"/>
                        <w:szCs w:val="24"/>
                      </w:rPr>
                    </w:pPr>
                    <w:r>
                      <w:t xml:space="preserve">Gambar 3. </w:t>
                    </w:r>
                    <w:ins w:id="10351" w:author="chaniaayulestari@outlook.com" w:date="2021-11-13T13:45:00Z">
                      <w:r>
                        <w:fldChar w:fldCharType="begin"/>
                      </w:r>
                      <w:r>
                        <w:instrText xml:space="preserve"> SEQ Gambar_3. \* ARABIC </w:instrText>
                      </w:r>
                    </w:ins>
                    <w:r>
                      <w:fldChar w:fldCharType="separate"/>
                    </w:r>
                    <w:ins w:id="10352" w:author="chaniaayulestari@outlook.com" w:date="2021-11-13T13:45:00Z">
                      <w:r>
                        <w:rPr>
                          <w:noProof/>
                        </w:rPr>
                        <w:t>41</w:t>
                      </w:r>
                      <w:r>
                        <w:fldChar w:fldCharType="end"/>
                      </w:r>
                    </w:ins>
                    <w:del w:id="103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4A4F76" w:rsidRDefault="004A4F76"/>
                  <w:p w14:paraId="35055C03" w14:textId="472B07CD" w:rsidR="004A4F76" w:rsidRPr="004E1599" w:rsidRDefault="004A4F76" w:rsidP="00C10E66">
                    <w:pPr>
                      <w:pStyle w:val="Caption"/>
                      <w:jc w:val="center"/>
                      <w:rPr>
                        <w:noProof/>
                        <w:sz w:val="24"/>
                        <w:szCs w:val="24"/>
                      </w:rPr>
                    </w:pPr>
                    <w:r>
                      <w:t xml:space="preserve">Gambar 3. </w:t>
                    </w:r>
                    <w:ins w:id="10354" w:author="chaniaayulestari@outlook.com" w:date="2021-11-13T13:45:00Z">
                      <w:r>
                        <w:fldChar w:fldCharType="begin"/>
                      </w:r>
                      <w:r>
                        <w:instrText xml:space="preserve"> SEQ Gambar_3. \* ARABIC </w:instrText>
                      </w:r>
                    </w:ins>
                    <w:r>
                      <w:fldChar w:fldCharType="separate"/>
                    </w:r>
                    <w:ins w:id="10355" w:author="chaniaayulestari@outlook.com" w:date="2021-11-13T13:45:00Z">
                      <w:r>
                        <w:rPr>
                          <w:noProof/>
                        </w:rPr>
                        <w:t>41</w:t>
                      </w:r>
                      <w:r>
                        <w:fldChar w:fldCharType="end"/>
                      </w:r>
                    </w:ins>
                    <w:del w:id="103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0357" w:name="_Toc80034255"/>
      <w:bookmarkStart w:id="10358"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0357"/>
      <w:bookmarkEnd w:id="10358"/>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0359" w:name="_Toc80034256"/>
      <w:bookmarkStart w:id="10360" w:name="_Toc83115756"/>
      <w:r>
        <w:rPr>
          <w:lang w:val="en-US"/>
        </w:rPr>
        <w:t>Implementasi</w:t>
      </w:r>
      <w:bookmarkEnd w:id="10359"/>
      <w:bookmarkEnd w:id="10360"/>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10361" w:name="_Toc80034257"/>
      <w:bookmarkStart w:id="10362" w:name="_Toc83115757"/>
      <w:r>
        <w:rPr>
          <w:lang w:val="en-US"/>
        </w:rPr>
        <w:t>Implementasi Basis Data</w:t>
      </w:r>
      <w:bookmarkEnd w:id="10361"/>
      <w:bookmarkEnd w:id="10362"/>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799BBB51" w:rsidR="005B5632" w:rsidRPr="005B5632" w:rsidRDefault="007A54E1" w:rsidP="005B5632">
      <w:pPr>
        <w:ind w:firstLine="426"/>
        <w:rPr>
          <w:szCs w:val="22"/>
        </w:rPr>
      </w:pPr>
      <w:r>
        <w:rPr>
          <w:noProof/>
        </w:rPr>
        <w:pict w14:anchorId="2639270C">
          <v:shape id="Text Box 322" o:spid="_x0000_s2101" type="#_x0000_t202" style="position:absolute;left:0;text-align:left;margin-left:1.35pt;margin-top:40.35pt;width:393.95pt;height:12.65pt;z-index:-25163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Phwv3A0AgAAbQQAAA4AAAAAAAAAAAAAAAAA&#10;LgIAAGRycy9lMm9Eb2MueG1sUEsBAi0AFAAGAAgAAAAhAMMe1/fdAAAACAEAAA8AAAAAAAAAAAAA&#10;AAAAjgQAAGRycy9kb3ducmV2LnhtbFBLBQYAAAAABAAEAPMAAACYBQAAAAA=&#10;" stroked="f">
            <v:textbox style="mso-next-textbox:#Text Box 322" inset="0,0,0,0">
              <w:txbxContent>
                <w:p w14:paraId="10048CA5" w14:textId="233220FF" w:rsidR="004A4F76" w:rsidRPr="00E42F16" w:rsidRDefault="004A4F76" w:rsidP="00C94D36">
                  <w:pPr>
                    <w:pStyle w:val="Caption"/>
                    <w:jc w:val="center"/>
                    <w:rPr>
                      <w:noProof/>
                      <w:sz w:val="24"/>
                      <w:szCs w:val="24"/>
                    </w:rPr>
                  </w:pPr>
                  <w:bookmarkStart w:id="10363" w:name="_Toc87731509"/>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363"/>
                </w:p>
                <w:p w14:paraId="19945DCD" w14:textId="77777777" w:rsidR="004A4F76" w:rsidRDefault="004A4F76"/>
                <w:p w14:paraId="1AF48C24" w14:textId="6BDF3C5D" w:rsidR="004A4F76" w:rsidRPr="00E42F16" w:rsidRDefault="004A4F76" w:rsidP="00C94D36">
                  <w:pPr>
                    <w:pStyle w:val="Caption"/>
                    <w:jc w:val="center"/>
                    <w:rPr>
                      <w:noProof/>
                      <w:sz w:val="24"/>
                      <w:szCs w:val="24"/>
                    </w:rPr>
                  </w:pPr>
                  <w:bookmarkStart w:id="10364" w:name="_Toc87731510"/>
                  <w:r>
                    <w:t xml:space="preserve">Gambar 4. </w:t>
                  </w:r>
                  <w:r>
                    <w:fldChar w:fldCharType="begin"/>
                  </w:r>
                  <w:r>
                    <w:instrText xml:space="preserve"> SEQ Gambar_4. \* ARABIC </w:instrText>
                  </w:r>
                  <w:r>
                    <w:fldChar w:fldCharType="separate"/>
                  </w:r>
                  <w:r>
                    <w:rPr>
                      <w:noProof/>
                    </w:rPr>
                    <w:t>1</w:t>
                  </w:r>
                  <w:r>
                    <w:fldChar w:fldCharType="end"/>
                  </w:r>
                  <w:r>
                    <w:t xml:space="preserve"> Tabel Siswa</w:t>
                  </w:r>
                  <w:bookmarkEnd w:id="10364"/>
                </w:p>
              </w:txbxContent>
            </v:textbox>
            <w10:wrap anchorx="margin"/>
          </v:shape>
        </w:pic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539B2950" w:rsidR="00A911C8" w:rsidRDefault="00C94D36" w:rsidP="00A911C8">
      <w:pPr>
        <w:pStyle w:val="ListParagraph"/>
        <w:ind w:left="426"/>
        <w:rPr>
          <w:lang w:val="en-ID"/>
        </w:rPr>
      </w:pPr>
      <w:r w:rsidRPr="00A911C8">
        <w:rPr>
          <w:noProof/>
          <w:lang w:val="en-ID"/>
        </w:rPr>
        <w:drawing>
          <wp:anchor distT="0" distB="0" distL="114300" distR="114300" simplePos="0" relativeHeight="251526656" behindDoc="1" locked="0" layoutInCell="1" allowOverlap="1" wp14:anchorId="271DC5E9" wp14:editId="2BB0711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3DD08422" w:rsidR="00A911C8" w:rsidRDefault="007A54E1" w:rsidP="00A911C8">
      <w:pPr>
        <w:pStyle w:val="ListParagraph"/>
        <w:ind w:left="426"/>
        <w:rPr>
          <w:lang w:val="en-ID"/>
        </w:rPr>
      </w:pPr>
      <w:r>
        <w:rPr>
          <w:noProof/>
        </w:rPr>
        <w:lastRenderedPageBreak/>
        <w:pict w14:anchorId="794A98B0">
          <v:shape id="Text Box 323" o:spid="_x0000_s2100" type="#_x0000_t202" style="position:absolute;left:0;text-align:left;margin-left:3.65pt;margin-top:-.25pt;width:391.75pt;height:18.6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" stroked="f">
            <v:textbox style="mso-next-textbox:#Text Box 323" inset="0,0,0,0">
              <w:txbxContent>
                <w:p w14:paraId="46FDBC3B" w14:textId="78C84FB2" w:rsidR="004A4F76" w:rsidRPr="000D139D" w:rsidRDefault="004A4F76" w:rsidP="00C94D36">
                  <w:pPr>
                    <w:pStyle w:val="Caption"/>
                    <w:jc w:val="center"/>
                    <w:rPr>
                      <w:noProof/>
                      <w:sz w:val="24"/>
                      <w:szCs w:val="24"/>
                    </w:rPr>
                  </w:pPr>
                  <w:bookmarkStart w:id="10365" w:name="_Toc87731511"/>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365"/>
                </w:p>
                <w:p w14:paraId="0F2B0152" w14:textId="77777777" w:rsidR="004A4F76" w:rsidRDefault="004A4F76"/>
                <w:p w14:paraId="5945B67A" w14:textId="7FDE711D" w:rsidR="004A4F76" w:rsidRPr="000D139D" w:rsidRDefault="004A4F76" w:rsidP="00C94D36">
                  <w:pPr>
                    <w:pStyle w:val="Caption"/>
                    <w:jc w:val="center"/>
                    <w:rPr>
                      <w:noProof/>
                      <w:sz w:val="24"/>
                      <w:szCs w:val="24"/>
                    </w:rPr>
                  </w:pPr>
                  <w:bookmarkStart w:id="10366" w:name="_Toc87731512"/>
                  <w:r>
                    <w:t xml:space="preserve">Gambar 4. </w:t>
                  </w:r>
                  <w:r>
                    <w:fldChar w:fldCharType="begin"/>
                  </w:r>
                  <w:r>
                    <w:instrText xml:space="preserve"> SEQ Gambar_4. \* ARABIC </w:instrText>
                  </w:r>
                  <w:r>
                    <w:fldChar w:fldCharType="separate"/>
                  </w:r>
                  <w:r>
                    <w:rPr>
                      <w:noProof/>
                    </w:rPr>
                    <w:t>2</w:t>
                  </w:r>
                  <w:r>
                    <w:fldChar w:fldCharType="end"/>
                  </w:r>
                  <w:r>
                    <w:t xml:space="preserve"> Tabel Guru</w:t>
                  </w:r>
                  <w:bookmarkEnd w:id="10366"/>
                </w:p>
              </w:txbxContent>
            </v:textbox>
          </v:shape>
        </w:pict>
      </w:r>
      <w:r w:rsidR="00C94D36" w:rsidRPr="00A911C8">
        <w:rPr>
          <w:noProof/>
          <w:lang w:val="en-ID"/>
        </w:rPr>
        <w:drawing>
          <wp:anchor distT="0" distB="0" distL="114300" distR="114300" simplePos="0" relativeHeight="251527680" behindDoc="1" locked="0" layoutInCell="1" allowOverlap="1" wp14:anchorId="5973AE57" wp14:editId="2AF06FB4">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0EE8A267" w:rsidR="00A911C8" w:rsidRDefault="00C94D36" w:rsidP="00A911C8">
      <w:pPr>
        <w:pStyle w:val="ListParagraph"/>
        <w:ind w:left="426"/>
        <w:rPr>
          <w:lang w:val="en-ID"/>
        </w:rPr>
      </w:pPr>
      <w:r w:rsidRPr="00600F07">
        <w:rPr>
          <w:noProof/>
          <w:lang w:val="en-ID"/>
        </w:rPr>
        <w:drawing>
          <wp:anchor distT="0" distB="0" distL="114300" distR="114300" simplePos="0" relativeHeight="251537920" behindDoc="1" locked="0" layoutInCell="1" allowOverlap="1" wp14:anchorId="5060E96B" wp14:editId="64FA2421">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54E1">
        <w:rPr>
          <w:noProof/>
        </w:rPr>
        <w:pict w14:anchorId="116C9DA6">
          <v:shape id="Text Box 324" o:spid="_x0000_s2099" type="#_x0000_t202" style="position:absolute;left:0;text-align:left;margin-left:1364.4pt;margin-top:.8pt;width:392.3pt;height:11.85pt;z-index:-251636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" stroked="f">
            <v:textbox style="mso-next-textbox:#Text Box 324" inset="0,0,0,0">
              <w:txbxContent>
                <w:p w14:paraId="566292D0" w14:textId="45D5EE44" w:rsidR="004A4F76" w:rsidRPr="00512572" w:rsidRDefault="004A4F76" w:rsidP="00C94D36">
                  <w:pPr>
                    <w:pStyle w:val="Caption"/>
                    <w:jc w:val="center"/>
                    <w:rPr>
                      <w:noProof/>
                      <w:sz w:val="24"/>
                      <w:szCs w:val="24"/>
                    </w:rPr>
                  </w:pPr>
                  <w:bookmarkStart w:id="10367" w:name="_Toc87731513"/>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367"/>
                </w:p>
                <w:p w14:paraId="1EA70B6F" w14:textId="77777777" w:rsidR="004A4F76" w:rsidRDefault="004A4F76"/>
                <w:p w14:paraId="79B3AEB2" w14:textId="096E5AF3" w:rsidR="004A4F76" w:rsidRPr="00512572" w:rsidRDefault="004A4F76" w:rsidP="00C94D36">
                  <w:pPr>
                    <w:pStyle w:val="Caption"/>
                    <w:jc w:val="center"/>
                    <w:rPr>
                      <w:noProof/>
                      <w:sz w:val="24"/>
                      <w:szCs w:val="24"/>
                    </w:rPr>
                  </w:pPr>
                  <w:bookmarkStart w:id="10368" w:name="_Toc87731514"/>
                  <w:r>
                    <w:t xml:space="preserve">Gambar 4. </w:t>
                  </w:r>
                  <w:r>
                    <w:fldChar w:fldCharType="begin"/>
                  </w:r>
                  <w:r>
                    <w:instrText xml:space="preserve"> SEQ Gambar_4. \* ARABIC </w:instrText>
                  </w:r>
                  <w:r>
                    <w:fldChar w:fldCharType="separate"/>
                  </w:r>
                  <w:r>
                    <w:rPr>
                      <w:noProof/>
                    </w:rPr>
                    <w:t>3</w:t>
                  </w:r>
                  <w:r>
                    <w:fldChar w:fldCharType="end"/>
                  </w:r>
                  <w:r>
                    <w:t xml:space="preserve"> Tabel Walikelas</w:t>
                  </w:r>
                  <w:bookmarkEnd w:id="10368"/>
                </w:p>
              </w:txbxContent>
            </v:textbox>
            <w10:wrap anchorx="margin"/>
          </v:shape>
        </w:pic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46B94AFF" w:rsidR="00C94D36" w:rsidRPr="00C94D36" w:rsidRDefault="007A54E1" w:rsidP="00C94D36">
      <w:pPr>
        <w:ind w:left="66" w:firstLine="360"/>
        <w:rPr>
          <w:lang w:val="en-ID"/>
        </w:rPr>
      </w:pPr>
      <w:r>
        <w:rPr>
          <w:noProof/>
        </w:rPr>
        <w:pict w14:anchorId="6E477751">
          <v:shape id="Text Box 325" o:spid="_x0000_s2098" type="#_x0000_t202" style="position:absolute;left:0;text-align:left;margin-left:1358.4pt;margin-top:41.2pt;width:390.8pt;height:15.05pt;z-index:-251635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" stroked="f">
            <v:textbox style="mso-next-textbox:#Text Box 325" inset="0,0,0,0">
              <w:txbxContent>
                <w:p w14:paraId="50CF40C0" w14:textId="298D2A8E" w:rsidR="004A4F76" w:rsidRPr="008F1A09" w:rsidRDefault="004A4F76" w:rsidP="000A514C">
                  <w:pPr>
                    <w:pStyle w:val="Caption"/>
                    <w:jc w:val="center"/>
                    <w:rPr>
                      <w:noProof/>
                      <w:sz w:val="24"/>
                      <w:szCs w:val="24"/>
                    </w:rPr>
                  </w:pPr>
                  <w:bookmarkStart w:id="10369" w:name="_Toc87731515"/>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369"/>
                </w:p>
                <w:p w14:paraId="39F3F099" w14:textId="77777777" w:rsidR="004A4F76" w:rsidRDefault="004A4F76"/>
                <w:p w14:paraId="543CCE13" w14:textId="5E61F82B" w:rsidR="004A4F76" w:rsidRPr="008F1A09" w:rsidRDefault="004A4F76" w:rsidP="000A514C">
                  <w:pPr>
                    <w:pStyle w:val="Caption"/>
                    <w:jc w:val="center"/>
                    <w:rPr>
                      <w:noProof/>
                      <w:sz w:val="24"/>
                      <w:szCs w:val="24"/>
                    </w:rPr>
                  </w:pPr>
                  <w:bookmarkStart w:id="10370" w:name="_Toc87731516"/>
                  <w:r>
                    <w:t xml:space="preserve">Gambar 4. </w:t>
                  </w:r>
                  <w:r>
                    <w:fldChar w:fldCharType="begin"/>
                  </w:r>
                  <w:r>
                    <w:instrText xml:space="preserve"> SEQ Gambar_4. \* ARABIC </w:instrText>
                  </w:r>
                  <w:r>
                    <w:fldChar w:fldCharType="separate"/>
                  </w:r>
                  <w:r>
                    <w:rPr>
                      <w:noProof/>
                    </w:rPr>
                    <w:t>4</w:t>
                  </w:r>
                  <w:r>
                    <w:fldChar w:fldCharType="end"/>
                  </w:r>
                  <w:r>
                    <w:t xml:space="preserve"> Tabel Admin</w:t>
                  </w:r>
                  <w:bookmarkEnd w:id="10370"/>
                </w:p>
              </w:txbxContent>
            </v:textbox>
            <w10:wrap anchorx="margin"/>
          </v:shape>
        </w:pic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528704" behindDoc="1" locked="0" layoutInCell="1" allowOverlap="1" wp14:anchorId="732DADAB" wp14:editId="6B48FAB9">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6AF28861" w:rsidR="000A514C" w:rsidRDefault="007A54E1" w:rsidP="000A514C">
      <w:pPr>
        <w:pStyle w:val="ListParagraph"/>
        <w:ind w:left="426"/>
        <w:rPr>
          <w:lang w:val="en-ID"/>
        </w:rPr>
      </w:pPr>
      <w:r>
        <w:rPr>
          <w:noProof/>
        </w:rPr>
        <w:lastRenderedPageBreak/>
        <w:pict w14:anchorId="64C4BF7A">
          <v:shape id="Text Box 326" o:spid="_x0000_s2097" type="#_x0000_t202" style="position:absolute;left:0;text-align:left;margin-left:1358.4pt;margin-top:12.4pt;width:390.8pt;height:14.25pt;z-index:-25163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" stroked="f">
            <v:textbox style="mso-next-textbox:#Text Box 326" inset="0,0,0,0">
              <w:txbxContent>
                <w:p w14:paraId="1855D697" w14:textId="60627044" w:rsidR="004A4F76" w:rsidRPr="00A960E3" w:rsidRDefault="004A4F76" w:rsidP="000A514C">
                  <w:pPr>
                    <w:pStyle w:val="Caption"/>
                    <w:jc w:val="center"/>
                    <w:rPr>
                      <w:noProof/>
                      <w:sz w:val="24"/>
                      <w:szCs w:val="24"/>
                    </w:rPr>
                  </w:pPr>
                  <w:bookmarkStart w:id="10371" w:name="_Toc87731517"/>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371"/>
                </w:p>
                <w:p w14:paraId="30161CD3" w14:textId="77777777" w:rsidR="004A4F76" w:rsidRDefault="004A4F76"/>
                <w:p w14:paraId="0DBB47C9" w14:textId="5B5C8672" w:rsidR="004A4F76" w:rsidRPr="00A960E3" w:rsidRDefault="004A4F76" w:rsidP="000A514C">
                  <w:pPr>
                    <w:pStyle w:val="Caption"/>
                    <w:jc w:val="center"/>
                    <w:rPr>
                      <w:noProof/>
                      <w:sz w:val="24"/>
                      <w:szCs w:val="24"/>
                    </w:rPr>
                  </w:pPr>
                  <w:bookmarkStart w:id="10372" w:name="_Toc87731518"/>
                  <w:r>
                    <w:t xml:space="preserve">Gambar 4. </w:t>
                  </w:r>
                  <w:r>
                    <w:fldChar w:fldCharType="begin"/>
                  </w:r>
                  <w:r>
                    <w:instrText xml:space="preserve"> SEQ Gambar_4. \* ARABIC </w:instrText>
                  </w:r>
                  <w:r>
                    <w:fldChar w:fldCharType="separate"/>
                  </w:r>
                  <w:r>
                    <w:rPr>
                      <w:noProof/>
                    </w:rPr>
                    <w:t>5</w:t>
                  </w:r>
                  <w:r>
                    <w:fldChar w:fldCharType="end"/>
                  </w:r>
                  <w:r>
                    <w:t xml:space="preserve"> Tabel Absen</w:t>
                  </w:r>
                  <w:bookmarkEnd w:id="10372"/>
                </w:p>
              </w:txbxContent>
            </v:textbox>
            <w10:wrap anchorx="margin"/>
          </v:shape>
        </w:pic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529728" behindDoc="1" locked="0" layoutInCell="1" allowOverlap="1" wp14:anchorId="5389948D" wp14:editId="69C78B42">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r>
        <w:rPr>
          <w:lang w:val="en-ID"/>
        </w:rPr>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054A20D9" w:rsidR="000A514C" w:rsidRDefault="007A54E1" w:rsidP="000A514C">
      <w:pPr>
        <w:pStyle w:val="ListParagraph"/>
        <w:ind w:left="426"/>
        <w:rPr>
          <w:lang w:val="en-ID"/>
        </w:rPr>
      </w:pPr>
      <w:r>
        <w:rPr>
          <w:noProof/>
        </w:rPr>
        <w:pict w14:anchorId="5A90EFBE">
          <v:shape id="Text Box 327" o:spid="_x0000_s2096" type="#_x0000_t202" style="position:absolute;left:0;text-align:left;margin-left:3.65pt;margin-top:1.6pt;width:390.5pt;height:16.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" stroked="f">
            <v:textbox style="mso-next-textbox:#Text Box 327" inset="0,0,0,0">
              <w:txbxContent>
                <w:p w14:paraId="6E7F8B7F" w14:textId="2B6C1C0A" w:rsidR="004A4F76" w:rsidRPr="00183161" w:rsidRDefault="004A4F76" w:rsidP="000A514C">
                  <w:pPr>
                    <w:pStyle w:val="Caption"/>
                    <w:jc w:val="center"/>
                    <w:rPr>
                      <w:noProof/>
                      <w:sz w:val="24"/>
                      <w:szCs w:val="24"/>
                    </w:rPr>
                  </w:pPr>
                  <w:bookmarkStart w:id="10373" w:name="_Toc87731519"/>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373"/>
                </w:p>
                <w:p w14:paraId="2E17707D" w14:textId="77777777" w:rsidR="004A4F76" w:rsidRDefault="004A4F76"/>
                <w:p w14:paraId="2BA2BFEE" w14:textId="54432DDF" w:rsidR="004A4F76" w:rsidRPr="00183161" w:rsidRDefault="004A4F76" w:rsidP="000A514C">
                  <w:pPr>
                    <w:pStyle w:val="Caption"/>
                    <w:jc w:val="center"/>
                    <w:rPr>
                      <w:noProof/>
                      <w:sz w:val="24"/>
                      <w:szCs w:val="24"/>
                    </w:rPr>
                  </w:pPr>
                  <w:bookmarkStart w:id="10374" w:name="_Toc87731520"/>
                  <w:r>
                    <w:t xml:space="preserve">Gambar 4. </w:t>
                  </w:r>
                  <w:r>
                    <w:fldChar w:fldCharType="begin"/>
                  </w:r>
                  <w:r>
                    <w:instrText xml:space="preserve"> SEQ Gambar_4. \* ARABIC </w:instrText>
                  </w:r>
                  <w:r>
                    <w:fldChar w:fldCharType="separate"/>
                  </w:r>
                  <w:r>
                    <w:rPr>
                      <w:noProof/>
                    </w:rPr>
                    <w:t>6</w:t>
                  </w:r>
                  <w:r>
                    <w:fldChar w:fldCharType="end"/>
                  </w:r>
                  <w:r>
                    <w:t xml:space="preserve"> Tabel Laporan Absen</w:t>
                  </w:r>
                  <w:bookmarkEnd w:id="10374"/>
                </w:p>
              </w:txbxContent>
            </v:textbox>
          </v:shape>
        </w:pic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538944" behindDoc="1" locked="0" layoutInCell="1" allowOverlap="1" wp14:anchorId="4224F5A7" wp14:editId="27364D27">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r>
        <w:rPr>
          <w:lang w:val="en-ID"/>
        </w:rPr>
        <w:t xml:space="preserve">Tabel </w:t>
      </w:r>
      <w:del w:id="10375" w:author="Rafi Aziizi" w:date="2021-11-14T10:22:00Z">
        <w:r w:rsidR="00CE6828" w:rsidDel="0089374A">
          <w:rPr>
            <w:lang w:val="en-ID"/>
          </w:rPr>
          <w:delText>R</w:delText>
        </w:r>
        <w:r w:rsidDel="0089374A">
          <w:rPr>
            <w:lang w:val="en-ID"/>
          </w:rPr>
          <w:delText xml:space="preserve">fid </w:delText>
        </w:r>
      </w:del>
      <w:ins w:id="10376" w:author="Rafi Aziizi" w:date="2021-11-14T10:22:00Z">
        <w:r w:rsidR="0089374A">
          <w:rPr>
            <w:lang w:val="en-ID"/>
          </w:rPr>
          <w:t xml:space="preserve">RFID </w:t>
        </w:r>
      </w:ins>
      <w:r w:rsidR="00CE6828">
        <w:rPr>
          <w:lang w:val="en-ID"/>
        </w:rPr>
        <w:t>L</w:t>
      </w:r>
      <w:r>
        <w:rPr>
          <w:lang w:val="en-ID"/>
        </w:rPr>
        <w:t>og</w:t>
      </w:r>
    </w:p>
    <w:p w14:paraId="29518910" w14:textId="67954D94" w:rsidR="000A514C" w:rsidRPr="000A514C" w:rsidRDefault="007A54E1" w:rsidP="000A514C">
      <w:pPr>
        <w:ind w:left="66" w:firstLine="360"/>
        <w:rPr>
          <w:lang w:val="en-ID"/>
        </w:rPr>
      </w:pPr>
      <w:r>
        <w:rPr>
          <w:noProof/>
        </w:rPr>
        <w:pict w14:anchorId="455EF978">
          <v:shape id="Text Box 328" o:spid="_x0000_s2095" type="#_x0000_t202" style="position:absolute;left:0;text-align:left;margin-left:4.5pt;margin-top:37.45pt;width:390.8pt;height:13.4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Mcu71wzAgAAbQQAAA4AAAAAAAAAAAAAAAAA&#10;LgIAAGRycy9lMm9Eb2MueG1sUEsBAi0AFAAGAAgAAAAhAHxBBxPeAAAACAEAAA8AAAAAAAAAAAAA&#10;AAAAjQQAAGRycy9kb3ducmV2LnhtbFBLBQYAAAAABAAEAPMAAACYBQAAAAA=&#10;" stroked="f">
            <v:textbox style="mso-next-textbox:#Text Box 328" inset="0,0,0,0">
              <w:txbxContent>
                <w:p w14:paraId="20A75E18" w14:textId="4270FC20" w:rsidR="004A4F76" w:rsidRPr="0084574F" w:rsidRDefault="004A4F76" w:rsidP="00EF196A">
                  <w:pPr>
                    <w:pStyle w:val="Caption"/>
                    <w:jc w:val="center"/>
                    <w:rPr>
                      <w:noProof/>
                      <w:sz w:val="24"/>
                      <w:szCs w:val="24"/>
                    </w:rPr>
                  </w:pPr>
                  <w:bookmarkStart w:id="10377" w:name="_Toc87731521"/>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377"/>
                </w:p>
                <w:p w14:paraId="4FD17770" w14:textId="77777777" w:rsidR="004A4F76" w:rsidRDefault="004A4F76"/>
                <w:p w14:paraId="7EA399ED" w14:textId="31DFF0C9" w:rsidR="004A4F76" w:rsidRPr="0084574F" w:rsidRDefault="004A4F76" w:rsidP="00EF196A">
                  <w:pPr>
                    <w:pStyle w:val="Caption"/>
                    <w:jc w:val="center"/>
                    <w:rPr>
                      <w:noProof/>
                      <w:sz w:val="24"/>
                      <w:szCs w:val="24"/>
                    </w:rPr>
                  </w:pPr>
                  <w:bookmarkStart w:id="10378" w:name="_Toc87731522"/>
                  <w:r>
                    <w:t xml:space="preserve">Gambar 4. </w:t>
                  </w:r>
                  <w:r>
                    <w:fldChar w:fldCharType="begin"/>
                  </w:r>
                  <w:r>
                    <w:instrText xml:space="preserve"> SEQ Gambar_4. \* ARABIC </w:instrText>
                  </w:r>
                  <w:r>
                    <w:fldChar w:fldCharType="separate"/>
                  </w:r>
                  <w:r>
                    <w:rPr>
                      <w:noProof/>
                    </w:rPr>
                    <w:t>7</w:t>
                  </w:r>
                  <w:r>
                    <w:fldChar w:fldCharType="end"/>
                  </w:r>
                  <w:r>
                    <w:t xml:space="preserve"> Tabel RFID Log</w:t>
                  </w:r>
                  <w:bookmarkEnd w:id="10378"/>
                </w:p>
              </w:txbxContent>
            </v:textbox>
          </v:shape>
        </w:pic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530752" behindDoc="1" locked="0" layoutInCell="1" allowOverlap="1" wp14:anchorId="0AC02F40" wp14:editId="693A9367">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RDefault="00EF196A" w:rsidP="00EF196A">
      <w:pPr>
        <w:ind w:left="66" w:firstLine="360"/>
      </w:pPr>
      <w:r>
        <w:t>Implementasi yang dilakukan pada table rfid dalam basis data sistem absensi SMK Cendekia ditunjukkan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45DC8FEE" w:rsidR="00EF196A" w:rsidRPr="00EF196A" w:rsidRDefault="007A54E1" w:rsidP="00EF196A">
      <w:pPr>
        <w:ind w:left="66" w:firstLine="360"/>
        <w:rPr>
          <w:lang w:val="en-ID"/>
        </w:rPr>
      </w:pPr>
      <w:r>
        <w:rPr>
          <w:noProof/>
        </w:rPr>
        <w:lastRenderedPageBreak/>
        <w:pict w14:anchorId="532176EF">
          <v:shape id="Text Box 329" o:spid="_x0000_s2094" type="#_x0000_t202" style="position:absolute;left:0;text-align:left;margin-left:5.3pt;margin-top:-.25pt;width:389.85pt;height:12.65pt;z-index:-251631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PwihLI1AgAAbQQAAA4AAAAAAAAAAAAAAAAA&#10;LgIAAGRycy9lMm9Eb2MueG1sUEsBAi0AFAAGAAgAAAAhAN68gdncAAAABwEAAA8AAAAAAAAAAAAA&#10;AAAAjwQAAGRycy9kb3ducmV2LnhtbFBLBQYAAAAABAAEAPMAAACYBQAAAAA=&#10;" stroked="f">
            <v:textbox style="mso-next-textbox:#Text Box 329" inset="0,0,0,0">
              <w:txbxContent>
                <w:p w14:paraId="05F2C2DF" w14:textId="44FC0268" w:rsidR="004A4F76" w:rsidRPr="00E8094C" w:rsidRDefault="004A4F76" w:rsidP="00EF196A">
                  <w:pPr>
                    <w:pStyle w:val="Caption"/>
                    <w:jc w:val="center"/>
                    <w:rPr>
                      <w:noProof/>
                      <w:sz w:val="24"/>
                      <w:szCs w:val="24"/>
                    </w:rPr>
                  </w:pPr>
                  <w:bookmarkStart w:id="10379" w:name="_Toc87731523"/>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379"/>
                </w:p>
                <w:p w14:paraId="4D2AA227" w14:textId="77777777" w:rsidR="004A4F76" w:rsidRDefault="004A4F76"/>
                <w:p w14:paraId="001C7600" w14:textId="779B9465" w:rsidR="004A4F76" w:rsidRPr="00E8094C" w:rsidRDefault="004A4F76" w:rsidP="00EF196A">
                  <w:pPr>
                    <w:pStyle w:val="Caption"/>
                    <w:jc w:val="center"/>
                    <w:rPr>
                      <w:noProof/>
                      <w:sz w:val="24"/>
                      <w:szCs w:val="24"/>
                    </w:rPr>
                  </w:pPr>
                  <w:bookmarkStart w:id="10380" w:name="_Toc87731524"/>
                  <w:r>
                    <w:t xml:space="preserve">Gambar 4. </w:t>
                  </w:r>
                  <w:r>
                    <w:fldChar w:fldCharType="begin"/>
                  </w:r>
                  <w:r>
                    <w:instrText xml:space="preserve"> SEQ Gambar_4. \* ARABIC </w:instrText>
                  </w:r>
                  <w:r>
                    <w:fldChar w:fldCharType="separate"/>
                  </w:r>
                  <w:r>
                    <w:rPr>
                      <w:noProof/>
                    </w:rPr>
                    <w:t>8</w:t>
                  </w:r>
                  <w:r>
                    <w:fldChar w:fldCharType="end"/>
                  </w:r>
                  <w:r>
                    <w:t xml:space="preserve"> Tabel RFID</w:t>
                  </w:r>
                  <w:bookmarkEnd w:id="10380"/>
                </w:p>
              </w:txbxContent>
            </v:textbox>
            <w10:wrap anchorx="margin"/>
          </v:shape>
        </w:pict>
      </w:r>
      <w:r w:rsidR="00EF196A" w:rsidRPr="00D53D78">
        <w:rPr>
          <w:noProof/>
          <w:lang w:val="en-ID"/>
        </w:rPr>
        <w:drawing>
          <wp:anchor distT="0" distB="0" distL="114300" distR="114300" simplePos="0" relativeHeight="251532800" behindDoc="1" locked="0" layoutInCell="1" allowOverlap="1" wp14:anchorId="273994D1" wp14:editId="0735C624">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3751B087" w:rsidR="00EF196A" w:rsidRPr="00EF196A" w:rsidRDefault="007A54E1" w:rsidP="00EF196A">
      <w:pPr>
        <w:ind w:left="66" w:firstLine="360"/>
        <w:rPr>
          <w:lang w:val="en-ID"/>
        </w:rPr>
      </w:pPr>
      <w:r>
        <w:rPr>
          <w:noProof/>
        </w:rPr>
        <w:pict w14:anchorId="33AE0DBC">
          <v:shape id="Text Box 330" o:spid="_x0000_s2093" type="#_x0000_t202" style="position:absolute;left:0;text-align:left;margin-left:2.1pt;margin-top:35.4pt;width:392.7pt;height:13.4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cBZI6jMCAABtBAAADgAAAAAAAAAAAAAAAAAu&#10;AgAAZHJzL2Uyb0RvYy54bWxQSwECLQAUAAYACAAAACEAEjmCUd0AAAAHAQAADwAAAAAAAAAAAAAA&#10;AACNBAAAZHJzL2Rvd25yZXYueG1sUEsFBgAAAAAEAAQA8wAAAJcFAAAAAA==&#10;" stroked="f">
            <v:textbox style="mso-next-textbox:#Text Box 330" inset="0,0,0,0">
              <w:txbxContent>
                <w:p w14:paraId="5DBC53B5" w14:textId="380E9666" w:rsidR="004A4F76" w:rsidRPr="004968C6" w:rsidRDefault="004A4F76" w:rsidP="00EF196A">
                  <w:pPr>
                    <w:pStyle w:val="Caption"/>
                    <w:jc w:val="center"/>
                    <w:rPr>
                      <w:noProof/>
                      <w:sz w:val="24"/>
                      <w:szCs w:val="24"/>
                    </w:rPr>
                  </w:pPr>
                  <w:bookmarkStart w:id="10381" w:name="_Toc87731525"/>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381"/>
                </w:p>
                <w:p w14:paraId="1CE431AE" w14:textId="77777777" w:rsidR="004A4F76" w:rsidRDefault="004A4F76"/>
                <w:p w14:paraId="2BB55C8A" w14:textId="79529B67" w:rsidR="004A4F76" w:rsidRPr="004968C6" w:rsidRDefault="004A4F76" w:rsidP="00EF196A">
                  <w:pPr>
                    <w:pStyle w:val="Caption"/>
                    <w:jc w:val="center"/>
                    <w:rPr>
                      <w:noProof/>
                      <w:sz w:val="24"/>
                      <w:szCs w:val="24"/>
                    </w:rPr>
                  </w:pPr>
                  <w:bookmarkStart w:id="10382" w:name="_Toc87731526"/>
                  <w:r>
                    <w:t xml:space="preserve">Gambar 4. </w:t>
                  </w:r>
                  <w:r>
                    <w:fldChar w:fldCharType="begin"/>
                  </w:r>
                  <w:r>
                    <w:instrText xml:space="preserve"> SEQ Gambar_4. \* ARABIC </w:instrText>
                  </w:r>
                  <w:r>
                    <w:fldChar w:fldCharType="separate"/>
                  </w:r>
                  <w:r>
                    <w:rPr>
                      <w:noProof/>
                    </w:rPr>
                    <w:t>9</w:t>
                  </w:r>
                  <w:r>
                    <w:fldChar w:fldCharType="end"/>
                  </w:r>
                  <w:r>
                    <w:t xml:space="preserve"> Tabel Kelas</w:t>
                  </w:r>
                  <w:bookmarkEnd w:id="10382"/>
                </w:p>
              </w:txbxContent>
            </v:textbox>
          </v:shape>
        </w:pict>
      </w:r>
      <w:r w:rsidR="00EF196A">
        <w:t>Implementasi yang dilakukan pada tabel kelas dalam basis data sistem absensi SMK Cendekia ditunjukkan pada Gambar 4.9</w:t>
      </w:r>
    </w:p>
    <w:p w14:paraId="54BC09C3" w14:textId="07AABB85" w:rsidR="00D53D78" w:rsidRDefault="00D53D78" w:rsidP="00D53D78">
      <w:pPr>
        <w:ind w:left="66"/>
        <w:rPr>
          <w:lang w:val="en-ID"/>
        </w:rPr>
      </w:pPr>
      <w:r w:rsidRPr="00D53D78">
        <w:rPr>
          <w:noProof/>
          <w:lang w:val="en-ID"/>
        </w:rPr>
        <w:drawing>
          <wp:anchor distT="0" distB="0" distL="114300" distR="114300" simplePos="0" relativeHeight="251533824" behindDoc="1" locked="0" layoutInCell="1" allowOverlap="1" wp14:anchorId="37C984A6" wp14:editId="34FEFFE3">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01FF6D31" w:rsidR="00D53D78" w:rsidRDefault="007A54E1" w:rsidP="00D53D78">
      <w:pPr>
        <w:ind w:left="66"/>
        <w:rPr>
          <w:lang w:val="en-ID"/>
        </w:rPr>
      </w:pPr>
      <w:r>
        <w:rPr>
          <w:noProof/>
        </w:rPr>
        <w:pict w14:anchorId="11FF1619">
          <v:shape id="Text Box 331" o:spid="_x0000_s2092" type="#_x0000_t202" style="position:absolute;left:0;text-align:left;margin-left:2.1pt;margin-top:.65pt;width:393pt;height:13.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" stroked="f">
            <v:textbox style="mso-next-textbox:#Text Box 331" inset="0,0,0,0">
              <w:txbxContent>
                <w:p w14:paraId="304AF640" w14:textId="23B3873A" w:rsidR="004A4F76" w:rsidRPr="001A6CF3" w:rsidRDefault="004A4F76" w:rsidP="00CE6828">
                  <w:pPr>
                    <w:pStyle w:val="Caption"/>
                    <w:jc w:val="center"/>
                    <w:rPr>
                      <w:noProof/>
                      <w:sz w:val="24"/>
                      <w:szCs w:val="24"/>
                    </w:rPr>
                  </w:pPr>
                  <w:bookmarkStart w:id="10383" w:name="_Toc87731527"/>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383"/>
                </w:p>
                <w:p w14:paraId="46D5C460" w14:textId="77777777" w:rsidR="004A4F76" w:rsidRDefault="004A4F76"/>
                <w:p w14:paraId="7D0D87AC" w14:textId="11DB6986" w:rsidR="004A4F76" w:rsidRPr="001A6CF3" w:rsidRDefault="004A4F76" w:rsidP="00CE6828">
                  <w:pPr>
                    <w:pStyle w:val="Caption"/>
                    <w:jc w:val="center"/>
                    <w:rPr>
                      <w:noProof/>
                      <w:sz w:val="24"/>
                      <w:szCs w:val="24"/>
                    </w:rPr>
                  </w:pPr>
                  <w:bookmarkStart w:id="10384" w:name="_Toc87731528"/>
                  <w:r>
                    <w:t xml:space="preserve">Gambar 4. </w:t>
                  </w:r>
                  <w:r>
                    <w:fldChar w:fldCharType="begin"/>
                  </w:r>
                  <w:r>
                    <w:instrText xml:space="preserve"> SEQ Gambar_4. \* ARABIC </w:instrText>
                  </w:r>
                  <w:r>
                    <w:fldChar w:fldCharType="separate"/>
                  </w:r>
                  <w:r>
                    <w:rPr>
                      <w:noProof/>
                    </w:rPr>
                    <w:t>10</w:t>
                  </w:r>
                  <w:r>
                    <w:fldChar w:fldCharType="end"/>
                  </w:r>
                  <w:r>
                    <w:t xml:space="preserve"> Tabel Historiy Laporan Absen</w:t>
                  </w:r>
                  <w:bookmarkEnd w:id="10384"/>
                </w:p>
              </w:txbxContent>
            </v:textbox>
          </v:shape>
        </w:pict>
      </w:r>
      <w:r w:rsidR="00D53D78" w:rsidRPr="00D53D78">
        <w:rPr>
          <w:noProof/>
          <w:lang w:val="en-ID"/>
        </w:rPr>
        <w:drawing>
          <wp:anchor distT="0" distB="0" distL="114300" distR="114300" simplePos="0" relativeHeight="251534848" behindDoc="1" locked="0" layoutInCell="1" allowOverlap="1" wp14:anchorId="1E183C20" wp14:editId="35AB72C5">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r>
        <w:rPr>
          <w:lang w:val="en-ID"/>
        </w:rPr>
        <w:t>Tabel Historyabsen</w:t>
      </w:r>
    </w:p>
    <w:p w14:paraId="76A19C6B" w14:textId="009584EE" w:rsidR="00CE6828" w:rsidRDefault="00CE6828" w:rsidP="00CE6828">
      <w:pPr>
        <w:ind w:left="66" w:firstLine="360"/>
      </w:pPr>
      <w:r>
        <w:t>Implementasi yang dilakukan pada tabel history absen dalam basis data sistem absensi SMK Cendekia ditunjukkan pada Gambar 4.11</w:t>
      </w:r>
    </w:p>
    <w:p w14:paraId="03194A26" w14:textId="7C3E434F" w:rsidR="00CE6828" w:rsidRDefault="00CE6828" w:rsidP="00CE6828">
      <w:pPr>
        <w:ind w:left="66" w:firstLine="360"/>
      </w:pPr>
    </w:p>
    <w:p w14:paraId="7BA9192E" w14:textId="767051B2" w:rsidR="00CE6828" w:rsidRPr="00CE6828" w:rsidRDefault="007A54E1" w:rsidP="00CE6828">
      <w:pPr>
        <w:ind w:left="66" w:firstLine="360"/>
        <w:rPr>
          <w:lang w:val="en-ID"/>
        </w:rPr>
      </w:pPr>
      <w:r>
        <w:rPr>
          <w:noProof/>
        </w:rPr>
        <w:lastRenderedPageBreak/>
        <w:pict w14:anchorId="71C039A5">
          <v:shape id="Text Box 332" o:spid="_x0000_s2091" type="#_x0000_t202" style="position:absolute;left:0;text-align:left;margin-left:2.85pt;margin-top:3.6pt;width:393pt;height:20.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3jzyXMwIAAG0EAAAOAAAAAAAAAAAAAAAAAC4C&#10;AABkcnMvZTJvRG9jLnhtbFBLAQItABQABgAIAAAAIQBp2wRV3AAAAAYBAAAPAAAAAAAAAAAAAAAA&#10;AI0EAABkcnMvZG93bnJldi54bWxQSwUGAAAAAAQABADzAAAAlgUAAAAA&#10;" stroked="f">
            <v:textbox style="mso-next-textbox:#Text Box 332" inset="0,0,0,0">
              <w:txbxContent>
                <w:p w14:paraId="4DCDC471" w14:textId="17549DBA" w:rsidR="004A4F76" w:rsidRPr="00C96E42" w:rsidRDefault="004A4F76" w:rsidP="00CE6828">
                  <w:pPr>
                    <w:pStyle w:val="Caption"/>
                    <w:jc w:val="center"/>
                    <w:rPr>
                      <w:noProof/>
                      <w:sz w:val="24"/>
                      <w:szCs w:val="24"/>
                    </w:rPr>
                  </w:pPr>
                  <w:bookmarkStart w:id="10385" w:name="_Toc87731529"/>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385"/>
                </w:p>
                <w:p w14:paraId="69F5F4A5" w14:textId="77777777" w:rsidR="004A4F76" w:rsidRDefault="004A4F76"/>
                <w:p w14:paraId="6ABC78C3" w14:textId="1BB756BA" w:rsidR="004A4F76" w:rsidRPr="00C96E42" w:rsidRDefault="004A4F76" w:rsidP="00CE6828">
                  <w:pPr>
                    <w:pStyle w:val="Caption"/>
                    <w:jc w:val="center"/>
                    <w:rPr>
                      <w:noProof/>
                      <w:sz w:val="24"/>
                      <w:szCs w:val="24"/>
                    </w:rPr>
                  </w:pPr>
                  <w:bookmarkStart w:id="10386" w:name="_Toc87731530"/>
                  <w:r>
                    <w:t xml:space="preserve">Gambar 4. </w:t>
                  </w:r>
                  <w:r>
                    <w:fldChar w:fldCharType="begin"/>
                  </w:r>
                  <w:r>
                    <w:instrText xml:space="preserve"> SEQ Gambar_4. \* ARABIC </w:instrText>
                  </w:r>
                  <w:r>
                    <w:fldChar w:fldCharType="separate"/>
                  </w:r>
                  <w:r>
                    <w:rPr>
                      <w:noProof/>
                    </w:rPr>
                    <w:t>11</w:t>
                  </w:r>
                  <w:r>
                    <w:fldChar w:fldCharType="end"/>
                  </w:r>
                  <w:r>
                    <w:t xml:space="preserve"> Tabel History Absen</w:t>
                  </w:r>
                  <w:bookmarkEnd w:id="10386"/>
                </w:p>
              </w:txbxContent>
            </v:textbox>
          </v:shape>
        </w:pic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535872" behindDoc="1" locked="0" layoutInCell="1" allowOverlap="1" wp14:anchorId="2364EF54" wp14:editId="0D5EB81A">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2DC6C48D" w:rsidR="00CE6828" w:rsidRPr="00CE6828" w:rsidRDefault="00CE6828" w:rsidP="00CE6828">
      <w:pPr>
        <w:ind w:left="66" w:firstLine="360"/>
        <w:rPr>
          <w:lang w:val="en-ID"/>
        </w:rPr>
      </w:pPr>
      <w:r>
        <w:t>Implementasi yang dilakukan pada tabel semester dalam basis data sistem absensi SMK Cendekia ditunjukkan pada Gambar 4.1</w:t>
      </w:r>
    </w:p>
    <w:p w14:paraId="6C9E9E10" w14:textId="5E118AB5" w:rsidR="00D53D78" w:rsidRDefault="007A54E1" w:rsidP="00D53D78">
      <w:pPr>
        <w:ind w:left="66"/>
        <w:rPr>
          <w:lang w:val="en-ID"/>
        </w:rPr>
      </w:pPr>
      <w:r>
        <w:rPr>
          <w:noProof/>
        </w:rPr>
        <w:pict w14:anchorId="580BF70D">
          <v:shape id="Text Box 333" o:spid="_x0000_s2090" type="#_x0000_t202" style="position:absolute;left:0;text-align:left;margin-left:1364.2pt;margin-top:.8pt;width:392.25pt;height:19.35pt;z-index:-25162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CD8BiNgIAAG0EAAAOAAAAAAAAAAAAAAAA&#10;AC4CAABkcnMvZTJvRG9jLnhtbFBLAQItABQABgAIAAAAIQBsY4iS3AAAAAUBAAAPAAAAAAAAAAAA&#10;AAAAAJAEAABkcnMvZG93bnJldi54bWxQSwUGAAAAAAQABADzAAAAmQUAAAAA&#10;" stroked="f">
            <v:textbox style="mso-next-textbox:#Text Box 333" inset="0,0,0,0">
              <w:txbxContent>
                <w:p w14:paraId="27E4B0D5" w14:textId="072E23AE" w:rsidR="004A4F76" w:rsidRPr="00FD463E" w:rsidRDefault="004A4F76" w:rsidP="00CE6828">
                  <w:pPr>
                    <w:pStyle w:val="Caption"/>
                    <w:jc w:val="center"/>
                    <w:rPr>
                      <w:noProof/>
                      <w:sz w:val="24"/>
                      <w:szCs w:val="24"/>
                    </w:rPr>
                  </w:pPr>
                  <w:bookmarkStart w:id="10387" w:name="_Toc87731531"/>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387"/>
                </w:p>
                <w:p w14:paraId="0B60A3C3" w14:textId="77777777" w:rsidR="004A4F76" w:rsidRDefault="004A4F76"/>
                <w:p w14:paraId="7F2E9AED" w14:textId="15773527" w:rsidR="004A4F76" w:rsidRPr="00FD463E" w:rsidRDefault="004A4F76" w:rsidP="00CE6828">
                  <w:pPr>
                    <w:pStyle w:val="Caption"/>
                    <w:jc w:val="center"/>
                    <w:rPr>
                      <w:noProof/>
                      <w:sz w:val="24"/>
                      <w:szCs w:val="24"/>
                    </w:rPr>
                  </w:pPr>
                  <w:bookmarkStart w:id="10388" w:name="_Toc87731532"/>
                  <w:r>
                    <w:t xml:space="preserve">Gambar 4. </w:t>
                  </w:r>
                  <w:r>
                    <w:fldChar w:fldCharType="begin"/>
                  </w:r>
                  <w:r>
                    <w:instrText xml:space="preserve"> SEQ Gambar_4. \* ARABIC </w:instrText>
                  </w:r>
                  <w:r>
                    <w:fldChar w:fldCharType="separate"/>
                  </w:r>
                  <w:r>
                    <w:rPr>
                      <w:noProof/>
                    </w:rPr>
                    <w:t>12</w:t>
                  </w:r>
                  <w:r>
                    <w:fldChar w:fldCharType="end"/>
                  </w:r>
                  <w:r>
                    <w:t xml:space="preserve"> Tabel Semester</w:t>
                  </w:r>
                  <w:bookmarkEnd w:id="10388"/>
                </w:p>
              </w:txbxContent>
            </v:textbox>
            <w10:wrap anchorx="margin"/>
          </v:shape>
        </w:pic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536896" behindDoc="1" locked="0" layoutInCell="1" allowOverlap="1" wp14:anchorId="0C01C371" wp14:editId="05C96A55">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10389" w:name="_Toc80034258"/>
      <w:bookmarkStart w:id="10390" w:name="_Toc83115758"/>
    </w:p>
    <w:p w14:paraId="23F42966" w14:textId="1BE4ECD4" w:rsidR="00917C5F" w:rsidRDefault="00917C5F" w:rsidP="00D05B9F">
      <w:pPr>
        <w:pStyle w:val="Heading3"/>
        <w:numPr>
          <w:ilvl w:val="0"/>
          <w:numId w:val="11"/>
        </w:numPr>
        <w:ind w:left="426"/>
        <w:rPr>
          <w:lang w:val="en-US"/>
        </w:rPr>
      </w:pPr>
      <w:r>
        <w:rPr>
          <w:lang w:val="en-US"/>
        </w:rPr>
        <w:t>Implementasi Antar Muka</w:t>
      </w:r>
      <w:bookmarkEnd w:id="10389"/>
      <w:bookmarkEnd w:id="10390"/>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4A0B70EF" w:rsidR="00F74386" w:rsidRPr="00F74386" w:rsidRDefault="007A54E1" w:rsidP="00DF7F79">
      <w:r>
        <w:rPr>
          <w:noProof/>
        </w:rPr>
        <w:lastRenderedPageBreak/>
        <w:pict w14:anchorId="248CD671">
          <v:shape id="Text Box 74" o:spid="_x0000_s2089" type="#_x0000_t202" style="position:absolute;left:0;text-align:left;margin-left:35.8pt;margin-top:193.35pt;width:323.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M/MQIAAGgEAAAOAAAAZHJzL2Uyb0RvYy54bWysVFFv2yAQfp+0/4B4XxynT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" stroked="f">
            <v:textbox style="mso-next-textbox:#Text Box 74;mso-fit-shape-to-text:t" inset="0,0,0,0">
              <w:txbxContent>
                <w:p w14:paraId="4137BA92" w14:textId="034A060D" w:rsidR="004A4F76" w:rsidRPr="008E7900" w:rsidRDefault="004A4F7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4A4F76" w:rsidRDefault="004A4F76"/>
                <w:p w14:paraId="2ED05396" w14:textId="3AC94473" w:rsidR="004A4F76" w:rsidRPr="008E7900" w:rsidRDefault="004A4F76"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w:r>
      <w:r w:rsidR="00F74386">
        <w:rPr>
          <w:noProof/>
        </w:rPr>
        <w:drawing>
          <wp:anchor distT="0" distB="0" distL="114300" distR="114300" simplePos="0" relativeHeight="251551232" behindDoc="1" locked="0" layoutInCell="1" allowOverlap="1" wp14:anchorId="5D044AFE" wp14:editId="1B00EACA">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52256" behindDoc="1" locked="0" layoutInCell="1" allowOverlap="1" wp14:anchorId="5340189B" wp14:editId="0D3C0BCC">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FF1EC72" w:rsidR="00F93308" w:rsidRDefault="007A54E1" w:rsidP="00DF7F79">
      <w:r>
        <w:rPr>
          <w:noProof/>
        </w:rPr>
        <w:pict w14:anchorId="427A7BF3">
          <v:shape id="Text Box 79" o:spid="_x0000_s2088" type="#_x0000_t202" style="position:absolute;left:0;text-align:left;margin-left:36.35pt;margin-top:4.65pt;width:324.1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" stroked="f">
            <v:textbox style="mso-next-textbox:#Text Box 79;mso-fit-shape-to-text:t" inset="0,0,0,0">
              <w:txbxContent>
                <w:p w14:paraId="3C794720" w14:textId="3929FDDA" w:rsidR="004A4F76" w:rsidRPr="00524CAA" w:rsidRDefault="004A4F76"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4A4F76" w:rsidRDefault="004A4F76"/>
                <w:p w14:paraId="19095A6C" w14:textId="0936DE9C" w:rsidR="004A4F76" w:rsidRPr="00524CAA" w:rsidRDefault="004A4F76"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5877D22C" w:rsidR="006272EE" w:rsidRDefault="007A54E1" w:rsidP="00803561">
      <w:pPr>
        <w:pStyle w:val="ListParagraph"/>
        <w:ind w:left="142" w:firstLine="284"/>
      </w:pPr>
      <w:r>
        <w:rPr>
          <w:noProof/>
        </w:rPr>
        <w:lastRenderedPageBreak/>
        <w:pict w14:anchorId="5C2026A8">
          <v:shape id="Text Box 357" o:spid="_x0000_s2087" type="#_x0000_t202" style="position:absolute;left:0;text-align:left;margin-left:36.4pt;margin-top:192.35pt;width:323.2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AEMwIAAGo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" stroked="f">
            <v:textbox style="mso-next-textbox:#Text Box 357;mso-fit-shape-to-text:t" inset="0,0,0,0">
              <w:txbxContent>
                <w:p w14:paraId="5246B286" w14:textId="58CA61DB" w:rsidR="004A4F76" w:rsidRPr="001B4248" w:rsidDel="00CF3937" w:rsidRDefault="004A4F76">
                  <w:pPr>
                    <w:pStyle w:val="Caption"/>
                    <w:jc w:val="center"/>
                    <w:rPr>
                      <w:del w:id="10391"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Halaman Menu Utama [Guru Bk]</w:t>
                  </w:r>
                </w:p>
                <w:p w14:paraId="1741F7C1" w14:textId="6718F7FB" w:rsidR="004A4F76" w:rsidDel="00CF3937" w:rsidRDefault="004A4F76">
                  <w:pPr>
                    <w:pStyle w:val="Caption"/>
                    <w:jc w:val="center"/>
                    <w:rPr>
                      <w:del w:id="10392" w:author="chaniaayulestari@outlook.com" w:date="2021-11-13T21:19:00Z"/>
                    </w:rPr>
                    <w:pPrChange w:id="10393" w:author="chaniaayulestari@outlook.com" w:date="2021-11-13T21:19:00Z">
                      <w:pPr/>
                    </w:pPrChange>
                  </w:pPr>
                </w:p>
                <w:p w14:paraId="309772A8" w14:textId="046F37C8" w:rsidR="004A4F76" w:rsidRPr="001B4248" w:rsidRDefault="004A4F76">
                  <w:pPr>
                    <w:pStyle w:val="Caption"/>
                    <w:jc w:val="center"/>
                    <w:rPr>
                      <w:noProof/>
                      <w:sz w:val="24"/>
                      <w:szCs w:val="24"/>
                    </w:rPr>
                  </w:pPr>
                  <w:del w:id="10394"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w:r>
      <w:r w:rsidR="00082DBB">
        <w:rPr>
          <w:noProof/>
        </w:rPr>
        <w:drawing>
          <wp:anchor distT="0" distB="0" distL="114300" distR="114300" simplePos="0" relativeHeight="251595264" behindDoc="1" locked="0" layoutInCell="1" allowOverlap="1" wp14:anchorId="69A9A780" wp14:editId="539D3E5D">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E8A8A79" w:rsidR="00803561" w:rsidRDefault="007A54E1" w:rsidP="00803561">
      <w:pPr>
        <w:pStyle w:val="ListParagraph"/>
        <w:ind w:left="426" w:firstLine="283"/>
      </w:pPr>
      <w:r>
        <w:rPr>
          <w:noProof/>
        </w:rPr>
        <w:pict w14:anchorId="517EF504">
          <v:shape id="Text Box 358" o:spid="_x0000_s2086" type="#_x0000_t202" style="position:absolute;left:0;text-align:left;margin-left:37pt;margin-top:253.8pt;width:322.8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ArOo4zMQIAAGoEAAAOAAAAAAAAAAAAAAAA&#10;AC4CAABkcnMvZTJvRG9jLnhtbFBLAQItABQABgAIAAAAIQA1aNX94QAAAAoBAAAPAAAAAAAAAAAA&#10;AAAAAIsEAABkcnMvZG93bnJldi54bWxQSwUGAAAAAAQABADzAAAAmQUAAAAA&#10;" stroked="f">
            <v:textbox style="mso-next-textbox:#Text Box 358;mso-fit-shape-to-text:t" inset="0,0,0,0">
              <w:txbxContent>
                <w:p w14:paraId="4400067D" w14:textId="1D14C9EB" w:rsidR="004A4F76" w:rsidRPr="008908C2"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4A4F76" w:rsidRDefault="004A4F76"/>
                <w:p w14:paraId="4DDCE1FD" w14:textId="070C4C57" w:rsidR="004A4F76" w:rsidRPr="008908C2"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w:r>
      <w:r w:rsidR="006272EE">
        <w:rPr>
          <w:noProof/>
        </w:rPr>
        <w:drawing>
          <wp:anchor distT="0" distB="0" distL="114300" distR="114300" simplePos="0" relativeHeight="251569664" behindDoc="1" locked="0" layoutInCell="1" allowOverlap="1" wp14:anchorId="2217C8B1" wp14:editId="526E6AE6">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Halaman ini merupakan tampilan yang berisikan seluruh data siswa yang dilengkapi dengan beberapa fitur tambahan seperti hapus data, lihat profile, dan lihat riwayat absen siswa</w:t>
      </w:r>
      <w:r w:rsidR="000A64FE">
        <w:t>. T</w:t>
      </w:r>
      <w:r>
        <w:t xml:space="preserve">ampilan halaman data siswa dapat dilihat pada Gambar </w:t>
      </w:r>
    </w:p>
    <w:p w14:paraId="43D817AE" w14:textId="54114880" w:rsidR="00DC1FD1" w:rsidRDefault="00DC1FD1" w:rsidP="00E56C0A">
      <w:pPr>
        <w:ind w:left="349" w:firstLine="360"/>
      </w:pPr>
    </w:p>
    <w:p w14:paraId="068AF731" w14:textId="1A2ECFDB" w:rsidR="00F93308" w:rsidRDefault="007A54E1" w:rsidP="00E56C0A">
      <w:pPr>
        <w:ind w:left="349" w:firstLine="360"/>
      </w:pPr>
      <w:r>
        <w:rPr>
          <w:noProof/>
        </w:rPr>
        <w:lastRenderedPageBreak/>
        <w:pict w14:anchorId="398ABAD8">
          <v:shape id="Text Box 359" o:spid="_x0000_s2085" type="#_x0000_t202" style="position:absolute;left:0;text-align:left;margin-left:36.85pt;margin-top:193.5pt;width:323.1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qTMgIAAGo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" stroked="f">
            <v:textbox style="mso-next-textbox:#Text Box 359;mso-fit-shape-to-text:t" inset="0,0,0,0">
              <w:txbxContent>
                <w:p w14:paraId="753A27A7" w14:textId="415BEABA" w:rsidR="004A4F76" w:rsidRPr="00C20960"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4A4F76" w:rsidRDefault="004A4F76"/>
                <w:p w14:paraId="6ED9F120" w14:textId="2E591524" w:rsidR="004A4F76" w:rsidRPr="00C20960"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w:r>
      <w:r w:rsidR="00F93308">
        <w:rPr>
          <w:noProof/>
        </w:rPr>
        <w:drawing>
          <wp:anchor distT="0" distB="0" distL="114300" distR="114300" simplePos="0" relativeHeight="251554304" behindDoc="1" locked="0" layoutInCell="1" allowOverlap="1" wp14:anchorId="7F81CC7A" wp14:editId="7107CFB8">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02AB15C7" w:rsidR="00080A25" w:rsidRDefault="007A54E1" w:rsidP="000A64FE">
      <w:pPr>
        <w:ind w:left="349" w:firstLine="360"/>
      </w:pPr>
      <w:r>
        <w:rPr>
          <w:noProof/>
        </w:rPr>
        <w:pict w14:anchorId="427AF8E4">
          <v:shape id="Text Box 360" o:spid="_x0000_s2084" type="#_x0000_t202" style="position:absolute;left:0;text-align:left;margin-left:36.2pt;margin-top:193.6pt;width:324.4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wPMgIAAGo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" stroked="f">
            <v:textbox style="mso-next-textbox:#Text Box 360;mso-fit-shape-to-text:t" inset="0,0,0,0">
              <w:txbxContent>
                <w:p w14:paraId="44FC1811" w14:textId="06148C07" w:rsidR="004A4F76" w:rsidRPr="00BB6654"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4A4F76" w:rsidRDefault="004A4F76"/>
                <w:p w14:paraId="50775F48" w14:textId="6AA697A5" w:rsidR="004A4F76" w:rsidRPr="00BB6654"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w:r>
      <w:r w:rsidR="00080A25">
        <w:rPr>
          <w:noProof/>
        </w:rPr>
        <w:drawing>
          <wp:anchor distT="0" distB="0" distL="114300" distR="114300" simplePos="0" relativeHeight="251555328" behindDoc="1" locked="0" layoutInCell="1" allowOverlap="1" wp14:anchorId="5A37DB8B" wp14:editId="53B8C1B3">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2CE06F95" w:rsidR="00DC1FD1" w:rsidDel="009F23AF" w:rsidRDefault="00DC1FD1" w:rsidP="00080A25">
      <w:pPr>
        <w:ind w:left="349" w:firstLine="360"/>
        <w:jc w:val="center"/>
        <w:rPr>
          <w:del w:id="10395" w:author="chaniaayulestari@outlook.com" w:date="2021-11-13T22:08:00Z"/>
        </w:rPr>
      </w:pPr>
    </w:p>
    <w:p w14:paraId="5C38F10E" w14:textId="41772B6C" w:rsidR="00080A25" w:rsidRDefault="007A54E1" w:rsidP="00080A25">
      <w:pPr>
        <w:ind w:left="349" w:firstLine="360"/>
        <w:jc w:val="center"/>
      </w:pPr>
      <w:r>
        <w:rPr>
          <w:noProof/>
        </w:rPr>
        <w:pict w14:anchorId="2B10E03C">
          <v:shape id="Text Box 361" o:spid="_x0000_s2083" type="#_x0000_t202" style="position:absolute;left:0;text-align:left;margin-left:37.15pt;margin-top:192.55pt;width:322.3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" stroked="f">
            <v:textbox style="mso-next-textbox:#Text Box 361;mso-fit-shape-to-text:t" inset="0,0,0,0">
              <w:txbxContent>
                <w:p w14:paraId="455F5C11" w14:textId="7B96D9D5" w:rsidR="004A4F76" w:rsidRPr="00A01BAC"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p w14:paraId="765BE0B3" w14:textId="77777777" w:rsidR="004A4F76" w:rsidRDefault="004A4F76"/>
                <w:p w14:paraId="23864546" w14:textId="3DC81BC7" w:rsidR="004A4F76" w:rsidRPr="00A01BAC"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Absen Siswa [Guru BK]</w:t>
                  </w:r>
                </w:p>
              </w:txbxContent>
            </v:textbox>
          </v:shape>
        </w:pict>
      </w:r>
      <w:r w:rsidR="00DC2EBA">
        <w:rPr>
          <w:noProof/>
        </w:rPr>
        <w:drawing>
          <wp:anchor distT="0" distB="0" distL="114300" distR="114300" simplePos="0" relativeHeight="251570688" behindDoc="1" locked="0" layoutInCell="1" allowOverlap="1" wp14:anchorId="5F6682C1" wp14:editId="71EBD39B">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D5C0B" w:rsidR="00DC1FD1" w:rsidRDefault="007A54E1" w:rsidP="00803561">
      <w:pPr>
        <w:ind w:left="349"/>
      </w:pPr>
      <w:r>
        <w:rPr>
          <w:noProof/>
        </w:rPr>
        <w:pict w14:anchorId="186EB909">
          <v:shape id="Text Box 362" o:spid="_x0000_s2082" type="#_x0000_t202" style="position:absolute;left:0;text-align:left;margin-left:36.85pt;margin-top:193.3pt;width:323.1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4Z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" stroked="f">
            <v:textbox style="mso-next-textbox:#Text Box 362;mso-fit-shape-to-text:t" inset="0,0,0,0">
              <w:txbxContent>
                <w:p w14:paraId="5CB72874" w14:textId="0C34B4DE" w:rsidR="004A4F76" w:rsidRPr="00161603"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p w14:paraId="7997C7B9" w14:textId="77777777" w:rsidR="004A4F76" w:rsidRDefault="004A4F76"/>
                <w:p w14:paraId="7A8C18EA" w14:textId="4ED5FF63" w:rsidR="004A4F76" w:rsidRPr="00161603" w:rsidRDefault="004A4F76"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Tambah Guru [Guru BK]</w:t>
                  </w:r>
                </w:p>
              </w:txbxContent>
            </v:textbox>
          </v:shape>
        </w:pict>
      </w:r>
      <w:r w:rsidR="00DC1FD1">
        <w:rPr>
          <w:noProof/>
        </w:rPr>
        <w:drawing>
          <wp:anchor distT="0" distB="0" distL="114300" distR="114300" simplePos="0" relativeHeight="251556352" behindDoc="1" locked="0" layoutInCell="1" allowOverlap="1" wp14:anchorId="10B3048C" wp14:editId="7F21CA81">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72AEF74A" w:rsidR="00DC1FD1" w:rsidRDefault="007A54E1" w:rsidP="000A64FE">
      <w:pPr>
        <w:pStyle w:val="ListParagraph"/>
        <w:ind w:left="709"/>
      </w:pPr>
      <w:r>
        <w:rPr>
          <w:noProof/>
        </w:rPr>
        <w:lastRenderedPageBreak/>
        <w:pict w14:anchorId="79920AA3">
          <v:shape id="Text Box 363" o:spid="_x0000_s2081" type="#_x0000_t202" style="position:absolute;left:0;text-align:left;margin-left:37pt;margin-top:192.85pt;width:322.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h0oNmzICAABqBAAADgAAAAAAAAAAAAAA&#10;AAAuAgAAZHJzL2Uyb0RvYy54bWxQSwECLQAUAAYACAAAACEAgAe1L+EAAAAKAQAADwAAAAAAAAAA&#10;AAAAAACMBAAAZHJzL2Rvd25yZXYueG1sUEsFBgAAAAAEAAQA8wAAAJoFAAAAAA==&#10;" stroked="f">
            <v:textbox style="mso-next-textbox:#Text Box 363;mso-fit-shape-to-text:t" inset="0,0,0,0">
              <w:txbxContent>
                <w:p w14:paraId="4604B7CB" w14:textId="39258311" w:rsidR="004A4F76" w:rsidRPr="005F76D7" w:rsidDel="009F23AF" w:rsidRDefault="004A4F76" w:rsidP="0090312D">
                  <w:pPr>
                    <w:pStyle w:val="Caption"/>
                    <w:jc w:val="center"/>
                    <w:rPr>
                      <w:del w:id="10396"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Halaman Data Guru [Guru BK]</w:t>
                  </w:r>
                </w:p>
                <w:p w14:paraId="3E0BC4B5" w14:textId="6F21F824" w:rsidR="004A4F76" w:rsidDel="009F23AF" w:rsidRDefault="004A4F76">
                  <w:pPr>
                    <w:pStyle w:val="Caption"/>
                    <w:jc w:val="center"/>
                    <w:rPr>
                      <w:del w:id="10397" w:author="chaniaayulestari@outlook.com" w:date="2021-11-13T22:08:00Z"/>
                    </w:rPr>
                    <w:pPrChange w:id="10398" w:author="chaniaayulestari@outlook.com" w:date="2021-11-13T22:08:00Z">
                      <w:pPr/>
                    </w:pPrChange>
                  </w:pPr>
                </w:p>
                <w:p w14:paraId="2B02D0AB" w14:textId="4114FB70" w:rsidR="004A4F76" w:rsidRPr="005F76D7" w:rsidRDefault="004A4F76">
                  <w:pPr>
                    <w:pStyle w:val="Caption"/>
                    <w:jc w:val="center"/>
                    <w:rPr>
                      <w:noProof/>
                      <w:sz w:val="24"/>
                      <w:szCs w:val="24"/>
                    </w:rPr>
                  </w:pPr>
                  <w:del w:id="10399"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w:r>
      <w:r w:rsidR="00DC1FD1">
        <w:rPr>
          <w:noProof/>
        </w:rPr>
        <w:drawing>
          <wp:anchor distT="0" distB="0" distL="114300" distR="114300" simplePos="0" relativeHeight="251557376" behindDoc="1" locked="0" layoutInCell="1" allowOverlap="1" wp14:anchorId="04B69597" wp14:editId="4E62B7F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180ACE10" w:rsidR="00DC1FD1" w:rsidRDefault="007A54E1" w:rsidP="000A64FE">
      <w:pPr>
        <w:pStyle w:val="ListParagraph"/>
        <w:ind w:left="709"/>
      </w:pPr>
      <w:r>
        <w:rPr>
          <w:noProof/>
        </w:rPr>
        <w:pict w14:anchorId="35BC68BC">
          <v:shape id="Text Box 365" o:spid="_x0000_s2080" type="#_x0000_t202" style="position:absolute;left:0;text-align:left;margin-left:36.4pt;margin-top:193pt;width:323.7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lmvkhDICAABqBAAADgAAAAAAAAAAAAAA&#10;AAAuAgAAZHJzL2Uyb0RvYy54bWxQSwECLQAUAAYACAAAACEAwJ7hTOEAAAAKAQAADwAAAAAAAAAA&#10;AAAAAACMBAAAZHJzL2Rvd25yZXYueG1sUEsFBgAAAAAEAAQA8wAAAJoFAAAAAA==&#10;" stroked="f">
            <v:textbox style="mso-next-textbox:#Text Box 365;mso-fit-shape-to-text:t" inset="0,0,0,0">
              <w:txbxContent>
                <w:p w14:paraId="3E9837AA" w14:textId="5CFED905" w:rsidR="004A4F76" w:rsidRPr="006466CA" w:rsidDel="009F23AF" w:rsidRDefault="004A4F76">
                  <w:pPr>
                    <w:pStyle w:val="Caption"/>
                    <w:jc w:val="center"/>
                    <w:rPr>
                      <w:del w:id="10400"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Halaman Profil Guru [Guru BK]</w:t>
                  </w:r>
                </w:p>
                <w:p w14:paraId="709C52B7" w14:textId="37D86CC8" w:rsidR="004A4F76" w:rsidDel="009F23AF" w:rsidRDefault="004A4F76">
                  <w:pPr>
                    <w:pStyle w:val="Caption"/>
                    <w:jc w:val="center"/>
                    <w:rPr>
                      <w:del w:id="10401" w:author="chaniaayulestari@outlook.com" w:date="2021-11-13T22:09:00Z"/>
                    </w:rPr>
                    <w:pPrChange w:id="10402" w:author="chaniaayulestari@outlook.com" w:date="2021-11-13T22:09:00Z">
                      <w:pPr/>
                    </w:pPrChange>
                  </w:pPr>
                </w:p>
                <w:p w14:paraId="2D66C72A" w14:textId="204F361D" w:rsidR="004A4F76" w:rsidRPr="006466CA" w:rsidRDefault="004A4F76">
                  <w:pPr>
                    <w:pStyle w:val="Caption"/>
                    <w:jc w:val="center"/>
                    <w:rPr>
                      <w:noProof/>
                      <w:sz w:val="24"/>
                      <w:szCs w:val="24"/>
                    </w:rPr>
                  </w:pPr>
                  <w:del w:id="10403"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w:r>
      <w:r w:rsidR="002C40D7">
        <w:rPr>
          <w:noProof/>
        </w:rPr>
        <w:drawing>
          <wp:anchor distT="0" distB="0" distL="114300" distR="114300" simplePos="0" relativeHeight="251596288" behindDoc="1" locked="0" layoutInCell="1" allowOverlap="1" wp14:anchorId="2AC080A0" wp14:editId="3C38575F">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0404" w:author="chaniaayulestari@outlook.com" w:date="2021-11-13T22:09:00Z"/>
        </w:rPr>
      </w:pPr>
    </w:p>
    <w:p w14:paraId="4D60AEEB" w14:textId="2ECBB17A" w:rsidR="00DC1FD1" w:rsidRDefault="007A54E1" w:rsidP="00803561">
      <w:pPr>
        <w:pStyle w:val="ListParagraph"/>
        <w:ind w:left="709"/>
      </w:pPr>
      <w:r>
        <w:rPr>
          <w:noProof/>
        </w:rPr>
        <w:pict w14:anchorId="71719E1D">
          <v:shape id="Text Box 366" o:spid="_x0000_s2079" type="#_x0000_t202" style="position:absolute;left:0;text-align:left;margin-left:36.4pt;margin-top:192.55pt;width:323.6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fIMgIAAGo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" stroked="f">
            <v:textbox style="mso-next-textbox:#Text Box 366;mso-fit-shape-to-text:t" inset="0,0,0,0">
              <w:txbxContent>
                <w:p w14:paraId="0A30095F" w14:textId="24C1F240" w:rsidR="004A4F76" w:rsidRPr="00B70D9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p w14:paraId="6FE428B2" w14:textId="77777777" w:rsidR="004A4F76" w:rsidRDefault="004A4F76"/>
                <w:p w14:paraId="1C4AD4AC" w14:textId="1EFA34CB" w:rsidR="004A4F76" w:rsidRPr="00B70D9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Tambah Walikelas [Guru BK]</w:t>
                  </w:r>
                </w:p>
              </w:txbxContent>
            </v:textbox>
          </v:shape>
        </w:pict>
      </w:r>
      <w:r w:rsidR="00DC2EBA">
        <w:rPr>
          <w:noProof/>
        </w:rPr>
        <w:drawing>
          <wp:anchor distT="0" distB="0" distL="114300" distR="114300" simplePos="0" relativeHeight="251572736" behindDoc="1" locked="0" layoutInCell="1" allowOverlap="1" wp14:anchorId="56F46E06" wp14:editId="587CACC7">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3898A67A" w:rsidR="003C4EAE" w:rsidRDefault="007A54E1" w:rsidP="000A64FE">
      <w:pPr>
        <w:ind w:left="349"/>
      </w:pPr>
      <w:r>
        <w:rPr>
          <w:noProof/>
        </w:rPr>
        <w:pict w14:anchorId="72657078">
          <v:shape id="Text Box 367" o:spid="_x0000_s2078" type="#_x0000_t202" style="position:absolute;left:0;text-align:left;margin-left:36.4pt;margin-top:193.45pt;width:323.9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mMgIAAGoEAAAOAAAAZHJzL2Uyb0RvYy54bWysVFFv2yAQfp+0/4B4Xxw3b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B93spjICAABqBAAADgAAAAAAAAAAAAAA&#10;AAAuAgAAZHJzL2Uyb0RvYy54bWxQSwECLQAUAAYACAAAACEAy2vlpOEAAAAKAQAADwAAAAAAAAAA&#10;AAAAAACMBAAAZHJzL2Rvd25yZXYueG1sUEsFBgAAAAAEAAQA8wAAAJoFAAAAAA==&#10;" stroked="f">
            <v:textbox style="mso-next-textbox:#Text Box 367;mso-fit-shape-to-text:t" inset="0,0,0,0">
              <w:txbxContent>
                <w:p w14:paraId="655861BD" w14:textId="30D1A6C6" w:rsidR="004A4F76" w:rsidRPr="00D94113"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p w14:paraId="0AAA7890" w14:textId="77777777" w:rsidR="004A4F76" w:rsidRDefault="004A4F76"/>
                <w:p w14:paraId="50EA0550" w14:textId="48DFEB2D" w:rsidR="004A4F76" w:rsidRPr="00D94113"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Walikelas </w:t>
                  </w:r>
                  <w:r w:rsidRPr="006A339C">
                    <w:t>[Guru BK]</w:t>
                  </w:r>
                </w:p>
              </w:txbxContent>
            </v:textbox>
          </v:shape>
        </w:pict>
      </w:r>
      <w:r w:rsidR="003C4EAE">
        <w:rPr>
          <w:noProof/>
        </w:rPr>
        <w:drawing>
          <wp:anchor distT="0" distB="0" distL="114300" distR="114300" simplePos="0" relativeHeight="251558400" behindDoc="1" locked="0" layoutInCell="1" allowOverlap="1" wp14:anchorId="1E2577DB" wp14:editId="41FD4342">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51F03076" w:rsidR="003C4EAE" w:rsidRDefault="007A54E1" w:rsidP="000A64FE">
      <w:pPr>
        <w:ind w:left="349"/>
      </w:pPr>
      <w:r>
        <w:rPr>
          <w:noProof/>
        </w:rPr>
        <w:lastRenderedPageBreak/>
        <w:pict w14:anchorId="6F6A0935">
          <v:shape id="Text Box 368" o:spid="_x0000_s2077" type="#_x0000_t202" style="position:absolute;left:0;text-align:left;margin-left:36.85pt;margin-top:192.6pt;width:323.1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zBMQIAAGo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ABTGzBMQIAAGoEAAAOAAAAAAAAAAAAAAAA&#10;AC4CAABkcnMvZTJvRG9jLnhtbFBLAQItABQABgAIAAAAIQBoyeEC4QAAAAoBAAAPAAAAAAAAAAAA&#10;AAAAAIsEAABkcnMvZG93bnJldi54bWxQSwUGAAAAAAQABADzAAAAmQUAAAAA&#10;" stroked="f">
            <v:textbox style="mso-next-textbox:#Text Box 368;mso-fit-shape-to-text:t" inset="0,0,0,0">
              <w:txbxContent>
                <w:p w14:paraId="30F907DC" w14:textId="4C3CF2B9" w:rsidR="004A4F76" w:rsidRPr="006C32BE"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p w14:paraId="5CAF4F1F" w14:textId="77777777" w:rsidR="004A4F76" w:rsidRDefault="004A4F76"/>
                <w:p w14:paraId="7CF3E089" w14:textId="4C7B4E0C" w:rsidR="004A4F76" w:rsidRPr="006C32BE"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Walikelas </w:t>
                  </w:r>
                  <w:r w:rsidRPr="00E3250E">
                    <w:t>[Guru BK]</w:t>
                  </w:r>
                </w:p>
              </w:txbxContent>
            </v:textbox>
          </v:shape>
        </w:pict>
      </w:r>
      <w:r w:rsidR="00DC2EBA">
        <w:rPr>
          <w:noProof/>
        </w:rPr>
        <w:drawing>
          <wp:anchor distT="0" distB="0" distL="114300" distR="114300" simplePos="0" relativeHeight="251568640" behindDoc="1" locked="0" layoutInCell="1" allowOverlap="1" wp14:anchorId="29700F35" wp14:editId="2C0A0335">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17BD44C3" w:rsidR="00B26A76" w:rsidRDefault="007A54E1" w:rsidP="00EA62A7">
      <w:pPr>
        <w:ind w:left="349" w:firstLine="360"/>
      </w:pPr>
      <w:r>
        <w:rPr>
          <w:noProof/>
        </w:rPr>
        <w:pict w14:anchorId="7E622F4B">
          <v:shape id="Text Box 369" o:spid="_x0000_s2076" type="#_x0000_t202" style="position:absolute;left:0;text-align:left;margin-left:36.85pt;margin-top:192.65pt;width:323.1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" stroked="f">
            <v:textbox style="mso-next-textbox:#Text Box 369;mso-fit-shape-to-text:t" inset="0,0,0,0">
              <w:txbxContent>
                <w:p w14:paraId="3966C9A7" w14:textId="62A2A52A" w:rsidR="004A4F76" w:rsidRPr="00FA4E9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p w14:paraId="3752D3E6" w14:textId="77777777" w:rsidR="004A4F76" w:rsidRDefault="004A4F76"/>
                <w:p w14:paraId="54A1CB85" w14:textId="7F97FC49" w:rsidR="004A4F76" w:rsidRPr="00FA4E9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Anggota Siswa </w:t>
                  </w:r>
                  <w:r w:rsidRPr="008047C2">
                    <w:t>[Guru BK]</w:t>
                  </w:r>
                </w:p>
              </w:txbxContent>
            </v:textbox>
          </v:shape>
        </w:pict>
      </w:r>
      <w:r w:rsidR="00DC2EBA">
        <w:rPr>
          <w:noProof/>
        </w:rPr>
        <w:drawing>
          <wp:anchor distT="0" distB="0" distL="114300" distR="114300" simplePos="0" relativeHeight="251567616" behindDoc="1" locked="0" layoutInCell="1" allowOverlap="1" wp14:anchorId="665153F4" wp14:editId="1729E5FE">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87C7F69" w:rsidR="00E56C0A" w:rsidRDefault="007A54E1" w:rsidP="00E56C0A">
      <w:pPr>
        <w:pStyle w:val="ListParagraph"/>
        <w:ind w:left="709"/>
      </w:pPr>
      <w:r>
        <w:rPr>
          <w:noProof/>
        </w:rPr>
        <w:lastRenderedPageBreak/>
        <w:pict w14:anchorId="16AA90AA">
          <v:shape id="Text Box 370" o:spid="_x0000_s2075" type="#_x0000_t202" style="position:absolute;left:0;text-align:left;margin-left:36.4pt;margin-top:193.35pt;width:323.6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" stroked="f">
            <v:textbox style="mso-next-textbox:#Text Box 370;mso-fit-shape-to-text:t" inset="0,0,0,0">
              <w:txbxContent>
                <w:p w14:paraId="5F3D996A" w14:textId="3B82323D" w:rsidR="004A4F76" w:rsidRPr="007E04A8"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p w14:paraId="593369C6" w14:textId="77777777" w:rsidR="004A4F76" w:rsidRDefault="004A4F76"/>
                <w:p w14:paraId="318AAE97" w14:textId="246DAAD8" w:rsidR="004A4F76" w:rsidRPr="007E04A8"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Tambah Kelas </w:t>
                  </w:r>
                  <w:r w:rsidRPr="003E1B2D">
                    <w:t>[Guru BK]</w:t>
                  </w:r>
                </w:p>
              </w:txbxContent>
            </v:textbox>
          </v:shape>
        </w:pict>
      </w:r>
      <w:r w:rsidR="003C4EAE">
        <w:rPr>
          <w:noProof/>
        </w:rPr>
        <w:drawing>
          <wp:anchor distT="0" distB="0" distL="114300" distR="114300" simplePos="0" relativeHeight="251559424" behindDoc="1" locked="0" layoutInCell="1" allowOverlap="1" wp14:anchorId="40813DDC" wp14:editId="3D68FDAB">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1C90D36A" w:rsidR="000A64FE" w:rsidRDefault="007A54E1" w:rsidP="000A64FE">
      <w:pPr>
        <w:ind w:left="349"/>
      </w:pPr>
      <w:r>
        <w:rPr>
          <w:noProof/>
        </w:rPr>
        <w:pict w14:anchorId="3425789C">
          <v:shape id="Text Box 371" o:spid="_x0000_s2074" type="#_x0000_t202" style="position:absolute;left:0;text-align:left;margin-left:36.4pt;margin-top:194.5pt;width:323.9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" stroked="f">
            <v:textbox style="mso-next-textbox:#Text Box 371;mso-fit-shape-to-text:t" inset="0,0,0,0">
              <w:txbxContent>
                <w:p w14:paraId="33F2C949" w14:textId="3F0648CC" w:rsidR="004A4F76" w:rsidRPr="00F3467F"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p w14:paraId="0420D38F" w14:textId="77777777" w:rsidR="004A4F76" w:rsidRDefault="004A4F76"/>
                <w:p w14:paraId="67D959AE" w14:textId="7A60C6D9" w:rsidR="004A4F76" w:rsidRPr="00F3467F"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w:r>
      <w:r w:rsidR="0064329D">
        <w:rPr>
          <w:noProof/>
        </w:rPr>
        <w:drawing>
          <wp:anchor distT="0" distB="0" distL="114300" distR="114300" simplePos="0" relativeHeight="251565568" behindDoc="1" locked="0" layoutInCell="1" allowOverlap="1" wp14:anchorId="0D6A5703" wp14:editId="7FD84C07">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0405" w:author="chaniaayulestari@outlook.com" w:date="2021-11-13T22:09:00Z"/>
        </w:rPr>
      </w:pPr>
    </w:p>
    <w:p w14:paraId="7C4C08AC" w14:textId="4974B0CB" w:rsidR="00310122" w:rsidRDefault="007A54E1" w:rsidP="00310122">
      <w:pPr>
        <w:ind w:left="349"/>
      </w:pPr>
      <w:r>
        <w:rPr>
          <w:noProof/>
        </w:rPr>
        <w:pict w14:anchorId="40564A7F">
          <v:shape id="Text Box 372" o:spid="_x0000_s2073" type="#_x0000_t202" style="position:absolute;left:0;text-align:left;margin-left:37.15pt;margin-top:193.3pt;width:322.3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DCCkSTMCAABqBAAADgAAAAAAAAAAAAAA&#10;AAAuAgAAZHJzL2Uyb0RvYy54bWxQSwECLQAUAAYACAAAACEAGpTIiuAAAAAKAQAADwAAAAAAAAAA&#10;AAAAAACNBAAAZHJzL2Rvd25yZXYueG1sUEsFBgAAAAAEAAQA8wAAAJoFAAAAAA==&#10;" stroked="f">
            <v:textbox style="mso-next-textbox:#Text Box 372;mso-fit-shape-to-text:t" inset="0,0,0,0">
              <w:txbxContent>
                <w:p w14:paraId="6C519556" w14:textId="0D886DA7" w:rsidR="004A4F76" w:rsidRPr="00D17B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p w14:paraId="10DAFC6E" w14:textId="77777777" w:rsidR="004A4F76" w:rsidRDefault="004A4F76"/>
                <w:p w14:paraId="2AA29E11" w14:textId="3C12C8ED" w:rsidR="004A4F76" w:rsidRPr="00D17B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w:r>
      <w:r w:rsidR="00DC2EBA">
        <w:rPr>
          <w:noProof/>
        </w:rPr>
        <w:drawing>
          <wp:anchor distT="0" distB="0" distL="114300" distR="114300" simplePos="0" relativeHeight="251566592" behindDoc="1" locked="0" layoutInCell="1" allowOverlap="1" wp14:anchorId="50CDEDD3" wp14:editId="27E9B09D">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1F43830C" w:rsidR="00EA62A7" w:rsidRDefault="007A54E1" w:rsidP="00EA62A7">
      <w:pPr>
        <w:pStyle w:val="ListParagraph"/>
        <w:ind w:left="709"/>
      </w:pPr>
      <w:r>
        <w:rPr>
          <w:noProof/>
        </w:rPr>
        <w:pict w14:anchorId="2A2D19CC">
          <v:shape id="Text Box 373" o:spid="_x0000_s2072" type="#_x0000_t202" style="position:absolute;left:0;text-align:left;margin-left:37.9pt;margin-top:193.35pt;width:320.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Lr8IyTICAABqBAAADgAAAAAAAAAAAAAA&#10;AAAuAgAAZHJzL2Uyb0RvYy54bWxQSwECLQAUAAYACAAAACEAAI381OEAAAAKAQAADwAAAAAAAAAA&#10;AAAAAACMBAAAZHJzL2Rvd25yZXYueG1sUEsFBgAAAAAEAAQA8wAAAJoFAAAAAA==&#10;" stroked="f">
            <v:textbox style="mso-next-textbox:#Text Box 373;mso-fit-shape-to-text:t" inset="0,0,0,0">
              <w:txbxContent>
                <w:p w14:paraId="11CB0E15" w14:textId="17BF9AE2" w:rsidR="004A4F76" w:rsidRPr="005E6D7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p w14:paraId="35E7EAC2" w14:textId="77777777" w:rsidR="004A4F76" w:rsidRDefault="004A4F76"/>
                <w:p w14:paraId="1466F015" w14:textId="1D25F7FC" w:rsidR="004A4F76" w:rsidRPr="005E6D7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Anggota Kelas [Guru BK]</w:t>
                  </w:r>
                </w:p>
              </w:txbxContent>
            </v:textbox>
          </v:shape>
        </w:pict>
      </w:r>
      <w:r w:rsidR="0064329D">
        <w:rPr>
          <w:noProof/>
        </w:rPr>
        <w:drawing>
          <wp:anchor distT="0" distB="0" distL="114300" distR="114300" simplePos="0" relativeHeight="251564544" behindDoc="1" locked="0" layoutInCell="1" allowOverlap="1" wp14:anchorId="118A0A3F" wp14:editId="4B294B7B">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5699F888" w:rsidR="00B758BD" w:rsidRDefault="007A54E1" w:rsidP="00224D03">
      <w:pPr>
        <w:ind w:left="349" w:firstLine="360"/>
      </w:pPr>
      <w:r>
        <w:rPr>
          <w:noProof/>
        </w:rPr>
        <w:lastRenderedPageBreak/>
        <w:pict w14:anchorId="50D35613">
          <v:shape id="Text Box 374" o:spid="_x0000_s2071" type="#_x0000_t202" style="position:absolute;left:0;text-align:left;margin-left:37pt;margin-top:192pt;width:322.9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JVaJEMQIAAGoEAAAOAAAAAAAAAAAAAAAA&#10;AC4CAABkcnMvZTJvRG9jLnhtbFBLAQItABQABgAIAAAAIQCdLo0k4QAAAAoBAAAPAAAAAAAAAAAA&#10;AAAAAIsEAABkcnMvZG93bnJldi54bWxQSwUGAAAAAAQABADzAAAAmQUAAAAA&#10;" stroked="f">
            <v:textbox style="mso-next-textbox:#Text Box 374;mso-fit-shape-to-text:t" inset="0,0,0,0">
              <w:txbxContent>
                <w:p w14:paraId="24A731BB" w14:textId="12857F60" w:rsidR="004A4F76" w:rsidRPr="00130EE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p w14:paraId="3D2BA535" w14:textId="77777777" w:rsidR="004A4F76" w:rsidRDefault="004A4F76"/>
                <w:p w14:paraId="4ABC8127" w14:textId="4E6DA6AA" w:rsidR="004A4F76" w:rsidRPr="00130EE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Registrasi Admin [Guru BK]</w:t>
                  </w:r>
                </w:p>
              </w:txbxContent>
            </v:textbox>
          </v:shape>
        </w:pict>
      </w:r>
      <w:r w:rsidR="00B758BD">
        <w:rPr>
          <w:noProof/>
        </w:rPr>
        <w:drawing>
          <wp:anchor distT="0" distB="0" distL="114300" distR="114300" simplePos="0" relativeHeight="251574784" behindDoc="1" locked="0" layoutInCell="1" allowOverlap="1" wp14:anchorId="3A09B3DE" wp14:editId="0A417C5D">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1F431C15" w:rsidR="00B26A76" w:rsidRDefault="007A54E1" w:rsidP="00E56C0A">
      <w:pPr>
        <w:ind w:left="349" w:firstLine="360"/>
      </w:pPr>
      <w:r>
        <w:rPr>
          <w:noProof/>
        </w:rPr>
        <w:pict w14:anchorId="6011A065">
          <v:shape id="Text Box 375" o:spid="_x0000_s2070" type="#_x0000_t202" style="position:absolute;left:0;text-align:left;margin-left:35.1pt;margin-top:192.55pt;width:322.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JJInbNAIAAGoEAAAOAAAAAAAAAAAA&#10;AAAAAC4CAABkcnMvZTJvRG9jLnhtbFBLAQItABQABgAIAAAAIQA25sL14QAAAAoBAAAPAAAAAAAA&#10;AAAAAAAAAI4EAABkcnMvZG93bnJldi54bWxQSwUGAAAAAAQABADzAAAAnAUAAAAA&#10;" stroked="f">
            <v:textbox style="mso-next-textbox:#Text Box 375;mso-fit-shape-to-text:t" inset="0,0,0,0">
              <w:txbxContent>
                <w:p w14:paraId="46D0F28B" w14:textId="362ECFA1" w:rsidR="004A4F76" w:rsidRPr="00A041A2"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p w14:paraId="58F587DA" w14:textId="77777777" w:rsidR="004A4F76" w:rsidRDefault="004A4F76"/>
                <w:p w14:paraId="6E53E47E" w14:textId="5E69895D" w:rsidR="004A4F76" w:rsidRPr="00A041A2"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w:r>
      <w:r w:rsidR="0064329D">
        <w:rPr>
          <w:noProof/>
        </w:rPr>
        <w:drawing>
          <wp:anchor distT="0" distB="0" distL="114300" distR="114300" simplePos="0" relativeHeight="251563520" behindDoc="1" locked="0" layoutInCell="1" allowOverlap="1" wp14:anchorId="6FC79969" wp14:editId="0D4CA4A0">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0BD32FAC" w:rsidR="00310122" w:rsidRDefault="007A54E1" w:rsidP="00310122">
      <w:pPr>
        <w:pStyle w:val="ListParagraph"/>
        <w:ind w:left="709"/>
      </w:pPr>
      <w:r>
        <w:rPr>
          <w:noProof/>
        </w:rPr>
        <w:lastRenderedPageBreak/>
        <w:pict w14:anchorId="4E11616B">
          <v:shape id="Text Box 376" o:spid="_x0000_s2069" type="#_x0000_t202" style="position:absolute;left:0;text-align:left;margin-left:36.85pt;margin-top:192.5pt;width:323.1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3MgIAAGo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" stroked="f">
            <v:textbox style="mso-next-textbox:#Text Box 376;mso-fit-shape-to-text:t" inset="0,0,0,0">
              <w:txbxContent>
                <w:p w14:paraId="6CACC907" w14:textId="15C337CB" w:rsidR="004A4F76" w:rsidRPr="00A1130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p w14:paraId="3BA8FA4B" w14:textId="77777777" w:rsidR="004A4F76" w:rsidRDefault="004A4F76"/>
                <w:p w14:paraId="7AAEEA30" w14:textId="5C96E6B0" w:rsidR="004A4F76" w:rsidRPr="00A1130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w:r>
      <w:r w:rsidR="00224D03">
        <w:rPr>
          <w:noProof/>
        </w:rPr>
        <w:drawing>
          <wp:anchor distT="0" distB="0" distL="114300" distR="114300" simplePos="0" relativeHeight="251573760" behindDoc="1" locked="0" layoutInCell="1" allowOverlap="1" wp14:anchorId="42A8EF82" wp14:editId="50544160">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2E9C7A6E" w:rsidR="0064329D" w:rsidRDefault="007A54E1" w:rsidP="00EA62A7">
      <w:pPr>
        <w:ind w:left="349" w:firstLine="360"/>
      </w:pPr>
      <w:r>
        <w:rPr>
          <w:noProof/>
        </w:rPr>
        <w:pict w14:anchorId="108738D8">
          <v:shape id="Text Box 377" o:spid="_x0000_s2068" type="#_x0000_t202" style="position:absolute;left:0;text-align:left;margin-left:36.3pt;margin-top:192.55pt;width:324.2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" stroked="f">
            <v:textbox style="mso-next-textbox:#Text Box 377;mso-fit-shape-to-text:t" inset="0,0,0,0">
              <w:txbxContent>
                <w:p w14:paraId="21F7180D" w14:textId="0EA6BC81" w:rsidR="004A4F76" w:rsidRPr="00E728A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p w14:paraId="1F627AF9" w14:textId="77777777" w:rsidR="004A4F76" w:rsidRDefault="004A4F76"/>
                <w:p w14:paraId="47DAB97F" w14:textId="20146A8A" w:rsidR="004A4F76" w:rsidRPr="00E728A7"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Absen Siswa </w:t>
                  </w:r>
                  <w:r w:rsidRPr="00FE60B1">
                    <w:t>[Guru BK]</w:t>
                  </w:r>
                </w:p>
              </w:txbxContent>
            </v:textbox>
          </v:shape>
        </w:pict>
      </w:r>
      <w:r w:rsidR="0064329D">
        <w:rPr>
          <w:noProof/>
        </w:rPr>
        <w:drawing>
          <wp:anchor distT="0" distB="0" distL="114300" distR="114300" simplePos="0" relativeHeight="251560448" behindDoc="1" locked="0" layoutInCell="1" allowOverlap="1" wp14:anchorId="398793A0" wp14:editId="4B5CE301">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10406" w:author="chaniaayulestari@outlook.com" w:date="2021-11-13T22:09:00Z"/>
        </w:rPr>
      </w:pPr>
      <w:r>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10407"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0408" w:author="chaniaayulestari@outlook.com" w:date="2021-11-13T22:06:00Z"/>
        </w:rPr>
      </w:pPr>
    </w:p>
    <w:p w14:paraId="389ED86F" w14:textId="2471F647" w:rsidR="006D380E" w:rsidDel="009F23AF" w:rsidRDefault="006D380E" w:rsidP="003643B4">
      <w:pPr>
        <w:ind w:left="349" w:firstLine="360"/>
        <w:rPr>
          <w:del w:id="10409" w:author="chaniaayulestari@outlook.com" w:date="2021-11-13T22:06:00Z"/>
        </w:rPr>
      </w:pPr>
    </w:p>
    <w:p w14:paraId="34C5DEEF" w14:textId="77777777" w:rsidR="006D380E" w:rsidRDefault="006D380E" w:rsidP="003643B4">
      <w:pPr>
        <w:ind w:left="349" w:firstLine="360"/>
      </w:pPr>
    </w:p>
    <w:p w14:paraId="1A24B143" w14:textId="08F084C7" w:rsidR="00EA62A7" w:rsidRDefault="007A54E1" w:rsidP="00EA62A7">
      <w:pPr>
        <w:pStyle w:val="ListParagraph"/>
        <w:ind w:left="709"/>
      </w:pPr>
      <w:r>
        <w:rPr>
          <w:noProof/>
        </w:rPr>
        <w:lastRenderedPageBreak/>
        <w:pict w14:anchorId="56A4BCEC">
          <v:shape id="Text Box 378" o:spid="_x0000_s2067" type="#_x0000_t202" style="position:absolute;left:0;text-align:left;margin-left:36.05pt;margin-top:193.75pt;width:324.7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BxRUL8MgIAAGoEAAAOAAAAAAAAAAAAAAAA&#10;AC4CAABkcnMvZTJvRG9jLnhtbFBLAQItABQABgAIAAAAIQBLCZFT4AAAAAoBAAAPAAAAAAAAAAAA&#10;AAAAAIwEAABkcnMvZG93bnJldi54bWxQSwUGAAAAAAQABADzAAAAmQUAAAAA&#10;" stroked="f">
            <v:textbox style="mso-next-textbox:#Text Box 378;mso-fit-shape-to-text:t" inset="0,0,0,0">
              <w:txbxContent>
                <w:p w14:paraId="7075DF10" w14:textId="42A37E9C" w:rsidR="004A4F76" w:rsidRPr="00867E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p w14:paraId="74FB645E" w14:textId="77777777" w:rsidR="004A4F76" w:rsidRDefault="004A4F76"/>
                <w:p w14:paraId="6CC88C96" w14:textId="6B465837" w:rsidR="004A4F76" w:rsidRPr="00867E59"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Laporan Absensi </w:t>
                  </w:r>
                  <w:r w:rsidRPr="00F6276A">
                    <w:t>[Guru BK]</w:t>
                  </w:r>
                </w:p>
              </w:txbxContent>
            </v:textbox>
          </v:shape>
        </w:pict>
      </w:r>
      <w:r w:rsidR="0064329D">
        <w:rPr>
          <w:noProof/>
        </w:rPr>
        <w:drawing>
          <wp:anchor distT="0" distB="0" distL="114300" distR="114300" simplePos="0" relativeHeight="251561472" behindDoc="1" locked="0" layoutInCell="1" allowOverlap="1" wp14:anchorId="7338F7A7" wp14:editId="457D831E">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65C24D89" w:rsidR="003643B4" w:rsidRDefault="007A54E1" w:rsidP="003643B4">
      <w:pPr>
        <w:ind w:left="349"/>
      </w:pPr>
      <w:r>
        <w:rPr>
          <w:noProof/>
        </w:rPr>
        <w:pict w14:anchorId="1A846FD0">
          <v:shape id="Text Box 379" o:spid="_x0000_s2066" type="#_x0000_t202" style="position:absolute;left:0;text-align:left;margin-left:36.3pt;margin-top:193.35pt;width:324.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PtEjtTICAABqBAAADgAAAAAAAAAAAAAA&#10;AAAuAgAAZHJzL2Uyb0RvYy54bWxQSwECLQAUAAYACAAAACEA7caWVeEAAAAKAQAADwAAAAAAAAAA&#10;AAAAAACMBAAAZHJzL2Rvd25yZXYueG1sUEsFBgAAAAAEAAQA8wAAAJoFAAAAAA==&#10;" stroked="f">
            <v:textbox style="mso-next-textbox:#Text Box 379;mso-fit-shape-to-text:t" inset="0,0,0,0">
              <w:txbxContent>
                <w:p w14:paraId="194C7A0B" w14:textId="45643B65" w:rsidR="004A4F76" w:rsidRPr="0057234C" w:rsidDel="009F23AF" w:rsidRDefault="004A4F76" w:rsidP="002C40D7">
                  <w:pPr>
                    <w:pStyle w:val="Caption"/>
                    <w:jc w:val="center"/>
                    <w:rPr>
                      <w:del w:id="10410"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Halaman Data Siswa Bermasalah </w:t>
                  </w:r>
                  <w:r w:rsidRPr="00A7624D">
                    <w:t>[Guru BK]</w:t>
                  </w:r>
                </w:p>
                <w:p w14:paraId="25F2AC00" w14:textId="31E61039" w:rsidR="004A4F76" w:rsidDel="009F23AF" w:rsidRDefault="004A4F76">
                  <w:pPr>
                    <w:rPr>
                      <w:del w:id="10411" w:author="chaniaayulestari@outlook.com" w:date="2021-11-13T22:06:00Z"/>
                    </w:rPr>
                  </w:pPr>
                </w:p>
                <w:p w14:paraId="71620497" w14:textId="394FD01F" w:rsidR="004A4F76" w:rsidRPr="0057234C" w:rsidRDefault="004A4F76">
                  <w:pPr>
                    <w:pStyle w:val="Caption"/>
                    <w:jc w:val="center"/>
                    <w:rPr>
                      <w:noProof/>
                      <w:sz w:val="24"/>
                      <w:szCs w:val="24"/>
                    </w:rPr>
                  </w:pPr>
                  <w:del w:id="10412"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w:r>
      <w:r w:rsidR="006D380E">
        <w:rPr>
          <w:noProof/>
        </w:rPr>
        <w:drawing>
          <wp:anchor distT="0" distB="0" distL="114300" distR="114300" simplePos="0" relativeHeight="251575808" behindDoc="1" locked="0" layoutInCell="1" allowOverlap="1" wp14:anchorId="5FB93597" wp14:editId="7B1BE2FF">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10413"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0414" w:author="chaniaayulestari@outlook.com" w:date="2021-11-13T22:07:00Z"/>
        </w:rPr>
      </w:pPr>
    </w:p>
    <w:p w14:paraId="1E1DEB7D" w14:textId="4CEA642A" w:rsidR="006D380E" w:rsidRDefault="007A54E1" w:rsidP="006D380E">
      <w:pPr>
        <w:pStyle w:val="ListParagraph"/>
        <w:ind w:left="426"/>
      </w:pPr>
      <w:r>
        <w:rPr>
          <w:noProof/>
        </w:rPr>
        <w:pict w14:anchorId="644BD9AB">
          <v:shape id="Text Box 380" o:spid="_x0000_s2065" type="#_x0000_t202" style="position:absolute;left:0;text-align:left;margin-left:34.8pt;margin-top:193.35pt;width:324.4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" stroked="f">
            <v:textbox style="mso-next-textbox:#Text Box 380;mso-fit-shape-to-text:t" inset="0,0,0,0">
              <w:txbxContent>
                <w:p w14:paraId="3AAF0DBD" w14:textId="6B6D1343" w:rsidR="004A4F76" w:rsidRPr="00D84276" w:rsidDel="009F23AF" w:rsidRDefault="004A4F76">
                  <w:pPr>
                    <w:pStyle w:val="Caption"/>
                    <w:jc w:val="center"/>
                    <w:rPr>
                      <w:del w:id="10415"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Halaman Menu Utama [Bag.IT]</w:t>
                  </w:r>
                </w:p>
                <w:p w14:paraId="68AEF036" w14:textId="5288F1C4" w:rsidR="004A4F76" w:rsidDel="009F23AF" w:rsidRDefault="004A4F76">
                  <w:pPr>
                    <w:pStyle w:val="Caption"/>
                    <w:jc w:val="center"/>
                    <w:rPr>
                      <w:del w:id="10416" w:author="chaniaayulestari@outlook.com" w:date="2021-11-13T22:07:00Z"/>
                    </w:rPr>
                    <w:pPrChange w:id="10417" w:author="chaniaayulestari@outlook.com" w:date="2021-11-13T22:07:00Z">
                      <w:pPr/>
                    </w:pPrChange>
                  </w:pPr>
                </w:p>
                <w:p w14:paraId="4B36D5A0" w14:textId="332123FB" w:rsidR="004A4F76" w:rsidRPr="00D84276" w:rsidRDefault="004A4F76">
                  <w:pPr>
                    <w:pStyle w:val="Caption"/>
                    <w:jc w:val="center"/>
                    <w:rPr>
                      <w:noProof/>
                      <w:sz w:val="24"/>
                      <w:szCs w:val="24"/>
                    </w:rPr>
                  </w:pPr>
                  <w:del w:id="10418"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w:r>
      <w:r w:rsidR="006D380E">
        <w:rPr>
          <w:noProof/>
        </w:rPr>
        <w:drawing>
          <wp:anchor distT="0" distB="0" distL="114300" distR="114300" simplePos="0" relativeHeight="251576832" behindDoc="1" locked="0" layoutInCell="1" allowOverlap="1" wp14:anchorId="2A840139" wp14:editId="77E04D50">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8FE6128" w:rsidR="006D380E" w:rsidRDefault="007A54E1" w:rsidP="008A6DB1">
      <w:pPr>
        <w:ind w:left="709"/>
      </w:pPr>
      <w:r>
        <w:rPr>
          <w:noProof/>
        </w:rPr>
        <w:pict w14:anchorId="69CC2D9A">
          <v:shape id="Text Box 381" o:spid="_x0000_s2064" type="#_x0000_t202" style="position:absolute;left:0;text-align:left;margin-left:35pt;margin-top:193pt;width:323.9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FKMgIAAGoEAAAOAAAAZHJzL2Uyb0RvYy54bWysVFFv2yAQfp+0/4B4Xxy3aVZ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" stroked="f">
            <v:textbox style="mso-next-textbox:#Text Box 381;mso-fit-shape-to-text:t" inset="0,0,0,0">
              <w:txbxContent>
                <w:p w14:paraId="143342C2" w14:textId="37C69E75" w:rsidR="004A4F76" w:rsidRPr="00654DA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p w14:paraId="0D94DAEE" w14:textId="77777777" w:rsidR="004A4F76" w:rsidRDefault="004A4F76"/>
                <w:p w14:paraId="4E74007A" w14:textId="229F96C2" w:rsidR="004A4F76" w:rsidRPr="00654DAD"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Tambah Data Siswa </w:t>
                  </w:r>
                  <w:r w:rsidRPr="00506747">
                    <w:t>[Bag.IT]</w:t>
                  </w:r>
                </w:p>
              </w:txbxContent>
            </v:textbox>
          </v:shape>
        </w:pict>
      </w:r>
      <w:r w:rsidR="006D380E">
        <w:rPr>
          <w:noProof/>
        </w:rPr>
        <w:drawing>
          <wp:anchor distT="0" distB="0" distL="114300" distR="114300" simplePos="0" relativeHeight="251577856" behindDoc="1" locked="0" layoutInCell="1" allowOverlap="1" wp14:anchorId="5BCDA8E4" wp14:editId="7302FFDA">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61F1C42A" w:rsidR="008A6DB1" w:rsidRDefault="007A54E1" w:rsidP="00CE316E">
      <w:pPr>
        <w:pStyle w:val="ListParagraph"/>
        <w:numPr>
          <w:ilvl w:val="0"/>
          <w:numId w:val="59"/>
        </w:numPr>
        <w:ind w:left="709"/>
      </w:pPr>
      <w:r>
        <w:rPr>
          <w:noProof/>
        </w:rPr>
        <w:lastRenderedPageBreak/>
        <w:pict w14:anchorId="49306DD1">
          <v:shape id="Text Box 382" o:spid="_x0000_s2063" type="#_x0000_t202" style="position:absolute;left:0;text-align:left;margin-left:34.95pt;margin-top:192.7pt;width:323.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gGhOGDICAABqBAAADgAAAAAAAAAAAAAA&#10;AAAuAgAAZHJzL2Uyb0RvYy54bWxQSwECLQAUAAYACAAAACEAEHb0lOEAAAAKAQAADwAAAAAAAAAA&#10;AAAAAACMBAAAZHJzL2Rvd25yZXYueG1sUEsFBgAAAAAEAAQA8wAAAJoFAAAAAA==&#10;" stroked="f">
            <v:textbox style="mso-next-textbox:#Text Box 382;mso-fit-shape-to-text:t" inset="0,0,0,0">
              <w:txbxContent>
                <w:p w14:paraId="5F2D8BB6" w14:textId="6E1FAF47" w:rsidR="004A4F76" w:rsidRPr="008132CF" w:rsidDel="009F23AF" w:rsidRDefault="004A4F76" w:rsidP="002C40D7">
                  <w:pPr>
                    <w:pStyle w:val="Caption"/>
                    <w:jc w:val="center"/>
                    <w:rPr>
                      <w:del w:id="10419"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Halaman Data Siswa </w:t>
                  </w:r>
                  <w:r w:rsidRPr="00CA51F9">
                    <w:t>[Bag.IT]</w:t>
                  </w:r>
                </w:p>
                <w:p w14:paraId="7155C0E5" w14:textId="50941B45" w:rsidR="004A4F76" w:rsidDel="009F23AF" w:rsidRDefault="004A4F76">
                  <w:pPr>
                    <w:pStyle w:val="Caption"/>
                    <w:jc w:val="center"/>
                    <w:rPr>
                      <w:del w:id="10420" w:author="chaniaayulestari@outlook.com" w:date="2021-11-13T22:09:00Z"/>
                    </w:rPr>
                    <w:pPrChange w:id="10421" w:author="chaniaayulestari@outlook.com" w:date="2021-11-13T22:09:00Z">
                      <w:pPr/>
                    </w:pPrChange>
                  </w:pPr>
                </w:p>
                <w:p w14:paraId="5E329597" w14:textId="2F08F516" w:rsidR="004A4F76" w:rsidRPr="008132CF" w:rsidRDefault="004A4F76">
                  <w:pPr>
                    <w:pStyle w:val="Caption"/>
                    <w:jc w:val="center"/>
                    <w:rPr>
                      <w:noProof/>
                      <w:sz w:val="24"/>
                      <w:szCs w:val="24"/>
                    </w:rPr>
                  </w:pPr>
                  <w:del w:id="10422"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w:r>
      <w:r w:rsidR="00911364">
        <w:rPr>
          <w:noProof/>
        </w:rPr>
        <w:drawing>
          <wp:anchor distT="0" distB="0" distL="114300" distR="114300" simplePos="0" relativeHeight="251578880" behindDoc="0" locked="0" layoutInCell="1" allowOverlap="1" wp14:anchorId="16774B2D" wp14:editId="551E4FE5">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358892EF" w:rsidR="008A6DB1" w:rsidRDefault="007A54E1" w:rsidP="008A6DB1">
      <w:pPr>
        <w:ind w:left="709" w:firstLine="360"/>
      </w:pPr>
      <w:r>
        <w:rPr>
          <w:noProof/>
        </w:rPr>
        <w:pict w14:anchorId="63B518E2">
          <v:shape id="Text Box 383" o:spid="_x0000_s2062" type="#_x0000_t202" style="position:absolute;left:0;text-align:left;margin-left:35.65pt;margin-top:192.75pt;width:32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" stroked="f">
            <v:textbox style="mso-next-textbox:#Text Box 383;mso-fit-shape-to-text:t" inset="0,0,0,0">
              <w:txbxContent>
                <w:p w14:paraId="7D6008DB" w14:textId="05AF0EA2" w:rsidR="004A4F76" w:rsidRPr="007F3444" w:rsidDel="009F23AF" w:rsidRDefault="004A4F76">
                  <w:pPr>
                    <w:pStyle w:val="Caption"/>
                    <w:jc w:val="center"/>
                    <w:rPr>
                      <w:del w:id="10423"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Halaman Profile Siswa </w:t>
                  </w:r>
                  <w:r w:rsidRPr="00A718E3">
                    <w:t>[Bag.IT]</w:t>
                  </w:r>
                </w:p>
                <w:p w14:paraId="6840A1DC" w14:textId="27D114D3" w:rsidR="004A4F76" w:rsidDel="009F23AF" w:rsidRDefault="004A4F76">
                  <w:pPr>
                    <w:pStyle w:val="Caption"/>
                    <w:jc w:val="center"/>
                    <w:rPr>
                      <w:del w:id="10424" w:author="chaniaayulestari@outlook.com" w:date="2021-11-13T22:10:00Z"/>
                    </w:rPr>
                    <w:pPrChange w:id="10425" w:author="chaniaayulestari@outlook.com" w:date="2021-11-13T22:10:00Z">
                      <w:pPr/>
                    </w:pPrChange>
                  </w:pPr>
                </w:p>
                <w:p w14:paraId="0D5D4524" w14:textId="6D46C51F" w:rsidR="004A4F76" w:rsidRPr="007F3444" w:rsidRDefault="004A4F76">
                  <w:pPr>
                    <w:pStyle w:val="Caption"/>
                    <w:jc w:val="center"/>
                    <w:rPr>
                      <w:noProof/>
                      <w:sz w:val="24"/>
                      <w:szCs w:val="24"/>
                    </w:rPr>
                  </w:pPr>
                  <w:del w:id="1042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w:r>
      <w:r w:rsidR="00911364">
        <w:rPr>
          <w:noProof/>
        </w:rPr>
        <w:drawing>
          <wp:anchor distT="0" distB="0" distL="114300" distR="114300" simplePos="0" relativeHeight="251579904" behindDoc="1" locked="0" layoutInCell="1" allowOverlap="1" wp14:anchorId="26AD93E3" wp14:editId="06EBEE38">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286FE0E8" w:rsidR="00911364" w:rsidRDefault="007A54E1" w:rsidP="00911364">
      <w:pPr>
        <w:pStyle w:val="ListParagraph"/>
      </w:pPr>
      <w:r>
        <w:rPr>
          <w:noProof/>
        </w:rPr>
        <w:lastRenderedPageBreak/>
        <w:pict w14:anchorId="7A9B0731">
          <v:shape id="Text Box 384" o:spid="_x0000_s2061" type="#_x0000_t202" style="position:absolute;left:0;text-align:left;margin-left:35.6pt;margin-top:192.35pt;width:325.1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bv8xkMQIAAGoEAAAOAAAAAAAAAAAAAAAA&#10;AC4CAABkcnMvZTJvRG9jLnhtbFBLAQItABQABgAIAAAAIQAvMYbH4QAAAAoBAAAPAAAAAAAAAAAA&#10;AAAAAIsEAABkcnMvZG93bnJldi54bWxQSwUGAAAAAAQABADzAAAAmQUAAAAA&#10;" stroked="f">
            <v:textbox style="mso-next-textbox:#Text Box 384;mso-fit-shape-to-text:t" inset="0,0,0,0">
              <w:txbxContent>
                <w:p w14:paraId="407631AE" w14:textId="537CA9F3" w:rsidR="004A4F76" w:rsidRPr="0075441C"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p w14:paraId="115CBC9A" w14:textId="77777777" w:rsidR="004A4F76" w:rsidRDefault="004A4F76"/>
                <w:p w14:paraId="47AF933A" w14:textId="2DBC1200" w:rsidR="004A4F76" w:rsidRPr="0075441C" w:rsidRDefault="004A4F76"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hAlaman Tambah Data Guru </w:t>
                  </w:r>
                  <w:r w:rsidRPr="006A2DB6">
                    <w:t>[Bag.IT]</w:t>
                  </w:r>
                </w:p>
              </w:txbxContent>
            </v:textbox>
          </v:shape>
        </w:pict>
      </w:r>
      <w:r w:rsidR="00911364">
        <w:rPr>
          <w:noProof/>
        </w:rPr>
        <w:drawing>
          <wp:anchor distT="0" distB="0" distL="114300" distR="114300" simplePos="0" relativeHeight="251581952" behindDoc="1" locked="0" layoutInCell="1" allowOverlap="1" wp14:anchorId="79892C5B" wp14:editId="241E8EA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08AAB267" w:rsidR="00F356A7" w:rsidRDefault="007A54E1" w:rsidP="008A6DB1">
      <w:pPr>
        <w:pStyle w:val="ListParagraph"/>
        <w:ind w:left="709"/>
      </w:pPr>
      <w:r>
        <w:rPr>
          <w:noProof/>
        </w:rPr>
        <w:pict w14:anchorId="7EC9395D">
          <v:shape id="Text Box 385" o:spid="_x0000_s2060" type="#_x0000_t202" style="position:absolute;left:0;text-align:left;margin-left:35.65pt;margin-top:193.45pt;width:324.8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4VMwIAAGo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qDXhUzAgAAagQAAA4AAAAAAAAAAAAA&#10;AAAALgIAAGRycy9lMm9Eb2MueG1sUEsBAi0AFAAGAAgAAAAhAG3sid/hAAAACgEAAA8AAAAAAAAA&#10;AAAAAAAAjQQAAGRycy9kb3ducmV2LnhtbFBLBQYAAAAABAAEAPMAAACbBQAAAAA=&#10;" stroked="f">
            <v:textbox style="mso-next-textbox:#Text Box 385;mso-fit-shape-to-text:t" inset="0,0,0,0">
              <w:txbxContent>
                <w:p w14:paraId="6C5D5FB6" w14:textId="5743181E" w:rsidR="004A4F76" w:rsidRPr="004122E1"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p w14:paraId="552DC845" w14:textId="77777777" w:rsidR="004A4F76" w:rsidRDefault="004A4F76"/>
                <w:p w14:paraId="698CE1A0" w14:textId="5868E258" w:rsidR="004A4F76" w:rsidRPr="004122E1"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w:r>
      <w:r w:rsidR="00F356A7">
        <w:rPr>
          <w:noProof/>
        </w:rPr>
        <w:drawing>
          <wp:anchor distT="0" distB="0" distL="114300" distR="114300" simplePos="0" relativeHeight="251582976" behindDoc="1" locked="0" layoutInCell="1" allowOverlap="1" wp14:anchorId="083E8355" wp14:editId="4353218A">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37A25EDD" w:rsidR="00F356A7" w:rsidRDefault="007A54E1" w:rsidP="008A6DB1">
      <w:pPr>
        <w:ind w:left="360" w:firstLine="360"/>
      </w:pPr>
      <w:r>
        <w:rPr>
          <w:noProof/>
        </w:rPr>
        <w:lastRenderedPageBreak/>
        <w:pict w14:anchorId="6E2FB792">
          <v:shape id="Text Box 386" o:spid="_x0000_s2059" type="#_x0000_t202" style="position:absolute;left:0;text-align:left;margin-left:38.95pt;margin-top:192.4pt;width:325.3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" stroked="f">
            <v:textbox style="mso-next-textbox:#Text Box 386;mso-fit-shape-to-text:t" inset="0,0,0,0">
              <w:txbxContent>
                <w:p w14:paraId="3868869E" w14:textId="4F051A37" w:rsidR="004A4F76" w:rsidRPr="00A47695" w:rsidDel="009F23AF" w:rsidRDefault="004A4F76">
                  <w:pPr>
                    <w:pStyle w:val="Caption"/>
                    <w:jc w:val="center"/>
                    <w:rPr>
                      <w:del w:id="10427"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Halaman Profile Guru </w:t>
                  </w:r>
                  <w:r w:rsidRPr="009F7CD8">
                    <w:t>[Bag.IT]</w:t>
                  </w:r>
                </w:p>
                <w:p w14:paraId="1D012162" w14:textId="11CB95D0" w:rsidR="004A4F76" w:rsidDel="009F23AF" w:rsidRDefault="004A4F76">
                  <w:pPr>
                    <w:pStyle w:val="Caption"/>
                    <w:jc w:val="center"/>
                    <w:rPr>
                      <w:del w:id="10428" w:author="chaniaayulestari@outlook.com" w:date="2021-11-13T22:10:00Z"/>
                    </w:rPr>
                    <w:pPrChange w:id="10429" w:author="chaniaayulestari@outlook.com" w:date="2021-11-13T22:10:00Z">
                      <w:pPr/>
                    </w:pPrChange>
                  </w:pPr>
                </w:p>
                <w:p w14:paraId="39975BAC" w14:textId="6D674125" w:rsidR="004A4F76" w:rsidRPr="00A47695" w:rsidRDefault="004A4F76">
                  <w:pPr>
                    <w:pStyle w:val="Caption"/>
                    <w:jc w:val="center"/>
                    <w:rPr>
                      <w:noProof/>
                      <w:sz w:val="24"/>
                      <w:szCs w:val="24"/>
                    </w:rPr>
                  </w:pPr>
                  <w:del w:id="1043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w:r>
      <w:r w:rsidR="00F356A7">
        <w:rPr>
          <w:noProof/>
        </w:rPr>
        <w:drawing>
          <wp:anchor distT="0" distB="0" distL="114300" distR="114300" simplePos="0" relativeHeight="251584000" behindDoc="1" locked="0" layoutInCell="1" allowOverlap="1" wp14:anchorId="38DE75C4" wp14:editId="673A7D8D">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5D67008D" w:rsidR="008F6DC3" w:rsidRDefault="007A54E1" w:rsidP="008F6DC3">
      <w:pPr>
        <w:pStyle w:val="ListParagraph"/>
        <w:ind w:left="709"/>
      </w:pPr>
      <w:r>
        <w:rPr>
          <w:noProof/>
        </w:rPr>
        <w:pict w14:anchorId="639B71BB">
          <v:shape id="Text Box 387" o:spid="_x0000_s2058" type="#_x0000_t202" style="position:absolute;left:0;text-align:left;margin-left:42pt;margin-top:194.15pt;width:323.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" stroked="f">
            <v:textbox style="mso-next-textbox:#Text Box 387;mso-fit-shape-to-text:t" inset="0,0,0,0">
              <w:txbxContent>
                <w:p w14:paraId="22CB7750" w14:textId="2D3B1C48" w:rsidR="004A4F76" w:rsidRPr="00C873B2" w:rsidDel="009F23AF" w:rsidRDefault="004A4F76">
                  <w:pPr>
                    <w:pStyle w:val="Caption"/>
                    <w:jc w:val="center"/>
                    <w:rPr>
                      <w:del w:id="10431"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Halaman Tambah Walikelas </w:t>
                  </w:r>
                  <w:r w:rsidRPr="004D6BB5">
                    <w:t>[Bag.IT]</w:t>
                  </w:r>
                </w:p>
                <w:p w14:paraId="72ACEB03" w14:textId="4FB8C91A" w:rsidR="004A4F76" w:rsidDel="009F23AF" w:rsidRDefault="004A4F76">
                  <w:pPr>
                    <w:pStyle w:val="Caption"/>
                    <w:jc w:val="center"/>
                    <w:rPr>
                      <w:del w:id="10432" w:author="chaniaayulestari@outlook.com" w:date="2021-11-13T22:10:00Z"/>
                    </w:rPr>
                    <w:pPrChange w:id="10433" w:author="chaniaayulestari@outlook.com" w:date="2021-11-13T22:10:00Z">
                      <w:pPr/>
                    </w:pPrChange>
                  </w:pPr>
                </w:p>
                <w:p w14:paraId="3F27ABF8" w14:textId="01B46464" w:rsidR="004A4F76" w:rsidRPr="00C873B2" w:rsidRDefault="004A4F76">
                  <w:pPr>
                    <w:pStyle w:val="Caption"/>
                    <w:jc w:val="center"/>
                    <w:rPr>
                      <w:noProof/>
                      <w:sz w:val="24"/>
                      <w:szCs w:val="24"/>
                    </w:rPr>
                  </w:pPr>
                  <w:del w:id="1043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w:r>
      <w:r w:rsidR="00F356A7">
        <w:rPr>
          <w:noProof/>
        </w:rPr>
        <w:drawing>
          <wp:anchor distT="0" distB="0" distL="114300" distR="114300" simplePos="0" relativeHeight="251585024" behindDoc="1" locked="0" layoutInCell="1" allowOverlap="1" wp14:anchorId="0182CCDB" wp14:editId="49EF82E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13F47387" w:rsidR="00867FC7" w:rsidRDefault="007A54E1" w:rsidP="008F6DC3">
      <w:pPr>
        <w:ind w:left="349"/>
      </w:pPr>
      <w:r>
        <w:rPr>
          <w:noProof/>
        </w:rPr>
        <w:pict w14:anchorId="40B251AF">
          <v:shape id="Text Box 388" o:spid="_x0000_s2057" type="#_x0000_t202" style="position:absolute;left:0;text-align:left;margin-left:36.35pt;margin-top:192.3pt;width:323.9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BEMQIAAGoEAAAOAAAAZHJzL2Uyb0RvYy54bWysVFFv2yAQfp+0/4B4Xxw3T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NLZ4EQxAgAAagQAAA4AAAAAAAAAAAAAAAAA&#10;LgIAAGRycy9lMm9Eb2MueG1sUEsBAi0AFAAGAAgAAAAhAPZ6TobgAAAACgEAAA8AAAAAAAAAAAAA&#10;AAAAiwQAAGRycy9kb3ducmV2LnhtbFBLBQYAAAAABAAEAPMAAACYBQAAAAA=&#10;" stroked="f">
            <v:textbox style="mso-next-textbox:#Text Box 388;mso-fit-shape-to-text:t" inset="0,0,0,0">
              <w:txbxContent>
                <w:p w14:paraId="195BB02D" w14:textId="007BF832" w:rsidR="004A4F76" w:rsidRPr="004E3731" w:rsidDel="009F23AF" w:rsidRDefault="004A4F76">
                  <w:pPr>
                    <w:pStyle w:val="Caption"/>
                    <w:jc w:val="center"/>
                    <w:rPr>
                      <w:del w:id="10435"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Halaman Data Walikelas </w:t>
                  </w:r>
                  <w:r w:rsidRPr="00D55458">
                    <w:t>[Bag.IT]</w:t>
                  </w:r>
                </w:p>
                <w:p w14:paraId="6D826737" w14:textId="2EED3B8F" w:rsidR="004A4F76" w:rsidDel="009F23AF" w:rsidRDefault="004A4F76">
                  <w:pPr>
                    <w:pStyle w:val="Caption"/>
                    <w:jc w:val="center"/>
                    <w:rPr>
                      <w:del w:id="10436" w:author="chaniaayulestari@outlook.com" w:date="2021-11-13T22:10:00Z"/>
                    </w:rPr>
                    <w:pPrChange w:id="10437" w:author="chaniaayulestari@outlook.com" w:date="2021-11-13T22:10:00Z">
                      <w:pPr/>
                    </w:pPrChange>
                  </w:pPr>
                </w:p>
                <w:p w14:paraId="76AD6C8D" w14:textId="3AC985FB" w:rsidR="004A4F76" w:rsidRPr="004E3731" w:rsidRDefault="004A4F76">
                  <w:pPr>
                    <w:pStyle w:val="Caption"/>
                    <w:jc w:val="center"/>
                    <w:rPr>
                      <w:noProof/>
                      <w:sz w:val="24"/>
                      <w:szCs w:val="24"/>
                    </w:rPr>
                  </w:pPr>
                  <w:del w:id="1043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w:r>
      <w:r w:rsidR="00867FC7">
        <w:rPr>
          <w:noProof/>
        </w:rPr>
        <w:drawing>
          <wp:anchor distT="0" distB="0" distL="114300" distR="114300" simplePos="0" relativeHeight="251586048" behindDoc="1" locked="0" layoutInCell="1" allowOverlap="1" wp14:anchorId="49762561" wp14:editId="047ED635">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2A7D248B" w:rsidR="008F6DC3" w:rsidRDefault="007A54E1" w:rsidP="008F6DC3">
      <w:pPr>
        <w:ind w:left="349"/>
      </w:pPr>
      <w:r>
        <w:rPr>
          <w:noProof/>
        </w:rPr>
        <w:pict w14:anchorId="5D2689B1">
          <v:shape id="Text Box 389" o:spid="_x0000_s2056" type="#_x0000_t202" style="position:absolute;left:0;text-align:left;margin-left:35.65pt;margin-top:193.8pt;width:324.8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82MQIAAGo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CTBC82MQIAAGoEAAAOAAAAAAAAAAAAAAAA&#10;AC4CAABkcnMvZTJvRG9jLnhtbFBLAQItABQABgAIAAAAIQBlXqvw4QAAAAoBAAAPAAAAAAAAAAAA&#10;AAAAAIsEAABkcnMvZG93bnJldi54bWxQSwUGAAAAAAQABADzAAAAmQUAAAAA&#10;" stroked="f">
            <v:textbox style="mso-next-textbox:#Text Box 389;mso-fit-shape-to-text:t" inset="0,0,0,0">
              <w:txbxContent>
                <w:p w14:paraId="1129C66E" w14:textId="6025C865" w:rsidR="004A4F76" w:rsidRPr="004E6893" w:rsidDel="009F23AF" w:rsidRDefault="004A4F76">
                  <w:pPr>
                    <w:pStyle w:val="Caption"/>
                    <w:jc w:val="center"/>
                    <w:rPr>
                      <w:del w:id="10439"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Halaman Profile Walikelas </w:t>
                  </w:r>
                  <w:r w:rsidRPr="008C1F7B">
                    <w:t>[Bag.IT]</w:t>
                  </w:r>
                </w:p>
                <w:p w14:paraId="0AAE1B6B" w14:textId="2485BF35" w:rsidR="004A4F76" w:rsidDel="009F23AF" w:rsidRDefault="004A4F76">
                  <w:pPr>
                    <w:pStyle w:val="Caption"/>
                    <w:jc w:val="center"/>
                    <w:rPr>
                      <w:del w:id="10440" w:author="chaniaayulestari@outlook.com" w:date="2021-11-13T22:10:00Z"/>
                    </w:rPr>
                    <w:pPrChange w:id="10441" w:author="chaniaayulestari@outlook.com" w:date="2021-11-13T22:10:00Z">
                      <w:pPr/>
                    </w:pPrChange>
                  </w:pPr>
                </w:p>
                <w:p w14:paraId="2BC10D1D" w14:textId="38D40648" w:rsidR="004A4F76" w:rsidRPr="004E6893" w:rsidRDefault="004A4F76">
                  <w:pPr>
                    <w:pStyle w:val="Caption"/>
                    <w:jc w:val="center"/>
                    <w:rPr>
                      <w:noProof/>
                      <w:sz w:val="24"/>
                      <w:szCs w:val="24"/>
                    </w:rPr>
                  </w:pPr>
                  <w:del w:id="10442"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w:r>
      <w:r w:rsidR="00EE1AE6">
        <w:rPr>
          <w:noProof/>
        </w:rPr>
        <w:drawing>
          <wp:anchor distT="0" distB="0" distL="114300" distR="114300" simplePos="0" relativeHeight="251587072" behindDoc="1" locked="0" layoutInCell="1" allowOverlap="1" wp14:anchorId="5ED5D99F" wp14:editId="10EC5865">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5266B058" w:rsidR="00EE1AE6" w:rsidRDefault="00EE1AE6" w:rsidP="008F6DC3">
      <w:pPr>
        <w:ind w:left="360" w:firstLine="360"/>
      </w:pPr>
    </w:p>
    <w:p w14:paraId="48880E30" w14:textId="3901C0C3" w:rsidR="00867FC7" w:rsidDel="009F23AF" w:rsidRDefault="00867FC7" w:rsidP="008F6DC3">
      <w:pPr>
        <w:ind w:left="360" w:firstLine="360"/>
        <w:rPr>
          <w:del w:id="10443"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88096" behindDoc="0" locked="0" layoutInCell="1" allowOverlap="1" wp14:anchorId="447D4FC1" wp14:editId="5607C374">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341995F7" w:rsidR="00867FC7" w:rsidRPr="00EA62A7" w:rsidRDefault="007A54E1" w:rsidP="008F6DC3">
      <w:pPr>
        <w:ind w:left="360" w:firstLine="360"/>
      </w:pPr>
      <w:r>
        <w:rPr>
          <w:noProof/>
        </w:rPr>
        <w:pict w14:anchorId="7A1C8B51">
          <v:shape id="Text Box 390" o:spid="_x0000_s2055" type="#_x0000_t202" style="position:absolute;left:0;text-align:left;margin-left:34.75pt;margin-top:4.1pt;width:324.8pt;height:14.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FsPDig0AgAAbQQAAA4AAAAAAAAAAAAAAAAA&#10;LgIAAGRycy9lMm9Eb2MueG1sUEsBAi0AFAAGAAgAAAAhAPs019XdAAAABwEAAA8AAAAAAAAAAAAA&#10;AAAAjgQAAGRycy9kb3ducmV2LnhtbFBLBQYAAAAABAAEAPMAAACYBQAAAAA=&#10;" stroked="f">
            <v:textbox style="mso-next-textbox:#Text Box 390" inset="0,0,0,0">
              <w:txbxContent>
                <w:p w14:paraId="48F946DC" w14:textId="622F020E" w:rsidR="004A4F76" w:rsidRPr="00E57D9B"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4A4F76" w:rsidRDefault="004A4F76"/>
                <w:p w14:paraId="7F920A1C" w14:textId="5848F5D8" w:rsidR="004A4F76" w:rsidRPr="00E57D9B"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296EC865" w:rsidR="008F6DC3" w:rsidRDefault="007A54E1" w:rsidP="008F6DC3">
      <w:pPr>
        <w:pStyle w:val="ListParagraph"/>
        <w:ind w:left="709"/>
      </w:pPr>
      <w:r>
        <w:rPr>
          <w:noProof/>
        </w:rPr>
        <w:pict w14:anchorId="1D24D792">
          <v:shape id="Text Box 391" o:spid="_x0000_s2054" type="#_x0000_t202" style="position:absolute;left:0;text-align:left;margin-left:36.4pt;margin-top:193.25pt;width:323.9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7GMQIAAGo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" stroked="f">
            <v:textbox style="mso-next-textbox:#Text Box 391;mso-fit-shape-to-text:t" inset="0,0,0,0">
              <w:txbxContent>
                <w:p w14:paraId="3C78FC3E" w14:textId="134CD30E" w:rsidR="004A4F76" w:rsidRPr="0020201C" w:rsidDel="009F23AF" w:rsidRDefault="004A4F76">
                  <w:pPr>
                    <w:pStyle w:val="Caption"/>
                    <w:jc w:val="center"/>
                    <w:rPr>
                      <w:del w:id="10444"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Halaman Tambah Kelas </w:t>
                  </w:r>
                  <w:r w:rsidRPr="00E53F76">
                    <w:t>[Bag.IT]</w:t>
                  </w:r>
                </w:p>
                <w:p w14:paraId="08719970" w14:textId="05498E3D" w:rsidR="004A4F76" w:rsidDel="009F23AF" w:rsidRDefault="004A4F76">
                  <w:pPr>
                    <w:pStyle w:val="Caption"/>
                    <w:jc w:val="center"/>
                    <w:rPr>
                      <w:del w:id="10445" w:author="chaniaayulestari@outlook.com" w:date="2021-11-13T22:10:00Z"/>
                    </w:rPr>
                    <w:pPrChange w:id="10446" w:author="chaniaayulestari@outlook.com" w:date="2021-11-13T22:10:00Z">
                      <w:pPr/>
                    </w:pPrChange>
                  </w:pPr>
                </w:p>
                <w:p w14:paraId="0E563915" w14:textId="6FAD0EAE" w:rsidR="004A4F76" w:rsidRPr="0020201C" w:rsidRDefault="004A4F76">
                  <w:pPr>
                    <w:pStyle w:val="Caption"/>
                    <w:jc w:val="center"/>
                    <w:rPr>
                      <w:noProof/>
                      <w:sz w:val="24"/>
                      <w:szCs w:val="24"/>
                    </w:rPr>
                  </w:pPr>
                  <w:del w:id="10447"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w:r>
      <w:r w:rsidR="00867FC7">
        <w:rPr>
          <w:noProof/>
        </w:rPr>
        <w:drawing>
          <wp:anchor distT="0" distB="0" distL="114300" distR="114300" simplePos="0" relativeHeight="251589120" behindDoc="1" locked="0" layoutInCell="1" allowOverlap="1" wp14:anchorId="6B79A07E" wp14:editId="02E20BCA">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591168" behindDoc="0" locked="0" layoutInCell="1" allowOverlap="1" wp14:anchorId="111CD022" wp14:editId="34EB0546">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1AF5C5D8" w:rsidR="00867FC7" w:rsidRDefault="007A54E1" w:rsidP="008F6DC3">
      <w:pPr>
        <w:ind w:left="349"/>
      </w:pPr>
      <w:r>
        <w:rPr>
          <w:noProof/>
        </w:rPr>
        <w:pict w14:anchorId="2E29F702">
          <v:shape id="Text Box 392" o:spid="_x0000_s2053" type="#_x0000_t202" style="position:absolute;left:0;text-align:left;margin-left:34.8pt;margin-top:3.35pt;width:323.9pt;height:18.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" stroked="f">
            <v:textbox style="mso-next-textbox:#Text Box 392" inset="0,0,0,0">
              <w:txbxContent>
                <w:p w14:paraId="6C79CF18" w14:textId="52FC269F" w:rsidR="004A4F76" w:rsidRPr="00E33758"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4A4F76" w:rsidRDefault="004A4F76"/>
                <w:p w14:paraId="2F2BFB12" w14:textId="71B3C91A" w:rsidR="004A4F76" w:rsidRPr="00E33758"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30425A90" w:rsidR="008F6DC3" w:rsidRDefault="007A54E1" w:rsidP="008F6DC3">
      <w:pPr>
        <w:ind w:left="349"/>
      </w:pPr>
      <w:r>
        <w:rPr>
          <w:noProof/>
        </w:rPr>
        <w:pict w14:anchorId="01F85E32">
          <v:shape id="Text Box 393" o:spid="_x0000_s2052" type="#_x0000_t202" style="position:absolute;left:0;text-align:left;margin-left:35.45pt;margin-top:193pt;width:324.9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upMwIAAGo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won7qTMCAABqBAAADgAAAAAAAAAAAAAA&#10;AAAuAgAAZHJzL2Uyb0RvYy54bWxQSwECLQAUAAYACAAAACEAVvyr7uAAAAAKAQAADwAAAAAAAAAA&#10;AAAAAACNBAAAZHJzL2Rvd25yZXYueG1sUEsFBgAAAAAEAAQA8wAAAJoFAAAAAA==&#10;" stroked="f">
            <v:textbox style="mso-next-textbox:#Text Box 393;mso-fit-shape-to-text:t" inset="0,0,0,0">
              <w:txbxContent>
                <w:p w14:paraId="51841112" w14:textId="5D19157B" w:rsidR="004A4F76" w:rsidRPr="00E0443D" w:rsidDel="009F23AF" w:rsidRDefault="004A4F76">
                  <w:pPr>
                    <w:pStyle w:val="Caption"/>
                    <w:jc w:val="center"/>
                    <w:rPr>
                      <w:del w:id="10448"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Halaman Profile Kelas </w:t>
                  </w:r>
                  <w:r w:rsidRPr="009713B3">
                    <w:t>[Bag.IT]</w:t>
                  </w:r>
                </w:p>
                <w:p w14:paraId="528FB841" w14:textId="2659FBA8" w:rsidR="004A4F76" w:rsidDel="009F23AF" w:rsidRDefault="004A4F76">
                  <w:pPr>
                    <w:pStyle w:val="Caption"/>
                    <w:jc w:val="center"/>
                    <w:rPr>
                      <w:del w:id="10449" w:author="chaniaayulestari@outlook.com" w:date="2021-11-13T22:11:00Z"/>
                    </w:rPr>
                    <w:pPrChange w:id="10450" w:author="chaniaayulestari@outlook.com" w:date="2021-11-13T22:11:00Z">
                      <w:pPr/>
                    </w:pPrChange>
                  </w:pPr>
                </w:p>
                <w:p w14:paraId="60181AE6" w14:textId="68489B82" w:rsidR="004A4F76" w:rsidRPr="00E0443D" w:rsidRDefault="004A4F76">
                  <w:pPr>
                    <w:pStyle w:val="Caption"/>
                    <w:jc w:val="center"/>
                    <w:rPr>
                      <w:noProof/>
                      <w:sz w:val="24"/>
                      <w:szCs w:val="24"/>
                    </w:rPr>
                  </w:pPr>
                  <w:del w:id="10451"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w:r>
      <w:r w:rsidR="00E60BA1">
        <w:rPr>
          <w:noProof/>
        </w:rPr>
        <w:drawing>
          <wp:anchor distT="0" distB="0" distL="114300" distR="114300" simplePos="0" relativeHeight="251592192" behindDoc="1" locked="0" layoutInCell="1" allowOverlap="1" wp14:anchorId="57802917" wp14:editId="37360D73">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593216" behindDoc="1" locked="0" layoutInCell="1" allowOverlap="1" wp14:anchorId="2D7B5E69" wp14:editId="2FAEB60B">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DC7173F" w:rsidR="00E60BA1" w:rsidRPr="00EA62A7" w:rsidRDefault="007A54E1" w:rsidP="008F6DC3">
      <w:pPr>
        <w:ind w:left="360" w:firstLine="360"/>
      </w:pPr>
      <w:r>
        <w:rPr>
          <w:noProof/>
        </w:rPr>
        <w:pict w14:anchorId="0E69D96E">
          <v:shape id="Text Box 394" o:spid="_x0000_s2051" type="#_x0000_t202" style="position:absolute;left:0;text-align:left;margin-left:34.55pt;margin-top:1.7pt;width:324.4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IZCMVgxAgAAagQAAA4AAAAAAAAAAAAAAAAALgIA&#10;AGRycy9lMm9Eb2MueG1sUEsBAi0AFAAGAAgAAAAhAASQtkfdAAAABgEAAA8AAAAAAAAAAAAAAAAA&#10;iwQAAGRycy9kb3ducmV2LnhtbFBLBQYAAAAABAAEAPMAAACVBQAAAAA=&#10;" stroked="f">
            <v:textbox style="mso-next-textbox:#Text Box 394;mso-fit-shape-to-text:t" inset="0,0,0,0">
              <w:txbxContent>
                <w:p w14:paraId="69EAE797" w14:textId="4482BC0B" w:rsidR="004A4F76" w:rsidRPr="00B173B0" w:rsidDel="009F23AF" w:rsidRDefault="004A4F76">
                  <w:pPr>
                    <w:pStyle w:val="Caption"/>
                    <w:jc w:val="center"/>
                    <w:rPr>
                      <w:del w:id="10452"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Halaman Anggota Kelas </w:t>
                  </w:r>
                  <w:r w:rsidRPr="00B96769">
                    <w:t>[Bag.IT]</w:t>
                  </w:r>
                </w:p>
                <w:p w14:paraId="73C37B45" w14:textId="6674C876" w:rsidR="004A4F76" w:rsidDel="009F23AF" w:rsidRDefault="004A4F76">
                  <w:pPr>
                    <w:pStyle w:val="Caption"/>
                    <w:jc w:val="center"/>
                    <w:rPr>
                      <w:del w:id="10453" w:author="chaniaayulestari@outlook.com" w:date="2021-11-13T22:11:00Z"/>
                    </w:rPr>
                    <w:pPrChange w:id="10454" w:author="chaniaayulestari@outlook.com" w:date="2021-11-13T22:11:00Z">
                      <w:pPr/>
                    </w:pPrChange>
                  </w:pPr>
                </w:p>
                <w:p w14:paraId="188B2399" w14:textId="093BFAC7" w:rsidR="004A4F76" w:rsidRPr="00B173B0" w:rsidRDefault="004A4F76">
                  <w:pPr>
                    <w:pStyle w:val="Caption"/>
                    <w:jc w:val="center"/>
                    <w:rPr>
                      <w:noProof/>
                      <w:sz w:val="24"/>
                      <w:szCs w:val="24"/>
                    </w:rPr>
                  </w:pPr>
                  <w:del w:id="10455"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94240" behindDoc="1" locked="0" layoutInCell="1" allowOverlap="1" wp14:anchorId="16243BD1" wp14:editId="5C8A7F7D">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74FB9FAC" w:rsidR="00C113C3" w:rsidRDefault="007A54E1" w:rsidP="00AB7B78">
      <w:pPr>
        <w:ind w:left="360"/>
      </w:pPr>
      <w:r>
        <w:rPr>
          <w:noProof/>
        </w:rPr>
        <w:pict w14:anchorId="73D95E17">
          <v:shape id="Text Box 395" o:spid="_x0000_s2050" type="#_x0000_t202" style="position:absolute;left:0;text-align:left;margin-left:36.7pt;margin-top:2.2pt;width:325.1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gCNAIAAGo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FK3OAI0AgAAagQAAA4AAAAAAAAAAAAAAAAA&#10;LgIAAGRycy9lMm9Eb2MueG1sUEsBAi0AFAAGAAgAAAAhABzaeK3dAAAABgEAAA8AAAAAAAAAAAAA&#10;AAAAjgQAAGRycy9kb3ducmV2LnhtbFBLBQYAAAAABAAEAPMAAACYBQAAAAA=&#10;" stroked="f">
            <v:textbox style="mso-next-textbox:#Text Box 395;mso-fit-shape-to-text:t" inset="0,0,0,0">
              <w:txbxContent>
                <w:p w14:paraId="18613585" w14:textId="127C7DBE" w:rsidR="004A4F76" w:rsidRPr="00F370F3"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4A4F76" w:rsidRDefault="004A4F76"/>
                <w:p w14:paraId="46F9D477" w14:textId="4492928F" w:rsidR="004A4F76" w:rsidRPr="00F370F3" w:rsidRDefault="004A4F76"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w:r>
    </w:p>
    <w:p w14:paraId="2FB66ACE" w14:textId="02F0CD1B" w:rsidR="00917C5F" w:rsidRDefault="00917C5F" w:rsidP="00C93BF7">
      <w:pPr>
        <w:pStyle w:val="Heading2"/>
        <w:numPr>
          <w:ilvl w:val="0"/>
          <w:numId w:val="10"/>
        </w:numPr>
        <w:ind w:left="709" w:hanging="643"/>
        <w:rPr>
          <w:lang w:val="en-US"/>
        </w:rPr>
      </w:pPr>
      <w:bookmarkStart w:id="10456" w:name="_Toc80034259"/>
      <w:bookmarkStart w:id="10457" w:name="_Toc83115759"/>
      <w:r>
        <w:rPr>
          <w:lang w:val="en-US"/>
        </w:rPr>
        <w:t>Penguji</w:t>
      </w:r>
      <w:ins w:id="10458" w:author="Rafi Aziizi" w:date="2021-11-14T10:23:00Z">
        <w:r w:rsidR="0089374A">
          <w:rPr>
            <w:lang w:val="en-US"/>
          </w:rPr>
          <w:t>a</w:t>
        </w:r>
      </w:ins>
      <w:r>
        <w:rPr>
          <w:lang w:val="en-US"/>
        </w:rPr>
        <w:t>n Perangkat Lunak</w:t>
      </w:r>
      <w:bookmarkEnd w:id="10456"/>
      <w:bookmarkEnd w:id="10457"/>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 xml:space="preserve">dalam implementasi </w:t>
      </w:r>
      <w:r w:rsidRPr="007646DA">
        <w:lastRenderedPageBreak/>
        <w:t>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10459" w:name="_Toc80034261"/>
      <w:bookmarkStart w:id="10460" w:name="_Toc83115761"/>
      <w:r>
        <w:rPr>
          <w:lang w:val="en-US"/>
        </w:rPr>
        <w:t>Tahap Pengujian</w:t>
      </w:r>
      <w:bookmarkEnd w:id="10459"/>
      <w:bookmarkEnd w:id="10460"/>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10461" w:name="_Toc80034262"/>
      <w:bookmarkStart w:id="10462" w:name="_Toc83115762"/>
      <w:del w:id="10463" w:author="chaniaayulestari@outlook.com" w:date="2021-11-12T16:15:00Z">
        <w:r w:rsidDel="00122C67">
          <w:rPr>
            <w:lang w:val="en-US"/>
          </w:rPr>
          <w:delText xml:space="preserve">Pengelompokan </w:delText>
        </w:r>
      </w:del>
      <w:r w:rsidR="00B057CA">
        <w:rPr>
          <w:lang w:val="en-US"/>
        </w:rPr>
        <w:t xml:space="preserve">Pengujian </w:t>
      </w:r>
      <w:r>
        <w:rPr>
          <w:lang w:val="en-US"/>
        </w:rPr>
        <w:t>Proses Berdasarkan Use Case Diagram</w:t>
      </w:r>
      <w:bookmarkEnd w:id="10461"/>
      <w:bookmarkEnd w:id="10462"/>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10464"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10465"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10466"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10467" w:author="chaniaayulestari@outlook.com" w:date="2021-11-12T07:18:00Z">
        <w:r w:rsidDel="00812B43">
          <w:delText xml:space="preserve">Data </w:delText>
        </w:r>
      </w:del>
      <w:r>
        <w:t>Siswa</w:t>
      </w:r>
    </w:p>
    <w:p w14:paraId="00642992" w14:textId="7AB46C5C" w:rsidR="00100E4F" w:rsidDel="00E7246E" w:rsidRDefault="00100E4F" w:rsidP="00590A19">
      <w:pPr>
        <w:pStyle w:val="ListParagraph"/>
        <w:numPr>
          <w:ilvl w:val="0"/>
          <w:numId w:val="62"/>
        </w:numPr>
        <w:ind w:left="426"/>
        <w:rPr>
          <w:del w:id="10468" w:author="chaniaayulestari@outlook.com" w:date="2021-11-13T22:21:00Z"/>
        </w:rPr>
      </w:pPr>
      <w:r>
        <w:t>Kelola Absen</w:t>
      </w:r>
    </w:p>
    <w:p w14:paraId="2743C511" w14:textId="6778EB2F" w:rsidR="00404DC1" w:rsidRDefault="00404DC1">
      <w:pPr>
        <w:pStyle w:val="ListParagraph"/>
        <w:numPr>
          <w:ilvl w:val="0"/>
          <w:numId w:val="62"/>
        </w:numPr>
        <w:ind w:left="426"/>
        <w:pPrChange w:id="10469" w:author="chaniaayulestari@outlook.com" w:date="2021-11-13T22:21:00Z">
          <w:pPr>
            <w:pStyle w:val="ListParagraph"/>
            <w:numPr>
              <w:numId w:val="64"/>
            </w:numPr>
            <w:ind w:left="709" w:hanging="360"/>
          </w:pPr>
        </w:pPrChange>
      </w:pPr>
      <w:del w:id="10470" w:author="chaniaayulestari@outlook.com" w:date="2021-11-13T22:21:00Z">
        <w:r w:rsidDel="00E7246E">
          <w:delText xml:space="preserve">Hapus </w:delText>
        </w:r>
      </w:del>
      <w:del w:id="10471" w:author="chaniaayulestari@outlook.com" w:date="2021-11-12T07:18:00Z">
        <w:r w:rsidDel="00812B43">
          <w:delText xml:space="preserve">Data </w:delText>
        </w:r>
      </w:del>
      <w:del w:id="10472"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0473"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10474"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10475"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10476" w:author="chaniaayulestari@outlook.com" w:date="2021-11-12T06:46:00Z"/>
        </w:rPr>
      </w:pPr>
      <w:ins w:id="10477" w:author="chaniaayulestari@outlook.com" w:date="2021-11-12T06:46:00Z">
        <w:r>
          <w:t>Kelola Guru</w:t>
        </w:r>
      </w:ins>
    </w:p>
    <w:p w14:paraId="49ED0B33" w14:textId="5BE17A72" w:rsidR="000C2558" w:rsidRDefault="000C2558">
      <w:pPr>
        <w:pStyle w:val="ListParagraph"/>
        <w:numPr>
          <w:ilvl w:val="0"/>
          <w:numId w:val="69"/>
        </w:numPr>
        <w:ind w:left="709"/>
        <w:rPr>
          <w:ins w:id="10478" w:author="chaniaayulestari@outlook.com" w:date="2021-11-12T06:47:00Z"/>
        </w:rPr>
        <w:pPrChange w:id="10479" w:author="chaniaayulestari@outlook.com" w:date="2021-11-12T06:47:00Z">
          <w:pPr>
            <w:pStyle w:val="ListParagraph"/>
            <w:numPr>
              <w:numId w:val="62"/>
            </w:numPr>
            <w:ind w:left="1080" w:hanging="360"/>
          </w:pPr>
        </w:pPrChange>
      </w:pPr>
      <w:ins w:id="10480" w:author="chaniaayulestari@outlook.com" w:date="2021-11-12T06:47:00Z">
        <w:r>
          <w:t>Hapus Guru</w:t>
        </w:r>
      </w:ins>
    </w:p>
    <w:p w14:paraId="25D36FCE" w14:textId="74234DD7" w:rsidR="000C2558" w:rsidRDefault="000C2558">
      <w:pPr>
        <w:pStyle w:val="ListParagraph"/>
        <w:numPr>
          <w:ilvl w:val="0"/>
          <w:numId w:val="69"/>
        </w:numPr>
        <w:ind w:left="709"/>
        <w:rPr>
          <w:ins w:id="10481" w:author="chaniaayulestari@outlook.com" w:date="2021-11-12T06:47:00Z"/>
        </w:rPr>
        <w:pPrChange w:id="10482" w:author="chaniaayulestari@outlook.com" w:date="2021-11-12T06:47:00Z">
          <w:pPr>
            <w:pStyle w:val="ListParagraph"/>
            <w:numPr>
              <w:numId w:val="62"/>
            </w:numPr>
            <w:ind w:left="1080" w:hanging="360"/>
          </w:pPr>
        </w:pPrChange>
      </w:pPr>
      <w:ins w:id="10483" w:author="chaniaayulestari@outlook.com" w:date="2021-11-12T06:47:00Z">
        <w:r>
          <w:t>Edit Guru</w:t>
        </w:r>
      </w:ins>
    </w:p>
    <w:p w14:paraId="3B75083B" w14:textId="096E1690" w:rsidR="000C2558" w:rsidRDefault="000C2558">
      <w:pPr>
        <w:pStyle w:val="ListParagraph"/>
        <w:numPr>
          <w:ilvl w:val="0"/>
          <w:numId w:val="69"/>
        </w:numPr>
        <w:ind w:left="709"/>
        <w:rPr>
          <w:ins w:id="10484" w:author="chaniaayulestari@outlook.com" w:date="2021-11-12T06:47:00Z"/>
        </w:rPr>
        <w:pPrChange w:id="10485" w:author="chaniaayulestari@outlook.com" w:date="2021-11-12T06:47:00Z">
          <w:pPr>
            <w:pStyle w:val="ListParagraph"/>
            <w:numPr>
              <w:numId w:val="62"/>
            </w:numPr>
            <w:ind w:left="1080" w:hanging="360"/>
          </w:pPr>
        </w:pPrChange>
      </w:pPr>
      <w:ins w:id="10486" w:author="chaniaayulestari@outlook.com" w:date="2021-11-12T06:47:00Z">
        <w:r>
          <w:lastRenderedPageBreak/>
          <w:t>Tambah Guru</w:t>
        </w:r>
      </w:ins>
    </w:p>
    <w:p w14:paraId="13C98379" w14:textId="5F6443B0" w:rsidR="000C2558" w:rsidRDefault="000C2558">
      <w:pPr>
        <w:pStyle w:val="ListParagraph"/>
        <w:numPr>
          <w:ilvl w:val="0"/>
          <w:numId w:val="69"/>
        </w:numPr>
        <w:ind w:left="709"/>
        <w:rPr>
          <w:ins w:id="10487" w:author="chaniaayulestari@outlook.com" w:date="2021-11-12T06:47:00Z"/>
        </w:rPr>
        <w:pPrChange w:id="10488" w:author="chaniaayulestari@outlook.com" w:date="2021-11-12T06:47:00Z">
          <w:pPr>
            <w:pStyle w:val="ListParagraph"/>
            <w:numPr>
              <w:numId w:val="62"/>
            </w:numPr>
            <w:ind w:left="1080" w:hanging="360"/>
          </w:pPr>
        </w:pPrChange>
      </w:pPr>
      <w:ins w:id="10489"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10490"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10491"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10492"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10493"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52401FF8" w:rsidR="00404DC1" w:rsidRDefault="00334B84" w:rsidP="00CE316E">
      <w:pPr>
        <w:pStyle w:val="ListParagraph"/>
        <w:numPr>
          <w:ilvl w:val="0"/>
          <w:numId w:val="66"/>
        </w:numPr>
        <w:ind w:left="709"/>
      </w:pPr>
      <w:commentRangeStart w:id="10494"/>
      <w:del w:id="10495" w:author="chaniaayulestari@outlook.com" w:date="2021-11-13T22:29:00Z">
        <w:r w:rsidDel="00C21FAB">
          <w:delText>Filter</w:delText>
        </w:r>
        <w:commentRangeEnd w:id="10494"/>
        <w:r w:rsidR="00C21FAB" w:rsidDel="00C21FAB">
          <w:rPr>
            <w:rStyle w:val="CommentReference"/>
          </w:rPr>
          <w:commentReference w:id="10494"/>
        </w:r>
        <w:r w:rsidDel="00C21FAB">
          <w:delText xml:space="preserve"> </w:delText>
        </w:r>
      </w:del>
      <w:ins w:id="10496" w:author="chaniaayulestari@outlook.com" w:date="2021-11-13T22:29:00Z">
        <w:r w:rsidR="00C21FAB">
          <w:t>Tambah</w:t>
        </w:r>
      </w:ins>
      <w:ins w:id="10497" w:author="Rafi Aziizi" w:date="2021-11-14T11:17:00Z">
        <w:r w:rsidR="00631ED2">
          <w:t xml:space="preserve"> History</w:t>
        </w:r>
      </w:ins>
      <w:ins w:id="10498" w:author="chaniaayulestari@outlook.com" w:date="2021-11-13T22:29:00Z">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10499"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0500"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10501"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10502"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0503" w:author="chaniaayulestari@outlook.com" w:date="2021-11-12T06:59:00Z"/>
        </w:rPr>
      </w:pPr>
      <w:r>
        <w:t xml:space="preserve">Kelola </w:t>
      </w:r>
      <w:del w:id="10504" w:author="chaniaayulestari@outlook.com" w:date="2021-11-12T06:59:00Z">
        <w:r w:rsidDel="007817E4">
          <w:delText xml:space="preserve">Data </w:delText>
        </w:r>
      </w:del>
      <w:r>
        <w:t xml:space="preserve">Laporan </w:t>
      </w:r>
      <w:ins w:id="10505"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10506" w:author="chaniaayulestari@outlook.com" w:date="2021-11-12T07:24:00Z"/>
        </w:rPr>
      </w:pPr>
      <w:ins w:id="10507"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10508" w:author="chaniaayulestari@outlook.com" w:date="2021-11-12T06:59:00Z">
          <w:pPr>
            <w:pStyle w:val="ListParagraph"/>
            <w:numPr>
              <w:numId w:val="62"/>
            </w:numPr>
            <w:ind w:left="426" w:hanging="360"/>
          </w:pPr>
        </w:pPrChange>
      </w:pPr>
      <w:ins w:id="10509"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10510" w:author="chaniaayulestari@outlook.com" w:date="2021-11-12T16:39:00Z"/>
        </w:rPr>
      </w:pPr>
      <w:ins w:id="10511" w:author="chaniaayulestari@outlook.com" w:date="2021-11-12T16:38:00Z">
        <w:r>
          <w:t>Kelola Semester</w:t>
        </w:r>
      </w:ins>
    </w:p>
    <w:p w14:paraId="2AA909F3" w14:textId="71239A39" w:rsidR="0047663C" w:rsidRDefault="0047663C">
      <w:pPr>
        <w:pStyle w:val="ListParagraph"/>
        <w:numPr>
          <w:ilvl w:val="0"/>
          <w:numId w:val="104"/>
        </w:numPr>
        <w:ind w:left="709"/>
        <w:rPr>
          <w:ins w:id="10512" w:author="chaniaayulestari@outlook.com" w:date="2021-11-12T16:39:00Z"/>
        </w:rPr>
        <w:pPrChange w:id="10513" w:author="chaniaayulestari@outlook.com" w:date="2021-11-12T16:40:00Z">
          <w:pPr>
            <w:pStyle w:val="ListParagraph"/>
            <w:numPr>
              <w:numId w:val="62"/>
            </w:numPr>
            <w:ind w:left="1080" w:hanging="360"/>
          </w:pPr>
        </w:pPrChange>
      </w:pPr>
      <w:ins w:id="10514" w:author="chaniaayulestari@outlook.com" w:date="2021-11-12T16:39:00Z">
        <w:r>
          <w:t xml:space="preserve">Hapus </w:t>
        </w:r>
      </w:ins>
      <w:ins w:id="10515" w:author="chaniaayulestari@outlook.com" w:date="2021-11-12T16:40:00Z">
        <w:r>
          <w:t>Semester</w:t>
        </w:r>
      </w:ins>
    </w:p>
    <w:p w14:paraId="31EF6886" w14:textId="4987E0E8" w:rsidR="0047663C" w:rsidRDefault="0047663C">
      <w:pPr>
        <w:pStyle w:val="ListParagraph"/>
        <w:numPr>
          <w:ilvl w:val="0"/>
          <w:numId w:val="104"/>
        </w:numPr>
        <w:ind w:left="709"/>
        <w:rPr>
          <w:ins w:id="10516" w:author="chaniaayulestari@outlook.com" w:date="2021-11-12T16:39:00Z"/>
        </w:rPr>
        <w:pPrChange w:id="10517" w:author="chaniaayulestari@outlook.com" w:date="2021-11-12T16:40:00Z">
          <w:pPr>
            <w:pStyle w:val="ListParagraph"/>
            <w:numPr>
              <w:numId w:val="62"/>
            </w:numPr>
            <w:ind w:left="1080" w:hanging="360"/>
          </w:pPr>
        </w:pPrChange>
      </w:pPr>
      <w:ins w:id="10518" w:author="chaniaayulestari@outlook.com" w:date="2021-11-12T16:39:00Z">
        <w:r>
          <w:t xml:space="preserve">Edit </w:t>
        </w:r>
      </w:ins>
      <w:ins w:id="10519" w:author="chaniaayulestari@outlook.com" w:date="2021-11-12T16:40:00Z">
        <w:r>
          <w:t>Semester</w:t>
        </w:r>
      </w:ins>
    </w:p>
    <w:p w14:paraId="4889ADD4" w14:textId="748800E0" w:rsidR="0047663C" w:rsidRDefault="0047663C">
      <w:pPr>
        <w:pStyle w:val="ListParagraph"/>
        <w:numPr>
          <w:ilvl w:val="0"/>
          <w:numId w:val="104"/>
        </w:numPr>
        <w:ind w:left="709"/>
        <w:rPr>
          <w:ins w:id="10520" w:author="chaniaayulestari@outlook.com" w:date="2021-11-12T16:39:00Z"/>
        </w:rPr>
        <w:pPrChange w:id="10521" w:author="chaniaayulestari@outlook.com" w:date="2021-11-12T16:40:00Z">
          <w:pPr>
            <w:pStyle w:val="ListParagraph"/>
            <w:numPr>
              <w:numId w:val="62"/>
            </w:numPr>
            <w:ind w:left="1080" w:hanging="360"/>
          </w:pPr>
        </w:pPrChange>
      </w:pPr>
      <w:ins w:id="10522" w:author="chaniaayulestari@outlook.com" w:date="2021-11-12T16:39:00Z">
        <w:r>
          <w:t xml:space="preserve">Tambah </w:t>
        </w:r>
      </w:ins>
      <w:ins w:id="10523" w:author="chaniaayulestari@outlook.com" w:date="2021-11-12T16:40:00Z">
        <w:r>
          <w:t>Semester</w:t>
        </w:r>
      </w:ins>
    </w:p>
    <w:p w14:paraId="64DE6CFD" w14:textId="020CEE61" w:rsidR="0047663C" w:rsidRDefault="0047663C">
      <w:pPr>
        <w:pStyle w:val="ListParagraph"/>
        <w:numPr>
          <w:ilvl w:val="0"/>
          <w:numId w:val="104"/>
        </w:numPr>
        <w:ind w:left="709"/>
        <w:rPr>
          <w:ins w:id="10524" w:author="chaniaayulestari@outlook.com" w:date="2021-11-12T16:39:00Z"/>
        </w:rPr>
        <w:pPrChange w:id="10525" w:author="chaniaayulestari@outlook.com" w:date="2021-11-12T16:40:00Z">
          <w:pPr>
            <w:pStyle w:val="ListParagraph"/>
            <w:numPr>
              <w:numId w:val="62"/>
            </w:numPr>
            <w:ind w:left="1080" w:hanging="360"/>
          </w:pPr>
        </w:pPrChange>
      </w:pPr>
      <w:ins w:id="10526" w:author="chaniaayulestari@outlook.com" w:date="2021-11-12T16:39:00Z">
        <w:r>
          <w:t xml:space="preserve">Lihat </w:t>
        </w:r>
      </w:ins>
      <w:ins w:id="10527" w:author="chaniaayulestari@outlook.com" w:date="2021-11-12T16:40:00Z">
        <w:r>
          <w:t>Semester</w:t>
        </w:r>
      </w:ins>
    </w:p>
    <w:p w14:paraId="5DD364AA" w14:textId="2FDA72ED" w:rsidR="00631ED2" w:rsidRDefault="00631ED2">
      <w:pPr>
        <w:pStyle w:val="ListParagraph"/>
        <w:numPr>
          <w:ilvl w:val="0"/>
          <w:numId w:val="62"/>
        </w:numPr>
        <w:ind w:left="426"/>
        <w:rPr>
          <w:ins w:id="10528" w:author="Rafi Aziizi" w:date="2021-11-14T11:19:00Z"/>
        </w:rPr>
      </w:pPr>
      <w:ins w:id="10529" w:author="Rafi Aziizi" w:date="2021-11-14T11:19:00Z">
        <w:r>
          <w:t>Kelola Kelas</w:t>
        </w:r>
      </w:ins>
    </w:p>
    <w:p w14:paraId="11C9A607" w14:textId="77777777" w:rsidR="00631ED2" w:rsidRDefault="00631ED2" w:rsidP="00631ED2">
      <w:pPr>
        <w:pStyle w:val="ListParagraph"/>
        <w:numPr>
          <w:ilvl w:val="0"/>
          <w:numId w:val="68"/>
        </w:numPr>
        <w:ind w:left="709"/>
        <w:rPr>
          <w:ins w:id="10530" w:author="Rafi Aziizi" w:date="2021-11-14T11:19:00Z"/>
        </w:rPr>
      </w:pPr>
      <w:ins w:id="10531" w:author="Rafi Aziizi" w:date="2021-11-14T11:19:00Z">
        <w:r>
          <w:t>Hapus Kelas</w:t>
        </w:r>
      </w:ins>
    </w:p>
    <w:p w14:paraId="7FF30CF7" w14:textId="77777777" w:rsidR="00631ED2" w:rsidRDefault="00631ED2" w:rsidP="00631ED2">
      <w:pPr>
        <w:pStyle w:val="ListParagraph"/>
        <w:numPr>
          <w:ilvl w:val="0"/>
          <w:numId w:val="68"/>
        </w:numPr>
        <w:ind w:left="709"/>
        <w:rPr>
          <w:ins w:id="10532" w:author="Rafi Aziizi" w:date="2021-11-14T11:19:00Z"/>
        </w:rPr>
      </w:pPr>
      <w:ins w:id="10533" w:author="Rafi Aziizi" w:date="2021-11-14T11:19:00Z">
        <w:r>
          <w:t>Edit Kelas</w:t>
        </w:r>
      </w:ins>
    </w:p>
    <w:p w14:paraId="2A45694D" w14:textId="77777777" w:rsidR="00631ED2" w:rsidRDefault="00631ED2" w:rsidP="00631ED2">
      <w:pPr>
        <w:pStyle w:val="ListParagraph"/>
        <w:numPr>
          <w:ilvl w:val="0"/>
          <w:numId w:val="68"/>
        </w:numPr>
        <w:ind w:left="709"/>
        <w:rPr>
          <w:ins w:id="10534" w:author="Rafi Aziizi" w:date="2021-11-14T11:19:00Z"/>
        </w:rPr>
      </w:pPr>
      <w:ins w:id="10535" w:author="Rafi Aziizi" w:date="2021-11-14T11:19:00Z">
        <w:r>
          <w:t>Tambah Kelas</w:t>
        </w:r>
      </w:ins>
    </w:p>
    <w:p w14:paraId="0279AE8A" w14:textId="4A44F17E" w:rsidR="00631ED2" w:rsidRDefault="00631ED2">
      <w:pPr>
        <w:pStyle w:val="ListParagraph"/>
        <w:numPr>
          <w:ilvl w:val="0"/>
          <w:numId w:val="68"/>
        </w:numPr>
        <w:ind w:left="709"/>
        <w:rPr>
          <w:ins w:id="10536" w:author="Rafi Aziizi" w:date="2021-11-14T11:19:00Z"/>
        </w:rPr>
        <w:pPrChange w:id="10537" w:author="Rafi Aziizi" w:date="2021-11-14T11:19:00Z">
          <w:pPr>
            <w:pStyle w:val="ListParagraph"/>
            <w:numPr>
              <w:numId w:val="62"/>
            </w:numPr>
            <w:ind w:left="426" w:hanging="360"/>
          </w:pPr>
        </w:pPrChange>
      </w:pPr>
      <w:ins w:id="10538" w:author="Rafi Aziizi" w:date="2021-11-14T11:19:00Z">
        <w:r>
          <w:t>Lihat Kelas</w:t>
        </w:r>
      </w:ins>
    </w:p>
    <w:p w14:paraId="49D012AD" w14:textId="02A9B3AB" w:rsidR="00404DC1" w:rsidRDefault="00404DC1" w:rsidP="00CE316E">
      <w:pPr>
        <w:pStyle w:val="ListParagraph"/>
        <w:numPr>
          <w:ilvl w:val="0"/>
          <w:numId w:val="62"/>
        </w:numPr>
        <w:ind w:left="426"/>
      </w:pPr>
      <w:del w:id="10539" w:author="Rafi Aziizi" w:date="2021-11-14T11:20:00Z">
        <w:r w:rsidDel="00631ED2">
          <w:delText xml:space="preserve">Kelola Kelas </w:delText>
        </w:r>
      </w:del>
      <w:ins w:id="10540" w:author="Rafi Aziizi" w:date="2021-11-14T11:20:00Z">
        <w:r w:rsidR="00631ED2">
          <w:t>Notifikasi</w:t>
        </w:r>
      </w:ins>
    </w:p>
    <w:p w14:paraId="2BB23397" w14:textId="3FEEEEEE" w:rsidR="00334B84" w:rsidDel="00631ED2" w:rsidRDefault="00334B84" w:rsidP="00CE316E">
      <w:pPr>
        <w:pStyle w:val="ListParagraph"/>
        <w:numPr>
          <w:ilvl w:val="0"/>
          <w:numId w:val="68"/>
        </w:numPr>
        <w:ind w:left="709"/>
        <w:rPr>
          <w:del w:id="10541" w:author="Rafi Aziizi" w:date="2021-11-14T11:20:00Z"/>
        </w:rPr>
      </w:pPr>
      <w:del w:id="10542"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0543" w:author="Rafi Aziizi" w:date="2021-11-14T11:20:00Z"/>
        </w:rPr>
      </w:pPr>
      <w:del w:id="10544"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0545" w:author="Rafi Aziizi" w:date="2021-11-14T11:20:00Z"/>
        </w:rPr>
      </w:pPr>
      <w:del w:id="10546" w:author="Rafi Aziizi" w:date="2021-11-14T11:20:00Z">
        <w:r w:rsidDel="00631ED2">
          <w:delText>Tambah Data Kelas</w:delText>
        </w:r>
      </w:del>
    </w:p>
    <w:p w14:paraId="535C6B7D" w14:textId="599BE600" w:rsidR="00631ED2" w:rsidRDefault="00334B84">
      <w:pPr>
        <w:pPrChange w:id="10547" w:author="Rafi Aziizi" w:date="2021-11-14T11:18:00Z">
          <w:pPr>
            <w:pStyle w:val="ListParagraph"/>
            <w:numPr>
              <w:numId w:val="68"/>
            </w:numPr>
            <w:ind w:left="709" w:hanging="360"/>
          </w:pPr>
        </w:pPrChange>
      </w:pPr>
      <w:del w:id="10548"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0549" w:name="_Toc80034263"/>
      <w:bookmarkStart w:id="10550" w:name="_Toc83115763"/>
      <w:r>
        <w:rPr>
          <w:lang w:val="en-US"/>
        </w:rPr>
        <w:lastRenderedPageBreak/>
        <w:t>Tujuan Pengujian</w:t>
      </w:r>
      <w:bookmarkEnd w:id="10549"/>
      <w:bookmarkEnd w:id="10550"/>
    </w:p>
    <w:p w14:paraId="57554452" w14:textId="698378E5" w:rsidR="00334B84" w:rsidRDefault="00334B84" w:rsidP="00334B84">
      <w:pPr>
        <w:ind w:firstLine="720"/>
        <w:rPr>
          <w:ins w:id="10551"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pPr>
        <w:pStyle w:val="Caption"/>
        <w:keepNext/>
        <w:jc w:val="center"/>
        <w:rPr>
          <w:ins w:id="10552" w:author="chaniaayulestari@outlook.com" w:date="2021-11-14T02:24:00Z"/>
        </w:rPr>
        <w:pPrChange w:id="10553" w:author="chaniaayulestari@outlook.com" w:date="2021-11-14T02:24:00Z">
          <w:pPr/>
        </w:pPrChange>
      </w:pPr>
      <w:bookmarkStart w:id="10554" w:name="_Toc87762770"/>
      <w:ins w:id="10555" w:author="chaniaayulestari@outlook.com" w:date="2021-11-14T02:24:00Z">
        <w:r>
          <w:t xml:space="preserve">Tabel 4. </w:t>
        </w:r>
        <w:r>
          <w:fldChar w:fldCharType="begin"/>
        </w:r>
        <w:r>
          <w:instrText xml:space="preserve"> SEQ Tabel_4. \* ARABIC </w:instrText>
        </w:r>
      </w:ins>
      <w:r>
        <w:fldChar w:fldCharType="separate"/>
      </w:r>
      <w:ins w:id="10556" w:author="chaniaayulestari@outlook.com" w:date="2021-11-14T06:43:00Z">
        <w:r w:rsidR="00E243FB">
          <w:rPr>
            <w:noProof/>
          </w:rPr>
          <w:t>1</w:t>
        </w:r>
      </w:ins>
      <w:ins w:id="10557" w:author="chaniaayulestari@outlook.com" w:date="2021-11-14T02:24:00Z">
        <w:r>
          <w:fldChar w:fldCharType="end"/>
        </w:r>
        <w:r>
          <w:t xml:space="preserve"> Tujuan Pengujian</w:t>
        </w:r>
        <w:bookmarkEnd w:id="10554"/>
      </w:ins>
    </w:p>
    <w:tbl>
      <w:tblPr>
        <w:tblStyle w:val="TableGrid"/>
        <w:tblW w:w="0" w:type="auto"/>
        <w:tblLook w:val="04A0" w:firstRow="1" w:lastRow="0" w:firstColumn="1" w:lastColumn="0" w:noHBand="0" w:noVBand="1"/>
        <w:tblPrChange w:id="10558"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0559">
          <w:tblGrid>
            <w:gridCol w:w="113"/>
            <w:gridCol w:w="591"/>
            <w:gridCol w:w="2051"/>
            <w:gridCol w:w="926"/>
            <w:gridCol w:w="1716"/>
            <w:gridCol w:w="2530"/>
            <w:gridCol w:w="113"/>
          </w:tblGrid>
        </w:tblGridChange>
      </w:tblGrid>
      <w:tr w:rsidR="00264B25" w14:paraId="7ECFEE6B" w14:textId="77777777" w:rsidTr="00264B25">
        <w:trPr>
          <w:ins w:id="10560" w:author="chaniaayulestari@outlook.com" w:date="2021-11-12T06:43:00Z"/>
          <w:trPrChange w:id="10561" w:author="chaniaayulestari@outlook.com" w:date="2021-11-12T06:43:00Z">
            <w:trPr>
              <w:gridBefore w:val="1"/>
            </w:trPr>
          </w:trPrChange>
        </w:trPr>
        <w:tc>
          <w:tcPr>
            <w:tcW w:w="704" w:type="dxa"/>
            <w:tcPrChange w:id="10562" w:author="chaniaayulestari@outlook.com" w:date="2021-11-12T06:43:00Z">
              <w:tcPr>
                <w:tcW w:w="2642" w:type="dxa"/>
                <w:gridSpan w:val="2"/>
              </w:tcPr>
            </w:tcPrChange>
          </w:tcPr>
          <w:p w14:paraId="4FCE672D" w14:textId="36C2DC10" w:rsidR="00264B25" w:rsidRDefault="000C2558">
            <w:pPr>
              <w:jc w:val="center"/>
              <w:rPr>
                <w:ins w:id="10563" w:author="chaniaayulestari@outlook.com" w:date="2021-11-12T06:43:00Z"/>
              </w:rPr>
              <w:pPrChange w:id="10564" w:author="Unknown" w:date="2021-11-12T06:44:00Z">
                <w:pPr/>
              </w:pPrChange>
            </w:pPr>
            <w:ins w:id="10565" w:author="chaniaayulestari@outlook.com" w:date="2021-11-12T06:43:00Z">
              <w:r>
                <w:t>No</w:t>
              </w:r>
            </w:ins>
          </w:p>
        </w:tc>
        <w:tc>
          <w:tcPr>
            <w:tcW w:w="2977" w:type="dxa"/>
            <w:tcPrChange w:id="10566" w:author="chaniaayulestari@outlook.com" w:date="2021-11-12T06:43:00Z">
              <w:tcPr>
                <w:tcW w:w="2642" w:type="dxa"/>
                <w:gridSpan w:val="2"/>
              </w:tcPr>
            </w:tcPrChange>
          </w:tcPr>
          <w:p w14:paraId="3C5906B5" w14:textId="2A279020" w:rsidR="00264B25" w:rsidRDefault="000C2558">
            <w:pPr>
              <w:jc w:val="center"/>
              <w:rPr>
                <w:ins w:id="10567" w:author="chaniaayulestari@outlook.com" w:date="2021-11-12T06:43:00Z"/>
              </w:rPr>
              <w:pPrChange w:id="10568" w:author="Unknown" w:date="2021-11-12T06:44:00Z">
                <w:pPr/>
              </w:pPrChange>
            </w:pPr>
            <w:ins w:id="10569" w:author="chaniaayulestari@outlook.com" w:date="2021-11-12T06:43:00Z">
              <w:r>
                <w:t>Proses</w:t>
              </w:r>
            </w:ins>
          </w:p>
        </w:tc>
        <w:tc>
          <w:tcPr>
            <w:tcW w:w="4246" w:type="dxa"/>
            <w:tcPrChange w:id="10570" w:author="chaniaayulestari@outlook.com" w:date="2021-11-12T06:43:00Z">
              <w:tcPr>
                <w:tcW w:w="2643" w:type="dxa"/>
                <w:gridSpan w:val="2"/>
              </w:tcPr>
            </w:tcPrChange>
          </w:tcPr>
          <w:p w14:paraId="3E633408" w14:textId="1AE04E46" w:rsidR="00264B25" w:rsidRDefault="000C2558">
            <w:pPr>
              <w:jc w:val="center"/>
              <w:rPr>
                <w:ins w:id="10571" w:author="chaniaayulestari@outlook.com" w:date="2021-11-12T06:43:00Z"/>
              </w:rPr>
              <w:pPrChange w:id="10572" w:author="Unknown" w:date="2021-11-12T06:44:00Z">
                <w:pPr/>
              </w:pPrChange>
            </w:pPr>
            <w:ins w:id="10573" w:author="chaniaayulestari@outlook.com" w:date="2021-11-12T06:44:00Z">
              <w:r>
                <w:t>Tujuan</w:t>
              </w:r>
            </w:ins>
          </w:p>
        </w:tc>
      </w:tr>
      <w:tr w:rsidR="00264B25" w14:paraId="5221093B" w14:textId="77777777" w:rsidTr="00264B25">
        <w:trPr>
          <w:ins w:id="10574" w:author="chaniaayulestari@outlook.com" w:date="2021-11-12T06:43:00Z"/>
          <w:trPrChange w:id="10575" w:author="chaniaayulestari@outlook.com" w:date="2021-11-12T06:43:00Z">
            <w:trPr>
              <w:gridBefore w:val="1"/>
            </w:trPr>
          </w:trPrChange>
        </w:trPr>
        <w:tc>
          <w:tcPr>
            <w:tcW w:w="704" w:type="dxa"/>
            <w:tcPrChange w:id="10576" w:author="chaniaayulestari@outlook.com" w:date="2021-11-12T06:43:00Z">
              <w:tcPr>
                <w:tcW w:w="2642" w:type="dxa"/>
                <w:gridSpan w:val="2"/>
              </w:tcPr>
            </w:tcPrChange>
          </w:tcPr>
          <w:p w14:paraId="09FA8512" w14:textId="4AD0D40C" w:rsidR="00264B25" w:rsidRDefault="000C2558" w:rsidP="00264B25">
            <w:pPr>
              <w:rPr>
                <w:ins w:id="10577" w:author="chaniaayulestari@outlook.com" w:date="2021-11-12T06:43:00Z"/>
              </w:rPr>
            </w:pPr>
            <w:ins w:id="10578" w:author="chaniaayulestari@outlook.com" w:date="2021-11-12T06:44:00Z">
              <w:r>
                <w:t>1</w:t>
              </w:r>
            </w:ins>
          </w:p>
        </w:tc>
        <w:tc>
          <w:tcPr>
            <w:tcW w:w="2977" w:type="dxa"/>
            <w:tcPrChange w:id="10579" w:author="chaniaayulestari@outlook.com" w:date="2021-11-12T06:43:00Z">
              <w:tcPr>
                <w:tcW w:w="2642" w:type="dxa"/>
                <w:gridSpan w:val="2"/>
              </w:tcPr>
            </w:tcPrChange>
          </w:tcPr>
          <w:p w14:paraId="6ACFC34D" w14:textId="5844F327" w:rsidR="00264B25" w:rsidRDefault="000C2558" w:rsidP="00264B25">
            <w:pPr>
              <w:rPr>
                <w:ins w:id="10580" w:author="chaniaayulestari@outlook.com" w:date="2021-11-12T06:43:00Z"/>
              </w:rPr>
            </w:pPr>
            <w:ins w:id="10581" w:author="chaniaayulestari@outlook.com" w:date="2021-11-12T06:44:00Z">
              <w:r>
                <w:t>Kelola Siswa</w:t>
              </w:r>
            </w:ins>
          </w:p>
        </w:tc>
        <w:tc>
          <w:tcPr>
            <w:tcW w:w="4246" w:type="dxa"/>
            <w:tcPrChange w:id="10582" w:author="chaniaayulestari@outlook.com" w:date="2021-11-12T06:43:00Z">
              <w:tcPr>
                <w:tcW w:w="2643" w:type="dxa"/>
                <w:gridSpan w:val="2"/>
              </w:tcPr>
            </w:tcPrChange>
          </w:tcPr>
          <w:p w14:paraId="3F8450EA" w14:textId="5C970B51" w:rsidR="0086345F" w:rsidRDefault="0086345F">
            <w:pPr>
              <w:rPr>
                <w:ins w:id="10583" w:author="chaniaayulestari@outlook.com" w:date="2021-11-12T06:43:00Z"/>
              </w:rPr>
            </w:pPr>
            <w:ins w:id="10584" w:author="chaniaayulestari@outlook.com" w:date="2021-11-12T06:50:00Z">
              <w:r>
                <w:t xml:space="preserve">Melakukan pengujian terhadap kelola data siswa di antaranya </w:t>
              </w:r>
            </w:ins>
            <w:ins w:id="10585" w:author="chaniaayulestari@outlook.com" w:date="2021-11-12T06:52:00Z">
              <w:r>
                <w:t>hapus</w:t>
              </w:r>
            </w:ins>
            <w:ins w:id="10586" w:author="chaniaayulestari@outlook.com" w:date="2021-11-12T06:50:00Z">
              <w:r>
                <w:t xml:space="preserve"> data </w:t>
              </w:r>
            </w:ins>
            <w:ins w:id="10587" w:author="chaniaayulestari@outlook.com" w:date="2021-11-12T06:51:00Z">
              <w:r>
                <w:t>siswa</w:t>
              </w:r>
            </w:ins>
            <w:ins w:id="10588" w:author="chaniaayulestari@outlook.com" w:date="2021-11-12T06:50:00Z">
              <w:r>
                <w:t xml:space="preserve">, </w:t>
              </w:r>
            </w:ins>
            <w:ins w:id="10589" w:author="chaniaayulestari@outlook.com" w:date="2021-11-12T06:51:00Z">
              <w:r>
                <w:t xml:space="preserve">edit data siswa, </w:t>
              </w:r>
            </w:ins>
            <w:ins w:id="10590" w:author="chaniaayulestari@outlook.com" w:date="2021-11-12T06:52:00Z">
              <w:r>
                <w:t>tambah data siswa dan lihat data siswa.</w:t>
              </w:r>
            </w:ins>
          </w:p>
        </w:tc>
      </w:tr>
      <w:tr w:rsidR="00264B25" w14:paraId="0A6FEFB5" w14:textId="77777777" w:rsidTr="00264B25">
        <w:trPr>
          <w:ins w:id="10591" w:author="chaniaayulestari@outlook.com" w:date="2021-11-12T06:43:00Z"/>
          <w:trPrChange w:id="10592" w:author="chaniaayulestari@outlook.com" w:date="2021-11-12T06:43:00Z">
            <w:trPr>
              <w:gridBefore w:val="1"/>
            </w:trPr>
          </w:trPrChange>
        </w:trPr>
        <w:tc>
          <w:tcPr>
            <w:tcW w:w="704" w:type="dxa"/>
            <w:tcPrChange w:id="10593" w:author="chaniaayulestari@outlook.com" w:date="2021-11-12T06:43:00Z">
              <w:tcPr>
                <w:tcW w:w="2642" w:type="dxa"/>
                <w:gridSpan w:val="2"/>
              </w:tcPr>
            </w:tcPrChange>
          </w:tcPr>
          <w:p w14:paraId="586C0FAC" w14:textId="4863A195" w:rsidR="00264B25" w:rsidRDefault="000C2558" w:rsidP="00264B25">
            <w:pPr>
              <w:rPr>
                <w:ins w:id="10594" w:author="chaniaayulestari@outlook.com" w:date="2021-11-12T06:43:00Z"/>
              </w:rPr>
            </w:pPr>
            <w:ins w:id="10595" w:author="chaniaayulestari@outlook.com" w:date="2021-11-12T06:44:00Z">
              <w:r>
                <w:t>2</w:t>
              </w:r>
            </w:ins>
          </w:p>
        </w:tc>
        <w:tc>
          <w:tcPr>
            <w:tcW w:w="2977" w:type="dxa"/>
            <w:tcPrChange w:id="10596" w:author="chaniaayulestari@outlook.com" w:date="2021-11-12T06:43:00Z">
              <w:tcPr>
                <w:tcW w:w="2642" w:type="dxa"/>
                <w:gridSpan w:val="2"/>
              </w:tcPr>
            </w:tcPrChange>
          </w:tcPr>
          <w:p w14:paraId="44A22143" w14:textId="683105BE" w:rsidR="00264B25" w:rsidRDefault="000C2558" w:rsidP="00264B25">
            <w:pPr>
              <w:rPr>
                <w:ins w:id="10597" w:author="chaniaayulestari@outlook.com" w:date="2021-11-12T06:43:00Z"/>
              </w:rPr>
            </w:pPr>
            <w:ins w:id="10598" w:author="chaniaayulestari@outlook.com" w:date="2021-11-12T06:44:00Z">
              <w:r>
                <w:t>Kelola Absen</w:t>
              </w:r>
            </w:ins>
          </w:p>
        </w:tc>
        <w:tc>
          <w:tcPr>
            <w:tcW w:w="4246" w:type="dxa"/>
            <w:tcPrChange w:id="10599" w:author="chaniaayulestari@outlook.com" w:date="2021-11-12T06:43:00Z">
              <w:tcPr>
                <w:tcW w:w="2643" w:type="dxa"/>
                <w:gridSpan w:val="2"/>
              </w:tcPr>
            </w:tcPrChange>
          </w:tcPr>
          <w:p w14:paraId="1AE2D0C6" w14:textId="5DD66D5B" w:rsidR="00264B25" w:rsidRDefault="0086345F" w:rsidP="00264B25">
            <w:pPr>
              <w:rPr>
                <w:ins w:id="10600" w:author="chaniaayulestari@outlook.com" w:date="2021-11-12T06:43:00Z"/>
              </w:rPr>
            </w:pPr>
            <w:ins w:id="10601" w:author="chaniaayulestari@outlook.com" w:date="2021-11-12T06:53:00Z">
              <w:r>
                <w:t>Melakukan pengujian terhadap kelola data absen di antaranya</w:t>
              </w:r>
            </w:ins>
            <w:ins w:id="10602" w:author="chaniaayulestari@outlook.com" w:date="2021-11-13T22:21:00Z">
              <w:r w:rsidR="00E7246E">
                <w:t xml:space="preserve"> </w:t>
              </w:r>
            </w:ins>
            <w:ins w:id="10603" w:author="chaniaayulestari@outlook.com" w:date="2021-11-12T06:53:00Z">
              <w:r>
                <w:t xml:space="preserve">edit data </w:t>
              </w:r>
            </w:ins>
            <w:ins w:id="10604" w:author="chaniaayulestari@outlook.com" w:date="2021-11-12T06:54:00Z">
              <w:r>
                <w:t>absen</w:t>
              </w:r>
            </w:ins>
            <w:ins w:id="10605" w:author="chaniaayulestari@outlook.com" w:date="2021-11-12T06:53:00Z">
              <w:r>
                <w:t xml:space="preserve">, tambah data </w:t>
              </w:r>
            </w:ins>
            <w:ins w:id="10606" w:author="chaniaayulestari@outlook.com" w:date="2021-11-12T06:54:00Z">
              <w:r>
                <w:t>absen</w:t>
              </w:r>
            </w:ins>
            <w:ins w:id="10607" w:author="chaniaayulestari@outlook.com" w:date="2021-11-12T06:53:00Z">
              <w:r>
                <w:t xml:space="preserve"> dan lihat data </w:t>
              </w:r>
            </w:ins>
            <w:ins w:id="10608" w:author="chaniaayulestari@outlook.com" w:date="2021-11-12T06:54:00Z">
              <w:r>
                <w:t>absen</w:t>
              </w:r>
            </w:ins>
            <w:ins w:id="10609" w:author="chaniaayulestari@outlook.com" w:date="2021-11-12T06:53:00Z">
              <w:r>
                <w:t>.</w:t>
              </w:r>
            </w:ins>
          </w:p>
        </w:tc>
      </w:tr>
      <w:tr w:rsidR="00264B25" w14:paraId="2A8D0F13" w14:textId="77777777" w:rsidTr="00264B25">
        <w:trPr>
          <w:ins w:id="10610" w:author="chaniaayulestari@outlook.com" w:date="2021-11-12T06:43:00Z"/>
          <w:trPrChange w:id="10611" w:author="chaniaayulestari@outlook.com" w:date="2021-11-12T06:43:00Z">
            <w:trPr>
              <w:gridBefore w:val="1"/>
            </w:trPr>
          </w:trPrChange>
        </w:trPr>
        <w:tc>
          <w:tcPr>
            <w:tcW w:w="704" w:type="dxa"/>
            <w:tcPrChange w:id="10612" w:author="chaniaayulestari@outlook.com" w:date="2021-11-12T06:43:00Z">
              <w:tcPr>
                <w:tcW w:w="2642" w:type="dxa"/>
                <w:gridSpan w:val="2"/>
              </w:tcPr>
            </w:tcPrChange>
          </w:tcPr>
          <w:p w14:paraId="034BB9F1" w14:textId="313AA713" w:rsidR="00264B25" w:rsidRDefault="000C2558" w:rsidP="00264B25">
            <w:pPr>
              <w:rPr>
                <w:ins w:id="10613" w:author="chaniaayulestari@outlook.com" w:date="2021-11-12T06:43:00Z"/>
              </w:rPr>
            </w:pPr>
            <w:ins w:id="10614" w:author="chaniaayulestari@outlook.com" w:date="2021-11-12T06:44:00Z">
              <w:r>
                <w:t>3</w:t>
              </w:r>
            </w:ins>
          </w:p>
        </w:tc>
        <w:tc>
          <w:tcPr>
            <w:tcW w:w="2977" w:type="dxa"/>
            <w:tcPrChange w:id="10615" w:author="chaniaayulestari@outlook.com" w:date="2021-11-12T06:43:00Z">
              <w:tcPr>
                <w:tcW w:w="2642" w:type="dxa"/>
                <w:gridSpan w:val="2"/>
              </w:tcPr>
            </w:tcPrChange>
          </w:tcPr>
          <w:p w14:paraId="0B28F519" w14:textId="3BB63D6A" w:rsidR="00264B25" w:rsidRDefault="000C2558" w:rsidP="00264B25">
            <w:pPr>
              <w:rPr>
                <w:ins w:id="10616" w:author="chaniaayulestari@outlook.com" w:date="2021-11-12T06:43:00Z"/>
              </w:rPr>
            </w:pPr>
            <w:ins w:id="10617" w:author="chaniaayulestari@outlook.com" w:date="2021-11-12T06:44:00Z">
              <w:r>
                <w:t xml:space="preserve">Kelola </w:t>
              </w:r>
              <w:del w:id="10618" w:author="chaniaayulestari@outlook.com" w:date="2021-11-12T06:48:00Z">
                <w:r w:rsidDel="000C2558">
                  <w:delText>Walikela</w:delText>
                </w:r>
              </w:del>
            </w:ins>
            <w:ins w:id="10619" w:author="chaniaayulestari@outlook.com" w:date="2021-11-12T06:45:00Z">
              <w:del w:id="10620" w:author="chaniaayulestari@outlook.com" w:date="2021-11-12T06:48:00Z">
                <w:r w:rsidDel="000C2558">
                  <w:delText>s</w:delText>
                </w:r>
              </w:del>
            </w:ins>
            <w:ins w:id="10621" w:author="chaniaayulestari@outlook.com" w:date="2021-11-12T06:48:00Z">
              <w:r>
                <w:t>Guru</w:t>
              </w:r>
            </w:ins>
          </w:p>
        </w:tc>
        <w:tc>
          <w:tcPr>
            <w:tcW w:w="4246" w:type="dxa"/>
            <w:tcPrChange w:id="10622" w:author="chaniaayulestari@outlook.com" w:date="2021-11-12T06:43:00Z">
              <w:tcPr>
                <w:tcW w:w="2643" w:type="dxa"/>
                <w:gridSpan w:val="2"/>
              </w:tcPr>
            </w:tcPrChange>
          </w:tcPr>
          <w:p w14:paraId="3D4F6972" w14:textId="42D78672" w:rsidR="00264B25" w:rsidRDefault="007817E4" w:rsidP="00264B25">
            <w:pPr>
              <w:rPr>
                <w:ins w:id="10623" w:author="chaniaayulestari@outlook.com" w:date="2021-11-12T06:43:00Z"/>
              </w:rPr>
            </w:pPr>
            <w:ins w:id="10624" w:author="chaniaayulestari@outlook.com" w:date="2021-11-12T06:54:00Z">
              <w:r>
                <w:t xml:space="preserve">Melakukan pengujian terhadap kelola data guru di antaranya hapus data </w:t>
              </w:r>
            </w:ins>
            <w:ins w:id="10625" w:author="chaniaayulestari@outlook.com" w:date="2021-11-12T06:55:00Z">
              <w:r>
                <w:t>guru</w:t>
              </w:r>
            </w:ins>
            <w:ins w:id="10626" w:author="chaniaayulestari@outlook.com" w:date="2021-11-12T06:54:00Z">
              <w:r>
                <w:t xml:space="preserve">, edit data </w:t>
              </w:r>
            </w:ins>
            <w:ins w:id="10627" w:author="chaniaayulestari@outlook.com" w:date="2021-11-12T06:55:00Z">
              <w:r>
                <w:t>guru</w:t>
              </w:r>
            </w:ins>
            <w:ins w:id="10628" w:author="chaniaayulestari@outlook.com" w:date="2021-11-12T06:54:00Z">
              <w:r>
                <w:t xml:space="preserve">, tambah data </w:t>
              </w:r>
            </w:ins>
            <w:ins w:id="10629" w:author="chaniaayulestari@outlook.com" w:date="2021-11-12T06:55:00Z">
              <w:r>
                <w:t xml:space="preserve">guru </w:t>
              </w:r>
            </w:ins>
            <w:ins w:id="10630" w:author="chaniaayulestari@outlook.com" w:date="2021-11-12T06:54:00Z">
              <w:r>
                <w:t xml:space="preserve">dan lihat data </w:t>
              </w:r>
            </w:ins>
            <w:ins w:id="10631" w:author="chaniaayulestari@outlook.com" w:date="2021-11-12T06:55:00Z">
              <w:r>
                <w:t>guru</w:t>
              </w:r>
            </w:ins>
            <w:ins w:id="10632" w:author="chaniaayulestari@outlook.com" w:date="2021-11-12T06:54:00Z">
              <w:r>
                <w:t>.</w:t>
              </w:r>
            </w:ins>
          </w:p>
        </w:tc>
      </w:tr>
      <w:tr w:rsidR="00264B25" w14:paraId="45DD44CE" w14:textId="77777777" w:rsidTr="00264B25">
        <w:trPr>
          <w:ins w:id="10633" w:author="chaniaayulestari@outlook.com" w:date="2021-11-12T06:43:00Z"/>
          <w:trPrChange w:id="10634" w:author="chaniaayulestari@outlook.com" w:date="2021-11-12T06:43:00Z">
            <w:trPr>
              <w:gridBefore w:val="1"/>
            </w:trPr>
          </w:trPrChange>
        </w:trPr>
        <w:tc>
          <w:tcPr>
            <w:tcW w:w="704" w:type="dxa"/>
            <w:tcPrChange w:id="10635" w:author="chaniaayulestari@outlook.com" w:date="2021-11-12T06:43:00Z">
              <w:tcPr>
                <w:tcW w:w="2642" w:type="dxa"/>
                <w:gridSpan w:val="2"/>
              </w:tcPr>
            </w:tcPrChange>
          </w:tcPr>
          <w:p w14:paraId="00882033" w14:textId="3228447E" w:rsidR="00264B25" w:rsidRDefault="000C2558" w:rsidP="00264B25">
            <w:pPr>
              <w:rPr>
                <w:ins w:id="10636" w:author="chaniaayulestari@outlook.com" w:date="2021-11-12T06:43:00Z"/>
              </w:rPr>
            </w:pPr>
            <w:ins w:id="10637" w:author="chaniaayulestari@outlook.com" w:date="2021-11-12T06:44:00Z">
              <w:r>
                <w:t>4</w:t>
              </w:r>
            </w:ins>
          </w:p>
        </w:tc>
        <w:tc>
          <w:tcPr>
            <w:tcW w:w="2977" w:type="dxa"/>
            <w:tcPrChange w:id="10638" w:author="chaniaayulestari@outlook.com" w:date="2021-11-12T06:43:00Z">
              <w:tcPr>
                <w:tcW w:w="2642" w:type="dxa"/>
                <w:gridSpan w:val="2"/>
              </w:tcPr>
            </w:tcPrChange>
          </w:tcPr>
          <w:p w14:paraId="01480545" w14:textId="595EDADB" w:rsidR="00264B25" w:rsidRDefault="000C2558" w:rsidP="00264B25">
            <w:pPr>
              <w:rPr>
                <w:ins w:id="10639" w:author="chaniaayulestari@outlook.com" w:date="2021-11-12T06:43:00Z"/>
              </w:rPr>
            </w:pPr>
            <w:ins w:id="10640" w:author="chaniaayulestari@outlook.com" w:date="2021-11-12T06:48:00Z">
              <w:r>
                <w:t>Kelola Walikelas</w:t>
              </w:r>
            </w:ins>
          </w:p>
        </w:tc>
        <w:tc>
          <w:tcPr>
            <w:tcW w:w="4246" w:type="dxa"/>
            <w:tcPrChange w:id="10641" w:author="chaniaayulestari@outlook.com" w:date="2021-11-12T06:43:00Z">
              <w:tcPr>
                <w:tcW w:w="2643" w:type="dxa"/>
                <w:gridSpan w:val="2"/>
              </w:tcPr>
            </w:tcPrChange>
          </w:tcPr>
          <w:p w14:paraId="42FED925" w14:textId="1EB6A4B8" w:rsidR="00264B25" w:rsidRDefault="007817E4" w:rsidP="00264B25">
            <w:pPr>
              <w:rPr>
                <w:ins w:id="10642" w:author="chaniaayulestari@outlook.com" w:date="2021-11-12T06:43:00Z"/>
              </w:rPr>
            </w:pPr>
            <w:ins w:id="10643" w:author="chaniaayulestari@outlook.com" w:date="2021-11-12T06:55:00Z">
              <w:r>
                <w:t xml:space="preserve">Melakukan pengujian terhadap kelola data walikelas di antaranya hapus data </w:t>
              </w:r>
            </w:ins>
            <w:ins w:id="10644" w:author="chaniaayulestari@outlook.com" w:date="2021-11-12T06:56:00Z">
              <w:r>
                <w:t>walikelas</w:t>
              </w:r>
            </w:ins>
            <w:ins w:id="10645" w:author="chaniaayulestari@outlook.com" w:date="2021-11-12T06:55:00Z">
              <w:r>
                <w:t xml:space="preserve">, edit data </w:t>
              </w:r>
            </w:ins>
            <w:ins w:id="10646" w:author="chaniaayulestari@outlook.com" w:date="2021-11-12T06:56:00Z">
              <w:r>
                <w:t>walikelas</w:t>
              </w:r>
            </w:ins>
            <w:ins w:id="10647" w:author="chaniaayulestari@outlook.com" w:date="2021-11-12T06:55:00Z">
              <w:r>
                <w:t xml:space="preserve">, tambah data </w:t>
              </w:r>
            </w:ins>
            <w:ins w:id="10648" w:author="chaniaayulestari@outlook.com" w:date="2021-11-12T06:56:00Z">
              <w:r>
                <w:t>walikelas</w:t>
              </w:r>
            </w:ins>
            <w:ins w:id="10649" w:author="chaniaayulestari@outlook.com" w:date="2021-11-12T06:55:00Z">
              <w:r>
                <w:t xml:space="preserve"> dan lihat data </w:t>
              </w:r>
            </w:ins>
            <w:ins w:id="10650" w:author="chaniaayulestari@outlook.com" w:date="2021-11-12T06:56:00Z">
              <w:r>
                <w:t>walikelas</w:t>
              </w:r>
            </w:ins>
            <w:ins w:id="10651" w:author="chaniaayulestari@outlook.com" w:date="2021-11-12T06:55:00Z">
              <w:r>
                <w:t>.</w:t>
              </w:r>
            </w:ins>
          </w:p>
        </w:tc>
      </w:tr>
      <w:tr w:rsidR="00264B25" w14:paraId="49CC08AD" w14:textId="77777777" w:rsidTr="00264B25">
        <w:trPr>
          <w:ins w:id="10652" w:author="chaniaayulestari@outlook.com" w:date="2021-11-12T06:43:00Z"/>
          <w:trPrChange w:id="10653" w:author="chaniaayulestari@outlook.com" w:date="2021-11-12T06:43:00Z">
            <w:trPr>
              <w:gridBefore w:val="1"/>
            </w:trPr>
          </w:trPrChange>
        </w:trPr>
        <w:tc>
          <w:tcPr>
            <w:tcW w:w="704" w:type="dxa"/>
            <w:tcPrChange w:id="10654" w:author="chaniaayulestari@outlook.com" w:date="2021-11-12T06:43:00Z">
              <w:tcPr>
                <w:tcW w:w="2642" w:type="dxa"/>
                <w:gridSpan w:val="2"/>
              </w:tcPr>
            </w:tcPrChange>
          </w:tcPr>
          <w:p w14:paraId="54A574B1" w14:textId="4DD85F47" w:rsidR="00264B25" w:rsidRDefault="000C2558" w:rsidP="00264B25">
            <w:pPr>
              <w:rPr>
                <w:ins w:id="10655" w:author="chaniaayulestari@outlook.com" w:date="2021-11-12T06:43:00Z"/>
              </w:rPr>
            </w:pPr>
            <w:ins w:id="10656" w:author="chaniaayulestari@outlook.com" w:date="2021-11-12T06:44:00Z">
              <w:r>
                <w:t>5</w:t>
              </w:r>
            </w:ins>
          </w:p>
        </w:tc>
        <w:tc>
          <w:tcPr>
            <w:tcW w:w="2977" w:type="dxa"/>
            <w:tcPrChange w:id="10657" w:author="chaniaayulestari@outlook.com" w:date="2021-11-12T06:43:00Z">
              <w:tcPr>
                <w:tcW w:w="2642" w:type="dxa"/>
                <w:gridSpan w:val="2"/>
              </w:tcPr>
            </w:tcPrChange>
          </w:tcPr>
          <w:p w14:paraId="6A7A8CAE" w14:textId="7E32C79A" w:rsidR="00264B25" w:rsidRDefault="000C2558" w:rsidP="00264B25">
            <w:pPr>
              <w:rPr>
                <w:ins w:id="10658" w:author="chaniaayulestari@outlook.com" w:date="2021-11-12T06:43:00Z"/>
              </w:rPr>
            </w:pPr>
            <w:ins w:id="10659" w:author="chaniaayulestari@outlook.com" w:date="2021-11-12T06:48:00Z">
              <w:r>
                <w:t>Kelola Laporan Absensi</w:t>
              </w:r>
            </w:ins>
          </w:p>
        </w:tc>
        <w:tc>
          <w:tcPr>
            <w:tcW w:w="4246" w:type="dxa"/>
            <w:tcPrChange w:id="10660" w:author="chaniaayulestari@outlook.com" w:date="2021-11-12T06:43:00Z">
              <w:tcPr>
                <w:tcW w:w="2643" w:type="dxa"/>
                <w:gridSpan w:val="2"/>
              </w:tcPr>
            </w:tcPrChange>
          </w:tcPr>
          <w:p w14:paraId="7A73DC01" w14:textId="6E1ECCBC" w:rsidR="00264B25" w:rsidRDefault="007817E4" w:rsidP="00264B25">
            <w:pPr>
              <w:rPr>
                <w:ins w:id="10661" w:author="chaniaayulestari@outlook.com" w:date="2021-11-12T06:43:00Z"/>
              </w:rPr>
            </w:pPr>
            <w:ins w:id="10662" w:author="chaniaayulestari@outlook.com" w:date="2021-11-12T06:56:00Z">
              <w:r>
                <w:t xml:space="preserve">Melakukan pengujian terhadap kelola laporan </w:t>
              </w:r>
            </w:ins>
            <w:ins w:id="10663" w:author="chaniaayulestari@outlook.com" w:date="2021-11-12T06:57:00Z">
              <w:r>
                <w:t>absensi</w:t>
              </w:r>
            </w:ins>
            <w:ins w:id="10664" w:author="chaniaayulestari@outlook.com" w:date="2021-11-12T06:56:00Z">
              <w:r>
                <w:t xml:space="preserve"> di antaranya lihat </w:t>
              </w:r>
            </w:ins>
            <w:ins w:id="10665" w:author="chaniaayulestari@outlook.com" w:date="2021-11-12T06:57:00Z">
              <w:r>
                <w:t>laporan absen</w:t>
              </w:r>
            </w:ins>
            <w:ins w:id="10666" w:author="chaniaayulestari@outlook.com" w:date="2021-11-12T06:56:00Z">
              <w:r>
                <w:t xml:space="preserve">, </w:t>
              </w:r>
            </w:ins>
            <w:ins w:id="10667" w:author="chaniaayulestari@outlook.com" w:date="2021-11-12T06:58:00Z">
              <w:r>
                <w:t>cetak</w:t>
              </w:r>
            </w:ins>
            <w:ins w:id="10668" w:author="chaniaayulestari@outlook.com" w:date="2021-11-12T06:57:00Z">
              <w:r>
                <w:t xml:space="preserve"> laporan absen</w:t>
              </w:r>
            </w:ins>
            <w:ins w:id="10669" w:author="chaniaayulestari@outlook.com" w:date="2021-11-12T06:58:00Z">
              <w:r>
                <w:t xml:space="preserve"> dan </w:t>
              </w:r>
              <w:del w:id="10670" w:author="chaniaayulestari@outlook.com" w:date="2021-11-13T22:29:00Z">
                <w:r w:rsidDel="00C21FAB">
                  <w:delText>filter</w:delText>
                </w:r>
              </w:del>
            </w:ins>
            <w:ins w:id="10671" w:author="chaniaayulestari@outlook.com" w:date="2021-11-13T22:29:00Z">
              <w:r w:rsidR="00C21FAB">
                <w:t>tambah</w:t>
              </w:r>
            </w:ins>
            <w:ins w:id="10672" w:author="chaniaayulestari@outlook.com" w:date="2021-11-12T06:58:00Z">
              <w:r>
                <w:t xml:space="preserve"> laporan absen</w:t>
              </w:r>
            </w:ins>
          </w:p>
        </w:tc>
      </w:tr>
      <w:tr w:rsidR="00264B25" w14:paraId="46651192" w14:textId="77777777" w:rsidTr="00264B25">
        <w:trPr>
          <w:ins w:id="10673" w:author="chaniaayulestari@outlook.com" w:date="2021-11-12T06:43:00Z"/>
          <w:trPrChange w:id="10674" w:author="chaniaayulestari@outlook.com" w:date="2021-11-12T06:43:00Z">
            <w:trPr>
              <w:gridBefore w:val="1"/>
            </w:trPr>
          </w:trPrChange>
        </w:trPr>
        <w:tc>
          <w:tcPr>
            <w:tcW w:w="704" w:type="dxa"/>
            <w:tcPrChange w:id="10675" w:author="chaniaayulestari@outlook.com" w:date="2021-11-12T06:43:00Z">
              <w:tcPr>
                <w:tcW w:w="2642" w:type="dxa"/>
                <w:gridSpan w:val="2"/>
              </w:tcPr>
            </w:tcPrChange>
          </w:tcPr>
          <w:p w14:paraId="3375A77F" w14:textId="7E04C576" w:rsidR="00264B25" w:rsidRDefault="000C2558" w:rsidP="00264B25">
            <w:pPr>
              <w:rPr>
                <w:ins w:id="10676" w:author="chaniaayulestari@outlook.com" w:date="2021-11-12T06:43:00Z"/>
              </w:rPr>
            </w:pPr>
            <w:ins w:id="10677" w:author="chaniaayulestari@outlook.com" w:date="2021-11-12T06:44:00Z">
              <w:r>
                <w:t>6</w:t>
              </w:r>
            </w:ins>
          </w:p>
        </w:tc>
        <w:tc>
          <w:tcPr>
            <w:tcW w:w="2977" w:type="dxa"/>
            <w:tcPrChange w:id="10678" w:author="chaniaayulestari@outlook.com" w:date="2021-11-12T06:43:00Z">
              <w:tcPr>
                <w:tcW w:w="2642" w:type="dxa"/>
                <w:gridSpan w:val="2"/>
              </w:tcPr>
            </w:tcPrChange>
          </w:tcPr>
          <w:p w14:paraId="43A77406" w14:textId="26FEEB1D" w:rsidR="00264B25" w:rsidRDefault="000C2558" w:rsidP="00264B25">
            <w:pPr>
              <w:rPr>
                <w:ins w:id="10679" w:author="chaniaayulestari@outlook.com" w:date="2021-11-12T06:43:00Z"/>
              </w:rPr>
            </w:pPr>
            <w:ins w:id="10680" w:author="chaniaayulestari@outlook.com" w:date="2021-11-12T06:48:00Z">
              <w:r>
                <w:t xml:space="preserve">Kelola </w:t>
              </w:r>
            </w:ins>
            <w:ins w:id="10681" w:author="chaniaayulestari@outlook.com" w:date="2021-11-12T06:49:00Z">
              <w:r>
                <w:t>A</w:t>
              </w:r>
            </w:ins>
            <w:ins w:id="10682" w:author="chaniaayulestari@outlook.com" w:date="2021-11-12T06:48:00Z">
              <w:r>
                <w:t>dmin</w:t>
              </w:r>
            </w:ins>
          </w:p>
        </w:tc>
        <w:tc>
          <w:tcPr>
            <w:tcW w:w="4246" w:type="dxa"/>
            <w:tcPrChange w:id="10683" w:author="chaniaayulestari@outlook.com" w:date="2021-11-12T06:43:00Z">
              <w:tcPr>
                <w:tcW w:w="2643" w:type="dxa"/>
                <w:gridSpan w:val="2"/>
              </w:tcPr>
            </w:tcPrChange>
          </w:tcPr>
          <w:p w14:paraId="0A1AEF90" w14:textId="61184B5C" w:rsidR="00264B25" w:rsidRDefault="007817E4" w:rsidP="00264B25">
            <w:pPr>
              <w:rPr>
                <w:ins w:id="10684" w:author="chaniaayulestari@outlook.com" w:date="2021-11-12T06:43:00Z"/>
              </w:rPr>
            </w:pPr>
            <w:ins w:id="10685" w:author="chaniaayulestari@outlook.com" w:date="2021-11-12T06:58:00Z">
              <w:r>
                <w:t>Melakukan pengujian terhadap kelola data admin di antaranya hapus data admin, edit data admin, tambah data admin dan lihat data admin.</w:t>
              </w:r>
            </w:ins>
          </w:p>
        </w:tc>
      </w:tr>
      <w:tr w:rsidR="00264B25" w14:paraId="459EF93A" w14:textId="77777777" w:rsidTr="00264B25">
        <w:trPr>
          <w:ins w:id="10686" w:author="chaniaayulestari@outlook.com" w:date="2021-11-12T06:43:00Z"/>
          <w:trPrChange w:id="10687" w:author="chaniaayulestari@outlook.com" w:date="2021-11-12T06:43:00Z">
            <w:trPr>
              <w:gridBefore w:val="1"/>
            </w:trPr>
          </w:trPrChange>
        </w:trPr>
        <w:tc>
          <w:tcPr>
            <w:tcW w:w="704" w:type="dxa"/>
            <w:tcPrChange w:id="10688" w:author="chaniaayulestari@outlook.com" w:date="2021-11-12T06:43:00Z">
              <w:tcPr>
                <w:tcW w:w="2642" w:type="dxa"/>
                <w:gridSpan w:val="2"/>
              </w:tcPr>
            </w:tcPrChange>
          </w:tcPr>
          <w:p w14:paraId="2E5FF8F7" w14:textId="18183DF0" w:rsidR="00264B25" w:rsidRDefault="000C2558" w:rsidP="00264B25">
            <w:pPr>
              <w:rPr>
                <w:ins w:id="10689" w:author="chaniaayulestari@outlook.com" w:date="2021-11-12T06:43:00Z"/>
              </w:rPr>
            </w:pPr>
            <w:ins w:id="10690" w:author="chaniaayulestari@outlook.com" w:date="2021-11-12T06:44:00Z">
              <w:r>
                <w:t>7</w:t>
              </w:r>
            </w:ins>
          </w:p>
        </w:tc>
        <w:tc>
          <w:tcPr>
            <w:tcW w:w="2977" w:type="dxa"/>
            <w:tcPrChange w:id="10691" w:author="chaniaayulestari@outlook.com" w:date="2021-11-12T06:43:00Z">
              <w:tcPr>
                <w:tcW w:w="2642" w:type="dxa"/>
                <w:gridSpan w:val="2"/>
              </w:tcPr>
            </w:tcPrChange>
          </w:tcPr>
          <w:p w14:paraId="32DED6ED" w14:textId="5D1FBD02" w:rsidR="00264B25" w:rsidRDefault="000C2558" w:rsidP="00264B25">
            <w:pPr>
              <w:rPr>
                <w:ins w:id="10692" w:author="chaniaayulestari@outlook.com" w:date="2021-11-12T06:43:00Z"/>
              </w:rPr>
            </w:pPr>
            <w:ins w:id="10693" w:author="chaniaayulestari@outlook.com" w:date="2021-11-12T06:49:00Z">
              <w:r>
                <w:t>Kelola Laporan Bermasalah</w:t>
              </w:r>
            </w:ins>
          </w:p>
        </w:tc>
        <w:tc>
          <w:tcPr>
            <w:tcW w:w="4246" w:type="dxa"/>
            <w:tcPrChange w:id="10694" w:author="chaniaayulestari@outlook.com" w:date="2021-11-12T06:43:00Z">
              <w:tcPr>
                <w:tcW w:w="2643" w:type="dxa"/>
                <w:gridSpan w:val="2"/>
              </w:tcPr>
            </w:tcPrChange>
          </w:tcPr>
          <w:p w14:paraId="29E8089B" w14:textId="063B3154" w:rsidR="00264B25" w:rsidRDefault="00F430F8" w:rsidP="00264B25">
            <w:pPr>
              <w:rPr>
                <w:ins w:id="10695" w:author="chaniaayulestari@outlook.com" w:date="2021-11-12T06:43:00Z"/>
              </w:rPr>
            </w:pPr>
            <w:ins w:id="10696" w:author="chaniaayulestari@outlook.com" w:date="2021-11-12T07:00:00Z">
              <w:r>
                <w:t>Melakukan pengujian terhadap kelola laporan</w:t>
              </w:r>
            </w:ins>
            <w:ins w:id="10697" w:author="chaniaayulestari@outlook.com" w:date="2021-11-12T07:01:00Z">
              <w:r>
                <w:t xml:space="preserve"> bermasah dengan cara </w:t>
              </w:r>
            </w:ins>
            <w:ins w:id="10698" w:author="chaniaayulestari@outlook.com" w:date="2021-11-12T07:23:00Z">
              <w:r w:rsidR="00CA3FEE">
                <w:t>mengedit</w:t>
              </w:r>
            </w:ins>
            <w:ins w:id="10699" w:author="chaniaayulestari@outlook.com" w:date="2021-11-12T07:24:00Z">
              <w:r w:rsidR="00CA3FEE">
                <w:t xml:space="preserve"> dan melihat</w:t>
              </w:r>
            </w:ins>
            <w:ins w:id="10700" w:author="chaniaayulestari@outlook.com" w:date="2021-11-12T07:23:00Z">
              <w:r w:rsidR="00CA3FEE">
                <w:t xml:space="preserve"> </w:t>
              </w:r>
            </w:ins>
            <w:ins w:id="10701" w:author="chaniaayulestari@outlook.com" w:date="2021-11-12T07:01:00Z">
              <w:r>
                <w:t>laporan ini apakah sesuai atau tidak</w:t>
              </w:r>
            </w:ins>
          </w:p>
        </w:tc>
      </w:tr>
      <w:tr w:rsidR="001753DF" w14:paraId="78873D6C" w14:textId="77777777" w:rsidTr="00264B25">
        <w:trPr>
          <w:ins w:id="10702" w:author="chaniaayulestari@outlook.com" w:date="2021-11-12T16:40:00Z"/>
        </w:trPr>
        <w:tc>
          <w:tcPr>
            <w:tcW w:w="704" w:type="dxa"/>
          </w:tcPr>
          <w:p w14:paraId="622B61BA" w14:textId="1B7E4777" w:rsidR="001753DF" w:rsidRDefault="001753DF" w:rsidP="00264B25">
            <w:pPr>
              <w:rPr>
                <w:ins w:id="10703" w:author="chaniaayulestari@outlook.com" w:date="2021-11-12T16:40:00Z"/>
              </w:rPr>
            </w:pPr>
            <w:ins w:id="10704" w:author="chaniaayulestari@outlook.com" w:date="2021-11-12T16:40:00Z">
              <w:r>
                <w:t>8</w:t>
              </w:r>
            </w:ins>
          </w:p>
        </w:tc>
        <w:tc>
          <w:tcPr>
            <w:tcW w:w="2977" w:type="dxa"/>
          </w:tcPr>
          <w:p w14:paraId="3551126F" w14:textId="39DF2D28" w:rsidR="001753DF" w:rsidRDefault="001753DF" w:rsidP="00264B25">
            <w:pPr>
              <w:rPr>
                <w:ins w:id="10705" w:author="chaniaayulestari@outlook.com" w:date="2021-11-12T16:40:00Z"/>
              </w:rPr>
            </w:pPr>
            <w:ins w:id="10706" w:author="chaniaayulestari@outlook.com" w:date="2021-11-12T16:40:00Z">
              <w:r>
                <w:t>Kelola Se</w:t>
              </w:r>
            </w:ins>
            <w:ins w:id="10707" w:author="chaniaayulestari@outlook.com" w:date="2021-11-12T16:41:00Z">
              <w:r>
                <w:t>mester</w:t>
              </w:r>
            </w:ins>
          </w:p>
        </w:tc>
        <w:tc>
          <w:tcPr>
            <w:tcW w:w="4246" w:type="dxa"/>
          </w:tcPr>
          <w:p w14:paraId="023CFB74" w14:textId="225515B4" w:rsidR="001753DF" w:rsidRDefault="001753DF" w:rsidP="00264B25">
            <w:pPr>
              <w:rPr>
                <w:ins w:id="10708" w:author="chaniaayulestari@outlook.com" w:date="2021-11-12T16:40:00Z"/>
              </w:rPr>
            </w:pPr>
            <w:ins w:id="10709" w:author="chaniaayulestari@outlook.com" w:date="2021-11-12T16:41:00Z">
              <w:r>
                <w:t xml:space="preserve">Melakukan pengujian terhadap kelola data semester di antaranya hapus data semester, edit data semester, tambah data semester dan </w:t>
              </w:r>
              <w:r>
                <w:lastRenderedPageBreak/>
                <w:t>lihat data semester.</w:t>
              </w:r>
            </w:ins>
          </w:p>
        </w:tc>
      </w:tr>
      <w:tr w:rsidR="0086345F" w14:paraId="0A911D48" w14:textId="77777777" w:rsidTr="00264B25">
        <w:trPr>
          <w:ins w:id="10710" w:author="chaniaayulestari@outlook.com" w:date="2021-11-12T06:49:00Z"/>
        </w:trPr>
        <w:tc>
          <w:tcPr>
            <w:tcW w:w="704" w:type="dxa"/>
          </w:tcPr>
          <w:p w14:paraId="1F17288A" w14:textId="432C7481" w:rsidR="0086345F" w:rsidRDefault="001753DF" w:rsidP="00264B25">
            <w:pPr>
              <w:rPr>
                <w:ins w:id="10711" w:author="chaniaayulestari@outlook.com" w:date="2021-11-12T06:49:00Z"/>
              </w:rPr>
            </w:pPr>
            <w:ins w:id="10712" w:author="chaniaayulestari@outlook.com" w:date="2021-11-12T16:40:00Z">
              <w:r>
                <w:lastRenderedPageBreak/>
                <w:t>9</w:t>
              </w:r>
            </w:ins>
          </w:p>
        </w:tc>
        <w:tc>
          <w:tcPr>
            <w:tcW w:w="2977" w:type="dxa"/>
          </w:tcPr>
          <w:p w14:paraId="567B0721" w14:textId="1C8E6C10" w:rsidR="0086345F" w:rsidRDefault="0086345F" w:rsidP="00264B25">
            <w:pPr>
              <w:rPr>
                <w:ins w:id="10713" w:author="chaniaayulestari@outlook.com" w:date="2021-11-12T06:49:00Z"/>
              </w:rPr>
            </w:pPr>
            <w:ins w:id="10714" w:author="chaniaayulestari@outlook.com" w:date="2021-11-12T06:50:00Z">
              <w:r>
                <w:t>Kelola Kelas</w:t>
              </w:r>
            </w:ins>
          </w:p>
        </w:tc>
        <w:tc>
          <w:tcPr>
            <w:tcW w:w="4246" w:type="dxa"/>
          </w:tcPr>
          <w:p w14:paraId="48CD6464" w14:textId="59A397FB" w:rsidR="0086345F" w:rsidRDefault="00F430F8" w:rsidP="00264B25">
            <w:pPr>
              <w:rPr>
                <w:ins w:id="10715" w:author="chaniaayulestari@outlook.com" w:date="2021-11-12T06:49:00Z"/>
              </w:rPr>
            </w:pPr>
            <w:ins w:id="10716" w:author="chaniaayulestari@outlook.com" w:date="2021-11-12T07:01:00Z">
              <w:r>
                <w:t>Melakukan pengujian terhadap kelola data kelas di antaranya hapus data kelas, edit data kelas, tambah data kelas dan lihat data kel</w:t>
              </w:r>
            </w:ins>
            <w:ins w:id="10717" w:author="chaniaayulestari@outlook.com" w:date="2021-11-12T07:02:00Z">
              <w:r>
                <w:t>as</w:t>
              </w:r>
            </w:ins>
            <w:ins w:id="10718" w:author="chaniaayulestari@outlook.com" w:date="2021-11-12T07:01:00Z">
              <w:r>
                <w:t>.</w:t>
              </w:r>
            </w:ins>
          </w:p>
        </w:tc>
      </w:tr>
      <w:tr w:rsidR="00E570CA" w14:paraId="54A69F86" w14:textId="77777777" w:rsidTr="00264B25">
        <w:trPr>
          <w:ins w:id="10719" w:author="Rafi Aziizi" w:date="2021-11-14T11:40:00Z"/>
        </w:trPr>
        <w:tc>
          <w:tcPr>
            <w:tcW w:w="704" w:type="dxa"/>
          </w:tcPr>
          <w:p w14:paraId="1CFEED06" w14:textId="500308C0" w:rsidR="00E570CA" w:rsidRDefault="00E570CA" w:rsidP="00264B25">
            <w:pPr>
              <w:rPr>
                <w:ins w:id="10720" w:author="Rafi Aziizi" w:date="2021-11-14T11:40:00Z"/>
              </w:rPr>
            </w:pPr>
            <w:ins w:id="10721" w:author="Rafi Aziizi" w:date="2021-11-14T11:40:00Z">
              <w:r>
                <w:t>10</w:t>
              </w:r>
            </w:ins>
          </w:p>
        </w:tc>
        <w:tc>
          <w:tcPr>
            <w:tcW w:w="2977" w:type="dxa"/>
          </w:tcPr>
          <w:p w14:paraId="7AD7AE15" w14:textId="68DF9D9B" w:rsidR="00E570CA" w:rsidRDefault="00E570CA" w:rsidP="00264B25">
            <w:pPr>
              <w:rPr>
                <w:ins w:id="10722" w:author="Rafi Aziizi" w:date="2021-11-14T11:40:00Z"/>
              </w:rPr>
            </w:pPr>
            <w:ins w:id="10723" w:author="Rafi Aziizi" w:date="2021-11-14T11:40:00Z">
              <w:r>
                <w:t>Notifikasi</w:t>
              </w:r>
            </w:ins>
          </w:p>
        </w:tc>
        <w:tc>
          <w:tcPr>
            <w:tcW w:w="4246" w:type="dxa"/>
          </w:tcPr>
          <w:p w14:paraId="3F3E5098" w14:textId="30CDE462" w:rsidR="00E570CA" w:rsidRDefault="00E570CA" w:rsidP="00264B25">
            <w:pPr>
              <w:rPr>
                <w:ins w:id="10724" w:author="Rafi Aziizi" w:date="2021-11-14T11:40:00Z"/>
              </w:rPr>
            </w:pPr>
            <w:ins w:id="10725" w:author="Rafi Aziizi" w:date="2021-11-14T11:40:00Z">
              <w:r>
                <w:t>Melakukan pengujian terhadap notifikasi status siswa bermasalah berdasarkan data laporan absen</w:t>
              </w:r>
            </w:ins>
          </w:p>
        </w:tc>
      </w:tr>
    </w:tbl>
    <w:p w14:paraId="73C1DCE1" w14:textId="77777777" w:rsidR="00264B25" w:rsidRPr="00334B84" w:rsidRDefault="00264B25">
      <w:pPr>
        <w:pPrChange w:id="10726"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0727" w:author="chaniaayulestari@outlook.com" w:date="2021-11-12T07:03:00Z"/>
          <w:lang w:val="en-US"/>
        </w:rPr>
      </w:pPr>
      <w:bookmarkStart w:id="10728" w:name="_Toc80034264"/>
      <w:bookmarkStart w:id="10729" w:name="_Toc83115764"/>
      <w:del w:id="10730" w:author="chaniaayulestari@outlook.com" w:date="2021-11-14T02:46:00Z">
        <w:r w:rsidDel="003254C0">
          <w:rPr>
            <w:lang w:val="en-US"/>
          </w:rPr>
          <w:delText>Kategori Hasil Pengujian</w:delText>
        </w:r>
      </w:del>
      <w:bookmarkEnd w:id="10728"/>
      <w:bookmarkEnd w:id="10729"/>
      <w:ins w:id="10731" w:author="chaniaayulestari@outlook.com" w:date="2021-11-14T02:46:00Z">
        <w:r w:rsidR="003254C0">
          <w:rPr>
            <w:lang w:val="en-US"/>
          </w:rPr>
          <w:t xml:space="preserve">Skenario Pengujian </w:t>
        </w:r>
      </w:ins>
    </w:p>
    <w:p w14:paraId="34566BCE" w14:textId="6B67955E" w:rsidR="00E401F9" w:rsidRDefault="00E401F9" w:rsidP="00E401F9">
      <w:pPr>
        <w:ind w:firstLine="426"/>
        <w:rPr>
          <w:ins w:id="10732" w:author="chaniaayulestari@outlook.com" w:date="2021-11-12T07:03:00Z"/>
        </w:rPr>
      </w:pPr>
      <w:ins w:id="10733"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pPr>
        <w:pStyle w:val="Caption"/>
        <w:keepNext/>
        <w:jc w:val="center"/>
        <w:rPr>
          <w:ins w:id="10734" w:author="chaniaayulestari@outlook.com" w:date="2021-11-14T02:25:00Z"/>
        </w:rPr>
        <w:pPrChange w:id="10735" w:author="chaniaayulestari@outlook.com" w:date="2021-11-14T02:25:00Z">
          <w:pPr>
            <w:pStyle w:val="Caption"/>
            <w:keepNext/>
          </w:pPr>
        </w:pPrChange>
      </w:pPr>
      <w:bookmarkStart w:id="10736" w:name="_Toc87762771"/>
      <w:ins w:id="10737" w:author="chaniaayulestari@outlook.com" w:date="2021-11-14T02:25:00Z">
        <w:r>
          <w:t xml:space="preserve">Tabel 4. </w:t>
        </w:r>
        <w:r>
          <w:fldChar w:fldCharType="begin"/>
        </w:r>
        <w:r>
          <w:instrText xml:space="preserve"> SEQ Tabel_4. \* ARABIC </w:instrText>
        </w:r>
      </w:ins>
      <w:r>
        <w:fldChar w:fldCharType="separate"/>
      </w:r>
      <w:ins w:id="10738" w:author="chaniaayulestari@outlook.com" w:date="2021-11-14T06:43:00Z">
        <w:r w:rsidR="00E243FB">
          <w:rPr>
            <w:noProof/>
          </w:rPr>
          <w:t>2</w:t>
        </w:r>
      </w:ins>
      <w:ins w:id="10739" w:author="chaniaayulestari@outlook.com" w:date="2021-11-14T02:25:00Z">
        <w:r>
          <w:fldChar w:fldCharType="end"/>
        </w:r>
      </w:ins>
      <w:ins w:id="10740" w:author="chaniaayulestari@outlook.com" w:date="2021-11-14T02:45:00Z">
        <w:r w:rsidR="003254C0">
          <w:t xml:space="preserve"> </w:t>
        </w:r>
      </w:ins>
      <w:ins w:id="10741" w:author="chaniaayulestari@outlook.com" w:date="2021-11-14T02:46:00Z">
        <w:r w:rsidR="003254C0">
          <w:t>Skenario Pengujian</w:t>
        </w:r>
      </w:ins>
      <w:bookmarkEnd w:id="10736"/>
    </w:p>
    <w:tbl>
      <w:tblPr>
        <w:tblStyle w:val="TableGrid"/>
        <w:tblW w:w="0" w:type="auto"/>
        <w:tblLook w:val="04A0" w:firstRow="1" w:lastRow="0" w:firstColumn="1" w:lastColumn="0" w:noHBand="0" w:noVBand="1"/>
        <w:tblPrChange w:id="10742"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0743">
          <w:tblGrid>
            <w:gridCol w:w="113"/>
            <w:gridCol w:w="1868"/>
            <w:gridCol w:w="113"/>
            <w:gridCol w:w="1869"/>
            <w:gridCol w:w="113"/>
            <w:gridCol w:w="1869"/>
            <w:gridCol w:w="113"/>
            <w:gridCol w:w="1869"/>
            <w:gridCol w:w="113"/>
          </w:tblGrid>
        </w:tblGridChange>
      </w:tblGrid>
      <w:tr w:rsidR="00E401F9" w14:paraId="2A72C966" w14:textId="77777777" w:rsidTr="005A4C8B">
        <w:trPr>
          <w:ins w:id="10744" w:author="chaniaayulestari@outlook.com" w:date="2021-11-12T07:03:00Z"/>
          <w:trPrChange w:id="10745" w:author="chaniaayulestari@outlook.com" w:date="2021-11-14T03:28:00Z">
            <w:trPr>
              <w:gridAfter w:val="0"/>
            </w:trPr>
          </w:trPrChange>
        </w:trPr>
        <w:tc>
          <w:tcPr>
            <w:tcW w:w="1981" w:type="dxa"/>
            <w:tcPrChange w:id="10746" w:author="chaniaayulestari@outlook.com" w:date="2021-11-14T03:28:00Z">
              <w:tcPr>
                <w:tcW w:w="1981" w:type="dxa"/>
                <w:gridSpan w:val="2"/>
              </w:tcPr>
            </w:tcPrChange>
          </w:tcPr>
          <w:p w14:paraId="479DCEC8" w14:textId="0280FC12" w:rsidR="00E401F9" w:rsidRDefault="00E401F9">
            <w:pPr>
              <w:jc w:val="center"/>
              <w:rPr>
                <w:ins w:id="10747" w:author="chaniaayulestari@outlook.com" w:date="2021-11-12T07:03:00Z"/>
              </w:rPr>
              <w:pPrChange w:id="10748" w:author="chaniaayulestari@outlook.com" w:date="2021-11-12T07:04:00Z">
                <w:pPr/>
              </w:pPrChange>
            </w:pPr>
            <w:ins w:id="10749" w:author="chaniaayulestari@outlook.com" w:date="2021-11-12T07:03:00Z">
              <w:r>
                <w:t>Nama Fungsi</w:t>
              </w:r>
            </w:ins>
          </w:p>
        </w:tc>
        <w:tc>
          <w:tcPr>
            <w:tcW w:w="1982" w:type="dxa"/>
            <w:vAlign w:val="center"/>
            <w:tcPrChange w:id="10750" w:author="chaniaayulestari@outlook.com" w:date="2021-11-14T03:28:00Z">
              <w:tcPr>
                <w:tcW w:w="1982" w:type="dxa"/>
                <w:gridSpan w:val="2"/>
              </w:tcPr>
            </w:tcPrChange>
          </w:tcPr>
          <w:p w14:paraId="0C12A0DB" w14:textId="6DFAAD76" w:rsidR="00E401F9" w:rsidRDefault="00E401F9">
            <w:pPr>
              <w:jc w:val="center"/>
              <w:rPr>
                <w:ins w:id="10751" w:author="chaniaayulestari@outlook.com" w:date="2021-11-12T07:03:00Z"/>
              </w:rPr>
              <w:pPrChange w:id="10752" w:author="chaniaayulestari@outlook.com" w:date="2021-11-14T03:28:00Z">
                <w:pPr/>
              </w:pPrChange>
            </w:pPr>
            <w:ins w:id="10753" w:author="chaniaayulestari@outlook.com" w:date="2021-11-12T07:03:00Z">
              <w:r>
                <w:t>Nama Fitur</w:t>
              </w:r>
            </w:ins>
          </w:p>
        </w:tc>
        <w:tc>
          <w:tcPr>
            <w:tcW w:w="1982" w:type="dxa"/>
            <w:vAlign w:val="center"/>
            <w:tcPrChange w:id="10754" w:author="chaniaayulestari@outlook.com" w:date="2021-11-14T03:28:00Z">
              <w:tcPr>
                <w:tcW w:w="1982" w:type="dxa"/>
                <w:gridSpan w:val="2"/>
              </w:tcPr>
            </w:tcPrChange>
          </w:tcPr>
          <w:p w14:paraId="41B1AF00" w14:textId="0D11BD59" w:rsidR="00E401F9" w:rsidRDefault="00E401F9">
            <w:pPr>
              <w:jc w:val="center"/>
              <w:rPr>
                <w:ins w:id="10755" w:author="chaniaayulestari@outlook.com" w:date="2021-11-12T07:03:00Z"/>
              </w:rPr>
              <w:pPrChange w:id="10756" w:author="chaniaayulestari@outlook.com" w:date="2021-11-14T03:28:00Z">
                <w:pPr/>
              </w:pPrChange>
            </w:pPr>
            <w:ins w:id="10757" w:author="chaniaayulestari@outlook.com" w:date="2021-11-12T07:03:00Z">
              <w:r>
                <w:t>Kode Uji</w:t>
              </w:r>
            </w:ins>
          </w:p>
        </w:tc>
        <w:tc>
          <w:tcPr>
            <w:tcW w:w="1982" w:type="dxa"/>
            <w:tcPrChange w:id="10758" w:author="chaniaayulestari@outlook.com" w:date="2021-11-14T03:28:00Z">
              <w:tcPr>
                <w:tcW w:w="1982" w:type="dxa"/>
                <w:gridSpan w:val="2"/>
              </w:tcPr>
            </w:tcPrChange>
          </w:tcPr>
          <w:p w14:paraId="58936ABD" w14:textId="3E678CE8" w:rsidR="00E401F9" w:rsidRDefault="00E401F9">
            <w:pPr>
              <w:jc w:val="center"/>
              <w:rPr>
                <w:ins w:id="10759" w:author="chaniaayulestari@outlook.com" w:date="2021-11-12T07:03:00Z"/>
              </w:rPr>
              <w:pPrChange w:id="10760" w:author="chaniaayulestari@outlook.com" w:date="2021-11-12T07:04:00Z">
                <w:pPr/>
              </w:pPrChange>
            </w:pPr>
            <w:ins w:id="10761" w:author="chaniaayulestari@outlook.com" w:date="2021-11-12T07:03:00Z">
              <w:r>
                <w:t>Kasus U</w:t>
              </w:r>
            </w:ins>
            <w:ins w:id="10762" w:author="chaniaayulestari@outlook.com" w:date="2021-11-12T07:04:00Z">
              <w:r>
                <w:t>ji</w:t>
              </w:r>
            </w:ins>
          </w:p>
        </w:tc>
      </w:tr>
      <w:tr w:rsidR="00702C53" w14:paraId="0ECDFF94" w14:textId="77777777" w:rsidTr="004A4F76">
        <w:trPr>
          <w:ins w:id="10763" w:author="Rafi Aziizi" w:date="2021-11-14T12:19:00Z"/>
        </w:trPr>
        <w:tc>
          <w:tcPr>
            <w:tcW w:w="1981" w:type="dxa"/>
            <w:vMerge w:val="restart"/>
            <w:vAlign w:val="center"/>
          </w:tcPr>
          <w:p w14:paraId="7D99ADAA" w14:textId="7DC3A1FD" w:rsidR="00702C53" w:rsidRDefault="00702C53">
            <w:pPr>
              <w:jc w:val="center"/>
              <w:rPr>
                <w:ins w:id="10764" w:author="Rafi Aziizi" w:date="2021-11-14T12:19:00Z"/>
              </w:rPr>
            </w:pPr>
            <w:ins w:id="10765" w:author="Rafi Aziizi" w:date="2021-11-14T12:19:00Z">
              <w:r>
                <w:t>Login</w:t>
              </w:r>
            </w:ins>
          </w:p>
        </w:tc>
        <w:tc>
          <w:tcPr>
            <w:tcW w:w="1982" w:type="dxa"/>
            <w:vAlign w:val="center"/>
          </w:tcPr>
          <w:p w14:paraId="0BA83F7B" w14:textId="448AFB95" w:rsidR="00702C53" w:rsidRDefault="00702C53">
            <w:pPr>
              <w:jc w:val="center"/>
              <w:rPr>
                <w:ins w:id="10766" w:author="Rafi Aziizi" w:date="2021-11-14T12:19:00Z"/>
              </w:rPr>
            </w:pPr>
            <w:ins w:id="10767" w:author="Rafi Aziizi" w:date="2021-11-14T12:19:00Z">
              <w:r>
                <w:t>Login</w:t>
              </w:r>
            </w:ins>
          </w:p>
        </w:tc>
        <w:tc>
          <w:tcPr>
            <w:tcW w:w="1982" w:type="dxa"/>
            <w:vAlign w:val="center"/>
          </w:tcPr>
          <w:p w14:paraId="50981ABD" w14:textId="45079D11" w:rsidR="00702C53" w:rsidRPr="001067DD" w:rsidRDefault="00702C53">
            <w:pPr>
              <w:jc w:val="center"/>
              <w:rPr>
                <w:ins w:id="10768" w:author="Rafi Aziizi" w:date="2021-11-14T12:19:00Z"/>
              </w:rPr>
            </w:pPr>
            <w:ins w:id="10769" w:author="Rafi Aziizi" w:date="2021-11-14T12:19:00Z">
              <w:r w:rsidRPr="001067DD">
                <w:t>SP-RC01</w:t>
              </w:r>
            </w:ins>
          </w:p>
        </w:tc>
        <w:tc>
          <w:tcPr>
            <w:tcW w:w="1982" w:type="dxa"/>
          </w:tcPr>
          <w:p w14:paraId="7646A251" w14:textId="5999D935" w:rsidR="00702C53" w:rsidRDefault="00702C53">
            <w:pPr>
              <w:jc w:val="left"/>
              <w:rPr>
                <w:ins w:id="10770" w:author="Rafi Aziizi" w:date="2021-11-14T12:19:00Z"/>
              </w:rPr>
              <w:pPrChange w:id="10771" w:author="Rafi Aziizi" w:date="2021-11-14T12:19:00Z">
                <w:pPr>
                  <w:jc w:val="center"/>
                </w:pPr>
              </w:pPrChange>
            </w:pPr>
            <w:ins w:id="10772" w:author="Rafi Aziizi" w:date="2021-11-14T12:19:00Z">
              <w:r>
                <w:t>Fitur ini merupakan bagaimana cara masuk kedalam sistem dengan user yang berbeda</w:t>
              </w:r>
            </w:ins>
          </w:p>
        </w:tc>
      </w:tr>
      <w:tr w:rsidR="00702C53" w14:paraId="3C28154C" w14:textId="77777777" w:rsidTr="008B7DB5">
        <w:trPr>
          <w:ins w:id="10773" w:author="Rafi Aziizi" w:date="2021-11-14T12:22:00Z"/>
        </w:trPr>
        <w:tc>
          <w:tcPr>
            <w:tcW w:w="1981" w:type="dxa"/>
            <w:vMerge/>
            <w:vAlign w:val="center"/>
          </w:tcPr>
          <w:p w14:paraId="01DF13CB" w14:textId="77777777" w:rsidR="00702C53" w:rsidRDefault="00702C53" w:rsidP="008B7DB5">
            <w:pPr>
              <w:jc w:val="center"/>
              <w:rPr>
                <w:ins w:id="10774" w:author="Rafi Aziizi" w:date="2021-11-14T12:22:00Z"/>
              </w:rPr>
            </w:pPr>
          </w:p>
        </w:tc>
        <w:tc>
          <w:tcPr>
            <w:tcW w:w="1982" w:type="dxa"/>
            <w:vAlign w:val="center"/>
          </w:tcPr>
          <w:p w14:paraId="6606F848" w14:textId="3AE6E7AD" w:rsidR="00702C53" w:rsidRDefault="00702C53">
            <w:pPr>
              <w:jc w:val="center"/>
              <w:rPr>
                <w:ins w:id="10775" w:author="Rafi Aziizi" w:date="2021-11-14T12:22:00Z"/>
              </w:rPr>
            </w:pPr>
            <w:ins w:id="10776" w:author="Rafi Aziizi" w:date="2021-11-14T12:22:00Z">
              <w:r>
                <w:t>Lupa Password</w:t>
              </w:r>
            </w:ins>
          </w:p>
        </w:tc>
        <w:tc>
          <w:tcPr>
            <w:tcW w:w="1982" w:type="dxa"/>
            <w:vAlign w:val="center"/>
          </w:tcPr>
          <w:p w14:paraId="346FE270" w14:textId="16F428BE" w:rsidR="00702C53" w:rsidRPr="001067DD" w:rsidRDefault="00702C53">
            <w:pPr>
              <w:jc w:val="center"/>
              <w:rPr>
                <w:ins w:id="10777" w:author="Rafi Aziizi" w:date="2021-11-14T12:22:00Z"/>
              </w:rPr>
            </w:pPr>
            <w:ins w:id="10778" w:author="Rafi Aziizi" w:date="2021-11-14T12:22:00Z">
              <w:r w:rsidRPr="001067DD">
                <w:t>SP-RC0</w:t>
              </w:r>
            </w:ins>
            <w:ins w:id="10779" w:author="Rafi Aziizi" w:date="2021-11-14T12:24:00Z">
              <w:r w:rsidRPr="001067DD">
                <w:t>1.1</w:t>
              </w:r>
            </w:ins>
          </w:p>
        </w:tc>
        <w:tc>
          <w:tcPr>
            <w:tcW w:w="1982" w:type="dxa"/>
          </w:tcPr>
          <w:p w14:paraId="434EABF8" w14:textId="6DFA2265" w:rsidR="00702C53" w:rsidRDefault="00702C53" w:rsidP="008B7DB5">
            <w:pPr>
              <w:jc w:val="left"/>
              <w:rPr>
                <w:ins w:id="10780" w:author="Rafi Aziizi" w:date="2021-11-14T12:22:00Z"/>
              </w:rPr>
            </w:pPr>
            <w:ins w:id="10781" w:author="Rafi Aziizi" w:date="2021-11-14T12:24:00Z">
              <w:r>
                <w:t>Fitur ini merupakan bagaimana cara menangani kehilangan password dengan mengganti baru</w:t>
              </w:r>
            </w:ins>
          </w:p>
        </w:tc>
      </w:tr>
      <w:tr w:rsidR="005C27F1" w14:paraId="0AD2380D" w14:textId="77777777" w:rsidTr="00546D1E">
        <w:trPr>
          <w:ins w:id="10782" w:author="chaniaayulestari@outlook.com" w:date="2021-11-14T02:26:00Z"/>
          <w:trPrChange w:id="10783" w:author="chaniaayulestari@outlook.com" w:date="2021-11-14T06:18:00Z">
            <w:trPr>
              <w:gridAfter w:val="0"/>
            </w:trPr>
          </w:trPrChange>
        </w:trPr>
        <w:tc>
          <w:tcPr>
            <w:tcW w:w="1981" w:type="dxa"/>
            <w:vAlign w:val="center"/>
            <w:tcPrChange w:id="10784" w:author="chaniaayulestari@outlook.com" w:date="2021-11-14T06:18:00Z">
              <w:tcPr>
                <w:tcW w:w="1981" w:type="dxa"/>
                <w:gridSpan w:val="2"/>
              </w:tcPr>
            </w:tcPrChange>
          </w:tcPr>
          <w:p w14:paraId="698EBAA7" w14:textId="4A8547FC" w:rsidR="005C27F1" w:rsidRDefault="005C27F1">
            <w:pPr>
              <w:jc w:val="center"/>
              <w:rPr>
                <w:ins w:id="10785" w:author="chaniaayulestari@outlook.com" w:date="2021-11-14T02:26:00Z"/>
              </w:rPr>
            </w:pPr>
            <w:commentRangeStart w:id="10786"/>
            <w:ins w:id="10787" w:author="chaniaayulestari@outlook.com" w:date="2021-11-14T02:26:00Z">
              <w:r>
                <w:t>Dashboard</w:t>
              </w:r>
            </w:ins>
            <w:commentRangeEnd w:id="10786"/>
            <w:r w:rsidR="005A4C8B">
              <w:rPr>
                <w:rStyle w:val="CommentReference"/>
              </w:rPr>
              <w:commentReference w:id="10786"/>
            </w:r>
          </w:p>
        </w:tc>
        <w:tc>
          <w:tcPr>
            <w:tcW w:w="1982" w:type="dxa"/>
            <w:vAlign w:val="center"/>
            <w:tcPrChange w:id="10788" w:author="chaniaayulestari@outlook.com" w:date="2021-11-14T06:18:00Z">
              <w:tcPr>
                <w:tcW w:w="1982" w:type="dxa"/>
                <w:gridSpan w:val="2"/>
              </w:tcPr>
            </w:tcPrChange>
          </w:tcPr>
          <w:p w14:paraId="239B95F3" w14:textId="438139C2" w:rsidR="005C27F1" w:rsidRDefault="005C27F1">
            <w:pPr>
              <w:jc w:val="center"/>
              <w:rPr>
                <w:ins w:id="10789" w:author="chaniaayulestari@outlook.com" w:date="2021-11-14T02:26:00Z"/>
              </w:rPr>
            </w:pPr>
            <w:ins w:id="10790" w:author="chaniaayulestari@outlook.com" w:date="2021-11-14T02:26:00Z">
              <w:r>
                <w:t>Lihat Dashboard</w:t>
              </w:r>
            </w:ins>
          </w:p>
        </w:tc>
        <w:tc>
          <w:tcPr>
            <w:tcW w:w="1982" w:type="dxa"/>
            <w:vAlign w:val="center"/>
            <w:tcPrChange w:id="10791" w:author="chaniaayulestari@outlook.com" w:date="2021-11-14T06:18:00Z">
              <w:tcPr>
                <w:tcW w:w="1982" w:type="dxa"/>
                <w:gridSpan w:val="2"/>
              </w:tcPr>
            </w:tcPrChange>
          </w:tcPr>
          <w:p w14:paraId="22D459BB" w14:textId="76288191" w:rsidR="005C27F1" w:rsidRPr="001067DD" w:rsidRDefault="003254C0">
            <w:pPr>
              <w:jc w:val="center"/>
              <w:rPr>
                <w:ins w:id="10792" w:author="chaniaayulestari@outlook.com" w:date="2021-11-14T02:26:00Z"/>
              </w:rPr>
            </w:pPr>
            <w:ins w:id="10793" w:author="chaniaayulestari@outlook.com" w:date="2021-11-14T02:45:00Z">
              <w:r w:rsidRPr="001067DD">
                <w:t>SP</w:t>
              </w:r>
            </w:ins>
            <w:ins w:id="10794" w:author="chaniaayulestari@outlook.com" w:date="2021-11-14T02:46:00Z">
              <w:r w:rsidRPr="001067DD">
                <w:t>-RC0</w:t>
              </w:r>
            </w:ins>
            <w:ins w:id="10795" w:author="chaniaayulestari@outlook.com" w:date="2021-11-14T03:17:00Z">
              <w:r w:rsidR="004D4159" w:rsidRPr="001067DD">
                <w:t>2</w:t>
              </w:r>
            </w:ins>
            <w:ins w:id="10796" w:author="chaniaayulestari@outlook.com" w:date="2021-11-14T02:46:00Z">
              <w:del w:id="10797" w:author="chaniaayulestari@outlook.com" w:date="2021-11-14T03:17:00Z">
                <w:r w:rsidRPr="001067DD" w:rsidDel="004D4159">
                  <w:delText>1</w:delText>
                </w:r>
              </w:del>
            </w:ins>
          </w:p>
        </w:tc>
        <w:tc>
          <w:tcPr>
            <w:tcW w:w="1982" w:type="dxa"/>
            <w:tcPrChange w:id="10798" w:author="chaniaayulestari@outlook.com" w:date="2021-11-14T06:18:00Z">
              <w:tcPr>
                <w:tcW w:w="1982" w:type="dxa"/>
                <w:gridSpan w:val="2"/>
              </w:tcPr>
            </w:tcPrChange>
          </w:tcPr>
          <w:p w14:paraId="4783153A" w14:textId="6F7B0B37" w:rsidR="005C27F1" w:rsidRDefault="005C27F1">
            <w:pPr>
              <w:rPr>
                <w:ins w:id="10799" w:author="chaniaayulestari@outlook.com" w:date="2021-11-14T02:26:00Z"/>
              </w:rPr>
              <w:pPrChange w:id="10800" w:author="chaniaayulestari@outlook.com" w:date="2021-11-14T02:27:00Z">
                <w:pPr>
                  <w:jc w:val="center"/>
                </w:pPr>
              </w:pPrChange>
            </w:pPr>
            <w:ins w:id="10801" w:author="chaniaayulestari@outlook.com" w:date="2021-11-14T02:27:00Z">
              <w:r>
                <w:t>Fitur ini dapat memberikan informasi mengenai jumlah absen siswa secara realtime</w:t>
              </w:r>
            </w:ins>
          </w:p>
        </w:tc>
      </w:tr>
      <w:tr w:rsidR="00702C53" w14:paraId="1E18467F" w14:textId="77777777" w:rsidTr="00546D1E">
        <w:trPr>
          <w:ins w:id="10802" w:author="Rafi Aziizi" w:date="2021-11-14T12:20:00Z"/>
        </w:trPr>
        <w:tc>
          <w:tcPr>
            <w:tcW w:w="1981" w:type="dxa"/>
            <w:vAlign w:val="center"/>
          </w:tcPr>
          <w:p w14:paraId="6DD73B65" w14:textId="47134282" w:rsidR="00702C53" w:rsidRDefault="00702C53">
            <w:pPr>
              <w:jc w:val="center"/>
              <w:rPr>
                <w:ins w:id="10803" w:author="Rafi Aziizi" w:date="2021-11-14T12:20:00Z"/>
              </w:rPr>
            </w:pPr>
            <w:ins w:id="10804" w:author="Rafi Aziizi" w:date="2021-11-14T12:20:00Z">
              <w:r>
                <w:t>Menu Kelola Utama</w:t>
              </w:r>
            </w:ins>
          </w:p>
        </w:tc>
        <w:tc>
          <w:tcPr>
            <w:tcW w:w="1982" w:type="dxa"/>
            <w:vAlign w:val="center"/>
          </w:tcPr>
          <w:p w14:paraId="750E708C" w14:textId="34EB3DAB" w:rsidR="00702C53" w:rsidRDefault="00702C53">
            <w:pPr>
              <w:jc w:val="center"/>
              <w:rPr>
                <w:ins w:id="10805" w:author="Rafi Aziizi" w:date="2021-11-14T12:20:00Z"/>
              </w:rPr>
            </w:pPr>
            <w:ins w:id="10806" w:author="Rafi Aziizi" w:date="2021-11-14T12:21:00Z">
              <w:r>
                <w:t>Menu</w:t>
              </w:r>
            </w:ins>
            <w:ins w:id="10807" w:author="Rafi Aziizi" w:date="2021-11-14T12:20:00Z">
              <w:r>
                <w:t xml:space="preserve"> Kelola Utam</w:t>
              </w:r>
            </w:ins>
            <w:ins w:id="10808" w:author="Rafi Aziizi" w:date="2021-11-14T12:21:00Z">
              <w:r>
                <w:t>a</w:t>
              </w:r>
            </w:ins>
          </w:p>
        </w:tc>
        <w:tc>
          <w:tcPr>
            <w:tcW w:w="1982" w:type="dxa"/>
            <w:vAlign w:val="center"/>
          </w:tcPr>
          <w:p w14:paraId="4600A990" w14:textId="57D7F674" w:rsidR="00702C53" w:rsidRPr="001067DD" w:rsidRDefault="00702C53">
            <w:pPr>
              <w:jc w:val="center"/>
              <w:rPr>
                <w:ins w:id="10809" w:author="Rafi Aziizi" w:date="2021-11-14T12:20:00Z"/>
              </w:rPr>
            </w:pPr>
            <w:ins w:id="10810" w:author="Rafi Aziizi" w:date="2021-11-14T12:21:00Z">
              <w:r w:rsidRPr="001067DD">
                <w:t>SP-RC03</w:t>
              </w:r>
            </w:ins>
          </w:p>
        </w:tc>
        <w:tc>
          <w:tcPr>
            <w:tcW w:w="1982" w:type="dxa"/>
          </w:tcPr>
          <w:p w14:paraId="2275D926" w14:textId="3EE90D50" w:rsidR="00702C53" w:rsidRDefault="00702C53">
            <w:pPr>
              <w:rPr>
                <w:ins w:id="10811" w:author="Rafi Aziizi" w:date="2021-11-14T12:20:00Z"/>
              </w:rPr>
            </w:pPr>
            <w:ins w:id="10812" w:author="Rafi Aziizi" w:date="2021-11-14T12:21:00Z">
              <w:r>
                <w:t xml:space="preserve">Fitur ini dapat menampilkan seluruh fitur yang </w:t>
              </w:r>
              <w:r>
                <w:lastRenderedPageBreak/>
                <w:t>tersedia dalam sistem</w:t>
              </w:r>
            </w:ins>
          </w:p>
        </w:tc>
      </w:tr>
      <w:tr w:rsidR="006552A4" w14:paraId="041554EC" w14:textId="77777777" w:rsidTr="005A4C8B">
        <w:trPr>
          <w:ins w:id="10813" w:author="chaniaayulestari@outlook.com" w:date="2021-11-12T07:03:00Z"/>
          <w:trPrChange w:id="10814" w:author="chaniaayulestari@outlook.com" w:date="2021-11-14T03:28:00Z">
            <w:trPr>
              <w:gridAfter w:val="0"/>
            </w:trPr>
          </w:trPrChange>
        </w:trPr>
        <w:tc>
          <w:tcPr>
            <w:tcW w:w="1981" w:type="dxa"/>
            <w:vMerge w:val="restart"/>
            <w:vAlign w:val="center"/>
            <w:tcPrChange w:id="10815" w:author="chaniaayulestari@outlook.com" w:date="2021-11-14T03:28:00Z">
              <w:tcPr>
                <w:tcW w:w="1981" w:type="dxa"/>
                <w:gridSpan w:val="2"/>
                <w:vMerge w:val="restart"/>
                <w:vAlign w:val="center"/>
              </w:tcPr>
            </w:tcPrChange>
          </w:tcPr>
          <w:p w14:paraId="10A527BF" w14:textId="1ED461F4" w:rsidR="006552A4" w:rsidRDefault="006552A4">
            <w:pPr>
              <w:jc w:val="center"/>
              <w:rPr>
                <w:ins w:id="10816" w:author="chaniaayulestari@outlook.com" w:date="2021-11-12T07:03:00Z"/>
              </w:rPr>
              <w:pPrChange w:id="10817" w:author="chaniaayulestari@outlook.com" w:date="2021-11-12T07:09:00Z">
                <w:pPr/>
              </w:pPrChange>
            </w:pPr>
            <w:ins w:id="10818" w:author="chaniaayulestari@outlook.com" w:date="2021-11-12T07:04:00Z">
              <w:r>
                <w:lastRenderedPageBreak/>
                <w:t>Kelola Siswa</w:t>
              </w:r>
            </w:ins>
          </w:p>
        </w:tc>
        <w:tc>
          <w:tcPr>
            <w:tcW w:w="1982" w:type="dxa"/>
            <w:vAlign w:val="center"/>
            <w:tcPrChange w:id="10819" w:author="chaniaayulestari@outlook.com" w:date="2021-11-14T03:28:00Z">
              <w:tcPr>
                <w:tcW w:w="1982" w:type="dxa"/>
                <w:gridSpan w:val="2"/>
              </w:tcPr>
            </w:tcPrChange>
          </w:tcPr>
          <w:p w14:paraId="2AF28E20" w14:textId="794B0C41" w:rsidR="006552A4" w:rsidRDefault="006552A4">
            <w:pPr>
              <w:jc w:val="center"/>
              <w:rPr>
                <w:ins w:id="10820" w:author="chaniaayulestari@outlook.com" w:date="2021-11-12T07:03:00Z"/>
              </w:rPr>
              <w:pPrChange w:id="10821" w:author="chaniaayulestari@outlook.com" w:date="2021-11-14T03:28:00Z">
                <w:pPr/>
              </w:pPrChange>
            </w:pPr>
            <w:ins w:id="10822" w:author="chaniaayulestari@outlook.com" w:date="2021-11-12T07:07:00Z">
              <w:del w:id="10823" w:author="chaniaayulestari@outlook.com" w:date="2021-11-14T02:52:00Z">
                <w:r w:rsidDel="001C07F1">
                  <w:delText>Hapus</w:delText>
                </w:r>
              </w:del>
            </w:ins>
            <w:ins w:id="10824" w:author="chaniaayulestari@outlook.com" w:date="2021-11-14T02:52:00Z">
              <w:r w:rsidR="001C07F1">
                <w:t>Tambah</w:t>
              </w:r>
            </w:ins>
            <w:ins w:id="10825" w:author="chaniaayulestari@outlook.com" w:date="2021-11-12T07:07:00Z">
              <w:r>
                <w:t xml:space="preserve"> Siswa</w:t>
              </w:r>
            </w:ins>
          </w:p>
        </w:tc>
        <w:tc>
          <w:tcPr>
            <w:tcW w:w="1982" w:type="dxa"/>
            <w:vAlign w:val="center"/>
            <w:tcPrChange w:id="10826" w:author="chaniaayulestari@outlook.com" w:date="2021-11-14T03:28:00Z">
              <w:tcPr>
                <w:tcW w:w="1982" w:type="dxa"/>
                <w:gridSpan w:val="2"/>
              </w:tcPr>
            </w:tcPrChange>
          </w:tcPr>
          <w:p w14:paraId="36431CE5" w14:textId="20ECA8D1" w:rsidR="006552A4" w:rsidRPr="001067DD" w:rsidRDefault="003254C0">
            <w:pPr>
              <w:jc w:val="center"/>
              <w:rPr>
                <w:ins w:id="10827" w:author="chaniaayulestari@outlook.com" w:date="2021-11-12T07:03:00Z"/>
              </w:rPr>
              <w:pPrChange w:id="10828" w:author="chaniaayulestari@outlook.com" w:date="2021-11-14T03:28:00Z">
                <w:pPr/>
              </w:pPrChange>
            </w:pPr>
            <w:ins w:id="10829" w:author="chaniaayulestari@outlook.com" w:date="2021-11-14T02:47:00Z">
              <w:r w:rsidRPr="001067DD">
                <w:t>SP-RC</w:t>
              </w:r>
            </w:ins>
            <w:ins w:id="10830" w:author="chaniaayulestari@outlook.com" w:date="2021-11-14T02:52:00Z">
              <w:r w:rsidR="001C07F1" w:rsidRPr="001067DD">
                <w:t>12.1</w:t>
              </w:r>
            </w:ins>
          </w:p>
        </w:tc>
        <w:tc>
          <w:tcPr>
            <w:tcW w:w="1982" w:type="dxa"/>
            <w:tcPrChange w:id="10831" w:author="chaniaayulestari@outlook.com" w:date="2021-11-14T03:28:00Z">
              <w:tcPr>
                <w:tcW w:w="1982" w:type="dxa"/>
                <w:gridSpan w:val="2"/>
              </w:tcPr>
            </w:tcPrChange>
          </w:tcPr>
          <w:p w14:paraId="47B84AAB" w14:textId="7273AD5A" w:rsidR="006552A4" w:rsidRDefault="004D4159" w:rsidP="00E401F9">
            <w:pPr>
              <w:rPr>
                <w:ins w:id="10832" w:author="chaniaayulestari@outlook.com" w:date="2021-11-12T07:03:00Z"/>
              </w:rPr>
            </w:pPr>
            <w:ins w:id="10833" w:author="chaniaayulestari@outlook.com" w:date="2021-11-14T03:19:00Z">
              <w:r>
                <w:rPr>
                  <w:iCs/>
                  <w:szCs w:val="24"/>
                </w:rPr>
                <w:t>Fitur ini dapat menambahkan data seluruh siswa</w:t>
              </w:r>
              <w:r w:rsidDel="004D4159">
                <w:rPr>
                  <w:iCs/>
                  <w:szCs w:val="24"/>
                </w:rPr>
                <w:t xml:space="preserve"> </w:t>
              </w:r>
            </w:ins>
            <w:ins w:id="10834" w:author="chaniaayulestari@outlook.com" w:date="2021-11-13T22:19:00Z">
              <w:del w:id="10835" w:author="chaniaayulestari@outlook.com" w:date="2021-11-14T03:14:00Z">
                <w:r w:rsidR="006552A4" w:rsidDel="004D4159">
                  <w:rPr>
                    <w:iCs/>
                    <w:szCs w:val="24"/>
                  </w:rPr>
                  <w:delText>Fitur ini dapat menghapus data seluruh siswa</w:delText>
                </w:r>
              </w:del>
            </w:ins>
          </w:p>
        </w:tc>
      </w:tr>
      <w:tr w:rsidR="006552A4" w14:paraId="24B831D1" w14:textId="77777777" w:rsidTr="005A4C8B">
        <w:trPr>
          <w:ins w:id="10836" w:author="chaniaayulestari@outlook.com" w:date="2021-11-12T07:07:00Z"/>
          <w:trPrChange w:id="10837" w:author="chaniaayulestari@outlook.com" w:date="2021-11-14T03:28:00Z">
            <w:trPr>
              <w:gridAfter w:val="0"/>
            </w:trPr>
          </w:trPrChange>
        </w:trPr>
        <w:tc>
          <w:tcPr>
            <w:tcW w:w="1981" w:type="dxa"/>
            <w:vMerge/>
            <w:tcPrChange w:id="10838" w:author="chaniaayulestari@outlook.com" w:date="2021-11-14T03:28:00Z">
              <w:tcPr>
                <w:tcW w:w="1981" w:type="dxa"/>
                <w:gridSpan w:val="2"/>
                <w:vMerge/>
              </w:tcPr>
            </w:tcPrChange>
          </w:tcPr>
          <w:p w14:paraId="7DD128B5" w14:textId="77777777" w:rsidR="006552A4" w:rsidRDefault="006552A4" w:rsidP="009127AA">
            <w:pPr>
              <w:rPr>
                <w:ins w:id="10839" w:author="chaniaayulestari@outlook.com" w:date="2021-11-12T07:07:00Z"/>
              </w:rPr>
            </w:pPr>
          </w:p>
        </w:tc>
        <w:tc>
          <w:tcPr>
            <w:tcW w:w="1982" w:type="dxa"/>
            <w:vAlign w:val="center"/>
            <w:tcPrChange w:id="10840" w:author="chaniaayulestari@outlook.com" w:date="2021-11-14T03:28:00Z">
              <w:tcPr>
                <w:tcW w:w="1982" w:type="dxa"/>
                <w:gridSpan w:val="2"/>
              </w:tcPr>
            </w:tcPrChange>
          </w:tcPr>
          <w:p w14:paraId="5C13B272" w14:textId="6E810FD9" w:rsidR="006552A4" w:rsidRDefault="006552A4">
            <w:pPr>
              <w:jc w:val="center"/>
              <w:rPr>
                <w:ins w:id="10841" w:author="chaniaayulestari@outlook.com" w:date="2021-11-12T07:07:00Z"/>
              </w:rPr>
              <w:pPrChange w:id="10842" w:author="chaniaayulestari@outlook.com" w:date="2021-11-14T03:28:00Z">
                <w:pPr/>
              </w:pPrChange>
            </w:pPr>
            <w:ins w:id="10843" w:author="chaniaayulestari@outlook.com" w:date="2021-11-12T07:07:00Z">
              <w:del w:id="10844" w:author="chaniaayulestari@outlook.com" w:date="2021-11-14T02:52:00Z">
                <w:r w:rsidDel="001C07F1">
                  <w:delText>Edit</w:delText>
                </w:r>
              </w:del>
            </w:ins>
            <w:ins w:id="10845" w:author="chaniaayulestari@outlook.com" w:date="2021-11-14T02:52:00Z">
              <w:r w:rsidR="001C07F1">
                <w:t>Hapus</w:t>
              </w:r>
            </w:ins>
            <w:ins w:id="10846" w:author="chaniaayulestari@outlook.com" w:date="2021-11-12T07:07:00Z">
              <w:r>
                <w:t xml:space="preserve"> Siswa</w:t>
              </w:r>
            </w:ins>
          </w:p>
        </w:tc>
        <w:tc>
          <w:tcPr>
            <w:tcW w:w="1982" w:type="dxa"/>
            <w:vAlign w:val="center"/>
            <w:tcPrChange w:id="10847" w:author="chaniaayulestari@outlook.com" w:date="2021-11-14T03:28:00Z">
              <w:tcPr>
                <w:tcW w:w="1982" w:type="dxa"/>
                <w:gridSpan w:val="2"/>
              </w:tcPr>
            </w:tcPrChange>
          </w:tcPr>
          <w:p w14:paraId="7AB1A1A4" w14:textId="2875BAE9" w:rsidR="006552A4" w:rsidRPr="001067DD" w:rsidRDefault="001C07F1">
            <w:pPr>
              <w:jc w:val="center"/>
              <w:rPr>
                <w:ins w:id="10848" w:author="chaniaayulestari@outlook.com" w:date="2021-11-12T07:07:00Z"/>
              </w:rPr>
              <w:pPrChange w:id="10849" w:author="chaniaayulestari@outlook.com" w:date="2021-11-14T03:28:00Z">
                <w:pPr/>
              </w:pPrChange>
            </w:pPr>
            <w:ins w:id="10850" w:author="chaniaayulestari@outlook.com" w:date="2021-11-14T02:52:00Z">
              <w:r w:rsidRPr="001067DD">
                <w:t>SP-RC12.2</w:t>
              </w:r>
            </w:ins>
          </w:p>
        </w:tc>
        <w:tc>
          <w:tcPr>
            <w:tcW w:w="1982" w:type="dxa"/>
            <w:tcPrChange w:id="10851" w:author="chaniaayulestari@outlook.com" w:date="2021-11-14T03:28:00Z">
              <w:tcPr>
                <w:tcW w:w="1982" w:type="dxa"/>
                <w:gridSpan w:val="2"/>
              </w:tcPr>
            </w:tcPrChange>
          </w:tcPr>
          <w:p w14:paraId="0B9315CE" w14:textId="02843C8C" w:rsidR="006552A4" w:rsidRDefault="004D4159" w:rsidP="009127AA">
            <w:pPr>
              <w:rPr>
                <w:ins w:id="10852" w:author="chaniaayulestari@outlook.com" w:date="2021-11-12T07:07:00Z"/>
              </w:rPr>
            </w:pPr>
            <w:ins w:id="10853" w:author="chaniaayulestari@outlook.com" w:date="2021-11-14T03:14:00Z">
              <w:r>
                <w:rPr>
                  <w:iCs/>
                  <w:szCs w:val="24"/>
                </w:rPr>
                <w:t>Fitur ini dapat menghapus data seluruh siswa</w:t>
              </w:r>
            </w:ins>
          </w:p>
        </w:tc>
      </w:tr>
      <w:tr w:rsidR="006552A4" w14:paraId="7A70021F" w14:textId="77777777" w:rsidTr="005A4C8B">
        <w:trPr>
          <w:ins w:id="10854" w:author="chaniaayulestari@outlook.com" w:date="2021-11-12T07:07:00Z"/>
          <w:trPrChange w:id="10855" w:author="chaniaayulestari@outlook.com" w:date="2021-11-14T03:28:00Z">
            <w:trPr>
              <w:gridAfter w:val="0"/>
            </w:trPr>
          </w:trPrChange>
        </w:trPr>
        <w:tc>
          <w:tcPr>
            <w:tcW w:w="1981" w:type="dxa"/>
            <w:vMerge/>
            <w:tcPrChange w:id="10856" w:author="chaniaayulestari@outlook.com" w:date="2021-11-14T03:28:00Z">
              <w:tcPr>
                <w:tcW w:w="1981" w:type="dxa"/>
                <w:gridSpan w:val="2"/>
                <w:vMerge/>
              </w:tcPr>
            </w:tcPrChange>
          </w:tcPr>
          <w:p w14:paraId="2E1D0DD6" w14:textId="77777777" w:rsidR="006552A4" w:rsidRDefault="006552A4" w:rsidP="009127AA">
            <w:pPr>
              <w:rPr>
                <w:ins w:id="10857" w:author="chaniaayulestari@outlook.com" w:date="2021-11-12T07:07:00Z"/>
              </w:rPr>
            </w:pPr>
          </w:p>
        </w:tc>
        <w:tc>
          <w:tcPr>
            <w:tcW w:w="1982" w:type="dxa"/>
            <w:vAlign w:val="center"/>
            <w:tcPrChange w:id="10858" w:author="chaniaayulestari@outlook.com" w:date="2021-11-14T03:28:00Z">
              <w:tcPr>
                <w:tcW w:w="1982" w:type="dxa"/>
                <w:gridSpan w:val="2"/>
              </w:tcPr>
            </w:tcPrChange>
          </w:tcPr>
          <w:p w14:paraId="2BA889D5" w14:textId="1C901AF6" w:rsidR="006552A4" w:rsidRDefault="006552A4">
            <w:pPr>
              <w:jc w:val="center"/>
              <w:rPr>
                <w:ins w:id="10859" w:author="chaniaayulestari@outlook.com" w:date="2021-11-12T07:07:00Z"/>
              </w:rPr>
              <w:pPrChange w:id="10860" w:author="chaniaayulestari@outlook.com" w:date="2021-11-14T03:28:00Z">
                <w:pPr/>
              </w:pPrChange>
            </w:pPr>
            <w:ins w:id="10861" w:author="chaniaayulestari@outlook.com" w:date="2021-11-12T07:08:00Z">
              <w:del w:id="10862" w:author="chaniaayulestari@outlook.com" w:date="2021-11-14T02:52:00Z">
                <w:r w:rsidDel="001C07F1">
                  <w:delText>Tambah</w:delText>
                </w:r>
              </w:del>
            </w:ins>
            <w:ins w:id="10863" w:author="chaniaayulestari@outlook.com" w:date="2021-11-14T02:52:00Z">
              <w:r w:rsidR="001C07F1">
                <w:t>E</w:t>
              </w:r>
            </w:ins>
            <w:ins w:id="10864" w:author="chaniaayulestari@outlook.com" w:date="2021-11-14T02:53:00Z">
              <w:r w:rsidR="001C07F1">
                <w:t>dit</w:t>
              </w:r>
            </w:ins>
            <w:ins w:id="10865" w:author="chaniaayulestari@outlook.com" w:date="2021-11-12T07:07:00Z">
              <w:r>
                <w:t xml:space="preserve"> Siswa</w:t>
              </w:r>
            </w:ins>
          </w:p>
        </w:tc>
        <w:tc>
          <w:tcPr>
            <w:tcW w:w="1982" w:type="dxa"/>
            <w:vAlign w:val="center"/>
            <w:tcPrChange w:id="10866" w:author="chaniaayulestari@outlook.com" w:date="2021-11-14T03:28:00Z">
              <w:tcPr>
                <w:tcW w:w="1982" w:type="dxa"/>
                <w:gridSpan w:val="2"/>
              </w:tcPr>
            </w:tcPrChange>
          </w:tcPr>
          <w:p w14:paraId="7BBC87F7" w14:textId="60A91F00" w:rsidR="006552A4" w:rsidRPr="001067DD" w:rsidRDefault="001C07F1">
            <w:pPr>
              <w:jc w:val="center"/>
              <w:rPr>
                <w:ins w:id="10867" w:author="chaniaayulestari@outlook.com" w:date="2021-11-12T07:07:00Z"/>
              </w:rPr>
              <w:pPrChange w:id="10868" w:author="chaniaayulestari@outlook.com" w:date="2021-11-14T03:28:00Z">
                <w:pPr/>
              </w:pPrChange>
            </w:pPr>
            <w:ins w:id="10869" w:author="chaniaayulestari@outlook.com" w:date="2021-11-14T02:53:00Z">
              <w:r w:rsidRPr="001067DD">
                <w:t>SP-RC12.3</w:t>
              </w:r>
            </w:ins>
          </w:p>
        </w:tc>
        <w:tc>
          <w:tcPr>
            <w:tcW w:w="1982" w:type="dxa"/>
            <w:tcPrChange w:id="10870" w:author="chaniaayulestari@outlook.com" w:date="2021-11-14T03:28:00Z">
              <w:tcPr>
                <w:tcW w:w="1982" w:type="dxa"/>
                <w:gridSpan w:val="2"/>
              </w:tcPr>
            </w:tcPrChange>
          </w:tcPr>
          <w:p w14:paraId="0AB91BE6" w14:textId="6519874F" w:rsidR="006552A4" w:rsidRDefault="00986178" w:rsidP="009127AA">
            <w:pPr>
              <w:rPr>
                <w:ins w:id="10871" w:author="chaniaayulestari@outlook.com" w:date="2021-11-12T07:07:00Z"/>
              </w:rPr>
            </w:pPr>
            <w:ins w:id="10872" w:author="chaniaayulestari@outlook.com" w:date="2021-11-14T03:21:00Z">
              <w:r>
                <w:rPr>
                  <w:iCs/>
                  <w:szCs w:val="24"/>
                </w:rPr>
                <w:t>Fitur ini dapat mengubah data seluruh siswa</w:t>
              </w:r>
            </w:ins>
          </w:p>
        </w:tc>
      </w:tr>
      <w:tr w:rsidR="001C07F1" w14:paraId="4BA7C8C9" w14:textId="77777777" w:rsidTr="005A4C8B">
        <w:trPr>
          <w:ins w:id="10873" w:author="chaniaayulestari@outlook.com" w:date="2021-11-12T07:07:00Z"/>
          <w:trPrChange w:id="10874" w:author="chaniaayulestari@outlook.com" w:date="2021-11-14T03:28:00Z">
            <w:trPr>
              <w:gridAfter w:val="0"/>
            </w:trPr>
          </w:trPrChange>
        </w:trPr>
        <w:tc>
          <w:tcPr>
            <w:tcW w:w="1981" w:type="dxa"/>
            <w:vMerge/>
            <w:tcPrChange w:id="10875" w:author="chaniaayulestari@outlook.com" w:date="2021-11-14T03:28:00Z">
              <w:tcPr>
                <w:tcW w:w="1981" w:type="dxa"/>
                <w:gridSpan w:val="2"/>
                <w:vMerge/>
              </w:tcPr>
            </w:tcPrChange>
          </w:tcPr>
          <w:p w14:paraId="77E60922" w14:textId="77777777" w:rsidR="001C07F1" w:rsidRDefault="001C07F1" w:rsidP="001C07F1">
            <w:pPr>
              <w:rPr>
                <w:ins w:id="10876" w:author="chaniaayulestari@outlook.com" w:date="2021-11-12T07:07:00Z"/>
              </w:rPr>
            </w:pPr>
          </w:p>
        </w:tc>
        <w:tc>
          <w:tcPr>
            <w:tcW w:w="1982" w:type="dxa"/>
            <w:vAlign w:val="center"/>
            <w:tcPrChange w:id="10877" w:author="chaniaayulestari@outlook.com" w:date="2021-11-14T03:28:00Z">
              <w:tcPr>
                <w:tcW w:w="1982" w:type="dxa"/>
                <w:gridSpan w:val="2"/>
              </w:tcPr>
            </w:tcPrChange>
          </w:tcPr>
          <w:p w14:paraId="4EF945BA" w14:textId="5718A571" w:rsidR="001C07F1" w:rsidRDefault="001C07F1">
            <w:pPr>
              <w:jc w:val="center"/>
              <w:rPr>
                <w:ins w:id="10878" w:author="chaniaayulestari@outlook.com" w:date="2021-11-12T07:07:00Z"/>
              </w:rPr>
              <w:pPrChange w:id="10879" w:author="chaniaayulestari@outlook.com" w:date="2021-11-14T03:28:00Z">
                <w:pPr/>
              </w:pPrChange>
            </w:pPr>
            <w:ins w:id="10880" w:author="chaniaayulestari@outlook.com" w:date="2021-11-12T07:08:00Z">
              <w:r>
                <w:t>Lihat</w:t>
              </w:r>
            </w:ins>
            <w:ins w:id="10881" w:author="chaniaayulestari@outlook.com" w:date="2021-11-12T07:07:00Z">
              <w:r>
                <w:t xml:space="preserve"> Data Siswa</w:t>
              </w:r>
            </w:ins>
          </w:p>
        </w:tc>
        <w:tc>
          <w:tcPr>
            <w:tcW w:w="1982" w:type="dxa"/>
            <w:vAlign w:val="center"/>
            <w:tcPrChange w:id="10882" w:author="chaniaayulestari@outlook.com" w:date="2021-11-14T03:28:00Z">
              <w:tcPr>
                <w:tcW w:w="1982" w:type="dxa"/>
                <w:gridSpan w:val="2"/>
              </w:tcPr>
            </w:tcPrChange>
          </w:tcPr>
          <w:p w14:paraId="4BF4CB75" w14:textId="1937D505" w:rsidR="001C07F1" w:rsidRPr="001067DD" w:rsidRDefault="001C07F1">
            <w:pPr>
              <w:jc w:val="center"/>
              <w:rPr>
                <w:ins w:id="10883" w:author="chaniaayulestari@outlook.com" w:date="2021-11-12T07:07:00Z"/>
              </w:rPr>
              <w:pPrChange w:id="10884" w:author="chaniaayulestari@outlook.com" w:date="2021-11-14T03:28:00Z">
                <w:pPr/>
              </w:pPrChange>
            </w:pPr>
            <w:ins w:id="10885" w:author="chaniaayulestari@outlook.com" w:date="2021-11-14T02:53:00Z">
              <w:r w:rsidRPr="001067DD">
                <w:t>SP-RC12.4</w:t>
              </w:r>
            </w:ins>
          </w:p>
        </w:tc>
        <w:tc>
          <w:tcPr>
            <w:tcW w:w="1982" w:type="dxa"/>
            <w:tcPrChange w:id="10886" w:author="chaniaayulestari@outlook.com" w:date="2021-11-14T03:28:00Z">
              <w:tcPr>
                <w:tcW w:w="1982" w:type="dxa"/>
                <w:gridSpan w:val="2"/>
              </w:tcPr>
            </w:tcPrChange>
          </w:tcPr>
          <w:p w14:paraId="092E2E02" w14:textId="5FE03BAF" w:rsidR="001C07F1" w:rsidRDefault="00986178" w:rsidP="001C07F1">
            <w:pPr>
              <w:rPr>
                <w:ins w:id="10887" w:author="chaniaayulestari@outlook.com" w:date="2021-11-12T07:07:00Z"/>
              </w:rPr>
            </w:pPr>
            <w:ins w:id="10888" w:author="chaniaayulestari@outlook.com" w:date="2021-11-14T03:23:00Z">
              <w:r>
                <w:rPr>
                  <w:iCs/>
                  <w:szCs w:val="24"/>
                </w:rPr>
                <w:t>Fitur ini dapat melihat data seluruh siswa</w:t>
              </w:r>
            </w:ins>
          </w:p>
        </w:tc>
      </w:tr>
      <w:tr w:rsidR="001C07F1" w14:paraId="3A8FD7B8" w14:textId="77777777" w:rsidTr="005A4C8B">
        <w:trPr>
          <w:ins w:id="10889" w:author="chaniaayulestari@outlook.com" w:date="2021-11-14T02:30:00Z"/>
          <w:trPrChange w:id="10890" w:author="chaniaayulestari@outlook.com" w:date="2021-11-14T03:28:00Z">
            <w:trPr>
              <w:gridAfter w:val="0"/>
            </w:trPr>
          </w:trPrChange>
        </w:trPr>
        <w:tc>
          <w:tcPr>
            <w:tcW w:w="1981" w:type="dxa"/>
            <w:vMerge/>
            <w:tcPrChange w:id="10891" w:author="chaniaayulestari@outlook.com" w:date="2021-11-14T03:28:00Z">
              <w:tcPr>
                <w:tcW w:w="1981" w:type="dxa"/>
                <w:gridSpan w:val="2"/>
                <w:vMerge/>
              </w:tcPr>
            </w:tcPrChange>
          </w:tcPr>
          <w:p w14:paraId="30576B27" w14:textId="77777777" w:rsidR="001C07F1" w:rsidRDefault="001C07F1" w:rsidP="001C07F1">
            <w:pPr>
              <w:rPr>
                <w:ins w:id="10892" w:author="chaniaayulestari@outlook.com" w:date="2021-11-14T02:30:00Z"/>
              </w:rPr>
            </w:pPr>
          </w:p>
        </w:tc>
        <w:tc>
          <w:tcPr>
            <w:tcW w:w="1982" w:type="dxa"/>
            <w:vAlign w:val="center"/>
            <w:tcPrChange w:id="10893" w:author="chaniaayulestari@outlook.com" w:date="2021-11-14T03:28:00Z">
              <w:tcPr>
                <w:tcW w:w="1982" w:type="dxa"/>
                <w:gridSpan w:val="2"/>
              </w:tcPr>
            </w:tcPrChange>
          </w:tcPr>
          <w:p w14:paraId="24B68DB6" w14:textId="69931242" w:rsidR="001C07F1" w:rsidRDefault="001C07F1">
            <w:pPr>
              <w:jc w:val="center"/>
              <w:rPr>
                <w:ins w:id="10894" w:author="chaniaayulestari@outlook.com" w:date="2021-11-14T02:30:00Z"/>
              </w:rPr>
              <w:pPrChange w:id="10895" w:author="chaniaayulestari@outlook.com" w:date="2021-11-14T03:28:00Z">
                <w:pPr/>
              </w:pPrChange>
            </w:pPr>
            <w:ins w:id="10896" w:author="chaniaayulestari@outlook.com" w:date="2021-11-14T02:30:00Z">
              <w:r>
                <w:t>Lihat Profile Siswa</w:t>
              </w:r>
            </w:ins>
          </w:p>
        </w:tc>
        <w:tc>
          <w:tcPr>
            <w:tcW w:w="1982" w:type="dxa"/>
            <w:vAlign w:val="center"/>
            <w:tcPrChange w:id="10897" w:author="chaniaayulestari@outlook.com" w:date="2021-11-14T03:28:00Z">
              <w:tcPr>
                <w:tcW w:w="1982" w:type="dxa"/>
                <w:gridSpan w:val="2"/>
              </w:tcPr>
            </w:tcPrChange>
          </w:tcPr>
          <w:p w14:paraId="0A675118" w14:textId="286379C2" w:rsidR="001C07F1" w:rsidRPr="001067DD" w:rsidRDefault="002E2EFB">
            <w:pPr>
              <w:jc w:val="center"/>
              <w:rPr>
                <w:ins w:id="10898" w:author="chaniaayulestari@outlook.com" w:date="2021-11-14T02:30:00Z"/>
              </w:rPr>
              <w:pPrChange w:id="10899" w:author="chaniaayulestari@outlook.com" w:date="2021-11-14T03:28:00Z">
                <w:pPr/>
              </w:pPrChange>
            </w:pPr>
            <w:ins w:id="10900" w:author="chaniaayulestari@outlook.com" w:date="2021-11-14T02:53:00Z">
              <w:r w:rsidRPr="001067DD">
                <w:t>SP-RC04</w:t>
              </w:r>
            </w:ins>
          </w:p>
        </w:tc>
        <w:tc>
          <w:tcPr>
            <w:tcW w:w="1982" w:type="dxa"/>
            <w:tcPrChange w:id="10901" w:author="chaniaayulestari@outlook.com" w:date="2021-11-14T03:28:00Z">
              <w:tcPr>
                <w:tcW w:w="1982" w:type="dxa"/>
                <w:gridSpan w:val="2"/>
              </w:tcPr>
            </w:tcPrChange>
          </w:tcPr>
          <w:p w14:paraId="389EAE41" w14:textId="56A3222A" w:rsidR="001C07F1" w:rsidRDefault="009A41CF" w:rsidP="001C07F1">
            <w:pPr>
              <w:rPr>
                <w:ins w:id="10902" w:author="chaniaayulestari@outlook.com" w:date="2021-11-14T02:30:00Z"/>
              </w:rPr>
            </w:pPr>
            <w:ins w:id="10903" w:author="chaniaayulestari@outlook.com" w:date="2021-11-14T03:26:00Z">
              <w:r>
                <w:rPr>
                  <w:iCs/>
                  <w:szCs w:val="24"/>
                </w:rPr>
                <w:t>Fitur ini dapat melihat informasi detail mengenai siswa</w:t>
              </w:r>
            </w:ins>
          </w:p>
        </w:tc>
      </w:tr>
      <w:tr w:rsidR="008B7DB5" w14:paraId="72CF54C1" w14:textId="77777777" w:rsidTr="005A4C8B">
        <w:trPr>
          <w:ins w:id="10904" w:author="Rafi Aziizi" w:date="2021-11-14T12:10:00Z"/>
        </w:trPr>
        <w:tc>
          <w:tcPr>
            <w:tcW w:w="1981" w:type="dxa"/>
            <w:vMerge/>
          </w:tcPr>
          <w:p w14:paraId="6116021D" w14:textId="77777777" w:rsidR="008B7DB5" w:rsidRDefault="008B7DB5" w:rsidP="001C07F1">
            <w:pPr>
              <w:rPr>
                <w:ins w:id="10905" w:author="Rafi Aziizi" w:date="2021-11-14T12:10:00Z"/>
              </w:rPr>
            </w:pPr>
          </w:p>
        </w:tc>
        <w:tc>
          <w:tcPr>
            <w:tcW w:w="1982" w:type="dxa"/>
            <w:vAlign w:val="center"/>
          </w:tcPr>
          <w:p w14:paraId="245C0241" w14:textId="339C161E" w:rsidR="008B7DB5" w:rsidRDefault="008B7DB5">
            <w:pPr>
              <w:jc w:val="center"/>
              <w:rPr>
                <w:ins w:id="10906" w:author="Rafi Aziizi" w:date="2021-11-14T12:10:00Z"/>
              </w:rPr>
            </w:pPr>
            <w:ins w:id="10907" w:author="Rafi Aziizi" w:date="2021-11-14T12:10:00Z">
              <w:r>
                <w:t>Lihat Riway</w:t>
              </w:r>
            </w:ins>
            <w:ins w:id="10908" w:author="Rafi Aziizi" w:date="2021-11-14T12:11:00Z">
              <w:r>
                <w:t>at Absensi</w:t>
              </w:r>
            </w:ins>
            <w:ins w:id="10909" w:author="Rafi Aziizi" w:date="2021-11-14T12:33:00Z">
              <w:r w:rsidR="00756DA0">
                <w:t xml:space="preserve"> Siswa</w:t>
              </w:r>
            </w:ins>
          </w:p>
        </w:tc>
        <w:tc>
          <w:tcPr>
            <w:tcW w:w="1982" w:type="dxa"/>
            <w:vAlign w:val="center"/>
          </w:tcPr>
          <w:p w14:paraId="78CF4AC8" w14:textId="532E186B" w:rsidR="008B7DB5" w:rsidRPr="001067DD" w:rsidRDefault="008B7DB5">
            <w:pPr>
              <w:jc w:val="center"/>
              <w:rPr>
                <w:ins w:id="10910" w:author="Rafi Aziizi" w:date="2021-11-14T12:10:00Z"/>
              </w:rPr>
            </w:pPr>
            <w:ins w:id="10911" w:author="Rafi Aziizi" w:date="2021-11-14T12:11:00Z">
              <w:r w:rsidRPr="001067DD">
                <w:t>SP-RC05</w:t>
              </w:r>
            </w:ins>
          </w:p>
        </w:tc>
        <w:tc>
          <w:tcPr>
            <w:tcW w:w="1982" w:type="dxa"/>
          </w:tcPr>
          <w:p w14:paraId="4374CC53" w14:textId="557E944F" w:rsidR="008B7DB5" w:rsidRDefault="008B7DB5" w:rsidP="001C07F1">
            <w:pPr>
              <w:rPr>
                <w:ins w:id="10912" w:author="Rafi Aziizi" w:date="2021-11-14T12:10:00Z"/>
                <w:iCs/>
              </w:rPr>
            </w:pPr>
            <w:ins w:id="10913" w:author="Rafi Aziizi" w:date="2021-11-14T12:11:00Z">
              <w:r>
                <w:rPr>
                  <w:iCs/>
                </w:rPr>
                <w:t>Fitur ini dapat melihat informasi mengenai riwayat absensi siswa</w:t>
              </w:r>
            </w:ins>
          </w:p>
        </w:tc>
      </w:tr>
      <w:tr w:rsidR="001C07F1" w14:paraId="20C0BD7E" w14:textId="77777777" w:rsidTr="005A4C8B">
        <w:trPr>
          <w:ins w:id="10914" w:author="chaniaayulestari@outlook.com" w:date="2021-11-14T02:31:00Z"/>
          <w:trPrChange w:id="10915" w:author="chaniaayulestari@outlook.com" w:date="2021-11-14T03:28:00Z">
            <w:trPr>
              <w:gridAfter w:val="0"/>
            </w:trPr>
          </w:trPrChange>
        </w:trPr>
        <w:tc>
          <w:tcPr>
            <w:tcW w:w="1981" w:type="dxa"/>
            <w:vMerge/>
            <w:tcPrChange w:id="10916" w:author="chaniaayulestari@outlook.com" w:date="2021-11-14T03:28:00Z">
              <w:tcPr>
                <w:tcW w:w="1981" w:type="dxa"/>
                <w:gridSpan w:val="2"/>
                <w:vMerge/>
              </w:tcPr>
            </w:tcPrChange>
          </w:tcPr>
          <w:p w14:paraId="555A9E95" w14:textId="77777777" w:rsidR="001C07F1" w:rsidRDefault="001C07F1" w:rsidP="001C07F1">
            <w:pPr>
              <w:rPr>
                <w:ins w:id="10917" w:author="chaniaayulestari@outlook.com" w:date="2021-11-14T02:31:00Z"/>
              </w:rPr>
            </w:pPr>
          </w:p>
        </w:tc>
        <w:tc>
          <w:tcPr>
            <w:tcW w:w="1982" w:type="dxa"/>
            <w:vAlign w:val="center"/>
            <w:tcPrChange w:id="10918" w:author="chaniaayulestari@outlook.com" w:date="2021-11-14T03:28:00Z">
              <w:tcPr>
                <w:tcW w:w="1982" w:type="dxa"/>
                <w:gridSpan w:val="2"/>
              </w:tcPr>
            </w:tcPrChange>
          </w:tcPr>
          <w:p w14:paraId="10829339" w14:textId="18294605" w:rsidR="001C07F1" w:rsidRDefault="001C07F1">
            <w:pPr>
              <w:jc w:val="center"/>
              <w:rPr>
                <w:ins w:id="10919" w:author="chaniaayulestari@outlook.com" w:date="2021-11-14T02:31:00Z"/>
              </w:rPr>
              <w:pPrChange w:id="10920" w:author="chaniaayulestari@outlook.com" w:date="2021-11-14T03:28:00Z">
                <w:pPr/>
              </w:pPrChange>
            </w:pPr>
            <w:commentRangeStart w:id="10921"/>
            <w:ins w:id="10922" w:author="chaniaayulestari@outlook.com" w:date="2021-11-14T02:31:00Z">
              <w:r>
                <w:t xml:space="preserve">Cetak </w:t>
              </w:r>
              <w:del w:id="10923" w:author="chaniaayulestari@outlook.com" w:date="2021-11-14T03:23:00Z">
                <w:r w:rsidDel="00986178">
                  <w:delText xml:space="preserve"> </w:delText>
                </w:r>
              </w:del>
              <w:r>
                <w:t>Riwayat Absen</w:t>
              </w:r>
            </w:ins>
            <w:commentRangeEnd w:id="10921"/>
            <w:r w:rsidR="004F0DF9">
              <w:rPr>
                <w:rStyle w:val="CommentReference"/>
              </w:rPr>
              <w:commentReference w:id="10921"/>
            </w:r>
            <w:ins w:id="10924" w:author="Rafi Aziizi" w:date="2021-11-14T12:11:00Z">
              <w:r w:rsidR="008B7DB5">
                <w:t>si</w:t>
              </w:r>
            </w:ins>
            <w:ins w:id="10925" w:author="Rafi Aziizi" w:date="2021-11-14T12:33:00Z">
              <w:r w:rsidR="00756DA0">
                <w:t xml:space="preserve"> Siswa</w:t>
              </w:r>
            </w:ins>
          </w:p>
        </w:tc>
        <w:tc>
          <w:tcPr>
            <w:tcW w:w="1982" w:type="dxa"/>
            <w:vAlign w:val="center"/>
            <w:tcPrChange w:id="10926" w:author="chaniaayulestari@outlook.com" w:date="2021-11-14T03:28:00Z">
              <w:tcPr>
                <w:tcW w:w="1982" w:type="dxa"/>
                <w:gridSpan w:val="2"/>
              </w:tcPr>
            </w:tcPrChange>
          </w:tcPr>
          <w:p w14:paraId="7C56A40E" w14:textId="7CAE4ADD" w:rsidR="001C07F1" w:rsidRPr="001067DD" w:rsidRDefault="00E570CA">
            <w:pPr>
              <w:jc w:val="center"/>
              <w:rPr>
                <w:ins w:id="10927" w:author="chaniaayulestari@outlook.com" w:date="2021-11-14T02:31:00Z"/>
              </w:rPr>
              <w:pPrChange w:id="10928" w:author="chaniaayulestari@outlook.com" w:date="2021-11-14T03:28:00Z">
                <w:pPr/>
              </w:pPrChange>
            </w:pPr>
            <w:ins w:id="10929" w:author="Rafi Aziizi" w:date="2021-11-14T11:43:00Z">
              <w:r w:rsidRPr="001067DD">
                <w:t>SP-RC12.5</w:t>
              </w:r>
            </w:ins>
          </w:p>
        </w:tc>
        <w:tc>
          <w:tcPr>
            <w:tcW w:w="1982" w:type="dxa"/>
            <w:tcPrChange w:id="10930" w:author="chaniaayulestari@outlook.com" w:date="2021-11-14T03:28:00Z">
              <w:tcPr>
                <w:tcW w:w="1982" w:type="dxa"/>
                <w:gridSpan w:val="2"/>
              </w:tcPr>
            </w:tcPrChange>
          </w:tcPr>
          <w:p w14:paraId="22E0AFB0" w14:textId="6BBBC4F5" w:rsidR="001C07F1" w:rsidRDefault="008B7DB5" w:rsidP="001C07F1">
            <w:pPr>
              <w:rPr>
                <w:ins w:id="10931" w:author="chaniaayulestari@outlook.com" w:date="2021-11-14T02:31:00Z"/>
              </w:rPr>
            </w:pPr>
            <w:ins w:id="10932" w:author="Rafi Aziizi" w:date="2021-11-14T12:10:00Z">
              <w:r>
                <w:t>Fitur ini dapat mencetak dokumen</w:t>
              </w:r>
            </w:ins>
            <w:ins w:id="10933" w:author="Rafi Aziizi" w:date="2021-11-14T12:11:00Z">
              <w:r>
                <w:t xml:space="preserve"> riwayat absensi siswa</w:t>
              </w:r>
            </w:ins>
          </w:p>
        </w:tc>
      </w:tr>
      <w:tr w:rsidR="001C07F1" w14:paraId="39439169" w14:textId="77777777" w:rsidTr="005A4C8B">
        <w:trPr>
          <w:ins w:id="10934" w:author="chaniaayulestari@outlook.com" w:date="2021-11-13T22:22:00Z"/>
          <w:trPrChange w:id="10935" w:author="chaniaayulestari@outlook.com" w:date="2021-11-14T03:28:00Z">
            <w:trPr>
              <w:gridAfter w:val="0"/>
            </w:trPr>
          </w:trPrChange>
        </w:trPr>
        <w:tc>
          <w:tcPr>
            <w:tcW w:w="1981" w:type="dxa"/>
            <w:vMerge w:val="restart"/>
            <w:vAlign w:val="center"/>
            <w:tcPrChange w:id="10936" w:author="chaniaayulestari@outlook.com" w:date="2021-11-14T03:28:00Z">
              <w:tcPr>
                <w:tcW w:w="1981" w:type="dxa"/>
                <w:gridSpan w:val="2"/>
                <w:vMerge w:val="restart"/>
              </w:tcPr>
            </w:tcPrChange>
          </w:tcPr>
          <w:p w14:paraId="7EF1AFCE" w14:textId="7A0EBFB2" w:rsidR="001C07F1" w:rsidRDefault="001C07F1">
            <w:pPr>
              <w:jc w:val="center"/>
              <w:rPr>
                <w:ins w:id="10937" w:author="chaniaayulestari@outlook.com" w:date="2021-11-13T22:22:00Z"/>
              </w:rPr>
              <w:pPrChange w:id="10938" w:author="chaniaayulestari@outlook.com" w:date="2021-11-13T22:23:00Z">
                <w:pPr/>
              </w:pPrChange>
            </w:pPr>
            <w:ins w:id="10939" w:author="chaniaayulestari@outlook.com" w:date="2021-11-13T22:23:00Z">
              <w:r>
                <w:t>Kelola Absen</w:t>
              </w:r>
            </w:ins>
          </w:p>
        </w:tc>
        <w:tc>
          <w:tcPr>
            <w:tcW w:w="1982" w:type="dxa"/>
            <w:vAlign w:val="center"/>
            <w:tcPrChange w:id="10940" w:author="chaniaayulestari@outlook.com" w:date="2021-11-14T03:28:00Z">
              <w:tcPr>
                <w:tcW w:w="1982" w:type="dxa"/>
                <w:gridSpan w:val="2"/>
              </w:tcPr>
            </w:tcPrChange>
          </w:tcPr>
          <w:p w14:paraId="18F279E9" w14:textId="02AD0379" w:rsidR="001C07F1" w:rsidRDefault="001C07F1">
            <w:pPr>
              <w:jc w:val="center"/>
              <w:rPr>
                <w:ins w:id="10941" w:author="chaniaayulestari@outlook.com" w:date="2021-11-13T22:22:00Z"/>
              </w:rPr>
              <w:pPrChange w:id="10942" w:author="chaniaayulestari@outlook.com" w:date="2021-11-14T03:28:00Z">
                <w:pPr/>
              </w:pPrChange>
            </w:pPr>
            <w:ins w:id="10943" w:author="chaniaayulestari@outlook.com" w:date="2021-11-13T22:22:00Z">
              <w:r>
                <w:t>Lihat Absen</w:t>
              </w:r>
            </w:ins>
          </w:p>
        </w:tc>
        <w:tc>
          <w:tcPr>
            <w:tcW w:w="1982" w:type="dxa"/>
            <w:vAlign w:val="center"/>
            <w:tcPrChange w:id="10944" w:author="chaniaayulestari@outlook.com" w:date="2021-11-14T03:28:00Z">
              <w:tcPr>
                <w:tcW w:w="1982" w:type="dxa"/>
                <w:gridSpan w:val="2"/>
              </w:tcPr>
            </w:tcPrChange>
          </w:tcPr>
          <w:p w14:paraId="293BA4CE" w14:textId="0B560F12" w:rsidR="001C07F1" w:rsidRPr="001067DD" w:rsidRDefault="002E2EFB">
            <w:pPr>
              <w:jc w:val="center"/>
              <w:rPr>
                <w:ins w:id="10945" w:author="chaniaayulestari@outlook.com" w:date="2021-11-13T22:22:00Z"/>
              </w:rPr>
              <w:pPrChange w:id="10946" w:author="chaniaayulestari@outlook.com" w:date="2021-11-14T03:28:00Z">
                <w:pPr/>
              </w:pPrChange>
            </w:pPr>
            <w:ins w:id="10947" w:author="chaniaayulestari@outlook.com" w:date="2021-11-14T02:58:00Z">
              <w:r w:rsidRPr="001067DD">
                <w:t>SP-RC1</w:t>
              </w:r>
            </w:ins>
            <w:ins w:id="10948" w:author=" " w:date="2021-11-14T18:42:00Z">
              <w:r w:rsidR="00C635D0">
                <w:t>8</w:t>
              </w:r>
            </w:ins>
            <w:ins w:id="10949" w:author="chaniaayulestari@outlook.com" w:date="2021-11-14T02:58:00Z">
              <w:del w:id="10950" w:author=" " w:date="2021-11-14T18:42:00Z">
                <w:r w:rsidRPr="001067DD" w:rsidDel="00C635D0">
                  <w:delText>9</w:delText>
                </w:r>
              </w:del>
              <w:r w:rsidRPr="001067DD">
                <w:t>.1</w:t>
              </w:r>
            </w:ins>
          </w:p>
        </w:tc>
        <w:tc>
          <w:tcPr>
            <w:tcW w:w="1982" w:type="dxa"/>
            <w:tcPrChange w:id="10951" w:author="chaniaayulestari@outlook.com" w:date="2021-11-14T03:28:00Z">
              <w:tcPr>
                <w:tcW w:w="1982" w:type="dxa"/>
                <w:gridSpan w:val="2"/>
              </w:tcPr>
            </w:tcPrChange>
          </w:tcPr>
          <w:p w14:paraId="702E3F69" w14:textId="7EADE47F" w:rsidR="001C07F1" w:rsidRDefault="005A4C8B" w:rsidP="001C07F1">
            <w:pPr>
              <w:rPr>
                <w:ins w:id="10952" w:author="chaniaayulestari@outlook.com" w:date="2021-11-13T22:22:00Z"/>
              </w:rPr>
            </w:pPr>
            <w:ins w:id="10953" w:author="chaniaayulestari@outlook.com" w:date="2021-11-14T03:29:00Z">
              <w:r>
                <w:rPr>
                  <w:iCs/>
                  <w:szCs w:val="24"/>
                </w:rPr>
                <w:t>Fitur ini dapat melihat data seluruh absen</w:t>
              </w:r>
            </w:ins>
          </w:p>
        </w:tc>
      </w:tr>
      <w:tr w:rsidR="001C07F1" w14:paraId="1EE26055" w14:textId="77777777" w:rsidTr="005A4C8B">
        <w:trPr>
          <w:ins w:id="10954" w:author="chaniaayulestari@outlook.com" w:date="2021-11-13T22:22:00Z"/>
          <w:trPrChange w:id="10955" w:author="chaniaayulestari@outlook.com" w:date="2021-11-14T03:28:00Z">
            <w:trPr>
              <w:gridAfter w:val="0"/>
            </w:trPr>
          </w:trPrChange>
        </w:trPr>
        <w:tc>
          <w:tcPr>
            <w:tcW w:w="1981" w:type="dxa"/>
            <w:vMerge/>
            <w:tcPrChange w:id="10956" w:author="chaniaayulestari@outlook.com" w:date="2021-11-14T03:28:00Z">
              <w:tcPr>
                <w:tcW w:w="1981" w:type="dxa"/>
                <w:gridSpan w:val="2"/>
                <w:vMerge/>
              </w:tcPr>
            </w:tcPrChange>
          </w:tcPr>
          <w:p w14:paraId="6D56226F" w14:textId="77777777" w:rsidR="001C07F1" w:rsidRDefault="001C07F1" w:rsidP="001C07F1">
            <w:pPr>
              <w:rPr>
                <w:ins w:id="10957" w:author="chaniaayulestari@outlook.com" w:date="2021-11-13T22:22:00Z"/>
              </w:rPr>
            </w:pPr>
          </w:p>
        </w:tc>
        <w:tc>
          <w:tcPr>
            <w:tcW w:w="1982" w:type="dxa"/>
            <w:vAlign w:val="center"/>
            <w:tcPrChange w:id="10958" w:author="chaniaayulestari@outlook.com" w:date="2021-11-14T03:28:00Z">
              <w:tcPr>
                <w:tcW w:w="1982" w:type="dxa"/>
                <w:gridSpan w:val="2"/>
              </w:tcPr>
            </w:tcPrChange>
          </w:tcPr>
          <w:p w14:paraId="1C73EC58" w14:textId="720E5C13" w:rsidR="001C07F1" w:rsidRDefault="001C07F1">
            <w:pPr>
              <w:jc w:val="center"/>
              <w:rPr>
                <w:ins w:id="10959" w:author="chaniaayulestari@outlook.com" w:date="2021-11-13T22:22:00Z"/>
              </w:rPr>
              <w:pPrChange w:id="10960" w:author="chaniaayulestari@outlook.com" w:date="2021-11-14T03:28:00Z">
                <w:pPr/>
              </w:pPrChange>
            </w:pPr>
            <w:ins w:id="10961" w:author="chaniaayulestari@outlook.com" w:date="2021-11-13T22:22:00Z">
              <w:r>
                <w:t>Edit Absen</w:t>
              </w:r>
            </w:ins>
          </w:p>
        </w:tc>
        <w:tc>
          <w:tcPr>
            <w:tcW w:w="1982" w:type="dxa"/>
            <w:vAlign w:val="center"/>
            <w:tcPrChange w:id="10962" w:author="chaniaayulestari@outlook.com" w:date="2021-11-14T03:28:00Z">
              <w:tcPr>
                <w:tcW w:w="1982" w:type="dxa"/>
                <w:gridSpan w:val="2"/>
              </w:tcPr>
            </w:tcPrChange>
          </w:tcPr>
          <w:p w14:paraId="263EB4BA" w14:textId="7F8CCBE6" w:rsidR="001C07F1" w:rsidRPr="001067DD" w:rsidRDefault="002E2EFB">
            <w:pPr>
              <w:jc w:val="center"/>
              <w:rPr>
                <w:ins w:id="10963" w:author="chaniaayulestari@outlook.com" w:date="2021-11-13T22:22:00Z"/>
              </w:rPr>
              <w:pPrChange w:id="10964" w:author="chaniaayulestari@outlook.com" w:date="2021-11-14T03:28:00Z">
                <w:pPr/>
              </w:pPrChange>
            </w:pPr>
            <w:ins w:id="10965" w:author="chaniaayulestari@outlook.com" w:date="2021-11-14T02:58:00Z">
              <w:r w:rsidRPr="001067DD">
                <w:t>SP-RC1</w:t>
              </w:r>
            </w:ins>
            <w:ins w:id="10966" w:author=" " w:date="2021-11-14T18:42:00Z">
              <w:r w:rsidR="00C635D0">
                <w:t>8</w:t>
              </w:r>
            </w:ins>
            <w:ins w:id="10967" w:author="chaniaayulestari@outlook.com" w:date="2021-11-14T02:58:00Z">
              <w:del w:id="10968" w:author=" " w:date="2021-11-14T18:42:00Z">
                <w:r w:rsidRPr="001067DD" w:rsidDel="00C635D0">
                  <w:delText>9</w:delText>
                </w:r>
              </w:del>
              <w:r w:rsidRPr="001067DD">
                <w:t>.</w:t>
              </w:r>
            </w:ins>
            <w:ins w:id="10969" w:author="chaniaayulestari@outlook.com" w:date="2021-11-14T02:59:00Z">
              <w:r w:rsidRPr="001067DD">
                <w:t>2</w:t>
              </w:r>
            </w:ins>
          </w:p>
        </w:tc>
        <w:tc>
          <w:tcPr>
            <w:tcW w:w="1982" w:type="dxa"/>
            <w:tcPrChange w:id="10970" w:author="chaniaayulestari@outlook.com" w:date="2021-11-14T03:28:00Z">
              <w:tcPr>
                <w:tcW w:w="1982" w:type="dxa"/>
                <w:gridSpan w:val="2"/>
              </w:tcPr>
            </w:tcPrChange>
          </w:tcPr>
          <w:p w14:paraId="4EA8055B" w14:textId="4CC33998" w:rsidR="001C07F1" w:rsidRDefault="005A4C8B" w:rsidP="001C07F1">
            <w:pPr>
              <w:rPr>
                <w:ins w:id="10971" w:author="chaniaayulestari@outlook.com" w:date="2021-11-13T22:22:00Z"/>
              </w:rPr>
            </w:pPr>
            <w:ins w:id="10972" w:author="chaniaayulestari@outlook.com" w:date="2021-11-14T03:29:00Z">
              <w:r>
                <w:rPr>
                  <w:iCs/>
                  <w:szCs w:val="24"/>
                </w:rPr>
                <w:t>Fitur ini dapat mengubah data seluruh absen</w:t>
              </w:r>
            </w:ins>
          </w:p>
        </w:tc>
      </w:tr>
      <w:tr w:rsidR="001C07F1" w14:paraId="09246606" w14:textId="77777777" w:rsidTr="005A4C8B">
        <w:trPr>
          <w:ins w:id="10973" w:author="chaniaayulestari@outlook.com" w:date="2021-11-13T22:22:00Z"/>
          <w:trPrChange w:id="10974" w:author="chaniaayulestari@outlook.com" w:date="2021-11-14T03:28:00Z">
            <w:trPr>
              <w:gridAfter w:val="0"/>
            </w:trPr>
          </w:trPrChange>
        </w:trPr>
        <w:tc>
          <w:tcPr>
            <w:tcW w:w="1981" w:type="dxa"/>
            <w:vMerge/>
            <w:tcPrChange w:id="10975" w:author="chaniaayulestari@outlook.com" w:date="2021-11-14T03:28:00Z">
              <w:tcPr>
                <w:tcW w:w="1981" w:type="dxa"/>
                <w:gridSpan w:val="2"/>
                <w:vMerge/>
              </w:tcPr>
            </w:tcPrChange>
          </w:tcPr>
          <w:p w14:paraId="3FE9AE07" w14:textId="77777777" w:rsidR="001C07F1" w:rsidRDefault="001C07F1" w:rsidP="001C07F1">
            <w:pPr>
              <w:rPr>
                <w:ins w:id="10976" w:author="chaniaayulestari@outlook.com" w:date="2021-11-13T22:22:00Z"/>
              </w:rPr>
            </w:pPr>
          </w:p>
        </w:tc>
        <w:tc>
          <w:tcPr>
            <w:tcW w:w="1982" w:type="dxa"/>
            <w:vAlign w:val="center"/>
            <w:tcPrChange w:id="10977" w:author="chaniaayulestari@outlook.com" w:date="2021-11-14T03:28:00Z">
              <w:tcPr>
                <w:tcW w:w="1982" w:type="dxa"/>
                <w:gridSpan w:val="2"/>
              </w:tcPr>
            </w:tcPrChange>
          </w:tcPr>
          <w:p w14:paraId="02C62A3F" w14:textId="2C29514B" w:rsidR="001C07F1" w:rsidRDefault="001C07F1">
            <w:pPr>
              <w:jc w:val="center"/>
              <w:rPr>
                <w:ins w:id="10978" w:author="chaniaayulestari@outlook.com" w:date="2021-11-13T22:22:00Z"/>
              </w:rPr>
              <w:pPrChange w:id="10979" w:author="chaniaayulestari@outlook.com" w:date="2021-11-14T03:28:00Z">
                <w:pPr/>
              </w:pPrChange>
            </w:pPr>
            <w:commentRangeStart w:id="10980"/>
            <w:ins w:id="10981" w:author="chaniaayulestari@outlook.com" w:date="2021-11-13T22:22:00Z">
              <w:r>
                <w:t>Tambah Absen</w:t>
              </w:r>
            </w:ins>
            <w:commentRangeEnd w:id="10980"/>
            <w:r w:rsidR="005A4C8B">
              <w:rPr>
                <w:rStyle w:val="CommentReference"/>
              </w:rPr>
              <w:commentReference w:id="10980"/>
            </w:r>
          </w:p>
        </w:tc>
        <w:tc>
          <w:tcPr>
            <w:tcW w:w="1982" w:type="dxa"/>
            <w:vAlign w:val="center"/>
            <w:tcPrChange w:id="10982" w:author="chaniaayulestari@outlook.com" w:date="2021-11-14T03:28:00Z">
              <w:tcPr>
                <w:tcW w:w="1982" w:type="dxa"/>
                <w:gridSpan w:val="2"/>
              </w:tcPr>
            </w:tcPrChange>
          </w:tcPr>
          <w:p w14:paraId="074F755A" w14:textId="577736C2" w:rsidR="001C07F1" w:rsidRPr="001067DD" w:rsidRDefault="002E2EFB">
            <w:pPr>
              <w:jc w:val="center"/>
              <w:rPr>
                <w:ins w:id="10983" w:author="chaniaayulestari@outlook.com" w:date="2021-11-13T22:22:00Z"/>
              </w:rPr>
              <w:pPrChange w:id="10984" w:author="chaniaayulestari@outlook.com" w:date="2021-11-14T03:28:00Z">
                <w:pPr/>
              </w:pPrChange>
            </w:pPr>
            <w:ins w:id="10985" w:author="chaniaayulestari@outlook.com" w:date="2021-11-14T02:59:00Z">
              <w:r w:rsidRPr="001067DD">
                <w:t>SP</w:t>
              </w:r>
            </w:ins>
            <w:ins w:id="10986" w:author="chaniaayulestari@outlook.com" w:date="2021-11-14T02:58:00Z">
              <w:r w:rsidRPr="001067DD">
                <w:t>-RC1</w:t>
              </w:r>
            </w:ins>
            <w:ins w:id="10987" w:author=" " w:date="2021-11-14T18:42:00Z">
              <w:r w:rsidR="00C635D0">
                <w:t>8</w:t>
              </w:r>
            </w:ins>
            <w:ins w:id="10988" w:author="chaniaayulestari@outlook.com" w:date="2021-11-14T02:58:00Z">
              <w:del w:id="10989" w:author=" " w:date="2021-11-14T18:42:00Z">
                <w:r w:rsidRPr="001067DD" w:rsidDel="00C635D0">
                  <w:delText>9</w:delText>
                </w:r>
              </w:del>
              <w:r w:rsidRPr="001067DD">
                <w:t>.</w:t>
              </w:r>
            </w:ins>
            <w:ins w:id="10990" w:author="chaniaayulestari@outlook.com" w:date="2021-11-14T02:59:00Z">
              <w:r w:rsidRPr="001067DD">
                <w:t>3</w:t>
              </w:r>
            </w:ins>
          </w:p>
        </w:tc>
        <w:tc>
          <w:tcPr>
            <w:tcW w:w="1982" w:type="dxa"/>
            <w:tcPrChange w:id="10991" w:author="chaniaayulestari@outlook.com" w:date="2021-11-14T03:28:00Z">
              <w:tcPr>
                <w:tcW w:w="1982" w:type="dxa"/>
                <w:gridSpan w:val="2"/>
              </w:tcPr>
            </w:tcPrChange>
          </w:tcPr>
          <w:p w14:paraId="0E55B599" w14:textId="653D9C6C" w:rsidR="001C07F1" w:rsidRDefault="001B5BCE" w:rsidP="001C07F1">
            <w:pPr>
              <w:rPr>
                <w:ins w:id="10992" w:author="chaniaayulestari@outlook.com" w:date="2021-11-13T22:22:00Z"/>
              </w:rPr>
            </w:pPr>
            <w:ins w:id="10993" w:author="chaniaayulestari@outlook.com" w:date="2021-11-14T06:12:00Z">
              <w:r>
                <w:rPr>
                  <w:iCs/>
                  <w:szCs w:val="24"/>
                </w:rPr>
                <w:t xml:space="preserve">Fitur ini dapat </w:t>
              </w:r>
              <w:r>
                <w:rPr>
                  <w:iCs/>
                  <w:szCs w:val="24"/>
                </w:rPr>
                <w:lastRenderedPageBreak/>
                <w:t>menambah</w:t>
              </w:r>
            </w:ins>
            <w:ins w:id="10994" w:author="chaniaayulestari@outlook.com" w:date="2021-11-14T06:13:00Z">
              <w:r>
                <w:rPr>
                  <w:iCs/>
                  <w:szCs w:val="24"/>
                </w:rPr>
                <w:t>kan</w:t>
              </w:r>
            </w:ins>
            <w:ins w:id="10995" w:author="chaniaayulestari@outlook.com" w:date="2021-11-14T06:12:00Z">
              <w:r>
                <w:rPr>
                  <w:iCs/>
                  <w:szCs w:val="24"/>
                </w:rPr>
                <w:t xml:space="preserve"> data seluruh absen</w:t>
              </w:r>
            </w:ins>
            <w:ins w:id="10996" w:author="chaniaayulestari@outlook.com" w:date="2021-11-14T06:13:00Z">
              <w:r>
                <w:rPr>
                  <w:iCs/>
                  <w:szCs w:val="24"/>
                </w:rPr>
                <w:t xml:space="preserve"> secara otomatis pada saat </w:t>
              </w:r>
              <w:r w:rsidRPr="005561EA">
                <w:rPr>
                  <w:i/>
                  <w:rPrChange w:id="10997" w:author="chaniaayulestari@outlook.com" w:date="2021-11-14T08:40:00Z">
                    <w:rPr>
                      <w:iCs/>
                    </w:rPr>
                  </w:rPrChange>
                </w:rPr>
                <w:t>scanning</w:t>
              </w:r>
            </w:ins>
          </w:p>
        </w:tc>
      </w:tr>
      <w:tr w:rsidR="001C07F1" w14:paraId="5EE5D628" w14:textId="77777777" w:rsidTr="005A4C8B">
        <w:trPr>
          <w:ins w:id="10998" w:author="chaniaayulestari@outlook.com" w:date="2021-11-12T07:03:00Z"/>
          <w:trPrChange w:id="10999" w:author="chaniaayulestari@outlook.com" w:date="2021-11-14T03:28:00Z">
            <w:trPr>
              <w:gridAfter w:val="0"/>
            </w:trPr>
          </w:trPrChange>
        </w:trPr>
        <w:tc>
          <w:tcPr>
            <w:tcW w:w="1981" w:type="dxa"/>
            <w:vMerge w:val="restart"/>
            <w:vAlign w:val="center"/>
            <w:tcPrChange w:id="11000" w:author="chaniaayulestari@outlook.com" w:date="2021-11-14T03:28:00Z">
              <w:tcPr>
                <w:tcW w:w="1981" w:type="dxa"/>
                <w:gridSpan w:val="2"/>
                <w:vMerge w:val="restart"/>
                <w:vAlign w:val="center"/>
              </w:tcPr>
            </w:tcPrChange>
          </w:tcPr>
          <w:p w14:paraId="09D054C1" w14:textId="2E350D80" w:rsidR="001C07F1" w:rsidRDefault="001C07F1">
            <w:pPr>
              <w:jc w:val="center"/>
              <w:rPr>
                <w:ins w:id="11001" w:author="chaniaayulestari@outlook.com" w:date="2021-11-12T07:03:00Z"/>
              </w:rPr>
              <w:pPrChange w:id="11002" w:author="chaniaayulestari@outlook.com" w:date="2021-11-12T07:10:00Z">
                <w:pPr/>
              </w:pPrChange>
            </w:pPr>
            <w:ins w:id="11003" w:author="chaniaayulestari@outlook.com" w:date="2021-11-12T07:04:00Z">
              <w:r>
                <w:lastRenderedPageBreak/>
                <w:t>Kelola Guru</w:t>
              </w:r>
            </w:ins>
          </w:p>
        </w:tc>
        <w:tc>
          <w:tcPr>
            <w:tcW w:w="1982" w:type="dxa"/>
            <w:vAlign w:val="center"/>
            <w:tcPrChange w:id="11004" w:author="chaniaayulestari@outlook.com" w:date="2021-11-14T03:28:00Z">
              <w:tcPr>
                <w:tcW w:w="1982" w:type="dxa"/>
                <w:gridSpan w:val="2"/>
              </w:tcPr>
            </w:tcPrChange>
          </w:tcPr>
          <w:p w14:paraId="185023D1" w14:textId="406AB049" w:rsidR="001C07F1" w:rsidRDefault="001C07F1">
            <w:pPr>
              <w:jc w:val="center"/>
              <w:rPr>
                <w:ins w:id="11005" w:author="chaniaayulestari@outlook.com" w:date="2021-11-12T07:03:00Z"/>
              </w:rPr>
              <w:pPrChange w:id="11006" w:author="chaniaayulestari@outlook.com" w:date="2021-11-14T03:28:00Z">
                <w:pPr/>
              </w:pPrChange>
            </w:pPr>
            <w:ins w:id="11007" w:author="chaniaayulestari@outlook.com" w:date="2021-11-12T07:25:00Z">
              <w:del w:id="11008" w:author="chaniaayulestari@outlook.com" w:date="2021-11-14T02:59:00Z">
                <w:r w:rsidDel="00482296">
                  <w:delText>Hapus</w:delText>
                </w:r>
              </w:del>
            </w:ins>
            <w:ins w:id="11009" w:author="chaniaayulestari@outlook.com" w:date="2021-11-14T02:59:00Z">
              <w:r w:rsidR="00482296">
                <w:t>Tambah</w:t>
              </w:r>
            </w:ins>
            <w:ins w:id="11010" w:author="chaniaayulestari@outlook.com" w:date="2021-11-12T07:25:00Z">
              <w:r>
                <w:t xml:space="preserve"> Guru</w:t>
              </w:r>
            </w:ins>
          </w:p>
        </w:tc>
        <w:tc>
          <w:tcPr>
            <w:tcW w:w="1982" w:type="dxa"/>
            <w:vAlign w:val="center"/>
            <w:tcPrChange w:id="11011" w:author="chaniaayulestari@outlook.com" w:date="2021-11-14T03:28:00Z">
              <w:tcPr>
                <w:tcW w:w="1982" w:type="dxa"/>
                <w:gridSpan w:val="2"/>
              </w:tcPr>
            </w:tcPrChange>
          </w:tcPr>
          <w:p w14:paraId="557AC923" w14:textId="68FBB607" w:rsidR="001C07F1" w:rsidRPr="001067DD" w:rsidRDefault="00482296">
            <w:pPr>
              <w:jc w:val="center"/>
              <w:rPr>
                <w:ins w:id="11012" w:author="chaniaayulestari@outlook.com" w:date="2021-11-12T07:03:00Z"/>
              </w:rPr>
              <w:pPrChange w:id="11013" w:author="chaniaayulestari@outlook.com" w:date="2021-11-14T03:28:00Z">
                <w:pPr/>
              </w:pPrChange>
            </w:pPr>
            <w:ins w:id="11014" w:author="chaniaayulestari@outlook.com" w:date="2021-11-14T02:59:00Z">
              <w:r w:rsidRPr="001067DD">
                <w:t>SP-RC13.1</w:t>
              </w:r>
            </w:ins>
          </w:p>
        </w:tc>
        <w:tc>
          <w:tcPr>
            <w:tcW w:w="1982" w:type="dxa"/>
            <w:tcPrChange w:id="11015" w:author="chaniaayulestari@outlook.com" w:date="2021-11-14T03:28:00Z">
              <w:tcPr>
                <w:tcW w:w="1982" w:type="dxa"/>
                <w:gridSpan w:val="2"/>
              </w:tcPr>
            </w:tcPrChange>
          </w:tcPr>
          <w:p w14:paraId="6283371A" w14:textId="18DB8410" w:rsidR="001C07F1" w:rsidRDefault="004D4159" w:rsidP="001C07F1">
            <w:pPr>
              <w:rPr>
                <w:ins w:id="11016" w:author="chaniaayulestari@outlook.com" w:date="2021-11-12T07:03:00Z"/>
              </w:rPr>
            </w:pPr>
            <w:ins w:id="11017" w:author="chaniaayulestari@outlook.com" w:date="2021-11-14T03:19:00Z">
              <w:r>
                <w:rPr>
                  <w:iCs/>
                  <w:szCs w:val="24"/>
                </w:rPr>
                <w:t>Fitur ini dapat menambahkan data seluruh guru.</w:t>
              </w:r>
            </w:ins>
            <w:ins w:id="11018" w:author="chaniaayulestari@outlook.com" w:date="2021-11-13T22:23:00Z">
              <w:del w:id="11019" w:author="chaniaayulestari@outlook.com" w:date="2021-11-14T03:14:00Z">
                <w:r w:rsidR="001C07F1" w:rsidDel="004D4159">
                  <w:rPr>
                    <w:iCs/>
                    <w:szCs w:val="24"/>
                  </w:rPr>
                  <w:delText xml:space="preserve">Fitur ini dapat menghapus data seluruh </w:delText>
                </w:r>
              </w:del>
            </w:ins>
            <w:ins w:id="11020" w:author="chaniaayulestari@outlook.com" w:date="2021-11-13T22:24:00Z">
              <w:del w:id="11021" w:author="chaniaayulestari@outlook.com" w:date="2021-11-14T03:14:00Z">
                <w:r w:rsidR="001C07F1" w:rsidDel="004D4159">
                  <w:rPr>
                    <w:iCs/>
                    <w:szCs w:val="24"/>
                  </w:rPr>
                  <w:delText>guru</w:delText>
                </w:r>
              </w:del>
            </w:ins>
          </w:p>
        </w:tc>
      </w:tr>
      <w:tr w:rsidR="001C07F1" w14:paraId="69D4FF90" w14:textId="77777777" w:rsidTr="005A4C8B">
        <w:trPr>
          <w:ins w:id="11022" w:author="chaniaayulestari@outlook.com" w:date="2021-11-12T07:10:00Z"/>
          <w:trPrChange w:id="11023" w:author="chaniaayulestari@outlook.com" w:date="2021-11-14T03:28:00Z">
            <w:trPr>
              <w:gridAfter w:val="0"/>
            </w:trPr>
          </w:trPrChange>
        </w:trPr>
        <w:tc>
          <w:tcPr>
            <w:tcW w:w="1981" w:type="dxa"/>
            <w:vMerge/>
            <w:tcPrChange w:id="11024" w:author="chaniaayulestari@outlook.com" w:date="2021-11-14T03:28:00Z">
              <w:tcPr>
                <w:tcW w:w="1981" w:type="dxa"/>
                <w:gridSpan w:val="2"/>
                <w:vMerge/>
              </w:tcPr>
            </w:tcPrChange>
          </w:tcPr>
          <w:p w14:paraId="230FCB55" w14:textId="77777777" w:rsidR="001C07F1" w:rsidRDefault="001C07F1" w:rsidP="001C07F1">
            <w:pPr>
              <w:rPr>
                <w:ins w:id="11025" w:author="chaniaayulestari@outlook.com" w:date="2021-11-12T07:10:00Z"/>
              </w:rPr>
            </w:pPr>
          </w:p>
        </w:tc>
        <w:tc>
          <w:tcPr>
            <w:tcW w:w="1982" w:type="dxa"/>
            <w:vAlign w:val="center"/>
            <w:tcPrChange w:id="11026" w:author="chaniaayulestari@outlook.com" w:date="2021-11-14T03:28:00Z">
              <w:tcPr>
                <w:tcW w:w="1982" w:type="dxa"/>
                <w:gridSpan w:val="2"/>
              </w:tcPr>
            </w:tcPrChange>
          </w:tcPr>
          <w:p w14:paraId="2FF82F0E" w14:textId="7DD8F780" w:rsidR="001C07F1" w:rsidRDefault="001C07F1">
            <w:pPr>
              <w:jc w:val="center"/>
              <w:rPr>
                <w:ins w:id="11027" w:author="chaniaayulestari@outlook.com" w:date="2021-11-12T07:10:00Z"/>
              </w:rPr>
              <w:pPrChange w:id="11028" w:author="chaniaayulestari@outlook.com" w:date="2021-11-14T03:28:00Z">
                <w:pPr/>
              </w:pPrChange>
            </w:pPr>
            <w:ins w:id="11029" w:author="chaniaayulestari@outlook.com" w:date="2021-11-12T07:25:00Z">
              <w:del w:id="11030" w:author="chaniaayulestari@outlook.com" w:date="2021-11-14T03:00:00Z">
                <w:r w:rsidDel="00482296">
                  <w:delText>Edit</w:delText>
                </w:r>
              </w:del>
            </w:ins>
            <w:ins w:id="11031" w:author="chaniaayulestari@outlook.com" w:date="2021-11-14T03:00:00Z">
              <w:r w:rsidR="00482296">
                <w:t>Hapus</w:t>
              </w:r>
            </w:ins>
            <w:ins w:id="11032" w:author="chaniaayulestari@outlook.com" w:date="2021-11-12T07:25:00Z">
              <w:r>
                <w:t xml:space="preserve"> Guru</w:t>
              </w:r>
            </w:ins>
          </w:p>
        </w:tc>
        <w:tc>
          <w:tcPr>
            <w:tcW w:w="1982" w:type="dxa"/>
            <w:vAlign w:val="center"/>
            <w:tcPrChange w:id="11033" w:author="chaniaayulestari@outlook.com" w:date="2021-11-14T03:28:00Z">
              <w:tcPr>
                <w:tcW w:w="1982" w:type="dxa"/>
                <w:gridSpan w:val="2"/>
              </w:tcPr>
            </w:tcPrChange>
          </w:tcPr>
          <w:p w14:paraId="5F32083F" w14:textId="0D2B13CE" w:rsidR="001C07F1" w:rsidRPr="001067DD" w:rsidRDefault="00482296">
            <w:pPr>
              <w:jc w:val="center"/>
              <w:rPr>
                <w:ins w:id="11034" w:author="chaniaayulestari@outlook.com" w:date="2021-11-12T07:10:00Z"/>
              </w:rPr>
              <w:pPrChange w:id="11035" w:author="chaniaayulestari@outlook.com" w:date="2021-11-14T03:28:00Z">
                <w:pPr/>
              </w:pPrChange>
            </w:pPr>
            <w:ins w:id="11036" w:author="chaniaayulestari@outlook.com" w:date="2021-11-14T03:00:00Z">
              <w:r w:rsidRPr="001067DD">
                <w:t>SP-RC13.2</w:t>
              </w:r>
            </w:ins>
          </w:p>
        </w:tc>
        <w:tc>
          <w:tcPr>
            <w:tcW w:w="1982" w:type="dxa"/>
            <w:tcPrChange w:id="11037" w:author="chaniaayulestari@outlook.com" w:date="2021-11-14T03:28:00Z">
              <w:tcPr>
                <w:tcW w:w="1982" w:type="dxa"/>
                <w:gridSpan w:val="2"/>
              </w:tcPr>
            </w:tcPrChange>
          </w:tcPr>
          <w:p w14:paraId="1D7342C3" w14:textId="61376258" w:rsidR="001C07F1" w:rsidRDefault="004D4159" w:rsidP="001C07F1">
            <w:pPr>
              <w:rPr>
                <w:ins w:id="11038" w:author="chaniaayulestari@outlook.com" w:date="2021-11-12T07:10:00Z"/>
              </w:rPr>
            </w:pPr>
            <w:ins w:id="11039" w:author="chaniaayulestari@outlook.com" w:date="2021-11-14T03:14:00Z">
              <w:r>
                <w:rPr>
                  <w:iCs/>
                  <w:szCs w:val="24"/>
                </w:rPr>
                <w:t>Fitur ini dapat menghapus data seluruh guru</w:t>
              </w:r>
            </w:ins>
          </w:p>
        </w:tc>
      </w:tr>
      <w:tr w:rsidR="001C07F1" w14:paraId="1A897314" w14:textId="77777777" w:rsidTr="005A4C8B">
        <w:trPr>
          <w:ins w:id="11040" w:author="chaniaayulestari@outlook.com" w:date="2021-11-12T07:10:00Z"/>
          <w:trPrChange w:id="11041" w:author="chaniaayulestari@outlook.com" w:date="2021-11-14T03:28:00Z">
            <w:trPr>
              <w:gridAfter w:val="0"/>
            </w:trPr>
          </w:trPrChange>
        </w:trPr>
        <w:tc>
          <w:tcPr>
            <w:tcW w:w="1981" w:type="dxa"/>
            <w:vMerge/>
            <w:tcPrChange w:id="11042" w:author="chaniaayulestari@outlook.com" w:date="2021-11-14T03:28:00Z">
              <w:tcPr>
                <w:tcW w:w="1981" w:type="dxa"/>
                <w:gridSpan w:val="2"/>
                <w:vMerge/>
              </w:tcPr>
            </w:tcPrChange>
          </w:tcPr>
          <w:p w14:paraId="2B206311" w14:textId="77777777" w:rsidR="001C07F1" w:rsidRDefault="001C07F1" w:rsidP="001C07F1">
            <w:pPr>
              <w:rPr>
                <w:ins w:id="11043" w:author="chaniaayulestari@outlook.com" w:date="2021-11-12T07:10:00Z"/>
              </w:rPr>
            </w:pPr>
          </w:p>
        </w:tc>
        <w:tc>
          <w:tcPr>
            <w:tcW w:w="1982" w:type="dxa"/>
            <w:vAlign w:val="center"/>
            <w:tcPrChange w:id="11044" w:author="chaniaayulestari@outlook.com" w:date="2021-11-14T03:28:00Z">
              <w:tcPr>
                <w:tcW w:w="1982" w:type="dxa"/>
                <w:gridSpan w:val="2"/>
              </w:tcPr>
            </w:tcPrChange>
          </w:tcPr>
          <w:p w14:paraId="148541D2" w14:textId="41957C6D" w:rsidR="001C07F1" w:rsidRDefault="001C07F1">
            <w:pPr>
              <w:jc w:val="center"/>
              <w:rPr>
                <w:ins w:id="11045" w:author="chaniaayulestari@outlook.com" w:date="2021-11-12T07:10:00Z"/>
              </w:rPr>
              <w:pPrChange w:id="11046" w:author="chaniaayulestari@outlook.com" w:date="2021-11-14T03:28:00Z">
                <w:pPr/>
              </w:pPrChange>
            </w:pPr>
            <w:ins w:id="11047" w:author="chaniaayulestari@outlook.com" w:date="2021-11-12T07:24:00Z">
              <w:del w:id="11048" w:author="chaniaayulestari@outlook.com" w:date="2021-11-14T03:00:00Z">
                <w:r w:rsidDel="00482296">
                  <w:delText>Tambah</w:delText>
                </w:r>
              </w:del>
            </w:ins>
            <w:ins w:id="11049" w:author="chaniaayulestari@outlook.com" w:date="2021-11-14T03:00:00Z">
              <w:r w:rsidR="00482296">
                <w:t>Edit</w:t>
              </w:r>
            </w:ins>
            <w:ins w:id="11050" w:author="chaniaayulestari@outlook.com" w:date="2021-11-12T07:24:00Z">
              <w:r>
                <w:t xml:space="preserve"> Guru</w:t>
              </w:r>
            </w:ins>
          </w:p>
        </w:tc>
        <w:tc>
          <w:tcPr>
            <w:tcW w:w="1982" w:type="dxa"/>
            <w:vAlign w:val="center"/>
            <w:tcPrChange w:id="11051" w:author="chaniaayulestari@outlook.com" w:date="2021-11-14T03:28:00Z">
              <w:tcPr>
                <w:tcW w:w="1982" w:type="dxa"/>
                <w:gridSpan w:val="2"/>
              </w:tcPr>
            </w:tcPrChange>
          </w:tcPr>
          <w:p w14:paraId="573AC312" w14:textId="003EE7D6" w:rsidR="001C07F1" w:rsidRPr="001067DD" w:rsidRDefault="00482296">
            <w:pPr>
              <w:jc w:val="center"/>
              <w:rPr>
                <w:ins w:id="11052" w:author="chaniaayulestari@outlook.com" w:date="2021-11-12T07:10:00Z"/>
              </w:rPr>
              <w:pPrChange w:id="11053" w:author="chaniaayulestari@outlook.com" w:date="2021-11-14T03:28:00Z">
                <w:pPr/>
              </w:pPrChange>
            </w:pPr>
            <w:ins w:id="11054" w:author="chaniaayulestari@outlook.com" w:date="2021-11-14T03:00:00Z">
              <w:r w:rsidRPr="001067DD">
                <w:t>SP-RC13.3</w:t>
              </w:r>
            </w:ins>
          </w:p>
        </w:tc>
        <w:tc>
          <w:tcPr>
            <w:tcW w:w="1982" w:type="dxa"/>
            <w:tcPrChange w:id="11055" w:author="chaniaayulestari@outlook.com" w:date="2021-11-14T03:28:00Z">
              <w:tcPr>
                <w:tcW w:w="1982" w:type="dxa"/>
                <w:gridSpan w:val="2"/>
              </w:tcPr>
            </w:tcPrChange>
          </w:tcPr>
          <w:p w14:paraId="045A62B5" w14:textId="7982CE41" w:rsidR="001C07F1" w:rsidRDefault="00986178" w:rsidP="001C07F1">
            <w:pPr>
              <w:rPr>
                <w:ins w:id="11056" w:author="chaniaayulestari@outlook.com" w:date="2021-11-12T07:10:00Z"/>
              </w:rPr>
            </w:pPr>
            <w:ins w:id="11057" w:author="chaniaayulestari@outlook.com" w:date="2021-11-14T03:21:00Z">
              <w:r>
                <w:rPr>
                  <w:iCs/>
                  <w:szCs w:val="24"/>
                </w:rPr>
                <w:t>Fitur ini dapat mengubah data seluruh guru.</w:t>
              </w:r>
            </w:ins>
          </w:p>
        </w:tc>
      </w:tr>
      <w:tr w:rsidR="001C07F1" w14:paraId="7C85AC0A" w14:textId="77777777" w:rsidTr="005A4C8B">
        <w:trPr>
          <w:ins w:id="11058" w:author="chaniaayulestari@outlook.com" w:date="2021-11-12T07:10:00Z"/>
          <w:trPrChange w:id="11059" w:author="chaniaayulestari@outlook.com" w:date="2021-11-14T03:28:00Z">
            <w:trPr>
              <w:gridAfter w:val="0"/>
            </w:trPr>
          </w:trPrChange>
        </w:trPr>
        <w:tc>
          <w:tcPr>
            <w:tcW w:w="1981" w:type="dxa"/>
            <w:vMerge/>
            <w:tcPrChange w:id="11060" w:author="chaniaayulestari@outlook.com" w:date="2021-11-14T03:28:00Z">
              <w:tcPr>
                <w:tcW w:w="1981" w:type="dxa"/>
                <w:gridSpan w:val="2"/>
                <w:vMerge/>
              </w:tcPr>
            </w:tcPrChange>
          </w:tcPr>
          <w:p w14:paraId="4DFABB9C" w14:textId="77777777" w:rsidR="001C07F1" w:rsidRDefault="001C07F1" w:rsidP="001C07F1">
            <w:pPr>
              <w:rPr>
                <w:ins w:id="11061" w:author="chaniaayulestari@outlook.com" w:date="2021-11-12T07:10:00Z"/>
              </w:rPr>
            </w:pPr>
          </w:p>
        </w:tc>
        <w:tc>
          <w:tcPr>
            <w:tcW w:w="1982" w:type="dxa"/>
            <w:vAlign w:val="center"/>
            <w:tcPrChange w:id="11062" w:author="chaniaayulestari@outlook.com" w:date="2021-11-14T03:28:00Z">
              <w:tcPr>
                <w:tcW w:w="1982" w:type="dxa"/>
                <w:gridSpan w:val="2"/>
              </w:tcPr>
            </w:tcPrChange>
          </w:tcPr>
          <w:p w14:paraId="26FC20F9" w14:textId="1D8A2D5D" w:rsidR="001C07F1" w:rsidRDefault="001C07F1">
            <w:pPr>
              <w:jc w:val="center"/>
              <w:rPr>
                <w:ins w:id="11063" w:author="chaniaayulestari@outlook.com" w:date="2021-11-12T07:10:00Z"/>
              </w:rPr>
              <w:pPrChange w:id="11064" w:author="chaniaayulestari@outlook.com" w:date="2021-11-14T03:28:00Z">
                <w:pPr/>
              </w:pPrChange>
            </w:pPr>
            <w:ins w:id="11065" w:author="chaniaayulestari@outlook.com" w:date="2021-11-12T07:25:00Z">
              <w:r>
                <w:t>Lihat Guru</w:t>
              </w:r>
            </w:ins>
          </w:p>
        </w:tc>
        <w:tc>
          <w:tcPr>
            <w:tcW w:w="1982" w:type="dxa"/>
            <w:vAlign w:val="center"/>
            <w:tcPrChange w:id="11066" w:author="chaniaayulestari@outlook.com" w:date="2021-11-14T03:28:00Z">
              <w:tcPr>
                <w:tcW w:w="1982" w:type="dxa"/>
                <w:gridSpan w:val="2"/>
              </w:tcPr>
            </w:tcPrChange>
          </w:tcPr>
          <w:p w14:paraId="3189A702" w14:textId="73A8BB82" w:rsidR="001C07F1" w:rsidRPr="001067DD" w:rsidRDefault="00482296">
            <w:pPr>
              <w:jc w:val="center"/>
              <w:rPr>
                <w:ins w:id="11067" w:author="chaniaayulestari@outlook.com" w:date="2021-11-12T07:10:00Z"/>
              </w:rPr>
              <w:pPrChange w:id="11068" w:author="chaniaayulestari@outlook.com" w:date="2021-11-14T03:28:00Z">
                <w:pPr/>
              </w:pPrChange>
            </w:pPr>
            <w:ins w:id="11069" w:author="chaniaayulestari@outlook.com" w:date="2021-11-14T03:00:00Z">
              <w:r w:rsidRPr="001067DD">
                <w:t>SP-RC13.4</w:t>
              </w:r>
            </w:ins>
          </w:p>
        </w:tc>
        <w:tc>
          <w:tcPr>
            <w:tcW w:w="1982" w:type="dxa"/>
            <w:tcPrChange w:id="11070" w:author="chaniaayulestari@outlook.com" w:date="2021-11-14T03:28:00Z">
              <w:tcPr>
                <w:tcW w:w="1982" w:type="dxa"/>
                <w:gridSpan w:val="2"/>
              </w:tcPr>
            </w:tcPrChange>
          </w:tcPr>
          <w:p w14:paraId="08D8B433" w14:textId="2B3C648F" w:rsidR="001C07F1" w:rsidRDefault="00986178" w:rsidP="001C07F1">
            <w:pPr>
              <w:rPr>
                <w:ins w:id="11071" w:author="chaniaayulestari@outlook.com" w:date="2021-11-12T07:10:00Z"/>
              </w:rPr>
            </w:pPr>
            <w:ins w:id="11072" w:author="chaniaayulestari@outlook.com" w:date="2021-11-14T03:23:00Z">
              <w:r>
                <w:rPr>
                  <w:iCs/>
                  <w:szCs w:val="24"/>
                </w:rPr>
                <w:t>Fitur ini dapat melihat data seluruh guru</w:t>
              </w:r>
            </w:ins>
          </w:p>
        </w:tc>
      </w:tr>
      <w:tr w:rsidR="001C07F1" w14:paraId="1A7AD69A" w14:textId="77777777" w:rsidTr="005A4C8B">
        <w:trPr>
          <w:ins w:id="11073" w:author="chaniaayulestari@outlook.com" w:date="2021-11-14T02:29:00Z"/>
          <w:trPrChange w:id="11074" w:author="chaniaayulestari@outlook.com" w:date="2021-11-14T03:28:00Z">
            <w:trPr>
              <w:gridAfter w:val="0"/>
            </w:trPr>
          </w:trPrChange>
        </w:trPr>
        <w:tc>
          <w:tcPr>
            <w:tcW w:w="1981" w:type="dxa"/>
            <w:vMerge/>
            <w:tcPrChange w:id="11075" w:author="chaniaayulestari@outlook.com" w:date="2021-11-14T03:28:00Z">
              <w:tcPr>
                <w:tcW w:w="1981" w:type="dxa"/>
                <w:gridSpan w:val="2"/>
                <w:vMerge/>
              </w:tcPr>
            </w:tcPrChange>
          </w:tcPr>
          <w:p w14:paraId="1C123731" w14:textId="77777777" w:rsidR="001C07F1" w:rsidRDefault="001C07F1" w:rsidP="001C07F1">
            <w:pPr>
              <w:rPr>
                <w:ins w:id="11076" w:author="chaniaayulestari@outlook.com" w:date="2021-11-14T02:29:00Z"/>
              </w:rPr>
            </w:pPr>
          </w:p>
        </w:tc>
        <w:tc>
          <w:tcPr>
            <w:tcW w:w="1982" w:type="dxa"/>
            <w:vAlign w:val="center"/>
            <w:tcPrChange w:id="11077" w:author="chaniaayulestari@outlook.com" w:date="2021-11-14T03:28:00Z">
              <w:tcPr>
                <w:tcW w:w="1982" w:type="dxa"/>
                <w:gridSpan w:val="2"/>
              </w:tcPr>
            </w:tcPrChange>
          </w:tcPr>
          <w:p w14:paraId="01DC16C4" w14:textId="6CBFE4E1" w:rsidR="001C07F1" w:rsidRDefault="001C07F1">
            <w:pPr>
              <w:jc w:val="center"/>
              <w:rPr>
                <w:ins w:id="11078" w:author="chaniaayulestari@outlook.com" w:date="2021-11-14T02:29:00Z"/>
              </w:rPr>
              <w:pPrChange w:id="11079" w:author="chaniaayulestari@outlook.com" w:date="2021-11-14T03:28:00Z">
                <w:pPr/>
              </w:pPrChange>
            </w:pPr>
            <w:ins w:id="11080" w:author="chaniaayulestari@outlook.com" w:date="2021-11-14T02:29:00Z">
              <w:r>
                <w:t>Lihat Profile Guru</w:t>
              </w:r>
            </w:ins>
          </w:p>
        </w:tc>
        <w:tc>
          <w:tcPr>
            <w:tcW w:w="1982" w:type="dxa"/>
            <w:vAlign w:val="center"/>
            <w:tcPrChange w:id="11081" w:author="chaniaayulestari@outlook.com" w:date="2021-11-14T03:28:00Z">
              <w:tcPr>
                <w:tcW w:w="1982" w:type="dxa"/>
                <w:gridSpan w:val="2"/>
              </w:tcPr>
            </w:tcPrChange>
          </w:tcPr>
          <w:p w14:paraId="73620703" w14:textId="4A5BE407" w:rsidR="001C07F1" w:rsidRPr="001067DD" w:rsidRDefault="00482296">
            <w:pPr>
              <w:jc w:val="center"/>
              <w:rPr>
                <w:ins w:id="11082" w:author="chaniaayulestari@outlook.com" w:date="2021-11-14T02:29:00Z"/>
              </w:rPr>
              <w:pPrChange w:id="11083" w:author="chaniaayulestari@outlook.com" w:date="2021-11-14T03:28:00Z">
                <w:pPr/>
              </w:pPrChange>
            </w:pPr>
            <w:ins w:id="11084" w:author="chaniaayulestari@outlook.com" w:date="2021-11-14T03:01:00Z">
              <w:r w:rsidRPr="001067DD">
                <w:t>SP-RC06</w:t>
              </w:r>
            </w:ins>
          </w:p>
        </w:tc>
        <w:tc>
          <w:tcPr>
            <w:tcW w:w="1982" w:type="dxa"/>
            <w:tcPrChange w:id="11085" w:author="chaniaayulestari@outlook.com" w:date="2021-11-14T03:28:00Z">
              <w:tcPr>
                <w:tcW w:w="1982" w:type="dxa"/>
                <w:gridSpan w:val="2"/>
              </w:tcPr>
            </w:tcPrChange>
          </w:tcPr>
          <w:p w14:paraId="12B3E592" w14:textId="32148D1B" w:rsidR="001C07F1" w:rsidRDefault="009A41CF" w:rsidP="001C07F1">
            <w:pPr>
              <w:rPr>
                <w:ins w:id="11086" w:author="chaniaayulestari@outlook.com" w:date="2021-11-14T02:29:00Z"/>
              </w:rPr>
            </w:pPr>
            <w:ins w:id="11087" w:author="chaniaayulestari@outlook.com" w:date="2021-11-14T03:26:00Z">
              <w:r>
                <w:rPr>
                  <w:iCs/>
                  <w:szCs w:val="24"/>
                </w:rPr>
                <w:t>Fitur ini dapat melihat informasi detail mengenai guru</w:t>
              </w:r>
            </w:ins>
          </w:p>
        </w:tc>
      </w:tr>
      <w:tr w:rsidR="008B7DB5" w14:paraId="480E3FDB" w14:textId="77777777" w:rsidTr="004A4F76">
        <w:trPr>
          <w:ins w:id="11088" w:author="chaniaayulestari@outlook.com" w:date="2021-11-12T07:03:00Z"/>
        </w:trPr>
        <w:tc>
          <w:tcPr>
            <w:tcW w:w="1981" w:type="dxa"/>
            <w:vMerge w:val="restart"/>
            <w:vAlign w:val="center"/>
          </w:tcPr>
          <w:p w14:paraId="3255A415" w14:textId="4453A850" w:rsidR="008B7DB5" w:rsidRDefault="008B7DB5">
            <w:pPr>
              <w:jc w:val="center"/>
              <w:rPr>
                <w:ins w:id="11089" w:author="chaniaayulestari@outlook.com" w:date="2021-11-12T07:03:00Z"/>
              </w:rPr>
              <w:pPrChange w:id="11090" w:author="chaniaayulestari@outlook.com" w:date="2021-11-12T07:11:00Z">
                <w:pPr/>
              </w:pPrChange>
            </w:pPr>
            <w:ins w:id="11091" w:author="chaniaayulestari@outlook.com" w:date="2021-11-12T07:04:00Z">
              <w:r>
                <w:t>Kelola Walikelas</w:t>
              </w:r>
            </w:ins>
          </w:p>
        </w:tc>
        <w:tc>
          <w:tcPr>
            <w:tcW w:w="1982" w:type="dxa"/>
            <w:vAlign w:val="center"/>
          </w:tcPr>
          <w:p w14:paraId="1A849485" w14:textId="3BDDE3CD" w:rsidR="008B7DB5" w:rsidRDefault="008B7DB5">
            <w:pPr>
              <w:jc w:val="center"/>
              <w:rPr>
                <w:ins w:id="11092" w:author="chaniaayulestari@outlook.com" w:date="2021-11-12T07:03:00Z"/>
              </w:rPr>
              <w:pPrChange w:id="11093" w:author="chaniaayulestari@outlook.com" w:date="2021-11-14T03:28:00Z">
                <w:pPr/>
              </w:pPrChange>
            </w:pPr>
            <w:ins w:id="11094" w:author="chaniaayulestari@outlook.com" w:date="2021-11-12T07:25:00Z">
              <w:del w:id="11095" w:author="chaniaayulestari@outlook.com" w:date="2021-11-14T03:02:00Z">
                <w:r w:rsidDel="00482296">
                  <w:delText xml:space="preserve">Hapus </w:delText>
                </w:r>
              </w:del>
            </w:ins>
            <w:ins w:id="11096" w:author="chaniaayulestari@outlook.com" w:date="2021-11-14T03:02:00Z">
              <w:r>
                <w:t xml:space="preserve">Tambah </w:t>
              </w:r>
            </w:ins>
            <w:ins w:id="11097" w:author="chaniaayulestari@outlook.com" w:date="2021-11-12T07:26:00Z">
              <w:r>
                <w:t>Walikelas</w:t>
              </w:r>
            </w:ins>
          </w:p>
        </w:tc>
        <w:tc>
          <w:tcPr>
            <w:tcW w:w="1982" w:type="dxa"/>
            <w:vAlign w:val="center"/>
          </w:tcPr>
          <w:p w14:paraId="6B427274" w14:textId="51016B61" w:rsidR="008B7DB5" w:rsidRPr="001067DD" w:rsidRDefault="008B7DB5">
            <w:pPr>
              <w:jc w:val="center"/>
              <w:rPr>
                <w:ins w:id="11098" w:author="chaniaayulestari@outlook.com" w:date="2021-11-12T07:03:00Z"/>
              </w:rPr>
              <w:pPrChange w:id="11099" w:author="chaniaayulestari@outlook.com" w:date="2021-11-14T03:28:00Z">
                <w:pPr/>
              </w:pPrChange>
            </w:pPr>
            <w:ins w:id="11100" w:author="chaniaayulestari@outlook.com" w:date="2021-11-14T03:01:00Z">
              <w:r w:rsidRPr="001067DD">
                <w:t>SP-RC14.</w:t>
              </w:r>
            </w:ins>
            <w:ins w:id="11101" w:author="chaniaayulestari@outlook.com" w:date="2021-11-14T03:02:00Z">
              <w:r w:rsidRPr="001067DD">
                <w:t>1</w:t>
              </w:r>
            </w:ins>
          </w:p>
        </w:tc>
        <w:tc>
          <w:tcPr>
            <w:tcW w:w="1982" w:type="dxa"/>
          </w:tcPr>
          <w:p w14:paraId="6F2DB88F" w14:textId="25AF6D57" w:rsidR="008B7DB5" w:rsidRDefault="008B7DB5" w:rsidP="001C07F1">
            <w:pPr>
              <w:rPr>
                <w:ins w:id="11102" w:author="chaniaayulestari@outlook.com" w:date="2021-11-12T07:03:00Z"/>
              </w:rPr>
            </w:pPr>
            <w:ins w:id="11103" w:author="chaniaayulestari@outlook.com" w:date="2021-11-14T03:19:00Z">
              <w:r>
                <w:rPr>
                  <w:iCs/>
                  <w:szCs w:val="24"/>
                </w:rPr>
                <w:t xml:space="preserve">Fitur ini dapat menambahkan data seluruh </w:t>
              </w:r>
            </w:ins>
            <w:ins w:id="11104" w:author="chaniaayulestari@outlook.com" w:date="2021-11-14T03:20:00Z">
              <w:r>
                <w:rPr>
                  <w:iCs/>
                  <w:szCs w:val="24"/>
                </w:rPr>
                <w:t>walikelas.</w:t>
              </w:r>
            </w:ins>
            <w:ins w:id="11105" w:author="chaniaayulestari@outlook.com" w:date="2021-11-14T03:19:00Z">
              <w:r w:rsidDel="004D4159">
                <w:rPr>
                  <w:iCs/>
                  <w:szCs w:val="24"/>
                </w:rPr>
                <w:t xml:space="preserve"> </w:t>
              </w:r>
            </w:ins>
            <w:ins w:id="11106" w:author="chaniaayulestari@outlook.com" w:date="2021-11-13T22:27:00Z">
              <w:del w:id="11107" w:author="chaniaayulestari@outlook.com" w:date="2021-11-14T03:15:00Z">
                <w:r w:rsidDel="004D4159">
                  <w:rPr>
                    <w:iCs/>
                    <w:szCs w:val="24"/>
                  </w:rPr>
                  <w:delText>Fitur ini dapat menghapus data seluruh walikelas.</w:delText>
                </w:r>
              </w:del>
            </w:ins>
          </w:p>
        </w:tc>
      </w:tr>
      <w:tr w:rsidR="008B7DB5" w14:paraId="5439AE73" w14:textId="77777777" w:rsidTr="004A4F76">
        <w:trPr>
          <w:ins w:id="11108" w:author="chaniaayulestari@outlook.com" w:date="2021-11-12T07:10:00Z"/>
        </w:trPr>
        <w:tc>
          <w:tcPr>
            <w:tcW w:w="1981" w:type="dxa"/>
            <w:vMerge/>
          </w:tcPr>
          <w:p w14:paraId="66CE61E9" w14:textId="77777777" w:rsidR="008B7DB5" w:rsidRDefault="008B7DB5" w:rsidP="001C07F1">
            <w:pPr>
              <w:rPr>
                <w:ins w:id="11109" w:author="chaniaayulestari@outlook.com" w:date="2021-11-12T07:10:00Z"/>
              </w:rPr>
            </w:pPr>
          </w:p>
        </w:tc>
        <w:tc>
          <w:tcPr>
            <w:tcW w:w="1982" w:type="dxa"/>
            <w:vAlign w:val="center"/>
          </w:tcPr>
          <w:p w14:paraId="168F1D5C" w14:textId="26AD75E3" w:rsidR="008B7DB5" w:rsidRDefault="008B7DB5">
            <w:pPr>
              <w:jc w:val="center"/>
              <w:rPr>
                <w:ins w:id="11110" w:author="chaniaayulestari@outlook.com" w:date="2021-11-12T07:10:00Z"/>
              </w:rPr>
              <w:pPrChange w:id="11111" w:author="chaniaayulestari@outlook.com" w:date="2021-11-14T03:28:00Z">
                <w:pPr/>
              </w:pPrChange>
            </w:pPr>
            <w:ins w:id="11112" w:author="chaniaayulestari@outlook.com" w:date="2021-11-12T07:27:00Z">
              <w:del w:id="11113" w:author="chaniaayulestari@outlook.com" w:date="2021-11-14T03:02:00Z">
                <w:r w:rsidDel="00482296">
                  <w:delText>Edit</w:delText>
                </w:r>
              </w:del>
            </w:ins>
            <w:ins w:id="11114" w:author="chaniaayulestari@outlook.com" w:date="2021-11-14T03:02:00Z">
              <w:r>
                <w:t>Hapus</w:t>
              </w:r>
            </w:ins>
            <w:ins w:id="11115" w:author="chaniaayulestari@outlook.com" w:date="2021-11-12T07:27:00Z">
              <w:r>
                <w:t xml:space="preserve"> Walikelas</w:t>
              </w:r>
            </w:ins>
          </w:p>
        </w:tc>
        <w:tc>
          <w:tcPr>
            <w:tcW w:w="1982" w:type="dxa"/>
            <w:vAlign w:val="center"/>
          </w:tcPr>
          <w:p w14:paraId="0B66139D" w14:textId="4E00E098" w:rsidR="008B7DB5" w:rsidRPr="001067DD" w:rsidRDefault="008B7DB5">
            <w:pPr>
              <w:jc w:val="center"/>
              <w:rPr>
                <w:ins w:id="11116" w:author="chaniaayulestari@outlook.com" w:date="2021-11-12T07:10:00Z"/>
              </w:rPr>
              <w:pPrChange w:id="11117" w:author="chaniaayulestari@outlook.com" w:date="2021-11-14T03:28:00Z">
                <w:pPr/>
              </w:pPrChange>
            </w:pPr>
            <w:ins w:id="11118" w:author="chaniaayulestari@outlook.com" w:date="2021-11-14T03:02:00Z">
              <w:r w:rsidRPr="001067DD">
                <w:t>SP-RC14.2</w:t>
              </w:r>
            </w:ins>
          </w:p>
        </w:tc>
        <w:tc>
          <w:tcPr>
            <w:tcW w:w="1982" w:type="dxa"/>
          </w:tcPr>
          <w:p w14:paraId="660B228F" w14:textId="75CF1477" w:rsidR="008B7DB5" w:rsidRDefault="008B7DB5" w:rsidP="001C07F1">
            <w:pPr>
              <w:rPr>
                <w:ins w:id="11119" w:author="chaniaayulestari@outlook.com" w:date="2021-11-12T07:10:00Z"/>
              </w:rPr>
            </w:pPr>
            <w:ins w:id="11120" w:author="chaniaayulestari@outlook.com" w:date="2021-11-14T03:15:00Z">
              <w:r>
                <w:rPr>
                  <w:iCs/>
                  <w:szCs w:val="24"/>
                </w:rPr>
                <w:t>Fitur ini dapat menghapus data seluruh walikelas.</w:t>
              </w:r>
            </w:ins>
          </w:p>
        </w:tc>
      </w:tr>
      <w:tr w:rsidR="008B7DB5" w14:paraId="1F5001C0" w14:textId="77777777" w:rsidTr="004A4F76">
        <w:trPr>
          <w:ins w:id="11121" w:author="chaniaayulestari@outlook.com" w:date="2021-11-12T07:10:00Z"/>
        </w:trPr>
        <w:tc>
          <w:tcPr>
            <w:tcW w:w="1981" w:type="dxa"/>
            <w:vMerge/>
          </w:tcPr>
          <w:p w14:paraId="55A7F5E3" w14:textId="77777777" w:rsidR="008B7DB5" w:rsidRDefault="008B7DB5" w:rsidP="001C07F1">
            <w:pPr>
              <w:rPr>
                <w:ins w:id="11122" w:author="chaniaayulestari@outlook.com" w:date="2021-11-12T07:10:00Z"/>
              </w:rPr>
            </w:pPr>
          </w:p>
        </w:tc>
        <w:tc>
          <w:tcPr>
            <w:tcW w:w="1982" w:type="dxa"/>
            <w:vAlign w:val="center"/>
          </w:tcPr>
          <w:p w14:paraId="2790E8BF" w14:textId="0CE2C841" w:rsidR="008B7DB5" w:rsidRDefault="008B7DB5">
            <w:pPr>
              <w:jc w:val="center"/>
              <w:rPr>
                <w:ins w:id="11123" w:author="chaniaayulestari@outlook.com" w:date="2021-11-12T07:10:00Z"/>
              </w:rPr>
              <w:pPrChange w:id="11124" w:author="chaniaayulestari@outlook.com" w:date="2021-11-14T03:28:00Z">
                <w:pPr/>
              </w:pPrChange>
            </w:pPr>
            <w:ins w:id="11125" w:author="chaniaayulestari@outlook.com" w:date="2021-11-12T07:25:00Z">
              <w:del w:id="11126" w:author="chaniaayulestari@outlook.com" w:date="2021-11-14T03:02:00Z">
                <w:r w:rsidDel="00482296">
                  <w:delText>Tambah</w:delText>
                </w:r>
              </w:del>
            </w:ins>
            <w:ins w:id="11127" w:author="chaniaayulestari@outlook.com" w:date="2021-11-14T03:02:00Z">
              <w:r>
                <w:t>Edit</w:t>
              </w:r>
            </w:ins>
            <w:ins w:id="11128" w:author="chaniaayulestari@outlook.com" w:date="2021-11-12T07:25:00Z">
              <w:r>
                <w:t xml:space="preserve"> </w:t>
              </w:r>
            </w:ins>
            <w:ins w:id="11129" w:author="chaniaayulestari@outlook.com" w:date="2021-11-12T07:26:00Z">
              <w:r>
                <w:t>Walikelas</w:t>
              </w:r>
            </w:ins>
          </w:p>
        </w:tc>
        <w:tc>
          <w:tcPr>
            <w:tcW w:w="1982" w:type="dxa"/>
            <w:vAlign w:val="center"/>
          </w:tcPr>
          <w:p w14:paraId="7D3DB4B6" w14:textId="60AB0596" w:rsidR="008B7DB5" w:rsidRPr="001067DD" w:rsidRDefault="008B7DB5">
            <w:pPr>
              <w:jc w:val="center"/>
              <w:rPr>
                <w:ins w:id="11130" w:author="chaniaayulestari@outlook.com" w:date="2021-11-12T07:10:00Z"/>
              </w:rPr>
              <w:pPrChange w:id="11131" w:author="chaniaayulestari@outlook.com" w:date="2021-11-14T03:28:00Z">
                <w:pPr/>
              </w:pPrChange>
            </w:pPr>
            <w:ins w:id="11132" w:author="chaniaayulestari@outlook.com" w:date="2021-11-14T03:02:00Z">
              <w:r w:rsidRPr="001067DD">
                <w:t>SP-RC14.3</w:t>
              </w:r>
            </w:ins>
          </w:p>
        </w:tc>
        <w:tc>
          <w:tcPr>
            <w:tcW w:w="1982" w:type="dxa"/>
          </w:tcPr>
          <w:p w14:paraId="434A9557" w14:textId="7297D660" w:rsidR="008B7DB5" w:rsidRDefault="008B7DB5" w:rsidP="001C07F1">
            <w:pPr>
              <w:rPr>
                <w:ins w:id="11133" w:author="chaniaayulestari@outlook.com" w:date="2021-11-12T07:10:00Z"/>
              </w:rPr>
            </w:pPr>
            <w:ins w:id="11134" w:author="chaniaayulestari@outlook.com" w:date="2021-11-14T03:22:00Z">
              <w:r>
                <w:rPr>
                  <w:iCs/>
                  <w:szCs w:val="24"/>
                </w:rPr>
                <w:t>Fitur ini dapat mengubah data seluruh walikelas.</w:t>
              </w:r>
            </w:ins>
          </w:p>
        </w:tc>
      </w:tr>
      <w:tr w:rsidR="008B7DB5" w14:paraId="7D222948" w14:textId="77777777" w:rsidTr="004A4F76">
        <w:trPr>
          <w:ins w:id="11135" w:author="chaniaayulestari@outlook.com" w:date="2021-11-12T07:10:00Z"/>
        </w:trPr>
        <w:tc>
          <w:tcPr>
            <w:tcW w:w="1981" w:type="dxa"/>
            <w:vMerge/>
          </w:tcPr>
          <w:p w14:paraId="26B25EA5" w14:textId="77777777" w:rsidR="008B7DB5" w:rsidRDefault="008B7DB5" w:rsidP="001C07F1">
            <w:pPr>
              <w:rPr>
                <w:ins w:id="11136" w:author="chaniaayulestari@outlook.com" w:date="2021-11-12T07:10:00Z"/>
              </w:rPr>
            </w:pPr>
          </w:p>
        </w:tc>
        <w:tc>
          <w:tcPr>
            <w:tcW w:w="1982" w:type="dxa"/>
            <w:vAlign w:val="center"/>
          </w:tcPr>
          <w:p w14:paraId="23E5A780" w14:textId="0174F780" w:rsidR="008B7DB5" w:rsidRDefault="008B7DB5">
            <w:pPr>
              <w:jc w:val="center"/>
              <w:rPr>
                <w:ins w:id="11137" w:author="chaniaayulestari@outlook.com" w:date="2021-11-12T07:10:00Z"/>
              </w:rPr>
              <w:pPrChange w:id="11138" w:author="chaniaayulestari@outlook.com" w:date="2021-11-14T03:28:00Z">
                <w:pPr/>
              </w:pPrChange>
            </w:pPr>
            <w:ins w:id="11139" w:author="chaniaayulestari@outlook.com" w:date="2021-11-12T07:25:00Z">
              <w:r>
                <w:t xml:space="preserve">Lihat </w:t>
              </w:r>
            </w:ins>
            <w:ins w:id="11140" w:author="chaniaayulestari@outlook.com" w:date="2021-11-12T07:26:00Z">
              <w:r>
                <w:t>Walikelas</w:t>
              </w:r>
            </w:ins>
          </w:p>
        </w:tc>
        <w:tc>
          <w:tcPr>
            <w:tcW w:w="1982" w:type="dxa"/>
            <w:vAlign w:val="center"/>
          </w:tcPr>
          <w:p w14:paraId="3C57AA63" w14:textId="4D24C231" w:rsidR="008B7DB5" w:rsidRPr="001067DD" w:rsidRDefault="008B7DB5">
            <w:pPr>
              <w:jc w:val="center"/>
              <w:rPr>
                <w:ins w:id="11141" w:author="chaniaayulestari@outlook.com" w:date="2021-11-12T07:10:00Z"/>
              </w:rPr>
              <w:pPrChange w:id="11142" w:author="chaniaayulestari@outlook.com" w:date="2021-11-14T03:28:00Z">
                <w:pPr/>
              </w:pPrChange>
            </w:pPr>
            <w:ins w:id="11143" w:author="chaniaayulestari@outlook.com" w:date="2021-11-14T03:03:00Z">
              <w:r w:rsidRPr="001067DD">
                <w:t>SP-RC14.4</w:t>
              </w:r>
            </w:ins>
          </w:p>
        </w:tc>
        <w:tc>
          <w:tcPr>
            <w:tcW w:w="1982" w:type="dxa"/>
          </w:tcPr>
          <w:p w14:paraId="0A3061BC" w14:textId="39C51FE1" w:rsidR="008B7DB5" w:rsidRDefault="008B7DB5" w:rsidP="001C07F1">
            <w:pPr>
              <w:rPr>
                <w:ins w:id="11144" w:author="chaniaayulestari@outlook.com" w:date="2021-11-12T07:10:00Z"/>
              </w:rPr>
            </w:pPr>
            <w:ins w:id="11145" w:author="chaniaayulestari@outlook.com" w:date="2021-11-14T03:23:00Z">
              <w:r>
                <w:rPr>
                  <w:iCs/>
                  <w:szCs w:val="24"/>
                </w:rPr>
                <w:t>Fitur ini dapat melihat data seluruh walikelas</w:t>
              </w:r>
            </w:ins>
          </w:p>
        </w:tc>
      </w:tr>
      <w:tr w:rsidR="008B7DB5" w14:paraId="1EDE3156" w14:textId="77777777" w:rsidTr="004A4F76">
        <w:trPr>
          <w:ins w:id="11146" w:author="chaniaayulestari@outlook.com" w:date="2021-11-14T02:32:00Z"/>
        </w:trPr>
        <w:tc>
          <w:tcPr>
            <w:tcW w:w="1981" w:type="dxa"/>
            <w:vMerge/>
          </w:tcPr>
          <w:p w14:paraId="30223769" w14:textId="77777777" w:rsidR="008B7DB5" w:rsidRDefault="008B7DB5" w:rsidP="00482296">
            <w:pPr>
              <w:rPr>
                <w:ins w:id="11147" w:author="chaniaayulestari@outlook.com" w:date="2021-11-14T02:32:00Z"/>
              </w:rPr>
            </w:pPr>
          </w:p>
        </w:tc>
        <w:tc>
          <w:tcPr>
            <w:tcW w:w="1982" w:type="dxa"/>
            <w:vAlign w:val="center"/>
          </w:tcPr>
          <w:p w14:paraId="2BB49149" w14:textId="096715F5" w:rsidR="008B7DB5" w:rsidRDefault="008B7DB5">
            <w:pPr>
              <w:jc w:val="center"/>
              <w:rPr>
                <w:ins w:id="11148" w:author="chaniaayulestari@outlook.com" w:date="2021-11-14T02:32:00Z"/>
              </w:rPr>
              <w:pPrChange w:id="11149" w:author="chaniaayulestari@outlook.com" w:date="2021-11-14T03:28:00Z">
                <w:pPr/>
              </w:pPrChange>
            </w:pPr>
            <w:ins w:id="11150" w:author="chaniaayulestari@outlook.com" w:date="2021-11-14T02:32:00Z">
              <w:r>
                <w:t xml:space="preserve">Lihat Profile </w:t>
              </w:r>
            </w:ins>
            <w:ins w:id="11151" w:author="Rafi Aziizi" w:date="2021-11-14T12:16:00Z">
              <w:r>
                <w:lastRenderedPageBreak/>
                <w:t>Walik</w:t>
              </w:r>
            </w:ins>
            <w:ins w:id="11152" w:author="chaniaayulestari@outlook.com" w:date="2021-11-14T02:32:00Z">
              <w:del w:id="11153" w:author="Rafi Aziizi" w:date="2021-11-14T12:16:00Z">
                <w:r w:rsidDel="008B7DB5">
                  <w:delText>K</w:delText>
                </w:r>
              </w:del>
              <w:r>
                <w:t>elas</w:t>
              </w:r>
            </w:ins>
          </w:p>
        </w:tc>
        <w:tc>
          <w:tcPr>
            <w:tcW w:w="1982" w:type="dxa"/>
            <w:vAlign w:val="center"/>
          </w:tcPr>
          <w:p w14:paraId="493664B4" w14:textId="0E859F21" w:rsidR="008B7DB5" w:rsidRPr="001067DD" w:rsidRDefault="008B7DB5">
            <w:pPr>
              <w:jc w:val="center"/>
              <w:rPr>
                <w:ins w:id="11154" w:author="chaniaayulestari@outlook.com" w:date="2021-11-14T02:32:00Z"/>
              </w:rPr>
              <w:pPrChange w:id="11155" w:author="chaniaayulestari@outlook.com" w:date="2021-11-14T03:28:00Z">
                <w:pPr/>
              </w:pPrChange>
            </w:pPr>
            <w:ins w:id="11156" w:author="chaniaayulestari@outlook.com" w:date="2021-11-14T03:01:00Z">
              <w:r w:rsidRPr="001067DD">
                <w:lastRenderedPageBreak/>
                <w:t>SP-RC07</w:t>
              </w:r>
            </w:ins>
          </w:p>
        </w:tc>
        <w:tc>
          <w:tcPr>
            <w:tcW w:w="1982" w:type="dxa"/>
          </w:tcPr>
          <w:p w14:paraId="46C2164C" w14:textId="6899F705" w:rsidR="008B7DB5" w:rsidRDefault="008B7DB5" w:rsidP="00482296">
            <w:pPr>
              <w:rPr>
                <w:ins w:id="11157" w:author="chaniaayulestari@outlook.com" w:date="2021-11-14T02:32:00Z"/>
              </w:rPr>
            </w:pPr>
            <w:ins w:id="11158" w:author="chaniaayulestari@outlook.com" w:date="2021-11-14T03:23:00Z">
              <w:r>
                <w:rPr>
                  <w:iCs/>
                  <w:szCs w:val="24"/>
                </w:rPr>
                <w:t xml:space="preserve">Fitur ini dapat </w:t>
              </w:r>
              <w:r>
                <w:rPr>
                  <w:iCs/>
                  <w:szCs w:val="24"/>
                </w:rPr>
                <w:lastRenderedPageBreak/>
                <w:t>melihat informasi detail mengenai kelas</w:t>
              </w:r>
            </w:ins>
          </w:p>
        </w:tc>
      </w:tr>
      <w:tr w:rsidR="008B7DB5" w14:paraId="5D98636C" w14:textId="77777777" w:rsidTr="004A4F76">
        <w:trPr>
          <w:ins w:id="11159" w:author="chaniaayulestari@outlook.com" w:date="2021-11-14T02:32:00Z"/>
        </w:trPr>
        <w:tc>
          <w:tcPr>
            <w:tcW w:w="1981" w:type="dxa"/>
            <w:vMerge/>
          </w:tcPr>
          <w:p w14:paraId="6BD8C21D" w14:textId="77777777" w:rsidR="008B7DB5" w:rsidRDefault="008B7DB5" w:rsidP="00482296">
            <w:pPr>
              <w:rPr>
                <w:ins w:id="11160" w:author="chaniaayulestari@outlook.com" w:date="2021-11-14T02:32:00Z"/>
              </w:rPr>
            </w:pPr>
          </w:p>
        </w:tc>
        <w:tc>
          <w:tcPr>
            <w:tcW w:w="1982" w:type="dxa"/>
            <w:vAlign w:val="center"/>
          </w:tcPr>
          <w:p w14:paraId="759BCFE3" w14:textId="201C93E1" w:rsidR="008B7DB5" w:rsidRDefault="008B7DB5">
            <w:pPr>
              <w:jc w:val="center"/>
              <w:rPr>
                <w:ins w:id="11161" w:author="chaniaayulestari@outlook.com" w:date="2021-11-14T02:32:00Z"/>
              </w:rPr>
              <w:pPrChange w:id="11162" w:author="chaniaayulestari@outlook.com" w:date="2021-11-14T03:28:00Z">
                <w:pPr/>
              </w:pPrChange>
            </w:pPr>
            <w:ins w:id="11163" w:author="chaniaayulestari@outlook.com" w:date="2021-11-14T02:32:00Z">
              <w:r>
                <w:t xml:space="preserve">Lihat Anggota </w:t>
              </w:r>
            </w:ins>
            <w:ins w:id="11164" w:author="Rafi Aziizi" w:date="2021-11-14T12:17:00Z">
              <w:r>
                <w:t>Siswa</w:t>
              </w:r>
            </w:ins>
            <w:ins w:id="11165" w:author="chaniaayulestari@outlook.com" w:date="2021-11-14T02:32:00Z">
              <w:del w:id="11166" w:author="Rafi Aziizi" w:date="2021-11-14T12:16:00Z">
                <w:r w:rsidDel="008B7DB5">
                  <w:delText>K</w:delText>
                </w:r>
              </w:del>
              <w:del w:id="11167"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1168" w:author="chaniaayulestari@outlook.com" w:date="2021-11-14T02:32:00Z"/>
              </w:rPr>
              <w:pPrChange w:id="11169" w:author="chaniaayulestari@outlook.com" w:date="2021-11-14T03:28:00Z">
                <w:pPr/>
              </w:pPrChange>
            </w:pPr>
            <w:ins w:id="11170" w:author="chaniaayulestari@outlook.com" w:date="2021-11-14T03:04:00Z">
              <w:r w:rsidRPr="001067DD">
                <w:t>SP-RC</w:t>
              </w:r>
            </w:ins>
            <w:ins w:id="11171" w:author="Rafi Aziizi" w:date="2021-11-14T12:16:00Z">
              <w:r w:rsidRPr="001067DD">
                <w:t>08</w:t>
              </w:r>
            </w:ins>
            <w:ins w:id="11172" w:author="chaniaayulestari@outlook.com" w:date="2021-11-14T03:04:00Z">
              <w:del w:id="11173" w:author="Rafi Aziizi" w:date="2021-11-14T12:16:00Z">
                <w:r w:rsidRPr="001067DD" w:rsidDel="008B7DB5">
                  <w:delText>10</w:delText>
                </w:r>
              </w:del>
            </w:ins>
          </w:p>
        </w:tc>
        <w:tc>
          <w:tcPr>
            <w:tcW w:w="1982" w:type="dxa"/>
          </w:tcPr>
          <w:p w14:paraId="4554B45E" w14:textId="097D37BF" w:rsidR="008B7DB5" w:rsidRDefault="008B7DB5" w:rsidP="00482296">
            <w:pPr>
              <w:rPr>
                <w:ins w:id="11174" w:author="chaniaayulestari@outlook.com" w:date="2021-11-14T02:32:00Z"/>
              </w:rPr>
            </w:pPr>
            <w:ins w:id="11175" w:author="chaniaayulestari@outlook.com" w:date="2021-11-14T03:23:00Z">
              <w:r>
                <w:rPr>
                  <w:iCs/>
                  <w:szCs w:val="24"/>
                </w:rPr>
                <w:t xml:space="preserve">Fitur ini dapat melihat data seluruh </w:t>
              </w:r>
            </w:ins>
            <w:ins w:id="11176" w:author="chaniaayulestari@outlook.com" w:date="2021-11-14T03:24:00Z">
              <w:r>
                <w:rPr>
                  <w:iCs/>
                  <w:szCs w:val="24"/>
                </w:rPr>
                <w:t>anggota siswa yang memiliki nama walikela</w:t>
              </w:r>
            </w:ins>
            <w:ins w:id="11177" w:author="Rafi Aziizi" w:date="2021-11-14T12:12:00Z">
              <w:r>
                <w:rPr>
                  <w:iCs/>
                  <w:szCs w:val="24"/>
                </w:rPr>
                <w:t>s</w:t>
              </w:r>
            </w:ins>
            <w:ins w:id="11178" w:author="chaniaayulestari@outlook.com" w:date="2021-11-14T03:24:00Z">
              <w:r>
                <w:rPr>
                  <w:iCs/>
                  <w:szCs w:val="24"/>
                </w:rPr>
                <w:t xml:space="preserve"> yang sama</w:t>
              </w:r>
            </w:ins>
          </w:p>
        </w:tc>
      </w:tr>
      <w:tr w:rsidR="008B7DB5" w14:paraId="5DFBF2A9" w14:textId="77777777" w:rsidTr="005A4C8B">
        <w:trPr>
          <w:ins w:id="11179" w:author="Rafi Aziizi" w:date="2021-11-14T12:12:00Z"/>
        </w:trPr>
        <w:tc>
          <w:tcPr>
            <w:tcW w:w="1981" w:type="dxa"/>
            <w:vMerge/>
          </w:tcPr>
          <w:p w14:paraId="5F8875F3" w14:textId="77777777" w:rsidR="008B7DB5" w:rsidRDefault="008B7DB5" w:rsidP="00482296">
            <w:pPr>
              <w:rPr>
                <w:ins w:id="11180" w:author="Rafi Aziizi" w:date="2021-11-14T12:12:00Z"/>
              </w:rPr>
            </w:pPr>
          </w:p>
        </w:tc>
        <w:tc>
          <w:tcPr>
            <w:tcW w:w="1982" w:type="dxa"/>
            <w:vAlign w:val="center"/>
          </w:tcPr>
          <w:p w14:paraId="1121E7A9" w14:textId="72B9C029" w:rsidR="008B7DB5" w:rsidRDefault="008B7DB5">
            <w:pPr>
              <w:rPr>
                <w:ins w:id="11181" w:author="Rafi Aziizi" w:date="2021-11-14T12:12:00Z"/>
              </w:rPr>
              <w:pPrChange w:id="11182" w:author="Rafi Aziizi" w:date="2021-11-14T12:12:00Z">
                <w:pPr>
                  <w:jc w:val="center"/>
                </w:pPr>
              </w:pPrChange>
            </w:pPr>
            <w:ins w:id="11183" w:author="Rafi Aziizi" w:date="2021-11-14T12:12:00Z">
              <w:r>
                <w:t>Cetak Riwayat Absensi Anggota Siswa</w:t>
              </w:r>
            </w:ins>
          </w:p>
        </w:tc>
        <w:tc>
          <w:tcPr>
            <w:tcW w:w="1982" w:type="dxa"/>
            <w:vAlign w:val="center"/>
          </w:tcPr>
          <w:p w14:paraId="5CC105F3" w14:textId="51EF186F" w:rsidR="008B7DB5" w:rsidRPr="001067DD" w:rsidRDefault="008B7DB5">
            <w:pPr>
              <w:jc w:val="center"/>
              <w:rPr>
                <w:ins w:id="11184" w:author="Rafi Aziizi" w:date="2021-11-14T12:12:00Z"/>
              </w:rPr>
            </w:pPr>
            <w:ins w:id="11185" w:author="Rafi Aziizi" w:date="2021-11-14T12:12:00Z">
              <w:r w:rsidRPr="001067DD">
                <w:t>SP-RC14.5</w:t>
              </w:r>
            </w:ins>
          </w:p>
        </w:tc>
        <w:tc>
          <w:tcPr>
            <w:tcW w:w="1982" w:type="dxa"/>
          </w:tcPr>
          <w:p w14:paraId="740E2705" w14:textId="3BD585DD" w:rsidR="008B7DB5" w:rsidRDefault="008B7DB5" w:rsidP="00482296">
            <w:pPr>
              <w:rPr>
                <w:ins w:id="11186" w:author="Rafi Aziizi" w:date="2021-11-14T12:12:00Z"/>
                <w:iCs/>
              </w:rPr>
            </w:pPr>
            <w:ins w:id="11187" w:author="Rafi Aziizi" w:date="2021-11-14T12:12:00Z">
              <w:r>
                <w:rPr>
                  <w:iCs/>
                </w:rPr>
                <w:t>Fitur ini dapat mencetak dokumen riwayat absensi anggota siswa yang memiliki nama walikelas sama.</w:t>
              </w:r>
            </w:ins>
          </w:p>
        </w:tc>
      </w:tr>
      <w:tr w:rsidR="00482296" w14:paraId="4BCCB1A7" w14:textId="77777777" w:rsidTr="005A4C8B">
        <w:trPr>
          <w:ins w:id="11188" w:author="chaniaayulestari@outlook.com" w:date="2021-11-13T22:30:00Z"/>
          <w:trPrChange w:id="11189" w:author="chaniaayulestari@outlook.com" w:date="2021-11-14T03:28:00Z">
            <w:trPr>
              <w:gridAfter w:val="0"/>
            </w:trPr>
          </w:trPrChange>
        </w:trPr>
        <w:tc>
          <w:tcPr>
            <w:tcW w:w="1981" w:type="dxa"/>
            <w:vMerge w:val="restart"/>
            <w:vAlign w:val="center"/>
            <w:tcPrChange w:id="11190" w:author="chaniaayulestari@outlook.com" w:date="2021-11-14T03:28:00Z">
              <w:tcPr>
                <w:tcW w:w="1981" w:type="dxa"/>
                <w:gridSpan w:val="2"/>
                <w:vMerge w:val="restart"/>
                <w:vAlign w:val="center"/>
              </w:tcPr>
            </w:tcPrChange>
          </w:tcPr>
          <w:p w14:paraId="5F372805" w14:textId="2F1319E9" w:rsidR="00482296" w:rsidRDefault="00482296">
            <w:pPr>
              <w:jc w:val="center"/>
              <w:rPr>
                <w:ins w:id="11191" w:author="chaniaayulestari@outlook.com" w:date="2021-11-13T22:30:00Z"/>
              </w:rPr>
              <w:pPrChange w:id="11192" w:author="chaniaayulestari@outlook.com" w:date="2021-11-13T22:30:00Z">
                <w:pPr/>
              </w:pPrChange>
            </w:pPr>
            <w:commentRangeStart w:id="11193"/>
            <w:ins w:id="11194" w:author="chaniaayulestari@outlook.com" w:date="2021-11-13T22:31:00Z">
              <w:r>
                <w:t>Kelola Laporan Absen</w:t>
              </w:r>
            </w:ins>
            <w:commentRangeEnd w:id="11193"/>
            <w:r w:rsidR="00D45F38">
              <w:rPr>
                <w:rStyle w:val="CommentReference"/>
              </w:rPr>
              <w:commentReference w:id="11193"/>
            </w:r>
          </w:p>
        </w:tc>
        <w:tc>
          <w:tcPr>
            <w:tcW w:w="1982" w:type="dxa"/>
            <w:vAlign w:val="center"/>
            <w:tcPrChange w:id="11195" w:author="chaniaayulestari@outlook.com" w:date="2021-11-14T03:28:00Z">
              <w:tcPr>
                <w:tcW w:w="1982" w:type="dxa"/>
                <w:gridSpan w:val="2"/>
              </w:tcPr>
            </w:tcPrChange>
          </w:tcPr>
          <w:p w14:paraId="620720D4" w14:textId="299AC22D" w:rsidR="00482296" w:rsidRDefault="00482296">
            <w:pPr>
              <w:jc w:val="center"/>
              <w:rPr>
                <w:ins w:id="11196" w:author="chaniaayulestari@outlook.com" w:date="2021-11-13T22:30:00Z"/>
              </w:rPr>
              <w:pPrChange w:id="11197" w:author="chaniaayulestari@outlook.com" w:date="2021-11-14T03:28:00Z">
                <w:pPr/>
              </w:pPrChange>
            </w:pPr>
            <w:ins w:id="11198" w:author="chaniaayulestari@outlook.com" w:date="2021-11-13T22:30:00Z">
              <w:r>
                <w:t>Lihat</w:t>
              </w:r>
            </w:ins>
            <w:ins w:id="11199" w:author="chaniaayulestari@outlook.com" w:date="2021-11-13T22:31:00Z">
              <w:r>
                <w:t xml:space="preserve"> Laporan absen</w:t>
              </w:r>
            </w:ins>
          </w:p>
        </w:tc>
        <w:tc>
          <w:tcPr>
            <w:tcW w:w="1982" w:type="dxa"/>
            <w:vAlign w:val="center"/>
            <w:tcPrChange w:id="11200" w:author="chaniaayulestari@outlook.com" w:date="2021-11-14T03:28:00Z">
              <w:tcPr>
                <w:tcW w:w="1982" w:type="dxa"/>
                <w:gridSpan w:val="2"/>
              </w:tcPr>
            </w:tcPrChange>
          </w:tcPr>
          <w:p w14:paraId="46835D20" w14:textId="2F5F391E" w:rsidR="00482296" w:rsidRPr="001067DD" w:rsidRDefault="00756DA0">
            <w:pPr>
              <w:jc w:val="center"/>
              <w:rPr>
                <w:ins w:id="11201" w:author="chaniaayulestari@outlook.com" w:date="2021-11-13T22:30:00Z"/>
              </w:rPr>
              <w:pPrChange w:id="11202" w:author="chaniaayulestari@outlook.com" w:date="2021-11-14T03:28:00Z">
                <w:pPr/>
              </w:pPrChange>
            </w:pPr>
            <w:ins w:id="11203" w:author="Rafi Aziizi" w:date="2021-11-14T12:36:00Z">
              <w:r w:rsidRPr="001067DD">
                <w:t>SP-RC19.1</w:t>
              </w:r>
            </w:ins>
          </w:p>
        </w:tc>
        <w:tc>
          <w:tcPr>
            <w:tcW w:w="1982" w:type="dxa"/>
            <w:tcPrChange w:id="11204" w:author="chaniaayulestari@outlook.com" w:date="2021-11-14T03:28:00Z">
              <w:tcPr>
                <w:tcW w:w="1982" w:type="dxa"/>
                <w:gridSpan w:val="2"/>
              </w:tcPr>
            </w:tcPrChange>
          </w:tcPr>
          <w:p w14:paraId="389874FC" w14:textId="3277DA91" w:rsidR="00482296" w:rsidRDefault="005A4C8B" w:rsidP="00482296">
            <w:pPr>
              <w:rPr>
                <w:ins w:id="11205" w:author="chaniaayulestari@outlook.com" w:date="2021-11-13T22:30:00Z"/>
              </w:rPr>
            </w:pPr>
            <w:ins w:id="11206" w:author="chaniaayulestari@outlook.com" w:date="2021-11-14T03:27:00Z">
              <w:r>
                <w:t>Fitur ini dapat digunakan untuk melihat seluruh laporan absen</w:t>
              </w:r>
            </w:ins>
          </w:p>
        </w:tc>
      </w:tr>
      <w:tr w:rsidR="00756DA0" w14:paraId="7866BE1E" w14:textId="77777777" w:rsidTr="005A4C8B">
        <w:trPr>
          <w:ins w:id="11207" w:author="chaniaayulestari@outlook.com" w:date="2021-11-13T22:30:00Z"/>
          <w:trPrChange w:id="11208" w:author="chaniaayulestari@outlook.com" w:date="2021-11-14T03:28:00Z">
            <w:trPr>
              <w:gridAfter w:val="0"/>
            </w:trPr>
          </w:trPrChange>
        </w:trPr>
        <w:tc>
          <w:tcPr>
            <w:tcW w:w="1981" w:type="dxa"/>
            <w:vMerge/>
            <w:vAlign w:val="center"/>
            <w:tcPrChange w:id="11209" w:author="chaniaayulestari@outlook.com" w:date="2021-11-14T03:28:00Z">
              <w:tcPr>
                <w:tcW w:w="1981" w:type="dxa"/>
                <w:gridSpan w:val="2"/>
                <w:vMerge/>
                <w:vAlign w:val="center"/>
              </w:tcPr>
            </w:tcPrChange>
          </w:tcPr>
          <w:p w14:paraId="655ED6E8" w14:textId="77777777" w:rsidR="00756DA0" w:rsidRDefault="00756DA0">
            <w:pPr>
              <w:jc w:val="center"/>
              <w:rPr>
                <w:ins w:id="11210" w:author="chaniaayulestari@outlook.com" w:date="2021-11-13T22:30:00Z"/>
              </w:rPr>
              <w:pPrChange w:id="11211" w:author="chaniaayulestari@outlook.com" w:date="2021-11-13T22:30:00Z">
                <w:pPr/>
              </w:pPrChange>
            </w:pPr>
          </w:p>
        </w:tc>
        <w:tc>
          <w:tcPr>
            <w:tcW w:w="1982" w:type="dxa"/>
            <w:vAlign w:val="center"/>
            <w:tcPrChange w:id="11212" w:author="chaniaayulestari@outlook.com" w:date="2021-11-14T03:28:00Z">
              <w:tcPr>
                <w:tcW w:w="1982" w:type="dxa"/>
                <w:gridSpan w:val="2"/>
              </w:tcPr>
            </w:tcPrChange>
          </w:tcPr>
          <w:p w14:paraId="02676497" w14:textId="7FC028B9" w:rsidR="00756DA0" w:rsidRDefault="00756DA0">
            <w:pPr>
              <w:jc w:val="center"/>
              <w:rPr>
                <w:ins w:id="11213" w:author="chaniaayulestari@outlook.com" w:date="2021-11-13T22:30:00Z"/>
              </w:rPr>
              <w:pPrChange w:id="11214" w:author="chaniaayulestari@outlook.com" w:date="2021-11-14T03:28:00Z">
                <w:pPr/>
              </w:pPrChange>
            </w:pPr>
            <w:ins w:id="11215" w:author="chaniaayulestari@outlook.com" w:date="2021-11-14T02:33:00Z">
              <w:r>
                <w:t>Cetak</w:t>
              </w:r>
            </w:ins>
            <w:ins w:id="11216" w:author="chaniaayulestari@outlook.com" w:date="2021-11-13T22:31:00Z">
              <w:r>
                <w:t xml:space="preserve"> Laporan Absen</w:t>
              </w:r>
            </w:ins>
          </w:p>
        </w:tc>
        <w:tc>
          <w:tcPr>
            <w:tcW w:w="1982" w:type="dxa"/>
            <w:vAlign w:val="center"/>
            <w:tcPrChange w:id="11217" w:author="chaniaayulestari@outlook.com" w:date="2021-11-14T03:28:00Z">
              <w:tcPr>
                <w:tcW w:w="1982" w:type="dxa"/>
                <w:gridSpan w:val="2"/>
              </w:tcPr>
            </w:tcPrChange>
          </w:tcPr>
          <w:p w14:paraId="538AB452" w14:textId="1184BFE4" w:rsidR="00756DA0" w:rsidRPr="001067DD" w:rsidRDefault="00756DA0">
            <w:pPr>
              <w:jc w:val="center"/>
              <w:rPr>
                <w:ins w:id="11218" w:author="chaniaayulestari@outlook.com" w:date="2021-11-13T22:30:00Z"/>
              </w:rPr>
              <w:pPrChange w:id="11219" w:author="chaniaayulestari@outlook.com" w:date="2021-11-14T03:28:00Z">
                <w:pPr/>
              </w:pPrChange>
            </w:pPr>
            <w:ins w:id="11220" w:author="Rafi Aziizi" w:date="2021-11-14T12:36:00Z">
              <w:r w:rsidRPr="001067DD">
                <w:t>SP-RC</w:t>
              </w:r>
            </w:ins>
            <w:ins w:id="11221" w:author="Rafi Aziizi" w:date="2021-11-14T12:38:00Z">
              <w:r w:rsidRPr="001067DD">
                <w:t>20</w:t>
              </w:r>
            </w:ins>
          </w:p>
        </w:tc>
        <w:tc>
          <w:tcPr>
            <w:tcW w:w="1982" w:type="dxa"/>
            <w:tcPrChange w:id="11222" w:author="chaniaayulestari@outlook.com" w:date="2021-11-14T03:28:00Z">
              <w:tcPr>
                <w:tcW w:w="1982" w:type="dxa"/>
                <w:gridSpan w:val="2"/>
              </w:tcPr>
            </w:tcPrChange>
          </w:tcPr>
          <w:p w14:paraId="0B3481DD" w14:textId="5ED9289E" w:rsidR="00756DA0" w:rsidRDefault="00756DA0" w:rsidP="00756DA0">
            <w:pPr>
              <w:rPr>
                <w:ins w:id="11223" w:author="chaniaayulestari@outlook.com" w:date="2021-11-13T22:30:00Z"/>
              </w:rPr>
            </w:pPr>
            <w:ins w:id="11224" w:author="chaniaayulestari@outlook.com" w:date="2021-11-14T03:26:00Z">
              <w:r>
                <w:t>fitur ini dapat mencetak lapora</w:t>
              </w:r>
            </w:ins>
            <w:ins w:id="11225" w:author="chaniaayulestari@outlook.com" w:date="2021-11-14T03:27:00Z">
              <w:r>
                <w:t>n absen</w:t>
              </w:r>
            </w:ins>
            <w:ins w:id="11226" w:author="Rafi Aziizi" w:date="2021-11-14T12:38:00Z">
              <w:r>
                <w:t xml:space="preserve"> berdasarkan data siswa, data kelas maupun data</w:t>
              </w:r>
            </w:ins>
            <w:ins w:id="11227" w:author="Rafi Aziizi" w:date="2021-11-14T12:39:00Z">
              <w:r>
                <w:t xml:space="preserve"> walikelas.</w:t>
              </w:r>
            </w:ins>
          </w:p>
        </w:tc>
      </w:tr>
      <w:tr w:rsidR="00756DA0" w14:paraId="7ADDC893" w14:textId="77777777" w:rsidTr="005A4C8B">
        <w:trPr>
          <w:ins w:id="11228" w:author="chaniaayulestari@outlook.com" w:date="2021-11-13T22:30:00Z"/>
          <w:trPrChange w:id="11229" w:author="chaniaayulestari@outlook.com" w:date="2021-11-14T03:28:00Z">
            <w:trPr>
              <w:gridAfter w:val="0"/>
            </w:trPr>
          </w:trPrChange>
        </w:trPr>
        <w:tc>
          <w:tcPr>
            <w:tcW w:w="1981" w:type="dxa"/>
            <w:vMerge/>
            <w:vAlign w:val="center"/>
            <w:tcPrChange w:id="11230" w:author="chaniaayulestari@outlook.com" w:date="2021-11-14T03:28:00Z">
              <w:tcPr>
                <w:tcW w:w="1981" w:type="dxa"/>
                <w:gridSpan w:val="2"/>
                <w:vMerge/>
                <w:vAlign w:val="center"/>
              </w:tcPr>
            </w:tcPrChange>
          </w:tcPr>
          <w:p w14:paraId="5116426F" w14:textId="77777777" w:rsidR="00756DA0" w:rsidRDefault="00756DA0">
            <w:pPr>
              <w:jc w:val="center"/>
              <w:rPr>
                <w:ins w:id="11231" w:author="chaniaayulestari@outlook.com" w:date="2021-11-13T22:30:00Z"/>
              </w:rPr>
              <w:pPrChange w:id="11232" w:author="chaniaayulestari@outlook.com" w:date="2021-11-13T22:30:00Z">
                <w:pPr/>
              </w:pPrChange>
            </w:pPr>
          </w:p>
        </w:tc>
        <w:tc>
          <w:tcPr>
            <w:tcW w:w="1982" w:type="dxa"/>
            <w:vAlign w:val="center"/>
            <w:tcPrChange w:id="11233" w:author="chaniaayulestari@outlook.com" w:date="2021-11-14T03:28:00Z">
              <w:tcPr>
                <w:tcW w:w="1982" w:type="dxa"/>
                <w:gridSpan w:val="2"/>
              </w:tcPr>
            </w:tcPrChange>
          </w:tcPr>
          <w:p w14:paraId="5DFF6F91" w14:textId="6BF1FC80" w:rsidR="00756DA0" w:rsidRDefault="00756DA0">
            <w:pPr>
              <w:jc w:val="center"/>
              <w:rPr>
                <w:ins w:id="11234" w:author="chaniaayulestari@outlook.com" w:date="2021-11-13T22:30:00Z"/>
              </w:rPr>
              <w:pPrChange w:id="11235" w:author="chaniaayulestari@outlook.com" w:date="2021-11-14T03:28:00Z">
                <w:pPr/>
              </w:pPrChange>
            </w:pPr>
            <w:ins w:id="11236" w:author="chaniaayulestari@outlook.com" w:date="2021-11-13T22:30:00Z">
              <w:r>
                <w:t>Tambah</w:t>
              </w:r>
            </w:ins>
            <w:ins w:id="11237" w:author="chaniaayulestari@outlook.com" w:date="2021-11-13T22:31:00Z">
              <w:r>
                <w:t xml:space="preserve"> </w:t>
              </w:r>
              <w:del w:id="11238" w:author="chaniaayulestari@outlook.com" w:date="2021-11-14T08:48:00Z">
                <w:r w:rsidDel="00B84F62">
                  <w:delText xml:space="preserve">Laporan </w:delText>
                </w:r>
              </w:del>
            </w:ins>
            <w:ins w:id="11239" w:author="chaniaayulestari@outlook.com" w:date="2021-11-14T08:49:00Z">
              <w:r>
                <w:t xml:space="preserve">History </w:t>
              </w:r>
            </w:ins>
            <w:ins w:id="11240" w:author="chaniaayulestari@outlook.com" w:date="2021-11-13T22:31:00Z">
              <w:r>
                <w:t>Absen</w:t>
              </w:r>
            </w:ins>
          </w:p>
        </w:tc>
        <w:tc>
          <w:tcPr>
            <w:tcW w:w="1982" w:type="dxa"/>
            <w:vAlign w:val="center"/>
            <w:tcPrChange w:id="11241" w:author="chaniaayulestari@outlook.com" w:date="2021-11-14T03:28:00Z">
              <w:tcPr>
                <w:tcW w:w="1982" w:type="dxa"/>
                <w:gridSpan w:val="2"/>
              </w:tcPr>
            </w:tcPrChange>
          </w:tcPr>
          <w:p w14:paraId="2B680650" w14:textId="371EA189" w:rsidR="00756DA0" w:rsidRPr="001067DD" w:rsidRDefault="00756DA0">
            <w:pPr>
              <w:jc w:val="center"/>
              <w:rPr>
                <w:ins w:id="11242" w:author="chaniaayulestari@outlook.com" w:date="2021-11-13T22:30:00Z"/>
              </w:rPr>
              <w:pPrChange w:id="11243" w:author="chaniaayulestari@outlook.com" w:date="2021-11-14T03:28:00Z">
                <w:pPr/>
              </w:pPrChange>
            </w:pPr>
            <w:ins w:id="11244" w:author="Rafi Aziizi" w:date="2021-11-14T12:36:00Z">
              <w:r w:rsidRPr="001067DD">
                <w:t>SP-RC19.</w:t>
              </w:r>
            </w:ins>
            <w:ins w:id="11245" w:author="Rafi Aziizi" w:date="2021-11-14T12:38:00Z">
              <w:r w:rsidRPr="001067DD">
                <w:t>2</w:t>
              </w:r>
            </w:ins>
          </w:p>
        </w:tc>
        <w:tc>
          <w:tcPr>
            <w:tcW w:w="1982" w:type="dxa"/>
            <w:tcPrChange w:id="11246" w:author="chaniaayulestari@outlook.com" w:date="2021-11-14T03:28:00Z">
              <w:tcPr>
                <w:tcW w:w="1982" w:type="dxa"/>
                <w:gridSpan w:val="2"/>
              </w:tcPr>
            </w:tcPrChange>
          </w:tcPr>
          <w:p w14:paraId="50C6EF79" w14:textId="4159E27B" w:rsidR="00756DA0" w:rsidRDefault="00756DA0" w:rsidP="00756DA0">
            <w:pPr>
              <w:rPr>
                <w:ins w:id="11247" w:author="chaniaayulestari@outlook.com" w:date="2021-11-13T22:30:00Z"/>
              </w:rPr>
            </w:pPr>
            <w:ins w:id="11248" w:author="chaniaayulestari@outlook.com" w:date="2021-11-14T03:20:00Z">
              <w:r>
                <w:rPr>
                  <w:iCs/>
                  <w:szCs w:val="24"/>
                </w:rPr>
                <w:t>Fitur ini dapat menambahkan data</w:t>
              </w:r>
            </w:ins>
            <w:ins w:id="11249" w:author="chaniaayulestari@outlook.com" w:date="2021-11-14T08:49:00Z">
              <w:r>
                <w:rPr>
                  <w:iCs/>
                  <w:szCs w:val="24"/>
                </w:rPr>
                <w:t xml:space="preserve"> history</w:t>
              </w:r>
            </w:ins>
            <w:ins w:id="11250" w:author="chaniaayulestari@outlook.com" w:date="2021-11-14T03:20:00Z">
              <w:r>
                <w:rPr>
                  <w:iCs/>
                  <w:szCs w:val="24"/>
                </w:rPr>
                <w:t xml:space="preserve"> laporan absen.</w:t>
              </w:r>
            </w:ins>
          </w:p>
        </w:tc>
      </w:tr>
      <w:tr w:rsidR="00756DA0" w14:paraId="463FADCB" w14:textId="77777777" w:rsidTr="004A4F76">
        <w:trPr>
          <w:ins w:id="11251" w:author="chaniaayulestari@outlook.com" w:date="2021-11-12T07:03:00Z"/>
        </w:trPr>
        <w:tc>
          <w:tcPr>
            <w:tcW w:w="1981" w:type="dxa"/>
            <w:vMerge w:val="restart"/>
            <w:vAlign w:val="center"/>
          </w:tcPr>
          <w:p w14:paraId="3A11C7FD" w14:textId="54AC3511" w:rsidR="00756DA0" w:rsidRDefault="00756DA0">
            <w:pPr>
              <w:jc w:val="center"/>
              <w:rPr>
                <w:ins w:id="11252" w:author="chaniaayulestari@outlook.com" w:date="2021-11-12T07:03:00Z"/>
              </w:rPr>
              <w:pPrChange w:id="11253" w:author="chaniaayulestari@outlook.com" w:date="2021-11-12T07:11:00Z">
                <w:pPr/>
              </w:pPrChange>
            </w:pPr>
            <w:ins w:id="11254" w:author="chaniaayulestari@outlook.com" w:date="2021-11-12T07:05:00Z">
              <w:r>
                <w:t>Kelola Admin</w:t>
              </w:r>
            </w:ins>
          </w:p>
        </w:tc>
        <w:tc>
          <w:tcPr>
            <w:tcW w:w="1982" w:type="dxa"/>
            <w:vAlign w:val="center"/>
          </w:tcPr>
          <w:p w14:paraId="5731FA38" w14:textId="1AFE739E" w:rsidR="00756DA0" w:rsidRDefault="00756DA0">
            <w:pPr>
              <w:jc w:val="center"/>
              <w:rPr>
                <w:ins w:id="11255" w:author="chaniaayulestari@outlook.com" w:date="2021-11-12T07:03:00Z"/>
              </w:rPr>
              <w:pPrChange w:id="11256" w:author="chaniaayulestari@outlook.com" w:date="2021-11-14T03:28:00Z">
                <w:pPr/>
              </w:pPrChange>
            </w:pPr>
            <w:ins w:id="11257" w:author="chaniaayulestari@outlook.com" w:date="2021-11-12T07:28:00Z">
              <w:del w:id="11258" w:author="chaniaayulestari@outlook.com" w:date="2021-11-14T03:07:00Z">
                <w:r w:rsidDel="00D45F38">
                  <w:delText>Hapus</w:delText>
                </w:r>
              </w:del>
            </w:ins>
            <w:ins w:id="11259" w:author="chaniaayulestari@outlook.com" w:date="2021-11-14T03:07:00Z">
              <w:r>
                <w:t>Tambah</w:t>
              </w:r>
            </w:ins>
            <w:ins w:id="11260"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1261" w:author="chaniaayulestari@outlook.com" w:date="2021-11-12T07:03:00Z"/>
              </w:rPr>
              <w:pPrChange w:id="11262" w:author="chaniaayulestari@outlook.com" w:date="2021-11-14T03:28:00Z">
                <w:pPr/>
              </w:pPrChange>
            </w:pPr>
            <w:ins w:id="11263" w:author="chaniaayulestari@outlook.com" w:date="2021-11-14T03:06:00Z">
              <w:r w:rsidRPr="001067DD">
                <w:t>SP-RC16.1</w:t>
              </w:r>
            </w:ins>
          </w:p>
        </w:tc>
        <w:tc>
          <w:tcPr>
            <w:tcW w:w="1982" w:type="dxa"/>
          </w:tcPr>
          <w:p w14:paraId="7AE88B94" w14:textId="10C6D9D2" w:rsidR="00756DA0" w:rsidRDefault="00756DA0" w:rsidP="00756DA0">
            <w:pPr>
              <w:rPr>
                <w:ins w:id="11264" w:author="chaniaayulestari@outlook.com" w:date="2021-11-12T07:03:00Z"/>
              </w:rPr>
            </w:pPr>
            <w:ins w:id="11265" w:author="chaniaayulestari@outlook.com" w:date="2021-11-14T03:20:00Z">
              <w:r>
                <w:rPr>
                  <w:iCs/>
                  <w:szCs w:val="24"/>
                </w:rPr>
                <w:t>Fitur ini dapat menambahkan data seluruh admin.</w:t>
              </w:r>
            </w:ins>
          </w:p>
        </w:tc>
      </w:tr>
      <w:tr w:rsidR="00756DA0" w14:paraId="13AA29EA" w14:textId="77777777" w:rsidTr="004A4F76">
        <w:trPr>
          <w:ins w:id="11266" w:author="chaniaayulestari@outlook.com" w:date="2021-11-12T07:11:00Z"/>
        </w:trPr>
        <w:tc>
          <w:tcPr>
            <w:tcW w:w="1981" w:type="dxa"/>
            <w:vMerge/>
            <w:vAlign w:val="center"/>
          </w:tcPr>
          <w:p w14:paraId="6EB080A7" w14:textId="77777777" w:rsidR="00756DA0" w:rsidRDefault="00756DA0">
            <w:pPr>
              <w:jc w:val="center"/>
              <w:rPr>
                <w:ins w:id="11267" w:author="chaniaayulestari@outlook.com" w:date="2021-11-12T07:11:00Z"/>
              </w:rPr>
              <w:pPrChange w:id="11268" w:author="chaniaayulestari@outlook.com" w:date="2021-11-12T07:11:00Z">
                <w:pPr/>
              </w:pPrChange>
            </w:pPr>
          </w:p>
        </w:tc>
        <w:tc>
          <w:tcPr>
            <w:tcW w:w="1982" w:type="dxa"/>
            <w:vAlign w:val="center"/>
          </w:tcPr>
          <w:p w14:paraId="044472F1" w14:textId="2434F7A0" w:rsidR="00756DA0" w:rsidRDefault="00756DA0">
            <w:pPr>
              <w:jc w:val="center"/>
              <w:rPr>
                <w:ins w:id="11269" w:author="chaniaayulestari@outlook.com" w:date="2021-11-12T07:11:00Z"/>
              </w:rPr>
              <w:pPrChange w:id="11270" w:author="chaniaayulestari@outlook.com" w:date="2021-11-14T03:28:00Z">
                <w:pPr/>
              </w:pPrChange>
            </w:pPr>
            <w:ins w:id="11271" w:author="chaniaayulestari@outlook.com" w:date="2021-11-12T07:28:00Z">
              <w:del w:id="11272" w:author="chaniaayulestari@outlook.com" w:date="2021-11-14T03:07:00Z">
                <w:r w:rsidDel="00D45F38">
                  <w:delText>Edit</w:delText>
                </w:r>
              </w:del>
            </w:ins>
            <w:ins w:id="11273" w:author="chaniaayulestari@outlook.com" w:date="2021-11-14T03:07:00Z">
              <w:r>
                <w:t>Hapus</w:t>
              </w:r>
            </w:ins>
            <w:ins w:id="11274"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1275" w:author="chaniaayulestari@outlook.com" w:date="2021-11-12T07:11:00Z"/>
              </w:rPr>
              <w:pPrChange w:id="11276" w:author="chaniaayulestari@outlook.com" w:date="2021-11-14T03:28:00Z">
                <w:pPr/>
              </w:pPrChange>
            </w:pPr>
            <w:ins w:id="11277" w:author="chaniaayulestari@outlook.com" w:date="2021-11-14T03:07:00Z">
              <w:r w:rsidRPr="001067DD">
                <w:t>SP-RC16.2</w:t>
              </w:r>
            </w:ins>
          </w:p>
        </w:tc>
        <w:tc>
          <w:tcPr>
            <w:tcW w:w="1982" w:type="dxa"/>
          </w:tcPr>
          <w:p w14:paraId="2D6EEDEB" w14:textId="041ACF44" w:rsidR="00756DA0" w:rsidRDefault="00756DA0" w:rsidP="00756DA0">
            <w:pPr>
              <w:rPr>
                <w:ins w:id="11278" w:author="chaniaayulestari@outlook.com" w:date="2021-11-12T07:11:00Z"/>
              </w:rPr>
            </w:pPr>
            <w:ins w:id="11279" w:author="chaniaayulestari@outlook.com" w:date="2021-11-14T03:15:00Z">
              <w:r>
                <w:rPr>
                  <w:iCs/>
                  <w:szCs w:val="24"/>
                </w:rPr>
                <w:t>Fitur ini dapat menghapus data seluruh admin</w:t>
              </w:r>
            </w:ins>
          </w:p>
        </w:tc>
      </w:tr>
      <w:tr w:rsidR="00756DA0" w14:paraId="1CBFB0D6" w14:textId="77777777" w:rsidTr="004A4F76">
        <w:trPr>
          <w:ins w:id="11280" w:author="chaniaayulestari@outlook.com" w:date="2021-11-12T07:11:00Z"/>
        </w:trPr>
        <w:tc>
          <w:tcPr>
            <w:tcW w:w="1981" w:type="dxa"/>
            <w:vMerge/>
            <w:vAlign w:val="center"/>
          </w:tcPr>
          <w:p w14:paraId="2018B55C" w14:textId="77777777" w:rsidR="00756DA0" w:rsidRDefault="00756DA0">
            <w:pPr>
              <w:jc w:val="center"/>
              <w:rPr>
                <w:ins w:id="11281" w:author="chaniaayulestari@outlook.com" w:date="2021-11-12T07:11:00Z"/>
              </w:rPr>
              <w:pPrChange w:id="11282" w:author="chaniaayulestari@outlook.com" w:date="2021-11-12T07:11:00Z">
                <w:pPr/>
              </w:pPrChange>
            </w:pPr>
          </w:p>
        </w:tc>
        <w:tc>
          <w:tcPr>
            <w:tcW w:w="1982" w:type="dxa"/>
            <w:vAlign w:val="center"/>
          </w:tcPr>
          <w:p w14:paraId="6EF2557F" w14:textId="1ED32FAD" w:rsidR="00756DA0" w:rsidRDefault="00756DA0">
            <w:pPr>
              <w:jc w:val="center"/>
              <w:rPr>
                <w:ins w:id="11283" w:author="chaniaayulestari@outlook.com" w:date="2021-11-12T07:11:00Z"/>
              </w:rPr>
              <w:pPrChange w:id="11284" w:author="chaniaayulestari@outlook.com" w:date="2021-11-14T03:28:00Z">
                <w:pPr/>
              </w:pPrChange>
            </w:pPr>
            <w:ins w:id="11285" w:author="chaniaayulestari@outlook.com" w:date="2021-11-12T07:28:00Z">
              <w:del w:id="11286" w:author="chaniaayulestari@outlook.com" w:date="2021-11-14T03:07:00Z">
                <w:r w:rsidDel="00D45F38">
                  <w:delText>Tambah</w:delText>
                </w:r>
              </w:del>
            </w:ins>
            <w:ins w:id="11287" w:author="chaniaayulestari@outlook.com" w:date="2021-11-14T03:07:00Z">
              <w:r>
                <w:t>Edit Admin</w:t>
              </w:r>
            </w:ins>
            <w:ins w:id="11288" w:author="chaniaayulestari@outlook.com" w:date="2021-11-12T07:28:00Z">
              <w:del w:id="11289"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1290" w:author="chaniaayulestari@outlook.com" w:date="2021-11-12T07:11:00Z"/>
              </w:rPr>
              <w:pPrChange w:id="11291" w:author="chaniaayulestari@outlook.com" w:date="2021-11-14T03:28:00Z">
                <w:pPr/>
              </w:pPrChange>
            </w:pPr>
            <w:ins w:id="11292" w:author="chaniaayulestari@outlook.com" w:date="2021-11-14T03:07:00Z">
              <w:r w:rsidRPr="001067DD">
                <w:t>SP-RC16.3</w:t>
              </w:r>
            </w:ins>
          </w:p>
        </w:tc>
        <w:tc>
          <w:tcPr>
            <w:tcW w:w="1982" w:type="dxa"/>
          </w:tcPr>
          <w:p w14:paraId="26F84018" w14:textId="54BFC74B" w:rsidR="00756DA0" w:rsidRDefault="00756DA0" w:rsidP="00756DA0">
            <w:pPr>
              <w:rPr>
                <w:ins w:id="11293" w:author="chaniaayulestari@outlook.com" w:date="2021-11-12T07:11:00Z"/>
              </w:rPr>
            </w:pPr>
            <w:ins w:id="11294" w:author="chaniaayulestari@outlook.com" w:date="2021-11-14T03:22:00Z">
              <w:r>
                <w:rPr>
                  <w:iCs/>
                  <w:szCs w:val="24"/>
                </w:rPr>
                <w:t>Fitur ini dapat mengubah data seluruh admin</w:t>
              </w:r>
            </w:ins>
          </w:p>
        </w:tc>
      </w:tr>
      <w:tr w:rsidR="00756DA0" w14:paraId="4800C165" w14:textId="77777777" w:rsidTr="004A4F76">
        <w:trPr>
          <w:ins w:id="11295" w:author="chaniaayulestari@outlook.com" w:date="2021-11-12T07:11:00Z"/>
        </w:trPr>
        <w:tc>
          <w:tcPr>
            <w:tcW w:w="1981" w:type="dxa"/>
            <w:vMerge/>
            <w:vAlign w:val="center"/>
          </w:tcPr>
          <w:p w14:paraId="0C7F82A7" w14:textId="77777777" w:rsidR="00756DA0" w:rsidRDefault="00756DA0">
            <w:pPr>
              <w:jc w:val="center"/>
              <w:rPr>
                <w:ins w:id="11296" w:author="chaniaayulestari@outlook.com" w:date="2021-11-12T07:11:00Z"/>
              </w:rPr>
              <w:pPrChange w:id="11297" w:author="chaniaayulestari@outlook.com" w:date="2021-11-12T07:11:00Z">
                <w:pPr/>
              </w:pPrChange>
            </w:pPr>
          </w:p>
        </w:tc>
        <w:tc>
          <w:tcPr>
            <w:tcW w:w="1982" w:type="dxa"/>
            <w:vAlign w:val="center"/>
          </w:tcPr>
          <w:p w14:paraId="12C3E5C3" w14:textId="19085FF0" w:rsidR="00756DA0" w:rsidRDefault="00756DA0">
            <w:pPr>
              <w:jc w:val="center"/>
              <w:rPr>
                <w:ins w:id="11298" w:author="chaniaayulestari@outlook.com" w:date="2021-11-12T07:11:00Z"/>
              </w:rPr>
              <w:pPrChange w:id="11299" w:author="chaniaayulestari@outlook.com" w:date="2021-11-14T03:28:00Z">
                <w:pPr/>
              </w:pPrChange>
            </w:pPr>
            <w:ins w:id="11300" w:author="chaniaayulestari@outlook.com" w:date="2021-11-12T07:28:00Z">
              <w:r>
                <w:t>Lihat Admin</w:t>
              </w:r>
            </w:ins>
          </w:p>
        </w:tc>
        <w:tc>
          <w:tcPr>
            <w:tcW w:w="1982" w:type="dxa"/>
            <w:vAlign w:val="center"/>
          </w:tcPr>
          <w:p w14:paraId="005219F3" w14:textId="77CC1E4D" w:rsidR="00756DA0" w:rsidRPr="001067DD" w:rsidRDefault="00756DA0">
            <w:pPr>
              <w:jc w:val="center"/>
              <w:rPr>
                <w:ins w:id="11301" w:author="chaniaayulestari@outlook.com" w:date="2021-11-12T07:11:00Z"/>
              </w:rPr>
              <w:pPrChange w:id="11302" w:author="chaniaayulestari@outlook.com" w:date="2021-11-14T03:28:00Z">
                <w:pPr/>
              </w:pPrChange>
            </w:pPr>
            <w:ins w:id="11303" w:author="chaniaayulestari@outlook.com" w:date="2021-11-14T03:07:00Z">
              <w:r w:rsidRPr="001067DD">
                <w:t>SP-RC16.4</w:t>
              </w:r>
            </w:ins>
          </w:p>
        </w:tc>
        <w:tc>
          <w:tcPr>
            <w:tcW w:w="1982" w:type="dxa"/>
          </w:tcPr>
          <w:p w14:paraId="68BA23EA" w14:textId="3BB609A0" w:rsidR="00756DA0" w:rsidRDefault="00756DA0" w:rsidP="00756DA0">
            <w:pPr>
              <w:rPr>
                <w:ins w:id="11304" w:author="chaniaayulestari@outlook.com" w:date="2021-11-12T07:11:00Z"/>
              </w:rPr>
            </w:pPr>
            <w:ins w:id="11305" w:author="chaniaayulestari@outlook.com" w:date="2021-11-14T03:24:00Z">
              <w:r>
                <w:rPr>
                  <w:iCs/>
                  <w:szCs w:val="24"/>
                </w:rPr>
                <w:t>Fitur ini dapat melihat data seluruh admin.</w:t>
              </w:r>
            </w:ins>
          </w:p>
        </w:tc>
      </w:tr>
      <w:tr w:rsidR="00756DA0" w14:paraId="32279B37" w14:textId="77777777" w:rsidTr="004A4F76">
        <w:trPr>
          <w:ins w:id="11306" w:author="chaniaayulestari@outlook.com" w:date="2021-11-14T02:33:00Z"/>
        </w:trPr>
        <w:tc>
          <w:tcPr>
            <w:tcW w:w="1981" w:type="dxa"/>
            <w:vMerge/>
            <w:vAlign w:val="center"/>
          </w:tcPr>
          <w:p w14:paraId="21927D76" w14:textId="77777777" w:rsidR="00756DA0" w:rsidRDefault="00756DA0" w:rsidP="00756DA0">
            <w:pPr>
              <w:jc w:val="center"/>
              <w:rPr>
                <w:ins w:id="11307" w:author="chaniaayulestari@outlook.com" w:date="2021-11-14T02:33:00Z"/>
              </w:rPr>
            </w:pPr>
          </w:p>
        </w:tc>
        <w:tc>
          <w:tcPr>
            <w:tcW w:w="1982" w:type="dxa"/>
            <w:vAlign w:val="center"/>
          </w:tcPr>
          <w:p w14:paraId="0BE3CDE5" w14:textId="4FEA57BE" w:rsidR="00756DA0" w:rsidRDefault="00756DA0">
            <w:pPr>
              <w:jc w:val="center"/>
              <w:rPr>
                <w:ins w:id="11308" w:author="chaniaayulestari@outlook.com" w:date="2021-11-14T02:33:00Z"/>
              </w:rPr>
              <w:pPrChange w:id="11309" w:author="chaniaayulestari@outlook.com" w:date="2021-11-14T03:28:00Z">
                <w:pPr/>
              </w:pPrChange>
            </w:pPr>
            <w:ins w:id="11310" w:author="chaniaayulestari@outlook.com" w:date="2021-11-14T02:33:00Z">
              <w:r>
                <w:t>Lihat Profile Admin</w:t>
              </w:r>
            </w:ins>
          </w:p>
        </w:tc>
        <w:tc>
          <w:tcPr>
            <w:tcW w:w="1982" w:type="dxa"/>
            <w:vAlign w:val="center"/>
          </w:tcPr>
          <w:p w14:paraId="3D5E7C3E" w14:textId="4B408A7F" w:rsidR="00756DA0" w:rsidRPr="001067DD" w:rsidRDefault="00756DA0">
            <w:pPr>
              <w:jc w:val="center"/>
              <w:rPr>
                <w:ins w:id="11311" w:author="chaniaayulestari@outlook.com" w:date="2021-11-14T02:33:00Z"/>
              </w:rPr>
              <w:pPrChange w:id="11312" w:author="chaniaayulestari@outlook.com" w:date="2021-11-14T03:28:00Z">
                <w:pPr/>
              </w:pPrChange>
            </w:pPr>
            <w:ins w:id="11313" w:author="chaniaayulestari@outlook.com" w:date="2021-11-14T03:08:00Z">
              <w:r w:rsidRPr="001067DD">
                <w:t>SP-RC11</w:t>
              </w:r>
            </w:ins>
          </w:p>
        </w:tc>
        <w:tc>
          <w:tcPr>
            <w:tcW w:w="1982" w:type="dxa"/>
          </w:tcPr>
          <w:p w14:paraId="6CD13D3F" w14:textId="29D4BE50" w:rsidR="00756DA0" w:rsidRDefault="00756DA0" w:rsidP="00756DA0">
            <w:pPr>
              <w:rPr>
                <w:ins w:id="11314" w:author="chaniaayulestari@outlook.com" w:date="2021-11-14T02:33:00Z"/>
              </w:rPr>
            </w:pPr>
            <w:ins w:id="11315" w:author="Rafi Aziizi" w:date="2021-11-14T12:34:00Z">
              <w:r>
                <w:rPr>
                  <w:iCs/>
                  <w:szCs w:val="24"/>
                </w:rPr>
                <w:t>F</w:t>
              </w:r>
            </w:ins>
            <w:ins w:id="11316" w:author="chaniaayulestari@outlook.com" w:date="2021-11-14T03:27:00Z">
              <w:r>
                <w:rPr>
                  <w:iCs/>
                  <w:szCs w:val="24"/>
                </w:rPr>
                <w:t xml:space="preserve">itur ini dapat melihat informasi detail mengenai </w:t>
              </w:r>
            </w:ins>
            <w:ins w:id="11317" w:author="chaniaayulestari@outlook.com" w:date="2021-11-14T03:28:00Z">
              <w:r>
                <w:rPr>
                  <w:iCs/>
                  <w:szCs w:val="24"/>
                </w:rPr>
                <w:t>admin</w:t>
              </w:r>
            </w:ins>
          </w:p>
        </w:tc>
      </w:tr>
      <w:tr w:rsidR="00756DA0" w14:paraId="4754EF77" w14:textId="77777777" w:rsidTr="005A4C8B">
        <w:trPr>
          <w:ins w:id="11318" w:author="chaniaayulestari@outlook.com" w:date="2021-11-13T22:14:00Z"/>
          <w:trPrChange w:id="11319" w:author="chaniaayulestari@outlook.com" w:date="2021-11-14T03:28:00Z">
            <w:trPr>
              <w:gridAfter w:val="0"/>
            </w:trPr>
          </w:trPrChange>
        </w:trPr>
        <w:tc>
          <w:tcPr>
            <w:tcW w:w="1981" w:type="dxa"/>
            <w:vMerge w:val="restart"/>
            <w:vAlign w:val="center"/>
            <w:tcPrChange w:id="11320"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1321" w:author="chaniaayulestari@outlook.com" w:date="2021-11-13T22:14:00Z"/>
              </w:rPr>
            </w:pPr>
            <w:commentRangeStart w:id="11322"/>
            <w:ins w:id="11323" w:author="chaniaayulestari@outlook.com" w:date="2021-11-13T22:14:00Z">
              <w:r>
                <w:t>Laporan Sisw</w:t>
              </w:r>
            </w:ins>
            <w:ins w:id="11324" w:author="chaniaayulestari@outlook.com" w:date="2021-11-13T22:15:00Z">
              <w:r>
                <w:t>a Bermasalah</w:t>
              </w:r>
            </w:ins>
            <w:commentRangeEnd w:id="11322"/>
            <w:r>
              <w:rPr>
                <w:rStyle w:val="CommentReference"/>
              </w:rPr>
              <w:commentReference w:id="11322"/>
            </w:r>
          </w:p>
        </w:tc>
        <w:tc>
          <w:tcPr>
            <w:tcW w:w="1982" w:type="dxa"/>
            <w:vAlign w:val="center"/>
            <w:tcPrChange w:id="11325" w:author="chaniaayulestari@outlook.com" w:date="2021-11-14T03:28:00Z">
              <w:tcPr>
                <w:tcW w:w="1982" w:type="dxa"/>
                <w:gridSpan w:val="2"/>
              </w:tcPr>
            </w:tcPrChange>
          </w:tcPr>
          <w:p w14:paraId="44C0803B" w14:textId="78387E11" w:rsidR="00756DA0" w:rsidRDefault="00756DA0">
            <w:pPr>
              <w:jc w:val="center"/>
              <w:rPr>
                <w:ins w:id="11326" w:author="chaniaayulestari@outlook.com" w:date="2021-11-13T22:14:00Z"/>
              </w:rPr>
              <w:pPrChange w:id="11327" w:author="chaniaayulestari@outlook.com" w:date="2021-11-14T03:28:00Z">
                <w:pPr/>
              </w:pPrChange>
            </w:pPr>
            <w:ins w:id="11328" w:author="chaniaayulestari@outlook.com" w:date="2021-11-13T22:14:00Z">
              <w:r>
                <w:t>Lihat Laporan Bermasalah</w:t>
              </w:r>
            </w:ins>
          </w:p>
        </w:tc>
        <w:tc>
          <w:tcPr>
            <w:tcW w:w="1982" w:type="dxa"/>
            <w:vAlign w:val="center"/>
            <w:tcPrChange w:id="11329" w:author="chaniaayulestari@outlook.com" w:date="2021-11-14T03:28:00Z">
              <w:tcPr>
                <w:tcW w:w="1982" w:type="dxa"/>
                <w:gridSpan w:val="2"/>
              </w:tcPr>
            </w:tcPrChange>
          </w:tcPr>
          <w:p w14:paraId="28043911" w14:textId="4BF829D6" w:rsidR="00756DA0" w:rsidRPr="001067DD" w:rsidRDefault="00756DA0">
            <w:pPr>
              <w:jc w:val="center"/>
              <w:rPr>
                <w:ins w:id="11330" w:author="chaniaayulestari@outlook.com" w:date="2021-11-13T22:14:00Z"/>
              </w:rPr>
              <w:pPrChange w:id="11331" w:author="chaniaayulestari@outlook.com" w:date="2021-11-14T03:28:00Z">
                <w:pPr/>
              </w:pPrChange>
            </w:pPr>
            <w:ins w:id="11332" w:author="chaniaayulestari@outlook.com" w:date="2021-11-14T06:32:00Z">
              <w:r w:rsidRPr="001067DD">
                <w:t>SP-RC2</w:t>
              </w:r>
            </w:ins>
            <w:ins w:id="11333" w:author="Rafi Aziizi" w:date="2021-11-14T12:39:00Z">
              <w:r w:rsidRPr="001067DD">
                <w:t>2</w:t>
              </w:r>
            </w:ins>
            <w:ins w:id="11334" w:author="chaniaayulestari@outlook.com" w:date="2021-11-14T06:32:00Z">
              <w:del w:id="11335" w:author="Rafi Aziizi" w:date="2021-11-14T12:39:00Z">
                <w:r w:rsidRPr="001067DD" w:rsidDel="00756DA0">
                  <w:delText>3</w:delText>
                </w:r>
              </w:del>
              <w:r w:rsidRPr="001067DD">
                <w:t>.1</w:t>
              </w:r>
            </w:ins>
            <w:ins w:id="11336" w:author="chaniaayulestari@outlook.com" w:date="2021-11-14T03:08:00Z">
              <w:del w:id="11337" w:author="chaniaayulestari@outlook.com" w:date="2021-11-14T06:32:00Z">
                <w:r w:rsidRPr="001067DD" w:rsidDel="008C0CCB">
                  <w:delText>SP-RC23</w:delText>
                </w:r>
              </w:del>
            </w:ins>
          </w:p>
        </w:tc>
        <w:tc>
          <w:tcPr>
            <w:tcW w:w="1982" w:type="dxa"/>
            <w:tcPrChange w:id="11338" w:author="chaniaayulestari@outlook.com" w:date="2021-11-14T03:28:00Z">
              <w:tcPr>
                <w:tcW w:w="1982" w:type="dxa"/>
                <w:gridSpan w:val="2"/>
              </w:tcPr>
            </w:tcPrChange>
          </w:tcPr>
          <w:p w14:paraId="450E0EA7" w14:textId="0237821A" w:rsidR="00756DA0" w:rsidRDefault="00756DA0" w:rsidP="00756DA0">
            <w:pPr>
              <w:rPr>
                <w:ins w:id="11339" w:author="chaniaayulestari@outlook.com" w:date="2021-11-13T22:14:00Z"/>
              </w:rPr>
            </w:pPr>
            <w:ins w:id="11340" w:author="Rafi Aziizi" w:date="2021-11-14T12:40:00Z">
              <w:r>
                <w:t>Fitur ini dapat melihat informasi mengenai data siswa bermasalah</w:t>
              </w:r>
            </w:ins>
          </w:p>
        </w:tc>
      </w:tr>
      <w:tr w:rsidR="00756DA0" w14:paraId="5029CA57" w14:textId="77777777" w:rsidTr="005A4C8B">
        <w:trPr>
          <w:ins w:id="11341" w:author="chaniaayulestari@outlook.com" w:date="2021-11-13T22:14:00Z"/>
          <w:trPrChange w:id="11342" w:author="chaniaayulestari@outlook.com" w:date="2021-11-14T03:28:00Z">
            <w:trPr>
              <w:gridAfter w:val="0"/>
            </w:trPr>
          </w:trPrChange>
        </w:trPr>
        <w:tc>
          <w:tcPr>
            <w:tcW w:w="1981" w:type="dxa"/>
            <w:vMerge/>
            <w:vAlign w:val="center"/>
            <w:tcPrChange w:id="11343" w:author="chaniaayulestari@outlook.com" w:date="2021-11-14T03:28:00Z">
              <w:tcPr>
                <w:tcW w:w="1981" w:type="dxa"/>
                <w:gridSpan w:val="2"/>
                <w:vMerge/>
                <w:vAlign w:val="center"/>
              </w:tcPr>
            </w:tcPrChange>
          </w:tcPr>
          <w:p w14:paraId="0F19548E" w14:textId="77777777" w:rsidR="00756DA0" w:rsidRDefault="00756DA0" w:rsidP="00756DA0">
            <w:pPr>
              <w:jc w:val="center"/>
              <w:rPr>
                <w:ins w:id="11344" w:author="chaniaayulestari@outlook.com" w:date="2021-11-13T22:14:00Z"/>
              </w:rPr>
            </w:pPr>
          </w:p>
        </w:tc>
        <w:tc>
          <w:tcPr>
            <w:tcW w:w="1982" w:type="dxa"/>
            <w:vAlign w:val="center"/>
            <w:tcPrChange w:id="11345" w:author="chaniaayulestari@outlook.com" w:date="2021-11-14T03:28:00Z">
              <w:tcPr>
                <w:tcW w:w="1982" w:type="dxa"/>
                <w:gridSpan w:val="2"/>
              </w:tcPr>
            </w:tcPrChange>
          </w:tcPr>
          <w:p w14:paraId="59CD7A6A" w14:textId="7D50DE64" w:rsidR="00756DA0" w:rsidRDefault="00756DA0">
            <w:pPr>
              <w:jc w:val="center"/>
              <w:rPr>
                <w:ins w:id="11346" w:author="chaniaayulestari@outlook.com" w:date="2021-11-13T22:14:00Z"/>
              </w:rPr>
              <w:pPrChange w:id="11347" w:author="chaniaayulestari@outlook.com" w:date="2021-11-14T03:28:00Z">
                <w:pPr/>
              </w:pPrChange>
            </w:pPr>
            <w:ins w:id="11348" w:author="chaniaayulestari@outlook.com" w:date="2021-11-13T22:14:00Z">
              <w:r>
                <w:t>Edit Laporan Bermasalah</w:t>
              </w:r>
            </w:ins>
          </w:p>
        </w:tc>
        <w:tc>
          <w:tcPr>
            <w:tcW w:w="1982" w:type="dxa"/>
            <w:vAlign w:val="center"/>
            <w:tcPrChange w:id="11349" w:author="chaniaayulestari@outlook.com" w:date="2021-11-14T03:28:00Z">
              <w:tcPr>
                <w:tcW w:w="1982" w:type="dxa"/>
                <w:gridSpan w:val="2"/>
              </w:tcPr>
            </w:tcPrChange>
          </w:tcPr>
          <w:p w14:paraId="3ADE2281" w14:textId="0A69DAED" w:rsidR="00756DA0" w:rsidRPr="001067DD" w:rsidRDefault="00756DA0">
            <w:pPr>
              <w:jc w:val="center"/>
              <w:rPr>
                <w:ins w:id="11350" w:author="chaniaayulestari@outlook.com" w:date="2021-11-13T22:14:00Z"/>
              </w:rPr>
              <w:pPrChange w:id="11351" w:author="chaniaayulestari@outlook.com" w:date="2021-11-14T03:28:00Z">
                <w:pPr/>
              </w:pPrChange>
            </w:pPr>
            <w:ins w:id="11352" w:author="chaniaayulestari@outlook.com" w:date="2021-11-14T06:32:00Z">
              <w:r w:rsidRPr="001067DD">
                <w:t>SP-RC2</w:t>
              </w:r>
            </w:ins>
            <w:ins w:id="11353" w:author="Rafi Aziizi" w:date="2021-11-14T12:39:00Z">
              <w:r w:rsidRPr="001067DD">
                <w:t>2</w:t>
              </w:r>
            </w:ins>
            <w:ins w:id="11354" w:author="chaniaayulestari@outlook.com" w:date="2021-11-14T06:32:00Z">
              <w:del w:id="11355" w:author="Rafi Aziizi" w:date="2021-11-14T12:39:00Z">
                <w:r w:rsidRPr="001067DD" w:rsidDel="00756DA0">
                  <w:delText>3</w:delText>
                </w:r>
              </w:del>
              <w:r w:rsidRPr="001067DD">
                <w:t>.2</w:t>
              </w:r>
            </w:ins>
          </w:p>
        </w:tc>
        <w:tc>
          <w:tcPr>
            <w:tcW w:w="1982" w:type="dxa"/>
            <w:tcPrChange w:id="11356" w:author="chaniaayulestari@outlook.com" w:date="2021-11-14T03:28:00Z">
              <w:tcPr>
                <w:tcW w:w="1982" w:type="dxa"/>
                <w:gridSpan w:val="2"/>
              </w:tcPr>
            </w:tcPrChange>
          </w:tcPr>
          <w:p w14:paraId="76DE7B36" w14:textId="0BAE3F77" w:rsidR="00756DA0" w:rsidRDefault="00756DA0" w:rsidP="00756DA0">
            <w:pPr>
              <w:rPr>
                <w:ins w:id="11357" w:author="chaniaayulestari@outlook.com" w:date="2021-11-13T22:14:00Z"/>
              </w:rPr>
            </w:pPr>
            <w:ins w:id="11358" w:author="Rafi Aziizi" w:date="2021-11-14T12:40:00Z">
              <w:r>
                <w:t>Fitur ini dapat memperbaharui status siswa bermasalah</w:t>
              </w:r>
            </w:ins>
          </w:p>
        </w:tc>
      </w:tr>
      <w:tr w:rsidR="00756DA0" w14:paraId="7972C554" w14:textId="77777777" w:rsidTr="005A4C8B">
        <w:trPr>
          <w:ins w:id="11359" w:author="chaniaayulestari@outlook.com" w:date="2021-11-12T16:42:00Z"/>
          <w:trPrChange w:id="11360" w:author="chaniaayulestari@outlook.com" w:date="2021-11-14T03:28:00Z">
            <w:trPr>
              <w:gridBefore w:val="1"/>
            </w:trPr>
          </w:trPrChange>
        </w:trPr>
        <w:tc>
          <w:tcPr>
            <w:tcW w:w="1981" w:type="dxa"/>
            <w:vMerge w:val="restart"/>
            <w:vAlign w:val="center"/>
            <w:tcPrChange w:id="11361" w:author="chaniaayulestari@outlook.com" w:date="2021-11-14T03:28:00Z">
              <w:tcPr>
                <w:tcW w:w="1981" w:type="dxa"/>
                <w:gridSpan w:val="2"/>
                <w:vMerge w:val="restart"/>
              </w:tcPr>
            </w:tcPrChange>
          </w:tcPr>
          <w:p w14:paraId="752BD8D9" w14:textId="5599834E" w:rsidR="00756DA0" w:rsidRDefault="00756DA0">
            <w:pPr>
              <w:jc w:val="center"/>
              <w:rPr>
                <w:ins w:id="11362" w:author="chaniaayulestari@outlook.com" w:date="2021-11-12T16:42:00Z"/>
              </w:rPr>
              <w:pPrChange w:id="11363" w:author="chaniaayulestari@outlook.com" w:date="2021-11-12T16:42:00Z">
                <w:pPr/>
              </w:pPrChange>
            </w:pPr>
            <w:ins w:id="11364" w:author="chaniaayulestari@outlook.com" w:date="2021-11-12T16:42:00Z">
              <w:r>
                <w:t>Kelola Semester</w:t>
              </w:r>
            </w:ins>
          </w:p>
        </w:tc>
        <w:tc>
          <w:tcPr>
            <w:tcW w:w="1982" w:type="dxa"/>
            <w:vAlign w:val="center"/>
            <w:tcPrChange w:id="11365" w:author="chaniaayulestari@outlook.com" w:date="2021-11-14T03:28:00Z">
              <w:tcPr>
                <w:tcW w:w="1982" w:type="dxa"/>
                <w:gridSpan w:val="2"/>
              </w:tcPr>
            </w:tcPrChange>
          </w:tcPr>
          <w:p w14:paraId="2E2B01C2" w14:textId="2ADBADA8" w:rsidR="00756DA0" w:rsidRDefault="00756DA0">
            <w:pPr>
              <w:jc w:val="center"/>
              <w:rPr>
                <w:ins w:id="11366" w:author="chaniaayulestari@outlook.com" w:date="2021-11-12T16:42:00Z"/>
              </w:rPr>
              <w:pPrChange w:id="11367" w:author="chaniaayulestari@outlook.com" w:date="2021-11-14T03:28:00Z">
                <w:pPr/>
              </w:pPrChange>
            </w:pPr>
            <w:ins w:id="11368" w:author="chaniaayulestari@outlook.com" w:date="2021-11-12T16:42:00Z">
              <w:del w:id="11369" w:author="chaniaayulestari@outlook.com" w:date="2021-11-14T03:09:00Z">
                <w:r w:rsidDel="004F0DF9">
                  <w:delText>Hapus</w:delText>
                </w:r>
              </w:del>
            </w:ins>
            <w:ins w:id="11370" w:author="chaniaayulestari@outlook.com" w:date="2021-11-14T03:09:00Z">
              <w:r>
                <w:t>Tambah</w:t>
              </w:r>
            </w:ins>
            <w:ins w:id="11371" w:author="chaniaayulestari@outlook.com" w:date="2021-11-12T16:42:00Z">
              <w:r>
                <w:t xml:space="preserve"> semester</w:t>
              </w:r>
            </w:ins>
          </w:p>
        </w:tc>
        <w:tc>
          <w:tcPr>
            <w:tcW w:w="1982" w:type="dxa"/>
            <w:vAlign w:val="center"/>
            <w:tcPrChange w:id="11372" w:author="chaniaayulestari@outlook.com" w:date="2021-11-14T03:28:00Z">
              <w:tcPr>
                <w:tcW w:w="1982" w:type="dxa"/>
                <w:gridSpan w:val="2"/>
              </w:tcPr>
            </w:tcPrChange>
          </w:tcPr>
          <w:p w14:paraId="42EF2BF2" w14:textId="5943FD70" w:rsidR="00756DA0" w:rsidRPr="001067DD" w:rsidRDefault="00756DA0">
            <w:pPr>
              <w:jc w:val="center"/>
              <w:rPr>
                <w:ins w:id="11373" w:author="chaniaayulestari@outlook.com" w:date="2021-11-12T16:42:00Z"/>
              </w:rPr>
              <w:pPrChange w:id="11374" w:author="chaniaayulestari@outlook.com" w:date="2021-11-14T03:28:00Z">
                <w:pPr/>
              </w:pPrChange>
            </w:pPr>
            <w:ins w:id="11375" w:author="chaniaayulestari@outlook.com" w:date="2021-11-14T03:09:00Z">
              <w:r w:rsidRPr="001067DD">
                <w:t>SP-RC17.1</w:t>
              </w:r>
            </w:ins>
          </w:p>
        </w:tc>
        <w:tc>
          <w:tcPr>
            <w:tcW w:w="1982" w:type="dxa"/>
            <w:tcPrChange w:id="11376" w:author="chaniaayulestari@outlook.com" w:date="2021-11-14T03:28:00Z">
              <w:tcPr>
                <w:tcW w:w="1982" w:type="dxa"/>
                <w:gridSpan w:val="2"/>
              </w:tcPr>
            </w:tcPrChange>
          </w:tcPr>
          <w:p w14:paraId="6C75ACCA" w14:textId="7ABFE61E" w:rsidR="00756DA0" w:rsidRDefault="00756DA0" w:rsidP="00756DA0">
            <w:pPr>
              <w:rPr>
                <w:ins w:id="11377" w:author="chaniaayulestari@outlook.com" w:date="2021-11-12T16:42:00Z"/>
              </w:rPr>
            </w:pPr>
            <w:ins w:id="11378" w:author="chaniaayulestari@outlook.com" w:date="2021-11-14T03:20:00Z">
              <w:r>
                <w:rPr>
                  <w:iCs/>
                  <w:szCs w:val="24"/>
                </w:rPr>
                <w:t>Fitur ini dapat menambahkan data seluruh semester</w:t>
              </w:r>
            </w:ins>
          </w:p>
        </w:tc>
      </w:tr>
      <w:tr w:rsidR="00756DA0" w14:paraId="04DA0905" w14:textId="77777777" w:rsidTr="005A4C8B">
        <w:trPr>
          <w:ins w:id="11379" w:author="chaniaayulestari@outlook.com" w:date="2021-11-12T16:42:00Z"/>
          <w:trPrChange w:id="11380" w:author="chaniaayulestari@outlook.com" w:date="2021-11-14T03:28:00Z">
            <w:trPr>
              <w:gridAfter w:val="0"/>
            </w:trPr>
          </w:trPrChange>
        </w:trPr>
        <w:tc>
          <w:tcPr>
            <w:tcW w:w="1981" w:type="dxa"/>
            <w:vMerge/>
            <w:tcPrChange w:id="11381" w:author="chaniaayulestari@outlook.com" w:date="2021-11-14T03:28:00Z">
              <w:tcPr>
                <w:tcW w:w="1981" w:type="dxa"/>
                <w:gridSpan w:val="2"/>
                <w:vMerge/>
              </w:tcPr>
            </w:tcPrChange>
          </w:tcPr>
          <w:p w14:paraId="5B49BE50" w14:textId="77777777" w:rsidR="00756DA0" w:rsidRDefault="00756DA0" w:rsidP="00756DA0">
            <w:pPr>
              <w:rPr>
                <w:ins w:id="11382" w:author="chaniaayulestari@outlook.com" w:date="2021-11-12T16:42:00Z"/>
              </w:rPr>
            </w:pPr>
          </w:p>
        </w:tc>
        <w:tc>
          <w:tcPr>
            <w:tcW w:w="1982" w:type="dxa"/>
            <w:vAlign w:val="center"/>
            <w:tcPrChange w:id="11383" w:author="chaniaayulestari@outlook.com" w:date="2021-11-14T03:28:00Z">
              <w:tcPr>
                <w:tcW w:w="1982" w:type="dxa"/>
                <w:gridSpan w:val="2"/>
              </w:tcPr>
            </w:tcPrChange>
          </w:tcPr>
          <w:p w14:paraId="3716EA8A" w14:textId="759B8EA7" w:rsidR="00756DA0" w:rsidRDefault="00756DA0">
            <w:pPr>
              <w:jc w:val="center"/>
              <w:rPr>
                <w:ins w:id="11384" w:author="chaniaayulestari@outlook.com" w:date="2021-11-12T16:42:00Z"/>
              </w:rPr>
              <w:pPrChange w:id="11385" w:author="chaniaayulestari@outlook.com" w:date="2021-11-14T03:28:00Z">
                <w:pPr/>
              </w:pPrChange>
            </w:pPr>
            <w:ins w:id="11386" w:author="chaniaayulestari@outlook.com" w:date="2021-11-12T16:42:00Z">
              <w:del w:id="11387" w:author="chaniaayulestari@outlook.com" w:date="2021-11-14T03:10:00Z">
                <w:r w:rsidDel="004F0DF9">
                  <w:delText>Edit</w:delText>
                </w:r>
              </w:del>
            </w:ins>
            <w:ins w:id="11388" w:author="chaniaayulestari@outlook.com" w:date="2021-11-14T03:10:00Z">
              <w:r>
                <w:t>Hapus</w:t>
              </w:r>
            </w:ins>
            <w:ins w:id="11389" w:author="chaniaayulestari@outlook.com" w:date="2021-11-12T16:42:00Z">
              <w:r>
                <w:t xml:space="preserve"> </w:t>
              </w:r>
            </w:ins>
            <w:ins w:id="11390" w:author="chaniaayulestari@outlook.com" w:date="2021-11-12T16:43:00Z">
              <w:r>
                <w:t>semester</w:t>
              </w:r>
            </w:ins>
          </w:p>
        </w:tc>
        <w:tc>
          <w:tcPr>
            <w:tcW w:w="1982" w:type="dxa"/>
            <w:vAlign w:val="center"/>
            <w:tcPrChange w:id="11391" w:author="chaniaayulestari@outlook.com" w:date="2021-11-14T03:28:00Z">
              <w:tcPr>
                <w:tcW w:w="1982" w:type="dxa"/>
                <w:gridSpan w:val="2"/>
              </w:tcPr>
            </w:tcPrChange>
          </w:tcPr>
          <w:p w14:paraId="0530840E" w14:textId="4FDA036D" w:rsidR="00756DA0" w:rsidRPr="001067DD" w:rsidRDefault="00756DA0">
            <w:pPr>
              <w:jc w:val="center"/>
              <w:rPr>
                <w:ins w:id="11392" w:author="chaniaayulestari@outlook.com" w:date="2021-11-12T16:42:00Z"/>
              </w:rPr>
              <w:pPrChange w:id="11393" w:author="chaniaayulestari@outlook.com" w:date="2021-11-14T03:28:00Z">
                <w:pPr/>
              </w:pPrChange>
            </w:pPr>
            <w:ins w:id="11394" w:author="chaniaayulestari@outlook.com" w:date="2021-11-14T03:10:00Z">
              <w:r w:rsidRPr="001067DD">
                <w:t>SP-RC17.2</w:t>
              </w:r>
            </w:ins>
          </w:p>
        </w:tc>
        <w:tc>
          <w:tcPr>
            <w:tcW w:w="1982" w:type="dxa"/>
            <w:tcPrChange w:id="11395" w:author="chaniaayulestari@outlook.com" w:date="2021-11-14T03:28:00Z">
              <w:tcPr>
                <w:tcW w:w="1982" w:type="dxa"/>
                <w:gridSpan w:val="2"/>
              </w:tcPr>
            </w:tcPrChange>
          </w:tcPr>
          <w:p w14:paraId="3146D159" w14:textId="60679A2D" w:rsidR="00756DA0" w:rsidRDefault="00756DA0" w:rsidP="00756DA0">
            <w:pPr>
              <w:rPr>
                <w:ins w:id="11396" w:author="chaniaayulestari@outlook.com" w:date="2021-11-12T16:42:00Z"/>
              </w:rPr>
            </w:pPr>
            <w:ins w:id="11397" w:author="chaniaayulestari@outlook.com" w:date="2021-11-14T03:15:00Z">
              <w:r>
                <w:rPr>
                  <w:iCs/>
                  <w:szCs w:val="24"/>
                </w:rPr>
                <w:t>Fitur ini dapat menghapus data seluruh semester.</w:t>
              </w:r>
            </w:ins>
          </w:p>
        </w:tc>
      </w:tr>
      <w:tr w:rsidR="00756DA0" w14:paraId="7133C00F" w14:textId="77777777" w:rsidTr="005A4C8B">
        <w:trPr>
          <w:ins w:id="11398" w:author="chaniaayulestari@outlook.com" w:date="2021-11-12T16:42:00Z"/>
          <w:trPrChange w:id="11399" w:author="chaniaayulestari@outlook.com" w:date="2021-11-14T03:28:00Z">
            <w:trPr>
              <w:gridAfter w:val="0"/>
            </w:trPr>
          </w:trPrChange>
        </w:trPr>
        <w:tc>
          <w:tcPr>
            <w:tcW w:w="1981" w:type="dxa"/>
            <w:vMerge/>
            <w:tcPrChange w:id="11400" w:author="chaniaayulestari@outlook.com" w:date="2021-11-14T03:28:00Z">
              <w:tcPr>
                <w:tcW w:w="1981" w:type="dxa"/>
                <w:gridSpan w:val="2"/>
                <w:vMerge/>
              </w:tcPr>
            </w:tcPrChange>
          </w:tcPr>
          <w:p w14:paraId="078A83E6" w14:textId="77777777" w:rsidR="00756DA0" w:rsidRDefault="00756DA0" w:rsidP="00756DA0">
            <w:pPr>
              <w:rPr>
                <w:ins w:id="11401" w:author="chaniaayulestari@outlook.com" w:date="2021-11-12T16:42:00Z"/>
              </w:rPr>
            </w:pPr>
          </w:p>
        </w:tc>
        <w:tc>
          <w:tcPr>
            <w:tcW w:w="1982" w:type="dxa"/>
            <w:vAlign w:val="center"/>
            <w:tcPrChange w:id="11402" w:author="chaniaayulestari@outlook.com" w:date="2021-11-14T03:28:00Z">
              <w:tcPr>
                <w:tcW w:w="1982" w:type="dxa"/>
                <w:gridSpan w:val="2"/>
              </w:tcPr>
            </w:tcPrChange>
          </w:tcPr>
          <w:p w14:paraId="67F2BA03" w14:textId="5B82877D" w:rsidR="00756DA0" w:rsidRDefault="00756DA0">
            <w:pPr>
              <w:jc w:val="center"/>
              <w:rPr>
                <w:ins w:id="11403" w:author="chaniaayulestari@outlook.com" w:date="2021-11-12T16:42:00Z"/>
              </w:rPr>
              <w:pPrChange w:id="11404" w:author="chaniaayulestari@outlook.com" w:date="2021-11-14T03:28:00Z">
                <w:pPr/>
              </w:pPrChange>
            </w:pPr>
            <w:ins w:id="11405" w:author="chaniaayulestari@outlook.com" w:date="2021-11-12T16:42:00Z">
              <w:del w:id="11406" w:author="chaniaayulestari@outlook.com" w:date="2021-11-14T03:10:00Z">
                <w:r w:rsidDel="004F0DF9">
                  <w:delText xml:space="preserve">Tambah </w:delText>
                </w:r>
              </w:del>
            </w:ins>
            <w:ins w:id="11407" w:author="chaniaayulestari@outlook.com" w:date="2021-11-14T03:10:00Z">
              <w:r>
                <w:t xml:space="preserve">Edit </w:t>
              </w:r>
            </w:ins>
            <w:ins w:id="11408" w:author="chaniaayulestari@outlook.com" w:date="2021-11-12T16:43:00Z">
              <w:r>
                <w:t>semester</w:t>
              </w:r>
            </w:ins>
          </w:p>
        </w:tc>
        <w:tc>
          <w:tcPr>
            <w:tcW w:w="1982" w:type="dxa"/>
            <w:vAlign w:val="center"/>
            <w:tcPrChange w:id="11409" w:author="chaniaayulestari@outlook.com" w:date="2021-11-14T03:28:00Z">
              <w:tcPr>
                <w:tcW w:w="1982" w:type="dxa"/>
                <w:gridSpan w:val="2"/>
              </w:tcPr>
            </w:tcPrChange>
          </w:tcPr>
          <w:p w14:paraId="65D6EC6A" w14:textId="74617583" w:rsidR="00756DA0" w:rsidRPr="001067DD" w:rsidRDefault="00756DA0">
            <w:pPr>
              <w:jc w:val="center"/>
              <w:rPr>
                <w:ins w:id="11410" w:author="chaniaayulestari@outlook.com" w:date="2021-11-12T16:42:00Z"/>
              </w:rPr>
              <w:pPrChange w:id="11411" w:author="chaniaayulestari@outlook.com" w:date="2021-11-14T03:28:00Z">
                <w:pPr/>
              </w:pPrChange>
            </w:pPr>
            <w:ins w:id="11412" w:author="chaniaayulestari@outlook.com" w:date="2021-11-14T03:10:00Z">
              <w:r w:rsidRPr="001067DD">
                <w:t>SP-RC17.3</w:t>
              </w:r>
            </w:ins>
          </w:p>
        </w:tc>
        <w:tc>
          <w:tcPr>
            <w:tcW w:w="1982" w:type="dxa"/>
            <w:tcPrChange w:id="11413" w:author="chaniaayulestari@outlook.com" w:date="2021-11-14T03:28:00Z">
              <w:tcPr>
                <w:tcW w:w="1982" w:type="dxa"/>
                <w:gridSpan w:val="2"/>
              </w:tcPr>
            </w:tcPrChange>
          </w:tcPr>
          <w:p w14:paraId="01388ADC" w14:textId="10C0C9AB" w:rsidR="00756DA0" w:rsidRDefault="00756DA0" w:rsidP="00756DA0">
            <w:pPr>
              <w:rPr>
                <w:ins w:id="11414" w:author="chaniaayulestari@outlook.com" w:date="2021-11-12T16:42:00Z"/>
              </w:rPr>
            </w:pPr>
            <w:ins w:id="11415" w:author="chaniaayulestari@outlook.com" w:date="2021-11-14T03:22:00Z">
              <w:r>
                <w:rPr>
                  <w:iCs/>
                  <w:szCs w:val="24"/>
                </w:rPr>
                <w:t>Fitur ini dapat mengubah data seluruh semester.</w:t>
              </w:r>
            </w:ins>
          </w:p>
        </w:tc>
      </w:tr>
      <w:tr w:rsidR="00756DA0" w14:paraId="38DE731A" w14:textId="77777777" w:rsidTr="005A4C8B">
        <w:trPr>
          <w:ins w:id="11416" w:author="chaniaayulestari@outlook.com" w:date="2021-11-12T16:42:00Z"/>
          <w:trPrChange w:id="11417" w:author="chaniaayulestari@outlook.com" w:date="2021-11-14T03:28:00Z">
            <w:trPr>
              <w:gridAfter w:val="0"/>
            </w:trPr>
          </w:trPrChange>
        </w:trPr>
        <w:tc>
          <w:tcPr>
            <w:tcW w:w="1981" w:type="dxa"/>
            <w:vMerge/>
            <w:tcPrChange w:id="11418" w:author="chaniaayulestari@outlook.com" w:date="2021-11-14T03:28:00Z">
              <w:tcPr>
                <w:tcW w:w="1981" w:type="dxa"/>
                <w:gridSpan w:val="2"/>
                <w:vMerge/>
              </w:tcPr>
            </w:tcPrChange>
          </w:tcPr>
          <w:p w14:paraId="0FEAE15B" w14:textId="77777777" w:rsidR="00756DA0" w:rsidRDefault="00756DA0" w:rsidP="00756DA0">
            <w:pPr>
              <w:rPr>
                <w:ins w:id="11419" w:author="chaniaayulestari@outlook.com" w:date="2021-11-12T16:42:00Z"/>
              </w:rPr>
            </w:pPr>
          </w:p>
        </w:tc>
        <w:tc>
          <w:tcPr>
            <w:tcW w:w="1982" w:type="dxa"/>
            <w:vAlign w:val="center"/>
            <w:tcPrChange w:id="11420" w:author="chaniaayulestari@outlook.com" w:date="2021-11-14T03:28:00Z">
              <w:tcPr>
                <w:tcW w:w="1982" w:type="dxa"/>
                <w:gridSpan w:val="2"/>
              </w:tcPr>
            </w:tcPrChange>
          </w:tcPr>
          <w:p w14:paraId="40D42478" w14:textId="5EE541DE" w:rsidR="00756DA0" w:rsidRDefault="00756DA0">
            <w:pPr>
              <w:jc w:val="center"/>
              <w:rPr>
                <w:ins w:id="11421" w:author="chaniaayulestari@outlook.com" w:date="2021-11-12T16:42:00Z"/>
              </w:rPr>
              <w:pPrChange w:id="11422" w:author="chaniaayulestari@outlook.com" w:date="2021-11-14T03:28:00Z">
                <w:pPr/>
              </w:pPrChange>
            </w:pPr>
            <w:ins w:id="11423" w:author="chaniaayulestari@outlook.com" w:date="2021-11-12T16:42:00Z">
              <w:r>
                <w:t xml:space="preserve">Lihat </w:t>
              </w:r>
            </w:ins>
            <w:ins w:id="11424" w:author="chaniaayulestari@outlook.com" w:date="2021-11-12T16:43:00Z">
              <w:r>
                <w:t>semester</w:t>
              </w:r>
            </w:ins>
          </w:p>
        </w:tc>
        <w:tc>
          <w:tcPr>
            <w:tcW w:w="1982" w:type="dxa"/>
            <w:vAlign w:val="center"/>
            <w:tcPrChange w:id="11425" w:author="chaniaayulestari@outlook.com" w:date="2021-11-14T03:28:00Z">
              <w:tcPr>
                <w:tcW w:w="1982" w:type="dxa"/>
                <w:gridSpan w:val="2"/>
              </w:tcPr>
            </w:tcPrChange>
          </w:tcPr>
          <w:p w14:paraId="2587E337" w14:textId="7A067660" w:rsidR="00756DA0" w:rsidRPr="001067DD" w:rsidRDefault="00756DA0">
            <w:pPr>
              <w:jc w:val="center"/>
              <w:rPr>
                <w:ins w:id="11426" w:author="chaniaayulestari@outlook.com" w:date="2021-11-12T16:42:00Z"/>
              </w:rPr>
              <w:pPrChange w:id="11427" w:author="chaniaayulestari@outlook.com" w:date="2021-11-14T03:28:00Z">
                <w:pPr/>
              </w:pPrChange>
            </w:pPr>
            <w:ins w:id="11428" w:author="chaniaayulestari@outlook.com" w:date="2021-11-14T03:10:00Z">
              <w:r w:rsidRPr="001067DD">
                <w:t>SP-RC17.4</w:t>
              </w:r>
            </w:ins>
          </w:p>
        </w:tc>
        <w:tc>
          <w:tcPr>
            <w:tcW w:w="1982" w:type="dxa"/>
            <w:tcPrChange w:id="11429" w:author="chaniaayulestari@outlook.com" w:date="2021-11-14T03:28:00Z">
              <w:tcPr>
                <w:tcW w:w="1982" w:type="dxa"/>
                <w:gridSpan w:val="2"/>
              </w:tcPr>
            </w:tcPrChange>
          </w:tcPr>
          <w:p w14:paraId="692483BA" w14:textId="4DD4033D" w:rsidR="00756DA0" w:rsidRDefault="00756DA0" w:rsidP="00756DA0">
            <w:pPr>
              <w:rPr>
                <w:ins w:id="11430" w:author="chaniaayulestari@outlook.com" w:date="2021-11-12T16:42:00Z"/>
              </w:rPr>
            </w:pPr>
            <w:ins w:id="11431" w:author="chaniaayulestari@outlook.com" w:date="2021-11-14T03:24:00Z">
              <w:r>
                <w:rPr>
                  <w:iCs/>
                  <w:szCs w:val="24"/>
                </w:rPr>
                <w:t>Fitur ini dapat melihat data seluruh semester</w:t>
              </w:r>
            </w:ins>
          </w:p>
        </w:tc>
      </w:tr>
      <w:tr w:rsidR="00756DA0" w14:paraId="4663CA68" w14:textId="77777777" w:rsidTr="004A4F76">
        <w:trPr>
          <w:ins w:id="11432" w:author="chaniaayulestari@outlook.com" w:date="2021-11-12T07:06:00Z"/>
        </w:trPr>
        <w:tc>
          <w:tcPr>
            <w:tcW w:w="1981" w:type="dxa"/>
            <w:vMerge w:val="restart"/>
            <w:vAlign w:val="center"/>
          </w:tcPr>
          <w:p w14:paraId="497CCD93" w14:textId="645F6DB3" w:rsidR="00756DA0" w:rsidRDefault="00756DA0">
            <w:pPr>
              <w:jc w:val="center"/>
              <w:rPr>
                <w:ins w:id="11433" w:author="chaniaayulestari@outlook.com" w:date="2021-11-12T07:06:00Z"/>
              </w:rPr>
              <w:pPrChange w:id="11434" w:author="chaniaayulestari@outlook.com" w:date="2021-11-12T07:11:00Z">
                <w:pPr/>
              </w:pPrChange>
            </w:pPr>
            <w:ins w:id="11435" w:author="chaniaayulestari@outlook.com" w:date="2021-11-12T07:06:00Z">
              <w:r>
                <w:lastRenderedPageBreak/>
                <w:t>Kelola Kelas</w:t>
              </w:r>
            </w:ins>
          </w:p>
        </w:tc>
        <w:tc>
          <w:tcPr>
            <w:tcW w:w="1982" w:type="dxa"/>
            <w:vAlign w:val="center"/>
          </w:tcPr>
          <w:p w14:paraId="53E76A5A" w14:textId="02A078D1" w:rsidR="00756DA0" w:rsidRDefault="00756DA0">
            <w:pPr>
              <w:jc w:val="center"/>
              <w:rPr>
                <w:ins w:id="11436" w:author="chaniaayulestari@outlook.com" w:date="2021-11-12T07:06:00Z"/>
              </w:rPr>
              <w:pPrChange w:id="11437" w:author="chaniaayulestari@outlook.com" w:date="2021-11-14T03:28:00Z">
                <w:pPr/>
              </w:pPrChange>
            </w:pPr>
            <w:ins w:id="11438" w:author="chaniaayulestari@outlook.com" w:date="2021-11-12T16:43:00Z">
              <w:del w:id="11439" w:author="chaniaayulestari@outlook.com" w:date="2021-11-14T03:11:00Z">
                <w:r w:rsidDel="004F0DF9">
                  <w:delText>Hapus</w:delText>
                </w:r>
              </w:del>
            </w:ins>
            <w:ins w:id="11440" w:author="chaniaayulestari@outlook.com" w:date="2021-11-14T03:11:00Z">
              <w:r>
                <w:t>Tambah</w:t>
              </w:r>
            </w:ins>
            <w:ins w:id="11441" w:author="chaniaayulestari@outlook.com" w:date="2021-11-12T16:43:00Z">
              <w:r>
                <w:t xml:space="preserve"> kelas</w:t>
              </w:r>
            </w:ins>
          </w:p>
        </w:tc>
        <w:tc>
          <w:tcPr>
            <w:tcW w:w="1982" w:type="dxa"/>
            <w:vAlign w:val="center"/>
          </w:tcPr>
          <w:p w14:paraId="6FE7D263" w14:textId="23A54C41" w:rsidR="00756DA0" w:rsidRPr="001067DD" w:rsidRDefault="00756DA0">
            <w:pPr>
              <w:jc w:val="center"/>
              <w:rPr>
                <w:ins w:id="11442" w:author="chaniaayulestari@outlook.com" w:date="2021-11-12T07:06:00Z"/>
              </w:rPr>
              <w:pPrChange w:id="11443" w:author="chaniaayulestari@outlook.com" w:date="2021-11-14T03:28:00Z">
                <w:pPr/>
              </w:pPrChange>
            </w:pPr>
            <w:ins w:id="11444" w:author="chaniaayulestari@outlook.com" w:date="2021-11-14T03:10:00Z">
              <w:r w:rsidRPr="001067DD">
                <w:t>SP-RC15.</w:t>
              </w:r>
            </w:ins>
            <w:ins w:id="11445" w:author="chaniaayulestari@outlook.com" w:date="2021-11-14T03:11:00Z">
              <w:r w:rsidRPr="001067DD">
                <w:t>1</w:t>
              </w:r>
            </w:ins>
          </w:p>
        </w:tc>
        <w:tc>
          <w:tcPr>
            <w:tcW w:w="1982" w:type="dxa"/>
          </w:tcPr>
          <w:p w14:paraId="2B7F1C0C" w14:textId="1DC68714" w:rsidR="00756DA0" w:rsidRDefault="00756DA0" w:rsidP="00756DA0">
            <w:pPr>
              <w:rPr>
                <w:ins w:id="11446" w:author="chaniaayulestari@outlook.com" w:date="2021-11-12T07:06:00Z"/>
              </w:rPr>
            </w:pPr>
            <w:ins w:id="11447" w:author="chaniaayulestari@outlook.com" w:date="2021-11-14T03:20:00Z">
              <w:r>
                <w:rPr>
                  <w:iCs/>
                  <w:szCs w:val="24"/>
                </w:rPr>
                <w:t>Fitur ini dapat menambahkan data seluruh</w:t>
              </w:r>
            </w:ins>
            <w:ins w:id="11448" w:author="chaniaayulestari@outlook.com" w:date="2021-11-14T03:21:00Z">
              <w:r>
                <w:rPr>
                  <w:iCs/>
                  <w:szCs w:val="24"/>
                </w:rPr>
                <w:t xml:space="preserve"> kelas</w:t>
              </w:r>
            </w:ins>
          </w:p>
        </w:tc>
      </w:tr>
      <w:tr w:rsidR="00756DA0" w14:paraId="65053FC4" w14:textId="77777777" w:rsidTr="004A4F76">
        <w:trPr>
          <w:ins w:id="11449" w:author="chaniaayulestari@outlook.com" w:date="2021-11-12T07:11:00Z"/>
        </w:trPr>
        <w:tc>
          <w:tcPr>
            <w:tcW w:w="1981" w:type="dxa"/>
            <w:vMerge/>
          </w:tcPr>
          <w:p w14:paraId="6856A58E" w14:textId="77777777" w:rsidR="00756DA0" w:rsidRDefault="00756DA0" w:rsidP="00756DA0">
            <w:pPr>
              <w:rPr>
                <w:ins w:id="11450" w:author="chaniaayulestari@outlook.com" w:date="2021-11-12T07:11:00Z"/>
              </w:rPr>
            </w:pPr>
          </w:p>
        </w:tc>
        <w:tc>
          <w:tcPr>
            <w:tcW w:w="1982" w:type="dxa"/>
            <w:vAlign w:val="center"/>
          </w:tcPr>
          <w:p w14:paraId="5F1A1E43" w14:textId="7DD87B83" w:rsidR="00756DA0" w:rsidRDefault="00756DA0">
            <w:pPr>
              <w:jc w:val="center"/>
              <w:rPr>
                <w:ins w:id="11451" w:author="chaniaayulestari@outlook.com" w:date="2021-11-12T07:11:00Z"/>
              </w:rPr>
              <w:pPrChange w:id="11452" w:author="chaniaayulestari@outlook.com" w:date="2021-11-14T03:28:00Z">
                <w:pPr/>
              </w:pPrChange>
            </w:pPr>
            <w:ins w:id="11453" w:author="chaniaayulestari@outlook.com" w:date="2021-11-12T16:43:00Z">
              <w:del w:id="11454" w:author="chaniaayulestari@outlook.com" w:date="2021-11-14T03:11:00Z">
                <w:r w:rsidDel="004F0DF9">
                  <w:delText>Edit</w:delText>
                </w:r>
              </w:del>
            </w:ins>
            <w:ins w:id="11455" w:author="chaniaayulestari@outlook.com" w:date="2021-11-14T03:11:00Z">
              <w:r>
                <w:t>Hapus</w:t>
              </w:r>
            </w:ins>
            <w:ins w:id="11456" w:author="chaniaayulestari@outlook.com" w:date="2021-11-12T16:43:00Z">
              <w:r>
                <w:t xml:space="preserve"> kelas</w:t>
              </w:r>
            </w:ins>
          </w:p>
        </w:tc>
        <w:tc>
          <w:tcPr>
            <w:tcW w:w="1982" w:type="dxa"/>
            <w:vAlign w:val="center"/>
          </w:tcPr>
          <w:p w14:paraId="0807DCD7" w14:textId="5A57BAFC" w:rsidR="00756DA0" w:rsidRPr="001067DD" w:rsidRDefault="00756DA0">
            <w:pPr>
              <w:jc w:val="center"/>
              <w:rPr>
                <w:ins w:id="11457" w:author="chaniaayulestari@outlook.com" w:date="2021-11-12T07:11:00Z"/>
              </w:rPr>
              <w:pPrChange w:id="11458" w:author="chaniaayulestari@outlook.com" w:date="2021-11-14T03:28:00Z">
                <w:pPr/>
              </w:pPrChange>
            </w:pPr>
            <w:ins w:id="11459" w:author="chaniaayulestari@outlook.com" w:date="2021-11-14T03:11:00Z">
              <w:r w:rsidRPr="001067DD">
                <w:t>SP-RC15.2</w:t>
              </w:r>
            </w:ins>
          </w:p>
        </w:tc>
        <w:tc>
          <w:tcPr>
            <w:tcW w:w="1982" w:type="dxa"/>
          </w:tcPr>
          <w:p w14:paraId="30AFD82F" w14:textId="6B85724F" w:rsidR="00756DA0" w:rsidRDefault="00756DA0" w:rsidP="00756DA0">
            <w:pPr>
              <w:rPr>
                <w:ins w:id="11460" w:author="chaniaayulestari@outlook.com" w:date="2021-11-12T07:11:00Z"/>
              </w:rPr>
            </w:pPr>
            <w:ins w:id="11461" w:author="chaniaayulestari@outlook.com" w:date="2021-11-14T03:15:00Z">
              <w:r>
                <w:rPr>
                  <w:iCs/>
                  <w:szCs w:val="24"/>
                </w:rPr>
                <w:t>Fitur ini dapat menghapus data seluruh kelas.</w:t>
              </w:r>
            </w:ins>
          </w:p>
        </w:tc>
      </w:tr>
      <w:tr w:rsidR="00756DA0" w14:paraId="74719D4E" w14:textId="77777777" w:rsidTr="004A4F76">
        <w:trPr>
          <w:ins w:id="11462" w:author="chaniaayulestari@outlook.com" w:date="2021-11-12T07:11:00Z"/>
        </w:trPr>
        <w:tc>
          <w:tcPr>
            <w:tcW w:w="1981" w:type="dxa"/>
            <w:vMerge/>
          </w:tcPr>
          <w:p w14:paraId="35D31EC9" w14:textId="77777777" w:rsidR="00756DA0" w:rsidRDefault="00756DA0" w:rsidP="00756DA0">
            <w:pPr>
              <w:rPr>
                <w:ins w:id="11463" w:author="chaniaayulestari@outlook.com" w:date="2021-11-12T07:11:00Z"/>
              </w:rPr>
            </w:pPr>
          </w:p>
        </w:tc>
        <w:tc>
          <w:tcPr>
            <w:tcW w:w="1982" w:type="dxa"/>
            <w:vAlign w:val="center"/>
          </w:tcPr>
          <w:p w14:paraId="7F50D5DD" w14:textId="26D8BDAA" w:rsidR="00756DA0" w:rsidRDefault="00756DA0">
            <w:pPr>
              <w:jc w:val="center"/>
              <w:rPr>
                <w:ins w:id="11464" w:author="chaniaayulestari@outlook.com" w:date="2021-11-12T07:11:00Z"/>
              </w:rPr>
              <w:pPrChange w:id="11465" w:author="chaniaayulestari@outlook.com" w:date="2021-11-14T03:28:00Z">
                <w:pPr/>
              </w:pPrChange>
            </w:pPr>
            <w:ins w:id="11466" w:author="chaniaayulestari@outlook.com" w:date="2021-11-12T16:43:00Z">
              <w:del w:id="11467" w:author="chaniaayulestari@outlook.com" w:date="2021-11-14T03:11:00Z">
                <w:r w:rsidDel="004F0DF9">
                  <w:delText>Tambah</w:delText>
                </w:r>
              </w:del>
            </w:ins>
            <w:ins w:id="11468" w:author="chaniaayulestari@outlook.com" w:date="2021-11-14T03:11:00Z">
              <w:r>
                <w:t>Edit</w:t>
              </w:r>
            </w:ins>
            <w:ins w:id="11469" w:author="chaniaayulestari@outlook.com" w:date="2021-11-12T16:43:00Z">
              <w:r>
                <w:t xml:space="preserve"> </w:t>
              </w:r>
            </w:ins>
            <w:ins w:id="11470" w:author="chaniaayulestari@outlook.com" w:date="2021-11-12T16:44:00Z">
              <w:r>
                <w:t>kelas</w:t>
              </w:r>
            </w:ins>
          </w:p>
        </w:tc>
        <w:tc>
          <w:tcPr>
            <w:tcW w:w="1982" w:type="dxa"/>
            <w:vAlign w:val="center"/>
          </w:tcPr>
          <w:p w14:paraId="5B297F1D" w14:textId="30F18E35" w:rsidR="00756DA0" w:rsidRPr="001067DD" w:rsidRDefault="00756DA0">
            <w:pPr>
              <w:jc w:val="center"/>
              <w:rPr>
                <w:ins w:id="11471" w:author="chaniaayulestari@outlook.com" w:date="2021-11-12T07:11:00Z"/>
              </w:rPr>
              <w:pPrChange w:id="11472" w:author="chaniaayulestari@outlook.com" w:date="2021-11-14T03:28:00Z">
                <w:pPr/>
              </w:pPrChange>
            </w:pPr>
            <w:ins w:id="11473" w:author="chaniaayulestari@outlook.com" w:date="2021-11-14T03:11:00Z">
              <w:r w:rsidRPr="001067DD">
                <w:t>SP-RC15.3</w:t>
              </w:r>
            </w:ins>
          </w:p>
        </w:tc>
        <w:tc>
          <w:tcPr>
            <w:tcW w:w="1982" w:type="dxa"/>
          </w:tcPr>
          <w:p w14:paraId="61FE50E0" w14:textId="33393D7B" w:rsidR="00756DA0" w:rsidRDefault="00756DA0" w:rsidP="00756DA0">
            <w:pPr>
              <w:rPr>
                <w:ins w:id="11474" w:author="chaniaayulestari@outlook.com" w:date="2021-11-12T07:11:00Z"/>
              </w:rPr>
            </w:pPr>
            <w:ins w:id="11475" w:author="chaniaayulestari@outlook.com" w:date="2021-11-14T03:22:00Z">
              <w:r>
                <w:rPr>
                  <w:iCs/>
                  <w:szCs w:val="24"/>
                </w:rPr>
                <w:t>Fitur ini dapat mengubah data seluruh kelas.</w:t>
              </w:r>
            </w:ins>
          </w:p>
        </w:tc>
      </w:tr>
      <w:tr w:rsidR="00756DA0" w14:paraId="7B56E798" w14:textId="77777777" w:rsidTr="004A4F76">
        <w:trPr>
          <w:ins w:id="11476" w:author="chaniaayulestari@outlook.com" w:date="2021-11-12T07:11:00Z"/>
        </w:trPr>
        <w:tc>
          <w:tcPr>
            <w:tcW w:w="1981" w:type="dxa"/>
            <w:vMerge/>
          </w:tcPr>
          <w:p w14:paraId="43078AD0" w14:textId="77777777" w:rsidR="00756DA0" w:rsidRDefault="00756DA0" w:rsidP="00756DA0">
            <w:pPr>
              <w:rPr>
                <w:ins w:id="11477" w:author="chaniaayulestari@outlook.com" w:date="2021-11-12T07:11:00Z"/>
              </w:rPr>
            </w:pPr>
          </w:p>
        </w:tc>
        <w:tc>
          <w:tcPr>
            <w:tcW w:w="1982" w:type="dxa"/>
            <w:vAlign w:val="center"/>
          </w:tcPr>
          <w:p w14:paraId="13652708" w14:textId="15136387" w:rsidR="00756DA0" w:rsidRDefault="00756DA0">
            <w:pPr>
              <w:jc w:val="center"/>
              <w:rPr>
                <w:ins w:id="11478" w:author="chaniaayulestari@outlook.com" w:date="2021-11-12T07:11:00Z"/>
              </w:rPr>
              <w:pPrChange w:id="11479" w:author="chaniaayulestari@outlook.com" w:date="2021-11-14T03:28:00Z">
                <w:pPr/>
              </w:pPrChange>
            </w:pPr>
            <w:ins w:id="11480" w:author="chaniaayulestari@outlook.com" w:date="2021-11-12T16:43:00Z">
              <w:r>
                <w:t xml:space="preserve">Lihat </w:t>
              </w:r>
            </w:ins>
            <w:ins w:id="11481" w:author="chaniaayulestari@outlook.com" w:date="2021-11-12T16:44:00Z">
              <w:r>
                <w:t>kelas</w:t>
              </w:r>
            </w:ins>
          </w:p>
        </w:tc>
        <w:tc>
          <w:tcPr>
            <w:tcW w:w="1982" w:type="dxa"/>
            <w:vAlign w:val="center"/>
          </w:tcPr>
          <w:p w14:paraId="2A970CBD" w14:textId="528757B5" w:rsidR="00756DA0" w:rsidRPr="001067DD" w:rsidRDefault="00756DA0">
            <w:pPr>
              <w:jc w:val="center"/>
              <w:rPr>
                <w:ins w:id="11482" w:author="chaniaayulestari@outlook.com" w:date="2021-11-12T07:11:00Z"/>
              </w:rPr>
              <w:pPrChange w:id="11483" w:author="chaniaayulestari@outlook.com" w:date="2021-11-14T03:28:00Z">
                <w:pPr/>
              </w:pPrChange>
            </w:pPr>
            <w:ins w:id="11484" w:author="chaniaayulestari@outlook.com" w:date="2021-11-14T03:12:00Z">
              <w:r w:rsidRPr="001067DD">
                <w:t>SP-RC15.4</w:t>
              </w:r>
            </w:ins>
          </w:p>
        </w:tc>
        <w:tc>
          <w:tcPr>
            <w:tcW w:w="1982" w:type="dxa"/>
          </w:tcPr>
          <w:p w14:paraId="7FD0764A" w14:textId="65220DAF" w:rsidR="00756DA0" w:rsidRDefault="00756DA0" w:rsidP="00756DA0">
            <w:pPr>
              <w:rPr>
                <w:ins w:id="11485" w:author="chaniaayulestari@outlook.com" w:date="2021-11-12T07:11:00Z"/>
              </w:rPr>
            </w:pPr>
            <w:ins w:id="11486" w:author="chaniaayulestari@outlook.com" w:date="2021-11-14T03:25:00Z">
              <w:r>
                <w:rPr>
                  <w:iCs/>
                  <w:szCs w:val="24"/>
                </w:rPr>
                <w:t>Fitur ini dapat melihat data seluruh kelas</w:t>
              </w:r>
            </w:ins>
          </w:p>
        </w:tc>
      </w:tr>
      <w:tr w:rsidR="00756DA0" w14:paraId="6378E97B" w14:textId="77777777" w:rsidTr="005A4C8B">
        <w:trPr>
          <w:ins w:id="11487" w:author="Rafi Aziizi" w:date="2021-11-14T12:14:00Z"/>
        </w:trPr>
        <w:tc>
          <w:tcPr>
            <w:tcW w:w="1981" w:type="dxa"/>
            <w:vMerge/>
          </w:tcPr>
          <w:p w14:paraId="3461A818" w14:textId="77777777" w:rsidR="00756DA0" w:rsidRDefault="00756DA0" w:rsidP="00756DA0">
            <w:pPr>
              <w:rPr>
                <w:ins w:id="11488" w:author="Rafi Aziizi" w:date="2021-11-14T12:14:00Z"/>
              </w:rPr>
            </w:pPr>
          </w:p>
        </w:tc>
        <w:tc>
          <w:tcPr>
            <w:tcW w:w="1982" w:type="dxa"/>
            <w:vAlign w:val="center"/>
          </w:tcPr>
          <w:p w14:paraId="217A6342" w14:textId="7A8B5DC7" w:rsidR="00756DA0" w:rsidRDefault="00756DA0" w:rsidP="00756DA0">
            <w:pPr>
              <w:jc w:val="center"/>
              <w:rPr>
                <w:ins w:id="11489" w:author="Rafi Aziizi" w:date="2021-11-14T12:14:00Z"/>
              </w:rPr>
            </w:pPr>
            <w:ins w:id="11490" w:author="Rafi Aziizi" w:date="2021-11-14T12:14:00Z">
              <w:r>
                <w:t>Lihat Profile Kelas</w:t>
              </w:r>
            </w:ins>
          </w:p>
        </w:tc>
        <w:tc>
          <w:tcPr>
            <w:tcW w:w="1982" w:type="dxa"/>
            <w:vAlign w:val="center"/>
          </w:tcPr>
          <w:p w14:paraId="6F3E99D7" w14:textId="0E9A203C" w:rsidR="00756DA0" w:rsidRPr="001067DD" w:rsidRDefault="00756DA0" w:rsidP="00756DA0">
            <w:pPr>
              <w:jc w:val="center"/>
              <w:rPr>
                <w:ins w:id="11491" w:author="Rafi Aziizi" w:date="2021-11-14T12:14:00Z"/>
              </w:rPr>
            </w:pPr>
            <w:ins w:id="11492" w:author="Rafi Aziizi" w:date="2021-11-14T12:16:00Z">
              <w:r w:rsidRPr="001067DD">
                <w:t>SP-RC09</w:t>
              </w:r>
            </w:ins>
          </w:p>
        </w:tc>
        <w:tc>
          <w:tcPr>
            <w:tcW w:w="1982" w:type="dxa"/>
          </w:tcPr>
          <w:p w14:paraId="4FA0B628" w14:textId="7E72118D" w:rsidR="00756DA0" w:rsidRDefault="00756DA0" w:rsidP="00756DA0">
            <w:pPr>
              <w:rPr>
                <w:ins w:id="11493" w:author="Rafi Aziizi" w:date="2021-11-14T12:14:00Z"/>
                <w:iCs/>
              </w:rPr>
            </w:pPr>
            <w:ins w:id="11494" w:author="Rafi Aziizi" w:date="2021-11-14T12:16:00Z">
              <w:r>
                <w:rPr>
                  <w:iCs/>
                </w:rPr>
                <w:t>Fitur ini dapat melihat informasi data kelas secara spesifik</w:t>
              </w:r>
            </w:ins>
          </w:p>
        </w:tc>
      </w:tr>
      <w:tr w:rsidR="00756DA0" w14:paraId="2E12692A" w14:textId="77777777" w:rsidTr="004A4F76">
        <w:trPr>
          <w:ins w:id="11495" w:author="chaniaayulestari@outlook.com" w:date="2021-11-14T02:34:00Z"/>
        </w:trPr>
        <w:tc>
          <w:tcPr>
            <w:tcW w:w="1981" w:type="dxa"/>
            <w:vMerge/>
          </w:tcPr>
          <w:p w14:paraId="73962158" w14:textId="77777777" w:rsidR="00756DA0" w:rsidRDefault="00756DA0" w:rsidP="00756DA0">
            <w:pPr>
              <w:rPr>
                <w:ins w:id="11496" w:author="chaniaayulestari@outlook.com" w:date="2021-11-14T02:34:00Z"/>
              </w:rPr>
            </w:pPr>
          </w:p>
        </w:tc>
        <w:tc>
          <w:tcPr>
            <w:tcW w:w="1982" w:type="dxa"/>
            <w:vAlign w:val="center"/>
          </w:tcPr>
          <w:p w14:paraId="618A1FC2" w14:textId="4FA20EE8" w:rsidR="00756DA0" w:rsidRDefault="00756DA0">
            <w:pPr>
              <w:jc w:val="center"/>
              <w:rPr>
                <w:ins w:id="11497" w:author="chaniaayulestari@outlook.com" w:date="2021-11-14T02:34:00Z"/>
              </w:rPr>
              <w:pPrChange w:id="11498" w:author="chaniaayulestari@outlook.com" w:date="2021-11-14T03:28:00Z">
                <w:pPr/>
              </w:pPrChange>
            </w:pPr>
            <w:commentRangeStart w:id="11499"/>
            <w:ins w:id="11500" w:author="chaniaayulestari@outlook.com" w:date="2021-11-14T02:34:00Z">
              <w:r>
                <w:t xml:space="preserve">Lihat </w:t>
              </w:r>
              <w:del w:id="11501" w:author="Rafi Aziizi" w:date="2021-11-14T12:14:00Z">
                <w:r w:rsidDel="008B7DB5">
                  <w:delText xml:space="preserve">Profile </w:delText>
                </w:r>
              </w:del>
              <w:r>
                <w:t>Anggot</w:t>
              </w:r>
            </w:ins>
            <w:ins w:id="11502" w:author="Rafi Aziizi" w:date="2021-11-14T12:14:00Z">
              <w:r>
                <w:t>a</w:t>
              </w:r>
            </w:ins>
            <w:ins w:id="11503" w:author="chaniaayulestari@outlook.com" w:date="2021-11-14T02:34:00Z">
              <w:r>
                <w:t xml:space="preserve"> Kelas</w:t>
              </w:r>
            </w:ins>
            <w:commentRangeEnd w:id="11499"/>
            <w:r>
              <w:rPr>
                <w:rStyle w:val="CommentReference"/>
              </w:rPr>
              <w:commentReference w:id="11499"/>
            </w:r>
          </w:p>
        </w:tc>
        <w:tc>
          <w:tcPr>
            <w:tcW w:w="1982" w:type="dxa"/>
            <w:vAlign w:val="center"/>
          </w:tcPr>
          <w:p w14:paraId="0AF139CF" w14:textId="71CADA01" w:rsidR="00756DA0" w:rsidRPr="001067DD" w:rsidRDefault="00756DA0">
            <w:pPr>
              <w:jc w:val="center"/>
              <w:rPr>
                <w:ins w:id="11504" w:author="chaniaayulestari@outlook.com" w:date="2021-11-14T02:34:00Z"/>
              </w:rPr>
              <w:pPrChange w:id="11505" w:author="chaniaayulestari@outlook.com" w:date="2021-11-14T03:28:00Z">
                <w:pPr/>
              </w:pPrChange>
            </w:pPr>
            <w:ins w:id="11506" w:author="Rafi Aziizi" w:date="2021-11-14T12:16:00Z">
              <w:r w:rsidRPr="001067DD">
                <w:t>SP-RC10</w:t>
              </w:r>
            </w:ins>
          </w:p>
        </w:tc>
        <w:tc>
          <w:tcPr>
            <w:tcW w:w="1982" w:type="dxa"/>
          </w:tcPr>
          <w:p w14:paraId="634375FD" w14:textId="39B87570" w:rsidR="00756DA0" w:rsidRDefault="00756DA0" w:rsidP="00756DA0">
            <w:pPr>
              <w:rPr>
                <w:ins w:id="11507" w:author="chaniaayulestari@outlook.com" w:date="2021-11-14T02:34:00Z"/>
              </w:rPr>
            </w:pPr>
            <w:ins w:id="11508" w:author="Rafi Aziizi" w:date="2021-11-14T12:17:00Z">
              <w:r>
                <w:rPr>
                  <w:iCs/>
                  <w:szCs w:val="24"/>
                </w:rPr>
                <w:t>Fitur ini dapat melihat data seluruh anggota siswa yang memasuki kelas yang sama</w:t>
              </w:r>
            </w:ins>
          </w:p>
        </w:tc>
      </w:tr>
      <w:tr w:rsidR="00756DA0" w14:paraId="1BED0234" w14:textId="77777777" w:rsidTr="004A4F76">
        <w:trPr>
          <w:ins w:id="11509" w:author="chaniaayulestari@outlook.com" w:date="2021-11-14T02:34:00Z"/>
        </w:trPr>
        <w:tc>
          <w:tcPr>
            <w:tcW w:w="1981" w:type="dxa"/>
            <w:vMerge/>
          </w:tcPr>
          <w:p w14:paraId="295869D9" w14:textId="77777777" w:rsidR="00756DA0" w:rsidRDefault="00756DA0" w:rsidP="00756DA0">
            <w:pPr>
              <w:rPr>
                <w:ins w:id="11510" w:author="chaniaayulestari@outlook.com" w:date="2021-11-14T02:34:00Z"/>
              </w:rPr>
            </w:pPr>
          </w:p>
        </w:tc>
        <w:tc>
          <w:tcPr>
            <w:tcW w:w="1982" w:type="dxa"/>
            <w:vAlign w:val="center"/>
          </w:tcPr>
          <w:p w14:paraId="3FE17F53" w14:textId="5B6CA8E7" w:rsidR="00756DA0" w:rsidRDefault="00756DA0">
            <w:pPr>
              <w:jc w:val="center"/>
              <w:rPr>
                <w:ins w:id="11511" w:author="chaniaayulestari@outlook.com" w:date="2021-11-14T02:34:00Z"/>
              </w:rPr>
              <w:pPrChange w:id="11512" w:author="chaniaayulestari@outlook.com" w:date="2021-11-14T03:28:00Z">
                <w:pPr/>
              </w:pPrChange>
            </w:pPr>
            <w:commentRangeStart w:id="11513"/>
            <w:ins w:id="11514" w:author="chaniaayulestari@outlook.com" w:date="2021-11-14T02:34:00Z">
              <w:r>
                <w:t>Cetak Riwayat Absensi Anggota Kelas</w:t>
              </w:r>
            </w:ins>
            <w:commentRangeEnd w:id="11513"/>
            <w:r>
              <w:rPr>
                <w:rStyle w:val="CommentReference"/>
              </w:rPr>
              <w:commentReference w:id="11513"/>
            </w:r>
          </w:p>
        </w:tc>
        <w:tc>
          <w:tcPr>
            <w:tcW w:w="1982" w:type="dxa"/>
            <w:vAlign w:val="center"/>
          </w:tcPr>
          <w:p w14:paraId="48DE76A8" w14:textId="7B997B3A" w:rsidR="00756DA0" w:rsidRPr="001067DD" w:rsidRDefault="00756DA0">
            <w:pPr>
              <w:jc w:val="center"/>
              <w:rPr>
                <w:ins w:id="11515" w:author="chaniaayulestari@outlook.com" w:date="2021-11-14T02:34:00Z"/>
              </w:rPr>
              <w:pPrChange w:id="11516" w:author="chaniaayulestari@outlook.com" w:date="2021-11-14T03:28:00Z">
                <w:pPr/>
              </w:pPrChange>
            </w:pPr>
            <w:ins w:id="11517" w:author="Rafi Aziizi" w:date="2021-11-14T12:14:00Z">
              <w:r w:rsidRPr="001067DD">
                <w:t>SP-RC15.5</w:t>
              </w:r>
            </w:ins>
          </w:p>
        </w:tc>
        <w:tc>
          <w:tcPr>
            <w:tcW w:w="1982" w:type="dxa"/>
          </w:tcPr>
          <w:p w14:paraId="197AED44" w14:textId="680F3FF2" w:rsidR="00756DA0" w:rsidRDefault="00756DA0" w:rsidP="00756DA0">
            <w:pPr>
              <w:rPr>
                <w:ins w:id="11518" w:author="chaniaayulestari@outlook.com" w:date="2021-11-14T02:34:00Z"/>
              </w:rPr>
            </w:pPr>
            <w:ins w:id="11519" w:author="Rafi Aziizi" w:date="2021-11-14T12:14:00Z">
              <w:r>
                <w:rPr>
                  <w:iCs/>
                </w:rPr>
                <w:t xml:space="preserve">Fitur ini dapat mencetak dokumen riwayat absensi anggota kelas yang </w:t>
              </w:r>
            </w:ins>
            <w:ins w:id="11520" w:author="Rafi Aziizi" w:date="2021-11-14T12:17:00Z">
              <w:r>
                <w:rPr>
                  <w:iCs/>
                </w:rPr>
                <w:t xml:space="preserve">memasuki </w:t>
              </w:r>
            </w:ins>
            <w:ins w:id="11521" w:author="Rafi Aziizi" w:date="2021-11-14T12:14:00Z">
              <w:r>
                <w:rPr>
                  <w:iCs/>
                </w:rPr>
                <w:t xml:space="preserve">kelas </w:t>
              </w:r>
            </w:ins>
            <w:ins w:id="11522" w:author="Rafi Aziizi" w:date="2021-11-14T12:17:00Z">
              <w:r>
                <w:rPr>
                  <w:iCs/>
                </w:rPr>
                <w:t xml:space="preserve">yang </w:t>
              </w:r>
            </w:ins>
            <w:ins w:id="11523" w:author="Rafi Aziizi" w:date="2021-11-14T12:14:00Z">
              <w:r>
                <w:rPr>
                  <w:iCs/>
                </w:rPr>
                <w:t>sama.</w:t>
              </w:r>
            </w:ins>
          </w:p>
        </w:tc>
      </w:tr>
      <w:tr w:rsidR="00756DA0" w14:paraId="7F44DF1C" w14:textId="77777777" w:rsidTr="001067DD">
        <w:trPr>
          <w:ins w:id="11524" w:author="Rafi Aziizi" w:date="2021-11-14T12:40:00Z"/>
          <w:trPrChange w:id="11525" w:author="Rafi Aziizi" w:date="2021-11-14T12:41:00Z">
            <w:trPr>
              <w:gridAfter w:val="0"/>
            </w:trPr>
          </w:trPrChange>
        </w:trPr>
        <w:tc>
          <w:tcPr>
            <w:tcW w:w="1981" w:type="dxa"/>
            <w:vAlign w:val="center"/>
            <w:tcPrChange w:id="11526" w:author="Rafi Aziizi" w:date="2021-11-14T12:41:00Z">
              <w:tcPr>
                <w:tcW w:w="1981" w:type="dxa"/>
                <w:gridSpan w:val="2"/>
              </w:tcPr>
            </w:tcPrChange>
          </w:tcPr>
          <w:p w14:paraId="57E58C09" w14:textId="164948B3" w:rsidR="00756DA0" w:rsidRDefault="00756DA0">
            <w:pPr>
              <w:jc w:val="center"/>
              <w:rPr>
                <w:ins w:id="11527" w:author="Rafi Aziizi" w:date="2021-11-14T12:40:00Z"/>
              </w:rPr>
              <w:pPrChange w:id="11528" w:author="Rafi Aziizi" w:date="2021-11-14T12:41:00Z">
                <w:pPr/>
              </w:pPrChange>
            </w:pPr>
            <w:ins w:id="11529" w:author="Rafi Aziizi" w:date="2021-11-14T12:40:00Z">
              <w:r>
                <w:t>Notifikasi</w:t>
              </w:r>
            </w:ins>
          </w:p>
        </w:tc>
        <w:tc>
          <w:tcPr>
            <w:tcW w:w="1982" w:type="dxa"/>
            <w:vAlign w:val="center"/>
            <w:tcPrChange w:id="11530" w:author="Rafi Aziizi" w:date="2021-11-14T12:41:00Z">
              <w:tcPr>
                <w:tcW w:w="1982" w:type="dxa"/>
                <w:gridSpan w:val="2"/>
                <w:vAlign w:val="center"/>
              </w:tcPr>
            </w:tcPrChange>
          </w:tcPr>
          <w:p w14:paraId="1C3A0C1D" w14:textId="3605DC05" w:rsidR="00756DA0" w:rsidRDefault="001067DD" w:rsidP="00756DA0">
            <w:pPr>
              <w:jc w:val="center"/>
              <w:rPr>
                <w:ins w:id="11531" w:author="Rafi Aziizi" w:date="2021-11-14T12:40:00Z"/>
              </w:rPr>
            </w:pPr>
            <w:ins w:id="11532" w:author="Rafi Aziizi" w:date="2021-11-14T12:40:00Z">
              <w:r>
                <w:t>Lihat Notifikasi</w:t>
              </w:r>
            </w:ins>
          </w:p>
        </w:tc>
        <w:tc>
          <w:tcPr>
            <w:tcW w:w="1982" w:type="dxa"/>
            <w:vAlign w:val="center"/>
            <w:tcPrChange w:id="11533" w:author="Rafi Aziizi" w:date="2021-11-14T12:41:00Z">
              <w:tcPr>
                <w:tcW w:w="1982" w:type="dxa"/>
                <w:gridSpan w:val="2"/>
                <w:vAlign w:val="center"/>
              </w:tcPr>
            </w:tcPrChange>
          </w:tcPr>
          <w:p w14:paraId="79EF7C03" w14:textId="4569CE69" w:rsidR="00756DA0" w:rsidRPr="001067DD" w:rsidRDefault="001067DD" w:rsidP="00756DA0">
            <w:pPr>
              <w:jc w:val="center"/>
              <w:rPr>
                <w:ins w:id="11534" w:author="Rafi Aziizi" w:date="2021-11-14T12:40:00Z"/>
                <w:rPrChange w:id="11535" w:author="Rafi Aziizi" w:date="2021-11-14T12:42:00Z">
                  <w:rPr>
                    <w:ins w:id="11536" w:author="Rafi Aziizi" w:date="2021-11-14T12:40:00Z"/>
                    <w:highlight w:val="yellow"/>
                  </w:rPr>
                </w:rPrChange>
              </w:rPr>
            </w:pPr>
            <w:ins w:id="11537" w:author="Rafi Aziizi" w:date="2021-11-14T12:40:00Z">
              <w:r w:rsidRPr="001067DD">
                <w:rPr>
                  <w:rPrChange w:id="11538" w:author="Rafi Aziizi" w:date="2021-11-14T12:42:00Z">
                    <w:rPr>
                      <w:highlight w:val="yellow"/>
                    </w:rPr>
                  </w:rPrChange>
                </w:rPr>
                <w:t>SP-RC21</w:t>
              </w:r>
            </w:ins>
          </w:p>
        </w:tc>
        <w:tc>
          <w:tcPr>
            <w:tcW w:w="1982" w:type="dxa"/>
            <w:tcPrChange w:id="11539" w:author="Rafi Aziizi" w:date="2021-11-14T12:41:00Z">
              <w:tcPr>
                <w:tcW w:w="1982" w:type="dxa"/>
                <w:gridSpan w:val="2"/>
              </w:tcPr>
            </w:tcPrChange>
          </w:tcPr>
          <w:p w14:paraId="73758A3B" w14:textId="6FA3C2DD" w:rsidR="00756DA0" w:rsidRDefault="001067DD" w:rsidP="00756DA0">
            <w:pPr>
              <w:rPr>
                <w:ins w:id="11540" w:author="Rafi Aziizi" w:date="2021-11-14T12:40:00Z"/>
                <w:iCs/>
              </w:rPr>
            </w:pPr>
            <w:ins w:id="11541" w:author="Rafi Aziizi" w:date="2021-11-14T12:41:00Z">
              <w:r>
                <w:rPr>
                  <w:iCs/>
                </w:rPr>
                <w:t>Fitur ini dapat memberitahukan bahwa terdapat siswa bermasalah</w:t>
              </w:r>
            </w:ins>
          </w:p>
        </w:tc>
      </w:tr>
    </w:tbl>
    <w:p w14:paraId="7FDA2F8E" w14:textId="5FBFFE4B" w:rsidR="00E401F9" w:rsidRPr="00C53A83" w:rsidDel="001753DF" w:rsidRDefault="00E401F9">
      <w:pPr>
        <w:ind w:left="2520"/>
        <w:rPr>
          <w:del w:id="11542" w:author="chaniaayulestari@outlook.com" w:date="2021-11-12T16:44:00Z"/>
        </w:rPr>
        <w:pPrChange w:id="11543"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1544" w:author="chaniaayulestari@outlook.com" w:date="2021-11-14T02:46:00Z"/>
          <w:lang w:val="en-US"/>
        </w:rPr>
      </w:pPr>
      <w:bookmarkStart w:id="11545" w:name="_Toc80034265"/>
      <w:bookmarkStart w:id="11546" w:name="_Toc83115765"/>
      <w:del w:id="11547" w:author="chaniaayulestari@outlook.com" w:date="2021-11-14T02:46:00Z">
        <w:r w:rsidDel="003254C0">
          <w:rPr>
            <w:lang w:val="en-US"/>
          </w:rPr>
          <w:delText>Skenario Pengujian</w:delText>
        </w:r>
        <w:bookmarkEnd w:id="11545"/>
        <w:bookmarkEnd w:id="11546"/>
      </w:del>
    </w:p>
    <w:p w14:paraId="41179907" w14:textId="13E68DF3" w:rsidR="00695EE2" w:rsidDel="009F1587" w:rsidRDefault="00007BE9" w:rsidP="005A4C8B">
      <w:pPr>
        <w:rPr>
          <w:del w:id="11548" w:author="chaniaayulestari@outlook.com" w:date="2021-11-14T06:21:00Z"/>
        </w:rPr>
      </w:pPr>
      <w:bookmarkStart w:id="11549" w:name="_Toc80034266"/>
      <w:bookmarkStart w:id="11550" w:name="_Toc83115766"/>
      <w:del w:id="11551" w:author="chaniaayulestari@outlook.com" w:date="2021-11-14T06:21:00Z">
        <w:r w:rsidDel="009F1587">
          <w:delText>Pelaksanaan Pengujian</w:delText>
        </w:r>
        <w:bookmarkEnd w:id="11549"/>
        <w:bookmarkEnd w:id="11550"/>
      </w:del>
    </w:p>
    <w:p w14:paraId="0EE0619F" w14:textId="42ED7C7B" w:rsidR="009F1587" w:rsidDel="00DB01B9" w:rsidRDefault="009F1587" w:rsidP="00695EE2">
      <w:pPr>
        <w:rPr>
          <w:ins w:id="11552" w:author="chaniaayulestari@outlook.com" w:date="2021-11-14T06:21:00Z"/>
          <w:del w:id="11553" w:author="Rafi Aziizi" w:date="2021-11-14T12:42:00Z"/>
        </w:rPr>
      </w:pPr>
    </w:p>
    <w:p w14:paraId="18E6218F" w14:textId="2BCD58CC" w:rsidR="009F1587" w:rsidDel="00DB01B9" w:rsidRDefault="009F1587" w:rsidP="00695EE2">
      <w:pPr>
        <w:rPr>
          <w:ins w:id="11554" w:author="chaniaayulestari@outlook.com" w:date="2021-11-14T06:21:00Z"/>
          <w:del w:id="11555" w:author="Rafi Aziizi" w:date="2021-11-14T12:42:00Z"/>
        </w:rPr>
      </w:pPr>
    </w:p>
    <w:p w14:paraId="1A1CC5C5" w14:textId="7FD459FB" w:rsidR="009F1587" w:rsidDel="00DB01B9" w:rsidRDefault="009F1587" w:rsidP="00695EE2">
      <w:pPr>
        <w:rPr>
          <w:ins w:id="11556" w:author="chaniaayulestari@outlook.com" w:date="2021-11-14T06:21:00Z"/>
          <w:del w:id="11557" w:author="Rafi Aziizi" w:date="2021-11-14T12:42:00Z"/>
        </w:rPr>
      </w:pPr>
    </w:p>
    <w:p w14:paraId="670B5490" w14:textId="108CE427" w:rsidR="009F1587" w:rsidDel="00DB01B9" w:rsidRDefault="009F1587" w:rsidP="00695EE2">
      <w:pPr>
        <w:rPr>
          <w:ins w:id="11558" w:author="chaniaayulestari@outlook.com" w:date="2021-11-14T06:21:00Z"/>
          <w:del w:id="11559" w:author="Rafi Aziizi" w:date="2021-11-14T12:42:00Z"/>
        </w:rPr>
      </w:pPr>
    </w:p>
    <w:p w14:paraId="782FD141" w14:textId="254C9FC6" w:rsidR="009F1587" w:rsidRDefault="009F1587" w:rsidP="00695EE2">
      <w:pPr>
        <w:rPr>
          <w:ins w:id="11560" w:author="chaniaayulestari@outlook.com" w:date="2021-11-14T06:22:00Z"/>
        </w:rPr>
      </w:pPr>
    </w:p>
    <w:p w14:paraId="1B16BA1D" w14:textId="77777777" w:rsidR="00FA5402" w:rsidRDefault="00FA5402" w:rsidP="00C93BF7">
      <w:pPr>
        <w:pStyle w:val="Heading3"/>
        <w:numPr>
          <w:ilvl w:val="0"/>
          <w:numId w:val="12"/>
        </w:numPr>
        <w:ind w:left="426"/>
        <w:rPr>
          <w:ins w:id="11561" w:author="chaniaayulestari@outlook.com" w:date="2021-11-14T06:27:00Z"/>
        </w:rPr>
        <w:sectPr w:rsidR="00FA5402" w:rsidSect="00CD3427">
          <w:headerReference w:type="default" r:id="rId195"/>
          <w:footerReference w:type="default" r:id="rId196"/>
          <w:type w:val="continuous"/>
          <w:pgSz w:w="11906" w:h="16838"/>
          <w:pgMar w:top="2268" w:right="1701" w:bottom="1701" w:left="2268" w:header="709" w:footer="709" w:gutter="0"/>
          <w:pgNumType w:start="34"/>
          <w:cols w:space="708"/>
          <w:docGrid w:linePitch="360"/>
        </w:sectPr>
      </w:pPr>
    </w:p>
    <w:p w14:paraId="3A9AAD1A" w14:textId="085AB677" w:rsidR="005A4C8B" w:rsidRPr="005A4C8B" w:rsidDel="009F1587" w:rsidRDefault="005A4C8B">
      <w:pPr>
        <w:rPr>
          <w:del w:id="11562" w:author="chaniaayulestari@outlook.com" w:date="2021-11-14T06:22:00Z"/>
          <w:rPrChange w:id="11563" w:author="chaniaayulestari@outlook.com" w:date="2021-11-14T03:31:00Z">
            <w:rPr>
              <w:del w:id="11564" w:author="chaniaayulestari@outlook.com" w:date="2021-11-14T06:22:00Z"/>
              <w:lang w:val="en-US"/>
            </w:rPr>
          </w:rPrChange>
        </w:rPr>
        <w:pPrChange w:id="11565" w:author="chaniaayulestari@outlook.com" w:date="2021-11-14T03:31:00Z">
          <w:pPr>
            <w:pStyle w:val="Heading3"/>
            <w:numPr>
              <w:ilvl w:val="0"/>
              <w:numId w:val="12"/>
            </w:numPr>
            <w:ind w:left="426" w:hanging="360"/>
          </w:pPr>
        </w:pPrChange>
      </w:pPr>
    </w:p>
    <w:p w14:paraId="0DCF64E3" w14:textId="7C712993" w:rsidR="009F1587" w:rsidRDefault="009F1587" w:rsidP="00C93BF7">
      <w:pPr>
        <w:pStyle w:val="Heading3"/>
        <w:numPr>
          <w:ilvl w:val="0"/>
          <w:numId w:val="12"/>
        </w:numPr>
        <w:ind w:left="426"/>
        <w:rPr>
          <w:ins w:id="11566" w:author="chaniaayulestari@outlook.com" w:date="2021-11-14T06:22:00Z"/>
          <w:lang w:val="en-US"/>
        </w:rPr>
      </w:pPr>
      <w:bookmarkStart w:id="11567" w:name="_Toc80034267"/>
      <w:bookmarkStart w:id="11568" w:name="_Toc83115767"/>
      <w:ins w:id="11569" w:author="chaniaayulestari@outlook.com" w:date="2021-11-14T06:21:00Z">
        <w:r>
          <w:rPr>
            <w:lang w:val="en-US"/>
          </w:rPr>
          <w:t>Pel</w:t>
        </w:r>
      </w:ins>
      <w:ins w:id="11570" w:author="chaniaayulestari@outlook.com" w:date="2021-11-14T06:22:00Z">
        <w:r>
          <w:rPr>
            <w:lang w:val="en-US"/>
          </w:rPr>
          <w:t>a</w:t>
        </w:r>
      </w:ins>
      <w:ins w:id="11571" w:author="chaniaayulestari@outlook.com" w:date="2021-11-14T06:21:00Z">
        <w:r>
          <w:rPr>
            <w:lang w:val="en-US"/>
          </w:rPr>
          <w:t>ksanaan Pengujian</w:t>
        </w:r>
      </w:ins>
    </w:p>
    <w:p w14:paraId="1C54DD52" w14:textId="75CF9119" w:rsidR="009F1587" w:rsidRDefault="00FA5402" w:rsidP="00FA5402">
      <w:pPr>
        <w:ind w:firstLine="720"/>
        <w:rPr>
          <w:ins w:id="11572" w:author="chaniaayulestari@outlook.com" w:date="2021-11-14T06:29:00Z"/>
        </w:rPr>
      </w:pPr>
      <w:ins w:id="11573"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BD0F12" w:rsidR="009F1587" w:rsidRDefault="009F1587" w:rsidP="009F1587">
      <w:pPr>
        <w:rPr>
          <w:ins w:id="11574" w:author="chaniaayulestari@outlook.com" w:date="2021-11-14T06:22:00Z"/>
        </w:rPr>
      </w:pPr>
    </w:p>
    <w:p w14:paraId="2C75F1C0" w14:textId="4EBF7B65" w:rsidR="00E243FB" w:rsidRDefault="00E243FB">
      <w:pPr>
        <w:pStyle w:val="Caption"/>
        <w:keepNext/>
        <w:jc w:val="center"/>
        <w:rPr>
          <w:ins w:id="11575" w:author="chaniaayulestari@outlook.com" w:date="2021-11-14T06:43:00Z"/>
        </w:rPr>
        <w:pPrChange w:id="11576" w:author="chaniaayulestari@outlook.com" w:date="2021-11-14T06:43:00Z">
          <w:pPr/>
        </w:pPrChange>
      </w:pPr>
      <w:ins w:id="11577" w:author="chaniaayulestari@outlook.com" w:date="2021-11-14T06:43:00Z">
        <w:r>
          <w:t xml:space="preserve">Tabel 4. </w:t>
        </w:r>
        <w:r>
          <w:fldChar w:fldCharType="begin"/>
        </w:r>
        <w:r>
          <w:instrText xml:space="preserve"> SEQ Tabel_4. \* ARABIC </w:instrText>
        </w:r>
      </w:ins>
      <w:r>
        <w:fldChar w:fldCharType="separate"/>
      </w:r>
      <w:ins w:id="11578" w:author="chaniaayulestari@outlook.com"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68"/>
        <w:gridCol w:w="1985"/>
        <w:gridCol w:w="2268"/>
        <w:gridCol w:w="1984"/>
        <w:gridCol w:w="2977"/>
        <w:gridCol w:w="3402"/>
        <w:gridCol w:w="1417"/>
        <w:tblGridChange w:id="11579">
          <w:tblGrid>
            <w:gridCol w:w="318"/>
            <w:gridCol w:w="250"/>
            <w:gridCol w:w="318"/>
            <w:gridCol w:w="1667"/>
            <w:gridCol w:w="318"/>
            <w:gridCol w:w="1950"/>
            <w:gridCol w:w="318"/>
            <w:gridCol w:w="1666"/>
            <w:gridCol w:w="318"/>
            <w:gridCol w:w="2659"/>
            <w:gridCol w:w="318"/>
            <w:gridCol w:w="3084"/>
            <w:gridCol w:w="318"/>
            <w:gridCol w:w="1099"/>
            <w:gridCol w:w="318"/>
          </w:tblGrid>
        </w:tblGridChange>
      </w:tblGrid>
      <w:tr w:rsidR="00E243FB" w14:paraId="0B2A1338" w14:textId="77777777" w:rsidTr="00E243FB">
        <w:trPr>
          <w:ins w:id="11580" w:author="chaniaayulestari@outlook.com" w:date="2021-11-14T06:42:00Z"/>
        </w:trPr>
        <w:tc>
          <w:tcPr>
            <w:tcW w:w="568" w:type="dxa"/>
          </w:tcPr>
          <w:p w14:paraId="679BF8AE" w14:textId="52C57A91" w:rsidR="00E243FB" w:rsidRDefault="00E243FB">
            <w:pPr>
              <w:jc w:val="center"/>
              <w:rPr>
                <w:ins w:id="11581" w:author="chaniaayulestari@outlook.com" w:date="2021-11-14T06:42:00Z"/>
              </w:rPr>
              <w:pPrChange w:id="11582" w:author="chaniaayulestari@outlook.com" w:date="2021-11-14T06:44:00Z">
                <w:pPr/>
              </w:pPrChange>
            </w:pPr>
            <w:ins w:id="11583" w:author="chaniaayulestari@outlook.com" w:date="2021-11-14T06:43:00Z">
              <w:r>
                <w:t>No</w:t>
              </w:r>
            </w:ins>
          </w:p>
        </w:tc>
        <w:tc>
          <w:tcPr>
            <w:tcW w:w="1985" w:type="dxa"/>
          </w:tcPr>
          <w:p w14:paraId="65A0227F" w14:textId="19742E46" w:rsidR="00E243FB" w:rsidRDefault="00E243FB">
            <w:pPr>
              <w:jc w:val="center"/>
              <w:rPr>
                <w:ins w:id="11584" w:author="chaniaayulestari@outlook.com" w:date="2021-11-14T06:42:00Z"/>
              </w:rPr>
              <w:pPrChange w:id="11585" w:author="chaniaayulestari@outlook.com" w:date="2021-11-14T06:44:00Z">
                <w:pPr/>
              </w:pPrChange>
            </w:pPr>
            <w:ins w:id="11586" w:author="chaniaayulestari@outlook.com" w:date="2021-11-14T06:43:00Z">
              <w:r>
                <w:t>Kode Uji</w:t>
              </w:r>
            </w:ins>
          </w:p>
        </w:tc>
        <w:tc>
          <w:tcPr>
            <w:tcW w:w="2268" w:type="dxa"/>
          </w:tcPr>
          <w:p w14:paraId="4B584292" w14:textId="4293065C" w:rsidR="00E243FB" w:rsidRDefault="00E243FB">
            <w:pPr>
              <w:jc w:val="center"/>
              <w:rPr>
                <w:ins w:id="11587" w:author="chaniaayulestari@outlook.com" w:date="2021-11-14T06:42:00Z"/>
              </w:rPr>
              <w:pPrChange w:id="11588" w:author="chaniaayulestari@outlook.com" w:date="2021-11-14T06:44:00Z">
                <w:pPr/>
              </w:pPrChange>
            </w:pPr>
            <w:ins w:id="11589" w:author="chaniaayulestari@outlook.com" w:date="2021-11-14T06:43:00Z">
              <w:r>
                <w:t>Nama Fitur</w:t>
              </w:r>
            </w:ins>
          </w:p>
        </w:tc>
        <w:tc>
          <w:tcPr>
            <w:tcW w:w="1984" w:type="dxa"/>
          </w:tcPr>
          <w:p w14:paraId="13FEAC1D" w14:textId="49E7C360" w:rsidR="00E243FB" w:rsidRDefault="00E243FB">
            <w:pPr>
              <w:jc w:val="center"/>
              <w:rPr>
                <w:ins w:id="11590" w:author="chaniaayulestari@outlook.com" w:date="2021-11-14T06:42:00Z"/>
              </w:rPr>
              <w:pPrChange w:id="11591" w:author="chaniaayulestari@outlook.com" w:date="2021-11-14T06:44:00Z">
                <w:pPr/>
              </w:pPrChange>
            </w:pPr>
            <w:ins w:id="11592" w:author="chaniaayulestari@outlook.com" w:date="2021-11-14T06:43:00Z">
              <w:r>
                <w:t>Data Masukan</w:t>
              </w:r>
            </w:ins>
          </w:p>
        </w:tc>
        <w:tc>
          <w:tcPr>
            <w:tcW w:w="2977" w:type="dxa"/>
          </w:tcPr>
          <w:p w14:paraId="2C1D9C8B" w14:textId="7EF71E91" w:rsidR="00E243FB" w:rsidRDefault="00E243FB">
            <w:pPr>
              <w:jc w:val="center"/>
              <w:rPr>
                <w:ins w:id="11593" w:author="chaniaayulestari@outlook.com" w:date="2021-11-14T06:42:00Z"/>
              </w:rPr>
              <w:pPrChange w:id="11594" w:author="chaniaayulestari@outlook.com" w:date="2021-11-14T06:44:00Z">
                <w:pPr/>
              </w:pPrChange>
            </w:pPr>
            <w:ins w:id="11595" w:author="chaniaayulestari@outlook.com" w:date="2021-11-14T06:43:00Z">
              <w:r>
                <w:t xml:space="preserve">Hasil </w:t>
              </w:r>
            </w:ins>
            <w:ins w:id="11596" w:author="chaniaayulestari@outlook.com" w:date="2021-11-14T06:44:00Z">
              <w:r>
                <w:t>y</w:t>
              </w:r>
            </w:ins>
            <w:ins w:id="11597" w:author="chaniaayulestari@outlook.com" w:date="2021-11-14T06:43:00Z">
              <w:r>
                <w:t xml:space="preserve">ang </w:t>
              </w:r>
            </w:ins>
            <w:ins w:id="11598" w:author="chaniaayulestari@outlook.com" w:date="2021-11-14T06:55:00Z">
              <w:r w:rsidR="006E04E6">
                <w:t>d</w:t>
              </w:r>
            </w:ins>
            <w:ins w:id="11599" w:author="chaniaayulestari@outlook.com" w:date="2021-11-14T06:43:00Z">
              <w:r>
                <w:t>i</w:t>
              </w:r>
            </w:ins>
            <w:ins w:id="11600" w:author="chaniaayulestari@outlook.com" w:date="2021-11-14T06:55:00Z">
              <w:r w:rsidR="006E04E6">
                <w:t>harapkan</w:t>
              </w:r>
            </w:ins>
          </w:p>
        </w:tc>
        <w:tc>
          <w:tcPr>
            <w:tcW w:w="3402" w:type="dxa"/>
          </w:tcPr>
          <w:p w14:paraId="070B4955" w14:textId="2851BA5D" w:rsidR="00E243FB" w:rsidRDefault="00E243FB">
            <w:pPr>
              <w:jc w:val="center"/>
              <w:rPr>
                <w:ins w:id="11601" w:author="chaniaayulestari@outlook.com" w:date="2021-11-14T06:42:00Z"/>
              </w:rPr>
              <w:pPrChange w:id="11602" w:author="chaniaayulestari@outlook.com" w:date="2021-11-14T06:44:00Z">
                <w:pPr/>
              </w:pPrChange>
            </w:pPr>
            <w:ins w:id="11603" w:author="chaniaayulestari@outlook.com" w:date="2021-11-14T06:43:00Z">
              <w:r>
                <w:t>Hasil</w:t>
              </w:r>
            </w:ins>
            <w:ins w:id="11604" w:author="Rafi Aziizi" w:date="2021-11-14T10:23:00Z">
              <w:r w:rsidR="0089374A">
                <w:t xml:space="preserve"> </w:t>
              </w:r>
            </w:ins>
            <w:ins w:id="11605" w:author="chaniaayulestari@outlook.com" w:date="2021-11-14T06:44:00Z">
              <w:r>
                <w:t>yang Didapat</w:t>
              </w:r>
            </w:ins>
          </w:p>
        </w:tc>
        <w:tc>
          <w:tcPr>
            <w:tcW w:w="1417" w:type="dxa"/>
          </w:tcPr>
          <w:p w14:paraId="5708E445" w14:textId="06F44B99" w:rsidR="00E243FB" w:rsidRDefault="00E243FB">
            <w:pPr>
              <w:jc w:val="center"/>
              <w:rPr>
                <w:ins w:id="11606" w:author="chaniaayulestari@outlook.com" w:date="2021-11-14T06:42:00Z"/>
              </w:rPr>
              <w:pPrChange w:id="11607" w:author="chaniaayulestari@outlook.com" w:date="2021-11-14T06:44:00Z">
                <w:pPr/>
              </w:pPrChange>
            </w:pPr>
            <w:ins w:id="11608" w:author="chaniaayulestari@outlook.com" w:date="2021-11-14T06:44:00Z">
              <w:r>
                <w:t>Hasil</w:t>
              </w:r>
            </w:ins>
          </w:p>
        </w:tc>
      </w:tr>
      <w:tr w:rsidR="00992581" w14:paraId="61930DB7" w14:textId="77777777" w:rsidTr="00647932">
        <w:tblPrEx>
          <w:tblW w:w="14601" w:type="dxa"/>
          <w:tblInd w:w="-318" w:type="dxa"/>
          <w:tblPrExChange w:id="11609" w:author="Rafi Aziizi" w:date="2021-11-14T12:52:00Z">
            <w:tblPrEx>
              <w:tblW w:w="14601" w:type="dxa"/>
              <w:tblInd w:w="-318" w:type="dxa"/>
            </w:tblPrEx>
          </w:tblPrExChange>
        </w:tblPrEx>
        <w:trPr>
          <w:ins w:id="11610" w:author="chaniaayulestari@outlook.com" w:date="2021-11-14T06:42:00Z"/>
          <w:trPrChange w:id="11611" w:author="Rafi Aziizi" w:date="2021-11-14T12:52:00Z">
            <w:trPr>
              <w:gridBefore w:val="1"/>
            </w:trPr>
          </w:trPrChange>
        </w:trPr>
        <w:tc>
          <w:tcPr>
            <w:tcW w:w="568" w:type="dxa"/>
            <w:tcPrChange w:id="11612" w:author="Rafi Aziizi" w:date="2021-11-14T12:52:00Z">
              <w:tcPr>
                <w:tcW w:w="568" w:type="dxa"/>
                <w:gridSpan w:val="2"/>
              </w:tcPr>
            </w:tcPrChange>
          </w:tcPr>
          <w:p w14:paraId="68301140" w14:textId="4F347BAC" w:rsidR="00992581" w:rsidRPr="00F5752A" w:rsidRDefault="00992581" w:rsidP="00992581">
            <w:pPr>
              <w:rPr>
                <w:ins w:id="11613" w:author="chaniaayulestari@outlook.com" w:date="2021-11-14T06:42:00Z"/>
                <w:highlight w:val="yellow"/>
                <w:rPrChange w:id="11614" w:author=" " w:date="2021-11-14T16:29:00Z">
                  <w:rPr>
                    <w:ins w:id="11615" w:author="chaniaayulestari@outlook.com" w:date="2021-11-14T06:42:00Z"/>
                  </w:rPr>
                </w:rPrChange>
              </w:rPr>
            </w:pPr>
            <w:ins w:id="11616" w:author="chaniaayulestari@outlook.com" w:date="2021-11-14T06:45:00Z">
              <w:r w:rsidRPr="00F5752A">
                <w:rPr>
                  <w:highlight w:val="yellow"/>
                  <w:rPrChange w:id="11617" w:author=" " w:date="2021-11-14T16:29:00Z">
                    <w:rPr/>
                  </w:rPrChange>
                </w:rPr>
                <w:t>1</w:t>
              </w:r>
            </w:ins>
          </w:p>
        </w:tc>
        <w:tc>
          <w:tcPr>
            <w:tcW w:w="1985" w:type="dxa"/>
            <w:vAlign w:val="center"/>
            <w:tcPrChange w:id="11618" w:author="Rafi Aziizi" w:date="2021-11-14T12:52:00Z">
              <w:tcPr>
                <w:tcW w:w="1985" w:type="dxa"/>
                <w:gridSpan w:val="2"/>
              </w:tcPr>
            </w:tcPrChange>
          </w:tcPr>
          <w:p w14:paraId="1712B026" w14:textId="08828921" w:rsidR="00992581" w:rsidRPr="00F5752A" w:rsidRDefault="00992581" w:rsidP="00992581">
            <w:pPr>
              <w:rPr>
                <w:ins w:id="11619" w:author="chaniaayulestari@outlook.com" w:date="2021-11-14T06:42:00Z"/>
                <w:highlight w:val="yellow"/>
                <w:rPrChange w:id="11620" w:author=" " w:date="2021-11-14T16:29:00Z">
                  <w:rPr>
                    <w:ins w:id="11621" w:author="chaniaayulestari@outlook.com" w:date="2021-11-14T06:42:00Z"/>
                  </w:rPr>
                </w:rPrChange>
              </w:rPr>
            </w:pPr>
            <w:ins w:id="11622" w:author="Rafi Aziizi" w:date="2021-11-14T12:53:00Z">
              <w:r w:rsidRPr="00F5752A">
                <w:rPr>
                  <w:highlight w:val="yellow"/>
                  <w:rPrChange w:id="11623" w:author=" " w:date="2021-11-14T16:29:00Z">
                    <w:rPr/>
                  </w:rPrChange>
                </w:rPr>
                <w:t>SP-RC01</w:t>
              </w:r>
            </w:ins>
            <w:ins w:id="11624" w:author="chaniaayulestari@outlook.com" w:date="2021-11-14T06:54:00Z">
              <w:del w:id="11625" w:author="Rafi Aziizi" w:date="2021-11-14T12:52:00Z">
                <w:r w:rsidRPr="00F5752A" w:rsidDel="00647932">
                  <w:rPr>
                    <w:highlight w:val="yellow"/>
                    <w:rPrChange w:id="11626" w:author=" " w:date="2021-11-14T16:29:00Z">
                      <w:rPr/>
                    </w:rPrChange>
                  </w:rPr>
                  <w:delText>SP-RC0</w:delText>
                </w:r>
              </w:del>
              <w:del w:id="11627" w:author="Rafi Aziizi" w:date="2021-11-14T12:43:00Z">
                <w:r w:rsidRPr="00F5752A" w:rsidDel="007C216B">
                  <w:rPr>
                    <w:highlight w:val="yellow"/>
                    <w:rPrChange w:id="11628" w:author=" " w:date="2021-11-14T16:29:00Z">
                      <w:rPr/>
                    </w:rPrChange>
                  </w:rPr>
                  <w:delText>2</w:delText>
                </w:r>
              </w:del>
            </w:ins>
          </w:p>
        </w:tc>
        <w:tc>
          <w:tcPr>
            <w:tcW w:w="2268" w:type="dxa"/>
            <w:vAlign w:val="center"/>
            <w:tcPrChange w:id="11629" w:author="Rafi Aziizi" w:date="2021-11-14T12:52:00Z">
              <w:tcPr>
                <w:tcW w:w="2268" w:type="dxa"/>
                <w:gridSpan w:val="2"/>
              </w:tcPr>
            </w:tcPrChange>
          </w:tcPr>
          <w:p w14:paraId="42FC6ADC" w14:textId="6AEF872D" w:rsidR="00992581" w:rsidRDefault="00992581" w:rsidP="00992581">
            <w:pPr>
              <w:rPr>
                <w:ins w:id="11630" w:author="chaniaayulestari@outlook.com" w:date="2021-11-14T06:42:00Z"/>
              </w:rPr>
            </w:pPr>
            <w:ins w:id="11631" w:author="Rafi Aziizi" w:date="2021-11-14T12:54:00Z">
              <w:r>
                <w:t>Login</w:t>
              </w:r>
            </w:ins>
            <w:ins w:id="11632" w:author="chaniaayulestari@outlook.com" w:date="2021-11-14T06:54:00Z">
              <w:del w:id="11633" w:author="Rafi Aziizi" w:date="2021-11-14T12:43:00Z">
                <w:r w:rsidDel="007C216B">
                  <w:delText>Dashboard</w:delText>
                </w:r>
              </w:del>
              <w:del w:id="11634" w:author="Rafi Aziizi" w:date="2021-11-14T12:51:00Z">
                <w:r w:rsidDel="00F65704">
                  <w:delText xml:space="preserve"> </w:delText>
                </w:r>
              </w:del>
            </w:ins>
          </w:p>
        </w:tc>
        <w:tc>
          <w:tcPr>
            <w:tcW w:w="1984" w:type="dxa"/>
            <w:tcPrChange w:id="11635" w:author="Rafi Aziizi" w:date="2021-11-14T12:52:00Z">
              <w:tcPr>
                <w:tcW w:w="1984" w:type="dxa"/>
                <w:gridSpan w:val="2"/>
              </w:tcPr>
            </w:tcPrChange>
          </w:tcPr>
          <w:p w14:paraId="689C5795" w14:textId="7CFE7917" w:rsidR="00992581" w:rsidRDefault="00C459F6" w:rsidP="00992581">
            <w:pPr>
              <w:rPr>
                <w:ins w:id="11636" w:author="chaniaayulestari@outlook.com" w:date="2021-11-14T06:42:00Z"/>
              </w:rPr>
            </w:pPr>
            <w:ins w:id="11637" w:author=" " w:date="2021-11-14T16:35:00Z">
              <w:r>
                <w:t>Usernamedan p</w:t>
              </w:r>
            </w:ins>
            <w:ins w:id="11638" w:author=" " w:date="2021-11-14T16:36:00Z">
              <w:r>
                <w:t>assword</w:t>
              </w:r>
            </w:ins>
            <w:ins w:id="11639" w:author="chaniaayulestari@outlook.com" w:date="2021-11-14T06:54:00Z">
              <w:del w:id="11640" w:author=" " w:date="2021-11-14T16:35:00Z">
                <w:r w:rsidR="00992581" w:rsidDel="00C459F6">
                  <w:delText>-</w:delText>
                </w:r>
              </w:del>
            </w:ins>
          </w:p>
        </w:tc>
        <w:tc>
          <w:tcPr>
            <w:tcW w:w="2977" w:type="dxa"/>
            <w:tcPrChange w:id="11641" w:author="Rafi Aziizi" w:date="2021-11-14T12:52:00Z">
              <w:tcPr>
                <w:tcW w:w="2977" w:type="dxa"/>
                <w:gridSpan w:val="2"/>
              </w:tcPr>
            </w:tcPrChange>
          </w:tcPr>
          <w:p w14:paraId="50D8CAEA" w14:textId="15D40B8C" w:rsidR="00992581" w:rsidRDefault="00C459F6" w:rsidP="00992581">
            <w:pPr>
              <w:rPr>
                <w:ins w:id="11642" w:author="chaniaayulestari@outlook.com" w:date="2021-11-14T06:42:00Z"/>
              </w:rPr>
            </w:pPr>
            <w:ins w:id="11643" w:author=" " w:date="2021-11-14T16:36:00Z">
              <w:r>
                <w:t>User dapat masuk kedalam sistem</w:t>
              </w:r>
            </w:ins>
          </w:p>
        </w:tc>
        <w:tc>
          <w:tcPr>
            <w:tcW w:w="3402" w:type="dxa"/>
            <w:tcPrChange w:id="11644" w:author="Rafi Aziizi" w:date="2021-11-14T12:52:00Z">
              <w:tcPr>
                <w:tcW w:w="3402" w:type="dxa"/>
                <w:gridSpan w:val="2"/>
              </w:tcPr>
            </w:tcPrChange>
          </w:tcPr>
          <w:p w14:paraId="55F6AB26" w14:textId="77777777" w:rsidR="00CC6436" w:rsidRDefault="00CC6436" w:rsidP="00992581">
            <w:pPr>
              <w:rPr>
                <w:ins w:id="11645" w:author=" " w:date="2021-11-14T17:07:00Z"/>
              </w:rPr>
            </w:pPr>
          </w:p>
          <w:p w14:paraId="6104F266" w14:textId="77777777" w:rsidR="00CC6436" w:rsidRDefault="00CC6436" w:rsidP="00992581">
            <w:pPr>
              <w:rPr>
                <w:ins w:id="11646" w:author=" " w:date="2021-11-14T17:07:00Z"/>
              </w:rPr>
            </w:pPr>
          </w:p>
          <w:p w14:paraId="27ED6068" w14:textId="7310A7DE" w:rsidR="00992581" w:rsidRDefault="00D808C0" w:rsidP="00992581">
            <w:pPr>
              <w:rPr>
                <w:ins w:id="11647" w:author="chaniaayulestari@outlook.com" w:date="2021-11-14T06:42:00Z"/>
              </w:rPr>
            </w:pPr>
            <w:ins w:id="11648" w:author=" " w:date="2021-11-14T16:43:00Z">
              <w:r>
                <w:t>P</w:t>
              </w:r>
            </w:ins>
            <w:ins w:id="11649" w:author=" " w:date="2021-11-14T16:41:00Z">
              <w:r>
                <w:t xml:space="preserve">ada gambar diatas </w:t>
              </w:r>
            </w:ins>
            <w:ins w:id="11650" w:author=" " w:date="2021-11-14T16:42:00Z">
              <w:r>
                <w:t>user</w:t>
              </w:r>
            </w:ins>
            <w:ins w:id="11651" w:author=" " w:date="2021-11-14T16:36:00Z">
              <w:r w:rsidR="00C459F6">
                <w:t xml:space="preserve"> dapat masuk</w:t>
              </w:r>
            </w:ins>
            <w:ins w:id="11652" w:author=" " w:date="2021-11-14T16:41:00Z">
              <w:r>
                <w:t xml:space="preserve"> kedalam sistem</w:t>
              </w:r>
            </w:ins>
            <w:ins w:id="11653" w:author=" " w:date="2021-11-14T16:36:00Z">
              <w:r w:rsidR="00C459F6">
                <w:t xml:space="preserve"> sesuai dengan level user</w:t>
              </w:r>
            </w:ins>
          </w:p>
        </w:tc>
        <w:tc>
          <w:tcPr>
            <w:tcW w:w="1417" w:type="dxa"/>
            <w:tcPrChange w:id="11654" w:author="Rafi Aziizi" w:date="2021-11-14T12:52:00Z">
              <w:tcPr>
                <w:tcW w:w="1417" w:type="dxa"/>
                <w:gridSpan w:val="2"/>
              </w:tcPr>
            </w:tcPrChange>
          </w:tcPr>
          <w:p w14:paraId="589830C0" w14:textId="40DBEBDE" w:rsidR="00992581" w:rsidRDefault="00C459F6" w:rsidP="00992581">
            <w:pPr>
              <w:rPr>
                <w:ins w:id="11655" w:author="chaniaayulestari@outlook.com" w:date="2021-11-14T06:42:00Z"/>
              </w:rPr>
            </w:pPr>
            <w:ins w:id="11656" w:author=" " w:date="2021-11-14T16:36:00Z">
              <w:r>
                <w:t>sesuai</w:t>
              </w:r>
            </w:ins>
          </w:p>
        </w:tc>
      </w:tr>
      <w:tr w:rsidR="00992581" w14:paraId="341B8972" w14:textId="77777777" w:rsidTr="00647932">
        <w:tblPrEx>
          <w:tblW w:w="14601" w:type="dxa"/>
          <w:tblInd w:w="-318" w:type="dxa"/>
          <w:tblPrExChange w:id="11657" w:author="Rafi Aziizi" w:date="2021-11-14T12:52:00Z">
            <w:tblPrEx>
              <w:tblW w:w="14601" w:type="dxa"/>
              <w:tblInd w:w="-318" w:type="dxa"/>
            </w:tblPrEx>
          </w:tblPrExChange>
        </w:tblPrEx>
        <w:trPr>
          <w:ins w:id="11658" w:author="chaniaayulestari@outlook.com" w:date="2021-11-14T06:42:00Z"/>
          <w:trPrChange w:id="11659" w:author="Rafi Aziizi" w:date="2021-11-14T12:52:00Z">
            <w:trPr>
              <w:gridBefore w:val="1"/>
            </w:trPr>
          </w:trPrChange>
        </w:trPr>
        <w:tc>
          <w:tcPr>
            <w:tcW w:w="568" w:type="dxa"/>
            <w:tcPrChange w:id="11660" w:author="Rafi Aziizi" w:date="2021-11-14T12:52:00Z">
              <w:tcPr>
                <w:tcW w:w="568" w:type="dxa"/>
                <w:gridSpan w:val="2"/>
              </w:tcPr>
            </w:tcPrChange>
          </w:tcPr>
          <w:p w14:paraId="618208C2" w14:textId="2B7961C2" w:rsidR="00992581" w:rsidRPr="00F5752A" w:rsidRDefault="00992581" w:rsidP="00992581">
            <w:pPr>
              <w:rPr>
                <w:ins w:id="11661" w:author="chaniaayulestari@outlook.com" w:date="2021-11-14T06:42:00Z"/>
                <w:highlight w:val="yellow"/>
                <w:rPrChange w:id="11662" w:author=" " w:date="2021-11-14T16:31:00Z">
                  <w:rPr>
                    <w:ins w:id="11663" w:author="chaniaayulestari@outlook.com" w:date="2021-11-14T06:42:00Z"/>
                  </w:rPr>
                </w:rPrChange>
              </w:rPr>
            </w:pPr>
            <w:ins w:id="11664" w:author="chaniaayulestari@outlook.com" w:date="2021-11-14T06:45:00Z">
              <w:r w:rsidRPr="00F5752A">
                <w:rPr>
                  <w:highlight w:val="yellow"/>
                  <w:rPrChange w:id="11665" w:author=" " w:date="2021-11-14T16:31:00Z">
                    <w:rPr/>
                  </w:rPrChange>
                </w:rPr>
                <w:t>2</w:t>
              </w:r>
            </w:ins>
          </w:p>
        </w:tc>
        <w:tc>
          <w:tcPr>
            <w:tcW w:w="1985" w:type="dxa"/>
            <w:vAlign w:val="center"/>
            <w:tcPrChange w:id="11666" w:author="Rafi Aziizi" w:date="2021-11-14T12:52:00Z">
              <w:tcPr>
                <w:tcW w:w="1985" w:type="dxa"/>
                <w:gridSpan w:val="2"/>
              </w:tcPr>
            </w:tcPrChange>
          </w:tcPr>
          <w:p w14:paraId="5496EE2A" w14:textId="538A9A0B" w:rsidR="00992581" w:rsidRPr="00F5752A" w:rsidRDefault="00992581" w:rsidP="00992581">
            <w:pPr>
              <w:rPr>
                <w:ins w:id="11667" w:author="chaniaayulestari@outlook.com" w:date="2021-11-14T06:42:00Z"/>
                <w:highlight w:val="yellow"/>
                <w:rPrChange w:id="11668" w:author=" " w:date="2021-11-14T16:31:00Z">
                  <w:rPr>
                    <w:ins w:id="11669" w:author="chaniaayulestari@outlook.com" w:date="2021-11-14T06:42:00Z"/>
                  </w:rPr>
                </w:rPrChange>
              </w:rPr>
            </w:pPr>
            <w:ins w:id="11670" w:author="Rafi Aziizi" w:date="2021-11-14T12:53:00Z">
              <w:r w:rsidRPr="00F5752A">
                <w:rPr>
                  <w:highlight w:val="yellow"/>
                  <w:rPrChange w:id="11671" w:author=" " w:date="2021-11-14T16:31:00Z">
                    <w:rPr/>
                  </w:rPrChange>
                </w:rPr>
                <w:t>SP-RC01.1</w:t>
              </w:r>
            </w:ins>
          </w:p>
        </w:tc>
        <w:tc>
          <w:tcPr>
            <w:tcW w:w="2268" w:type="dxa"/>
            <w:vAlign w:val="center"/>
            <w:tcPrChange w:id="11672" w:author="Rafi Aziizi" w:date="2021-11-14T12:52:00Z">
              <w:tcPr>
                <w:tcW w:w="2268" w:type="dxa"/>
                <w:gridSpan w:val="2"/>
              </w:tcPr>
            </w:tcPrChange>
          </w:tcPr>
          <w:p w14:paraId="3D3BAC7B" w14:textId="651E5951" w:rsidR="00992581" w:rsidRDefault="00992581" w:rsidP="00992581">
            <w:pPr>
              <w:rPr>
                <w:ins w:id="11673" w:author="chaniaayulestari@outlook.com" w:date="2021-11-14T06:42:00Z"/>
              </w:rPr>
            </w:pPr>
            <w:ins w:id="11674" w:author="Rafi Aziizi" w:date="2021-11-14T12:54:00Z">
              <w:r>
                <w:t>Lupa Password</w:t>
              </w:r>
            </w:ins>
          </w:p>
        </w:tc>
        <w:tc>
          <w:tcPr>
            <w:tcW w:w="1984" w:type="dxa"/>
            <w:tcPrChange w:id="11675" w:author="Rafi Aziizi" w:date="2021-11-14T12:52:00Z">
              <w:tcPr>
                <w:tcW w:w="1984" w:type="dxa"/>
                <w:gridSpan w:val="2"/>
              </w:tcPr>
            </w:tcPrChange>
          </w:tcPr>
          <w:p w14:paraId="3554C1C0" w14:textId="759CEBB7" w:rsidR="00992581" w:rsidRDefault="00C459F6" w:rsidP="00992581">
            <w:pPr>
              <w:rPr>
                <w:ins w:id="11676" w:author="chaniaayulestari@outlook.com" w:date="2021-11-14T06:42:00Z"/>
              </w:rPr>
            </w:pPr>
            <w:ins w:id="11677" w:author=" " w:date="2021-11-14T16:36:00Z">
              <w:r>
                <w:t>data admin</w:t>
              </w:r>
            </w:ins>
          </w:p>
        </w:tc>
        <w:tc>
          <w:tcPr>
            <w:tcW w:w="2977" w:type="dxa"/>
            <w:tcPrChange w:id="11678" w:author="Rafi Aziizi" w:date="2021-11-14T12:52:00Z">
              <w:tcPr>
                <w:tcW w:w="2977" w:type="dxa"/>
                <w:gridSpan w:val="2"/>
              </w:tcPr>
            </w:tcPrChange>
          </w:tcPr>
          <w:p w14:paraId="0F99BF24" w14:textId="3D273A74" w:rsidR="00992581" w:rsidRDefault="00C459F6" w:rsidP="00992581">
            <w:pPr>
              <w:rPr>
                <w:ins w:id="11679" w:author="chaniaayulestari@outlook.com" w:date="2021-11-14T06:42:00Z"/>
              </w:rPr>
            </w:pPr>
            <w:ins w:id="11680" w:author=" " w:date="2021-11-14T16:36:00Z">
              <w:r>
                <w:t>dapat</w:t>
              </w:r>
            </w:ins>
            <w:ins w:id="11681" w:author=" " w:date="2021-11-14T16:37:00Z">
              <w:r>
                <w:t xml:space="preserve"> </w:t>
              </w:r>
            </w:ins>
            <w:ins w:id="11682" w:author=" " w:date="2021-11-14T16:36:00Z">
              <w:r>
                <w:t>mas</w:t>
              </w:r>
            </w:ins>
            <w:ins w:id="11683" w:author=" " w:date="2021-11-14T16:37:00Z">
              <w:r>
                <w:t>uk kedalam sistem dengan merubah password lama menjadi password baru</w:t>
              </w:r>
            </w:ins>
          </w:p>
        </w:tc>
        <w:tc>
          <w:tcPr>
            <w:tcW w:w="3402" w:type="dxa"/>
            <w:tcPrChange w:id="11684" w:author="Rafi Aziizi" w:date="2021-11-14T12:52:00Z">
              <w:tcPr>
                <w:tcW w:w="3402" w:type="dxa"/>
                <w:gridSpan w:val="2"/>
              </w:tcPr>
            </w:tcPrChange>
          </w:tcPr>
          <w:p w14:paraId="6A1BC8B6" w14:textId="77777777" w:rsidR="00CC6436" w:rsidRDefault="00CC6436" w:rsidP="00992581">
            <w:pPr>
              <w:rPr>
                <w:ins w:id="11685" w:author=" " w:date="2021-11-14T17:07:00Z"/>
              </w:rPr>
            </w:pPr>
          </w:p>
          <w:p w14:paraId="78B429B7" w14:textId="77777777" w:rsidR="00CC6436" w:rsidRDefault="00CC6436" w:rsidP="00992581">
            <w:pPr>
              <w:rPr>
                <w:ins w:id="11686" w:author=" " w:date="2021-11-14T17:07:00Z"/>
              </w:rPr>
            </w:pPr>
          </w:p>
          <w:p w14:paraId="18467A22" w14:textId="46EFCDBA" w:rsidR="00992581" w:rsidRDefault="00D808C0" w:rsidP="00992581">
            <w:pPr>
              <w:rPr>
                <w:ins w:id="11687" w:author="chaniaayulestari@outlook.com" w:date="2021-11-14T06:42:00Z"/>
              </w:rPr>
            </w:pPr>
            <w:ins w:id="11688" w:author=" " w:date="2021-11-14T16:43:00Z">
              <w:r>
                <w:t>P</w:t>
              </w:r>
            </w:ins>
            <w:ins w:id="11689" w:author=" " w:date="2021-11-14T16:41:00Z">
              <w:r>
                <w:t xml:space="preserve">ada gambar diata </w:t>
              </w:r>
            </w:ins>
            <w:ins w:id="11690" w:author=" " w:date="2021-11-14T16:42:00Z">
              <w:r>
                <w:t>user</w:t>
              </w:r>
            </w:ins>
            <w:ins w:id="11691" w:author=" " w:date="2021-11-14T16:37:00Z">
              <w:r w:rsidR="00C459F6">
                <w:t xml:space="preserve"> dapat masuk kedalam sistem dengan password yang baru</w:t>
              </w:r>
            </w:ins>
          </w:p>
        </w:tc>
        <w:tc>
          <w:tcPr>
            <w:tcW w:w="1417" w:type="dxa"/>
            <w:tcPrChange w:id="11692" w:author="Rafi Aziizi" w:date="2021-11-14T12:52:00Z">
              <w:tcPr>
                <w:tcW w:w="1417" w:type="dxa"/>
                <w:gridSpan w:val="2"/>
              </w:tcPr>
            </w:tcPrChange>
          </w:tcPr>
          <w:p w14:paraId="62C82AB7" w14:textId="5BE6EE35" w:rsidR="00992581" w:rsidRDefault="00C459F6" w:rsidP="00992581">
            <w:pPr>
              <w:rPr>
                <w:ins w:id="11693" w:author="chaniaayulestari@outlook.com" w:date="2021-11-14T06:42:00Z"/>
              </w:rPr>
            </w:pPr>
            <w:ins w:id="11694" w:author=" " w:date="2021-11-14T16:37:00Z">
              <w:r>
                <w:t>sesuai</w:t>
              </w:r>
            </w:ins>
          </w:p>
        </w:tc>
      </w:tr>
      <w:tr w:rsidR="00992581" w14:paraId="2E5426F7" w14:textId="77777777" w:rsidTr="004A4F76">
        <w:tblPrEx>
          <w:tblW w:w="14601" w:type="dxa"/>
          <w:tblInd w:w="-318" w:type="dxa"/>
          <w:tblPrExChange w:id="11695" w:author="Rafi Aziizi" w:date="2021-11-14T12:51:00Z">
            <w:tblPrEx>
              <w:tblW w:w="14601" w:type="dxa"/>
              <w:tblInd w:w="-318" w:type="dxa"/>
            </w:tblPrEx>
          </w:tblPrExChange>
        </w:tblPrEx>
        <w:trPr>
          <w:ins w:id="11696" w:author="chaniaayulestari@outlook.com" w:date="2021-11-14T06:42:00Z"/>
          <w:trPrChange w:id="11697" w:author="Rafi Aziizi" w:date="2021-11-14T12:51:00Z">
            <w:trPr>
              <w:gridBefore w:val="1"/>
            </w:trPr>
          </w:trPrChange>
        </w:trPr>
        <w:tc>
          <w:tcPr>
            <w:tcW w:w="568" w:type="dxa"/>
            <w:tcPrChange w:id="11698" w:author="Rafi Aziizi" w:date="2021-11-14T12:51:00Z">
              <w:tcPr>
                <w:tcW w:w="568" w:type="dxa"/>
                <w:gridSpan w:val="2"/>
              </w:tcPr>
            </w:tcPrChange>
          </w:tcPr>
          <w:p w14:paraId="1F74A186" w14:textId="6AA81502" w:rsidR="00992581" w:rsidRPr="00F5752A" w:rsidRDefault="00992581" w:rsidP="00992581">
            <w:pPr>
              <w:rPr>
                <w:ins w:id="11699" w:author="chaniaayulestari@outlook.com" w:date="2021-11-14T06:42:00Z"/>
                <w:highlight w:val="yellow"/>
                <w:rPrChange w:id="11700" w:author=" " w:date="2021-11-14T16:29:00Z">
                  <w:rPr>
                    <w:ins w:id="11701" w:author="chaniaayulestari@outlook.com" w:date="2021-11-14T06:42:00Z"/>
                  </w:rPr>
                </w:rPrChange>
              </w:rPr>
            </w:pPr>
            <w:ins w:id="11702" w:author="chaniaayulestari@outlook.com" w:date="2021-11-14T06:45:00Z">
              <w:r w:rsidRPr="00F5752A">
                <w:rPr>
                  <w:highlight w:val="yellow"/>
                  <w:rPrChange w:id="11703" w:author=" " w:date="2021-11-14T16:29:00Z">
                    <w:rPr/>
                  </w:rPrChange>
                </w:rPr>
                <w:t>3</w:t>
              </w:r>
            </w:ins>
          </w:p>
        </w:tc>
        <w:tc>
          <w:tcPr>
            <w:tcW w:w="1985" w:type="dxa"/>
            <w:vAlign w:val="center"/>
            <w:tcPrChange w:id="11704" w:author="Rafi Aziizi" w:date="2021-11-14T12:51:00Z">
              <w:tcPr>
                <w:tcW w:w="1985" w:type="dxa"/>
                <w:gridSpan w:val="2"/>
              </w:tcPr>
            </w:tcPrChange>
          </w:tcPr>
          <w:p w14:paraId="5865539E" w14:textId="72256DD9" w:rsidR="00992581" w:rsidRPr="00F5752A" w:rsidRDefault="00992581" w:rsidP="00992581">
            <w:pPr>
              <w:rPr>
                <w:ins w:id="11705" w:author="chaniaayulestari@outlook.com" w:date="2021-11-14T06:42:00Z"/>
                <w:highlight w:val="yellow"/>
                <w:rPrChange w:id="11706" w:author=" " w:date="2021-11-14T16:29:00Z">
                  <w:rPr>
                    <w:ins w:id="11707" w:author="chaniaayulestari@outlook.com" w:date="2021-11-14T06:42:00Z"/>
                  </w:rPr>
                </w:rPrChange>
              </w:rPr>
            </w:pPr>
            <w:ins w:id="11708" w:author="Rafi Aziizi" w:date="2021-11-14T12:53:00Z">
              <w:r w:rsidRPr="00F5752A">
                <w:rPr>
                  <w:highlight w:val="yellow"/>
                  <w:rPrChange w:id="11709" w:author=" " w:date="2021-11-14T16:29:00Z">
                    <w:rPr/>
                  </w:rPrChange>
                </w:rPr>
                <w:t>SP-RC02</w:t>
              </w:r>
            </w:ins>
          </w:p>
        </w:tc>
        <w:tc>
          <w:tcPr>
            <w:tcW w:w="2268" w:type="dxa"/>
            <w:vAlign w:val="center"/>
            <w:tcPrChange w:id="11710" w:author="Rafi Aziizi" w:date="2021-11-14T12:51:00Z">
              <w:tcPr>
                <w:tcW w:w="2268" w:type="dxa"/>
                <w:gridSpan w:val="2"/>
              </w:tcPr>
            </w:tcPrChange>
          </w:tcPr>
          <w:p w14:paraId="4245A83E" w14:textId="5D3BF820" w:rsidR="00992581" w:rsidRDefault="00992581" w:rsidP="00992581">
            <w:pPr>
              <w:rPr>
                <w:ins w:id="11711" w:author="chaniaayulestari@outlook.com" w:date="2021-11-14T06:42:00Z"/>
              </w:rPr>
            </w:pPr>
            <w:ins w:id="11712" w:author="Rafi Aziizi" w:date="2021-11-14T12:54:00Z">
              <w:r>
                <w:t>Lihat Dashboard</w:t>
              </w:r>
            </w:ins>
          </w:p>
        </w:tc>
        <w:tc>
          <w:tcPr>
            <w:tcW w:w="1984" w:type="dxa"/>
            <w:tcPrChange w:id="11713" w:author="Rafi Aziizi" w:date="2021-11-14T12:51:00Z">
              <w:tcPr>
                <w:tcW w:w="1984" w:type="dxa"/>
                <w:gridSpan w:val="2"/>
              </w:tcPr>
            </w:tcPrChange>
          </w:tcPr>
          <w:p w14:paraId="0554362F" w14:textId="454D53FA" w:rsidR="00992581" w:rsidRDefault="00C459F6" w:rsidP="00992581">
            <w:pPr>
              <w:rPr>
                <w:ins w:id="11714" w:author="chaniaayulestari@outlook.com" w:date="2021-11-14T06:42:00Z"/>
              </w:rPr>
            </w:pPr>
            <w:ins w:id="11715" w:author=" " w:date="2021-11-14T16:38:00Z">
              <w:r>
                <w:t>-</w:t>
              </w:r>
            </w:ins>
          </w:p>
        </w:tc>
        <w:tc>
          <w:tcPr>
            <w:tcW w:w="2977" w:type="dxa"/>
            <w:tcPrChange w:id="11716" w:author="Rafi Aziizi" w:date="2021-11-14T12:51:00Z">
              <w:tcPr>
                <w:tcW w:w="2977" w:type="dxa"/>
                <w:gridSpan w:val="2"/>
              </w:tcPr>
            </w:tcPrChange>
          </w:tcPr>
          <w:p w14:paraId="0AAF4C85" w14:textId="2C324F58" w:rsidR="00992581" w:rsidRDefault="00C459F6" w:rsidP="00992581">
            <w:pPr>
              <w:rPr>
                <w:ins w:id="11717" w:author="chaniaayulestari@outlook.com" w:date="2021-11-14T06:42:00Z"/>
              </w:rPr>
            </w:pPr>
            <w:ins w:id="11718" w:author=" " w:date="2021-11-14T16:38:00Z">
              <w:r>
                <w:t>User dapat melihat seluruh data absen</w:t>
              </w:r>
            </w:ins>
            <w:ins w:id="11719" w:author=" " w:date="2021-11-14T16:39:00Z">
              <w:r>
                <w:t xml:space="preserve"> siswa dengan visualisasi grafik dan angka</w:t>
              </w:r>
            </w:ins>
            <w:ins w:id="11720" w:author=" " w:date="2021-11-14T16:40:00Z">
              <w:r>
                <w:t xml:space="preserve"> </w:t>
              </w:r>
              <w:r>
                <w:lastRenderedPageBreak/>
                <w:t>berdasarkan kategori tertentu</w:t>
              </w:r>
            </w:ins>
            <w:ins w:id="11721" w:author=" " w:date="2021-11-14T16:39:00Z">
              <w:r>
                <w:t xml:space="preserve"> </w:t>
              </w:r>
            </w:ins>
          </w:p>
        </w:tc>
        <w:tc>
          <w:tcPr>
            <w:tcW w:w="3402" w:type="dxa"/>
            <w:tcPrChange w:id="11722" w:author="Rafi Aziizi" w:date="2021-11-14T12:51:00Z">
              <w:tcPr>
                <w:tcW w:w="3402" w:type="dxa"/>
                <w:gridSpan w:val="2"/>
              </w:tcPr>
            </w:tcPrChange>
          </w:tcPr>
          <w:p w14:paraId="73031E40" w14:textId="77777777" w:rsidR="00CC6436" w:rsidRDefault="00CC6436" w:rsidP="00992581">
            <w:pPr>
              <w:rPr>
                <w:ins w:id="11723" w:author=" " w:date="2021-11-14T17:07:00Z"/>
              </w:rPr>
            </w:pPr>
          </w:p>
          <w:p w14:paraId="48C8C34D" w14:textId="77777777" w:rsidR="00CC6436" w:rsidRDefault="00CC6436" w:rsidP="00992581">
            <w:pPr>
              <w:rPr>
                <w:ins w:id="11724" w:author=" " w:date="2021-11-14T17:07:00Z"/>
              </w:rPr>
            </w:pPr>
          </w:p>
          <w:p w14:paraId="02173A93" w14:textId="59AC79C8" w:rsidR="00992581" w:rsidRDefault="00D808C0" w:rsidP="00992581">
            <w:pPr>
              <w:rPr>
                <w:ins w:id="11725" w:author="chaniaayulestari@outlook.com" w:date="2021-11-14T06:42:00Z"/>
              </w:rPr>
            </w:pPr>
            <w:ins w:id="11726" w:author=" " w:date="2021-11-14T16:43:00Z">
              <w:r>
                <w:t>P</w:t>
              </w:r>
            </w:ins>
            <w:ins w:id="11727" w:author=" " w:date="2021-11-14T16:42:00Z">
              <w:r>
                <w:t xml:space="preserve">ada gambar diatas sistem dapat </w:t>
              </w:r>
              <w:r>
                <w:lastRenderedPageBreak/>
                <w:t>menampilkan data absen sesuai dengan yag diharapkan.</w:t>
              </w:r>
            </w:ins>
          </w:p>
        </w:tc>
        <w:tc>
          <w:tcPr>
            <w:tcW w:w="1417" w:type="dxa"/>
            <w:tcPrChange w:id="11728" w:author="Rafi Aziizi" w:date="2021-11-14T12:51:00Z">
              <w:tcPr>
                <w:tcW w:w="1417" w:type="dxa"/>
                <w:gridSpan w:val="2"/>
              </w:tcPr>
            </w:tcPrChange>
          </w:tcPr>
          <w:p w14:paraId="502ECBFA" w14:textId="68D7E0DB" w:rsidR="00992581" w:rsidRDefault="00D808C0" w:rsidP="00992581">
            <w:pPr>
              <w:rPr>
                <w:ins w:id="11729" w:author="chaniaayulestari@outlook.com" w:date="2021-11-14T06:42:00Z"/>
              </w:rPr>
            </w:pPr>
            <w:ins w:id="11730" w:author=" " w:date="2021-11-14T16:42:00Z">
              <w:r>
                <w:lastRenderedPageBreak/>
                <w:t>sesuai</w:t>
              </w:r>
            </w:ins>
          </w:p>
        </w:tc>
      </w:tr>
      <w:tr w:rsidR="00992581" w14:paraId="5286A38A" w14:textId="77777777" w:rsidTr="004A4F76">
        <w:tblPrEx>
          <w:tblW w:w="14601" w:type="dxa"/>
          <w:tblInd w:w="-318" w:type="dxa"/>
          <w:tblPrExChange w:id="11731" w:author="Rafi Aziizi" w:date="2021-11-14T12:51:00Z">
            <w:tblPrEx>
              <w:tblW w:w="14601" w:type="dxa"/>
              <w:tblInd w:w="-318" w:type="dxa"/>
            </w:tblPrEx>
          </w:tblPrExChange>
        </w:tblPrEx>
        <w:trPr>
          <w:ins w:id="11732" w:author="chaniaayulestari@outlook.com" w:date="2021-11-14T06:42:00Z"/>
          <w:trPrChange w:id="11733" w:author="Rafi Aziizi" w:date="2021-11-14T12:51:00Z">
            <w:trPr>
              <w:gridBefore w:val="1"/>
            </w:trPr>
          </w:trPrChange>
        </w:trPr>
        <w:tc>
          <w:tcPr>
            <w:tcW w:w="568" w:type="dxa"/>
            <w:tcPrChange w:id="11734" w:author="Rafi Aziizi" w:date="2021-11-14T12:51:00Z">
              <w:tcPr>
                <w:tcW w:w="568" w:type="dxa"/>
                <w:gridSpan w:val="2"/>
              </w:tcPr>
            </w:tcPrChange>
          </w:tcPr>
          <w:p w14:paraId="6D67A6D9" w14:textId="4D3ADD25" w:rsidR="00992581" w:rsidRPr="00F5752A" w:rsidRDefault="00992581" w:rsidP="00992581">
            <w:pPr>
              <w:rPr>
                <w:ins w:id="11735" w:author="chaniaayulestari@outlook.com" w:date="2021-11-14T06:42:00Z"/>
                <w:highlight w:val="yellow"/>
                <w:rPrChange w:id="11736" w:author=" " w:date="2021-11-14T16:33:00Z">
                  <w:rPr>
                    <w:ins w:id="11737" w:author="chaniaayulestari@outlook.com" w:date="2021-11-14T06:42:00Z"/>
                  </w:rPr>
                </w:rPrChange>
              </w:rPr>
            </w:pPr>
            <w:ins w:id="11738" w:author="chaniaayulestari@outlook.com" w:date="2021-11-14T06:45:00Z">
              <w:r w:rsidRPr="00F5752A">
                <w:rPr>
                  <w:highlight w:val="yellow"/>
                  <w:rPrChange w:id="11739" w:author=" " w:date="2021-11-14T16:33:00Z">
                    <w:rPr/>
                  </w:rPrChange>
                </w:rPr>
                <w:t>4</w:t>
              </w:r>
            </w:ins>
          </w:p>
        </w:tc>
        <w:tc>
          <w:tcPr>
            <w:tcW w:w="1985" w:type="dxa"/>
            <w:vAlign w:val="center"/>
            <w:tcPrChange w:id="11740" w:author="Rafi Aziizi" w:date="2021-11-14T12:51:00Z">
              <w:tcPr>
                <w:tcW w:w="1985" w:type="dxa"/>
                <w:gridSpan w:val="2"/>
              </w:tcPr>
            </w:tcPrChange>
          </w:tcPr>
          <w:p w14:paraId="3C78B9DC" w14:textId="48925623" w:rsidR="00992581" w:rsidRPr="00F5752A" w:rsidRDefault="00992581" w:rsidP="00992581">
            <w:pPr>
              <w:rPr>
                <w:ins w:id="11741" w:author="chaniaayulestari@outlook.com" w:date="2021-11-14T06:42:00Z"/>
                <w:highlight w:val="yellow"/>
                <w:rPrChange w:id="11742" w:author=" " w:date="2021-11-14T16:33:00Z">
                  <w:rPr>
                    <w:ins w:id="11743" w:author="chaniaayulestari@outlook.com" w:date="2021-11-14T06:42:00Z"/>
                  </w:rPr>
                </w:rPrChange>
              </w:rPr>
            </w:pPr>
            <w:ins w:id="11744" w:author="Rafi Aziizi" w:date="2021-11-14T12:53:00Z">
              <w:r w:rsidRPr="00F5752A">
                <w:rPr>
                  <w:highlight w:val="yellow"/>
                  <w:rPrChange w:id="11745" w:author=" " w:date="2021-11-14T16:33:00Z">
                    <w:rPr/>
                  </w:rPrChange>
                </w:rPr>
                <w:t>SP-RC03</w:t>
              </w:r>
            </w:ins>
          </w:p>
        </w:tc>
        <w:tc>
          <w:tcPr>
            <w:tcW w:w="2268" w:type="dxa"/>
            <w:vAlign w:val="center"/>
            <w:tcPrChange w:id="11746" w:author="Rafi Aziizi" w:date="2021-11-14T12:51:00Z">
              <w:tcPr>
                <w:tcW w:w="2268" w:type="dxa"/>
                <w:gridSpan w:val="2"/>
              </w:tcPr>
            </w:tcPrChange>
          </w:tcPr>
          <w:p w14:paraId="7E7EFD77" w14:textId="3302DA9A" w:rsidR="00992581" w:rsidRDefault="00992581" w:rsidP="00992581">
            <w:pPr>
              <w:rPr>
                <w:ins w:id="11747" w:author="chaniaayulestari@outlook.com" w:date="2021-11-14T06:42:00Z"/>
              </w:rPr>
            </w:pPr>
            <w:ins w:id="11748" w:author="Rafi Aziizi" w:date="2021-11-14T12:54:00Z">
              <w:r>
                <w:t>Menu Kelola Utama</w:t>
              </w:r>
            </w:ins>
          </w:p>
        </w:tc>
        <w:tc>
          <w:tcPr>
            <w:tcW w:w="1984" w:type="dxa"/>
            <w:tcPrChange w:id="11749" w:author="Rafi Aziizi" w:date="2021-11-14T12:51:00Z">
              <w:tcPr>
                <w:tcW w:w="1984" w:type="dxa"/>
                <w:gridSpan w:val="2"/>
              </w:tcPr>
            </w:tcPrChange>
          </w:tcPr>
          <w:p w14:paraId="68CEC88C" w14:textId="5CD694DC" w:rsidR="00992581" w:rsidRDefault="00D808C0" w:rsidP="00992581">
            <w:pPr>
              <w:rPr>
                <w:ins w:id="11750" w:author="chaniaayulestari@outlook.com" w:date="2021-11-14T06:42:00Z"/>
              </w:rPr>
            </w:pPr>
            <w:ins w:id="11751" w:author=" " w:date="2021-11-14T16:43:00Z">
              <w:r>
                <w:t>-</w:t>
              </w:r>
            </w:ins>
          </w:p>
        </w:tc>
        <w:tc>
          <w:tcPr>
            <w:tcW w:w="2977" w:type="dxa"/>
            <w:tcPrChange w:id="11752" w:author="Rafi Aziizi" w:date="2021-11-14T12:51:00Z">
              <w:tcPr>
                <w:tcW w:w="2977" w:type="dxa"/>
                <w:gridSpan w:val="2"/>
              </w:tcPr>
            </w:tcPrChange>
          </w:tcPr>
          <w:p w14:paraId="5FF088AF" w14:textId="3BE0B633" w:rsidR="00992581" w:rsidRDefault="00D808C0" w:rsidP="00992581">
            <w:pPr>
              <w:rPr>
                <w:ins w:id="11753" w:author="chaniaayulestari@outlook.com" w:date="2021-11-14T06:42:00Z"/>
              </w:rPr>
            </w:pPr>
            <w:ins w:id="11754" w:author=" " w:date="2021-11-14T16:43:00Z">
              <w:r>
                <w:t xml:space="preserve">Sistem menampilkan seluruh fitur menu </w:t>
              </w:r>
            </w:ins>
          </w:p>
        </w:tc>
        <w:tc>
          <w:tcPr>
            <w:tcW w:w="3402" w:type="dxa"/>
            <w:tcPrChange w:id="11755" w:author="Rafi Aziizi" w:date="2021-11-14T12:51:00Z">
              <w:tcPr>
                <w:tcW w:w="3402" w:type="dxa"/>
                <w:gridSpan w:val="2"/>
              </w:tcPr>
            </w:tcPrChange>
          </w:tcPr>
          <w:p w14:paraId="441089BF" w14:textId="77777777" w:rsidR="00CC6436" w:rsidRDefault="00CC6436" w:rsidP="00992581">
            <w:pPr>
              <w:rPr>
                <w:ins w:id="11756" w:author=" " w:date="2021-11-14T17:07:00Z"/>
              </w:rPr>
            </w:pPr>
          </w:p>
          <w:p w14:paraId="7D1AB5CD" w14:textId="77777777" w:rsidR="00CC6436" w:rsidRDefault="00CC6436" w:rsidP="00992581">
            <w:pPr>
              <w:rPr>
                <w:ins w:id="11757" w:author=" " w:date="2021-11-14T17:07:00Z"/>
              </w:rPr>
            </w:pPr>
          </w:p>
          <w:p w14:paraId="29B89C02" w14:textId="498136A8" w:rsidR="00992581" w:rsidRDefault="00D808C0" w:rsidP="00992581">
            <w:pPr>
              <w:rPr>
                <w:ins w:id="11758" w:author="chaniaayulestari@outlook.com" w:date="2021-11-14T06:42:00Z"/>
              </w:rPr>
            </w:pPr>
            <w:ins w:id="11759" w:author=" " w:date="2021-11-14T16:43:00Z">
              <w:r>
                <w:t>Pada gambar diatas sistem dapat menampilkan seluruh daftar fitur yang dapat digunakan</w:t>
              </w:r>
            </w:ins>
          </w:p>
        </w:tc>
        <w:tc>
          <w:tcPr>
            <w:tcW w:w="1417" w:type="dxa"/>
            <w:tcPrChange w:id="11760" w:author="Rafi Aziizi" w:date="2021-11-14T12:51:00Z">
              <w:tcPr>
                <w:tcW w:w="1417" w:type="dxa"/>
                <w:gridSpan w:val="2"/>
              </w:tcPr>
            </w:tcPrChange>
          </w:tcPr>
          <w:p w14:paraId="2A45CAED" w14:textId="7628F84C" w:rsidR="00992581" w:rsidRDefault="00D808C0" w:rsidP="00992581">
            <w:pPr>
              <w:rPr>
                <w:ins w:id="11761" w:author="chaniaayulestari@outlook.com" w:date="2021-11-14T06:42:00Z"/>
              </w:rPr>
            </w:pPr>
            <w:ins w:id="11762" w:author=" " w:date="2021-11-14T16:43:00Z">
              <w:r>
                <w:t>sesu</w:t>
              </w:r>
            </w:ins>
            <w:ins w:id="11763" w:author=" " w:date="2021-11-14T16:44:00Z">
              <w:r>
                <w:t>ai</w:t>
              </w:r>
            </w:ins>
          </w:p>
        </w:tc>
      </w:tr>
      <w:tr w:rsidR="00992581" w14:paraId="3FA984CD" w14:textId="77777777" w:rsidTr="004A4F76">
        <w:tblPrEx>
          <w:tblW w:w="14601" w:type="dxa"/>
          <w:tblInd w:w="-318" w:type="dxa"/>
          <w:tblPrExChange w:id="11764" w:author="Rafi Aziizi" w:date="2021-11-14T12:51:00Z">
            <w:tblPrEx>
              <w:tblW w:w="14601" w:type="dxa"/>
              <w:tblInd w:w="-318" w:type="dxa"/>
            </w:tblPrEx>
          </w:tblPrExChange>
        </w:tblPrEx>
        <w:trPr>
          <w:ins w:id="11765" w:author="chaniaayulestari@outlook.com" w:date="2021-11-14T06:42:00Z"/>
          <w:trPrChange w:id="11766" w:author="Rafi Aziizi" w:date="2021-11-14T12:51:00Z">
            <w:trPr>
              <w:gridBefore w:val="1"/>
            </w:trPr>
          </w:trPrChange>
        </w:trPr>
        <w:tc>
          <w:tcPr>
            <w:tcW w:w="568" w:type="dxa"/>
            <w:tcPrChange w:id="11767" w:author="Rafi Aziizi" w:date="2021-11-14T12:51:00Z">
              <w:tcPr>
                <w:tcW w:w="568" w:type="dxa"/>
                <w:gridSpan w:val="2"/>
              </w:tcPr>
            </w:tcPrChange>
          </w:tcPr>
          <w:p w14:paraId="123CBCE1" w14:textId="6642B21A" w:rsidR="00992581" w:rsidRDefault="00992581" w:rsidP="00992581">
            <w:pPr>
              <w:rPr>
                <w:ins w:id="11768" w:author="chaniaayulestari@outlook.com" w:date="2021-11-14T06:42:00Z"/>
              </w:rPr>
            </w:pPr>
            <w:ins w:id="11769" w:author="chaniaayulestari@outlook.com" w:date="2021-11-14T06:45:00Z">
              <w:r>
                <w:t>5</w:t>
              </w:r>
            </w:ins>
          </w:p>
        </w:tc>
        <w:tc>
          <w:tcPr>
            <w:tcW w:w="1985" w:type="dxa"/>
            <w:vAlign w:val="center"/>
            <w:tcPrChange w:id="11770" w:author="Rafi Aziizi" w:date="2021-11-14T12:51:00Z">
              <w:tcPr>
                <w:tcW w:w="1985" w:type="dxa"/>
                <w:gridSpan w:val="2"/>
              </w:tcPr>
            </w:tcPrChange>
          </w:tcPr>
          <w:p w14:paraId="3F26ABC0" w14:textId="55DB6E24" w:rsidR="00992581" w:rsidRDefault="00992581" w:rsidP="00992581">
            <w:pPr>
              <w:rPr>
                <w:ins w:id="11771" w:author="chaniaayulestari@outlook.com" w:date="2021-11-14T06:42:00Z"/>
              </w:rPr>
            </w:pPr>
            <w:ins w:id="11772" w:author="Rafi Aziizi" w:date="2021-11-14T12:53:00Z">
              <w:r w:rsidRPr="00022F71">
                <w:t>SP-RC12.1</w:t>
              </w:r>
            </w:ins>
          </w:p>
        </w:tc>
        <w:tc>
          <w:tcPr>
            <w:tcW w:w="2268" w:type="dxa"/>
            <w:vAlign w:val="center"/>
            <w:tcPrChange w:id="11773" w:author="Rafi Aziizi" w:date="2021-11-14T12:51:00Z">
              <w:tcPr>
                <w:tcW w:w="2268" w:type="dxa"/>
                <w:gridSpan w:val="2"/>
              </w:tcPr>
            </w:tcPrChange>
          </w:tcPr>
          <w:p w14:paraId="4997BE70" w14:textId="5C220A36" w:rsidR="00992581" w:rsidRDefault="00992581" w:rsidP="00992581">
            <w:pPr>
              <w:rPr>
                <w:ins w:id="11774" w:author="chaniaayulestari@outlook.com" w:date="2021-11-14T06:42:00Z"/>
              </w:rPr>
            </w:pPr>
            <w:ins w:id="11775" w:author="Rafi Aziizi" w:date="2021-11-14T12:54:00Z">
              <w:r w:rsidRPr="00B24E69">
                <w:rPr>
                  <w:highlight w:val="yellow"/>
                  <w:rPrChange w:id="11776" w:author=" " w:date="2021-11-14T17:03:00Z">
                    <w:rPr/>
                  </w:rPrChange>
                </w:rPr>
                <w:t>Tambah Siswa</w:t>
              </w:r>
            </w:ins>
          </w:p>
        </w:tc>
        <w:tc>
          <w:tcPr>
            <w:tcW w:w="1984" w:type="dxa"/>
            <w:tcPrChange w:id="11777" w:author="Rafi Aziizi" w:date="2021-11-14T12:51:00Z">
              <w:tcPr>
                <w:tcW w:w="1984" w:type="dxa"/>
                <w:gridSpan w:val="2"/>
              </w:tcPr>
            </w:tcPrChange>
          </w:tcPr>
          <w:p w14:paraId="5D71B8C9" w14:textId="12D9B534" w:rsidR="00992581" w:rsidRDefault="00373DFB" w:rsidP="00992581">
            <w:pPr>
              <w:rPr>
                <w:ins w:id="11778" w:author="chaniaayulestari@outlook.com" w:date="2021-11-14T06:42:00Z"/>
              </w:rPr>
            </w:pPr>
            <w:ins w:id="11779" w:author=" " w:date="2021-11-14T16:58:00Z">
              <w:r>
                <w:t xml:space="preserve">identitas </w:t>
              </w:r>
            </w:ins>
            <w:ins w:id="11780" w:author=" " w:date="2021-11-14T16:49:00Z">
              <w:r w:rsidR="00A4326A">
                <w:t>siswa</w:t>
              </w:r>
            </w:ins>
            <w:ins w:id="11781" w:author=" " w:date="2021-11-14T16:58:00Z">
              <w:r>
                <w:t xml:space="preserve"> baru + RFID</w:t>
              </w:r>
            </w:ins>
          </w:p>
        </w:tc>
        <w:tc>
          <w:tcPr>
            <w:tcW w:w="2977" w:type="dxa"/>
            <w:tcPrChange w:id="11782" w:author="Rafi Aziizi" w:date="2021-11-14T12:51:00Z">
              <w:tcPr>
                <w:tcW w:w="2977" w:type="dxa"/>
                <w:gridSpan w:val="2"/>
              </w:tcPr>
            </w:tcPrChange>
          </w:tcPr>
          <w:p w14:paraId="6ECAD8A6" w14:textId="4E0B49A3" w:rsidR="00992581" w:rsidRDefault="00D12FBC" w:rsidP="00992581">
            <w:pPr>
              <w:rPr>
                <w:ins w:id="11783" w:author="chaniaayulestari@outlook.com" w:date="2021-11-14T06:42:00Z"/>
              </w:rPr>
            </w:pPr>
            <w:ins w:id="11784" w:author=" " w:date="2021-11-14T16:53:00Z">
              <w:r>
                <w:t>sistem dapat menambahkan data siswa baru kedalam database</w:t>
              </w:r>
            </w:ins>
          </w:p>
        </w:tc>
        <w:tc>
          <w:tcPr>
            <w:tcW w:w="3402" w:type="dxa"/>
            <w:tcPrChange w:id="11785" w:author="Rafi Aziizi" w:date="2021-11-14T12:51:00Z">
              <w:tcPr>
                <w:tcW w:w="3402" w:type="dxa"/>
                <w:gridSpan w:val="2"/>
              </w:tcPr>
            </w:tcPrChange>
          </w:tcPr>
          <w:p w14:paraId="2B04DD90" w14:textId="77777777" w:rsidR="00B24E69" w:rsidRDefault="00B24E69" w:rsidP="00992581">
            <w:pPr>
              <w:rPr>
                <w:ins w:id="11786" w:author=" " w:date="2021-11-14T17:03:00Z"/>
              </w:rPr>
            </w:pPr>
          </w:p>
          <w:p w14:paraId="52425797" w14:textId="77777777" w:rsidR="00B24E69" w:rsidRDefault="00B24E69" w:rsidP="00992581">
            <w:pPr>
              <w:rPr>
                <w:ins w:id="11787" w:author=" " w:date="2021-11-14T17:03:00Z"/>
              </w:rPr>
            </w:pPr>
          </w:p>
          <w:p w14:paraId="76E64C24" w14:textId="74B4AC49" w:rsidR="00992581" w:rsidRDefault="00D12FBC" w:rsidP="00992581">
            <w:pPr>
              <w:rPr>
                <w:ins w:id="11788" w:author="chaniaayulestari@outlook.com" w:date="2021-11-14T06:42:00Z"/>
              </w:rPr>
            </w:pPr>
            <w:ins w:id="11789" w:author=" " w:date="2021-11-14T16:53:00Z">
              <w:r>
                <w:t xml:space="preserve">Pada gambar diatas </w:t>
              </w:r>
            </w:ins>
            <w:ins w:id="11790" w:author=" " w:date="2021-11-14T16:54:00Z">
              <w:r>
                <w:t xml:space="preserve">fitur ini dapat  </w:t>
              </w:r>
            </w:ins>
            <w:ins w:id="11791" w:author=" " w:date="2021-11-14T16:53:00Z">
              <w:r>
                <w:t>menambahkan sisw</w:t>
              </w:r>
            </w:ins>
            <w:ins w:id="11792" w:author=" " w:date="2021-11-14T16:54:00Z">
              <w:r>
                <w:t>a kedalam sistem</w:t>
              </w:r>
            </w:ins>
          </w:p>
        </w:tc>
        <w:tc>
          <w:tcPr>
            <w:tcW w:w="1417" w:type="dxa"/>
            <w:tcPrChange w:id="11793" w:author="Rafi Aziizi" w:date="2021-11-14T12:51:00Z">
              <w:tcPr>
                <w:tcW w:w="1417" w:type="dxa"/>
                <w:gridSpan w:val="2"/>
              </w:tcPr>
            </w:tcPrChange>
          </w:tcPr>
          <w:p w14:paraId="7C03FA62" w14:textId="33C594B4" w:rsidR="00992581" w:rsidRDefault="00373DFB" w:rsidP="00992581">
            <w:pPr>
              <w:rPr>
                <w:ins w:id="11794" w:author="chaniaayulestari@outlook.com" w:date="2021-11-14T06:42:00Z"/>
              </w:rPr>
            </w:pPr>
            <w:ins w:id="11795" w:author=" " w:date="2021-11-14T16:59:00Z">
              <w:r>
                <w:t>sesuai</w:t>
              </w:r>
            </w:ins>
          </w:p>
        </w:tc>
      </w:tr>
      <w:tr w:rsidR="00992581" w14:paraId="7C96B235" w14:textId="77777777" w:rsidTr="004A4F76">
        <w:tblPrEx>
          <w:tblW w:w="14601" w:type="dxa"/>
          <w:tblInd w:w="-318" w:type="dxa"/>
          <w:tblPrExChange w:id="11796" w:author="Rafi Aziizi" w:date="2021-11-14T12:51:00Z">
            <w:tblPrEx>
              <w:tblW w:w="14601" w:type="dxa"/>
              <w:tblInd w:w="-318" w:type="dxa"/>
            </w:tblPrEx>
          </w:tblPrExChange>
        </w:tblPrEx>
        <w:trPr>
          <w:ins w:id="11797" w:author="chaniaayulestari@outlook.com" w:date="2021-11-14T06:45:00Z"/>
          <w:trPrChange w:id="11798" w:author="Rafi Aziizi" w:date="2021-11-14T12:51:00Z">
            <w:trPr>
              <w:gridBefore w:val="1"/>
            </w:trPr>
          </w:trPrChange>
        </w:trPr>
        <w:tc>
          <w:tcPr>
            <w:tcW w:w="568" w:type="dxa"/>
            <w:tcPrChange w:id="11799" w:author="Rafi Aziizi" w:date="2021-11-14T12:51:00Z">
              <w:tcPr>
                <w:tcW w:w="568" w:type="dxa"/>
                <w:gridSpan w:val="2"/>
              </w:tcPr>
            </w:tcPrChange>
          </w:tcPr>
          <w:p w14:paraId="3F416D44" w14:textId="7588D349" w:rsidR="00992581" w:rsidRDefault="00992581" w:rsidP="00992581">
            <w:pPr>
              <w:rPr>
                <w:ins w:id="11800" w:author="chaniaayulestari@outlook.com" w:date="2021-11-14T06:45:00Z"/>
              </w:rPr>
            </w:pPr>
            <w:ins w:id="11801" w:author="chaniaayulestari@outlook.com" w:date="2021-11-14T06:47:00Z">
              <w:r>
                <w:t>6</w:t>
              </w:r>
            </w:ins>
          </w:p>
        </w:tc>
        <w:tc>
          <w:tcPr>
            <w:tcW w:w="1985" w:type="dxa"/>
            <w:vAlign w:val="center"/>
            <w:tcPrChange w:id="11802" w:author="Rafi Aziizi" w:date="2021-11-14T12:51:00Z">
              <w:tcPr>
                <w:tcW w:w="1985" w:type="dxa"/>
                <w:gridSpan w:val="2"/>
              </w:tcPr>
            </w:tcPrChange>
          </w:tcPr>
          <w:p w14:paraId="4C09A437" w14:textId="24BFC7CD" w:rsidR="00992581" w:rsidRDefault="00992581" w:rsidP="00992581">
            <w:pPr>
              <w:rPr>
                <w:ins w:id="11803" w:author="chaniaayulestari@outlook.com" w:date="2021-11-14T06:45:00Z"/>
              </w:rPr>
            </w:pPr>
            <w:ins w:id="11804" w:author="Rafi Aziizi" w:date="2021-11-14T12:53:00Z">
              <w:r w:rsidRPr="00022F71">
                <w:t>SP-RC12.2</w:t>
              </w:r>
            </w:ins>
          </w:p>
        </w:tc>
        <w:tc>
          <w:tcPr>
            <w:tcW w:w="2268" w:type="dxa"/>
            <w:vAlign w:val="center"/>
            <w:tcPrChange w:id="11805" w:author="Rafi Aziizi" w:date="2021-11-14T12:51:00Z">
              <w:tcPr>
                <w:tcW w:w="2268" w:type="dxa"/>
                <w:gridSpan w:val="2"/>
              </w:tcPr>
            </w:tcPrChange>
          </w:tcPr>
          <w:p w14:paraId="28EDBC01" w14:textId="1324AC8B" w:rsidR="00992581" w:rsidRDefault="00992581" w:rsidP="00992581">
            <w:pPr>
              <w:rPr>
                <w:ins w:id="11806" w:author="chaniaayulestari@outlook.com" w:date="2021-11-14T06:45:00Z"/>
              </w:rPr>
            </w:pPr>
            <w:ins w:id="11807" w:author="Rafi Aziizi" w:date="2021-11-14T12:54:00Z">
              <w:r w:rsidRPr="00CC6436">
                <w:rPr>
                  <w:rPrChange w:id="11808" w:author=" " w:date="2021-11-14T17:06:00Z">
                    <w:rPr/>
                  </w:rPrChange>
                </w:rPr>
                <w:t>Hapus Siswa</w:t>
              </w:r>
            </w:ins>
          </w:p>
        </w:tc>
        <w:tc>
          <w:tcPr>
            <w:tcW w:w="1984" w:type="dxa"/>
            <w:tcPrChange w:id="11809" w:author="Rafi Aziizi" w:date="2021-11-14T12:51:00Z">
              <w:tcPr>
                <w:tcW w:w="1984" w:type="dxa"/>
                <w:gridSpan w:val="2"/>
              </w:tcPr>
            </w:tcPrChange>
          </w:tcPr>
          <w:p w14:paraId="43524D07" w14:textId="249A2157" w:rsidR="00992581" w:rsidRDefault="00D12FBC" w:rsidP="00992581">
            <w:pPr>
              <w:rPr>
                <w:ins w:id="11810" w:author="chaniaayulestari@outlook.com" w:date="2021-11-14T06:45:00Z"/>
              </w:rPr>
            </w:pPr>
            <w:ins w:id="11811" w:author=" " w:date="2021-11-14T16:55:00Z">
              <w:r>
                <w:t>-</w:t>
              </w:r>
            </w:ins>
          </w:p>
        </w:tc>
        <w:tc>
          <w:tcPr>
            <w:tcW w:w="2977" w:type="dxa"/>
            <w:tcPrChange w:id="11812" w:author="Rafi Aziizi" w:date="2021-11-14T12:51:00Z">
              <w:tcPr>
                <w:tcW w:w="2977" w:type="dxa"/>
                <w:gridSpan w:val="2"/>
              </w:tcPr>
            </w:tcPrChange>
          </w:tcPr>
          <w:p w14:paraId="4761D724" w14:textId="1DE89ED4" w:rsidR="00992581" w:rsidRDefault="00D12FBC" w:rsidP="00992581">
            <w:pPr>
              <w:rPr>
                <w:ins w:id="11813" w:author="chaniaayulestari@outlook.com" w:date="2021-11-14T06:45:00Z"/>
              </w:rPr>
            </w:pPr>
            <w:ins w:id="11814" w:author=" " w:date="2021-11-14T16:55:00Z">
              <w:r>
                <w:t>sis</w:t>
              </w:r>
            </w:ins>
            <w:ins w:id="11815" w:author=" " w:date="2021-11-14T16:56:00Z">
              <w:r>
                <w:t xml:space="preserve">tem dapat </w:t>
              </w:r>
            </w:ins>
            <w:ins w:id="11816" w:author=" " w:date="2021-11-14T16:59:00Z">
              <w:r w:rsidR="00373DFB">
                <w:t>menghapus data siswa</w:t>
              </w:r>
            </w:ins>
          </w:p>
        </w:tc>
        <w:tc>
          <w:tcPr>
            <w:tcW w:w="3402" w:type="dxa"/>
            <w:tcPrChange w:id="11817" w:author="Rafi Aziizi" w:date="2021-11-14T12:51:00Z">
              <w:tcPr>
                <w:tcW w:w="3402" w:type="dxa"/>
                <w:gridSpan w:val="2"/>
              </w:tcPr>
            </w:tcPrChange>
          </w:tcPr>
          <w:p w14:paraId="6ACE45DF" w14:textId="77777777" w:rsidR="00B24E69" w:rsidRDefault="00B24E69" w:rsidP="00992581">
            <w:pPr>
              <w:rPr>
                <w:ins w:id="11818" w:author=" " w:date="2021-11-14T17:03:00Z"/>
              </w:rPr>
            </w:pPr>
          </w:p>
          <w:p w14:paraId="7DA807EF" w14:textId="77777777" w:rsidR="00B24E69" w:rsidRDefault="00B24E69" w:rsidP="00992581">
            <w:pPr>
              <w:rPr>
                <w:ins w:id="11819" w:author=" " w:date="2021-11-14T17:03:00Z"/>
              </w:rPr>
            </w:pPr>
          </w:p>
          <w:p w14:paraId="0F875281" w14:textId="065B751A" w:rsidR="00992581" w:rsidRDefault="00373DFB" w:rsidP="00992581">
            <w:pPr>
              <w:rPr>
                <w:ins w:id="11820" w:author="chaniaayulestari@outlook.com" w:date="2021-11-14T06:45:00Z"/>
              </w:rPr>
            </w:pPr>
            <w:ins w:id="11821" w:author=" " w:date="2021-11-14T16:59:00Z">
              <w:r>
                <w:t xml:space="preserve">Pada gambar diatas fitur ini dapat  </w:t>
              </w:r>
              <w:r>
                <w:t>menghapus</w:t>
              </w:r>
              <w:r>
                <w:t xml:space="preserve"> siswa kedalam sistem</w:t>
              </w:r>
            </w:ins>
          </w:p>
        </w:tc>
        <w:tc>
          <w:tcPr>
            <w:tcW w:w="1417" w:type="dxa"/>
            <w:tcPrChange w:id="11822" w:author="Rafi Aziizi" w:date="2021-11-14T12:51:00Z">
              <w:tcPr>
                <w:tcW w:w="1417" w:type="dxa"/>
                <w:gridSpan w:val="2"/>
              </w:tcPr>
            </w:tcPrChange>
          </w:tcPr>
          <w:p w14:paraId="5574CAD8" w14:textId="7934D937" w:rsidR="00992581" w:rsidRDefault="00373DFB" w:rsidP="00992581">
            <w:pPr>
              <w:rPr>
                <w:ins w:id="11823" w:author="chaniaayulestari@outlook.com" w:date="2021-11-14T06:45:00Z"/>
              </w:rPr>
            </w:pPr>
            <w:ins w:id="11824" w:author=" " w:date="2021-11-14T16:59:00Z">
              <w:r>
                <w:t>sesuai</w:t>
              </w:r>
            </w:ins>
          </w:p>
        </w:tc>
      </w:tr>
      <w:tr w:rsidR="00992581" w14:paraId="7F6FD5E4" w14:textId="77777777" w:rsidTr="004A4F76">
        <w:tblPrEx>
          <w:tblW w:w="14601" w:type="dxa"/>
          <w:tblInd w:w="-318" w:type="dxa"/>
          <w:tblPrExChange w:id="11825" w:author="Rafi Aziizi" w:date="2021-11-14T12:51:00Z">
            <w:tblPrEx>
              <w:tblW w:w="14601" w:type="dxa"/>
              <w:tblInd w:w="-318" w:type="dxa"/>
            </w:tblPrEx>
          </w:tblPrExChange>
        </w:tblPrEx>
        <w:trPr>
          <w:ins w:id="11826" w:author="chaniaayulestari@outlook.com" w:date="2021-11-14T06:45:00Z"/>
          <w:trPrChange w:id="11827" w:author="Rafi Aziizi" w:date="2021-11-14T12:51:00Z">
            <w:trPr>
              <w:gridBefore w:val="1"/>
            </w:trPr>
          </w:trPrChange>
        </w:trPr>
        <w:tc>
          <w:tcPr>
            <w:tcW w:w="568" w:type="dxa"/>
            <w:tcPrChange w:id="11828" w:author="Rafi Aziizi" w:date="2021-11-14T12:51:00Z">
              <w:tcPr>
                <w:tcW w:w="568" w:type="dxa"/>
                <w:gridSpan w:val="2"/>
              </w:tcPr>
            </w:tcPrChange>
          </w:tcPr>
          <w:p w14:paraId="483F0BFB" w14:textId="1D1E9181" w:rsidR="00992581" w:rsidRPr="000B5DF6" w:rsidRDefault="00992581" w:rsidP="00992581">
            <w:pPr>
              <w:rPr>
                <w:ins w:id="11829" w:author="chaniaayulestari@outlook.com" w:date="2021-11-14T06:45:00Z"/>
                <w:highlight w:val="yellow"/>
                <w:rPrChange w:id="11830" w:author=" " w:date="2021-11-14T17:12:00Z">
                  <w:rPr>
                    <w:ins w:id="11831" w:author="chaniaayulestari@outlook.com" w:date="2021-11-14T06:45:00Z"/>
                  </w:rPr>
                </w:rPrChange>
              </w:rPr>
            </w:pPr>
            <w:ins w:id="11832" w:author="chaniaayulestari@outlook.com" w:date="2021-11-14T06:47:00Z">
              <w:r w:rsidRPr="000B5DF6">
                <w:rPr>
                  <w:highlight w:val="yellow"/>
                  <w:rPrChange w:id="11833" w:author=" " w:date="2021-11-14T17:12:00Z">
                    <w:rPr/>
                  </w:rPrChange>
                </w:rPr>
                <w:t>7</w:t>
              </w:r>
            </w:ins>
          </w:p>
        </w:tc>
        <w:tc>
          <w:tcPr>
            <w:tcW w:w="1985" w:type="dxa"/>
            <w:vAlign w:val="center"/>
            <w:tcPrChange w:id="11834" w:author="Rafi Aziizi" w:date="2021-11-14T12:51:00Z">
              <w:tcPr>
                <w:tcW w:w="1985" w:type="dxa"/>
                <w:gridSpan w:val="2"/>
              </w:tcPr>
            </w:tcPrChange>
          </w:tcPr>
          <w:p w14:paraId="35BB811D" w14:textId="55A21696" w:rsidR="00992581" w:rsidRPr="000B5DF6" w:rsidRDefault="00992581" w:rsidP="00992581">
            <w:pPr>
              <w:rPr>
                <w:ins w:id="11835" w:author="chaniaayulestari@outlook.com" w:date="2021-11-14T06:45:00Z"/>
                <w:highlight w:val="yellow"/>
                <w:rPrChange w:id="11836" w:author=" " w:date="2021-11-14T17:12:00Z">
                  <w:rPr>
                    <w:ins w:id="11837" w:author="chaniaayulestari@outlook.com" w:date="2021-11-14T06:45:00Z"/>
                  </w:rPr>
                </w:rPrChange>
              </w:rPr>
            </w:pPr>
            <w:ins w:id="11838" w:author="Rafi Aziizi" w:date="2021-11-14T12:53:00Z">
              <w:r w:rsidRPr="000B5DF6">
                <w:rPr>
                  <w:highlight w:val="yellow"/>
                  <w:rPrChange w:id="11839" w:author=" " w:date="2021-11-14T17:12:00Z">
                    <w:rPr/>
                  </w:rPrChange>
                </w:rPr>
                <w:t>SP-RC12.3</w:t>
              </w:r>
            </w:ins>
          </w:p>
        </w:tc>
        <w:tc>
          <w:tcPr>
            <w:tcW w:w="2268" w:type="dxa"/>
            <w:vAlign w:val="center"/>
            <w:tcPrChange w:id="11840" w:author="Rafi Aziizi" w:date="2021-11-14T12:51:00Z">
              <w:tcPr>
                <w:tcW w:w="2268" w:type="dxa"/>
                <w:gridSpan w:val="2"/>
              </w:tcPr>
            </w:tcPrChange>
          </w:tcPr>
          <w:p w14:paraId="755502B5" w14:textId="2C2BE97E" w:rsidR="00992581" w:rsidRDefault="00992581" w:rsidP="00992581">
            <w:pPr>
              <w:rPr>
                <w:ins w:id="11841" w:author="chaniaayulestari@outlook.com" w:date="2021-11-14T06:45:00Z"/>
              </w:rPr>
            </w:pPr>
            <w:ins w:id="11842" w:author="Rafi Aziizi" w:date="2021-11-14T12:54:00Z">
              <w:r w:rsidRPr="00B24E69">
                <w:rPr>
                  <w:highlight w:val="yellow"/>
                  <w:rPrChange w:id="11843" w:author=" " w:date="2021-11-14T17:04:00Z">
                    <w:rPr/>
                  </w:rPrChange>
                </w:rPr>
                <w:t>Edit Siswa</w:t>
              </w:r>
            </w:ins>
          </w:p>
        </w:tc>
        <w:tc>
          <w:tcPr>
            <w:tcW w:w="1984" w:type="dxa"/>
            <w:tcPrChange w:id="11844" w:author="Rafi Aziizi" w:date="2021-11-14T12:51:00Z">
              <w:tcPr>
                <w:tcW w:w="1984" w:type="dxa"/>
                <w:gridSpan w:val="2"/>
              </w:tcPr>
            </w:tcPrChange>
          </w:tcPr>
          <w:p w14:paraId="5955DD67" w14:textId="2AFB4E8E" w:rsidR="00992581" w:rsidRDefault="00373DFB" w:rsidP="00992581">
            <w:pPr>
              <w:rPr>
                <w:ins w:id="11845" w:author="chaniaayulestari@outlook.com" w:date="2021-11-14T06:45:00Z"/>
              </w:rPr>
            </w:pPr>
            <w:ins w:id="11846" w:author=" " w:date="2021-11-14T16:57:00Z">
              <w:r>
                <w:t xml:space="preserve">data identitas </w:t>
              </w:r>
            </w:ins>
            <w:ins w:id="11847" w:author=" " w:date="2021-11-14T17:00:00Z">
              <w:r>
                <w:t>+</w:t>
              </w:r>
            </w:ins>
            <w:ins w:id="11848" w:author=" " w:date="2021-11-14T16:57:00Z">
              <w:r>
                <w:t xml:space="preserve"> RFID</w:t>
              </w:r>
            </w:ins>
          </w:p>
        </w:tc>
        <w:tc>
          <w:tcPr>
            <w:tcW w:w="2977" w:type="dxa"/>
            <w:tcPrChange w:id="11849" w:author="Rafi Aziizi" w:date="2021-11-14T12:51:00Z">
              <w:tcPr>
                <w:tcW w:w="2977" w:type="dxa"/>
                <w:gridSpan w:val="2"/>
              </w:tcPr>
            </w:tcPrChange>
          </w:tcPr>
          <w:p w14:paraId="4E1B97CD" w14:textId="7C28F800" w:rsidR="00992581" w:rsidRDefault="00EC1255" w:rsidP="00992581">
            <w:pPr>
              <w:rPr>
                <w:ins w:id="11850" w:author="chaniaayulestari@outlook.com" w:date="2021-11-14T06:45:00Z"/>
              </w:rPr>
            </w:pPr>
            <w:ins w:id="11851" w:author=" " w:date="2021-11-14T17:59:00Z">
              <w:r>
                <w:t>S</w:t>
              </w:r>
            </w:ins>
            <w:ins w:id="11852" w:author=" " w:date="2021-11-14T18:00:00Z">
              <w:r>
                <w:t>istem dapat merubah identitas siswa sesuai dengan data masukan baru</w:t>
              </w:r>
            </w:ins>
          </w:p>
        </w:tc>
        <w:tc>
          <w:tcPr>
            <w:tcW w:w="3402" w:type="dxa"/>
            <w:tcPrChange w:id="11853" w:author="Rafi Aziizi" w:date="2021-11-14T12:51:00Z">
              <w:tcPr>
                <w:tcW w:w="3402" w:type="dxa"/>
                <w:gridSpan w:val="2"/>
              </w:tcPr>
            </w:tcPrChange>
          </w:tcPr>
          <w:p w14:paraId="139B7615" w14:textId="77777777" w:rsidR="00992581" w:rsidRDefault="00992581" w:rsidP="00992581">
            <w:pPr>
              <w:rPr>
                <w:ins w:id="11854" w:author="chaniaayulestari@outlook.com" w:date="2021-11-14T06:45:00Z"/>
              </w:rPr>
            </w:pPr>
          </w:p>
        </w:tc>
        <w:tc>
          <w:tcPr>
            <w:tcW w:w="1417" w:type="dxa"/>
            <w:tcPrChange w:id="11855" w:author="Rafi Aziizi" w:date="2021-11-14T12:51:00Z">
              <w:tcPr>
                <w:tcW w:w="1417" w:type="dxa"/>
                <w:gridSpan w:val="2"/>
              </w:tcPr>
            </w:tcPrChange>
          </w:tcPr>
          <w:p w14:paraId="4E0DB89A" w14:textId="77777777" w:rsidR="00992581" w:rsidRDefault="00992581" w:rsidP="00992581">
            <w:pPr>
              <w:rPr>
                <w:ins w:id="11856" w:author="chaniaayulestari@outlook.com" w:date="2021-11-14T06:45:00Z"/>
              </w:rPr>
            </w:pPr>
          </w:p>
        </w:tc>
      </w:tr>
      <w:tr w:rsidR="00992581" w14:paraId="77FB0E7B" w14:textId="77777777" w:rsidTr="004A4F76">
        <w:tblPrEx>
          <w:tblW w:w="14601" w:type="dxa"/>
          <w:tblInd w:w="-318" w:type="dxa"/>
          <w:tblPrExChange w:id="11857" w:author="Rafi Aziizi" w:date="2021-11-14T12:51:00Z">
            <w:tblPrEx>
              <w:tblW w:w="14601" w:type="dxa"/>
              <w:tblInd w:w="-318" w:type="dxa"/>
            </w:tblPrEx>
          </w:tblPrExChange>
        </w:tblPrEx>
        <w:trPr>
          <w:ins w:id="11858" w:author="chaniaayulestari@outlook.com" w:date="2021-11-14T06:45:00Z"/>
          <w:trPrChange w:id="11859" w:author="Rafi Aziizi" w:date="2021-11-14T12:51:00Z">
            <w:trPr>
              <w:gridBefore w:val="1"/>
            </w:trPr>
          </w:trPrChange>
        </w:trPr>
        <w:tc>
          <w:tcPr>
            <w:tcW w:w="568" w:type="dxa"/>
            <w:tcPrChange w:id="11860" w:author="Rafi Aziizi" w:date="2021-11-14T12:51:00Z">
              <w:tcPr>
                <w:tcW w:w="568" w:type="dxa"/>
                <w:gridSpan w:val="2"/>
              </w:tcPr>
            </w:tcPrChange>
          </w:tcPr>
          <w:p w14:paraId="0092F85A" w14:textId="38C0D09D" w:rsidR="00992581" w:rsidRDefault="00992581" w:rsidP="00992581">
            <w:pPr>
              <w:rPr>
                <w:ins w:id="11861" w:author="chaniaayulestari@outlook.com" w:date="2021-11-14T06:45:00Z"/>
              </w:rPr>
            </w:pPr>
            <w:ins w:id="11862" w:author="chaniaayulestari@outlook.com" w:date="2021-11-14T06:47:00Z">
              <w:r>
                <w:t>8</w:t>
              </w:r>
            </w:ins>
          </w:p>
        </w:tc>
        <w:tc>
          <w:tcPr>
            <w:tcW w:w="1985" w:type="dxa"/>
            <w:vAlign w:val="center"/>
            <w:tcPrChange w:id="11863" w:author="Rafi Aziizi" w:date="2021-11-14T12:51:00Z">
              <w:tcPr>
                <w:tcW w:w="1985" w:type="dxa"/>
                <w:gridSpan w:val="2"/>
              </w:tcPr>
            </w:tcPrChange>
          </w:tcPr>
          <w:p w14:paraId="214E3FC8" w14:textId="0707CB9F" w:rsidR="00992581" w:rsidRDefault="00992581" w:rsidP="00992581">
            <w:pPr>
              <w:rPr>
                <w:ins w:id="11864" w:author="chaniaayulestari@outlook.com" w:date="2021-11-14T06:45:00Z"/>
              </w:rPr>
            </w:pPr>
            <w:ins w:id="11865" w:author="Rafi Aziizi" w:date="2021-11-14T12:53:00Z">
              <w:r w:rsidRPr="00022F71">
                <w:t>SP-RC12.4</w:t>
              </w:r>
            </w:ins>
          </w:p>
        </w:tc>
        <w:tc>
          <w:tcPr>
            <w:tcW w:w="2268" w:type="dxa"/>
            <w:vAlign w:val="center"/>
            <w:tcPrChange w:id="11866" w:author="Rafi Aziizi" w:date="2021-11-14T12:51:00Z">
              <w:tcPr>
                <w:tcW w:w="2268" w:type="dxa"/>
                <w:gridSpan w:val="2"/>
              </w:tcPr>
            </w:tcPrChange>
          </w:tcPr>
          <w:p w14:paraId="51F1A024" w14:textId="10C62088" w:rsidR="00992581" w:rsidRDefault="00992581" w:rsidP="00992581">
            <w:pPr>
              <w:rPr>
                <w:ins w:id="11867" w:author="chaniaayulestari@outlook.com" w:date="2021-11-14T06:45:00Z"/>
              </w:rPr>
            </w:pPr>
            <w:ins w:id="11868" w:author="Rafi Aziizi" w:date="2021-11-14T12:54:00Z">
              <w:r w:rsidRPr="000B5DF6">
                <w:rPr>
                  <w:highlight w:val="yellow"/>
                  <w:rPrChange w:id="11869" w:author=" " w:date="2021-11-14T17:12:00Z">
                    <w:rPr/>
                  </w:rPrChange>
                </w:rPr>
                <w:t>Lihat Data Siswa</w:t>
              </w:r>
            </w:ins>
          </w:p>
        </w:tc>
        <w:tc>
          <w:tcPr>
            <w:tcW w:w="1984" w:type="dxa"/>
            <w:tcPrChange w:id="11870" w:author="Rafi Aziizi" w:date="2021-11-14T12:51:00Z">
              <w:tcPr>
                <w:tcW w:w="1984" w:type="dxa"/>
                <w:gridSpan w:val="2"/>
              </w:tcPr>
            </w:tcPrChange>
          </w:tcPr>
          <w:p w14:paraId="3D996B2B" w14:textId="54546453" w:rsidR="00992581" w:rsidRDefault="00373DFB" w:rsidP="00992581">
            <w:pPr>
              <w:rPr>
                <w:ins w:id="11871" w:author="chaniaayulestari@outlook.com" w:date="2021-11-14T06:45:00Z"/>
              </w:rPr>
            </w:pPr>
            <w:ins w:id="11872" w:author=" " w:date="2021-11-14T16:56:00Z">
              <w:r>
                <w:t>-</w:t>
              </w:r>
            </w:ins>
          </w:p>
        </w:tc>
        <w:tc>
          <w:tcPr>
            <w:tcW w:w="2977" w:type="dxa"/>
            <w:tcPrChange w:id="11873" w:author="Rafi Aziizi" w:date="2021-11-14T12:51:00Z">
              <w:tcPr>
                <w:tcW w:w="2977" w:type="dxa"/>
                <w:gridSpan w:val="2"/>
              </w:tcPr>
            </w:tcPrChange>
          </w:tcPr>
          <w:p w14:paraId="41B129F0" w14:textId="00909CBD" w:rsidR="00992581" w:rsidRDefault="00B24E69" w:rsidP="00992581">
            <w:pPr>
              <w:rPr>
                <w:ins w:id="11874" w:author="chaniaayulestari@outlook.com" w:date="2021-11-14T06:45:00Z"/>
              </w:rPr>
            </w:pPr>
            <w:ins w:id="11875" w:author=" " w:date="2021-11-14T17:01:00Z">
              <w:r>
                <w:t>sistem dapat men</w:t>
              </w:r>
            </w:ins>
            <w:ins w:id="11876" w:author=" " w:date="2021-11-14T17:02:00Z">
              <w:r>
                <w:t xml:space="preserve">ampilkan </w:t>
              </w:r>
              <w:r>
                <w:lastRenderedPageBreak/>
                <w:t>seluruh data siswa</w:t>
              </w:r>
            </w:ins>
          </w:p>
        </w:tc>
        <w:tc>
          <w:tcPr>
            <w:tcW w:w="3402" w:type="dxa"/>
            <w:tcPrChange w:id="11877" w:author="Rafi Aziizi" w:date="2021-11-14T12:51:00Z">
              <w:tcPr>
                <w:tcW w:w="3402" w:type="dxa"/>
                <w:gridSpan w:val="2"/>
              </w:tcPr>
            </w:tcPrChange>
          </w:tcPr>
          <w:p w14:paraId="104221E3" w14:textId="77777777" w:rsidR="00B24E69" w:rsidRDefault="00B24E69" w:rsidP="00992581">
            <w:pPr>
              <w:rPr>
                <w:ins w:id="11878" w:author=" " w:date="2021-11-14T17:03:00Z"/>
              </w:rPr>
            </w:pPr>
          </w:p>
          <w:p w14:paraId="21E998B7" w14:textId="77777777" w:rsidR="00B24E69" w:rsidRDefault="00B24E69" w:rsidP="00992581">
            <w:pPr>
              <w:rPr>
                <w:ins w:id="11879" w:author=" " w:date="2021-11-14T17:03:00Z"/>
              </w:rPr>
            </w:pPr>
          </w:p>
          <w:p w14:paraId="6975431D" w14:textId="541AC44D" w:rsidR="00992581" w:rsidRDefault="00B24E69" w:rsidP="00992581">
            <w:pPr>
              <w:rPr>
                <w:ins w:id="11880" w:author=" " w:date="2021-11-14T17:03:00Z"/>
              </w:rPr>
            </w:pPr>
            <w:ins w:id="11881" w:author=" " w:date="2021-11-14T17:02:00Z">
              <w:r>
                <w:t>Pada gambar diatas fitur lihat data siswa dapat menampilkan seluruh data siswa aktif yang berada pada database</w:t>
              </w:r>
            </w:ins>
          </w:p>
          <w:p w14:paraId="5B714C7C" w14:textId="77777777" w:rsidR="00B24E69" w:rsidRDefault="00B24E69" w:rsidP="00992581">
            <w:pPr>
              <w:rPr>
                <w:ins w:id="11882" w:author=" " w:date="2021-11-14T17:03:00Z"/>
              </w:rPr>
            </w:pPr>
          </w:p>
          <w:p w14:paraId="45CA8EF4" w14:textId="77777777" w:rsidR="00B24E69" w:rsidRDefault="00B24E69" w:rsidP="00992581">
            <w:pPr>
              <w:rPr>
                <w:ins w:id="11883" w:author=" " w:date="2021-11-14T17:03:00Z"/>
              </w:rPr>
            </w:pPr>
          </w:p>
          <w:p w14:paraId="44A2A372" w14:textId="1F5C3437" w:rsidR="00B24E69" w:rsidRDefault="00B24E69" w:rsidP="00992581">
            <w:pPr>
              <w:rPr>
                <w:ins w:id="11884" w:author="chaniaayulestari@outlook.com" w:date="2021-11-14T06:45:00Z"/>
              </w:rPr>
            </w:pPr>
            <w:ins w:id="11885" w:author=" " w:date="2021-11-14T17:03:00Z">
              <w:r>
                <w:t xml:space="preserve">Pada gambar diatas fitur lihat data siswa dapat menampilkan seluruh data siswa </w:t>
              </w:r>
              <w:r>
                <w:t>pasif</w:t>
              </w:r>
              <w:r>
                <w:t xml:space="preserve"> yang berada pada database</w:t>
              </w:r>
            </w:ins>
          </w:p>
        </w:tc>
        <w:tc>
          <w:tcPr>
            <w:tcW w:w="1417" w:type="dxa"/>
            <w:tcPrChange w:id="11886" w:author="Rafi Aziizi" w:date="2021-11-14T12:51:00Z">
              <w:tcPr>
                <w:tcW w:w="1417" w:type="dxa"/>
                <w:gridSpan w:val="2"/>
              </w:tcPr>
            </w:tcPrChange>
          </w:tcPr>
          <w:p w14:paraId="2E651C4A" w14:textId="77777777" w:rsidR="00992581" w:rsidRDefault="00992581" w:rsidP="00992581">
            <w:pPr>
              <w:rPr>
                <w:ins w:id="11887" w:author="chaniaayulestari@outlook.com" w:date="2021-11-14T06:45:00Z"/>
              </w:rPr>
            </w:pPr>
          </w:p>
        </w:tc>
      </w:tr>
      <w:tr w:rsidR="00992581" w14:paraId="0B6673DA" w14:textId="77777777" w:rsidTr="004A4F76">
        <w:tblPrEx>
          <w:tblW w:w="14601" w:type="dxa"/>
          <w:tblInd w:w="-318" w:type="dxa"/>
          <w:tblPrExChange w:id="11888" w:author="Rafi Aziizi" w:date="2021-11-14T12:51:00Z">
            <w:tblPrEx>
              <w:tblW w:w="14601" w:type="dxa"/>
              <w:tblInd w:w="-318" w:type="dxa"/>
            </w:tblPrEx>
          </w:tblPrExChange>
        </w:tblPrEx>
        <w:trPr>
          <w:ins w:id="11889" w:author="chaniaayulestari@outlook.com" w:date="2021-11-14T06:45:00Z"/>
          <w:trPrChange w:id="11890" w:author="Rafi Aziizi" w:date="2021-11-14T12:51:00Z">
            <w:trPr>
              <w:gridBefore w:val="1"/>
            </w:trPr>
          </w:trPrChange>
        </w:trPr>
        <w:tc>
          <w:tcPr>
            <w:tcW w:w="568" w:type="dxa"/>
            <w:tcPrChange w:id="11891" w:author="Rafi Aziizi" w:date="2021-11-14T12:51:00Z">
              <w:tcPr>
                <w:tcW w:w="568" w:type="dxa"/>
                <w:gridSpan w:val="2"/>
              </w:tcPr>
            </w:tcPrChange>
          </w:tcPr>
          <w:p w14:paraId="6673719C" w14:textId="580FED34" w:rsidR="00992581" w:rsidRPr="000B5DF6" w:rsidRDefault="00992581" w:rsidP="00992581">
            <w:pPr>
              <w:rPr>
                <w:ins w:id="11892" w:author="chaniaayulestari@outlook.com" w:date="2021-11-14T06:45:00Z"/>
                <w:highlight w:val="yellow"/>
                <w:rPrChange w:id="11893" w:author=" " w:date="2021-11-14T17:12:00Z">
                  <w:rPr>
                    <w:ins w:id="11894" w:author="chaniaayulestari@outlook.com" w:date="2021-11-14T06:45:00Z"/>
                  </w:rPr>
                </w:rPrChange>
              </w:rPr>
            </w:pPr>
            <w:ins w:id="11895" w:author="chaniaayulestari@outlook.com" w:date="2021-11-14T06:47:00Z">
              <w:r w:rsidRPr="000B5DF6">
                <w:rPr>
                  <w:highlight w:val="yellow"/>
                  <w:rPrChange w:id="11896" w:author=" " w:date="2021-11-14T17:12:00Z">
                    <w:rPr/>
                  </w:rPrChange>
                </w:rPr>
                <w:t>9</w:t>
              </w:r>
            </w:ins>
          </w:p>
        </w:tc>
        <w:tc>
          <w:tcPr>
            <w:tcW w:w="1985" w:type="dxa"/>
            <w:vAlign w:val="center"/>
            <w:tcPrChange w:id="11897" w:author="Rafi Aziizi" w:date="2021-11-14T12:51:00Z">
              <w:tcPr>
                <w:tcW w:w="1985" w:type="dxa"/>
                <w:gridSpan w:val="2"/>
              </w:tcPr>
            </w:tcPrChange>
          </w:tcPr>
          <w:p w14:paraId="75DA4BA1" w14:textId="1FCC938A" w:rsidR="00992581" w:rsidRPr="000B5DF6" w:rsidRDefault="00992581" w:rsidP="00992581">
            <w:pPr>
              <w:rPr>
                <w:ins w:id="11898" w:author="chaniaayulestari@outlook.com" w:date="2021-11-14T06:45:00Z"/>
                <w:highlight w:val="yellow"/>
                <w:rPrChange w:id="11899" w:author=" " w:date="2021-11-14T17:12:00Z">
                  <w:rPr>
                    <w:ins w:id="11900" w:author="chaniaayulestari@outlook.com" w:date="2021-11-14T06:45:00Z"/>
                  </w:rPr>
                </w:rPrChange>
              </w:rPr>
            </w:pPr>
            <w:ins w:id="11901" w:author="Rafi Aziizi" w:date="2021-11-14T12:53:00Z">
              <w:r w:rsidRPr="000B5DF6">
                <w:rPr>
                  <w:highlight w:val="yellow"/>
                  <w:rPrChange w:id="11902" w:author=" " w:date="2021-11-14T17:12:00Z">
                    <w:rPr/>
                  </w:rPrChange>
                </w:rPr>
                <w:t>SP-RC04</w:t>
              </w:r>
            </w:ins>
          </w:p>
        </w:tc>
        <w:tc>
          <w:tcPr>
            <w:tcW w:w="2268" w:type="dxa"/>
            <w:vAlign w:val="center"/>
            <w:tcPrChange w:id="11903" w:author="Rafi Aziizi" w:date="2021-11-14T12:51:00Z">
              <w:tcPr>
                <w:tcW w:w="2268" w:type="dxa"/>
                <w:gridSpan w:val="2"/>
              </w:tcPr>
            </w:tcPrChange>
          </w:tcPr>
          <w:p w14:paraId="52945726" w14:textId="312BEA55" w:rsidR="00992581" w:rsidRDefault="00992581" w:rsidP="00992581">
            <w:pPr>
              <w:rPr>
                <w:ins w:id="11904" w:author="chaniaayulestari@outlook.com" w:date="2021-11-14T06:45:00Z"/>
              </w:rPr>
            </w:pPr>
            <w:ins w:id="11905" w:author="Rafi Aziizi" w:date="2021-11-14T12:54:00Z">
              <w:r w:rsidRPr="000B5DF6">
                <w:rPr>
                  <w:highlight w:val="yellow"/>
                  <w:rPrChange w:id="11906" w:author=" " w:date="2021-11-14T17:12:00Z">
                    <w:rPr/>
                  </w:rPrChange>
                </w:rPr>
                <w:t>Lihat Profile Siswa</w:t>
              </w:r>
            </w:ins>
          </w:p>
        </w:tc>
        <w:tc>
          <w:tcPr>
            <w:tcW w:w="1984" w:type="dxa"/>
            <w:tcPrChange w:id="11907" w:author="Rafi Aziizi" w:date="2021-11-14T12:51:00Z">
              <w:tcPr>
                <w:tcW w:w="1984" w:type="dxa"/>
                <w:gridSpan w:val="2"/>
              </w:tcPr>
            </w:tcPrChange>
          </w:tcPr>
          <w:p w14:paraId="1FE029CB" w14:textId="449998E5" w:rsidR="00992581" w:rsidRDefault="00373DFB" w:rsidP="00992581">
            <w:pPr>
              <w:rPr>
                <w:ins w:id="11908" w:author="chaniaayulestari@outlook.com" w:date="2021-11-14T06:45:00Z"/>
              </w:rPr>
            </w:pPr>
            <w:ins w:id="11909" w:author=" " w:date="2021-11-14T16:56:00Z">
              <w:r>
                <w:t>-</w:t>
              </w:r>
            </w:ins>
          </w:p>
        </w:tc>
        <w:tc>
          <w:tcPr>
            <w:tcW w:w="2977" w:type="dxa"/>
            <w:tcPrChange w:id="11910" w:author="Rafi Aziizi" w:date="2021-11-14T12:51:00Z">
              <w:tcPr>
                <w:tcW w:w="2977" w:type="dxa"/>
                <w:gridSpan w:val="2"/>
              </w:tcPr>
            </w:tcPrChange>
          </w:tcPr>
          <w:p w14:paraId="75B0142E" w14:textId="4270B109" w:rsidR="00992581" w:rsidRDefault="00373DFB" w:rsidP="00992581">
            <w:pPr>
              <w:rPr>
                <w:ins w:id="11911" w:author="chaniaayulestari@outlook.com" w:date="2021-11-14T06:45:00Z"/>
              </w:rPr>
            </w:pPr>
            <w:ins w:id="11912" w:author=" " w:date="2021-11-14T17:00:00Z">
              <w:r>
                <w:t>sistem menampilkan identitas siswa</w:t>
              </w:r>
            </w:ins>
          </w:p>
        </w:tc>
        <w:tc>
          <w:tcPr>
            <w:tcW w:w="3402" w:type="dxa"/>
            <w:tcPrChange w:id="11913" w:author="Rafi Aziizi" w:date="2021-11-14T12:51:00Z">
              <w:tcPr>
                <w:tcW w:w="3402" w:type="dxa"/>
                <w:gridSpan w:val="2"/>
              </w:tcPr>
            </w:tcPrChange>
          </w:tcPr>
          <w:p w14:paraId="7F0314D4" w14:textId="4E5C3688" w:rsidR="00992581" w:rsidRDefault="00373DFB" w:rsidP="00992581">
            <w:pPr>
              <w:rPr>
                <w:ins w:id="11914" w:author="chaniaayulestari@outlook.com" w:date="2021-11-14T06:45:00Z"/>
              </w:rPr>
            </w:pPr>
            <w:ins w:id="11915" w:author=" " w:date="2021-11-14T17:01:00Z">
              <w:r>
                <w:t xml:space="preserve">pada gambar diatas fitur lihat profile ini dapat menampilkan data identitas siswa </w:t>
              </w:r>
              <w:r w:rsidR="00B24E69">
                <w:t>s</w:t>
              </w:r>
              <w:r>
                <w:t>ecara lengkap</w:t>
              </w:r>
            </w:ins>
          </w:p>
        </w:tc>
        <w:tc>
          <w:tcPr>
            <w:tcW w:w="1417" w:type="dxa"/>
            <w:tcPrChange w:id="11916" w:author="Rafi Aziizi" w:date="2021-11-14T12:51:00Z">
              <w:tcPr>
                <w:tcW w:w="1417" w:type="dxa"/>
                <w:gridSpan w:val="2"/>
              </w:tcPr>
            </w:tcPrChange>
          </w:tcPr>
          <w:p w14:paraId="34430D6A" w14:textId="598F2883" w:rsidR="00992581" w:rsidRDefault="00373DFB" w:rsidP="00992581">
            <w:pPr>
              <w:rPr>
                <w:ins w:id="11917" w:author="chaniaayulestari@outlook.com" w:date="2021-11-14T06:45:00Z"/>
              </w:rPr>
            </w:pPr>
            <w:ins w:id="11918" w:author=" " w:date="2021-11-14T17:01:00Z">
              <w:r>
                <w:t>sesuai</w:t>
              </w:r>
            </w:ins>
          </w:p>
        </w:tc>
      </w:tr>
      <w:tr w:rsidR="00992581" w14:paraId="6A13BC86" w14:textId="77777777" w:rsidTr="004A4F76">
        <w:tblPrEx>
          <w:tblW w:w="14601" w:type="dxa"/>
          <w:tblInd w:w="-318" w:type="dxa"/>
          <w:tblPrExChange w:id="11919" w:author="Rafi Aziizi" w:date="2021-11-14T12:51:00Z">
            <w:tblPrEx>
              <w:tblW w:w="14601" w:type="dxa"/>
              <w:tblInd w:w="-318" w:type="dxa"/>
            </w:tblPrEx>
          </w:tblPrExChange>
        </w:tblPrEx>
        <w:trPr>
          <w:ins w:id="11920" w:author="chaniaayulestari@outlook.com" w:date="2021-11-14T06:45:00Z"/>
          <w:trPrChange w:id="11921" w:author="Rafi Aziizi" w:date="2021-11-14T12:51:00Z">
            <w:trPr>
              <w:gridBefore w:val="1"/>
            </w:trPr>
          </w:trPrChange>
        </w:trPr>
        <w:tc>
          <w:tcPr>
            <w:tcW w:w="568" w:type="dxa"/>
            <w:tcPrChange w:id="11922" w:author="Rafi Aziizi" w:date="2021-11-14T12:51:00Z">
              <w:tcPr>
                <w:tcW w:w="568" w:type="dxa"/>
                <w:gridSpan w:val="2"/>
              </w:tcPr>
            </w:tcPrChange>
          </w:tcPr>
          <w:p w14:paraId="674A4358" w14:textId="3AD3C81B" w:rsidR="00992581" w:rsidRDefault="00992581" w:rsidP="00992581">
            <w:pPr>
              <w:rPr>
                <w:ins w:id="11923" w:author="chaniaayulestari@outlook.com" w:date="2021-11-14T06:45:00Z"/>
              </w:rPr>
            </w:pPr>
            <w:ins w:id="11924" w:author="chaniaayulestari@outlook.com" w:date="2021-11-14T06:47:00Z">
              <w:r>
                <w:t>10</w:t>
              </w:r>
            </w:ins>
          </w:p>
        </w:tc>
        <w:tc>
          <w:tcPr>
            <w:tcW w:w="1985" w:type="dxa"/>
            <w:vAlign w:val="center"/>
            <w:tcPrChange w:id="11925" w:author="Rafi Aziizi" w:date="2021-11-14T12:51:00Z">
              <w:tcPr>
                <w:tcW w:w="1985" w:type="dxa"/>
                <w:gridSpan w:val="2"/>
              </w:tcPr>
            </w:tcPrChange>
          </w:tcPr>
          <w:p w14:paraId="2706689A" w14:textId="1A6BBC58" w:rsidR="00992581" w:rsidRPr="000B5DF6" w:rsidRDefault="00992581" w:rsidP="00992581">
            <w:pPr>
              <w:rPr>
                <w:ins w:id="11926" w:author="chaniaayulestari@outlook.com" w:date="2021-11-14T06:45:00Z"/>
                <w:highlight w:val="yellow"/>
                <w:rPrChange w:id="11927" w:author=" " w:date="2021-11-14T17:14:00Z">
                  <w:rPr>
                    <w:ins w:id="11928" w:author="chaniaayulestari@outlook.com" w:date="2021-11-14T06:45:00Z"/>
                  </w:rPr>
                </w:rPrChange>
              </w:rPr>
            </w:pPr>
            <w:ins w:id="11929" w:author="Rafi Aziizi" w:date="2021-11-14T12:53:00Z">
              <w:r w:rsidRPr="000B5DF6">
                <w:rPr>
                  <w:highlight w:val="yellow"/>
                  <w:rPrChange w:id="11930" w:author=" " w:date="2021-11-14T17:14:00Z">
                    <w:rPr/>
                  </w:rPrChange>
                </w:rPr>
                <w:t>SP-RC05</w:t>
              </w:r>
            </w:ins>
          </w:p>
        </w:tc>
        <w:tc>
          <w:tcPr>
            <w:tcW w:w="2268" w:type="dxa"/>
            <w:vAlign w:val="center"/>
            <w:tcPrChange w:id="11931" w:author="Rafi Aziizi" w:date="2021-11-14T12:51:00Z">
              <w:tcPr>
                <w:tcW w:w="2268" w:type="dxa"/>
                <w:gridSpan w:val="2"/>
              </w:tcPr>
            </w:tcPrChange>
          </w:tcPr>
          <w:p w14:paraId="3BE7A96C" w14:textId="34E5952B" w:rsidR="00992581" w:rsidRPr="000B5DF6" w:rsidRDefault="00992581" w:rsidP="00992581">
            <w:pPr>
              <w:rPr>
                <w:ins w:id="11932" w:author="chaniaayulestari@outlook.com" w:date="2021-11-14T06:45:00Z"/>
                <w:highlight w:val="yellow"/>
                <w:rPrChange w:id="11933" w:author=" " w:date="2021-11-14T17:14:00Z">
                  <w:rPr>
                    <w:ins w:id="11934" w:author="chaniaayulestari@outlook.com" w:date="2021-11-14T06:45:00Z"/>
                  </w:rPr>
                </w:rPrChange>
              </w:rPr>
            </w:pPr>
            <w:ins w:id="11935" w:author="Rafi Aziizi" w:date="2021-11-14T12:54:00Z">
              <w:r w:rsidRPr="000B5DF6">
                <w:rPr>
                  <w:highlight w:val="yellow"/>
                  <w:rPrChange w:id="11936" w:author=" " w:date="2021-11-14T17:14:00Z">
                    <w:rPr/>
                  </w:rPrChange>
                </w:rPr>
                <w:t>Lihat Riwayat Absensi Siswa</w:t>
              </w:r>
            </w:ins>
          </w:p>
        </w:tc>
        <w:tc>
          <w:tcPr>
            <w:tcW w:w="1984" w:type="dxa"/>
            <w:tcPrChange w:id="11937" w:author="Rafi Aziizi" w:date="2021-11-14T12:51:00Z">
              <w:tcPr>
                <w:tcW w:w="1984" w:type="dxa"/>
                <w:gridSpan w:val="2"/>
              </w:tcPr>
            </w:tcPrChange>
          </w:tcPr>
          <w:p w14:paraId="415B6708" w14:textId="538B73BD" w:rsidR="00992581" w:rsidRDefault="00373DFB" w:rsidP="00992581">
            <w:pPr>
              <w:rPr>
                <w:ins w:id="11938" w:author="chaniaayulestari@outlook.com" w:date="2021-11-14T06:45:00Z"/>
              </w:rPr>
            </w:pPr>
            <w:ins w:id="11939" w:author=" " w:date="2021-11-14T16:57:00Z">
              <w:r>
                <w:t>-</w:t>
              </w:r>
            </w:ins>
          </w:p>
        </w:tc>
        <w:tc>
          <w:tcPr>
            <w:tcW w:w="2977" w:type="dxa"/>
            <w:tcPrChange w:id="11940" w:author="Rafi Aziizi" w:date="2021-11-14T12:51:00Z">
              <w:tcPr>
                <w:tcW w:w="2977" w:type="dxa"/>
                <w:gridSpan w:val="2"/>
              </w:tcPr>
            </w:tcPrChange>
          </w:tcPr>
          <w:p w14:paraId="6A8C6CBB" w14:textId="53B430B3" w:rsidR="00992581" w:rsidRDefault="000B5DF6" w:rsidP="00992581">
            <w:pPr>
              <w:rPr>
                <w:ins w:id="11941" w:author="chaniaayulestari@outlook.com" w:date="2021-11-14T06:45:00Z"/>
              </w:rPr>
            </w:pPr>
            <w:ins w:id="11942" w:author=" " w:date="2021-11-14T17:14:00Z">
              <w:r>
                <w:t xml:space="preserve">sistem dapat menampilkan riwayat absen secara </w:t>
              </w:r>
            </w:ins>
            <w:ins w:id="11943" w:author=" " w:date="2021-11-14T17:18:00Z">
              <w:r w:rsidR="008A066A">
                <w:t>ke</w:t>
              </w:r>
            </w:ins>
            <w:ins w:id="11944" w:author=" " w:date="2021-11-14T17:14:00Z">
              <w:r>
                <w:t>seluruh</w:t>
              </w:r>
            </w:ins>
            <w:ins w:id="11945" w:author=" " w:date="2021-11-14T17:18:00Z">
              <w:r w:rsidR="008A066A">
                <w:t>an</w:t>
              </w:r>
            </w:ins>
            <w:ins w:id="11946" w:author=" " w:date="2021-11-14T17:14:00Z">
              <w:r>
                <w:t xml:space="preserve"> </w:t>
              </w:r>
            </w:ins>
            <w:ins w:id="11947" w:author=" " w:date="2021-11-14T17:15:00Z">
              <w:r>
                <w:t>dan per</w:t>
              </w:r>
            </w:ins>
            <w:ins w:id="11948" w:author=" " w:date="2021-11-14T17:18:00Z">
              <w:r w:rsidR="008A066A">
                <w:t>-</w:t>
              </w:r>
            </w:ins>
            <w:ins w:id="11949" w:author=" " w:date="2021-11-14T17:15:00Z">
              <w:r>
                <w:t>semester</w:t>
              </w:r>
            </w:ins>
          </w:p>
        </w:tc>
        <w:tc>
          <w:tcPr>
            <w:tcW w:w="3402" w:type="dxa"/>
            <w:tcPrChange w:id="11950" w:author="Rafi Aziizi" w:date="2021-11-14T12:51:00Z">
              <w:tcPr>
                <w:tcW w:w="3402" w:type="dxa"/>
                <w:gridSpan w:val="2"/>
              </w:tcPr>
            </w:tcPrChange>
          </w:tcPr>
          <w:p w14:paraId="58A18B75" w14:textId="77777777" w:rsidR="008A066A" w:rsidRDefault="008A066A" w:rsidP="00992581">
            <w:pPr>
              <w:rPr>
                <w:ins w:id="11951" w:author=" " w:date="2021-11-14T17:18:00Z"/>
              </w:rPr>
            </w:pPr>
          </w:p>
          <w:p w14:paraId="15CCB35A" w14:textId="77777777" w:rsidR="00992581" w:rsidRDefault="008A066A" w:rsidP="00992581">
            <w:pPr>
              <w:rPr>
                <w:ins w:id="11952" w:author=" " w:date="2021-11-14T17:19:00Z"/>
              </w:rPr>
            </w:pPr>
            <w:ins w:id="11953" w:author=" " w:date="2021-11-14T17:18:00Z">
              <w:r>
                <w:t xml:space="preserve">pada gambar diatas fitur lihat </w:t>
              </w:r>
              <w:r>
                <w:t>riwayat absen</w:t>
              </w:r>
              <w:r>
                <w:t xml:space="preserve"> ini dapat menampilkan data </w:t>
              </w:r>
              <w:r>
                <w:t>absen</w:t>
              </w:r>
              <w:r>
                <w:t xml:space="preserve"> siswa secara </w:t>
              </w:r>
            </w:ins>
            <w:ins w:id="11954" w:author=" " w:date="2021-11-14T17:19:00Z">
              <w:r>
                <w:t>keseluruhan</w:t>
              </w:r>
            </w:ins>
          </w:p>
          <w:p w14:paraId="23FD88FC" w14:textId="10CC46B8" w:rsidR="008A066A" w:rsidRDefault="008A066A" w:rsidP="00992581">
            <w:pPr>
              <w:rPr>
                <w:ins w:id="11955" w:author=" " w:date="2021-11-14T17:19:00Z"/>
              </w:rPr>
            </w:pPr>
          </w:p>
          <w:p w14:paraId="07C1CC9A" w14:textId="30D2D590" w:rsidR="008A066A" w:rsidRDefault="008A066A" w:rsidP="00992581">
            <w:pPr>
              <w:rPr>
                <w:ins w:id="11956" w:author=" " w:date="2021-11-14T17:19:00Z"/>
              </w:rPr>
            </w:pPr>
          </w:p>
          <w:p w14:paraId="28341F12" w14:textId="5EE04105" w:rsidR="008A066A" w:rsidRDefault="008A066A" w:rsidP="008A066A">
            <w:pPr>
              <w:rPr>
                <w:ins w:id="11957" w:author="chaniaayulestari@outlook.com" w:date="2021-11-14T06:45:00Z"/>
              </w:rPr>
              <w:pPrChange w:id="11958" w:author=" " w:date="2021-11-14T17:19:00Z">
                <w:pPr/>
              </w:pPrChange>
            </w:pPr>
            <w:ins w:id="11959" w:author=" " w:date="2021-11-14T17:19:00Z">
              <w:r>
                <w:t xml:space="preserve">pada gambar diatas fitur lihat riwayat absen ini dapat menampilkan data absen siswa secara </w:t>
              </w:r>
              <w:r>
                <w:t xml:space="preserve">per-semester </w:t>
              </w:r>
            </w:ins>
          </w:p>
        </w:tc>
        <w:tc>
          <w:tcPr>
            <w:tcW w:w="1417" w:type="dxa"/>
            <w:tcPrChange w:id="11960" w:author="Rafi Aziizi" w:date="2021-11-14T12:51:00Z">
              <w:tcPr>
                <w:tcW w:w="1417" w:type="dxa"/>
                <w:gridSpan w:val="2"/>
              </w:tcPr>
            </w:tcPrChange>
          </w:tcPr>
          <w:p w14:paraId="7298C6E9" w14:textId="22111827" w:rsidR="00992581" w:rsidRDefault="008A066A" w:rsidP="00992581">
            <w:pPr>
              <w:rPr>
                <w:ins w:id="11961" w:author="chaniaayulestari@outlook.com" w:date="2021-11-14T06:45:00Z"/>
              </w:rPr>
            </w:pPr>
            <w:ins w:id="11962" w:author=" " w:date="2021-11-14T17:21:00Z">
              <w:r>
                <w:lastRenderedPageBreak/>
                <w:t>sesuai</w:t>
              </w:r>
            </w:ins>
          </w:p>
        </w:tc>
      </w:tr>
      <w:tr w:rsidR="00992581" w14:paraId="70BBEF55" w14:textId="77777777" w:rsidTr="004A4F76">
        <w:tblPrEx>
          <w:tblW w:w="14601" w:type="dxa"/>
          <w:tblInd w:w="-318" w:type="dxa"/>
          <w:tblPrExChange w:id="11963" w:author="Rafi Aziizi" w:date="2021-11-14T12:51:00Z">
            <w:tblPrEx>
              <w:tblW w:w="14601" w:type="dxa"/>
              <w:tblInd w:w="-318" w:type="dxa"/>
            </w:tblPrEx>
          </w:tblPrExChange>
        </w:tblPrEx>
        <w:trPr>
          <w:ins w:id="11964" w:author="chaniaayulestari@outlook.com" w:date="2021-11-14T06:45:00Z"/>
          <w:trPrChange w:id="11965" w:author="Rafi Aziizi" w:date="2021-11-14T12:51:00Z">
            <w:trPr>
              <w:gridBefore w:val="1"/>
            </w:trPr>
          </w:trPrChange>
        </w:trPr>
        <w:tc>
          <w:tcPr>
            <w:tcW w:w="568" w:type="dxa"/>
            <w:tcPrChange w:id="11966" w:author="Rafi Aziizi" w:date="2021-11-14T12:51:00Z">
              <w:tcPr>
                <w:tcW w:w="568" w:type="dxa"/>
                <w:gridSpan w:val="2"/>
              </w:tcPr>
            </w:tcPrChange>
          </w:tcPr>
          <w:p w14:paraId="53EC6BEA" w14:textId="3678DC7E" w:rsidR="00992581" w:rsidRDefault="00992581" w:rsidP="00992581">
            <w:pPr>
              <w:rPr>
                <w:ins w:id="11967" w:author="chaniaayulestari@outlook.com" w:date="2021-11-14T06:45:00Z"/>
              </w:rPr>
            </w:pPr>
            <w:ins w:id="11968" w:author="chaniaayulestari@outlook.com" w:date="2021-11-14T06:47:00Z">
              <w:r>
                <w:t>11</w:t>
              </w:r>
            </w:ins>
          </w:p>
        </w:tc>
        <w:tc>
          <w:tcPr>
            <w:tcW w:w="1985" w:type="dxa"/>
            <w:vAlign w:val="center"/>
            <w:tcPrChange w:id="11969" w:author="Rafi Aziizi" w:date="2021-11-14T12:51:00Z">
              <w:tcPr>
                <w:tcW w:w="1985" w:type="dxa"/>
                <w:gridSpan w:val="2"/>
              </w:tcPr>
            </w:tcPrChange>
          </w:tcPr>
          <w:p w14:paraId="2FF4D9CF" w14:textId="57FBB5B0" w:rsidR="00992581" w:rsidRDefault="00992581" w:rsidP="00992581">
            <w:pPr>
              <w:rPr>
                <w:ins w:id="11970" w:author="chaniaayulestari@outlook.com" w:date="2021-11-14T06:45:00Z"/>
              </w:rPr>
            </w:pPr>
            <w:ins w:id="11971" w:author="Rafi Aziizi" w:date="2021-11-14T12:53:00Z">
              <w:r w:rsidRPr="00022F71">
                <w:t>SP-RC12.5</w:t>
              </w:r>
            </w:ins>
          </w:p>
        </w:tc>
        <w:tc>
          <w:tcPr>
            <w:tcW w:w="2268" w:type="dxa"/>
            <w:vAlign w:val="center"/>
            <w:tcPrChange w:id="11972" w:author="Rafi Aziizi" w:date="2021-11-14T12:51:00Z">
              <w:tcPr>
                <w:tcW w:w="2268" w:type="dxa"/>
                <w:gridSpan w:val="2"/>
              </w:tcPr>
            </w:tcPrChange>
          </w:tcPr>
          <w:p w14:paraId="5F549FF5" w14:textId="668085CC" w:rsidR="00992581" w:rsidRDefault="00992581" w:rsidP="00992581">
            <w:pPr>
              <w:rPr>
                <w:ins w:id="11973" w:author="chaniaayulestari@outlook.com" w:date="2021-11-14T06:45:00Z"/>
              </w:rPr>
            </w:pPr>
            <w:commentRangeStart w:id="11974"/>
            <w:ins w:id="11975" w:author="Rafi Aziizi" w:date="2021-11-14T12:54:00Z">
              <w:r>
                <w:t>Cetak Riwayat Absen</w:t>
              </w:r>
              <w:commentRangeEnd w:id="11974"/>
              <w:r>
                <w:rPr>
                  <w:rStyle w:val="CommentReference"/>
                </w:rPr>
                <w:commentReference w:id="11974"/>
              </w:r>
              <w:r>
                <w:t>si Siswa</w:t>
              </w:r>
            </w:ins>
          </w:p>
        </w:tc>
        <w:tc>
          <w:tcPr>
            <w:tcW w:w="1984" w:type="dxa"/>
            <w:tcPrChange w:id="11976" w:author="Rafi Aziizi" w:date="2021-11-14T12:51:00Z">
              <w:tcPr>
                <w:tcW w:w="1984" w:type="dxa"/>
                <w:gridSpan w:val="2"/>
              </w:tcPr>
            </w:tcPrChange>
          </w:tcPr>
          <w:p w14:paraId="4C8957F7" w14:textId="27E3FEBD" w:rsidR="00992581" w:rsidRDefault="00373DFB" w:rsidP="00992581">
            <w:pPr>
              <w:rPr>
                <w:ins w:id="11977" w:author="chaniaayulestari@outlook.com" w:date="2021-11-14T06:45:00Z"/>
              </w:rPr>
            </w:pPr>
            <w:ins w:id="11978" w:author=" " w:date="2021-11-14T16:57:00Z">
              <w:r>
                <w:t>-</w:t>
              </w:r>
            </w:ins>
          </w:p>
        </w:tc>
        <w:tc>
          <w:tcPr>
            <w:tcW w:w="2977" w:type="dxa"/>
            <w:tcPrChange w:id="11979" w:author="Rafi Aziizi" w:date="2021-11-14T12:51:00Z">
              <w:tcPr>
                <w:tcW w:w="2977" w:type="dxa"/>
                <w:gridSpan w:val="2"/>
              </w:tcPr>
            </w:tcPrChange>
          </w:tcPr>
          <w:p w14:paraId="4C007007" w14:textId="77777777" w:rsidR="00992581" w:rsidRDefault="00992581" w:rsidP="00992581">
            <w:pPr>
              <w:rPr>
                <w:ins w:id="11980" w:author="chaniaayulestari@outlook.com" w:date="2021-11-14T06:45:00Z"/>
              </w:rPr>
            </w:pPr>
          </w:p>
        </w:tc>
        <w:tc>
          <w:tcPr>
            <w:tcW w:w="3402" w:type="dxa"/>
            <w:tcPrChange w:id="11981" w:author="Rafi Aziizi" w:date="2021-11-14T12:51:00Z">
              <w:tcPr>
                <w:tcW w:w="3402" w:type="dxa"/>
                <w:gridSpan w:val="2"/>
              </w:tcPr>
            </w:tcPrChange>
          </w:tcPr>
          <w:p w14:paraId="47D69974" w14:textId="77777777" w:rsidR="00992581" w:rsidRDefault="00992581" w:rsidP="00992581">
            <w:pPr>
              <w:rPr>
                <w:ins w:id="11982" w:author="chaniaayulestari@outlook.com" w:date="2021-11-14T06:45:00Z"/>
              </w:rPr>
            </w:pPr>
          </w:p>
        </w:tc>
        <w:tc>
          <w:tcPr>
            <w:tcW w:w="1417" w:type="dxa"/>
            <w:tcPrChange w:id="11983" w:author="Rafi Aziizi" w:date="2021-11-14T12:51:00Z">
              <w:tcPr>
                <w:tcW w:w="1417" w:type="dxa"/>
                <w:gridSpan w:val="2"/>
              </w:tcPr>
            </w:tcPrChange>
          </w:tcPr>
          <w:p w14:paraId="0EC9D9F9" w14:textId="77777777" w:rsidR="00992581" w:rsidRDefault="00992581" w:rsidP="00992581">
            <w:pPr>
              <w:rPr>
                <w:ins w:id="11984" w:author="chaniaayulestari@outlook.com" w:date="2021-11-14T06:45:00Z"/>
              </w:rPr>
            </w:pPr>
          </w:p>
        </w:tc>
      </w:tr>
      <w:tr w:rsidR="00992581" w14:paraId="63330C79" w14:textId="77777777" w:rsidTr="004A4F76">
        <w:tblPrEx>
          <w:tblW w:w="14601" w:type="dxa"/>
          <w:tblInd w:w="-318" w:type="dxa"/>
          <w:tblPrExChange w:id="11985" w:author="Rafi Aziizi" w:date="2021-11-14T12:51:00Z">
            <w:tblPrEx>
              <w:tblW w:w="14601" w:type="dxa"/>
              <w:tblInd w:w="-318" w:type="dxa"/>
            </w:tblPrEx>
          </w:tblPrExChange>
        </w:tblPrEx>
        <w:trPr>
          <w:ins w:id="11986" w:author="chaniaayulestari@outlook.com" w:date="2021-11-14T06:45:00Z"/>
          <w:trPrChange w:id="11987" w:author="Rafi Aziizi" w:date="2021-11-14T12:51:00Z">
            <w:trPr>
              <w:gridBefore w:val="1"/>
            </w:trPr>
          </w:trPrChange>
        </w:trPr>
        <w:tc>
          <w:tcPr>
            <w:tcW w:w="568" w:type="dxa"/>
            <w:tcPrChange w:id="11988" w:author="Rafi Aziizi" w:date="2021-11-14T12:51:00Z">
              <w:tcPr>
                <w:tcW w:w="568" w:type="dxa"/>
                <w:gridSpan w:val="2"/>
              </w:tcPr>
            </w:tcPrChange>
          </w:tcPr>
          <w:p w14:paraId="47F4348D" w14:textId="4E7EC68D" w:rsidR="00992581" w:rsidRDefault="00992581" w:rsidP="00992581">
            <w:pPr>
              <w:rPr>
                <w:ins w:id="11989" w:author="chaniaayulestari@outlook.com" w:date="2021-11-14T06:45:00Z"/>
              </w:rPr>
            </w:pPr>
            <w:ins w:id="11990" w:author="chaniaayulestari@outlook.com" w:date="2021-11-14T06:47:00Z">
              <w:r>
                <w:t>12</w:t>
              </w:r>
            </w:ins>
          </w:p>
        </w:tc>
        <w:tc>
          <w:tcPr>
            <w:tcW w:w="1985" w:type="dxa"/>
            <w:vAlign w:val="center"/>
            <w:tcPrChange w:id="11991" w:author="Rafi Aziizi" w:date="2021-11-14T12:51:00Z">
              <w:tcPr>
                <w:tcW w:w="1985" w:type="dxa"/>
                <w:gridSpan w:val="2"/>
              </w:tcPr>
            </w:tcPrChange>
          </w:tcPr>
          <w:p w14:paraId="7E90F0AB" w14:textId="66C091CF" w:rsidR="00992581" w:rsidRPr="008A066A" w:rsidRDefault="00992581" w:rsidP="00992581">
            <w:pPr>
              <w:rPr>
                <w:ins w:id="11992" w:author="chaniaayulestari@outlook.com" w:date="2021-11-14T06:45:00Z"/>
                <w:highlight w:val="yellow"/>
                <w:rPrChange w:id="11993" w:author=" " w:date="2021-11-14T17:22:00Z">
                  <w:rPr>
                    <w:ins w:id="11994" w:author="chaniaayulestari@outlook.com" w:date="2021-11-14T06:45:00Z"/>
                  </w:rPr>
                </w:rPrChange>
              </w:rPr>
            </w:pPr>
            <w:ins w:id="11995" w:author="Rafi Aziizi" w:date="2021-11-14T12:53:00Z">
              <w:r w:rsidRPr="008A066A">
                <w:rPr>
                  <w:highlight w:val="yellow"/>
                  <w:rPrChange w:id="11996" w:author=" " w:date="2021-11-14T17:22:00Z">
                    <w:rPr/>
                  </w:rPrChange>
                </w:rPr>
                <w:t>SP-RC1</w:t>
              </w:r>
              <w:del w:id="11997" w:author=" " w:date="2021-11-14T18:41:00Z">
                <w:r w:rsidRPr="008A066A" w:rsidDel="00C635D0">
                  <w:rPr>
                    <w:highlight w:val="yellow"/>
                    <w:rPrChange w:id="11998" w:author=" " w:date="2021-11-14T17:22:00Z">
                      <w:rPr/>
                    </w:rPrChange>
                  </w:rPr>
                  <w:delText>9</w:delText>
                </w:r>
              </w:del>
            </w:ins>
            <w:ins w:id="11999" w:author=" " w:date="2021-11-14T18:41:00Z">
              <w:r w:rsidR="00C635D0">
                <w:rPr>
                  <w:highlight w:val="yellow"/>
                </w:rPr>
                <w:t>8</w:t>
              </w:r>
            </w:ins>
            <w:ins w:id="12000" w:author="Rafi Aziizi" w:date="2021-11-14T12:53:00Z">
              <w:r w:rsidRPr="008A066A">
                <w:rPr>
                  <w:highlight w:val="yellow"/>
                  <w:rPrChange w:id="12001" w:author=" " w:date="2021-11-14T17:22:00Z">
                    <w:rPr/>
                  </w:rPrChange>
                </w:rPr>
                <w:t>.1</w:t>
              </w:r>
            </w:ins>
          </w:p>
        </w:tc>
        <w:tc>
          <w:tcPr>
            <w:tcW w:w="2268" w:type="dxa"/>
            <w:vAlign w:val="center"/>
            <w:tcPrChange w:id="12002" w:author="Rafi Aziizi" w:date="2021-11-14T12:51:00Z">
              <w:tcPr>
                <w:tcW w:w="2268" w:type="dxa"/>
                <w:gridSpan w:val="2"/>
              </w:tcPr>
            </w:tcPrChange>
          </w:tcPr>
          <w:p w14:paraId="196DBC18" w14:textId="44BB48D5" w:rsidR="00992581" w:rsidRPr="008A066A" w:rsidRDefault="00992581" w:rsidP="00992581">
            <w:pPr>
              <w:rPr>
                <w:ins w:id="12003" w:author="chaniaayulestari@outlook.com" w:date="2021-11-14T06:45:00Z"/>
                <w:highlight w:val="yellow"/>
                <w:rPrChange w:id="12004" w:author=" " w:date="2021-11-14T17:22:00Z">
                  <w:rPr>
                    <w:ins w:id="12005" w:author="chaniaayulestari@outlook.com" w:date="2021-11-14T06:45:00Z"/>
                  </w:rPr>
                </w:rPrChange>
              </w:rPr>
            </w:pPr>
            <w:ins w:id="12006" w:author="Rafi Aziizi" w:date="2021-11-14T12:54:00Z">
              <w:r w:rsidRPr="008A066A">
                <w:rPr>
                  <w:highlight w:val="yellow"/>
                  <w:rPrChange w:id="12007" w:author=" " w:date="2021-11-14T17:22:00Z">
                    <w:rPr/>
                  </w:rPrChange>
                </w:rPr>
                <w:t>Lihat Absen</w:t>
              </w:r>
            </w:ins>
          </w:p>
        </w:tc>
        <w:tc>
          <w:tcPr>
            <w:tcW w:w="1984" w:type="dxa"/>
            <w:tcPrChange w:id="12008" w:author="Rafi Aziizi" w:date="2021-11-14T12:51:00Z">
              <w:tcPr>
                <w:tcW w:w="1984" w:type="dxa"/>
                <w:gridSpan w:val="2"/>
              </w:tcPr>
            </w:tcPrChange>
          </w:tcPr>
          <w:p w14:paraId="21D5B4D2" w14:textId="70B073C5" w:rsidR="00992581" w:rsidRDefault="00373DFB" w:rsidP="00992581">
            <w:pPr>
              <w:rPr>
                <w:ins w:id="12009" w:author="chaniaayulestari@outlook.com" w:date="2021-11-14T06:45:00Z"/>
              </w:rPr>
            </w:pPr>
            <w:ins w:id="12010" w:author=" " w:date="2021-11-14T16:57:00Z">
              <w:r>
                <w:t>-</w:t>
              </w:r>
            </w:ins>
          </w:p>
        </w:tc>
        <w:tc>
          <w:tcPr>
            <w:tcW w:w="2977" w:type="dxa"/>
            <w:tcPrChange w:id="12011" w:author="Rafi Aziizi" w:date="2021-11-14T12:51:00Z">
              <w:tcPr>
                <w:tcW w:w="2977" w:type="dxa"/>
                <w:gridSpan w:val="2"/>
              </w:tcPr>
            </w:tcPrChange>
          </w:tcPr>
          <w:p w14:paraId="1E869670" w14:textId="39356B5A" w:rsidR="00992581" w:rsidRDefault="002330D9" w:rsidP="00992581">
            <w:pPr>
              <w:rPr>
                <w:ins w:id="12012" w:author="chaniaayulestari@outlook.com" w:date="2021-11-14T06:45:00Z"/>
              </w:rPr>
            </w:pPr>
            <w:ins w:id="12013" w:author=" " w:date="2021-11-14T17:22:00Z">
              <w:r>
                <w:t xml:space="preserve">sistem dapat menampilkan data </w:t>
              </w:r>
            </w:ins>
            <w:ins w:id="12014" w:author=" " w:date="2021-11-14T17:23:00Z">
              <w:r>
                <w:t>absen dan mencari data berdasarkan nis dan tanggal</w:t>
              </w:r>
            </w:ins>
            <w:ins w:id="12015" w:author=" " w:date="2021-11-14T17:24:00Z">
              <w:r>
                <w:t xml:space="preserve"> dalam </w:t>
              </w:r>
            </w:ins>
            <w:ins w:id="12016" w:author=" " w:date="2021-11-14T17:25:00Z">
              <w:r>
                <w:t xml:space="preserve">periode </w:t>
              </w:r>
            </w:ins>
            <w:ins w:id="12017" w:author=" " w:date="2021-11-14T17:24:00Z">
              <w:r>
                <w:t xml:space="preserve">1 semester </w:t>
              </w:r>
            </w:ins>
          </w:p>
        </w:tc>
        <w:tc>
          <w:tcPr>
            <w:tcW w:w="3402" w:type="dxa"/>
            <w:tcPrChange w:id="12018" w:author="Rafi Aziizi" w:date="2021-11-14T12:51:00Z">
              <w:tcPr>
                <w:tcW w:w="3402" w:type="dxa"/>
                <w:gridSpan w:val="2"/>
              </w:tcPr>
            </w:tcPrChange>
          </w:tcPr>
          <w:p w14:paraId="0BA9DD66" w14:textId="77777777" w:rsidR="00EC1255" w:rsidRDefault="00EC1255" w:rsidP="00992581">
            <w:pPr>
              <w:rPr>
                <w:ins w:id="12019" w:author=" " w:date="2021-11-14T17:56:00Z"/>
              </w:rPr>
            </w:pPr>
          </w:p>
          <w:p w14:paraId="2C45F85E" w14:textId="072AAFE0" w:rsidR="00992581" w:rsidRDefault="002330D9" w:rsidP="00992581">
            <w:pPr>
              <w:rPr>
                <w:ins w:id="12020" w:author="chaniaayulestari@outlook.com" w:date="2021-11-14T06:45:00Z"/>
              </w:rPr>
            </w:pPr>
            <w:ins w:id="12021" w:author=" " w:date="2021-11-14T17:23:00Z">
              <w:r>
                <w:t>Pada gambar diatas fitur absen ini dapat menampilkan data</w:t>
              </w:r>
            </w:ins>
            <w:ins w:id="12022" w:author=" " w:date="2021-11-14T17:24:00Z">
              <w:r>
                <w:t xml:space="preserve"> absen per-semester </w:t>
              </w:r>
            </w:ins>
            <w:ins w:id="12023" w:author=" " w:date="2021-11-14T17:25:00Z">
              <w:r>
                <w:t>maupun berdasarkan nis dan tanggal</w:t>
              </w:r>
            </w:ins>
          </w:p>
        </w:tc>
        <w:tc>
          <w:tcPr>
            <w:tcW w:w="1417" w:type="dxa"/>
            <w:tcPrChange w:id="12024" w:author="Rafi Aziizi" w:date="2021-11-14T12:51:00Z">
              <w:tcPr>
                <w:tcW w:w="1417" w:type="dxa"/>
                <w:gridSpan w:val="2"/>
              </w:tcPr>
            </w:tcPrChange>
          </w:tcPr>
          <w:p w14:paraId="1355F209" w14:textId="56970F83" w:rsidR="00992581" w:rsidRDefault="002330D9" w:rsidP="00992581">
            <w:pPr>
              <w:rPr>
                <w:ins w:id="12025" w:author="chaniaayulestari@outlook.com" w:date="2021-11-14T06:45:00Z"/>
              </w:rPr>
            </w:pPr>
            <w:ins w:id="12026" w:author=" " w:date="2021-11-14T17:25:00Z">
              <w:r>
                <w:t>sesuai</w:t>
              </w:r>
            </w:ins>
          </w:p>
        </w:tc>
      </w:tr>
      <w:tr w:rsidR="00992581" w14:paraId="1176F5BA" w14:textId="77777777" w:rsidTr="004A4F76">
        <w:tblPrEx>
          <w:tblW w:w="14601" w:type="dxa"/>
          <w:tblInd w:w="-318" w:type="dxa"/>
          <w:tblPrExChange w:id="12027" w:author="Rafi Aziizi" w:date="2021-11-14T12:51:00Z">
            <w:tblPrEx>
              <w:tblW w:w="14601" w:type="dxa"/>
              <w:tblInd w:w="-318" w:type="dxa"/>
            </w:tblPrEx>
          </w:tblPrExChange>
        </w:tblPrEx>
        <w:trPr>
          <w:ins w:id="12028" w:author="chaniaayulestari@outlook.com" w:date="2021-11-14T06:45:00Z"/>
          <w:trPrChange w:id="12029" w:author="Rafi Aziizi" w:date="2021-11-14T12:51:00Z">
            <w:trPr>
              <w:gridBefore w:val="1"/>
            </w:trPr>
          </w:trPrChange>
        </w:trPr>
        <w:tc>
          <w:tcPr>
            <w:tcW w:w="568" w:type="dxa"/>
            <w:tcPrChange w:id="12030" w:author="Rafi Aziizi" w:date="2021-11-14T12:51:00Z">
              <w:tcPr>
                <w:tcW w:w="568" w:type="dxa"/>
                <w:gridSpan w:val="2"/>
              </w:tcPr>
            </w:tcPrChange>
          </w:tcPr>
          <w:p w14:paraId="2EC8F5B0" w14:textId="77664534" w:rsidR="00992581" w:rsidRDefault="00992581" w:rsidP="00992581">
            <w:pPr>
              <w:rPr>
                <w:ins w:id="12031" w:author="chaniaayulestari@outlook.com" w:date="2021-11-14T06:45:00Z"/>
              </w:rPr>
            </w:pPr>
            <w:ins w:id="12032" w:author="chaniaayulestari@outlook.com" w:date="2021-11-14T06:47:00Z">
              <w:r>
                <w:t>13</w:t>
              </w:r>
            </w:ins>
          </w:p>
        </w:tc>
        <w:tc>
          <w:tcPr>
            <w:tcW w:w="1985" w:type="dxa"/>
            <w:vAlign w:val="center"/>
            <w:tcPrChange w:id="12033" w:author="Rafi Aziizi" w:date="2021-11-14T12:51:00Z">
              <w:tcPr>
                <w:tcW w:w="1985" w:type="dxa"/>
                <w:gridSpan w:val="2"/>
              </w:tcPr>
            </w:tcPrChange>
          </w:tcPr>
          <w:p w14:paraId="6E862F76" w14:textId="07006EA9" w:rsidR="00992581" w:rsidRPr="002330D9" w:rsidRDefault="00992581" w:rsidP="00992581">
            <w:pPr>
              <w:rPr>
                <w:ins w:id="12034" w:author="chaniaayulestari@outlook.com" w:date="2021-11-14T06:45:00Z"/>
                <w:highlight w:val="yellow"/>
                <w:rPrChange w:id="12035" w:author=" " w:date="2021-11-14T17:26:00Z">
                  <w:rPr>
                    <w:ins w:id="12036" w:author="chaniaayulestari@outlook.com" w:date="2021-11-14T06:45:00Z"/>
                  </w:rPr>
                </w:rPrChange>
              </w:rPr>
            </w:pPr>
            <w:ins w:id="12037" w:author="Rafi Aziizi" w:date="2021-11-14T12:53:00Z">
              <w:r w:rsidRPr="002330D9">
                <w:rPr>
                  <w:highlight w:val="yellow"/>
                  <w:rPrChange w:id="12038" w:author=" " w:date="2021-11-14T17:26:00Z">
                    <w:rPr/>
                  </w:rPrChange>
                </w:rPr>
                <w:t>SP-RC1</w:t>
              </w:r>
              <w:del w:id="12039" w:author=" " w:date="2021-11-14T18:41:00Z">
                <w:r w:rsidRPr="002330D9" w:rsidDel="00C635D0">
                  <w:rPr>
                    <w:highlight w:val="yellow"/>
                    <w:rPrChange w:id="12040" w:author=" " w:date="2021-11-14T17:26:00Z">
                      <w:rPr/>
                    </w:rPrChange>
                  </w:rPr>
                  <w:delText>9</w:delText>
                </w:r>
              </w:del>
            </w:ins>
            <w:ins w:id="12041" w:author=" " w:date="2021-11-14T18:41:00Z">
              <w:r w:rsidR="00C635D0">
                <w:rPr>
                  <w:highlight w:val="yellow"/>
                </w:rPr>
                <w:t>8</w:t>
              </w:r>
            </w:ins>
            <w:ins w:id="12042" w:author="Rafi Aziizi" w:date="2021-11-14T12:53:00Z">
              <w:r w:rsidRPr="002330D9">
                <w:rPr>
                  <w:highlight w:val="yellow"/>
                  <w:rPrChange w:id="12043" w:author=" " w:date="2021-11-14T17:26:00Z">
                    <w:rPr/>
                  </w:rPrChange>
                </w:rPr>
                <w:t>.2</w:t>
              </w:r>
            </w:ins>
          </w:p>
        </w:tc>
        <w:tc>
          <w:tcPr>
            <w:tcW w:w="2268" w:type="dxa"/>
            <w:vAlign w:val="center"/>
            <w:tcPrChange w:id="12044" w:author="Rafi Aziizi" w:date="2021-11-14T12:51:00Z">
              <w:tcPr>
                <w:tcW w:w="2268" w:type="dxa"/>
                <w:gridSpan w:val="2"/>
              </w:tcPr>
            </w:tcPrChange>
          </w:tcPr>
          <w:p w14:paraId="2CD7A97F" w14:textId="3EB60B06" w:rsidR="00992581" w:rsidRPr="002330D9" w:rsidRDefault="00992581" w:rsidP="00992581">
            <w:pPr>
              <w:rPr>
                <w:ins w:id="12045" w:author="chaniaayulestari@outlook.com" w:date="2021-11-14T06:45:00Z"/>
                <w:highlight w:val="yellow"/>
                <w:rPrChange w:id="12046" w:author=" " w:date="2021-11-14T17:26:00Z">
                  <w:rPr>
                    <w:ins w:id="12047" w:author="chaniaayulestari@outlook.com" w:date="2021-11-14T06:45:00Z"/>
                  </w:rPr>
                </w:rPrChange>
              </w:rPr>
            </w:pPr>
            <w:ins w:id="12048" w:author="Rafi Aziizi" w:date="2021-11-14T12:54:00Z">
              <w:r w:rsidRPr="002330D9">
                <w:rPr>
                  <w:highlight w:val="yellow"/>
                  <w:rPrChange w:id="12049" w:author=" " w:date="2021-11-14T17:26:00Z">
                    <w:rPr/>
                  </w:rPrChange>
                </w:rPr>
                <w:t>Edit Absen</w:t>
              </w:r>
            </w:ins>
          </w:p>
        </w:tc>
        <w:tc>
          <w:tcPr>
            <w:tcW w:w="1984" w:type="dxa"/>
            <w:tcPrChange w:id="12050" w:author="Rafi Aziizi" w:date="2021-11-14T12:51:00Z">
              <w:tcPr>
                <w:tcW w:w="1984" w:type="dxa"/>
                <w:gridSpan w:val="2"/>
              </w:tcPr>
            </w:tcPrChange>
          </w:tcPr>
          <w:p w14:paraId="688E28B4" w14:textId="63BB494F" w:rsidR="00992581" w:rsidRDefault="002330D9" w:rsidP="00992581">
            <w:pPr>
              <w:rPr>
                <w:ins w:id="12051" w:author="chaniaayulestari@outlook.com" w:date="2021-11-14T06:45:00Z"/>
              </w:rPr>
            </w:pPr>
            <w:ins w:id="12052" w:author=" " w:date="2021-11-14T17:26:00Z">
              <w:r>
                <w:t>status absen sisw</w:t>
              </w:r>
            </w:ins>
            <w:ins w:id="12053" w:author=" " w:date="2021-11-14T17:27:00Z">
              <w:r>
                <w:t>a</w:t>
              </w:r>
            </w:ins>
          </w:p>
        </w:tc>
        <w:tc>
          <w:tcPr>
            <w:tcW w:w="2977" w:type="dxa"/>
            <w:tcPrChange w:id="12054" w:author="Rafi Aziizi" w:date="2021-11-14T12:51:00Z">
              <w:tcPr>
                <w:tcW w:w="2977" w:type="dxa"/>
                <w:gridSpan w:val="2"/>
              </w:tcPr>
            </w:tcPrChange>
          </w:tcPr>
          <w:p w14:paraId="30BC6ABE" w14:textId="1BE049C5" w:rsidR="00992581" w:rsidRDefault="002330D9" w:rsidP="00992581">
            <w:pPr>
              <w:rPr>
                <w:ins w:id="12055" w:author="chaniaayulestari@outlook.com" w:date="2021-11-14T06:45:00Z"/>
              </w:rPr>
            </w:pPr>
            <w:ins w:id="12056" w:author=" " w:date="2021-11-14T17:27:00Z">
              <w:r>
                <w:t>sistem dapat merubah status</w:t>
              </w:r>
            </w:ins>
            <w:ins w:id="12057" w:author=" " w:date="2021-11-14T17:29:00Z">
              <w:r w:rsidR="00761469">
                <w:t xml:space="preserve"> absensi</w:t>
              </w:r>
            </w:ins>
            <w:ins w:id="12058" w:author=" " w:date="2021-11-14T17:27:00Z">
              <w:r>
                <w:t xml:space="preserve"> siswa</w:t>
              </w:r>
            </w:ins>
          </w:p>
        </w:tc>
        <w:tc>
          <w:tcPr>
            <w:tcW w:w="3402" w:type="dxa"/>
            <w:tcPrChange w:id="12059" w:author="Rafi Aziizi" w:date="2021-11-14T12:51:00Z">
              <w:tcPr>
                <w:tcW w:w="3402" w:type="dxa"/>
                <w:gridSpan w:val="2"/>
              </w:tcPr>
            </w:tcPrChange>
          </w:tcPr>
          <w:p w14:paraId="108B94F3" w14:textId="77777777" w:rsidR="00EC1255" w:rsidRDefault="00EC1255" w:rsidP="00992581">
            <w:pPr>
              <w:rPr>
                <w:ins w:id="12060" w:author=" " w:date="2021-11-14T17:56:00Z"/>
              </w:rPr>
            </w:pPr>
          </w:p>
          <w:p w14:paraId="4757BD56" w14:textId="0E9F4E4D" w:rsidR="00992581" w:rsidRDefault="00761469" w:rsidP="00992581">
            <w:pPr>
              <w:rPr>
                <w:ins w:id="12061" w:author="chaniaayulestari@outlook.com" w:date="2021-11-14T06:45:00Z"/>
              </w:rPr>
            </w:pPr>
            <w:ins w:id="12062" w:author=" " w:date="2021-11-14T17:28:00Z">
              <w:r>
                <w:t>Pada gambar diatas fitur edit ini dapat merubah status absensi  siswa sesuai dengan data status m</w:t>
              </w:r>
            </w:ins>
            <w:ins w:id="12063" w:author=" " w:date="2021-11-14T17:29:00Z">
              <w:r>
                <w:t>asukan.</w:t>
              </w:r>
            </w:ins>
          </w:p>
        </w:tc>
        <w:tc>
          <w:tcPr>
            <w:tcW w:w="1417" w:type="dxa"/>
            <w:tcPrChange w:id="12064" w:author="Rafi Aziizi" w:date="2021-11-14T12:51:00Z">
              <w:tcPr>
                <w:tcW w:w="1417" w:type="dxa"/>
                <w:gridSpan w:val="2"/>
              </w:tcPr>
            </w:tcPrChange>
          </w:tcPr>
          <w:p w14:paraId="0C075C92" w14:textId="4993FA41" w:rsidR="00992581" w:rsidRDefault="00761469" w:rsidP="00992581">
            <w:pPr>
              <w:rPr>
                <w:ins w:id="12065" w:author="chaniaayulestari@outlook.com" w:date="2021-11-14T06:45:00Z"/>
              </w:rPr>
            </w:pPr>
            <w:ins w:id="12066" w:author=" " w:date="2021-11-14T17:29:00Z">
              <w:r>
                <w:t>sesuai</w:t>
              </w:r>
            </w:ins>
          </w:p>
        </w:tc>
      </w:tr>
      <w:tr w:rsidR="00992581" w14:paraId="4E433668" w14:textId="77777777" w:rsidTr="004A4F76">
        <w:tblPrEx>
          <w:tblW w:w="14601" w:type="dxa"/>
          <w:tblInd w:w="-318" w:type="dxa"/>
          <w:tblPrExChange w:id="12067" w:author="Rafi Aziizi" w:date="2021-11-14T12:51:00Z">
            <w:tblPrEx>
              <w:tblW w:w="14601" w:type="dxa"/>
              <w:tblInd w:w="-318" w:type="dxa"/>
            </w:tblPrEx>
          </w:tblPrExChange>
        </w:tblPrEx>
        <w:trPr>
          <w:ins w:id="12068" w:author="chaniaayulestari@outlook.com" w:date="2021-11-14T06:45:00Z"/>
          <w:trPrChange w:id="12069" w:author="Rafi Aziizi" w:date="2021-11-14T12:51:00Z">
            <w:trPr>
              <w:gridBefore w:val="1"/>
            </w:trPr>
          </w:trPrChange>
        </w:trPr>
        <w:tc>
          <w:tcPr>
            <w:tcW w:w="568" w:type="dxa"/>
            <w:tcPrChange w:id="12070" w:author="Rafi Aziizi" w:date="2021-11-14T12:51:00Z">
              <w:tcPr>
                <w:tcW w:w="568" w:type="dxa"/>
                <w:gridSpan w:val="2"/>
              </w:tcPr>
            </w:tcPrChange>
          </w:tcPr>
          <w:p w14:paraId="18D7514A" w14:textId="41036D3A" w:rsidR="00992581" w:rsidRDefault="00992581" w:rsidP="00992581">
            <w:pPr>
              <w:rPr>
                <w:ins w:id="12071" w:author="chaniaayulestari@outlook.com" w:date="2021-11-14T06:45:00Z"/>
              </w:rPr>
            </w:pPr>
            <w:ins w:id="12072" w:author="chaniaayulestari@outlook.com" w:date="2021-11-14T06:47:00Z">
              <w:r>
                <w:t>14</w:t>
              </w:r>
            </w:ins>
          </w:p>
        </w:tc>
        <w:tc>
          <w:tcPr>
            <w:tcW w:w="1985" w:type="dxa"/>
            <w:vAlign w:val="center"/>
            <w:tcPrChange w:id="12073" w:author="Rafi Aziizi" w:date="2021-11-14T12:51:00Z">
              <w:tcPr>
                <w:tcW w:w="1985" w:type="dxa"/>
                <w:gridSpan w:val="2"/>
              </w:tcPr>
            </w:tcPrChange>
          </w:tcPr>
          <w:p w14:paraId="17563A5C" w14:textId="7CBA07D9" w:rsidR="00992581" w:rsidRPr="00761469" w:rsidRDefault="00992581" w:rsidP="00992581">
            <w:pPr>
              <w:rPr>
                <w:ins w:id="12074" w:author="chaniaayulestari@outlook.com" w:date="2021-11-14T06:45:00Z"/>
                <w:highlight w:val="yellow"/>
                <w:rPrChange w:id="12075" w:author=" " w:date="2021-11-14T17:29:00Z">
                  <w:rPr>
                    <w:ins w:id="12076" w:author="chaniaayulestari@outlook.com" w:date="2021-11-14T06:45:00Z"/>
                  </w:rPr>
                </w:rPrChange>
              </w:rPr>
            </w:pPr>
            <w:ins w:id="12077" w:author="Rafi Aziizi" w:date="2021-11-14T12:53:00Z">
              <w:r w:rsidRPr="00761469">
                <w:rPr>
                  <w:highlight w:val="yellow"/>
                  <w:rPrChange w:id="12078" w:author=" " w:date="2021-11-14T17:29:00Z">
                    <w:rPr/>
                  </w:rPrChange>
                </w:rPr>
                <w:t>SP-RC1</w:t>
              </w:r>
              <w:del w:id="12079" w:author=" " w:date="2021-11-14T18:41:00Z">
                <w:r w:rsidRPr="00761469" w:rsidDel="00C635D0">
                  <w:rPr>
                    <w:highlight w:val="yellow"/>
                    <w:rPrChange w:id="12080" w:author=" " w:date="2021-11-14T17:29:00Z">
                      <w:rPr/>
                    </w:rPrChange>
                  </w:rPr>
                  <w:delText>9</w:delText>
                </w:r>
              </w:del>
            </w:ins>
            <w:ins w:id="12081" w:author=" " w:date="2021-11-14T18:41:00Z">
              <w:r w:rsidR="00C635D0">
                <w:rPr>
                  <w:highlight w:val="yellow"/>
                </w:rPr>
                <w:t>8</w:t>
              </w:r>
            </w:ins>
            <w:ins w:id="12082" w:author="Rafi Aziizi" w:date="2021-11-14T12:53:00Z">
              <w:r w:rsidRPr="00761469">
                <w:rPr>
                  <w:highlight w:val="yellow"/>
                  <w:rPrChange w:id="12083" w:author=" " w:date="2021-11-14T17:29:00Z">
                    <w:rPr/>
                  </w:rPrChange>
                </w:rPr>
                <w:t>.3</w:t>
              </w:r>
            </w:ins>
          </w:p>
        </w:tc>
        <w:tc>
          <w:tcPr>
            <w:tcW w:w="2268" w:type="dxa"/>
            <w:vAlign w:val="center"/>
            <w:tcPrChange w:id="12084" w:author="Rafi Aziizi" w:date="2021-11-14T12:51:00Z">
              <w:tcPr>
                <w:tcW w:w="2268" w:type="dxa"/>
                <w:gridSpan w:val="2"/>
              </w:tcPr>
            </w:tcPrChange>
          </w:tcPr>
          <w:p w14:paraId="620990EB" w14:textId="262B059D" w:rsidR="00992581" w:rsidRPr="00761469" w:rsidRDefault="00992581" w:rsidP="00992581">
            <w:pPr>
              <w:rPr>
                <w:ins w:id="12085" w:author="chaniaayulestari@outlook.com" w:date="2021-11-14T06:45:00Z"/>
                <w:highlight w:val="yellow"/>
                <w:rPrChange w:id="12086" w:author=" " w:date="2021-11-14T17:29:00Z">
                  <w:rPr>
                    <w:ins w:id="12087" w:author="chaniaayulestari@outlook.com" w:date="2021-11-14T06:45:00Z"/>
                  </w:rPr>
                </w:rPrChange>
              </w:rPr>
            </w:pPr>
            <w:commentRangeStart w:id="12088"/>
            <w:ins w:id="12089" w:author="Rafi Aziizi" w:date="2021-11-14T12:54:00Z">
              <w:r w:rsidRPr="00761469">
                <w:rPr>
                  <w:highlight w:val="yellow"/>
                  <w:rPrChange w:id="12090" w:author=" " w:date="2021-11-14T17:29:00Z">
                    <w:rPr/>
                  </w:rPrChange>
                </w:rPr>
                <w:t>Tambah Absen</w:t>
              </w:r>
              <w:commentRangeEnd w:id="12088"/>
              <w:r w:rsidRPr="00761469">
                <w:rPr>
                  <w:rStyle w:val="CommentReference"/>
                  <w:highlight w:val="yellow"/>
                  <w:rPrChange w:id="12091" w:author=" " w:date="2021-11-14T17:29:00Z">
                    <w:rPr>
                      <w:rStyle w:val="CommentReference"/>
                    </w:rPr>
                  </w:rPrChange>
                </w:rPr>
                <w:commentReference w:id="12088"/>
              </w:r>
            </w:ins>
          </w:p>
        </w:tc>
        <w:tc>
          <w:tcPr>
            <w:tcW w:w="1984" w:type="dxa"/>
            <w:tcPrChange w:id="12092" w:author="Rafi Aziizi" w:date="2021-11-14T12:51:00Z">
              <w:tcPr>
                <w:tcW w:w="1984" w:type="dxa"/>
                <w:gridSpan w:val="2"/>
              </w:tcPr>
            </w:tcPrChange>
          </w:tcPr>
          <w:p w14:paraId="24097BBD" w14:textId="0C32F3FB" w:rsidR="00992581" w:rsidRDefault="00A4326A" w:rsidP="00992581">
            <w:pPr>
              <w:rPr>
                <w:ins w:id="12093" w:author="chaniaayulestari@outlook.com" w:date="2021-11-14T06:45:00Z"/>
              </w:rPr>
            </w:pPr>
            <w:ins w:id="12094" w:author=" " w:date="2021-11-14T16:50:00Z">
              <w:r>
                <w:t xml:space="preserve">Tambah data </w:t>
              </w:r>
              <w:r>
                <w:t>absen</w:t>
              </w:r>
            </w:ins>
            <w:ins w:id="12095" w:author=" " w:date="2021-11-14T17:51:00Z">
              <w:r w:rsidR="003827DC">
                <w:t xml:space="preserve"> </w:t>
              </w:r>
              <w:r w:rsidR="003827DC">
                <w:t>baru</w:t>
              </w:r>
            </w:ins>
          </w:p>
        </w:tc>
        <w:tc>
          <w:tcPr>
            <w:tcW w:w="2977" w:type="dxa"/>
            <w:tcPrChange w:id="12096" w:author="Rafi Aziizi" w:date="2021-11-14T12:51:00Z">
              <w:tcPr>
                <w:tcW w:w="2977" w:type="dxa"/>
                <w:gridSpan w:val="2"/>
              </w:tcPr>
            </w:tcPrChange>
          </w:tcPr>
          <w:p w14:paraId="1ADCB883" w14:textId="472FCE25" w:rsidR="00992581" w:rsidRDefault="006E1B9F" w:rsidP="00992581">
            <w:pPr>
              <w:rPr>
                <w:ins w:id="12097" w:author="chaniaayulestari@outlook.com" w:date="2021-11-14T06:45:00Z"/>
              </w:rPr>
            </w:pPr>
            <w:ins w:id="12098" w:author=" " w:date="2021-11-14T17:34:00Z">
              <w:r>
                <w:t xml:space="preserve">sistem dapat merekam absen siswa berdasarkan kartu </w:t>
              </w:r>
            </w:ins>
            <w:ins w:id="12099" w:author=" " w:date="2021-11-14T17:35:00Z">
              <w:r>
                <w:t>yang dimiliki</w:t>
              </w:r>
            </w:ins>
            <w:ins w:id="12100" w:author=" " w:date="2021-11-14T17:36:00Z">
              <w:r>
                <w:t xml:space="preserve"> secara realtime</w:t>
              </w:r>
            </w:ins>
          </w:p>
        </w:tc>
        <w:tc>
          <w:tcPr>
            <w:tcW w:w="3402" w:type="dxa"/>
            <w:tcPrChange w:id="12101" w:author="Rafi Aziizi" w:date="2021-11-14T12:51:00Z">
              <w:tcPr>
                <w:tcW w:w="3402" w:type="dxa"/>
                <w:gridSpan w:val="2"/>
              </w:tcPr>
            </w:tcPrChange>
          </w:tcPr>
          <w:p w14:paraId="3E947EFB" w14:textId="77777777" w:rsidR="00EC1255" w:rsidRDefault="00EC1255" w:rsidP="00992581">
            <w:pPr>
              <w:rPr>
                <w:ins w:id="12102" w:author=" " w:date="2021-11-14T17:56:00Z"/>
              </w:rPr>
            </w:pPr>
          </w:p>
          <w:p w14:paraId="209F2B92" w14:textId="55DDF1DD" w:rsidR="00992581" w:rsidRDefault="00D12FBC" w:rsidP="00992581">
            <w:pPr>
              <w:rPr>
                <w:ins w:id="12103" w:author="chaniaayulestari@outlook.com" w:date="2021-11-14T06:45:00Z"/>
              </w:rPr>
            </w:pPr>
            <w:ins w:id="12104" w:author=" " w:date="2021-11-14T16:54:00Z">
              <w:r>
                <w:t xml:space="preserve">Pada gambar diatas fitur ini dapat  menambahkan </w:t>
              </w:r>
              <w:r>
                <w:t>absen</w:t>
              </w:r>
              <w:r>
                <w:t xml:space="preserve"> kedalam sistem</w:t>
              </w:r>
            </w:ins>
            <w:ins w:id="12105" w:author=" " w:date="2021-11-14T17:35:00Z">
              <w:r w:rsidR="006E1B9F">
                <w:t xml:space="preserve"> </w:t>
              </w:r>
            </w:ins>
            <w:ins w:id="12106" w:author=" " w:date="2021-11-14T17:36:00Z">
              <w:r w:rsidR="006E1B9F">
                <w:t>ssecara realtime</w:t>
              </w:r>
            </w:ins>
          </w:p>
        </w:tc>
        <w:tc>
          <w:tcPr>
            <w:tcW w:w="1417" w:type="dxa"/>
            <w:tcPrChange w:id="12107" w:author="Rafi Aziizi" w:date="2021-11-14T12:51:00Z">
              <w:tcPr>
                <w:tcW w:w="1417" w:type="dxa"/>
                <w:gridSpan w:val="2"/>
              </w:tcPr>
            </w:tcPrChange>
          </w:tcPr>
          <w:p w14:paraId="15573970" w14:textId="2FF786D7" w:rsidR="00992581" w:rsidRDefault="006E1B9F" w:rsidP="00992581">
            <w:pPr>
              <w:rPr>
                <w:ins w:id="12108" w:author="chaniaayulestari@outlook.com" w:date="2021-11-14T06:45:00Z"/>
              </w:rPr>
            </w:pPr>
            <w:ins w:id="12109" w:author=" " w:date="2021-11-14T17:35:00Z">
              <w:r>
                <w:t>sesuai</w:t>
              </w:r>
            </w:ins>
          </w:p>
        </w:tc>
      </w:tr>
      <w:tr w:rsidR="00992581" w14:paraId="1BE1691E" w14:textId="77777777" w:rsidTr="004A4F76">
        <w:tblPrEx>
          <w:tblW w:w="14601" w:type="dxa"/>
          <w:tblInd w:w="-318" w:type="dxa"/>
          <w:tblPrExChange w:id="12110" w:author="Rafi Aziizi" w:date="2021-11-14T12:51:00Z">
            <w:tblPrEx>
              <w:tblW w:w="14601" w:type="dxa"/>
              <w:tblInd w:w="-318" w:type="dxa"/>
            </w:tblPrEx>
          </w:tblPrExChange>
        </w:tblPrEx>
        <w:trPr>
          <w:ins w:id="12111" w:author="Rafi Aziizi" w:date="2021-11-14T12:47:00Z"/>
          <w:trPrChange w:id="12112" w:author="Rafi Aziizi" w:date="2021-11-14T12:51:00Z">
            <w:trPr>
              <w:gridBefore w:val="1"/>
            </w:trPr>
          </w:trPrChange>
        </w:trPr>
        <w:tc>
          <w:tcPr>
            <w:tcW w:w="568" w:type="dxa"/>
            <w:tcPrChange w:id="12113" w:author="Rafi Aziizi" w:date="2021-11-14T12:51:00Z">
              <w:tcPr>
                <w:tcW w:w="568" w:type="dxa"/>
                <w:gridSpan w:val="2"/>
              </w:tcPr>
            </w:tcPrChange>
          </w:tcPr>
          <w:p w14:paraId="30716D0D" w14:textId="113A185F" w:rsidR="00992581" w:rsidRDefault="00992581" w:rsidP="00992581">
            <w:pPr>
              <w:rPr>
                <w:ins w:id="12114" w:author="Rafi Aziizi" w:date="2021-11-14T12:47:00Z"/>
              </w:rPr>
            </w:pPr>
            <w:ins w:id="12115" w:author="Rafi Aziizi" w:date="2021-11-14T12:48:00Z">
              <w:r>
                <w:lastRenderedPageBreak/>
                <w:t>15</w:t>
              </w:r>
            </w:ins>
          </w:p>
        </w:tc>
        <w:tc>
          <w:tcPr>
            <w:tcW w:w="1985" w:type="dxa"/>
            <w:vAlign w:val="center"/>
            <w:tcPrChange w:id="12116" w:author="Rafi Aziizi" w:date="2021-11-14T12:51:00Z">
              <w:tcPr>
                <w:tcW w:w="1985" w:type="dxa"/>
                <w:gridSpan w:val="2"/>
              </w:tcPr>
            </w:tcPrChange>
          </w:tcPr>
          <w:p w14:paraId="0A71609F" w14:textId="330077E4" w:rsidR="00992581" w:rsidRPr="003827DC" w:rsidRDefault="00992581" w:rsidP="00992581">
            <w:pPr>
              <w:rPr>
                <w:ins w:id="12117" w:author="Rafi Aziizi" w:date="2021-11-14T12:47:00Z"/>
                <w:highlight w:val="yellow"/>
                <w:rPrChange w:id="12118" w:author=" " w:date="2021-11-14T17:51:00Z">
                  <w:rPr>
                    <w:ins w:id="12119" w:author="Rafi Aziizi" w:date="2021-11-14T12:47:00Z"/>
                  </w:rPr>
                </w:rPrChange>
              </w:rPr>
            </w:pPr>
            <w:ins w:id="12120" w:author="Rafi Aziizi" w:date="2021-11-14T12:53:00Z">
              <w:r w:rsidRPr="003827DC">
                <w:rPr>
                  <w:highlight w:val="yellow"/>
                  <w:rPrChange w:id="12121" w:author=" " w:date="2021-11-14T17:51:00Z">
                    <w:rPr/>
                  </w:rPrChange>
                </w:rPr>
                <w:t>SP-RC13.1</w:t>
              </w:r>
            </w:ins>
          </w:p>
        </w:tc>
        <w:tc>
          <w:tcPr>
            <w:tcW w:w="2268" w:type="dxa"/>
            <w:vAlign w:val="center"/>
            <w:tcPrChange w:id="12122" w:author="Rafi Aziizi" w:date="2021-11-14T12:51:00Z">
              <w:tcPr>
                <w:tcW w:w="2268" w:type="dxa"/>
                <w:gridSpan w:val="2"/>
              </w:tcPr>
            </w:tcPrChange>
          </w:tcPr>
          <w:p w14:paraId="3A945F85" w14:textId="15E5AB34" w:rsidR="00992581" w:rsidRPr="003827DC" w:rsidRDefault="00992581" w:rsidP="00992581">
            <w:pPr>
              <w:rPr>
                <w:ins w:id="12123" w:author="Rafi Aziizi" w:date="2021-11-14T12:47:00Z"/>
                <w:highlight w:val="yellow"/>
                <w:rPrChange w:id="12124" w:author=" " w:date="2021-11-14T17:51:00Z">
                  <w:rPr>
                    <w:ins w:id="12125" w:author="Rafi Aziizi" w:date="2021-11-14T12:47:00Z"/>
                  </w:rPr>
                </w:rPrChange>
              </w:rPr>
            </w:pPr>
            <w:ins w:id="12126" w:author="Rafi Aziizi" w:date="2021-11-14T12:54:00Z">
              <w:r w:rsidRPr="003827DC">
                <w:rPr>
                  <w:highlight w:val="yellow"/>
                  <w:rPrChange w:id="12127" w:author=" " w:date="2021-11-14T17:51:00Z">
                    <w:rPr/>
                  </w:rPrChange>
                </w:rPr>
                <w:t>Tambah Guru</w:t>
              </w:r>
            </w:ins>
          </w:p>
        </w:tc>
        <w:tc>
          <w:tcPr>
            <w:tcW w:w="1984" w:type="dxa"/>
            <w:tcPrChange w:id="12128" w:author="Rafi Aziizi" w:date="2021-11-14T12:51:00Z">
              <w:tcPr>
                <w:tcW w:w="1984" w:type="dxa"/>
                <w:gridSpan w:val="2"/>
              </w:tcPr>
            </w:tcPrChange>
          </w:tcPr>
          <w:p w14:paraId="69214E26" w14:textId="0C114D38" w:rsidR="00992581" w:rsidRDefault="003827DC" w:rsidP="00992581">
            <w:pPr>
              <w:rPr>
                <w:ins w:id="12129" w:author="Rafi Aziizi" w:date="2021-11-14T12:47:00Z"/>
              </w:rPr>
            </w:pPr>
            <w:ins w:id="12130" w:author=" " w:date="2021-11-14T17:50:00Z">
              <w:r>
                <w:t xml:space="preserve">identitas </w:t>
              </w:r>
            </w:ins>
            <w:ins w:id="12131" w:author=" " w:date="2021-11-14T16:50:00Z">
              <w:r w:rsidR="00A4326A">
                <w:t>data</w:t>
              </w:r>
            </w:ins>
            <w:ins w:id="12132" w:author=" " w:date="2021-11-14T17:50:00Z">
              <w:r>
                <w:t xml:space="preserve"> gu</w:t>
              </w:r>
            </w:ins>
            <w:ins w:id="12133" w:author=" " w:date="2021-11-14T16:50:00Z">
              <w:r w:rsidR="00A4326A">
                <w:t>ru</w:t>
              </w:r>
            </w:ins>
            <w:ins w:id="12134" w:author=" " w:date="2021-11-14T17:50:00Z">
              <w:r>
                <w:t xml:space="preserve"> baru</w:t>
              </w:r>
            </w:ins>
          </w:p>
        </w:tc>
        <w:tc>
          <w:tcPr>
            <w:tcW w:w="2977" w:type="dxa"/>
            <w:tcPrChange w:id="12135" w:author="Rafi Aziizi" w:date="2021-11-14T12:51:00Z">
              <w:tcPr>
                <w:tcW w:w="2977" w:type="dxa"/>
                <w:gridSpan w:val="2"/>
              </w:tcPr>
            </w:tcPrChange>
          </w:tcPr>
          <w:p w14:paraId="3DC00A08" w14:textId="3F16E4AC" w:rsidR="00992581" w:rsidRDefault="003827DC" w:rsidP="00992581">
            <w:pPr>
              <w:rPr>
                <w:ins w:id="12136" w:author="Rafi Aziizi" w:date="2021-11-14T12:47:00Z"/>
              </w:rPr>
            </w:pPr>
            <w:ins w:id="12137" w:author=" " w:date="2021-11-14T17:50:00Z">
              <w:r>
                <w:t xml:space="preserve">sistem dapat menambahkan data guru </w:t>
              </w:r>
            </w:ins>
          </w:p>
        </w:tc>
        <w:tc>
          <w:tcPr>
            <w:tcW w:w="3402" w:type="dxa"/>
            <w:tcPrChange w:id="12138" w:author="Rafi Aziizi" w:date="2021-11-14T12:51:00Z">
              <w:tcPr>
                <w:tcW w:w="3402" w:type="dxa"/>
                <w:gridSpan w:val="2"/>
              </w:tcPr>
            </w:tcPrChange>
          </w:tcPr>
          <w:p w14:paraId="3F0BC7F7" w14:textId="77777777" w:rsidR="00EC1255" w:rsidRDefault="00EC1255" w:rsidP="00992581">
            <w:pPr>
              <w:rPr>
                <w:ins w:id="12139" w:author=" " w:date="2021-11-14T17:56:00Z"/>
              </w:rPr>
            </w:pPr>
          </w:p>
          <w:p w14:paraId="0B4DA2E9" w14:textId="61D838E6" w:rsidR="00992581" w:rsidRDefault="00D12FBC" w:rsidP="00992581">
            <w:pPr>
              <w:rPr>
                <w:ins w:id="12140" w:author="Rafi Aziizi" w:date="2021-11-14T12:47:00Z"/>
              </w:rPr>
            </w:pPr>
            <w:ins w:id="12141" w:author=" " w:date="2021-11-14T16:54:00Z">
              <w:r>
                <w:t xml:space="preserve">Pada gambar diatas fitur ini dapat  menambahkan </w:t>
              </w:r>
              <w:r>
                <w:t>guru</w:t>
              </w:r>
              <w:r>
                <w:t xml:space="preserve"> kedalam sistem</w:t>
              </w:r>
            </w:ins>
          </w:p>
        </w:tc>
        <w:tc>
          <w:tcPr>
            <w:tcW w:w="1417" w:type="dxa"/>
            <w:tcPrChange w:id="12142" w:author="Rafi Aziizi" w:date="2021-11-14T12:51:00Z">
              <w:tcPr>
                <w:tcW w:w="1417" w:type="dxa"/>
                <w:gridSpan w:val="2"/>
              </w:tcPr>
            </w:tcPrChange>
          </w:tcPr>
          <w:p w14:paraId="3C6F7B7E" w14:textId="325D52CD" w:rsidR="00992581" w:rsidRDefault="003827DC" w:rsidP="00992581">
            <w:pPr>
              <w:rPr>
                <w:ins w:id="12143" w:author="Rafi Aziizi" w:date="2021-11-14T12:47:00Z"/>
              </w:rPr>
            </w:pPr>
            <w:ins w:id="12144" w:author=" " w:date="2021-11-14T17:51:00Z">
              <w:r>
                <w:t>sesuai</w:t>
              </w:r>
            </w:ins>
          </w:p>
        </w:tc>
      </w:tr>
      <w:tr w:rsidR="00992581" w14:paraId="7520455A" w14:textId="77777777" w:rsidTr="004A4F76">
        <w:tblPrEx>
          <w:tblW w:w="14601" w:type="dxa"/>
          <w:tblInd w:w="-318" w:type="dxa"/>
          <w:tblPrExChange w:id="12145" w:author="Rafi Aziizi" w:date="2021-11-14T12:51:00Z">
            <w:tblPrEx>
              <w:tblW w:w="14601" w:type="dxa"/>
              <w:tblInd w:w="-318" w:type="dxa"/>
            </w:tblPrEx>
          </w:tblPrExChange>
        </w:tblPrEx>
        <w:trPr>
          <w:ins w:id="12146" w:author="Rafi Aziizi" w:date="2021-11-14T12:47:00Z"/>
          <w:trPrChange w:id="12147" w:author="Rafi Aziizi" w:date="2021-11-14T12:51:00Z">
            <w:trPr>
              <w:gridBefore w:val="1"/>
            </w:trPr>
          </w:trPrChange>
        </w:trPr>
        <w:tc>
          <w:tcPr>
            <w:tcW w:w="568" w:type="dxa"/>
            <w:tcPrChange w:id="12148" w:author="Rafi Aziizi" w:date="2021-11-14T12:51:00Z">
              <w:tcPr>
                <w:tcW w:w="568" w:type="dxa"/>
                <w:gridSpan w:val="2"/>
              </w:tcPr>
            </w:tcPrChange>
          </w:tcPr>
          <w:p w14:paraId="23434D46" w14:textId="470F37F8" w:rsidR="00992581" w:rsidRDefault="00992581" w:rsidP="00992581">
            <w:pPr>
              <w:rPr>
                <w:ins w:id="12149" w:author="Rafi Aziizi" w:date="2021-11-14T12:47:00Z"/>
              </w:rPr>
            </w:pPr>
            <w:ins w:id="12150" w:author="Rafi Aziizi" w:date="2021-11-14T12:48:00Z">
              <w:r>
                <w:t>16</w:t>
              </w:r>
            </w:ins>
          </w:p>
        </w:tc>
        <w:tc>
          <w:tcPr>
            <w:tcW w:w="1985" w:type="dxa"/>
            <w:vAlign w:val="center"/>
            <w:tcPrChange w:id="12151" w:author="Rafi Aziizi" w:date="2021-11-14T12:51:00Z">
              <w:tcPr>
                <w:tcW w:w="1985" w:type="dxa"/>
                <w:gridSpan w:val="2"/>
              </w:tcPr>
            </w:tcPrChange>
          </w:tcPr>
          <w:p w14:paraId="67F84B9F" w14:textId="228CC5FA" w:rsidR="00992581" w:rsidRPr="00EC1255" w:rsidRDefault="00992581" w:rsidP="00992581">
            <w:pPr>
              <w:rPr>
                <w:ins w:id="12152" w:author="Rafi Aziizi" w:date="2021-11-14T12:47:00Z"/>
                <w:highlight w:val="yellow"/>
                <w:rPrChange w:id="12153" w:author=" " w:date="2021-11-14T17:58:00Z">
                  <w:rPr>
                    <w:ins w:id="12154" w:author="Rafi Aziizi" w:date="2021-11-14T12:47:00Z"/>
                  </w:rPr>
                </w:rPrChange>
              </w:rPr>
            </w:pPr>
            <w:ins w:id="12155" w:author="Rafi Aziizi" w:date="2021-11-14T12:53:00Z">
              <w:r w:rsidRPr="00EC1255">
                <w:rPr>
                  <w:highlight w:val="yellow"/>
                  <w:rPrChange w:id="12156" w:author=" " w:date="2021-11-14T17:58:00Z">
                    <w:rPr/>
                  </w:rPrChange>
                </w:rPr>
                <w:t>SP-RC13.2</w:t>
              </w:r>
            </w:ins>
          </w:p>
        </w:tc>
        <w:tc>
          <w:tcPr>
            <w:tcW w:w="2268" w:type="dxa"/>
            <w:vAlign w:val="center"/>
            <w:tcPrChange w:id="12157" w:author="Rafi Aziizi" w:date="2021-11-14T12:51:00Z">
              <w:tcPr>
                <w:tcW w:w="2268" w:type="dxa"/>
                <w:gridSpan w:val="2"/>
              </w:tcPr>
            </w:tcPrChange>
          </w:tcPr>
          <w:p w14:paraId="3B7A00C2" w14:textId="3421169E" w:rsidR="00992581" w:rsidRPr="00EC1255" w:rsidRDefault="00992581" w:rsidP="00992581">
            <w:pPr>
              <w:rPr>
                <w:ins w:id="12158" w:author="Rafi Aziizi" w:date="2021-11-14T12:47:00Z"/>
                <w:highlight w:val="yellow"/>
                <w:rPrChange w:id="12159" w:author=" " w:date="2021-11-14T17:58:00Z">
                  <w:rPr>
                    <w:ins w:id="12160" w:author="Rafi Aziizi" w:date="2021-11-14T12:47:00Z"/>
                  </w:rPr>
                </w:rPrChange>
              </w:rPr>
            </w:pPr>
            <w:ins w:id="12161" w:author="Rafi Aziizi" w:date="2021-11-14T12:54:00Z">
              <w:r w:rsidRPr="00EC1255">
                <w:rPr>
                  <w:highlight w:val="yellow"/>
                  <w:rPrChange w:id="12162" w:author=" " w:date="2021-11-14T17:58:00Z">
                    <w:rPr/>
                  </w:rPrChange>
                </w:rPr>
                <w:t>Hapus Guru</w:t>
              </w:r>
            </w:ins>
          </w:p>
        </w:tc>
        <w:tc>
          <w:tcPr>
            <w:tcW w:w="1984" w:type="dxa"/>
            <w:tcPrChange w:id="12163" w:author="Rafi Aziizi" w:date="2021-11-14T12:51:00Z">
              <w:tcPr>
                <w:tcW w:w="1984" w:type="dxa"/>
                <w:gridSpan w:val="2"/>
              </w:tcPr>
            </w:tcPrChange>
          </w:tcPr>
          <w:p w14:paraId="527BDED4" w14:textId="413E41B6" w:rsidR="00992581" w:rsidRDefault="003827DC" w:rsidP="00992581">
            <w:pPr>
              <w:rPr>
                <w:ins w:id="12164" w:author="Rafi Aziizi" w:date="2021-11-14T12:47:00Z"/>
              </w:rPr>
            </w:pPr>
            <w:ins w:id="12165" w:author=" " w:date="2021-11-14T17:53:00Z">
              <w:r>
                <w:t>-</w:t>
              </w:r>
            </w:ins>
          </w:p>
        </w:tc>
        <w:tc>
          <w:tcPr>
            <w:tcW w:w="2977" w:type="dxa"/>
            <w:tcPrChange w:id="12166" w:author="Rafi Aziizi" w:date="2021-11-14T12:51:00Z">
              <w:tcPr>
                <w:tcW w:w="2977" w:type="dxa"/>
                <w:gridSpan w:val="2"/>
              </w:tcPr>
            </w:tcPrChange>
          </w:tcPr>
          <w:p w14:paraId="75204860" w14:textId="5FE0D08B" w:rsidR="00992581" w:rsidRDefault="003827DC" w:rsidP="00992581">
            <w:pPr>
              <w:rPr>
                <w:ins w:id="12167" w:author="Rafi Aziizi" w:date="2021-11-14T12:47:00Z"/>
              </w:rPr>
            </w:pPr>
            <w:ins w:id="12168" w:author=" " w:date="2021-11-14T17:53:00Z">
              <w:r>
                <w:t xml:space="preserve">sistem dapat </w:t>
              </w:r>
            </w:ins>
            <w:ins w:id="12169" w:author=" " w:date="2021-11-14T18:12:00Z">
              <w:r w:rsidR="006C188B">
                <w:t xml:space="preserve">merubah status </w:t>
              </w:r>
            </w:ins>
            <w:ins w:id="12170" w:author=" " w:date="2021-11-14T17:53:00Z">
              <w:r>
                <w:t xml:space="preserve">data guru </w:t>
              </w:r>
            </w:ins>
            <w:ins w:id="12171" w:author=" " w:date="2021-11-14T18:12:00Z">
              <w:r w:rsidR="006C188B">
                <w:t>aktif menjadi pasif</w:t>
              </w:r>
            </w:ins>
          </w:p>
        </w:tc>
        <w:tc>
          <w:tcPr>
            <w:tcW w:w="3402" w:type="dxa"/>
            <w:tcPrChange w:id="12172" w:author="Rafi Aziizi" w:date="2021-11-14T12:51:00Z">
              <w:tcPr>
                <w:tcW w:w="3402" w:type="dxa"/>
                <w:gridSpan w:val="2"/>
              </w:tcPr>
            </w:tcPrChange>
          </w:tcPr>
          <w:p w14:paraId="0D9FE192" w14:textId="77777777" w:rsidR="00EC1255" w:rsidRDefault="00EC1255" w:rsidP="00992581">
            <w:pPr>
              <w:rPr>
                <w:ins w:id="12173" w:author=" " w:date="2021-11-14T17:56:00Z"/>
              </w:rPr>
            </w:pPr>
          </w:p>
          <w:p w14:paraId="72857126" w14:textId="55F79471" w:rsidR="00992581" w:rsidRDefault="003827DC" w:rsidP="00992581">
            <w:pPr>
              <w:rPr>
                <w:ins w:id="12174" w:author="Rafi Aziizi" w:date="2021-11-14T12:47:00Z"/>
              </w:rPr>
            </w:pPr>
            <w:ins w:id="12175" w:author=" " w:date="2021-11-14T17:53:00Z">
              <w:r>
                <w:t xml:space="preserve">Pada gambar diatas fitur ini telah terbukti dapat </w:t>
              </w:r>
            </w:ins>
            <w:ins w:id="12176" w:author=" " w:date="2021-11-14T18:12:00Z">
              <w:r w:rsidR="006C188B">
                <w:t>merubah</w:t>
              </w:r>
            </w:ins>
            <w:ins w:id="12177" w:author=" " w:date="2021-11-14T17:53:00Z">
              <w:r>
                <w:t xml:space="preserve"> data guru</w:t>
              </w:r>
            </w:ins>
            <w:ins w:id="12178" w:author=" " w:date="2021-11-14T18:13:00Z">
              <w:r w:rsidR="006C188B">
                <w:t xml:space="preserve"> menjadi pasif</w:t>
              </w:r>
            </w:ins>
          </w:p>
        </w:tc>
        <w:tc>
          <w:tcPr>
            <w:tcW w:w="1417" w:type="dxa"/>
            <w:tcPrChange w:id="12179" w:author="Rafi Aziizi" w:date="2021-11-14T12:51:00Z">
              <w:tcPr>
                <w:tcW w:w="1417" w:type="dxa"/>
                <w:gridSpan w:val="2"/>
              </w:tcPr>
            </w:tcPrChange>
          </w:tcPr>
          <w:p w14:paraId="0452BCC3" w14:textId="5DBCE7B4" w:rsidR="00992581" w:rsidRDefault="00EC1255" w:rsidP="00992581">
            <w:pPr>
              <w:rPr>
                <w:ins w:id="12180" w:author="Rafi Aziizi" w:date="2021-11-14T12:47:00Z"/>
              </w:rPr>
            </w:pPr>
            <w:ins w:id="12181" w:author=" " w:date="2021-11-14T17:58:00Z">
              <w:r>
                <w:t>sesuai</w:t>
              </w:r>
            </w:ins>
          </w:p>
        </w:tc>
      </w:tr>
      <w:tr w:rsidR="00992581" w14:paraId="5E93B806" w14:textId="77777777" w:rsidTr="004A4F76">
        <w:tblPrEx>
          <w:tblW w:w="14601" w:type="dxa"/>
          <w:tblInd w:w="-318" w:type="dxa"/>
          <w:tblPrExChange w:id="12182" w:author="Rafi Aziizi" w:date="2021-11-14T12:51:00Z">
            <w:tblPrEx>
              <w:tblW w:w="14601" w:type="dxa"/>
              <w:tblInd w:w="-318" w:type="dxa"/>
            </w:tblPrEx>
          </w:tblPrExChange>
        </w:tblPrEx>
        <w:trPr>
          <w:ins w:id="12183" w:author="Rafi Aziizi" w:date="2021-11-14T12:47:00Z"/>
          <w:trPrChange w:id="12184" w:author="Rafi Aziizi" w:date="2021-11-14T12:51:00Z">
            <w:trPr>
              <w:gridBefore w:val="1"/>
            </w:trPr>
          </w:trPrChange>
        </w:trPr>
        <w:tc>
          <w:tcPr>
            <w:tcW w:w="568" w:type="dxa"/>
            <w:tcPrChange w:id="12185" w:author="Rafi Aziizi" w:date="2021-11-14T12:51:00Z">
              <w:tcPr>
                <w:tcW w:w="568" w:type="dxa"/>
                <w:gridSpan w:val="2"/>
              </w:tcPr>
            </w:tcPrChange>
          </w:tcPr>
          <w:p w14:paraId="04FB5344" w14:textId="77807252" w:rsidR="00992581" w:rsidRDefault="00992581" w:rsidP="00992581">
            <w:pPr>
              <w:rPr>
                <w:ins w:id="12186" w:author="Rafi Aziizi" w:date="2021-11-14T12:47:00Z"/>
              </w:rPr>
            </w:pPr>
            <w:ins w:id="12187" w:author="Rafi Aziizi" w:date="2021-11-14T12:48:00Z">
              <w:r>
                <w:t>17</w:t>
              </w:r>
            </w:ins>
          </w:p>
        </w:tc>
        <w:tc>
          <w:tcPr>
            <w:tcW w:w="1985" w:type="dxa"/>
            <w:vAlign w:val="center"/>
            <w:tcPrChange w:id="12188" w:author="Rafi Aziizi" w:date="2021-11-14T12:51:00Z">
              <w:tcPr>
                <w:tcW w:w="1985" w:type="dxa"/>
                <w:gridSpan w:val="2"/>
              </w:tcPr>
            </w:tcPrChange>
          </w:tcPr>
          <w:p w14:paraId="38B60D6D" w14:textId="7CCC277F" w:rsidR="00992581" w:rsidRPr="00EC1255" w:rsidRDefault="00992581" w:rsidP="00992581">
            <w:pPr>
              <w:rPr>
                <w:ins w:id="12189" w:author="Rafi Aziizi" w:date="2021-11-14T12:47:00Z"/>
                <w:highlight w:val="yellow"/>
                <w:rPrChange w:id="12190" w:author=" " w:date="2021-11-14T18:01:00Z">
                  <w:rPr>
                    <w:ins w:id="12191" w:author="Rafi Aziizi" w:date="2021-11-14T12:47:00Z"/>
                  </w:rPr>
                </w:rPrChange>
              </w:rPr>
            </w:pPr>
            <w:ins w:id="12192" w:author="Rafi Aziizi" w:date="2021-11-14T12:53:00Z">
              <w:r w:rsidRPr="00EC1255">
                <w:rPr>
                  <w:highlight w:val="yellow"/>
                  <w:rPrChange w:id="12193" w:author=" " w:date="2021-11-14T18:01:00Z">
                    <w:rPr/>
                  </w:rPrChange>
                </w:rPr>
                <w:t>SP-RC13.3</w:t>
              </w:r>
            </w:ins>
          </w:p>
        </w:tc>
        <w:tc>
          <w:tcPr>
            <w:tcW w:w="2268" w:type="dxa"/>
            <w:vAlign w:val="center"/>
            <w:tcPrChange w:id="12194" w:author="Rafi Aziizi" w:date="2021-11-14T12:51:00Z">
              <w:tcPr>
                <w:tcW w:w="2268" w:type="dxa"/>
                <w:gridSpan w:val="2"/>
              </w:tcPr>
            </w:tcPrChange>
          </w:tcPr>
          <w:p w14:paraId="3B2DF181" w14:textId="3E92FE7C" w:rsidR="00992581" w:rsidRPr="00EC1255" w:rsidRDefault="00992581" w:rsidP="00992581">
            <w:pPr>
              <w:rPr>
                <w:ins w:id="12195" w:author="Rafi Aziizi" w:date="2021-11-14T12:47:00Z"/>
                <w:highlight w:val="yellow"/>
                <w:rPrChange w:id="12196" w:author=" " w:date="2021-11-14T18:01:00Z">
                  <w:rPr>
                    <w:ins w:id="12197" w:author="Rafi Aziizi" w:date="2021-11-14T12:47:00Z"/>
                  </w:rPr>
                </w:rPrChange>
              </w:rPr>
            </w:pPr>
            <w:ins w:id="12198" w:author="Rafi Aziizi" w:date="2021-11-14T12:54:00Z">
              <w:r w:rsidRPr="00EC1255">
                <w:rPr>
                  <w:highlight w:val="yellow"/>
                  <w:rPrChange w:id="12199" w:author=" " w:date="2021-11-14T18:01:00Z">
                    <w:rPr/>
                  </w:rPrChange>
                </w:rPr>
                <w:t>Edit Guru</w:t>
              </w:r>
            </w:ins>
          </w:p>
        </w:tc>
        <w:tc>
          <w:tcPr>
            <w:tcW w:w="1984" w:type="dxa"/>
            <w:tcPrChange w:id="12200" w:author="Rafi Aziizi" w:date="2021-11-14T12:51:00Z">
              <w:tcPr>
                <w:tcW w:w="1984" w:type="dxa"/>
                <w:gridSpan w:val="2"/>
              </w:tcPr>
            </w:tcPrChange>
          </w:tcPr>
          <w:p w14:paraId="6C96B2B5" w14:textId="1FAF484D" w:rsidR="00992581" w:rsidRDefault="00EC1255" w:rsidP="00992581">
            <w:pPr>
              <w:rPr>
                <w:ins w:id="12201" w:author="Rafi Aziizi" w:date="2021-11-14T12:47:00Z"/>
              </w:rPr>
            </w:pPr>
            <w:ins w:id="12202" w:author=" " w:date="2021-11-14T17:59:00Z">
              <w:r>
                <w:t>identitas data guru</w:t>
              </w:r>
            </w:ins>
            <w:ins w:id="12203" w:author=" " w:date="2021-11-14T18:03:00Z">
              <w:r w:rsidR="008D5322">
                <w:t xml:space="preserve"> baru</w:t>
              </w:r>
            </w:ins>
          </w:p>
        </w:tc>
        <w:tc>
          <w:tcPr>
            <w:tcW w:w="2977" w:type="dxa"/>
            <w:tcPrChange w:id="12204" w:author="Rafi Aziizi" w:date="2021-11-14T12:51:00Z">
              <w:tcPr>
                <w:tcW w:w="2977" w:type="dxa"/>
                <w:gridSpan w:val="2"/>
              </w:tcPr>
            </w:tcPrChange>
          </w:tcPr>
          <w:p w14:paraId="6C52C994" w14:textId="36E66379" w:rsidR="00992581" w:rsidRDefault="00EC1255" w:rsidP="00992581">
            <w:pPr>
              <w:rPr>
                <w:ins w:id="12205" w:author="Rafi Aziizi" w:date="2021-11-14T12:47:00Z"/>
              </w:rPr>
            </w:pPr>
            <w:ins w:id="12206" w:author=" " w:date="2021-11-14T18:00:00Z">
              <w:r>
                <w:t xml:space="preserve">Sistem dapat merubah identitas </w:t>
              </w:r>
              <w:r>
                <w:t>guru</w:t>
              </w:r>
              <w:r>
                <w:t xml:space="preserve"> sesuai dengan data masukan baru</w:t>
              </w:r>
            </w:ins>
          </w:p>
        </w:tc>
        <w:tc>
          <w:tcPr>
            <w:tcW w:w="3402" w:type="dxa"/>
            <w:tcPrChange w:id="12207" w:author="Rafi Aziizi" w:date="2021-11-14T12:51:00Z">
              <w:tcPr>
                <w:tcW w:w="3402" w:type="dxa"/>
                <w:gridSpan w:val="2"/>
              </w:tcPr>
            </w:tcPrChange>
          </w:tcPr>
          <w:p w14:paraId="14F7F46D" w14:textId="77777777" w:rsidR="00992581" w:rsidRDefault="00992581" w:rsidP="00992581">
            <w:pPr>
              <w:rPr>
                <w:ins w:id="12208" w:author=" " w:date="2021-11-14T18:01:00Z"/>
              </w:rPr>
            </w:pPr>
          </w:p>
          <w:p w14:paraId="3F0C2E79" w14:textId="73516D5A" w:rsidR="00EC1255" w:rsidRDefault="00EC1255" w:rsidP="00992581">
            <w:pPr>
              <w:rPr>
                <w:ins w:id="12209" w:author="Rafi Aziizi" w:date="2021-11-14T12:47:00Z"/>
              </w:rPr>
            </w:pPr>
            <w:ins w:id="12210" w:author=" " w:date="2021-11-14T18:01:00Z">
              <w:r>
                <w:t>Pada gambar diatas fitur ini dapat me</w:t>
              </w:r>
            </w:ins>
            <w:ins w:id="12211" w:author=" " w:date="2021-11-14T18:02:00Z">
              <w:r>
                <w:t>rubah data guru sesuai dengan masukan.</w:t>
              </w:r>
            </w:ins>
          </w:p>
        </w:tc>
        <w:tc>
          <w:tcPr>
            <w:tcW w:w="1417" w:type="dxa"/>
            <w:tcPrChange w:id="12212" w:author="Rafi Aziizi" w:date="2021-11-14T12:51:00Z">
              <w:tcPr>
                <w:tcW w:w="1417" w:type="dxa"/>
                <w:gridSpan w:val="2"/>
              </w:tcPr>
            </w:tcPrChange>
          </w:tcPr>
          <w:p w14:paraId="515FAD99" w14:textId="212AC090" w:rsidR="00992581" w:rsidRDefault="008D5322" w:rsidP="00992581">
            <w:pPr>
              <w:rPr>
                <w:ins w:id="12213" w:author="Rafi Aziizi" w:date="2021-11-14T12:47:00Z"/>
              </w:rPr>
            </w:pPr>
            <w:ins w:id="12214" w:author=" " w:date="2021-11-14T18:04:00Z">
              <w:r>
                <w:t>sesuai</w:t>
              </w:r>
            </w:ins>
          </w:p>
        </w:tc>
      </w:tr>
      <w:tr w:rsidR="00992581" w14:paraId="5EF53E22" w14:textId="77777777" w:rsidTr="008D5322">
        <w:tblPrEx>
          <w:tblW w:w="14601" w:type="dxa"/>
          <w:tblInd w:w="-318" w:type="dxa"/>
          <w:tblPrExChange w:id="12215" w:author=" " w:date="2021-11-14T18:06:00Z">
            <w:tblPrEx>
              <w:tblW w:w="14601" w:type="dxa"/>
              <w:tblInd w:w="-318" w:type="dxa"/>
            </w:tblPrEx>
          </w:tblPrExChange>
        </w:tblPrEx>
        <w:trPr>
          <w:trHeight w:val="3159"/>
          <w:ins w:id="12216" w:author="Rafi Aziizi" w:date="2021-11-14T12:48:00Z"/>
          <w:trPrChange w:id="12217" w:author=" " w:date="2021-11-14T18:06:00Z">
            <w:trPr>
              <w:gridBefore w:val="1"/>
            </w:trPr>
          </w:trPrChange>
        </w:trPr>
        <w:tc>
          <w:tcPr>
            <w:tcW w:w="568" w:type="dxa"/>
            <w:tcPrChange w:id="12218" w:author=" " w:date="2021-11-14T18:06:00Z">
              <w:tcPr>
                <w:tcW w:w="568" w:type="dxa"/>
                <w:gridSpan w:val="2"/>
              </w:tcPr>
            </w:tcPrChange>
          </w:tcPr>
          <w:p w14:paraId="4C188AA9" w14:textId="6B1C1EEE" w:rsidR="00992581" w:rsidRDefault="00992581" w:rsidP="00992581">
            <w:pPr>
              <w:rPr>
                <w:ins w:id="12219" w:author="Rafi Aziizi" w:date="2021-11-14T12:48:00Z"/>
              </w:rPr>
            </w:pPr>
            <w:ins w:id="12220" w:author="Rafi Aziizi" w:date="2021-11-14T12:48:00Z">
              <w:r>
                <w:t>18</w:t>
              </w:r>
            </w:ins>
          </w:p>
        </w:tc>
        <w:tc>
          <w:tcPr>
            <w:tcW w:w="1985" w:type="dxa"/>
            <w:vAlign w:val="center"/>
            <w:tcPrChange w:id="12221" w:author=" " w:date="2021-11-14T18:06:00Z">
              <w:tcPr>
                <w:tcW w:w="1985" w:type="dxa"/>
                <w:gridSpan w:val="2"/>
              </w:tcPr>
            </w:tcPrChange>
          </w:tcPr>
          <w:p w14:paraId="648C632A" w14:textId="02228377" w:rsidR="00992581" w:rsidRPr="008D5322" w:rsidRDefault="00992581" w:rsidP="00992581">
            <w:pPr>
              <w:rPr>
                <w:ins w:id="12222" w:author="Rafi Aziizi" w:date="2021-11-14T12:48:00Z"/>
                <w:highlight w:val="yellow"/>
                <w:rPrChange w:id="12223" w:author=" " w:date="2021-11-14T18:05:00Z">
                  <w:rPr>
                    <w:ins w:id="12224" w:author="Rafi Aziizi" w:date="2021-11-14T12:48:00Z"/>
                  </w:rPr>
                </w:rPrChange>
              </w:rPr>
            </w:pPr>
            <w:ins w:id="12225" w:author="Rafi Aziizi" w:date="2021-11-14T12:53:00Z">
              <w:r w:rsidRPr="008D5322">
                <w:rPr>
                  <w:highlight w:val="yellow"/>
                  <w:rPrChange w:id="12226" w:author=" " w:date="2021-11-14T18:05:00Z">
                    <w:rPr/>
                  </w:rPrChange>
                </w:rPr>
                <w:t>SP-RC13.4</w:t>
              </w:r>
            </w:ins>
          </w:p>
        </w:tc>
        <w:tc>
          <w:tcPr>
            <w:tcW w:w="2268" w:type="dxa"/>
            <w:vAlign w:val="center"/>
            <w:tcPrChange w:id="12227" w:author=" " w:date="2021-11-14T18:06:00Z">
              <w:tcPr>
                <w:tcW w:w="2268" w:type="dxa"/>
                <w:gridSpan w:val="2"/>
              </w:tcPr>
            </w:tcPrChange>
          </w:tcPr>
          <w:p w14:paraId="78C52011" w14:textId="47536BDB" w:rsidR="00992581" w:rsidRPr="008D5322" w:rsidRDefault="00992581" w:rsidP="00992581">
            <w:pPr>
              <w:rPr>
                <w:ins w:id="12228" w:author="Rafi Aziizi" w:date="2021-11-14T12:48:00Z"/>
                <w:highlight w:val="yellow"/>
                <w:rPrChange w:id="12229" w:author=" " w:date="2021-11-14T18:05:00Z">
                  <w:rPr>
                    <w:ins w:id="12230" w:author="Rafi Aziizi" w:date="2021-11-14T12:48:00Z"/>
                  </w:rPr>
                </w:rPrChange>
              </w:rPr>
            </w:pPr>
            <w:ins w:id="12231" w:author="Rafi Aziizi" w:date="2021-11-14T12:54:00Z">
              <w:r w:rsidRPr="008D5322">
                <w:rPr>
                  <w:highlight w:val="yellow"/>
                  <w:rPrChange w:id="12232" w:author=" " w:date="2021-11-14T18:05:00Z">
                    <w:rPr/>
                  </w:rPrChange>
                </w:rPr>
                <w:t>Lihat Guru</w:t>
              </w:r>
            </w:ins>
          </w:p>
        </w:tc>
        <w:tc>
          <w:tcPr>
            <w:tcW w:w="1984" w:type="dxa"/>
            <w:tcPrChange w:id="12233" w:author=" " w:date="2021-11-14T18:06:00Z">
              <w:tcPr>
                <w:tcW w:w="1984" w:type="dxa"/>
                <w:gridSpan w:val="2"/>
              </w:tcPr>
            </w:tcPrChange>
          </w:tcPr>
          <w:p w14:paraId="3D6C15E6" w14:textId="002A2743" w:rsidR="00992581" w:rsidRDefault="008D5322" w:rsidP="00992581">
            <w:pPr>
              <w:rPr>
                <w:ins w:id="12234" w:author="Rafi Aziizi" w:date="2021-11-14T12:48:00Z"/>
              </w:rPr>
            </w:pPr>
            <w:ins w:id="12235" w:author=" " w:date="2021-11-14T18:04:00Z">
              <w:r>
                <w:t>-</w:t>
              </w:r>
            </w:ins>
          </w:p>
        </w:tc>
        <w:tc>
          <w:tcPr>
            <w:tcW w:w="2977" w:type="dxa"/>
            <w:tcPrChange w:id="12236" w:author=" " w:date="2021-11-14T18:06:00Z">
              <w:tcPr>
                <w:tcW w:w="2977" w:type="dxa"/>
                <w:gridSpan w:val="2"/>
              </w:tcPr>
            </w:tcPrChange>
          </w:tcPr>
          <w:p w14:paraId="7690FDC8" w14:textId="704F7D11" w:rsidR="00992581" w:rsidRDefault="008D5322" w:rsidP="00992581">
            <w:pPr>
              <w:rPr>
                <w:ins w:id="12237" w:author="Rafi Aziizi" w:date="2021-11-14T12:48:00Z"/>
              </w:rPr>
            </w:pPr>
            <w:ins w:id="12238" w:author=" " w:date="2021-11-14T18:04:00Z">
              <w:r>
                <w:t>Sistem dapat menampilkan seluruh data guru</w:t>
              </w:r>
            </w:ins>
          </w:p>
        </w:tc>
        <w:tc>
          <w:tcPr>
            <w:tcW w:w="3402" w:type="dxa"/>
            <w:tcPrChange w:id="12239" w:author=" " w:date="2021-11-14T18:06:00Z">
              <w:tcPr>
                <w:tcW w:w="3402" w:type="dxa"/>
                <w:gridSpan w:val="2"/>
              </w:tcPr>
            </w:tcPrChange>
          </w:tcPr>
          <w:p w14:paraId="5AF42D55" w14:textId="77777777" w:rsidR="00992581" w:rsidRDefault="00992581" w:rsidP="00992581">
            <w:pPr>
              <w:rPr>
                <w:ins w:id="12240" w:author=" " w:date="2021-11-14T18:04:00Z"/>
              </w:rPr>
            </w:pPr>
          </w:p>
          <w:p w14:paraId="347B1FD1" w14:textId="77777777" w:rsidR="008D5322" w:rsidRDefault="008D5322" w:rsidP="00992581">
            <w:pPr>
              <w:rPr>
                <w:ins w:id="12241" w:author=" " w:date="2021-11-14T18:05:00Z"/>
              </w:rPr>
            </w:pPr>
            <w:ins w:id="12242" w:author=" " w:date="2021-11-14T18:04:00Z">
              <w:r>
                <w:t>Pada gambar diatas fitur ini terbukti dapa</w:t>
              </w:r>
            </w:ins>
            <w:ins w:id="12243" w:author=" " w:date="2021-11-14T18:05:00Z">
              <w:r>
                <w:t>t</w:t>
              </w:r>
            </w:ins>
            <w:ins w:id="12244" w:author=" " w:date="2021-11-14T18:04:00Z">
              <w:r>
                <w:t xml:space="preserve"> menampilkan </w:t>
              </w:r>
            </w:ins>
            <w:ins w:id="12245" w:author=" " w:date="2021-11-14T18:05:00Z">
              <w:r>
                <w:t xml:space="preserve">seluruh </w:t>
              </w:r>
            </w:ins>
            <w:ins w:id="12246" w:author=" " w:date="2021-11-14T18:04:00Z">
              <w:r>
                <w:t xml:space="preserve">data guru </w:t>
              </w:r>
            </w:ins>
            <w:ins w:id="12247" w:author=" " w:date="2021-11-14T18:05:00Z">
              <w:r>
                <w:t xml:space="preserve">aktif </w:t>
              </w:r>
            </w:ins>
            <w:ins w:id="12248" w:author=" " w:date="2021-11-14T18:04:00Z">
              <w:r>
                <w:t xml:space="preserve">sesuai dengan </w:t>
              </w:r>
              <w:r w:rsidRPr="008D5322">
                <w:rPr>
                  <w:i/>
                  <w:iCs/>
                  <w:rPrChange w:id="12249" w:author=" " w:date="2021-11-14T18:04:00Z">
                    <w:rPr/>
                  </w:rPrChange>
                </w:rPr>
                <w:t>database</w:t>
              </w:r>
              <w:r>
                <w:t>.</w:t>
              </w:r>
            </w:ins>
          </w:p>
          <w:p w14:paraId="42B6376E" w14:textId="77777777" w:rsidR="008D5322" w:rsidRDefault="008D5322" w:rsidP="00992581">
            <w:pPr>
              <w:rPr>
                <w:ins w:id="12250" w:author=" " w:date="2021-11-14T18:05:00Z"/>
              </w:rPr>
            </w:pPr>
          </w:p>
          <w:p w14:paraId="3364CAB5" w14:textId="0926B281" w:rsidR="008D5322" w:rsidRDefault="008D5322" w:rsidP="00992581">
            <w:pPr>
              <w:rPr>
                <w:ins w:id="12251" w:author="Rafi Aziizi" w:date="2021-11-14T12:48:00Z"/>
              </w:rPr>
            </w:pPr>
            <w:ins w:id="12252" w:author=" " w:date="2021-11-14T18:05:00Z">
              <w:r>
                <w:t xml:space="preserve">Pada gambar diatas fitur ini terbukti dapat menampilkan seluruh data guru </w:t>
              </w:r>
            </w:ins>
            <w:ins w:id="12253" w:author=" " w:date="2021-11-14T18:06:00Z">
              <w:r>
                <w:t xml:space="preserve">pasif </w:t>
              </w:r>
            </w:ins>
            <w:ins w:id="12254" w:author=" " w:date="2021-11-14T18:05:00Z">
              <w:r>
                <w:t xml:space="preserve">sesuai dengan </w:t>
              </w:r>
              <w:r w:rsidRPr="00B55A84">
                <w:rPr>
                  <w:i/>
                  <w:iCs/>
                </w:rPr>
                <w:t>database</w:t>
              </w:r>
            </w:ins>
          </w:p>
        </w:tc>
        <w:tc>
          <w:tcPr>
            <w:tcW w:w="1417" w:type="dxa"/>
            <w:tcPrChange w:id="12255" w:author=" " w:date="2021-11-14T18:06:00Z">
              <w:tcPr>
                <w:tcW w:w="1417" w:type="dxa"/>
                <w:gridSpan w:val="2"/>
              </w:tcPr>
            </w:tcPrChange>
          </w:tcPr>
          <w:p w14:paraId="3CC14EB5" w14:textId="316B5FA3" w:rsidR="00992581" w:rsidRDefault="008D5322" w:rsidP="00992581">
            <w:pPr>
              <w:rPr>
                <w:ins w:id="12256" w:author="Rafi Aziizi" w:date="2021-11-14T12:48:00Z"/>
              </w:rPr>
            </w:pPr>
            <w:ins w:id="12257" w:author=" " w:date="2021-11-14T18:04:00Z">
              <w:r>
                <w:t>sesuai</w:t>
              </w:r>
            </w:ins>
          </w:p>
        </w:tc>
      </w:tr>
      <w:tr w:rsidR="00992581" w14:paraId="54286777" w14:textId="77777777" w:rsidTr="004A4F76">
        <w:tblPrEx>
          <w:tblW w:w="14601" w:type="dxa"/>
          <w:tblInd w:w="-318" w:type="dxa"/>
          <w:tblPrExChange w:id="12258" w:author="Rafi Aziizi" w:date="2021-11-14T12:51:00Z">
            <w:tblPrEx>
              <w:tblW w:w="14601" w:type="dxa"/>
              <w:tblInd w:w="-318" w:type="dxa"/>
            </w:tblPrEx>
          </w:tblPrExChange>
        </w:tblPrEx>
        <w:trPr>
          <w:ins w:id="12259" w:author="Rafi Aziizi" w:date="2021-11-14T12:48:00Z"/>
          <w:trPrChange w:id="12260" w:author="Rafi Aziizi" w:date="2021-11-14T12:51:00Z">
            <w:trPr>
              <w:gridBefore w:val="1"/>
            </w:trPr>
          </w:trPrChange>
        </w:trPr>
        <w:tc>
          <w:tcPr>
            <w:tcW w:w="568" w:type="dxa"/>
            <w:tcPrChange w:id="12261" w:author="Rafi Aziizi" w:date="2021-11-14T12:51:00Z">
              <w:tcPr>
                <w:tcW w:w="568" w:type="dxa"/>
                <w:gridSpan w:val="2"/>
              </w:tcPr>
            </w:tcPrChange>
          </w:tcPr>
          <w:p w14:paraId="0C275279" w14:textId="71160944" w:rsidR="00992581" w:rsidRDefault="00992581" w:rsidP="00992581">
            <w:pPr>
              <w:rPr>
                <w:ins w:id="12262" w:author="Rafi Aziizi" w:date="2021-11-14T12:48:00Z"/>
              </w:rPr>
            </w:pPr>
            <w:ins w:id="12263" w:author="Rafi Aziizi" w:date="2021-11-14T12:48:00Z">
              <w:r>
                <w:t>19</w:t>
              </w:r>
            </w:ins>
          </w:p>
        </w:tc>
        <w:tc>
          <w:tcPr>
            <w:tcW w:w="1985" w:type="dxa"/>
            <w:vAlign w:val="center"/>
            <w:tcPrChange w:id="12264" w:author="Rafi Aziizi" w:date="2021-11-14T12:51:00Z">
              <w:tcPr>
                <w:tcW w:w="1985" w:type="dxa"/>
                <w:gridSpan w:val="2"/>
              </w:tcPr>
            </w:tcPrChange>
          </w:tcPr>
          <w:p w14:paraId="5B93995D" w14:textId="60596A48" w:rsidR="00992581" w:rsidRPr="008D5322" w:rsidRDefault="00992581" w:rsidP="00992581">
            <w:pPr>
              <w:rPr>
                <w:ins w:id="12265" w:author="Rafi Aziizi" w:date="2021-11-14T12:48:00Z"/>
                <w:highlight w:val="yellow"/>
                <w:rPrChange w:id="12266" w:author=" " w:date="2021-11-14T18:06:00Z">
                  <w:rPr>
                    <w:ins w:id="12267" w:author="Rafi Aziizi" w:date="2021-11-14T12:48:00Z"/>
                  </w:rPr>
                </w:rPrChange>
              </w:rPr>
            </w:pPr>
            <w:ins w:id="12268" w:author="Rafi Aziizi" w:date="2021-11-14T12:53:00Z">
              <w:r w:rsidRPr="008D5322">
                <w:rPr>
                  <w:highlight w:val="yellow"/>
                  <w:rPrChange w:id="12269" w:author=" " w:date="2021-11-14T18:06:00Z">
                    <w:rPr/>
                  </w:rPrChange>
                </w:rPr>
                <w:t>SP-RC06</w:t>
              </w:r>
            </w:ins>
          </w:p>
        </w:tc>
        <w:tc>
          <w:tcPr>
            <w:tcW w:w="2268" w:type="dxa"/>
            <w:vAlign w:val="center"/>
            <w:tcPrChange w:id="12270" w:author="Rafi Aziizi" w:date="2021-11-14T12:51:00Z">
              <w:tcPr>
                <w:tcW w:w="2268" w:type="dxa"/>
                <w:gridSpan w:val="2"/>
              </w:tcPr>
            </w:tcPrChange>
          </w:tcPr>
          <w:p w14:paraId="486F6179" w14:textId="2BE13042" w:rsidR="00992581" w:rsidRPr="008D5322" w:rsidRDefault="00992581" w:rsidP="00992581">
            <w:pPr>
              <w:rPr>
                <w:ins w:id="12271" w:author="Rafi Aziizi" w:date="2021-11-14T12:48:00Z"/>
                <w:highlight w:val="yellow"/>
                <w:rPrChange w:id="12272" w:author=" " w:date="2021-11-14T18:06:00Z">
                  <w:rPr>
                    <w:ins w:id="12273" w:author="Rafi Aziizi" w:date="2021-11-14T12:48:00Z"/>
                  </w:rPr>
                </w:rPrChange>
              </w:rPr>
            </w:pPr>
            <w:ins w:id="12274" w:author="Rafi Aziizi" w:date="2021-11-14T12:54:00Z">
              <w:r w:rsidRPr="008D5322">
                <w:rPr>
                  <w:highlight w:val="yellow"/>
                  <w:rPrChange w:id="12275" w:author=" " w:date="2021-11-14T18:06:00Z">
                    <w:rPr/>
                  </w:rPrChange>
                </w:rPr>
                <w:t>Lihat Profile Guru</w:t>
              </w:r>
            </w:ins>
          </w:p>
        </w:tc>
        <w:tc>
          <w:tcPr>
            <w:tcW w:w="1984" w:type="dxa"/>
            <w:tcPrChange w:id="12276" w:author="Rafi Aziizi" w:date="2021-11-14T12:51:00Z">
              <w:tcPr>
                <w:tcW w:w="1984" w:type="dxa"/>
                <w:gridSpan w:val="2"/>
              </w:tcPr>
            </w:tcPrChange>
          </w:tcPr>
          <w:p w14:paraId="73FB2CE1" w14:textId="3F3D5402" w:rsidR="00992581" w:rsidRDefault="008D5322" w:rsidP="00992581">
            <w:pPr>
              <w:rPr>
                <w:ins w:id="12277" w:author="Rafi Aziizi" w:date="2021-11-14T12:48:00Z"/>
              </w:rPr>
            </w:pPr>
            <w:ins w:id="12278" w:author=" " w:date="2021-11-14T18:06:00Z">
              <w:r>
                <w:t>-</w:t>
              </w:r>
            </w:ins>
          </w:p>
        </w:tc>
        <w:tc>
          <w:tcPr>
            <w:tcW w:w="2977" w:type="dxa"/>
            <w:tcPrChange w:id="12279" w:author="Rafi Aziizi" w:date="2021-11-14T12:51:00Z">
              <w:tcPr>
                <w:tcW w:w="2977" w:type="dxa"/>
                <w:gridSpan w:val="2"/>
              </w:tcPr>
            </w:tcPrChange>
          </w:tcPr>
          <w:p w14:paraId="05F5B059" w14:textId="04D500A2" w:rsidR="00992581" w:rsidRDefault="008D5322" w:rsidP="00992581">
            <w:pPr>
              <w:rPr>
                <w:ins w:id="12280" w:author="Rafi Aziizi" w:date="2021-11-14T12:48:00Z"/>
              </w:rPr>
            </w:pPr>
            <w:ins w:id="12281" w:author=" " w:date="2021-11-14T18:06:00Z">
              <w:r>
                <w:t xml:space="preserve">Sistem dapat menampilkan </w:t>
              </w:r>
              <w:r>
                <w:lastRenderedPageBreak/>
                <w:t xml:space="preserve">identitsas guru secara lengkap </w:t>
              </w:r>
            </w:ins>
          </w:p>
        </w:tc>
        <w:tc>
          <w:tcPr>
            <w:tcW w:w="3402" w:type="dxa"/>
            <w:tcPrChange w:id="12282" w:author="Rafi Aziizi" w:date="2021-11-14T12:51:00Z">
              <w:tcPr>
                <w:tcW w:w="3402" w:type="dxa"/>
                <w:gridSpan w:val="2"/>
              </w:tcPr>
            </w:tcPrChange>
          </w:tcPr>
          <w:p w14:paraId="7ED051FB" w14:textId="77777777" w:rsidR="00992581" w:rsidRDefault="00992581" w:rsidP="00992581">
            <w:pPr>
              <w:rPr>
                <w:ins w:id="12283" w:author=" " w:date="2021-11-14T18:06:00Z"/>
              </w:rPr>
            </w:pPr>
          </w:p>
          <w:p w14:paraId="3D7AFC81" w14:textId="2AE50683" w:rsidR="008D5322" w:rsidRDefault="008D5322" w:rsidP="00992581">
            <w:pPr>
              <w:rPr>
                <w:ins w:id="12284" w:author="Rafi Aziizi" w:date="2021-11-14T12:48:00Z"/>
              </w:rPr>
            </w:pPr>
            <w:ins w:id="12285" w:author=" " w:date="2021-11-14T18:06:00Z">
              <w:r>
                <w:lastRenderedPageBreak/>
                <w:t>Pada gambar diatas, fitur ini dapat menampilkan detail informasi mengenai guru</w:t>
              </w:r>
            </w:ins>
            <w:ins w:id="12286" w:author=" " w:date="2021-11-14T18:24:00Z">
              <w:r w:rsidR="004B60D7">
                <w:t xml:space="preserve"> </w:t>
              </w:r>
              <w:r w:rsidR="004B60D7">
                <w:t>aktif maupun pasif</w:t>
              </w:r>
            </w:ins>
            <w:ins w:id="12287" w:author=" " w:date="2021-11-14T18:06:00Z">
              <w:r>
                <w:t>.</w:t>
              </w:r>
            </w:ins>
          </w:p>
        </w:tc>
        <w:tc>
          <w:tcPr>
            <w:tcW w:w="1417" w:type="dxa"/>
            <w:tcPrChange w:id="12288" w:author="Rafi Aziizi" w:date="2021-11-14T12:51:00Z">
              <w:tcPr>
                <w:tcW w:w="1417" w:type="dxa"/>
                <w:gridSpan w:val="2"/>
              </w:tcPr>
            </w:tcPrChange>
          </w:tcPr>
          <w:p w14:paraId="3235C737" w14:textId="6401C0FE" w:rsidR="00992581" w:rsidRDefault="008D5322" w:rsidP="00992581">
            <w:pPr>
              <w:rPr>
                <w:ins w:id="12289" w:author="Rafi Aziizi" w:date="2021-11-14T12:48:00Z"/>
              </w:rPr>
            </w:pPr>
            <w:ins w:id="12290" w:author=" " w:date="2021-11-14T18:07:00Z">
              <w:r>
                <w:lastRenderedPageBreak/>
                <w:t>sesuai</w:t>
              </w:r>
            </w:ins>
          </w:p>
        </w:tc>
      </w:tr>
      <w:tr w:rsidR="00992581" w14:paraId="04FF7286" w14:textId="77777777" w:rsidTr="004A4F76">
        <w:tblPrEx>
          <w:tblW w:w="14601" w:type="dxa"/>
          <w:tblInd w:w="-318" w:type="dxa"/>
          <w:tblPrExChange w:id="12291" w:author="Rafi Aziizi" w:date="2021-11-14T12:51:00Z">
            <w:tblPrEx>
              <w:tblW w:w="14601" w:type="dxa"/>
              <w:tblInd w:w="-318" w:type="dxa"/>
            </w:tblPrEx>
          </w:tblPrExChange>
        </w:tblPrEx>
        <w:trPr>
          <w:ins w:id="12292" w:author="Rafi Aziizi" w:date="2021-11-14T12:48:00Z"/>
          <w:trPrChange w:id="12293" w:author="Rafi Aziizi" w:date="2021-11-14T12:51:00Z">
            <w:trPr>
              <w:gridBefore w:val="1"/>
            </w:trPr>
          </w:trPrChange>
        </w:trPr>
        <w:tc>
          <w:tcPr>
            <w:tcW w:w="568" w:type="dxa"/>
            <w:tcPrChange w:id="12294" w:author="Rafi Aziizi" w:date="2021-11-14T12:51:00Z">
              <w:tcPr>
                <w:tcW w:w="568" w:type="dxa"/>
                <w:gridSpan w:val="2"/>
              </w:tcPr>
            </w:tcPrChange>
          </w:tcPr>
          <w:p w14:paraId="1E56A1D5" w14:textId="26B45960" w:rsidR="00992581" w:rsidRDefault="00992581" w:rsidP="00992581">
            <w:pPr>
              <w:rPr>
                <w:ins w:id="12295" w:author="Rafi Aziizi" w:date="2021-11-14T12:48:00Z"/>
              </w:rPr>
            </w:pPr>
            <w:ins w:id="12296" w:author="Rafi Aziizi" w:date="2021-11-14T12:48:00Z">
              <w:r>
                <w:t>20</w:t>
              </w:r>
            </w:ins>
          </w:p>
        </w:tc>
        <w:tc>
          <w:tcPr>
            <w:tcW w:w="1985" w:type="dxa"/>
            <w:vAlign w:val="center"/>
            <w:tcPrChange w:id="12297" w:author="Rafi Aziizi" w:date="2021-11-14T12:51:00Z">
              <w:tcPr>
                <w:tcW w:w="1985" w:type="dxa"/>
                <w:gridSpan w:val="2"/>
              </w:tcPr>
            </w:tcPrChange>
          </w:tcPr>
          <w:p w14:paraId="7C8B34BA" w14:textId="283016BC" w:rsidR="00992581" w:rsidRPr="006C188B" w:rsidRDefault="00992581" w:rsidP="00992581">
            <w:pPr>
              <w:rPr>
                <w:ins w:id="12298" w:author="Rafi Aziizi" w:date="2021-11-14T12:48:00Z"/>
                <w:highlight w:val="yellow"/>
                <w:rPrChange w:id="12299" w:author=" " w:date="2021-11-14T18:10:00Z">
                  <w:rPr>
                    <w:ins w:id="12300" w:author="Rafi Aziizi" w:date="2021-11-14T12:48:00Z"/>
                  </w:rPr>
                </w:rPrChange>
              </w:rPr>
            </w:pPr>
            <w:ins w:id="12301" w:author="Rafi Aziizi" w:date="2021-11-14T12:53:00Z">
              <w:r w:rsidRPr="006C188B">
                <w:rPr>
                  <w:highlight w:val="yellow"/>
                  <w:rPrChange w:id="12302" w:author=" " w:date="2021-11-14T18:10:00Z">
                    <w:rPr/>
                  </w:rPrChange>
                </w:rPr>
                <w:t>SP-RC14.1</w:t>
              </w:r>
            </w:ins>
          </w:p>
        </w:tc>
        <w:tc>
          <w:tcPr>
            <w:tcW w:w="2268" w:type="dxa"/>
            <w:vAlign w:val="center"/>
            <w:tcPrChange w:id="12303" w:author="Rafi Aziizi" w:date="2021-11-14T12:51:00Z">
              <w:tcPr>
                <w:tcW w:w="2268" w:type="dxa"/>
                <w:gridSpan w:val="2"/>
              </w:tcPr>
            </w:tcPrChange>
          </w:tcPr>
          <w:p w14:paraId="0372C74C" w14:textId="7C424D53" w:rsidR="00992581" w:rsidRPr="006C188B" w:rsidRDefault="00992581" w:rsidP="00992581">
            <w:pPr>
              <w:rPr>
                <w:ins w:id="12304" w:author="Rafi Aziizi" w:date="2021-11-14T12:48:00Z"/>
                <w:highlight w:val="yellow"/>
                <w:rPrChange w:id="12305" w:author=" " w:date="2021-11-14T18:10:00Z">
                  <w:rPr>
                    <w:ins w:id="12306" w:author="Rafi Aziizi" w:date="2021-11-14T12:48:00Z"/>
                  </w:rPr>
                </w:rPrChange>
              </w:rPr>
            </w:pPr>
            <w:ins w:id="12307" w:author="Rafi Aziizi" w:date="2021-11-14T12:54:00Z">
              <w:r w:rsidRPr="006C188B">
                <w:rPr>
                  <w:highlight w:val="yellow"/>
                  <w:rPrChange w:id="12308" w:author=" " w:date="2021-11-14T18:10:00Z">
                    <w:rPr/>
                  </w:rPrChange>
                </w:rPr>
                <w:t>Tambah Walikelas</w:t>
              </w:r>
            </w:ins>
          </w:p>
        </w:tc>
        <w:tc>
          <w:tcPr>
            <w:tcW w:w="1984" w:type="dxa"/>
            <w:tcPrChange w:id="12309" w:author="Rafi Aziizi" w:date="2021-11-14T12:51:00Z">
              <w:tcPr>
                <w:tcW w:w="1984" w:type="dxa"/>
                <w:gridSpan w:val="2"/>
              </w:tcPr>
            </w:tcPrChange>
          </w:tcPr>
          <w:p w14:paraId="65546EAC" w14:textId="24411F59" w:rsidR="00992581" w:rsidRDefault="008D5322" w:rsidP="00992581">
            <w:pPr>
              <w:rPr>
                <w:ins w:id="12310" w:author="Rafi Aziizi" w:date="2021-11-14T12:48:00Z"/>
              </w:rPr>
            </w:pPr>
            <w:ins w:id="12311" w:author=" " w:date="2021-11-14T18:03:00Z">
              <w:r>
                <w:t xml:space="preserve">identitas </w:t>
              </w:r>
            </w:ins>
            <w:ins w:id="12312" w:author=" " w:date="2021-11-14T16:50:00Z">
              <w:r w:rsidR="00A4326A">
                <w:t xml:space="preserve">data </w:t>
              </w:r>
              <w:r w:rsidR="00A4326A">
                <w:t>walikelas</w:t>
              </w:r>
            </w:ins>
            <w:ins w:id="12313" w:author=" " w:date="2021-11-14T17:56:00Z">
              <w:r w:rsidR="00EC1255">
                <w:t xml:space="preserve"> baru </w:t>
              </w:r>
            </w:ins>
            <w:ins w:id="12314" w:author=" " w:date="2021-11-14T18:09:00Z">
              <w:r w:rsidR="006C188B">
                <w:t>berdasarkan</w:t>
              </w:r>
            </w:ins>
            <w:ins w:id="12315" w:author=" " w:date="2021-11-14T18:08:00Z">
              <w:r>
                <w:t xml:space="preserve"> data guru</w:t>
              </w:r>
            </w:ins>
            <w:ins w:id="12316" w:author=" " w:date="2021-11-14T18:09:00Z">
              <w:r w:rsidR="006C188B">
                <w:t xml:space="preserve"> aktif</w:t>
              </w:r>
            </w:ins>
          </w:p>
        </w:tc>
        <w:tc>
          <w:tcPr>
            <w:tcW w:w="2977" w:type="dxa"/>
            <w:tcPrChange w:id="12317" w:author="Rafi Aziizi" w:date="2021-11-14T12:51:00Z">
              <w:tcPr>
                <w:tcW w:w="2977" w:type="dxa"/>
                <w:gridSpan w:val="2"/>
              </w:tcPr>
            </w:tcPrChange>
          </w:tcPr>
          <w:p w14:paraId="7326A1EF" w14:textId="20AFAAD4" w:rsidR="00992581" w:rsidRDefault="006C188B" w:rsidP="00992581">
            <w:pPr>
              <w:rPr>
                <w:ins w:id="12318" w:author="Rafi Aziizi" w:date="2021-11-14T12:48:00Z"/>
              </w:rPr>
            </w:pPr>
            <w:ins w:id="12319" w:author=" " w:date="2021-11-14T18:08:00Z">
              <w:r>
                <w:t xml:space="preserve">sistem dapat mendaftarkan </w:t>
              </w:r>
            </w:ins>
            <w:ins w:id="12320" w:author=" " w:date="2021-11-14T18:09:00Z">
              <w:r>
                <w:t xml:space="preserve">guru menjadi walikelas </w:t>
              </w:r>
            </w:ins>
            <w:ins w:id="12321" w:author=" " w:date="2021-11-14T18:10:00Z">
              <w:r>
                <w:t>sesuai data guru yang aktif</w:t>
              </w:r>
            </w:ins>
          </w:p>
        </w:tc>
        <w:tc>
          <w:tcPr>
            <w:tcW w:w="3402" w:type="dxa"/>
            <w:tcPrChange w:id="12322" w:author="Rafi Aziizi" w:date="2021-11-14T12:51:00Z">
              <w:tcPr>
                <w:tcW w:w="3402" w:type="dxa"/>
                <w:gridSpan w:val="2"/>
              </w:tcPr>
            </w:tcPrChange>
          </w:tcPr>
          <w:p w14:paraId="48A795DA" w14:textId="77777777" w:rsidR="006C188B" w:rsidRDefault="006C188B" w:rsidP="00992581">
            <w:pPr>
              <w:rPr>
                <w:ins w:id="12323" w:author=" " w:date="2021-11-14T18:10:00Z"/>
              </w:rPr>
            </w:pPr>
          </w:p>
          <w:p w14:paraId="2C1F4BC8" w14:textId="01867AEB" w:rsidR="00992581" w:rsidRDefault="00D12FBC" w:rsidP="00992581">
            <w:pPr>
              <w:rPr>
                <w:ins w:id="12324" w:author="Rafi Aziizi" w:date="2021-11-14T12:48:00Z"/>
              </w:rPr>
            </w:pPr>
            <w:ins w:id="12325" w:author=" " w:date="2021-11-14T16:54:00Z">
              <w:r>
                <w:t xml:space="preserve">Pada gambar diatas fitur ini dapat  menambahkan </w:t>
              </w:r>
            </w:ins>
            <w:ins w:id="12326" w:author=" " w:date="2021-11-14T16:55:00Z">
              <w:r>
                <w:t>walikelas</w:t>
              </w:r>
            </w:ins>
            <w:ins w:id="12327" w:author=" " w:date="2021-11-14T16:54:00Z">
              <w:r>
                <w:t xml:space="preserve"> kedalam sistem</w:t>
              </w:r>
            </w:ins>
            <w:ins w:id="12328" w:author=" " w:date="2021-11-14T18:10:00Z">
              <w:r w:rsidR="006C188B">
                <w:t xml:space="preserve"> berdasarkan data guru</w:t>
              </w:r>
            </w:ins>
          </w:p>
        </w:tc>
        <w:tc>
          <w:tcPr>
            <w:tcW w:w="1417" w:type="dxa"/>
            <w:tcPrChange w:id="12329" w:author="Rafi Aziizi" w:date="2021-11-14T12:51:00Z">
              <w:tcPr>
                <w:tcW w:w="1417" w:type="dxa"/>
                <w:gridSpan w:val="2"/>
              </w:tcPr>
            </w:tcPrChange>
          </w:tcPr>
          <w:p w14:paraId="47AAF82B" w14:textId="1C5AD132" w:rsidR="00992581" w:rsidRDefault="006C188B" w:rsidP="00992581">
            <w:pPr>
              <w:rPr>
                <w:ins w:id="12330" w:author="Rafi Aziizi" w:date="2021-11-14T12:48:00Z"/>
              </w:rPr>
            </w:pPr>
            <w:ins w:id="12331" w:author=" " w:date="2021-11-14T18:10:00Z">
              <w:r>
                <w:t>sesuai</w:t>
              </w:r>
            </w:ins>
          </w:p>
        </w:tc>
      </w:tr>
      <w:tr w:rsidR="00992581" w14:paraId="0828620B" w14:textId="77777777" w:rsidTr="004A4F76">
        <w:tblPrEx>
          <w:tblW w:w="14601" w:type="dxa"/>
          <w:tblInd w:w="-318" w:type="dxa"/>
          <w:tblPrExChange w:id="12332" w:author="Rafi Aziizi" w:date="2021-11-14T12:51:00Z">
            <w:tblPrEx>
              <w:tblW w:w="14601" w:type="dxa"/>
              <w:tblInd w:w="-318" w:type="dxa"/>
            </w:tblPrEx>
          </w:tblPrExChange>
        </w:tblPrEx>
        <w:trPr>
          <w:ins w:id="12333" w:author="Rafi Aziizi" w:date="2021-11-14T12:48:00Z"/>
          <w:trPrChange w:id="12334" w:author="Rafi Aziizi" w:date="2021-11-14T12:51:00Z">
            <w:trPr>
              <w:gridBefore w:val="1"/>
            </w:trPr>
          </w:trPrChange>
        </w:trPr>
        <w:tc>
          <w:tcPr>
            <w:tcW w:w="568" w:type="dxa"/>
            <w:tcPrChange w:id="12335" w:author="Rafi Aziizi" w:date="2021-11-14T12:51:00Z">
              <w:tcPr>
                <w:tcW w:w="568" w:type="dxa"/>
                <w:gridSpan w:val="2"/>
              </w:tcPr>
            </w:tcPrChange>
          </w:tcPr>
          <w:p w14:paraId="0D900EBF" w14:textId="6E3B770C" w:rsidR="00992581" w:rsidRDefault="00992581" w:rsidP="00992581">
            <w:pPr>
              <w:rPr>
                <w:ins w:id="12336" w:author="Rafi Aziizi" w:date="2021-11-14T12:48:00Z"/>
              </w:rPr>
            </w:pPr>
            <w:ins w:id="12337" w:author="Rafi Aziizi" w:date="2021-11-14T12:48:00Z">
              <w:r>
                <w:t>21</w:t>
              </w:r>
            </w:ins>
          </w:p>
        </w:tc>
        <w:tc>
          <w:tcPr>
            <w:tcW w:w="1985" w:type="dxa"/>
            <w:vAlign w:val="center"/>
            <w:tcPrChange w:id="12338" w:author="Rafi Aziizi" w:date="2021-11-14T12:51:00Z">
              <w:tcPr>
                <w:tcW w:w="1985" w:type="dxa"/>
                <w:gridSpan w:val="2"/>
              </w:tcPr>
            </w:tcPrChange>
          </w:tcPr>
          <w:p w14:paraId="6A926022" w14:textId="06B75195" w:rsidR="00992581" w:rsidRPr="009F4827" w:rsidRDefault="00992581" w:rsidP="00992581">
            <w:pPr>
              <w:rPr>
                <w:ins w:id="12339" w:author="Rafi Aziizi" w:date="2021-11-14T12:48:00Z"/>
                <w:highlight w:val="yellow"/>
                <w:rPrChange w:id="12340" w:author=" " w:date="2021-11-14T18:13:00Z">
                  <w:rPr>
                    <w:ins w:id="12341" w:author="Rafi Aziizi" w:date="2021-11-14T12:48:00Z"/>
                  </w:rPr>
                </w:rPrChange>
              </w:rPr>
            </w:pPr>
            <w:ins w:id="12342" w:author="Rafi Aziizi" w:date="2021-11-14T12:53:00Z">
              <w:r w:rsidRPr="009F4827">
                <w:rPr>
                  <w:highlight w:val="yellow"/>
                  <w:rPrChange w:id="12343" w:author=" " w:date="2021-11-14T18:13:00Z">
                    <w:rPr/>
                  </w:rPrChange>
                </w:rPr>
                <w:t>SP-RC14.2</w:t>
              </w:r>
            </w:ins>
          </w:p>
        </w:tc>
        <w:tc>
          <w:tcPr>
            <w:tcW w:w="2268" w:type="dxa"/>
            <w:vAlign w:val="center"/>
            <w:tcPrChange w:id="12344" w:author="Rafi Aziizi" w:date="2021-11-14T12:51:00Z">
              <w:tcPr>
                <w:tcW w:w="2268" w:type="dxa"/>
                <w:gridSpan w:val="2"/>
              </w:tcPr>
            </w:tcPrChange>
          </w:tcPr>
          <w:p w14:paraId="0C7ED707" w14:textId="635F5296" w:rsidR="00992581" w:rsidRPr="009F4827" w:rsidRDefault="00992581" w:rsidP="00992581">
            <w:pPr>
              <w:rPr>
                <w:ins w:id="12345" w:author="Rafi Aziizi" w:date="2021-11-14T12:48:00Z"/>
                <w:highlight w:val="yellow"/>
                <w:rPrChange w:id="12346" w:author=" " w:date="2021-11-14T18:13:00Z">
                  <w:rPr>
                    <w:ins w:id="12347" w:author="Rafi Aziizi" w:date="2021-11-14T12:48:00Z"/>
                  </w:rPr>
                </w:rPrChange>
              </w:rPr>
            </w:pPr>
            <w:ins w:id="12348" w:author="Rafi Aziizi" w:date="2021-11-14T12:54:00Z">
              <w:r w:rsidRPr="009F4827">
                <w:rPr>
                  <w:highlight w:val="yellow"/>
                  <w:rPrChange w:id="12349" w:author=" " w:date="2021-11-14T18:13:00Z">
                    <w:rPr/>
                  </w:rPrChange>
                </w:rPr>
                <w:t>Hapus Walikelas</w:t>
              </w:r>
            </w:ins>
          </w:p>
        </w:tc>
        <w:tc>
          <w:tcPr>
            <w:tcW w:w="1984" w:type="dxa"/>
            <w:tcPrChange w:id="12350" w:author="Rafi Aziizi" w:date="2021-11-14T12:51:00Z">
              <w:tcPr>
                <w:tcW w:w="1984" w:type="dxa"/>
                <w:gridSpan w:val="2"/>
              </w:tcPr>
            </w:tcPrChange>
          </w:tcPr>
          <w:p w14:paraId="790BDB17" w14:textId="631837E4" w:rsidR="00992581" w:rsidRDefault="006C188B" w:rsidP="00992581">
            <w:pPr>
              <w:rPr>
                <w:ins w:id="12351" w:author="Rafi Aziizi" w:date="2021-11-14T12:48:00Z"/>
              </w:rPr>
            </w:pPr>
            <w:ins w:id="12352" w:author=" " w:date="2021-11-14T18:11:00Z">
              <w:r>
                <w:t>-</w:t>
              </w:r>
            </w:ins>
          </w:p>
        </w:tc>
        <w:tc>
          <w:tcPr>
            <w:tcW w:w="2977" w:type="dxa"/>
            <w:tcPrChange w:id="12353" w:author="Rafi Aziizi" w:date="2021-11-14T12:51:00Z">
              <w:tcPr>
                <w:tcW w:w="2977" w:type="dxa"/>
                <w:gridSpan w:val="2"/>
              </w:tcPr>
            </w:tcPrChange>
          </w:tcPr>
          <w:p w14:paraId="56E1005C" w14:textId="3C0573B8" w:rsidR="00992581" w:rsidRDefault="006C188B" w:rsidP="00992581">
            <w:pPr>
              <w:rPr>
                <w:ins w:id="12354" w:author="Rafi Aziizi" w:date="2021-11-14T12:48:00Z"/>
              </w:rPr>
            </w:pPr>
            <w:ins w:id="12355" w:author=" " w:date="2021-11-14T18:11:00Z">
              <w:r>
                <w:t xml:space="preserve">Sistem dapat </w:t>
              </w:r>
            </w:ins>
            <w:ins w:id="12356" w:author=" " w:date="2021-11-14T18:12:00Z">
              <w:r>
                <w:t>merubah</w:t>
              </w:r>
            </w:ins>
            <w:ins w:id="12357" w:author=" " w:date="2021-11-14T18:11:00Z">
              <w:r>
                <w:t xml:space="preserve"> </w:t>
              </w:r>
            </w:ins>
            <w:ins w:id="12358" w:author=" " w:date="2021-11-14T18:14:00Z">
              <w:r w:rsidR="009F4827">
                <w:t>statu</w:t>
              </w:r>
            </w:ins>
            <w:ins w:id="12359" w:author=" " w:date="2021-11-14T18:15:00Z">
              <w:r w:rsidR="009F4827">
                <w:t>s</w:t>
              </w:r>
            </w:ins>
            <w:ins w:id="12360" w:author=" " w:date="2021-11-14T18:14:00Z">
              <w:r w:rsidR="009F4827">
                <w:t xml:space="preserve"> data </w:t>
              </w:r>
            </w:ins>
            <w:ins w:id="12361" w:author=" " w:date="2021-11-14T18:11:00Z">
              <w:r>
                <w:t>walikelas</w:t>
              </w:r>
            </w:ins>
            <w:ins w:id="12362" w:author=" " w:date="2021-11-14T18:14:00Z">
              <w:r w:rsidR="009F4827">
                <w:t xml:space="preserve"> aktif menjadi pasif</w:t>
              </w:r>
            </w:ins>
          </w:p>
        </w:tc>
        <w:tc>
          <w:tcPr>
            <w:tcW w:w="3402" w:type="dxa"/>
            <w:tcPrChange w:id="12363" w:author="Rafi Aziizi" w:date="2021-11-14T12:51:00Z">
              <w:tcPr>
                <w:tcW w:w="3402" w:type="dxa"/>
                <w:gridSpan w:val="2"/>
              </w:tcPr>
            </w:tcPrChange>
          </w:tcPr>
          <w:p w14:paraId="7ED703CD" w14:textId="77777777" w:rsidR="00992581" w:rsidRDefault="00992581" w:rsidP="00992581">
            <w:pPr>
              <w:rPr>
                <w:ins w:id="12364" w:author=" " w:date="2021-11-14T18:13:00Z"/>
              </w:rPr>
            </w:pPr>
          </w:p>
          <w:p w14:paraId="10D79EC5" w14:textId="19B9D5E6" w:rsidR="006C188B" w:rsidRDefault="006C188B" w:rsidP="00992581">
            <w:pPr>
              <w:rPr>
                <w:ins w:id="12365" w:author="Rafi Aziizi" w:date="2021-11-14T12:48:00Z"/>
              </w:rPr>
            </w:pPr>
            <w:ins w:id="12366" w:author=" " w:date="2021-11-14T18:13:00Z">
              <w:r>
                <w:t>Pada gambar diatas fitur ini telah terbukti dapat merubah data guru menjadi pasif</w:t>
              </w:r>
            </w:ins>
          </w:p>
        </w:tc>
        <w:tc>
          <w:tcPr>
            <w:tcW w:w="1417" w:type="dxa"/>
            <w:tcPrChange w:id="12367" w:author="Rafi Aziizi" w:date="2021-11-14T12:51:00Z">
              <w:tcPr>
                <w:tcW w:w="1417" w:type="dxa"/>
                <w:gridSpan w:val="2"/>
              </w:tcPr>
            </w:tcPrChange>
          </w:tcPr>
          <w:p w14:paraId="3AF29AC6" w14:textId="0583334C" w:rsidR="00992581" w:rsidRDefault="006C188B" w:rsidP="00992581">
            <w:pPr>
              <w:rPr>
                <w:ins w:id="12368" w:author="Rafi Aziizi" w:date="2021-11-14T12:48:00Z"/>
              </w:rPr>
            </w:pPr>
            <w:ins w:id="12369" w:author=" " w:date="2021-11-14T18:13:00Z">
              <w:r>
                <w:t>sesuai</w:t>
              </w:r>
            </w:ins>
          </w:p>
        </w:tc>
      </w:tr>
      <w:tr w:rsidR="00992581" w14:paraId="59C18193" w14:textId="77777777" w:rsidTr="004A4F76">
        <w:tblPrEx>
          <w:tblW w:w="14601" w:type="dxa"/>
          <w:tblInd w:w="-318" w:type="dxa"/>
          <w:tblPrExChange w:id="12370" w:author="Rafi Aziizi" w:date="2021-11-14T12:51:00Z">
            <w:tblPrEx>
              <w:tblW w:w="14601" w:type="dxa"/>
              <w:tblInd w:w="-318" w:type="dxa"/>
            </w:tblPrEx>
          </w:tblPrExChange>
        </w:tblPrEx>
        <w:trPr>
          <w:ins w:id="12371" w:author="Rafi Aziizi" w:date="2021-11-14T12:48:00Z"/>
          <w:trPrChange w:id="12372" w:author="Rafi Aziizi" w:date="2021-11-14T12:51:00Z">
            <w:trPr>
              <w:gridBefore w:val="1"/>
            </w:trPr>
          </w:trPrChange>
        </w:trPr>
        <w:tc>
          <w:tcPr>
            <w:tcW w:w="568" w:type="dxa"/>
            <w:tcPrChange w:id="12373" w:author="Rafi Aziizi" w:date="2021-11-14T12:51:00Z">
              <w:tcPr>
                <w:tcW w:w="568" w:type="dxa"/>
                <w:gridSpan w:val="2"/>
              </w:tcPr>
            </w:tcPrChange>
          </w:tcPr>
          <w:p w14:paraId="19CCFDF3" w14:textId="5D9DF956" w:rsidR="00992581" w:rsidRDefault="00992581" w:rsidP="00992581">
            <w:pPr>
              <w:rPr>
                <w:ins w:id="12374" w:author="Rafi Aziizi" w:date="2021-11-14T12:48:00Z"/>
              </w:rPr>
            </w:pPr>
            <w:ins w:id="12375" w:author="Rafi Aziizi" w:date="2021-11-14T12:48:00Z">
              <w:r>
                <w:t>22</w:t>
              </w:r>
            </w:ins>
          </w:p>
        </w:tc>
        <w:tc>
          <w:tcPr>
            <w:tcW w:w="1985" w:type="dxa"/>
            <w:vAlign w:val="center"/>
            <w:tcPrChange w:id="12376" w:author="Rafi Aziizi" w:date="2021-11-14T12:51:00Z">
              <w:tcPr>
                <w:tcW w:w="1985" w:type="dxa"/>
                <w:gridSpan w:val="2"/>
              </w:tcPr>
            </w:tcPrChange>
          </w:tcPr>
          <w:p w14:paraId="683725FF" w14:textId="3552B39A" w:rsidR="00992581" w:rsidRPr="009F4827" w:rsidRDefault="00992581" w:rsidP="00992581">
            <w:pPr>
              <w:rPr>
                <w:ins w:id="12377" w:author="Rafi Aziizi" w:date="2021-11-14T12:48:00Z"/>
                <w:highlight w:val="yellow"/>
                <w:rPrChange w:id="12378" w:author=" " w:date="2021-11-14T18:18:00Z">
                  <w:rPr>
                    <w:ins w:id="12379" w:author="Rafi Aziizi" w:date="2021-11-14T12:48:00Z"/>
                  </w:rPr>
                </w:rPrChange>
              </w:rPr>
            </w:pPr>
            <w:ins w:id="12380" w:author="Rafi Aziizi" w:date="2021-11-14T12:53:00Z">
              <w:r w:rsidRPr="009F4827">
                <w:rPr>
                  <w:highlight w:val="yellow"/>
                  <w:rPrChange w:id="12381" w:author=" " w:date="2021-11-14T18:18:00Z">
                    <w:rPr/>
                  </w:rPrChange>
                </w:rPr>
                <w:t>SP-RC14.3</w:t>
              </w:r>
            </w:ins>
          </w:p>
        </w:tc>
        <w:tc>
          <w:tcPr>
            <w:tcW w:w="2268" w:type="dxa"/>
            <w:vAlign w:val="center"/>
            <w:tcPrChange w:id="12382" w:author="Rafi Aziizi" w:date="2021-11-14T12:51:00Z">
              <w:tcPr>
                <w:tcW w:w="2268" w:type="dxa"/>
                <w:gridSpan w:val="2"/>
              </w:tcPr>
            </w:tcPrChange>
          </w:tcPr>
          <w:p w14:paraId="26B995DC" w14:textId="46E9FC1C" w:rsidR="00992581" w:rsidRPr="009F4827" w:rsidRDefault="00992581" w:rsidP="00992581">
            <w:pPr>
              <w:rPr>
                <w:ins w:id="12383" w:author="Rafi Aziizi" w:date="2021-11-14T12:48:00Z"/>
                <w:highlight w:val="yellow"/>
                <w:rPrChange w:id="12384" w:author=" " w:date="2021-11-14T18:18:00Z">
                  <w:rPr>
                    <w:ins w:id="12385" w:author="Rafi Aziizi" w:date="2021-11-14T12:48:00Z"/>
                  </w:rPr>
                </w:rPrChange>
              </w:rPr>
            </w:pPr>
            <w:ins w:id="12386" w:author="Rafi Aziizi" w:date="2021-11-14T12:54:00Z">
              <w:r w:rsidRPr="009F4827">
                <w:rPr>
                  <w:highlight w:val="yellow"/>
                  <w:rPrChange w:id="12387" w:author=" " w:date="2021-11-14T18:18:00Z">
                    <w:rPr/>
                  </w:rPrChange>
                </w:rPr>
                <w:t>Edit Walikelas</w:t>
              </w:r>
            </w:ins>
          </w:p>
        </w:tc>
        <w:tc>
          <w:tcPr>
            <w:tcW w:w="1984" w:type="dxa"/>
            <w:tcPrChange w:id="12388" w:author="Rafi Aziizi" w:date="2021-11-14T12:51:00Z">
              <w:tcPr>
                <w:tcW w:w="1984" w:type="dxa"/>
                <w:gridSpan w:val="2"/>
              </w:tcPr>
            </w:tcPrChange>
          </w:tcPr>
          <w:p w14:paraId="38B6D3D1" w14:textId="2FC084C6" w:rsidR="00992581" w:rsidRDefault="009F4827" w:rsidP="00992581">
            <w:pPr>
              <w:rPr>
                <w:ins w:id="12389" w:author="Rafi Aziizi" w:date="2021-11-14T12:48:00Z"/>
              </w:rPr>
            </w:pPr>
            <w:ins w:id="12390" w:author=" " w:date="2021-11-14T18:17:00Z">
              <w:r>
                <w:t>identitas data walikelas baru</w:t>
              </w:r>
            </w:ins>
          </w:p>
        </w:tc>
        <w:tc>
          <w:tcPr>
            <w:tcW w:w="2977" w:type="dxa"/>
            <w:tcPrChange w:id="12391" w:author="Rafi Aziizi" w:date="2021-11-14T12:51:00Z">
              <w:tcPr>
                <w:tcW w:w="2977" w:type="dxa"/>
                <w:gridSpan w:val="2"/>
              </w:tcPr>
            </w:tcPrChange>
          </w:tcPr>
          <w:p w14:paraId="58E8C9EC" w14:textId="7589AAE7" w:rsidR="00992581" w:rsidRDefault="00EC1255" w:rsidP="00992581">
            <w:pPr>
              <w:rPr>
                <w:ins w:id="12392" w:author="Rafi Aziizi" w:date="2021-11-14T12:48:00Z"/>
              </w:rPr>
            </w:pPr>
            <w:ins w:id="12393" w:author=" " w:date="2021-11-14T18:00:00Z">
              <w:r>
                <w:t xml:space="preserve">Sistem dapat merubah identitas </w:t>
              </w:r>
              <w:r>
                <w:t>walikelas</w:t>
              </w:r>
              <w:r>
                <w:t xml:space="preserve"> </w:t>
              </w:r>
            </w:ins>
            <w:ins w:id="12394" w:author=" " w:date="2021-11-14T18:18:00Z">
              <w:r w:rsidR="009F4827">
                <w:t>berikut</w:t>
              </w:r>
            </w:ins>
            <w:ins w:id="12395" w:author=" " w:date="2021-11-14T18:17:00Z">
              <w:r w:rsidR="009F4827">
                <w:t xml:space="preserve"> guru </w:t>
              </w:r>
            </w:ins>
            <w:ins w:id="12396" w:author=" " w:date="2021-11-14T18:00:00Z">
              <w:r>
                <w:t>sesuai dengan data masukan baru</w:t>
              </w:r>
            </w:ins>
          </w:p>
        </w:tc>
        <w:tc>
          <w:tcPr>
            <w:tcW w:w="3402" w:type="dxa"/>
            <w:tcPrChange w:id="12397" w:author="Rafi Aziizi" w:date="2021-11-14T12:51:00Z">
              <w:tcPr>
                <w:tcW w:w="3402" w:type="dxa"/>
                <w:gridSpan w:val="2"/>
              </w:tcPr>
            </w:tcPrChange>
          </w:tcPr>
          <w:p w14:paraId="75974A22" w14:textId="4FF840EC" w:rsidR="00992581" w:rsidRDefault="00EC1255" w:rsidP="00992581">
            <w:pPr>
              <w:rPr>
                <w:ins w:id="12398" w:author="Rafi Aziizi" w:date="2021-11-14T12:48:00Z"/>
              </w:rPr>
            </w:pPr>
            <w:ins w:id="12399" w:author=" " w:date="2021-11-14T18:02:00Z">
              <w:r>
                <w:t xml:space="preserve">Pada gambar diatas fitur ini dapat merubah data </w:t>
              </w:r>
            </w:ins>
            <w:ins w:id="12400" w:author=" " w:date="2021-11-14T18:17:00Z">
              <w:r w:rsidR="009F4827">
                <w:t>walikelas</w:t>
              </w:r>
            </w:ins>
            <w:ins w:id="12401" w:author=" " w:date="2021-11-14T18:02:00Z">
              <w:r>
                <w:t xml:space="preserve"> </w:t>
              </w:r>
            </w:ins>
            <w:ins w:id="12402" w:author=" " w:date="2021-11-14T18:18:00Z">
              <w:r w:rsidR="009F4827">
                <w:t xml:space="preserve">beserta data guru </w:t>
              </w:r>
            </w:ins>
            <w:ins w:id="12403" w:author=" " w:date="2021-11-14T18:02:00Z">
              <w:r>
                <w:t>sesuai dengan masukan.</w:t>
              </w:r>
            </w:ins>
          </w:p>
        </w:tc>
        <w:tc>
          <w:tcPr>
            <w:tcW w:w="1417" w:type="dxa"/>
            <w:tcPrChange w:id="12404" w:author="Rafi Aziizi" w:date="2021-11-14T12:51:00Z">
              <w:tcPr>
                <w:tcW w:w="1417" w:type="dxa"/>
                <w:gridSpan w:val="2"/>
              </w:tcPr>
            </w:tcPrChange>
          </w:tcPr>
          <w:p w14:paraId="4803EDAB" w14:textId="10AFB3E4" w:rsidR="00992581" w:rsidRDefault="009F4827" w:rsidP="00992581">
            <w:pPr>
              <w:rPr>
                <w:ins w:id="12405" w:author="Rafi Aziizi" w:date="2021-11-14T12:48:00Z"/>
              </w:rPr>
            </w:pPr>
            <w:ins w:id="12406" w:author=" " w:date="2021-11-14T18:18:00Z">
              <w:r>
                <w:t>sesuai</w:t>
              </w:r>
            </w:ins>
          </w:p>
        </w:tc>
      </w:tr>
      <w:tr w:rsidR="00992581" w14:paraId="07B6ABF3" w14:textId="77777777" w:rsidTr="004A4F76">
        <w:tblPrEx>
          <w:tblW w:w="14601" w:type="dxa"/>
          <w:tblInd w:w="-318" w:type="dxa"/>
          <w:tblPrExChange w:id="12407" w:author="Rafi Aziizi" w:date="2021-11-14T12:51:00Z">
            <w:tblPrEx>
              <w:tblW w:w="14601" w:type="dxa"/>
              <w:tblInd w:w="-318" w:type="dxa"/>
            </w:tblPrEx>
          </w:tblPrExChange>
        </w:tblPrEx>
        <w:trPr>
          <w:ins w:id="12408" w:author="Rafi Aziizi" w:date="2021-11-14T12:48:00Z"/>
          <w:trPrChange w:id="12409" w:author="Rafi Aziizi" w:date="2021-11-14T12:51:00Z">
            <w:trPr>
              <w:gridBefore w:val="1"/>
            </w:trPr>
          </w:trPrChange>
        </w:trPr>
        <w:tc>
          <w:tcPr>
            <w:tcW w:w="568" w:type="dxa"/>
            <w:tcPrChange w:id="12410" w:author="Rafi Aziizi" w:date="2021-11-14T12:51:00Z">
              <w:tcPr>
                <w:tcW w:w="568" w:type="dxa"/>
                <w:gridSpan w:val="2"/>
              </w:tcPr>
            </w:tcPrChange>
          </w:tcPr>
          <w:p w14:paraId="4A83C2F2" w14:textId="2E9A1E33" w:rsidR="00992581" w:rsidRDefault="00992581" w:rsidP="00992581">
            <w:pPr>
              <w:rPr>
                <w:ins w:id="12411" w:author="Rafi Aziizi" w:date="2021-11-14T12:48:00Z"/>
              </w:rPr>
            </w:pPr>
            <w:ins w:id="12412" w:author="Rafi Aziizi" w:date="2021-11-14T12:48:00Z">
              <w:r>
                <w:t>23</w:t>
              </w:r>
            </w:ins>
          </w:p>
        </w:tc>
        <w:tc>
          <w:tcPr>
            <w:tcW w:w="1985" w:type="dxa"/>
            <w:vAlign w:val="center"/>
            <w:tcPrChange w:id="12413" w:author="Rafi Aziizi" w:date="2021-11-14T12:51:00Z">
              <w:tcPr>
                <w:tcW w:w="1985" w:type="dxa"/>
                <w:gridSpan w:val="2"/>
              </w:tcPr>
            </w:tcPrChange>
          </w:tcPr>
          <w:p w14:paraId="3BDA98A7" w14:textId="4575D4F3" w:rsidR="00992581" w:rsidRPr="004B60D7" w:rsidRDefault="00992581" w:rsidP="00992581">
            <w:pPr>
              <w:rPr>
                <w:ins w:id="12414" w:author="Rafi Aziizi" w:date="2021-11-14T12:48:00Z"/>
                <w:highlight w:val="yellow"/>
                <w:rPrChange w:id="12415" w:author=" " w:date="2021-11-14T18:21:00Z">
                  <w:rPr>
                    <w:ins w:id="12416" w:author="Rafi Aziizi" w:date="2021-11-14T12:48:00Z"/>
                  </w:rPr>
                </w:rPrChange>
              </w:rPr>
            </w:pPr>
            <w:ins w:id="12417" w:author="Rafi Aziizi" w:date="2021-11-14T12:53:00Z">
              <w:r w:rsidRPr="004B60D7">
                <w:rPr>
                  <w:highlight w:val="yellow"/>
                  <w:rPrChange w:id="12418" w:author=" " w:date="2021-11-14T18:21:00Z">
                    <w:rPr/>
                  </w:rPrChange>
                </w:rPr>
                <w:t>SP-RC14.4</w:t>
              </w:r>
            </w:ins>
          </w:p>
        </w:tc>
        <w:tc>
          <w:tcPr>
            <w:tcW w:w="2268" w:type="dxa"/>
            <w:vAlign w:val="center"/>
            <w:tcPrChange w:id="12419" w:author="Rafi Aziizi" w:date="2021-11-14T12:51:00Z">
              <w:tcPr>
                <w:tcW w:w="2268" w:type="dxa"/>
                <w:gridSpan w:val="2"/>
              </w:tcPr>
            </w:tcPrChange>
          </w:tcPr>
          <w:p w14:paraId="4C1F173C" w14:textId="0735A792" w:rsidR="00992581" w:rsidRPr="004B60D7" w:rsidRDefault="00992581" w:rsidP="00992581">
            <w:pPr>
              <w:rPr>
                <w:ins w:id="12420" w:author="Rafi Aziizi" w:date="2021-11-14T12:48:00Z"/>
                <w:highlight w:val="yellow"/>
                <w:rPrChange w:id="12421" w:author=" " w:date="2021-11-14T18:21:00Z">
                  <w:rPr>
                    <w:ins w:id="12422" w:author="Rafi Aziizi" w:date="2021-11-14T12:48:00Z"/>
                  </w:rPr>
                </w:rPrChange>
              </w:rPr>
            </w:pPr>
            <w:ins w:id="12423" w:author="Rafi Aziizi" w:date="2021-11-14T12:54:00Z">
              <w:r w:rsidRPr="004B60D7">
                <w:rPr>
                  <w:highlight w:val="yellow"/>
                  <w:rPrChange w:id="12424" w:author=" " w:date="2021-11-14T18:21:00Z">
                    <w:rPr/>
                  </w:rPrChange>
                </w:rPr>
                <w:t>Lihat Walikelas</w:t>
              </w:r>
            </w:ins>
          </w:p>
        </w:tc>
        <w:tc>
          <w:tcPr>
            <w:tcW w:w="1984" w:type="dxa"/>
            <w:tcPrChange w:id="12425" w:author="Rafi Aziizi" w:date="2021-11-14T12:51:00Z">
              <w:tcPr>
                <w:tcW w:w="1984" w:type="dxa"/>
                <w:gridSpan w:val="2"/>
              </w:tcPr>
            </w:tcPrChange>
          </w:tcPr>
          <w:p w14:paraId="5FCB2718" w14:textId="3F94E35B" w:rsidR="00992581" w:rsidRDefault="009F4827" w:rsidP="00992581">
            <w:pPr>
              <w:rPr>
                <w:ins w:id="12426" w:author="Rafi Aziizi" w:date="2021-11-14T12:48:00Z"/>
              </w:rPr>
            </w:pPr>
            <w:ins w:id="12427" w:author=" " w:date="2021-11-14T18:18:00Z">
              <w:r>
                <w:t>-</w:t>
              </w:r>
            </w:ins>
          </w:p>
        </w:tc>
        <w:tc>
          <w:tcPr>
            <w:tcW w:w="2977" w:type="dxa"/>
            <w:tcPrChange w:id="12428" w:author="Rafi Aziizi" w:date="2021-11-14T12:51:00Z">
              <w:tcPr>
                <w:tcW w:w="2977" w:type="dxa"/>
                <w:gridSpan w:val="2"/>
              </w:tcPr>
            </w:tcPrChange>
          </w:tcPr>
          <w:p w14:paraId="0FA7BCCE" w14:textId="0496932F" w:rsidR="00992581" w:rsidRDefault="009F4827" w:rsidP="00992581">
            <w:pPr>
              <w:rPr>
                <w:ins w:id="12429" w:author="Rafi Aziizi" w:date="2021-11-14T12:48:00Z"/>
              </w:rPr>
            </w:pPr>
            <w:ins w:id="12430" w:author=" " w:date="2021-11-14T18:18:00Z">
              <w:r>
                <w:t>Sis</w:t>
              </w:r>
            </w:ins>
            <w:ins w:id="12431" w:author=" " w:date="2021-11-14T18:19:00Z">
              <w:r>
                <w:t>tem dapat menampilkan seluruh data walikelas</w:t>
              </w:r>
            </w:ins>
            <w:ins w:id="12432" w:author=" " w:date="2021-11-14T18:21:00Z">
              <w:r w:rsidR="004B60D7">
                <w:t xml:space="preserve"> aktif maupun pasif </w:t>
              </w:r>
            </w:ins>
          </w:p>
        </w:tc>
        <w:tc>
          <w:tcPr>
            <w:tcW w:w="3402" w:type="dxa"/>
            <w:tcPrChange w:id="12433" w:author="Rafi Aziizi" w:date="2021-11-14T12:51:00Z">
              <w:tcPr>
                <w:tcW w:w="3402" w:type="dxa"/>
                <w:gridSpan w:val="2"/>
              </w:tcPr>
            </w:tcPrChange>
          </w:tcPr>
          <w:p w14:paraId="0CDFEA52" w14:textId="77777777" w:rsidR="004B60D7" w:rsidRDefault="004B60D7" w:rsidP="00992581">
            <w:pPr>
              <w:rPr>
                <w:ins w:id="12434" w:author=" " w:date="2021-11-14T18:20:00Z"/>
              </w:rPr>
            </w:pPr>
          </w:p>
          <w:p w14:paraId="6E265ACE" w14:textId="50768C8B" w:rsidR="00992581" w:rsidRDefault="009F4827" w:rsidP="00992581">
            <w:pPr>
              <w:rPr>
                <w:ins w:id="12435" w:author=" " w:date="2021-11-14T18:21:00Z"/>
              </w:rPr>
            </w:pPr>
            <w:ins w:id="12436" w:author=" " w:date="2021-11-14T18:19:00Z">
              <w:r>
                <w:t xml:space="preserve">Pada gambar diatas, fitur ini </w:t>
              </w:r>
              <w:r w:rsidR="004B60D7">
                <w:t>dapat m</w:t>
              </w:r>
            </w:ins>
            <w:ins w:id="12437" w:author=" " w:date="2021-11-14T18:20:00Z">
              <w:r w:rsidR="004B60D7">
                <w:t xml:space="preserve">enampilkan data seluruh walikelas </w:t>
              </w:r>
            </w:ins>
            <w:ins w:id="12438" w:author=" " w:date="2021-11-14T18:21:00Z">
              <w:r w:rsidR="004B60D7">
                <w:t xml:space="preserve">aktif </w:t>
              </w:r>
            </w:ins>
          </w:p>
          <w:p w14:paraId="6EFA8623" w14:textId="1BF8DE29" w:rsidR="004B60D7" w:rsidRDefault="004B60D7" w:rsidP="00992581">
            <w:pPr>
              <w:rPr>
                <w:ins w:id="12439" w:author=" " w:date="2021-11-14T18:21:00Z"/>
              </w:rPr>
            </w:pPr>
          </w:p>
          <w:p w14:paraId="356F7EAC" w14:textId="77777777" w:rsidR="004B60D7" w:rsidRDefault="004B60D7" w:rsidP="00992581">
            <w:pPr>
              <w:rPr>
                <w:ins w:id="12440" w:author=" " w:date="2021-11-14T18:21:00Z"/>
              </w:rPr>
            </w:pPr>
          </w:p>
          <w:p w14:paraId="6390DF47" w14:textId="6646D5A8" w:rsidR="004B60D7" w:rsidRDefault="004B60D7" w:rsidP="004B60D7">
            <w:pPr>
              <w:rPr>
                <w:ins w:id="12441" w:author=" " w:date="2021-11-14T18:21:00Z"/>
              </w:rPr>
            </w:pPr>
            <w:ins w:id="12442" w:author=" " w:date="2021-11-14T18:21:00Z">
              <w:r>
                <w:lastRenderedPageBreak/>
                <w:t xml:space="preserve">Pada gambar diatas, fitur ini dapat menampilkan data seluruh walikelas </w:t>
              </w:r>
            </w:ins>
            <w:ins w:id="12443" w:author=" " w:date="2021-11-14T18:22:00Z">
              <w:r>
                <w:t>pasif</w:t>
              </w:r>
            </w:ins>
          </w:p>
          <w:p w14:paraId="3102F2B2" w14:textId="08BDA317" w:rsidR="004B60D7" w:rsidRDefault="004B60D7" w:rsidP="00992581">
            <w:pPr>
              <w:rPr>
                <w:ins w:id="12444" w:author="Rafi Aziizi" w:date="2021-11-14T12:48:00Z"/>
              </w:rPr>
            </w:pPr>
          </w:p>
        </w:tc>
        <w:tc>
          <w:tcPr>
            <w:tcW w:w="1417" w:type="dxa"/>
            <w:tcPrChange w:id="12445" w:author="Rafi Aziizi" w:date="2021-11-14T12:51:00Z">
              <w:tcPr>
                <w:tcW w:w="1417" w:type="dxa"/>
                <w:gridSpan w:val="2"/>
              </w:tcPr>
            </w:tcPrChange>
          </w:tcPr>
          <w:p w14:paraId="5925518E" w14:textId="792D1A03" w:rsidR="00992581" w:rsidRDefault="004B60D7" w:rsidP="00992581">
            <w:pPr>
              <w:rPr>
                <w:ins w:id="12446" w:author="Rafi Aziizi" w:date="2021-11-14T12:48:00Z"/>
              </w:rPr>
            </w:pPr>
            <w:ins w:id="12447" w:author=" " w:date="2021-11-14T18:21:00Z">
              <w:r>
                <w:lastRenderedPageBreak/>
                <w:t>sesuai</w:t>
              </w:r>
            </w:ins>
          </w:p>
        </w:tc>
      </w:tr>
      <w:tr w:rsidR="00992581" w14:paraId="3173807A" w14:textId="77777777" w:rsidTr="004A4F76">
        <w:tblPrEx>
          <w:tblW w:w="14601" w:type="dxa"/>
          <w:tblInd w:w="-318" w:type="dxa"/>
          <w:tblPrExChange w:id="12448" w:author="Rafi Aziizi" w:date="2021-11-14T12:51:00Z">
            <w:tblPrEx>
              <w:tblW w:w="14601" w:type="dxa"/>
              <w:tblInd w:w="-318" w:type="dxa"/>
            </w:tblPrEx>
          </w:tblPrExChange>
        </w:tblPrEx>
        <w:trPr>
          <w:ins w:id="12449" w:author="Rafi Aziizi" w:date="2021-11-14T12:48:00Z"/>
          <w:trPrChange w:id="12450" w:author="Rafi Aziizi" w:date="2021-11-14T12:51:00Z">
            <w:trPr>
              <w:gridBefore w:val="1"/>
            </w:trPr>
          </w:trPrChange>
        </w:trPr>
        <w:tc>
          <w:tcPr>
            <w:tcW w:w="568" w:type="dxa"/>
            <w:tcPrChange w:id="12451" w:author="Rafi Aziizi" w:date="2021-11-14T12:51:00Z">
              <w:tcPr>
                <w:tcW w:w="568" w:type="dxa"/>
                <w:gridSpan w:val="2"/>
              </w:tcPr>
            </w:tcPrChange>
          </w:tcPr>
          <w:p w14:paraId="05E7DB32" w14:textId="3A0422E1" w:rsidR="00992581" w:rsidRDefault="00992581" w:rsidP="00992581">
            <w:pPr>
              <w:rPr>
                <w:ins w:id="12452" w:author="Rafi Aziizi" w:date="2021-11-14T12:48:00Z"/>
              </w:rPr>
            </w:pPr>
            <w:ins w:id="12453" w:author="Rafi Aziizi" w:date="2021-11-14T12:48:00Z">
              <w:r>
                <w:t>24</w:t>
              </w:r>
            </w:ins>
          </w:p>
        </w:tc>
        <w:tc>
          <w:tcPr>
            <w:tcW w:w="1985" w:type="dxa"/>
            <w:vAlign w:val="center"/>
            <w:tcPrChange w:id="12454" w:author="Rafi Aziizi" w:date="2021-11-14T12:51:00Z">
              <w:tcPr>
                <w:tcW w:w="1985" w:type="dxa"/>
                <w:gridSpan w:val="2"/>
              </w:tcPr>
            </w:tcPrChange>
          </w:tcPr>
          <w:p w14:paraId="2AD0B51A" w14:textId="00416B20" w:rsidR="00992581" w:rsidRPr="004B60D7" w:rsidRDefault="00992581" w:rsidP="00992581">
            <w:pPr>
              <w:rPr>
                <w:ins w:id="12455" w:author="Rafi Aziizi" w:date="2021-11-14T12:48:00Z"/>
                <w:highlight w:val="yellow"/>
                <w:rPrChange w:id="12456" w:author=" " w:date="2021-11-14T18:24:00Z">
                  <w:rPr>
                    <w:ins w:id="12457" w:author="Rafi Aziizi" w:date="2021-11-14T12:48:00Z"/>
                  </w:rPr>
                </w:rPrChange>
              </w:rPr>
            </w:pPr>
            <w:ins w:id="12458" w:author="Rafi Aziizi" w:date="2021-11-14T12:53:00Z">
              <w:r w:rsidRPr="004B60D7">
                <w:rPr>
                  <w:highlight w:val="yellow"/>
                  <w:rPrChange w:id="12459" w:author=" " w:date="2021-11-14T18:24:00Z">
                    <w:rPr/>
                  </w:rPrChange>
                </w:rPr>
                <w:t>SP-RC07</w:t>
              </w:r>
            </w:ins>
          </w:p>
        </w:tc>
        <w:tc>
          <w:tcPr>
            <w:tcW w:w="2268" w:type="dxa"/>
            <w:vAlign w:val="center"/>
            <w:tcPrChange w:id="12460" w:author="Rafi Aziizi" w:date="2021-11-14T12:51:00Z">
              <w:tcPr>
                <w:tcW w:w="2268" w:type="dxa"/>
                <w:gridSpan w:val="2"/>
              </w:tcPr>
            </w:tcPrChange>
          </w:tcPr>
          <w:p w14:paraId="23C0792B" w14:textId="258B62FA" w:rsidR="00992581" w:rsidRPr="004B60D7" w:rsidRDefault="00992581" w:rsidP="00992581">
            <w:pPr>
              <w:rPr>
                <w:ins w:id="12461" w:author="Rafi Aziizi" w:date="2021-11-14T12:48:00Z"/>
                <w:highlight w:val="yellow"/>
                <w:rPrChange w:id="12462" w:author=" " w:date="2021-11-14T18:24:00Z">
                  <w:rPr>
                    <w:ins w:id="12463" w:author="Rafi Aziizi" w:date="2021-11-14T12:48:00Z"/>
                  </w:rPr>
                </w:rPrChange>
              </w:rPr>
            </w:pPr>
            <w:ins w:id="12464" w:author="Rafi Aziizi" w:date="2021-11-14T12:54:00Z">
              <w:r w:rsidRPr="004B60D7">
                <w:rPr>
                  <w:highlight w:val="yellow"/>
                  <w:rPrChange w:id="12465" w:author=" " w:date="2021-11-14T18:24:00Z">
                    <w:rPr/>
                  </w:rPrChange>
                </w:rPr>
                <w:t>Lihat Profile Walikelas</w:t>
              </w:r>
            </w:ins>
          </w:p>
        </w:tc>
        <w:tc>
          <w:tcPr>
            <w:tcW w:w="1984" w:type="dxa"/>
            <w:tcPrChange w:id="12466" w:author="Rafi Aziizi" w:date="2021-11-14T12:51:00Z">
              <w:tcPr>
                <w:tcW w:w="1984" w:type="dxa"/>
                <w:gridSpan w:val="2"/>
              </w:tcPr>
            </w:tcPrChange>
          </w:tcPr>
          <w:p w14:paraId="29F52E7B" w14:textId="467F8D8F" w:rsidR="00992581" w:rsidRDefault="004B60D7" w:rsidP="00992581">
            <w:pPr>
              <w:rPr>
                <w:ins w:id="12467" w:author="Rafi Aziizi" w:date="2021-11-14T12:48:00Z"/>
              </w:rPr>
            </w:pPr>
            <w:ins w:id="12468" w:author=" " w:date="2021-11-14T18:22:00Z">
              <w:r>
                <w:t>-</w:t>
              </w:r>
            </w:ins>
          </w:p>
        </w:tc>
        <w:tc>
          <w:tcPr>
            <w:tcW w:w="2977" w:type="dxa"/>
            <w:tcPrChange w:id="12469" w:author="Rafi Aziizi" w:date="2021-11-14T12:51:00Z">
              <w:tcPr>
                <w:tcW w:w="2977" w:type="dxa"/>
                <w:gridSpan w:val="2"/>
              </w:tcPr>
            </w:tcPrChange>
          </w:tcPr>
          <w:p w14:paraId="3E04DF94" w14:textId="0381C75C" w:rsidR="00992581" w:rsidRDefault="004B60D7" w:rsidP="00992581">
            <w:pPr>
              <w:rPr>
                <w:ins w:id="12470" w:author="Rafi Aziizi" w:date="2021-11-14T12:48:00Z"/>
              </w:rPr>
            </w:pPr>
            <w:ins w:id="12471" w:author=" " w:date="2021-11-14T18:22:00Z">
              <w:r>
                <w:t>Sistem dapat menampilkan seluruh identitas walikelas</w:t>
              </w:r>
            </w:ins>
          </w:p>
        </w:tc>
        <w:tc>
          <w:tcPr>
            <w:tcW w:w="3402" w:type="dxa"/>
            <w:tcPrChange w:id="12472" w:author="Rafi Aziizi" w:date="2021-11-14T12:51:00Z">
              <w:tcPr>
                <w:tcW w:w="3402" w:type="dxa"/>
                <w:gridSpan w:val="2"/>
              </w:tcPr>
            </w:tcPrChange>
          </w:tcPr>
          <w:p w14:paraId="5C0201C3" w14:textId="0DA99200" w:rsidR="00992581" w:rsidRDefault="004B60D7" w:rsidP="00992581">
            <w:pPr>
              <w:rPr>
                <w:ins w:id="12473" w:author="Rafi Aziizi" w:date="2021-11-14T12:48:00Z"/>
              </w:rPr>
            </w:pPr>
            <w:ins w:id="12474" w:author=" " w:date="2021-11-14T18:22:00Z">
              <w:r>
                <w:t>Pada gambar diatas</w:t>
              </w:r>
            </w:ins>
            <w:ins w:id="12475" w:author=" " w:date="2021-11-14T18:23:00Z">
              <w:r>
                <w:t>, fitur ini terbukti dapat menampilkan identitas walikelas secara detail baik walikealas aktif maupun pasif</w:t>
              </w:r>
            </w:ins>
          </w:p>
        </w:tc>
        <w:tc>
          <w:tcPr>
            <w:tcW w:w="1417" w:type="dxa"/>
            <w:tcPrChange w:id="12476" w:author="Rafi Aziizi" w:date="2021-11-14T12:51:00Z">
              <w:tcPr>
                <w:tcW w:w="1417" w:type="dxa"/>
                <w:gridSpan w:val="2"/>
              </w:tcPr>
            </w:tcPrChange>
          </w:tcPr>
          <w:p w14:paraId="540A7D3D" w14:textId="4037AB44" w:rsidR="00992581" w:rsidRDefault="004B60D7" w:rsidP="00992581">
            <w:pPr>
              <w:rPr>
                <w:ins w:id="12477" w:author="Rafi Aziizi" w:date="2021-11-14T12:48:00Z"/>
              </w:rPr>
            </w:pPr>
            <w:ins w:id="12478" w:author=" " w:date="2021-11-14T18:23:00Z">
              <w:r>
                <w:t>s</w:t>
              </w:r>
            </w:ins>
            <w:ins w:id="12479" w:author=" " w:date="2021-11-14T18:24:00Z">
              <w:r>
                <w:t>esuai</w:t>
              </w:r>
            </w:ins>
          </w:p>
        </w:tc>
      </w:tr>
      <w:tr w:rsidR="00992581" w14:paraId="54427EC2" w14:textId="77777777" w:rsidTr="004A4F76">
        <w:tblPrEx>
          <w:tblW w:w="14601" w:type="dxa"/>
          <w:tblInd w:w="-318" w:type="dxa"/>
          <w:tblPrExChange w:id="12480" w:author="Rafi Aziizi" w:date="2021-11-14T12:51:00Z">
            <w:tblPrEx>
              <w:tblW w:w="14601" w:type="dxa"/>
              <w:tblInd w:w="-318" w:type="dxa"/>
            </w:tblPrEx>
          </w:tblPrExChange>
        </w:tblPrEx>
        <w:trPr>
          <w:ins w:id="12481" w:author="Rafi Aziizi" w:date="2021-11-14T12:48:00Z"/>
          <w:trPrChange w:id="12482" w:author="Rafi Aziizi" w:date="2021-11-14T12:51:00Z">
            <w:trPr>
              <w:gridBefore w:val="1"/>
            </w:trPr>
          </w:trPrChange>
        </w:trPr>
        <w:tc>
          <w:tcPr>
            <w:tcW w:w="568" w:type="dxa"/>
            <w:tcPrChange w:id="12483" w:author="Rafi Aziizi" w:date="2021-11-14T12:51:00Z">
              <w:tcPr>
                <w:tcW w:w="568" w:type="dxa"/>
                <w:gridSpan w:val="2"/>
              </w:tcPr>
            </w:tcPrChange>
          </w:tcPr>
          <w:p w14:paraId="10E7BEB0" w14:textId="59A50433" w:rsidR="00992581" w:rsidRDefault="00992581" w:rsidP="00992581">
            <w:pPr>
              <w:rPr>
                <w:ins w:id="12484" w:author="Rafi Aziizi" w:date="2021-11-14T12:48:00Z"/>
              </w:rPr>
            </w:pPr>
            <w:ins w:id="12485" w:author="Rafi Aziizi" w:date="2021-11-14T12:48:00Z">
              <w:r>
                <w:t>25</w:t>
              </w:r>
            </w:ins>
          </w:p>
        </w:tc>
        <w:tc>
          <w:tcPr>
            <w:tcW w:w="1985" w:type="dxa"/>
            <w:vAlign w:val="center"/>
            <w:tcPrChange w:id="12486" w:author="Rafi Aziizi" w:date="2021-11-14T12:51:00Z">
              <w:tcPr>
                <w:tcW w:w="1985" w:type="dxa"/>
                <w:gridSpan w:val="2"/>
              </w:tcPr>
            </w:tcPrChange>
          </w:tcPr>
          <w:p w14:paraId="258B3151" w14:textId="27D1CDF4" w:rsidR="00992581" w:rsidRPr="0027626B" w:rsidRDefault="00992581" w:rsidP="00992581">
            <w:pPr>
              <w:rPr>
                <w:ins w:id="12487" w:author="Rafi Aziizi" w:date="2021-11-14T12:48:00Z"/>
                <w:highlight w:val="yellow"/>
                <w:rPrChange w:id="12488" w:author=" " w:date="2021-11-14T18:28:00Z">
                  <w:rPr>
                    <w:ins w:id="12489" w:author="Rafi Aziizi" w:date="2021-11-14T12:48:00Z"/>
                  </w:rPr>
                </w:rPrChange>
              </w:rPr>
            </w:pPr>
            <w:ins w:id="12490" w:author="Rafi Aziizi" w:date="2021-11-14T12:53:00Z">
              <w:r w:rsidRPr="0027626B">
                <w:rPr>
                  <w:highlight w:val="yellow"/>
                  <w:rPrChange w:id="12491" w:author=" " w:date="2021-11-14T18:28:00Z">
                    <w:rPr/>
                  </w:rPrChange>
                </w:rPr>
                <w:t>SP-RC08</w:t>
              </w:r>
            </w:ins>
          </w:p>
        </w:tc>
        <w:tc>
          <w:tcPr>
            <w:tcW w:w="2268" w:type="dxa"/>
            <w:vAlign w:val="center"/>
            <w:tcPrChange w:id="12492" w:author="Rafi Aziizi" w:date="2021-11-14T12:51:00Z">
              <w:tcPr>
                <w:tcW w:w="2268" w:type="dxa"/>
                <w:gridSpan w:val="2"/>
              </w:tcPr>
            </w:tcPrChange>
          </w:tcPr>
          <w:p w14:paraId="67EFBFEC" w14:textId="3D549427" w:rsidR="00992581" w:rsidRPr="0027626B" w:rsidRDefault="00992581" w:rsidP="00992581">
            <w:pPr>
              <w:rPr>
                <w:ins w:id="12493" w:author="Rafi Aziizi" w:date="2021-11-14T12:48:00Z"/>
                <w:highlight w:val="yellow"/>
                <w:rPrChange w:id="12494" w:author=" " w:date="2021-11-14T18:28:00Z">
                  <w:rPr>
                    <w:ins w:id="12495" w:author="Rafi Aziizi" w:date="2021-11-14T12:48:00Z"/>
                  </w:rPr>
                </w:rPrChange>
              </w:rPr>
            </w:pPr>
            <w:ins w:id="12496" w:author="Rafi Aziizi" w:date="2021-11-14T12:54:00Z">
              <w:r w:rsidRPr="0027626B">
                <w:rPr>
                  <w:highlight w:val="yellow"/>
                  <w:rPrChange w:id="12497" w:author=" " w:date="2021-11-14T18:28:00Z">
                    <w:rPr/>
                  </w:rPrChange>
                </w:rPr>
                <w:t>Lihat Anggota Siswa</w:t>
              </w:r>
            </w:ins>
          </w:p>
        </w:tc>
        <w:tc>
          <w:tcPr>
            <w:tcW w:w="1984" w:type="dxa"/>
            <w:tcPrChange w:id="12498" w:author="Rafi Aziizi" w:date="2021-11-14T12:51:00Z">
              <w:tcPr>
                <w:tcW w:w="1984" w:type="dxa"/>
                <w:gridSpan w:val="2"/>
              </w:tcPr>
            </w:tcPrChange>
          </w:tcPr>
          <w:p w14:paraId="73A2B638" w14:textId="33520A96" w:rsidR="00992581" w:rsidRDefault="007D3344" w:rsidP="00992581">
            <w:pPr>
              <w:rPr>
                <w:ins w:id="12499" w:author="Rafi Aziizi" w:date="2021-11-14T12:48:00Z"/>
              </w:rPr>
            </w:pPr>
            <w:ins w:id="12500" w:author=" " w:date="2021-11-14T19:54:00Z">
              <w:r>
                <w:t>-</w:t>
              </w:r>
            </w:ins>
          </w:p>
        </w:tc>
        <w:tc>
          <w:tcPr>
            <w:tcW w:w="2977" w:type="dxa"/>
            <w:tcPrChange w:id="12501" w:author="Rafi Aziizi" w:date="2021-11-14T12:51:00Z">
              <w:tcPr>
                <w:tcW w:w="2977" w:type="dxa"/>
                <w:gridSpan w:val="2"/>
              </w:tcPr>
            </w:tcPrChange>
          </w:tcPr>
          <w:p w14:paraId="44357B5A" w14:textId="0264EE70" w:rsidR="00992581" w:rsidRDefault="0027626B" w:rsidP="00992581">
            <w:pPr>
              <w:rPr>
                <w:ins w:id="12502" w:author="Rafi Aziizi" w:date="2021-11-14T12:48:00Z"/>
              </w:rPr>
            </w:pPr>
            <w:ins w:id="12503" w:author=" " w:date="2021-11-14T18:26:00Z">
              <w:r>
                <w:t xml:space="preserve">Sistem dapat menampilkan </w:t>
              </w:r>
              <w:r>
                <w:t xml:space="preserve">seluruh data anggota siswa </w:t>
              </w:r>
            </w:ins>
            <w:ins w:id="12504" w:author=" " w:date="2021-11-14T18:28:00Z">
              <w:r>
                <w:t xml:space="preserve">berikut riwayat absen anggota siswa </w:t>
              </w:r>
            </w:ins>
            <w:ins w:id="12505" w:author=" " w:date="2021-11-14T18:27:00Z">
              <w:r>
                <w:t>berdasarkan data walikelas tertentu</w:t>
              </w:r>
            </w:ins>
          </w:p>
        </w:tc>
        <w:tc>
          <w:tcPr>
            <w:tcW w:w="3402" w:type="dxa"/>
            <w:tcPrChange w:id="12506" w:author="Rafi Aziizi" w:date="2021-11-14T12:51:00Z">
              <w:tcPr>
                <w:tcW w:w="3402" w:type="dxa"/>
                <w:gridSpan w:val="2"/>
              </w:tcPr>
            </w:tcPrChange>
          </w:tcPr>
          <w:p w14:paraId="52CA1305" w14:textId="6303DD4E" w:rsidR="00992581" w:rsidRDefault="0027626B" w:rsidP="00992581">
            <w:pPr>
              <w:rPr>
                <w:ins w:id="12507" w:author="Rafi Aziizi" w:date="2021-11-14T12:48:00Z"/>
              </w:rPr>
            </w:pPr>
            <w:ins w:id="12508" w:author=" " w:date="2021-11-14T18:26:00Z">
              <w:r>
                <w:t>Pada gambar diatas, fitur ini dapat menamp</w:t>
              </w:r>
            </w:ins>
            <w:ins w:id="12509" w:author=" " w:date="2021-11-14T18:27:00Z">
              <w:r>
                <w:t>ilkan datas anggota siswa berikut ri</w:t>
              </w:r>
            </w:ins>
            <w:ins w:id="12510" w:author=" " w:date="2021-11-14T18:28:00Z">
              <w:r>
                <w:t>wayat absensi anggota siswa pada</w:t>
              </w:r>
            </w:ins>
            <w:ins w:id="12511" w:author=" " w:date="2021-11-14T18:27:00Z">
              <w:r>
                <w:t xml:space="preserve"> setiap walikelas</w:t>
              </w:r>
            </w:ins>
          </w:p>
        </w:tc>
        <w:tc>
          <w:tcPr>
            <w:tcW w:w="1417" w:type="dxa"/>
            <w:tcPrChange w:id="12512" w:author="Rafi Aziizi" w:date="2021-11-14T12:51:00Z">
              <w:tcPr>
                <w:tcW w:w="1417" w:type="dxa"/>
                <w:gridSpan w:val="2"/>
              </w:tcPr>
            </w:tcPrChange>
          </w:tcPr>
          <w:p w14:paraId="2D48932A" w14:textId="1E865142" w:rsidR="00992581" w:rsidRDefault="0027626B" w:rsidP="00992581">
            <w:pPr>
              <w:rPr>
                <w:ins w:id="12513" w:author="Rafi Aziizi" w:date="2021-11-14T12:48:00Z"/>
              </w:rPr>
            </w:pPr>
            <w:ins w:id="12514" w:author=" " w:date="2021-11-14T18:27:00Z">
              <w:r>
                <w:t>sesua</w:t>
              </w:r>
            </w:ins>
          </w:p>
        </w:tc>
      </w:tr>
      <w:tr w:rsidR="00F917E0" w14:paraId="7A8CD39B" w14:textId="77777777" w:rsidTr="004A4F76">
        <w:tblPrEx>
          <w:tblW w:w="14601" w:type="dxa"/>
          <w:tblInd w:w="-318" w:type="dxa"/>
          <w:tblPrExChange w:id="12515" w:author="Rafi Aziizi" w:date="2021-11-14T12:51:00Z">
            <w:tblPrEx>
              <w:tblW w:w="14601" w:type="dxa"/>
              <w:tblInd w:w="-318" w:type="dxa"/>
            </w:tblPrEx>
          </w:tblPrExChange>
        </w:tblPrEx>
        <w:trPr>
          <w:ins w:id="12516" w:author="Rafi Aziizi" w:date="2021-11-14T12:48:00Z"/>
          <w:trPrChange w:id="12517" w:author="Rafi Aziizi" w:date="2021-11-14T12:51:00Z">
            <w:trPr>
              <w:gridBefore w:val="1"/>
            </w:trPr>
          </w:trPrChange>
        </w:trPr>
        <w:tc>
          <w:tcPr>
            <w:tcW w:w="568" w:type="dxa"/>
            <w:tcPrChange w:id="12518" w:author="Rafi Aziizi" w:date="2021-11-14T12:51:00Z">
              <w:tcPr>
                <w:tcW w:w="568" w:type="dxa"/>
                <w:gridSpan w:val="2"/>
              </w:tcPr>
            </w:tcPrChange>
          </w:tcPr>
          <w:p w14:paraId="47049299" w14:textId="30CFFA49" w:rsidR="00F917E0" w:rsidRDefault="00F917E0" w:rsidP="00F917E0">
            <w:pPr>
              <w:rPr>
                <w:ins w:id="12519" w:author="Rafi Aziizi" w:date="2021-11-14T12:48:00Z"/>
              </w:rPr>
            </w:pPr>
            <w:ins w:id="12520" w:author="Rafi Aziizi" w:date="2021-11-14T12:48:00Z">
              <w:r>
                <w:t>26</w:t>
              </w:r>
            </w:ins>
          </w:p>
        </w:tc>
        <w:tc>
          <w:tcPr>
            <w:tcW w:w="1985" w:type="dxa"/>
            <w:vAlign w:val="center"/>
            <w:tcPrChange w:id="12521" w:author="Rafi Aziizi" w:date="2021-11-14T12:51:00Z">
              <w:tcPr>
                <w:tcW w:w="1985" w:type="dxa"/>
                <w:gridSpan w:val="2"/>
              </w:tcPr>
            </w:tcPrChange>
          </w:tcPr>
          <w:p w14:paraId="1578D83E" w14:textId="6AE4EE3E" w:rsidR="00F917E0" w:rsidRDefault="00F917E0" w:rsidP="00F917E0">
            <w:pPr>
              <w:rPr>
                <w:ins w:id="12522" w:author="Rafi Aziizi" w:date="2021-11-14T12:48:00Z"/>
              </w:rPr>
            </w:pPr>
            <w:ins w:id="12523" w:author="Rafi Aziizi" w:date="2021-11-14T12:53:00Z">
              <w:r w:rsidRPr="00022F71">
                <w:t>SP-RC14.5</w:t>
              </w:r>
            </w:ins>
          </w:p>
        </w:tc>
        <w:tc>
          <w:tcPr>
            <w:tcW w:w="2268" w:type="dxa"/>
            <w:vAlign w:val="center"/>
            <w:tcPrChange w:id="12524" w:author="Rafi Aziizi" w:date="2021-11-14T12:51:00Z">
              <w:tcPr>
                <w:tcW w:w="2268" w:type="dxa"/>
                <w:gridSpan w:val="2"/>
              </w:tcPr>
            </w:tcPrChange>
          </w:tcPr>
          <w:p w14:paraId="580C8223" w14:textId="3C1DFA54" w:rsidR="00F917E0" w:rsidRDefault="00F917E0" w:rsidP="00F917E0">
            <w:pPr>
              <w:rPr>
                <w:ins w:id="12525" w:author="Rafi Aziizi" w:date="2021-11-14T12:48:00Z"/>
              </w:rPr>
            </w:pPr>
            <w:ins w:id="12526" w:author="Rafi Aziizi" w:date="2021-11-14T12:54:00Z">
              <w:r>
                <w:t>Cetak Riwayat Absensi Anggota Siswa</w:t>
              </w:r>
            </w:ins>
          </w:p>
        </w:tc>
        <w:tc>
          <w:tcPr>
            <w:tcW w:w="1984" w:type="dxa"/>
            <w:tcPrChange w:id="12527" w:author="Rafi Aziizi" w:date="2021-11-14T12:51:00Z">
              <w:tcPr>
                <w:tcW w:w="1984" w:type="dxa"/>
                <w:gridSpan w:val="2"/>
              </w:tcPr>
            </w:tcPrChange>
          </w:tcPr>
          <w:p w14:paraId="72E95AB8" w14:textId="411C9722" w:rsidR="00F917E0" w:rsidRDefault="00F917E0" w:rsidP="00F917E0">
            <w:pPr>
              <w:rPr>
                <w:ins w:id="12528" w:author="Rafi Aziizi" w:date="2021-11-14T12:48:00Z"/>
              </w:rPr>
            </w:pPr>
            <w:ins w:id="12529" w:author=" " w:date="2021-11-14T19:50:00Z">
              <w:r>
                <w:t>-data laporan absen siswa</w:t>
              </w:r>
            </w:ins>
            <w:ins w:id="12530" w:author=" " w:date="2021-11-14T19:54:00Z">
              <w:r w:rsidR="007D3344">
                <w:t xml:space="preserve"> dan siswa</w:t>
              </w:r>
            </w:ins>
          </w:p>
        </w:tc>
        <w:tc>
          <w:tcPr>
            <w:tcW w:w="2977" w:type="dxa"/>
            <w:tcPrChange w:id="12531" w:author="Rafi Aziizi" w:date="2021-11-14T12:51:00Z">
              <w:tcPr>
                <w:tcW w:w="2977" w:type="dxa"/>
                <w:gridSpan w:val="2"/>
              </w:tcPr>
            </w:tcPrChange>
          </w:tcPr>
          <w:p w14:paraId="7D4A3528" w14:textId="4E127688" w:rsidR="00F917E0" w:rsidRDefault="00F917E0" w:rsidP="00F917E0">
            <w:pPr>
              <w:rPr>
                <w:ins w:id="12532" w:author="Rafi Aziizi" w:date="2021-11-14T12:48:00Z"/>
              </w:rPr>
            </w:pPr>
            <w:ins w:id="12533" w:author=" " w:date="2021-11-14T19:50:00Z">
              <w:r>
                <w:t xml:space="preserve">Sistem dapat mencetak riwayat absen  siswa berdasarkan kelas tertentu </w:t>
              </w:r>
            </w:ins>
          </w:p>
        </w:tc>
        <w:tc>
          <w:tcPr>
            <w:tcW w:w="3402" w:type="dxa"/>
            <w:tcPrChange w:id="12534" w:author="Rafi Aziizi" w:date="2021-11-14T12:51:00Z">
              <w:tcPr>
                <w:tcW w:w="3402" w:type="dxa"/>
                <w:gridSpan w:val="2"/>
              </w:tcPr>
            </w:tcPrChange>
          </w:tcPr>
          <w:p w14:paraId="22E64A86" w14:textId="355A11D4" w:rsidR="00F917E0" w:rsidRDefault="00F917E0" w:rsidP="00F917E0">
            <w:pPr>
              <w:rPr>
                <w:ins w:id="12535" w:author="Rafi Aziizi" w:date="2021-11-14T12:48:00Z"/>
              </w:rPr>
            </w:pPr>
            <w:ins w:id="12536" w:author=" " w:date="2021-11-14T19:50:00Z">
              <w:r>
                <w:t xml:space="preserve">Pada gambar diatas, terbukti bahwa fitur ini dapat mencetak data riwayat absen berdasarkan kelas tertentu </w:t>
              </w:r>
            </w:ins>
          </w:p>
        </w:tc>
        <w:tc>
          <w:tcPr>
            <w:tcW w:w="1417" w:type="dxa"/>
            <w:tcPrChange w:id="12537" w:author="Rafi Aziizi" w:date="2021-11-14T12:51:00Z">
              <w:tcPr>
                <w:tcW w:w="1417" w:type="dxa"/>
                <w:gridSpan w:val="2"/>
              </w:tcPr>
            </w:tcPrChange>
          </w:tcPr>
          <w:p w14:paraId="77C5CE6B" w14:textId="5B6AC45C" w:rsidR="00F917E0" w:rsidRDefault="00F917E0" w:rsidP="00F917E0">
            <w:pPr>
              <w:rPr>
                <w:ins w:id="12538" w:author="Rafi Aziizi" w:date="2021-11-14T12:48:00Z"/>
              </w:rPr>
            </w:pPr>
            <w:ins w:id="12539" w:author=" " w:date="2021-11-14T19:50:00Z">
              <w:r>
                <w:t>sesuai</w:t>
              </w:r>
            </w:ins>
          </w:p>
        </w:tc>
      </w:tr>
      <w:tr w:rsidR="00F917E0" w14:paraId="3AE5CF81" w14:textId="77777777" w:rsidTr="004A4F76">
        <w:tblPrEx>
          <w:tblW w:w="14601" w:type="dxa"/>
          <w:tblInd w:w="-318" w:type="dxa"/>
          <w:tblPrExChange w:id="12540" w:author="Rafi Aziizi" w:date="2021-11-14T12:51:00Z">
            <w:tblPrEx>
              <w:tblW w:w="14601" w:type="dxa"/>
              <w:tblInd w:w="-318" w:type="dxa"/>
            </w:tblPrEx>
          </w:tblPrExChange>
        </w:tblPrEx>
        <w:trPr>
          <w:ins w:id="12541" w:author="Rafi Aziizi" w:date="2021-11-14T12:48:00Z"/>
          <w:trPrChange w:id="12542" w:author="Rafi Aziizi" w:date="2021-11-14T12:51:00Z">
            <w:trPr>
              <w:gridBefore w:val="1"/>
            </w:trPr>
          </w:trPrChange>
        </w:trPr>
        <w:tc>
          <w:tcPr>
            <w:tcW w:w="568" w:type="dxa"/>
            <w:tcPrChange w:id="12543" w:author="Rafi Aziizi" w:date="2021-11-14T12:51:00Z">
              <w:tcPr>
                <w:tcW w:w="568" w:type="dxa"/>
                <w:gridSpan w:val="2"/>
              </w:tcPr>
            </w:tcPrChange>
          </w:tcPr>
          <w:p w14:paraId="49B2F03E" w14:textId="5C5C6C57" w:rsidR="00F917E0" w:rsidRDefault="00F917E0" w:rsidP="00F917E0">
            <w:pPr>
              <w:rPr>
                <w:ins w:id="12544" w:author="Rafi Aziizi" w:date="2021-11-14T12:48:00Z"/>
              </w:rPr>
            </w:pPr>
            <w:ins w:id="12545" w:author="Rafi Aziizi" w:date="2021-11-14T12:48:00Z">
              <w:r>
                <w:t>27</w:t>
              </w:r>
            </w:ins>
          </w:p>
        </w:tc>
        <w:tc>
          <w:tcPr>
            <w:tcW w:w="1985" w:type="dxa"/>
            <w:vAlign w:val="center"/>
            <w:tcPrChange w:id="12546" w:author="Rafi Aziizi" w:date="2021-11-14T12:51:00Z">
              <w:tcPr>
                <w:tcW w:w="1985" w:type="dxa"/>
                <w:gridSpan w:val="2"/>
              </w:tcPr>
            </w:tcPrChange>
          </w:tcPr>
          <w:p w14:paraId="70B74633" w14:textId="7AF59AE0" w:rsidR="00F917E0" w:rsidRPr="00B345F8" w:rsidRDefault="00F917E0" w:rsidP="00F917E0">
            <w:pPr>
              <w:rPr>
                <w:ins w:id="12547" w:author="Rafi Aziizi" w:date="2021-11-14T12:48:00Z"/>
                <w:highlight w:val="yellow"/>
                <w:rPrChange w:id="12548" w:author=" " w:date="2021-11-14T18:33:00Z">
                  <w:rPr>
                    <w:ins w:id="12549" w:author="Rafi Aziizi" w:date="2021-11-14T12:48:00Z"/>
                  </w:rPr>
                </w:rPrChange>
              </w:rPr>
            </w:pPr>
            <w:ins w:id="12550" w:author="Rafi Aziizi" w:date="2021-11-14T12:53:00Z">
              <w:r w:rsidRPr="00B345F8">
                <w:rPr>
                  <w:highlight w:val="yellow"/>
                  <w:rPrChange w:id="12551" w:author=" " w:date="2021-11-14T18:33:00Z">
                    <w:rPr/>
                  </w:rPrChange>
                </w:rPr>
                <w:t>SP-RC19.1</w:t>
              </w:r>
            </w:ins>
          </w:p>
        </w:tc>
        <w:tc>
          <w:tcPr>
            <w:tcW w:w="2268" w:type="dxa"/>
            <w:vAlign w:val="center"/>
            <w:tcPrChange w:id="12552" w:author="Rafi Aziizi" w:date="2021-11-14T12:51:00Z">
              <w:tcPr>
                <w:tcW w:w="2268" w:type="dxa"/>
                <w:gridSpan w:val="2"/>
              </w:tcPr>
            </w:tcPrChange>
          </w:tcPr>
          <w:p w14:paraId="420CFDE6" w14:textId="740DBE03" w:rsidR="00F917E0" w:rsidRPr="00B345F8" w:rsidRDefault="00F917E0" w:rsidP="00F917E0">
            <w:pPr>
              <w:rPr>
                <w:ins w:id="12553" w:author="Rafi Aziizi" w:date="2021-11-14T12:48:00Z"/>
                <w:highlight w:val="yellow"/>
                <w:rPrChange w:id="12554" w:author=" " w:date="2021-11-14T18:33:00Z">
                  <w:rPr>
                    <w:ins w:id="12555" w:author="Rafi Aziizi" w:date="2021-11-14T12:48:00Z"/>
                  </w:rPr>
                </w:rPrChange>
              </w:rPr>
            </w:pPr>
            <w:ins w:id="12556" w:author="Rafi Aziizi" w:date="2021-11-14T12:54:00Z">
              <w:r w:rsidRPr="00B345F8">
                <w:rPr>
                  <w:highlight w:val="yellow"/>
                  <w:rPrChange w:id="12557" w:author=" " w:date="2021-11-14T18:33:00Z">
                    <w:rPr/>
                  </w:rPrChange>
                </w:rPr>
                <w:t>Lihat Laporan absen</w:t>
              </w:r>
            </w:ins>
          </w:p>
        </w:tc>
        <w:tc>
          <w:tcPr>
            <w:tcW w:w="1984" w:type="dxa"/>
            <w:tcPrChange w:id="12558" w:author="Rafi Aziizi" w:date="2021-11-14T12:51:00Z">
              <w:tcPr>
                <w:tcW w:w="1984" w:type="dxa"/>
                <w:gridSpan w:val="2"/>
              </w:tcPr>
            </w:tcPrChange>
          </w:tcPr>
          <w:p w14:paraId="077545A3" w14:textId="751BFF33" w:rsidR="00F917E0" w:rsidRDefault="00F917E0" w:rsidP="00F917E0">
            <w:pPr>
              <w:rPr>
                <w:ins w:id="12559" w:author="Rafi Aziizi" w:date="2021-11-14T12:48:00Z"/>
              </w:rPr>
            </w:pPr>
            <w:ins w:id="12560" w:author=" " w:date="2021-11-14T18:29:00Z">
              <w:r>
                <w:t>-</w:t>
              </w:r>
            </w:ins>
          </w:p>
        </w:tc>
        <w:tc>
          <w:tcPr>
            <w:tcW w:w="2977" w:type="dxa"/>
            <w:tcPrChange w:id="12561" w:author="Rafi Aziizi" w:date="2021-11-14T12:51:00Z">
              <w:tcPr>
                <w:tcW w:w="2977" w:type="dxa"/>
                <w:gridSpan w:val="2"/>
              </w:tcPr>
            </w:tcPrChange>
          </w:tcPr>
          <w:p w14:paraId="38FD32F7" w14:textId="434FE71E" w:rsidR="00F917E0" w:rsidRDefault="00F917E0" w:rsidP="00F917E0">
            <w:pPr>
              <w:rPr>
                <w:ins w:id="12562" w:author="Rafi Aziizi" w:date="2021-11-14T12:48:00Z"/>
              </w:rPr>
            </w:pPr>
            <w:ins w:id="12563" w:author=" " w:date="2021-11-14T18:29:00Z">
              <w:r>
                <w:t>Sistem dapat menampilkan seluruh laporan absen siswa</w:t>
              </w:r>
            </w:ins>
            <w:ins w:id="12564" w:author=" " w:date="2021-11-14T18:31:00Z">
              <w:r>
                <w:t xml:space="preserve"> berdasarkan NIS, NK, </w:t>
              </w:r>
              <w:r>
                <w:lastRenderedPageBreak/>
                <w:t>Walikelas hingga</w:t>
              </w:r>
            </w:ins>
            <w:ins w:id="12565" w:author=" " w:date="2021-11-14T18:32:00Z">
              <w:r>
                <w:t xml:space="preserve"> </w:t>
              </w:r>
            </w:ins>
            <w:ins w:id="12566" w:author=" " w:date="2021-11-14T18:31:00Z">
              <w:r>
                <w:t>history laporan absen</w:t>
              </w:r>
            </w:ins>
          </w:p>
        </w:tc>
        <w:tc>
          <w:tcPr>
            <w:tcW w:w="3402" w:type="dxa"/>
            <w:tcPrChange w:id="12567" w:author="Rafi Aziizi" w:date="2021-11-14T12:51:00Z">
              <w:tcPr>
                <w:tcW w:w="3402" w:type="dxa"/>
                <w:gridSpan w:val="2"/>
              </w:tcPr>
            </w:tcPrChange>
          </w:tcPr>
          <w:p w14:paraId="649902C6" w14:textId="72B631D2" w:rsidR="00F917E0" w:rsidRDefault="00F917E0" w:rsidP="00F917E0">
            <w:pPr>
              <w:rPr>
                <w:ins w:id="12568" w:author="Rafi Aziizi" w:date="2021-11-14T12:48:00Z"/>
              </w:rPr>
            </w:pPr>
            <w:ins w:id="12569" w:author=" " w:date="2021-11-14T18:32:00Z">
              <w:r>
                <w:lastRenderedPageBreak/>
                <w:t xml:space="preserve">Pada gambar diatas, sistem dapat menampilkan seluruh data laporan absen siswa </w:t>
              </w:r>
            </w:ins>
            <w:ins w:id="12570" w:author=" " w:date="2021-11-14T18:33:00Z">
              <w:r>
                <w:t xml:space="preserve">berdasarkan aturan </w:t>
              </w:r>
              <w:r>
                <w:lastRenderedPageBreak/>
                <w:t>pencarian tertentu</w:t>
              </w:r>
            </w:ins>
          </w:p>
        </w:tc>
        <w:tc>
          <w:tcPr>
            <w:tcW w:w="1417" w:type="dxa"/>
            <w:tcPrChange w:id="12571" w:author="Rafi Aziizi" w:date="2021-11-14T12:51:00Z">
              <w:tcPr>
                <w:tcW w:w="1417" w:type="dxa"/>
                <w:gridSpan w:val="2"/>
              </w:tcPr>
            </w:tcPrChange>
          </w:tcPr>
          <w:p w14:paraId="5D0C45FC" w14:textId="668CB9A7" w:rsidR="00F917E0" w:rsidRDefault="00F917E0" w:rsidP="00F917E0">
            <w:pPr>
              <w:rPr>
                <w:ins w:id="12572" w:author="Rafi Aziizi" w:date="2021-11-14T12:48:00Z"/>
              </w:rPr>
            </w:pPr>
            <w:ins w:id="12573" w:author=" " w:date="2021-11-14T18:33:00Z">
              <w:r>
                <w:lastRenderedPageBreak/>
                <w:t>sesuai</w:t>
              </w:r>
            </w:ins>
          </w:p>
        </w:tc>
      </w:tr>
      <w:tr w:rsidR="00F917E0" w14:paraId="12BB7E97" w14:textId="77777777" w:rsidTr="004A4F76">
        <w:tblPrEx>
          <w:tblW w:w="14601" w:type="dxa"/>
          <w:tblInd w:w="-318" w:type="dxa"/>
          <w:tblPrExChange w:id="12574" w:author="Rafi Aziizi" w:date="2021-11-14T12:51:00Z">
            <w:tblPrEx>
              <w:tblW w:w="14601" w:type="dxa"/>
              <w:tblInd w:w="-318" w:type="dxa"/>
            </w:tblPrEx>
          </w:tblPrExChange>
        </w:tblPrEx>
        <w:trPr>
          <w:ins w:id="12575" w:author="Rafi Aziizi" w:date="2021-11-14T12:48:00Z"/>
          <w:trPrChange w:id="12576" w:author="Rafi Aziizi" w:date="2021-11-14T12:51:00Z">
            <w:trPr>
              <w:gridBefore w:val="1"/>
            </w:trPr>
          </w:trPrChange>
        </w:trPr>
        <w:tc>
          <w:tcPr>
            <w:tcW w:w="568" w:type="dxa"/>
            <w:tcPrChange w:id="12577" w:author="Rafi Aziizi" w:date="2021-11-14T12:51:00Z">
              <w:tcPr>
                <w:tcW w:w="568" w:type="dxa"/>
                <w:gridSpan w:val="2"/>
              </w:tcPr>
            </w:tcPrChange>
          </w:tcPr>
          <w:p w14:paraId="74BD0B87" w14:textId="1F16EF01" w:rsidR="00F917E0" w:rsidRDefault="00F917E0" w:rsidP="00F917E0">
            <w:pPr>
              <w:rPr>
                <w:ins w:id="12578" w:author="Rafi Aziizi" w:date="2021-11-14T12:48:00Z"/>
              </w:rPr>
            </w:pPr>
            <w:ins w:id="12579" w:author="Rafi Aziizi" w:date="2021-11-14T12:48:00Z">
              <w:r>
                <w:t>28</w:t>
              </w:r>
            </w:ins>
          </w:p>
        </w:tc>
        <w:tc>
          <w:tcPr>
            <w:tcW w:w="1985" w:type="dxa"/>
            <w:vAlign w:val="center"/>
            <w:tcPrChange w:id="12580" w:author="Rafi Aziizi" w:date="2021-11-14T12:51:00Z">
              <w:tcPr>
                <w:tcW w:w="1985" w:type="dxa"/>
                <w:gridSpan w:val="2"/>
              </w:tcPr>
            </w:tcPrChange>
          </w:tcPr>
          <w:p w14:paraId="13702485" w14:textId="40D565B7" w:rsidR="00F917E0" w:rsidRDefault="00F917E0" w:rsidP="00F917E0">
            <w:pPr>
              <w:rPr>
                <w:ins w:id="12581" w:author="Rafi Aziizi" w:date="2021-11-14T12:48:00Z"/>
              </w:rPr>
            </w:pPr>
            <w:ins w:id="12582" w:author="Rafi Aziizi" w:date="2021-11-14T12:53:00Z">
              <w:r w:rsidRPr="00022F71">
                <w:t>SP-RC20</w:t>
              </w:r>
            </w:ins>
          </w:p>
        </w:tc>
        <w:tc>
          <w:tcPr>
            <w:tcW w:w="2268" w:type="dxa"/>
            <w:vAlign w:val="center"/>
            <w:tcPrChange w:id="12583" w:author="Rafi Aziizi" w:date="2021-11-14T12:51:00Z">
              <w:tcPr>
                <w:tcW w:w="2268" w:type="dxa"/>
                <w:gridSpan w:val="2"/>
              </w:tcPr>
            </w:tcPrChange>
          </w:tcPr>
          <w:p w14:paraId="5035BA23" w14:textId="4F3FCE27" w:rsidR="00F917E0" w:rsidRDefault="00F917E0" w:rsidP="00F917E0">
            <w:pPr>
              <w:rPr>
                <w:ins w:id="12584" w:author="Rafi Aziizi" w:date="2021-11-14T12:48:00Z"/>
              </w:rPr>
            </w:pPr>
            <w:ins w:id="12585" w:author="Rafi Aziizi" w:date="2021-11-14T12:54:00Z">
              <w:r>
                <w:t>Cetak Laporan Absen</w:t>
              </w:r>
            </w:ins>
          </w:p>
        </w:tc>
        <w:tc>
          <w:tcPr>
            <w:tcW w:w="1984" w:type="dxa"/>
            <w:tcPrChange w:id="12586" w:author="Rafi Aziizi" w:date="2021-11-14T12:51:00Z">
              <w:tcPr>
                <w:tcW w:w="1984" w:type="dxa"/>
                <w:gridSpan w:val="2"/>
              </w:tcPr>
            </w:tcPrChange>
          </w:tcPr>
          <w:p w14:paraId="3832B6EB" w14:textId="42456123" w:rsidR="00F917E0" w:rsidRDefault="00F917E0" w:rsidP="00F917E0">
            <w:pPr>
              <w:rPr>
                <w:ins w:id="12587" w:author="Rafi Aziizi" w:date="2021-11-14T12:48:00Z"/>
              </w:rPr>
            </w:pPr>
            <w:ins w:id="12588" w:author=" " w:date="2021-11-14T19:47:00Z">
              <w:r>
                <w:t>data</w:t>
              </w:r>
            </w:ins>
            <w:ins w:id="12589" w:author=" " w:date="2021-11-14T19:48:00Z">
              <w:r>
                <w:t xml:space="preserve"> laporan </w:t>
              </w:r>
            </w:ins>
            <w:ins w:id="12590" w:author=" " w:date="2021-11-14T19:47:00Z">
              <w:r>
                <w:t>absen siswa</w:t>
              </w:r>
            </w:ins>
          </w:p>
        </w:tc>
        <w:tc>
          <w:tcPr>
            <w:tcW w:w="2977" w:type="dxa"/>
            <w:tcPrChange w:id="12591" w:author="Rafi Aziizi" w:date="2021-11-14T12:51:00Z">
              <w:tcPr>
                <w:tcW w:w="2977" w:type="dxa"/>
                <w:gridSpan w:val="2"/>
              </w:tcPr>
            </w:tcPrChange>
          </w:tcPr>
          <w:p w14:paraId="0CA025EC" w14:textId="7B513100" w:rsidR="00F917E0" w:rsidRDefault="00F917E0" w:rsidP="00F917E0">
            <w:pPr>
              <w:rPr>
                <w:ins w:id="12592" w:author="Rafi Aziizi" w:date="2021-11-14T12:48:00Z"/>
              </w:rPr>
            </w:pPr>
            <w:ins w:id="12593" w:author=" " w:date="2021-11-14T19:47:00Z">
              <w:r>
                <w:t xml:space="preserve">Sistem dapat mencetak data laporan absen </w:t>
              </w:r>
            </w:ins>
          </w:p>
        </w:tc>
        <w:tc>
          <w:tcPr>
            <w:tcW w:w="3402" w:type="dxa"/>
            <w:tcPrChange w:id="12594" w:author="Rafi Aziizi" w:date="2021-11-14T12:51:00Z">
              <w:tcPr>
                <w:tcW w:w="3402" w:type="dxa"/>
                <w:gridSpan w:val="2"/>
              </w:tcPr>
            </w:tcPrChange>
          </w:tcPr>
          <w:p w14:paraId="76DB8C53" w14:textId="2FA042A9" w:rsidR="00F917E0" w:rsidRDefault="00F917E0" w:rsidP="00F917E0">
            <w:pPr>
              <w:rPr>
                <w:ins w:id="12595" w:author="Rafi Aziizi" w:date="2021-11-14T12:48:00Z"/>
              </w:rPr>
            </w:pPr>
            <w:ins w:id="12596" w:author=" " w:date="2021-11-14T19:47:00Z">
              <w:r>
                <w:t>Pada gambar diatas terbukti bahwa fitur ini dapat mencetak lapoan absen siswa baik per</w:t>
              </w:r>
            </w:ins>
            <w:ins w:id="12597" w:author=" " w:date="2021-11-14T19:48:00Z">
              <w:r>
                <w:t>-</w:t>
              </w:r>
            </w:ins>
            <w:ins w:id="12598" w:author=" " w:date="2021-11-14T19:47:00Z">
              <w:r>
                <w:t>kela</w:t>
              </w:r>
            </w:ins>
            <w:ins w:id="12599" w:author=" " w:date="2021-11-14T19:48:00Z">
              <w:r>
                <w:t>s ataupun per-orang</w:t>
              </w:r>
            </w:ins>
          </w:p>
        </w:tc>
        <w:tc>
          <w:tcPr>
            <w:tcW w:w="1417" w:type="dxa"/>
            <w:tcPrChange w:id="12600" w:author="Rafi Aziizi" w:date="2021-11-14T12:51:00Z">
              <w:tcPr>
                <w:tcW w:w="1417" w:type="dxa"/>
                <w:gridSpan w:val="2"/>
              </w:tcPr>
            </w:tcPrChange>
          </w:tcPr>
          <w:p w14:paraId="5FA331D4" w14:textId="77777777" w:rsidR="00F917E0" w:rsidRDefault="00F917E0" w:rsidP="00F917E0">
            <w:pPr>
              <w:rPr>
                <w:ins w:id="12601" w:author="Rafi Aziizi" w:date="2021-11-14T12:48:00Z"/>
              </w:rPr>
            </w:pPr>
          </w:p>
        </w:tc>
      </w:tr>
      <w:tr w:rsidR="00F917E0" w14:paraId="23D3B605" w14:textId="77777777" w:rsidTr="004A4F76">
        <w:tblPrEx>
          <w:tblW w:w="14601" w:type="dxa"/>
          <w:tblInd w:w="-318" w:type="dxa"/>
          <w:tblPrExChange w:id="12602" w:author="Rafi Aziizi" w:date="2021-11-14T12:51:00Z">
            <w:tblPrEx>
              <w:tblW w:w="14601" w:type="dxa"/>
              <w:tblInd w:w="-318" w:type="dxa"/>
            </w:tblPrEx>
          </w:tblPrExChange>
        </w:tblPrEx>
        <w:trPr>
          <w:ins w:id="12603" w:author="Rafi Aziizi" w:date="2021-11-14T12:48:00Z"/>
          <w:trPrChange w:id="12604" w:author="Rafi Aziizi" w:date="2021-11-14T12:51:00Z">
            <w:trPr>
              <w:gridBefore w:val="1"/>
            </w:trPr>
          </w:trPrChange>
        </w:trPr>
        <w:tc>
          <w:tcPr>
            <w:tcW w:w="568" w:type="dxa"/>
            <w:tcPrChange w:id="12605" w:author="Rafi Aziizi" w:date="2021-11-14T12:51:00Z">
              <w:tcPr>
                <w:tcW w:w="568" w:type="dxa"/>
                <w:gridSpan w:val="2"/>
              </w:tcPr>
            </w:tcPrChange>
          </w:tcPr>
          <w:p w14:paraId="663C86C9" w14:textId="7FEA011E" w:rsidR="00F917E0" w:rsidRDefault="00F917E0" w:rsidP="00F917E0">
            <w:pPr>
              <w:rPr>
                <w:ins w:id="12606" w:author="Rafi Aziizi" w:date="2021-11-14T12:48:00Z"/>
              </w:rPr>
            </w:pPr>
            <w:ins w:id="12607" w:author="Rafi Aziizi" w:date="2021-11-14T12:48:00Z">
              <w:r>
                <w:t>29</w:t>
              </w:r>
            </w:ins>
          </w:p>
        </w:tc>
        <w:tc>
          <w:tcPr>
            <w:tcW w:w="1985" w:type="dxa"/>
            <w:vAlign w:val="center"/>
            <w:tcPrChange w:id="12608" w:author="Rafi Aziizi" w:date="2021-11-14T12:51:00Z">
              <w:tcPr>
                <w:tcW w:w="1985" w:type="dxa"/>
                <w:gridSpan w:val="2"/>
              </w:tcPr>
            </w:tcPrChange>
          </w:tcPr>
          <w:p w14:paraId="3B0BB77E" w14:textId="49C0A43D" w:rsidR="00F917E0" w:rsidRPr="00D03A65" w:rsidRDefault="00F917E0" w:rsidP="00F917E0">
            <w:pPr>
              <w:rPr>
                <w:ins w:id="12609" w:author="Rafi Aziizi" w:date="2021-11-14T12:48:00Z"/>
                <w:highlight w:val="yellow"/>
                <w:rPrChange w:id="12610" w:author=" " w:date="2021-11-14T18:38:00Z">
                  <w:rPr>
                    <w:ins w:id="12611" w:author="Rafi Aziizi" w:date="2021-11-14T12:48:00Z"/>
                  </w:rPr>
                </w:rPrChange>
              </w:rPr>
            </w:pPr>
            <w:ins w:id="12612" w:author="Rafi Aziizi" w:date="2021-11-14T12:53:00Z">
              <w:r w:rsidRPr="00D03A65">
                <w:rPr>
                  <w:highlight w:val="yellow"/>
                  <w:rPrChange w:id="12613" w:author=" " w:date="2021-11-14T18:38:00Z">
                    <w:rPr/>
                  </w:rPrChange>
                </w:rPr>
                <w:t>SP-RC19.2</w:t>
              </w:r>
            </w:ins>
          </w:p>
        </w:tc>
        <w:tc>
          <w:tcPr>
            <w:tcW w:w="2268" w:type="dxa"/>
            <w:vAlign w:val="center"/>
            <w:tcPrChange w:id="12614" w:author="Rafi Aziizi" w:date="2021-11-14T12:51:00Z">
              <w:tcPr>
                <w:tcW w:w="2268" w:type="dxa"/>
                <w:gridSpan w:val="2"/>
              </w:tcPr>
            </w:tcPrChange>
          </w:tcPr>
          <w:p w14:paraId="4B8B3AE2" w14:textId="3EAFF43D" w:rsidR="00F917E0" w:rsidRPr="00D03A65" w:rsidRDefault="00F917E0" w:rsidP="00F917E0">
            <w:pPr>
              <w:rPr>
                <w:ins w:id="12615" w:author="Rafi Aziizi" w:date="2021-11-14T12:48:00Z"/>
                <w:highlight w:val="yellow"/>
                <w:rPrChange w:id="12616" w:author=" " w:date="2021-11-14T18:38:00Z">
                  <w:rPr>
                    <w:ins w:id="12617" w:author="Rafi Aziizi" w:date="2021-11-14T12:48:00Z"/>
                  </w:rPr>
                </w:rPrChange>
              </w:rPr>
            </w:pPr>
            <w:ins w:id="12618" w:author="Rafi Aziizi" w:date="2021-11-14T12:54:00Z">
              <w:r w:rsidRPr="00D03A65">
                <w:rPr>
                  <w:highlight w:val="yellow"/>
                  <w:rPrChange w:id="12619" w:author=" " w:date="2021-11-14T18:38:00Z">
                    <w:rPr/>
                  </w:rPrChange>
                </w:rPr>
                <w:t xml:space="preserve">Tambah </w:t>
              </w:r>
            </w:ins>
            <w:ins w:id="12620" w:author=" " w:date="2021-11-14T18:35:00Z">
              <w:r w:rsidRPr="00D03A65">
                <w:rPr>
                  <w:highlight w:val="yellow"/>
                  <w:rPrChange w:id="12621" w:author=" " w:date="2021-11-14T18:38:00Z">
                    <w:rPr/>
                  </w:rPrChange>
                </w:rPr>
                <w:t xml:space="preserve">Laporan </w:t>
              </w:r>
            </w:ins>
            <w:ins w:id="12622" w:author="Rafi Aziizi" w:date="2021-11-14T12:54:00Z">
              <w:r w:rsidRPr="00D03A65">
                <w:rPr>
                  <w:highlight w:val="yellow"/>
                  <w:rPrChange w:id="12623" w:author=" " w:date="2021-11-14T18:38:00Z">
                    <w:rPr/>
                  </w:rPrChange>
                </w:rPr>
                <w:t>History Absen</w:t>
              </w:r>
            </w:ins>
          </w:p>
        </w:tc>
        <w:tc>
          <w:tcPr>
            <w:tcW w:w="1984" w:type="dxa"/>
            <w:tcPrChange w:id="12624" w:author="Rafi Aziizi" w:date="2021-11-14T12:51:00Z">
              <w:tcPr>
                <w:tcW w:w="1984" w:type="dxa"/>
                <w:gridSpan w:val="2"/>
              </w:tcPr>
            </w:tcPrChange>
          </w:tcPr>
          <w:p w14:paraId="375ECF56" w14:textId="5EA53211" w:rsidR="00F917E0" w:rsidRDefault="00F917E0" w:rsidP="00F917E0">
            <w:pPr>
              <w:rPr>
                <w:ins w:id="12625" w:author="Rafi Aziizi" w:date="2021-11-14T12:48:00Z"/>
              </w:rPr>
            </w:pPr>
            <w:ins w:id="12626" w:author=" " w:date="2021-11-14T18:35:00Z">
              <w:r>
                <w:t>laporan absen</w:t>
              </w:r>
            </w:ins>
          </w:p>
        </w:tc>
        <w:tc>
          <w:tcPr>
            <w:tcW w:w="2977" w:type="dxa"/>
            <w:tcPrChange w:id="12627" w:author="Rafi Aziizi" w:date="2021-11-14T12:51:00Z">
              <w:tcPr>
                <w:tcW w:w="2977" w:type="dxa"/>
                <w:gridSpan w:val="2"/>
              </w:tcPr>
            </w:tcPrChange>
          </w:tcPr>
          <w:p w14:paraId="4B44EAE9" w14:textId="5DE27E55" w:rsidR="00F917E0" w:rsidRDefault="00F917E0" w:rsidP="00F917E0">
            <w:pPr>
              <w:rPr>
                <w:ins w:id="12628" w:author="Rafi Aziizi" w:date="2021-11-14T12:48:00Z"/>
              </w:rPr>
            </w:pPr>
            <w:ins w:id="12629" w:author=" " w:date="2021-11-14T18:35:00Z">
              <w:r>
                <w:t>sistem dapat memasukan laporan absen kedalam history laporan absen</w:t>
              </w:r>
            </w:ins>
            <w:ins w:id="12630" w:author=" " w:date="2021-11-14T18:36:00Z">
              <w:r>
                <w:t xml:space="preserve"> serta melakukan update status</w:t>
              </w:r>
            </w:ins>
            <w:ins w:id="12631" w:author=" " w:date="2021-11-14T18:38:00Z">
              <w:r>
                <w:t xml:space="preserve"> kehadiran</w:t>
              </w:r>
            </w:ins>
            <w:ins w:id="12632" w:author=" " w:date="2021-11-14T18:36:00Z">
              <w:r>
                <w:t xml:space="preserve"> laporan absen</w:t>
              </w:r>
            </w:ins>
          </w:p>
        </w:tc>
        <w:tc>
          <w:tcPr>
            <w:tcW w:w="3402" w:type="dxa"/>
            <w:tcPrChange w:id="12633" w:author="Rafi Aziizi" w:date="2021-11-14T12:51:00Z">
              <w:tcPr>
                <w:tcW w:w="3402" w:type="dxa"/>
                <w:gridSpan w:val="2"/>
              </w:tcPr>
            </w:tcPrChange>
          </w:tcPr>
          <w:p w14:paraId="3028F628" w14:textId="77777777" w:rsidR="00F917E0" w:rsidRDefault="00F917E0" w:rsidP="00F917E0">
            <w:pPr>
              <w:rPr>
                <w:ins w:id="12634" w:author=" " w:date="2021-11-14T18:36:00Z"/>
              </w:rPr>
            </w:pPr>
          </w:p>
          <w:p w14:paraId="2DF4D03A" w14:textId="5A256209" w:rsidR="00F917E0" w:rsidRDefault="00F917E0" w:rsidP="00F917E0">
            <w:pPr>
              <w:rPr>
                <w:ins w:id="12635" w:author="Rafi Aziizi" w:date="2021-11-14T12:48:00Z"/>
              </w:rPr>
            </w:pPr>
            <w:ins w:id="12636" w:author=" " w:date="2021-11-14T16:55:00Z">
              <w:r>
                <w:t xml:space="preserve">Pada gambar diatas fitur ini dapat  menambahkan </w:t>
              </w:r>
            </w:ins>
            <w:ins w:id="12637" w:author=" " w:date="2021-11-14T18:37:00Z">
              <w:r>
                <w:t xml:space="preserve">data laporan </w:t>
              </w:r>
            </w:ins>
            <w:ins w:id="12638" w:author=" " w:date="2021-11-14T16:55:00Z">
              <w:r>
                <w:t xml:space="preserve">absen </w:t>
              </w:r>
              <w:r>
                <w:t xml:space="preserve">kedalam </w:t>
              </w:r>
            </w:ins>
            <w:ins w:id="12639" w:author=" " w:date="2021-11-14T18:37:00Z">
              <w:r>
                <w:t>sebuah history dan juga melakukan update status</w:t>
              </w:r>
            </w:ins>
            <w:ins w:id="12640" w:author=" " w:date="2021-11-14T18:38:00Z">
              <w:r>
                <w:t xml:space="preserve"> kehadiran</w:t>
              </w:r>
            </w:ins>
            <w:ins w:id="12641" w:author=" " w:date="2021-11-14T18:37:00Z">
              <w:r>
                <w:t xml:space="preserve"> laporan absen </w:t>
              </w:r>
            </w:ins>
          </w:p>
        </w:tc>
        <w:tc>
          <w:tcPr>
            <w:tcW w:w="1417" w:type="dxa"/>
            <w:tcPrChange w:id="12642" w:author="Rafi Aziizi" w:date="2021-11-14T12:51:00Z">
              <w:tcPr>
                <w:tcW w:w="1417" w:type="dxa"/>
                <w:gridSpan w:val="2"/>
              </w:tcPr>
            </w:tcPrChange>
          </w:tcPr>
          <w:p w14:paraId="23E503E9" w14:textId="3CDE165F" w:rsidR="00F917E0" w:rsidRDefault="00F917E0" w:rsidP="00F917E0">
            <w:pPr>
              <w:rPr>
                <w:ins w:id="12643" w:author="Rafi Aziizi" w:date="2021-11-14T12:48:00Z"/>
              </w:rPr>
            </w:pPr>
            <w:ins w:id="12644" w:author=" " w:date="2021-11-14T18:38:00Z">
              <w:r>
                <w:t>sesuai</w:t>
              </w:r>
            </w:ins>
          </w:p>
        </w:tc>
      </w:tr>
      <w:tr w:rsidR="00F917E0" w14:paraId="1DB390A0" w14:textId="77777777" w:rsidTr="004A4F76">
        <w:tblPrEx>
          <w:tblW w:w="14601" w:type="dxa"/>
          <w:tblInd w:w="-318" w:type="dxa"/>
          <w:tblPrExChange w:id="12645" w:author="Rafi Aziizi" w:date="2021-11-14T12:51:00Z">
            <w:tblPrEx>
              <w:tblW w:w="14601" w:type="dxa"/>
              <w:tblInd w:w="-318" w:type="dxa"/>
            </w:tblPrEx>
          </w:tblPrExChange>
        </w:tblPrEx>
        <w:trPr>
          <w:ins w:id="12646" w:author="Rafi Aziizi" w:date="2021-11-14T12:48:00Z"/>
          <w:trPrChange w:id="12647" w:author="Rafi Aziizi" w:date="2021-11-14T12:51:00Z">
            <w:trPr>
              <w:gridBefore w:val="1"/>
            </w:trPr>
          </w:trPrChange>
        </w:trPr>
        <w:tc>
          <w:tcPr>
            <w:tcW w:w="568" w:type="dxa"/>
            <w:tcPrChange w:id="12648" w:author="Rafi Aziizi" w:date="2021-11-14T12:51:00Z">
              <w:tcPr>
                <w:tcW w:w="568" w:type="dxa"/>
                <w:gridSpan w:val="2"/>
              </w:tcPr>
            </w:tcPrChange>
          </w:tcPr>
          <w:p w14:paraId="50B06E46" w14:textId="7A6FDB2C" w:rsidR="00F917E0" w:rsidRDefault="00F917E0" w:rsidP="00F917E0">
            <w:pPr>
              <w:rPr>
                <w:ins w:id="12649" w:author="Rafi Aziizi" w:date="2021-11-14T12:48:00Z"/>
              </w:rPr>
            </w:pPr>
            <w:ins w:id="12650" w:author="Rafi Aziizi" w:date="2021-11-14T12:48:00Z">
              <w:r>
                <w:t>30</w:t>
              </w:r>
            </w:ins>
          </w:p>
        </w:tc>
        <w:tc>
          <w:tcPr>
            <w:tcW w:w="1985" w:type="dxa"/>
            <w:vAlign w:val="center"/>
            <w:tcPrChange w:id="12651" w:author="Rafi Aziizi" w:date="2021-11-14T12:51:00Z">
              <w:tcPr>
                <w:tcW w:w="1985" w:type="dxa"/>
                <w:gridSpan w:val="2"/>
              </w:tcPr>
            </w:tcPrChange>
          </w:tcPr>
          <w:p w14:paraId="1B8362ED" w14:textId="335AB871" w:rsidR="00F917E0" w:rsidRPr="003F4CD6" w:rsidRDefault="00F917E0" w:rsidP="00F917E0">
            <w:pPr>
              <w:rPr>
                <w:ins w:id="12652" w:author="Rafi Aziizi" w:date="2021-11-14T12:48:00Z"/>
                <w:highlight w:val="yellow"/>
                <w:rPrChange w:id="12653" w:author=" " w:date="2021-11-14T18:46:00Z">
                  <w:rPr>
                    <w:ins w:id="12654" w:author="Rafi Aziizi" w:date="2021-11-14T12:48:00Z"/>
                  </w:rPr>
                </w:rPrChange>
              </w:rPr>
            </w:pPr>
            <w:ins w:id="12655" w:author="Rafi Aziizi" w:date="2021-11-14T12:53:00Z">
              <w:r w:rsidRPr="003F4CD6">
                <w:rPr>
                  <w:highlight w:val="yellow"/>
                  <w:rPrChange w:id="12656" w:author=" " w:date="2021-11-14T18:46:00Z">
                    <w:rPr/>
                  </w:rPrChange>
                </w:rPr>
                <w:t>SP-RC16.1</w:t>
              </w:r>
            </w:ins>
          </w:p>
        </w:tc>
        <w:tc>
          <w:tcPr>
            <w:tcW w:w="2268" w:type="dxa"/>
            <w:vAlign w:val="center"/>
            <w:tcPrChange w:id="12657" w:author="Rafi Aziizi" w:date="2021-11-14T12:51:00Z">
              <w:tcPr>
                <w:tcW w:w="2268" w:type="dxa"/>
                <w:gridSpan w:val="2"/>
              </w:tcPr>
            </w:tcPrChange>
          </w:tcPr>
          <w:p w14:paraId="1A76DC5E" w14:textId="7A140EA5" w:rsidR="00F917E0" w:rsidRPr="003F4CD6" w:rsidRDefault="00F917E0" w:rsidP="00F917E0">
            <w:pPr>
              <w:rPr>
                <w:ins w:id="12658" w:author="Rafi Aziizi" w:date="2021-11-14T12:48:00Z"/>
                <w:highlight w:val="yellow"/>
                <w:rPrChange w:id="12659" w:author=" " w:date="2021-11-14T18:46:00Z">
                  <w:rPr>
                    <w:ins w:id="12660" w:author="Rafi Aziizi" w:date="2021-11-14T12:48:00Z"/>
                  </w:rPr>
                </w:rPrChange>
              </w:rPr>
            </w:pPr>
            <w:ins w:id="12661" w:author="Rafi Aziizi" w:date="2021-11-14T12:54:00Z">
              <w:r w:rsidRPr="003F4CD6">
                <w:rPr>
                  <w:highlight w:val="yellow"/>
                  <w:rPrChange w:id="12662" w:author=" " w:date="2021-11-14T18:46:00Z">
                    <w:rPr/>
                  </w:rPrChange>
                </w:rPr>
                <w:t>Tambah Admin</w:t>
              </w:r>
            </w:ins>
          </w:p>
        </w:tc>
        <w:tc>
          <w:tcPr>
            <w:tcW w:w="1984" w:type="dxa"/>
            <w:tcPrChange w:id="12663" w:author="Rafi Aziizi" w:date="2021-11-14T12:51:00Z">
              <w:tcPr>
                <w:tcW w:w="1984" w:type="dxa"/>
                <w:gridSpan w:val="2"/>
              </w:tcPr>
            </w:tcPrChange>
          </w:tcPr>
          <w:p w14:paraId="5CF0B373" w14:textId="43018396" w:rsidR="00F917E0" w:rsidRDefault="00F917E0" w:rsidP="00F917E0">
            <w:pPr>
              <w:rPr>
                <w:ins w:id="12664" w:author="Rafi Aziizi" w:date="2021-11-14T12:48:00Z"/>
              </w:rPr>
            </w:pPr>
            <w:ins w:id="12665" w:author=" " w:date="2021-11-14T18:38:00Z">
              <w:r>
                <w:t>identitas data admin baru</w:t>
              </w:r>
            </w:ins>
            <w:ins w:id="12666" w:author=" " w:date="2021-11-14T18:45:00Z">
              <w:r>
                <w:t xml:space="preserve"> berdasarkan data </w:t>
              </w:r>
            </w:ins>
            <w:ins w:id="12667" w:author=" " w:date="2021-11-14T18:46:00Z">
              <w:r>
                <w:t>guru</w:t>
              </w:r>
            </w:ins>
          </w:p>
        </w:tc>
        <w:tc>
          <w:tcPr>
            <w:tcW w:w="2977" w:type="dxa"/>
            <w:tcPrChange w:id="12668" w:author="Rafi Aziizi" w:date="2021-11-14T12:51:00Z">
              <w:tcPr>
                <w:tcW w:w="2977" w:type="dxa"/>
                <w:gridSpan w:val="2"/>
              </w:tcPr>
            </w:tcPrChange>
          </w:tcPr>
          <w:p w14:paraId="1921308D" w14:textId="18F6A5AE" w:rsidR="00F917E0" w:rsidRPr="00C635D0" w:rsidRDefault="00F917E0" w:rsidP="00F917E0">
            <w:pPr>
              <w:rPr>
                <w:ins w:id="12669" w:author="Rafi Aziizi" w:date="2021-11-14T12:48:00Z"/>
                <w:b/>
                <w:bCs/>
                <w:rPrChange w:id="12670" w:author=" " w:date="2021-11-14T18:44:00Z">
                  <w:rPr>
                    <w:ins w:id="12671" w:author="Rafi Aziizi" w:date="2021-11-14T12:48:00Z"/>
                  </w:rPr>
                </w:rPrChange>
              </w:rPr>
            </w:pPr>
            <w:ins w:id="12672" w:author=" " w:date="2021-11-14T18:38:00Z">
              <w:r>
                <w:t>Sistem dapat menamba</w:t>
              </w:r>
            </w:ins>
            <w:ins w:id="12673" w:author=" " w:date="2021-11-14T18:39:00Z">
              <w:r>
                <w:t>hkan data admin</w:t>
              </w:r>
            </w:ins>
            <w:ins w:id="12674" w:author=" " w:date="2021-11-14T18:44:00Z">
              <w:r>
                <w:t xml:space="preserve"> baru kedalam </w:t>
              </w:r>
              <w:r w:rsidRPr="00C635D0">
                <w:rPr>
                  <w:i/>
                  <w:iCs/>
                  <w:rPrChange w:id="12675" w:author=" " w:date="2021-11-14T18:44:00Z">
                    <w:rPr>
                      <w:b/>
                      <w:bCs/>
                    </w:rPr>
                  </w:rPrChange>
                </w:rPr>
                <w:t>database</w:t>
              </w:r>
              <w:r>
                <w:rPr>
                  <w:i/>
                  <w:iCs/>
                </w:rPr>
                <w:t xml:space="preserve"> berdasarkan masukan </w:t>
              </w:r>
            </w:ins>
            <w:ins w:id="12676" w:author=" " w:date="2021-11-14T18:45:00Z">
              <w:r>
                <w:rPr>
                  <w:i/>
                  <w:iCs/>
                </w:rPr>
                <w:t xml:space="preserve">data </w:t>
              </w:r>
            </w:ins>
            <w:ins w:id="12677" w:author=" " w:date="2021-11-14T18:46:00Z">
              <w:r>
                <w:rPr>
                  <w:i/>
                  <w:iCs/>
                </w:rPr>
                <w:t>baru</w:t>
              </w:r>
            </w:ins>
          </w:p>
        </w:tc>
        <w:tc>
          <w:tcPr>
            <w:tcW w:w="3402" w:type="dxa"/>
            <w:tcPrChange w:id="12678" w:author="Rafi Aziizi" w:date="2021-11-14T12:51:00Z">
              <w:tcPr>
                <w:tcW w:w="3402" w:type="dxa"/>
                <w:gridSpan w:val="2"/>
              </w:tcPr>
            </w:tcPrChange>
          </w:tcPr>
          <w:p w14:paraId="0AB5BDCF" w14:textId="77777777" w:rsidR="00F917E0" w:rsidRDefault="00F917E0" w:rsidP="00F917E0">
            <w:pPr>
              <w:rPr>
                <w:ins w:id="12679" w:author=" " w:date="2021-11-14T18:44:00Z"/>
              </w:rPr>
            </w:pPr>
          </w:p>
          <w:p w14:paraId="295048AC" w14:textId="5751F9F7" w:rsidR="00F917E0" w:rsidRDefault="00F917E0" w:rsidP="00F917E0">
            <w:pPr>
              <w:rPr>
                <w:ins w:id="12680" w:author="Rafi Aziizi" w:date="2021-11-14T12:48:00Z"/>
              </w:rPr>
            </w:pPr>
            <w:ins w:id="12681" w:author=" " w:date="2021-11-14T18:44:00Z">
              <w:r>
                <w:t xml:space="preserve">Pada gambar diatas fitur ini dapat  menambahkan data </w:t>
              </w:r>
            </w:ins>
            <w:ins w:id="12682" w:author=" " w:date="2021-11-14T18:45:00Z">
              <w:r>
                <w:t>admin</w:t>
              </w:r>
            </w:ins>
            <w:ins w:id="12683" w:author=" " w:date="2021-11-14T18:44:00Z">
              <w:r>
                <w:t xml:space="preserve"> kedalam </w:t>
              </w:r>
            </w:ins>
            <w:ins w:id="12684" w:author=" " w:date="2021-11-14T18:46:00Z">
              <w:r>
                <w:t>database</w:t>
              </w:r>
            </w:ins>
          </w:p>
        </w:tc>
        <w:tc>
          <w:tcPr>
            <w:tcW w:w="1417" w:type="dxa"/>
            <w:tcPrChange w:id="12685" w:author="Rafi Aziizi" w:date="2021-11-14T12:51:00Z">
              <w:tcPr>
                <w:tcW w:w="1417" w:type="dxa"/>
                <w:gridSpan w:val="2"/>
              </w:tcPr>
            </w:tcPrChange>
          </w:tcPr>
          <w:p w14:paraId="0800B1D9" w14:textId="22FF4426" w:rsidR="00F917E0" w:rsidRDefault="00F917E0" w:rsidP="00F917E0">
            <w:pPr>
              <w:rPr>
                <w:ins w:id="12686" w:author="Rafi Aziizi" w:date="2021-11-14T12:48:00Z"/>
              </w:rPr>
            </w:pPr>
            <w:ins w:id="12687" w:author=" " w:date="2021-11-14T18:46:00Z">
              <w:r>
                <w:t>sesuai</w:t>
              </w:r>
            </w:ins>
          </w:p>
        </w:tc>
      </w:tr>
      <w:tr w:rsidR="00F917E0" w14:paraId="11CD4262" w14:textId="77777777" w:rsidTr="004A4F76">
        <w:tblPrEx>
          <w:tblW w:w="14601" w:type="dxa"/>
          <w:tblInd w:w="-318" w:type="dxa"/>
          <w:tblPrExChange w:id="12688" w:author="Rafi Aziizi" w:date="2021-11-14T12:51:00Z">
            <w:tblPrEx>
              <w:tblW w:w="14601" w:type="dxa"/>
              <w:tblInd w:w="-318" w:type="dxa"/>
            </w:tblPrEx>
          </w:tblPrExChange>
        </w:tblPrEx>
        <w:trPr>
          <w:ins w:id="12689" w:author="Rafi Aziizi" w:date="2021-11-14T12:48:00Z"/>
          <w:trPrChange w:id="12690" w:author="Rafi Aziizi" w:date="2021-11-14T12:51:00Z">
            <w:trPr>
              <w:gridBefore w:val="1"/>
            </w:trPr>
          </w:trPrChange>
        </w:trPr>
        <w:tc>
          <w:tcPr>
            <w:tcW w:w="568" w:type="dxa"/>
            <w:tcPrChange w:id="12691" w:author="Rafi Aziizi" w:date="2021-11-14T12:51:00Z">
              <w:tcPr>
                <w:tcW w:w="568" w:type="dxa"/>
                <w:gridSpan w:val="2"/>
              </w:tcPr>
            </w:tcPrChange>
          </w:tcPr>
          <w:p w14:paraId="5CAECE94" w14:textId="0B575E7D" w:rsidR="00F917E0" w:rsidRDefault="00F917E0" w:rsidP="00F917E0">
            <w:pPr>
              <w:rPr>
                <w:ins w:id="12692" w:author="Rafi Aziizi" w:date="2021-11-14T12:48:00Z"/>
              </w:rPr>
            </w:pPr>
            <w:ins w:id="12693" w:author="Rafi Aziizi" w:date="2021-11-14T12:48:00Z">
              <w:r>
                <w:t>31</w:t>
              </w:r>
            </w:ins>
          </w:p>
        </w:tc>
        <w:tc>
          <w:tcPr>
            <w:tcW w:w="1985" w:type="dxa"/>
            <w:vAlign w:val="center"/>
            <w:tcPrChange w:id="12694" w:author="Rafi Aziizi" w:date="2021-11-14T12:51:00Z">
              <w:tcPr>
                <w:tcW w:w="1985" w:type="dxa"/>
                <w:gridSpan w:val="2"/>
              </w:tcPr>
            </w:tcPrChange>
          </w:tcPr>
          <w:p w14:paraId="3937F00A" w14:textId="70C3CA8A" w:rsidR="00F917E0" w:rsidRPr="003F4CD6" w:rsidRDefault="00F917E0" w:rsidP="00F917E0">
            <w:pPr>
              <w:rPr>
                <w:ins w:id="12695" w:author="Rafi Aziizi" w:date="2021-11-14T12:48:00Z"/>
                <w:highlight w:val="yellow"/>
                <w:rPrChange w:id="12696" w:author=" " w:date="2021-11-14T18:49:00Z">
                  <w:rPr>
                    <w:ins w:id="12697" w:author="Rafi Aziizi" w:date="2021-11-14T12:48:00Z"/>
                  </w:rPr>
                </w:rPrChange>
              </w:rPr>
            </w:pPr>
            <w:ins w:id="12698" w:author="Rafi Aziizi" w:date="2021-11-14T12:53:00Z">
              <w:r w:rsidRPr="003F4CD6">
                <w:rPr>
                  <w:highlight w:val="yellow"/>
                  <w:rPrChange w:id="12699" w:author=" " w:date="2021-11-14T18:49:00Z">
                    <w:rPr/>
                  </w:rPrChange>
                </w:rPr>
                <w:t>SP-RC16.2</w:t>
              </w:r>
            </w:ins>
          </w:p>
        </w:tc>
        <w:tc>
          <w:tcPr>
            <w:tcW w:w="2268" w:type="dxa"/>
            <w:vAlign w:val="center"/>
            <w:tcPrChange w:id="12700" w:author="Rafi Aziizi" w:date="2021-11-14T12:51:00Z">
              <w:tcPr>
                <w:tcW w:w="2268" w:type="dxa"/>
                <w:gridSpan w:val="2"/>
              </w:tcPr>
            </w:tcPrChange>
          </w:tcPr>
          <w:p w14:paraId="3200752B" w14:textId="1B8405AE" w:rsidR="00F917E0" w:rsidRPr="003F4CD6" w:rsidRDefault="00F917E0" w:rsidP="00F917E0">
            <w:pPr>
              <w:rPr>
                <w:ins w:id="12701" w:author="Rafi Aziizi" w:date="2021-11-14T12:48:00Z"/>
                <w:highlight w:val="yellow"/>
                <w:rPrChange w:id="12702" w:author=" " w:date="2021-11-14T18:49:00Z">
                  <w:rPr>
                    <w:ins w:id="12703" w:author="Rafi Aziizi" w:date="2021-11-14T12:48:00Z"/>
                  </w:rPr>
                </w:rPrChange>
              </w:rPr>
            </w:pPr>
            <w:ins w:id="12704" w:author="Rafi Aziizi" w:date="2021-11-14T12:54:00Z">
              <w:r w:rsidRPr="003F4CD6">
                <w:rPr>
                  <w:highlight w:val="yellow"/>
                  <w:rPrChange w:id="12705" w:author=" " w:date="2021-11-14T18:49:00Z">
                    <w:rPr/>
                  </w:rPrChange>
                </w:rPr>
                <w:t>Hapus Admin</w:t>
              </w:r>
            </w:ins>
          </w:p>
        </w:tc>
        <w:tc>
          <w:tcPr>
            <w:tcW w:w="1984" w:type="dxa"/>
            <w:tcPrChange w:id="12706" w:author="Rafi Aziizi" w:date="2021-11-14T12:51:00Z">
              <w:tcPr>
                <w:tcW w:w="1984" w:type="dxa"/>
                <w:gridSpan w:val="2"/>
              </w:tcPr>
            </w:tcPrChange>
          </w:tcPr>
          <w:p w14:paraId="569BBBAD" w14:textId="44F66DDA" w:rsidR="00F917E0" w:rsidRDefault="00F917E0" w:rsidP="00F917E0">
            <w:pPr>
              <w:rPr>
                <w:ins w:id="12707" w:author="Rafi Aziizi" w:date="2021-11-14T12:48:00Z"/>
              </w:rPr>
            </w:pPr>
            <w:ins w:id="12708" w:author=" " w:date="2021-11-14T18:47:00Z">
              <w:r>
                <w:t>-</w:t>
              </w:r>
            </w:ins>
          </w:p>
        </w:tc>
        <w:tc>
          <w:tcPr>
            <w:tcW w:w="2977" w:type="dxa"/>
            <w:tcPrChange w:id="12709" w:author="Rafi Aziizi" w:date="2021-11-14T12:51:00Z">
              <w:tcPr>
                <w:tcW w:w="2977" w:type="dxa"/>
                <w:gridSpan w:val="2"/>
              </w:tcPr>
            </w:tcPrChange>
          </w:tcPr>
          <w:p w14:paraId="2F7BB982" w14:textId="4282E4BC" w:rsidR="00F917E0" w:rsidRDefault="00F917E0" w:rsidP="00F917E0">
            <w:pPr>
              <w:rPr>
                <w:ins w:id="12710" w:author="Rafi Aziizi" w:date="2021-11-14T12:48:00Z"/>
              </w:rPr>
            </w:pPr>
            <w:ins w:id="12711" w:author=" " w:date="2021-11-14T18:48:00Z">
              <w:r>
                <w:t>Sistem dapat men</w:t>
              </w:r>
            </w:ins>
            <w:ins w:id="12712" w:author=" " w:date="2021-11-14T18:49:00Z">
              <w:r>
                <w:t>g</w:t>
              </w:r>
            </w:ins>
            <w:ins w:id="12713" w:author=" " w:date="2021-11-14T18:48:00Z">
              <w:r>
                <w:t xml:space="preserve">hapus data admin </w:t>
              </w:r>
            </w:ins>
          </w:p>
        </w:tc>
        <w:tc>
          <w:tcPr>
            <w:tcW w:w="3402" w:type="dxa"/>
            <w:tcPrChange w:id="12714" w:author="Rafi Aziizi" w:date="2021-11-14T12:51:00Z">
              <w:tcPr>
                <w:tcW w:w="3402" w:type="dxa"/>
                <w:gridSpan w:val="2"/>
              </w:tcPr>
            </w:tcPrChange>
          </w:tcPr>
          <w:p w14:paraId="38888C04" w14:textId="7EA76E0F" w:rsidR="00F917E0" w:rsidRDefault="00F917E0" w:rsidP="00F917E0">
            <w:pPr>
              <w:rPr>
                <w:ins w:id="12715" w:author="Rafi Aziizi" w:date="2021-11-14T12:48:00Z"/>
              </w:rPr>
            </w:pPr>
            <w:ins w:id="12716" w:author=" " w:date="2021-11-14T18:49:00Z">
              <w:r>
                <w:t>Pada gambar diatas fitur ini dapat  m</w:t>
              </w:r>
              <w:r>
                <w:t xml:space="preserve">enghapus </w:t>
              </w:r>
              <w:r>
                <w:t xml:space="preserve"> data admin </w:t>
              </w:r>
              <w:r>
                <w:t xml:space="preserve">dari </w:t>
              </w:r>
              <w:r>
                <w:t>dalam database</w:t>
              </w:r>
            </w:ins>
          </w:p>
        </w:tc>
        <w:tc>
          <w:tcPr>
            <w:tcW w:w="1417" w:type="dxa"/>
            <w:tcPrChange w:id="12717" w:author="Rafi Aziizi" w:date="2021-11-14T12:51:00Z">
              <w:tcPr>
                <w:tcW w:w="1417" w:type="dxa"/>
                <w:gridSpan w:val="2"/>
              </w:tcPr>
            </w:tcPrChange>
          </w:tcPr>
          <w:p w14:paraId="69703C7C" w14:textId="347FC12B" w:rsidR="00F917E0" w:rsidRDefault="00F917E0" w:rsidP="00F917E0">
            <w:pPr>
              <w:rPr>
                <w:ins w:id="12718" w:author="Rafi Aziizi" w:date="2021-11-14T12:48:00Z"/>
              </w:rPr>
            </w:pPr>
            <w:ins w:id="12719" w:author=" " w:date="2021-11-14T18:49:00Z">
              <w:r>
                <w:t>sesuai</w:t>
              </w:r>
            </w:ins>
          </w:p>
        </w:tc>
      </w:tr>
      <w:tr w:rsidR="00F917E0" w14:paraId="549B2E55" w14:textId="77777777" w:rsidTr="004A4F76">
        <w:tblPrEx>
          <w:tblW w:w="14601" w:type="dxa"/>
          <w:tblInd w:w="-318" w:type="dxa"/>
          <w:tblPrExChange w:id="12720" w:author="Rafi Aziizi" w:date="2021-11-14T12:51:00Z">
            <w:tblPrEx>
              <w:tblW w:w="14601" w:type="dxa"/>
              <w:tblInd w:w="-318" w:type="dxa"/>
            </w:tblPrEx>
          </w:tblPrExChange>
        </w:tblPrEx>
        <w:trPr>
          <w:ins w:id="12721" w:author="Rafi Aziizi" w:date="2021-11-14T12:48:00Z"/>
          <w:trPrChange w:id="12722" w:author="Rafi Aziizi" w:date="2021-11-14T12:51:00Z">
            <w:trPr>
              <w:gridBefore w:val="1"/>
            </w:trPr>
          </w:trPrChange>
        </w:trPr>
        <w:tc>
          <w:tcPr>
            <w:tcW w:w="568" w:type="dxa"/>
            <w:tcPrChange w:id="12723" w:author="Rafi Aziizi" w:date="2021-11-14T12:51:00Z">
              <w:tcPr>
                <w:tcW w:w="568" w:type="dxa"/>
                <w:gridSpan w:val="2"/>
              </w:tcPr>
            </w:tcPrChange>
          </w:tcPr>
          <w:p w14:paraId="474D74A3" w14:textId="29A1DD80" w:rsidR="00F917E0" w:rsidRDefault="00F917E0" w:rsidP="00F917E0">
            <w:pPr>
              <w:rPr>
                <w:ins w:id="12724" w:author="Rafi Aziizi" w:date="2021-11-14T12:48:00Z"/>
              </w:rPr>
            </w:pPr>
            <w:ins w:id="12725" w:author="Rafi Aziizi" w:date="2021-11-14T12:48:00Z">
              <w:r>
                <w:t>32</w:t>
              </w:r>
            </w:ins>
          </w:p>
        </w:tc>
        <w:tc>
          <w:tcPr>
            <w:tcW w:w="1985" w:type="dxa"/>
            <w:vAlign w:val="center"/>
            <w:tcPrChange w:id="12726" w:author="Rafi Aziizi" w:date="2021-11-14T12:51:00Z">
              <w:tcPr>
                <w:tcW w:w="1985" w:type="dxa"/>
                <w:gridSpan w:val="2"/>
              </w:tcPr>
            </w:tcPrChange>
          </w:tcPr>
          <w:p w14:paraId="018060A5" w14:textId="3D98F7F2" w:rsidR="00F917E0" w:rsidRPr="00AE04DA" w:rsidRDefault="00F917E0" w:rsidP="00F917E0">
            <w:pPr>
              <w:rPr>
                <w:ins w:id="12727" w:author="Rafi Aziizi" w:date="2021-11-14T12:48:00Z"/>
                <w:highlight w:val="yellow"/>
                <w:rPrChange w:id="12728" w:author=" " w:date="2021-11-14T18:53:00Z">
                  <w:rPr>
                    <w:ins w:id="12729" w:author="Rafi Aziizi" w:date="2021-11-14T12:48:00Z"/>
                  </w:rPr>
                </w:rPrChange>
              </w:rPr>
            </w:pPr>
            <w:ins w:id="12730" w:author="Rafi Aziizi" w:date="2021-11-14T12:53:00Z">
              <w:r w:rsidRPr="00AE04DA">
                <w:rPr>
                  <w:highlight w:val="yellow"/>
                  <w:rPrChange w:id="12731" w:author=" " w:date="2021-11-14T18:53:00Z">
                    <w:rPr/>
                  </w:rPrChange>
                </w:rPr>
                <w:t>SP-RC16.3</w:t>
              </w:r>
            </w:ins>
          </w:p>
        </w:tc>
        <w:tc>
          <w:tcPr>
            <w:tcW w:w="2268" w:type="dxa"/>
            <w:vAlign w:val="center"/>
            <w:tcPrChange w:id="12732" w:author="Rafi Aziizi" w:date="2021-11-14T12:51:00Z">
              <w:tcPr>
                <w:tcW w:w="2268" w:type="dxa"/>
                <w:gridSpan w:val="2"/>
              </w:tcPr>
            </w:tcPrChange>
          </w:tcPr>
          <w:p w14:paraId="35083BBC" w14:textId="07812689" w:rsidR="00F917E0" w:rsidRPr="00AE04DA" w:rsidRDefault="00F917E0" w:rsidP="00F917E0">
            <w:pPr>
              <w:rPr>
                <w:ins w:id="12733" w:author="Rafi Aziizi" w:date="2021-11-14T12:48:00Z"/>
                <w:highlight w:val="yellow"/>
                <w:rPrChange w:id="12734" w:author=" " w:date="2021-11-14T18:53:00Z">
                  <w:rPr>
                    <w:ins w:id="12735" w:author="Rafi Aziizi" w:date="2021-11-14T12:48:00Z"/>
                  </w:rPr>
                </w:rPrChange>
              </w:rPr>
            </w:pPr>
            <w:ins w:id="12736" w:author="Rafi Aziizi" w:date="2021-11-14T12:54:00Z">
              <w:r w:rsidRPr="00AE04DA">
                <w:rPr>
                  <w:highlight w:val="yellow"/>
                  <w:rPrChange w:id="12737" w:author=" " w:date="2021-11-14T18:53:00Z">
                    <w:rPr/>
                  </w:rPrChange>
                </w:rPr>
                <w:t>Edit Admin</w:t>
              </w:r>
            </w:ins>
          </w:p>
        </w:tc>
        <w:tc>
          <w:tcPr>
            <w:tcW w:w="1984" w:type="dxa"/>
            <w:tcPrChange w:id="12738" w:author="Rafi Aziizi" w:date="2021-11-14T12:51:00Z">
              <w:tcPr>
                <w:tcW w:w="1984" w:type="dxa"/>
                <w:gridSpan w:val="2"/>
              </w:tcPr>
            </w:tcPrChange>
          </w:tcPr>
          <w:p w14:paraId="17E87211" w14:textId="395ABFF9" w:rsidR="00F917E0" w:rsidRDefault="00F917E0" w:rsidP="00F917E0">
            <w:pPr>
              <w:rPr>
                <w:ins w:id="12739" w:author="Rafi Aziizi" w:date="2021-11-14T12:48:00Z"/>
              </w:rPr>
            </w:pPr>
            <w:ins w:id="12740" w:author=" " w:date="2021-11-14T18:54:00Z">
              <w:r>
                <w:t xml:space="preserve">data username dan </w:t>
              </w:r>
              <w:r>
                <w:lastRenderedPageBreak/>
                <w:t>password baru</w:t>
              </w:r>
            </w:ins>
          </w:p>
        </w:tc>
        <w:tc>
          <w:tcPr>
            <w:tcW w:w="2977" w:type="dxa"/>
            <w:tcPrChange w:id="12741" w:author="Rafi Aziizi" w:date="2021-11-14T12:51:00Z">
              <w:tcPr>
                <w:tcW w:w="2977" w:type="dxa"/>
                <w:gridSpan w:val="2"/>
              </w:tcPr>
            </w:tcPrChange>
          </w:tcPr>
          <w:p w14:paraId="4B6CC231" w14:textId="70F4EEC7" w:rsidR="00F917E0" w:rsidRDefault="00F917E0" w:rsidP="00F917E0">
            <w:pPr>
              <w:rPr>
                <w:ins w:id="12742" w:author="Rafi Aziizi" w:date="2021-11-14T12:48:00Z"/>
              </w:rPr>
            </w:pPr>
            <w:ins w:id="12743" w:author=" " w:date="2021-11-14T18:00:00Z">
              <w:r>
                <w:lastRenderedPageBreak/>
                <w:t xml:space="preserve">Sistem dapat </w:t>
              </w:r>
            </w:ins>
            <w:ins w:id="12744" w:author=" " w:date="2021-11-14T18:54:00Z">
              <w:r>
                <w:t xml:space="preserve">merubah </w:t>
              </w:r>
              <w:r>
                <w:lastRenderedPageBreak/>
                <w:t>username dan password seuai data masukan</w:t>
              </w:r>
            </w:ins>
          </w:p>
        </w:tc>
        <w:tc>
          <w:tcPr>
            <w:tcW w:w="3402" w:type="dxa"/>
            <w:tcPrChange w:id="12745" w:author="Rafi Aziizi" w:date="2021-11-14T12:51:00Z">
              <w:tcPr>
                <w:tcW w:w="3402" w:type="dxa"/>
                <w:gridSpan w:val="2"/>
              </w:tcPr>
            </w:tcPrChange>
          </w:tcPr>
          <w:p w14:paraId="2662A2FD" w14:textId="0E6BBD76" w:rsidR="00F917E0" w:rsidRDefault="00F917E0" w:rsidP="00F917E0">
            <w:pPr>
              <w:rPr>
                <w:ins w:id="12746" w:author="Rafi Aziizi" w:date="2021-11-14T12:48:00Z"/>
              </w:rPr>
            </w:pPr>
            <w:ins w:id="12747" w:author=" " w:date="2021-11-14T18:55:00Z">
              <w:r>
                <w:lastRenderedPageBreak/>
                <w:t xml:space="preserve">Pada gabar diatas, fitur ini terbukti </w:t>
              </w:r>
              <w:r>
                <w:lastRenderedPageBreak/>
                <w:t>dapat mengubah data admin baik username ataupun password</w:t>
              </w:r>
            </w:ins>
          </w:p>
        </w:tc>
        <w:tc>
          <w:tcPr>
            <w:tcW w:w="1417" w:type="dxa"/>
            <w:tcPrChange w:id="12748" w:author="Rafi Aziizi" w:date="2021-11-14T12:51:00Z">
              <w:tcPr>
                <w:tcW w:w="1417" w:type="dxa"/>
                <w:gridSpan w:val="2"/>
              </w:tcPr>
            </w:tcPrChange>
          </w:tcPr>
          <w:p w14:paraId="31138327" w14:textId="5DA009BF" w:rsidR="00F917E0" w:rsidRDefault="00F917E0" w:rsidP="00F917E0">
            <w:pPr>
              <w:rPr>
                <w:ins w:id="12749" w:author="Rafi Aziizi" w:date="2021-11-14T12:48:00Z"/>
              </w:rPr>
            </w:pPr>
            <w:ins w:id="12750" w:author=" " w:date="2021-11-14T18:55:00Z">
              <w:r>
                <w:lastRenderedPageBreak/>
                <w:t>sesuai</w:t>
              </w:r>
            </w:ins>
          </w:p>
        </w:tc>
      </w:tr>
      <w:tr w:rsidR="00F917E0" w14:paraId="4847BF20" w14:textId="77777777" w:rsidTr="004A4F76">
        <w:tblPrEx>
          <w:tblW w:w="14601" w:type="dxa"/>
          <w:tblInd w:w="-318" w:type="dxa"/>
          <w:tblPrExChange w:id="12751" w:author="Rafi Aziizi" w:date="2021-11-14T12:51:00Z">
            <w:tblPrEx>
              <w:tblW w:w="14601" w:type="dxa"/>
              <w:tblInd w:w="-318" w:type="dxa"/>
            </w:tblPrEx>
          </w:tblPrExChange>
        </w:tblPrEx>
        <w:trPr>
          <w:ins w:id="12752" w:author="Rafi Aziizi" w:date="2021-11-14T12:50:00Z"/>
          <w:trPrChange w:id="12753" w:author="Rafi Aziizi" w:date="2021-11-14T12:51:00Z">
            <w:trPr>
              <w:gridBefore w:val="1"/>
            </w:trPr>
          </w:trPrChange>
        </w:trPr>
        <w:tc>
          <w:tcPr>
            <w:tcW w:w="568" w:type="dxa"/>
            <w:tcPrChange w:id="12754" w:author="Rafi Aziizi" w:date="2021-11-14T12:51:00Z">
              <w:tcPr>
                <w:tcW w:w="568" w:type="dxa"/>
                <w:gridSpan w:val="2"/>
              </w:tcPr>
            </w:tcPrChange>
          </w:tcPr>
          <w:p w14:paraId="7ED3EC5F" w14:textId="1008C63C" w:rsidR="00F917E0" w:rsidRDefault="00F917E0" w:rsidP="00F917E0">
            <w:pPr>
              <w:rPr>
                <w:ins w:id="12755" w:author="Rafi Aziizi" w:date="2021-11-14T12:50:00Z"/>
              </w:rPr>
            </w:pPr>
            <w:ins w:id="12756" w:author="Rafi Aziizi" w:date="2021-11-14T12:50:00Z">
              <w:r>
                <w:t>33</w:t>
              </w:r>
            </w:ins>
          </w:p>
        </w:tc>
        <w:tc>
          <w:tcPr>
            <w:tcW w:w="1985" w:type="dxa"/>
            <w:vAlign w:val="center"/>
            <w:tcPrChange w:id="12757" w:author="Rafi Aziizi" w:date="2021-11-14T12:51:00Z">
              <w:tcPr>
                <w:tcW w:w="1985" w:type="dxa"/>
                <w:gridSpan w:val="2"/>
                <w:vAlign w:val="center"/>
              </w:tcPr>
            </w:tcPrChange>
          </w:tcPr>
          <w:p w14:paraId="231FF472" w14:textId="57DBB748" w:rsidR="00F917E0" w:rsidRPr="00022F71" w:rsidRDefault="00F917E0" w:rsidP="00F917E0">
            <w:pPr>
              <w:rPr>
                <w:ins w:id="12758" w:author="Rafi Aziizi" w:date="2021-11-14T12:50:00Z"/>
              </w:rPr>
            </w:pPr>
            <w:ins w:id="12759" w:author="Rafi Aziizi" w:date="2021-11-14T12:53:00Z">
              <w:r w:rsidRPr="00022F71">
                <w:t>SP-RC16.4</w:t>
              </w:r>
            </w:ins>
          </w:p>
        </w:tc>
        <w:tc>
          <w:tcPr>
            <w:tcW w:w="2268" w:type="dxa"/>
            <w:vAlign w:val="center"/>
            <w:tcPrChange w:id="12760" w:author="Rafi Aziizi" w:date="2021-11-14T12:51:00Z">
              <w:tcPr>
                <w:tcW w:w="2268" w:type="dxa"/>
                <w:gridSpan w:val="2"/>
              </w:tcPr>
            </w:tcPrChange>
          </w:tcPr>
          <w:p w14:paraId="1BF17DAD" w14:textId="7C066B90" w:rsidR="00F917E0" w:rsidRDefault="00F917E0" w:rsidP="00F917E0">
            <w:pPr>
              <w:rPr>
                <w:ins w:id="12761" w:author="Rafi Aziizi" w:date="2021-11-14T12:50:00Z"/>
              </w:rPr>
            </w:pPr>
            <w:ins w:id="12762" w:author="Rafi Aziizi" w:date="2021-11-14T12:54:00Z">
              <w:r>
                <w:t>Lihat Admin</w:t>
              </w:r>
            </w:ins>
          </w:p>
        </w:tc>
        <w:tc>
          <w:tcPr>
            <w:tcW w:w="1984" w:type="dxa"/>
            <w:tcPrChange w:id="12763" w:author="Rafi Aziizi" w:date="2021-11-14T12:51:00Z">
              <w:tcPr>
                <w:tcW w:w="1984" w:type="dxa"/>
                <w:gridSpan w:val="2"/>
              </w:tcPr>
            </w:tcPrChange>
          </w:tcPr>
          <w:p w14:paraId="1A6F1B89" w14:textId="5FA2CB69" w:rsidR="00F917E0" w:rsidRDefault="00F917E0" w:rsidP="00F917E0">
            <w:pPr>
              <w:rPr>
                <w:ins w:id="12764" w:author="Rafi Aziizi" w:date="2021-11-14T12:50:00Z"/>
              </w:rPr>
            </w:pPr>
            <w:ins w:id="12765" w:author=" " w:date="2021-11-14T18:55:00Z">
              <w:r>
                <w:t>-</w:t>
              </w:r>
            </w:ins>
          </w:p>
        </w:tc>
        <w:tc>
          <w:tcPr>
            <w:tcW w:w="2977" w:type="dxa"/>
            <w:tcPrChange w:id="12766" w:author="Rafi Aziizi" w:date="2021-11-14T12:51:00Z">
              <w:tcPr>
                <w:tcW w:w="2977" w:type="dxa"/>
                <w:gridSpan w:val="2"/>
              </w:tcPr>
            </w:tcPrChange>
          </w:tcPr>
          <w:p w14:paraId="33800766" w14:textId="37C3C69A" w:rsidR="00F917E0" w:rsidRDefault="00F917E0" w:rsidP="00F917E0">
            <w:pPr>
              <w:rPr>
                <w:ins w:id="12767" w:author="Rafi Aziizi" w:date="2021-11-14T12:50:00Z"/>
              </w:rPr>
            </w:pPr>
            <w:ins w:id="12768" w:author=" " w:date="2021-11-14T18:55:00Z">
              <w:r>
                <w:t xml:space="preserve">Sistem dapat menampilkan </w:t>
              </w:r>
            </w:ins>
            <w:ins w:id="12769" w:author=" " w:date="2021-11-14T18:56:00Z">
              <w:r>
                <w:t xml:space="preserve">seluruh </w:t>
              </w:r>
            </w:ins>
            <w:ins w:id="12770" w:author=" " w:date="2021-11-14T18:55:00Z">
              <w:r>
                <w:t xml:space="preserve">data admin </w:t>
              </w:r>
            </w:ins>
          </w:p>
        </w:tc>
        <w:tc>
          <w:tcPr>
            <w:tcW w:w="3402" w:type="dxa"/>
            <w:tcPrChange w:id="12771" w:author="Rafi Aziizi" w:date="2021-11-14T12:51:00Z">
              <w:tcPr>
                <w:tcW w:w="3402" w:type="dxa"/>
                <w:gridSpan w:val="2"/>
              </w:tcPr>
            </w:tcPrChange>
          </w:tcPr>
          <w:p w14:paraId="51A8A979" w14:textId="74393E4A" w:rsidR="00F917E0" w:rsidRDefault="00F917E0" w:rsidP="00F917E0">
            <w:pPr>
              <w:rPr>
                <w:ins w:id="12772" w:author="Rafi Aziizi" w:date="2021-11-14T12:50:00Z"/>
              </w:rPr>
            </w:pPr>
            <w:ins w:id="12773" w:author=" " w:date="2021-11-14T18:56:00Z">
              <w:r>
                <w:t>Pada gambar diatas, terbukti bahwa fitur ini  dapat menampilkan seluruh data admin yang ada</w:t>
              </w:r>
            </w:ins>
          </w:p>
        </w:tc>
        <w:tc>
          <w:tcPr>
            <w:tcW w:w="1417" w:type="dxa"/>
            <w:tcPrChange w:id="12774" w:author="Rafi Aziizi" w:date="2021-11-14T12:51:00Z">
              <w:tcPr>
                <w:tcW w:w="1417" w:type="dxa"/>
                <w:gridSpan w:val="2"/>
              </w:tcPr>
            </w:tcPrChange>
          </w:tcPr>
          <w:p w14:paraId="4E7A637E" w14:textId="6998A7BA" w:rsidR="00F917E0" w:rsidRDefault="00F917E0" w:rsidP="00F917E0">
            <w:pPr>
              <w:rPr>
                <w:ins w:id="12775" w:author="Rafi Aziizi" w:date="2021-11-14T12:50:00Z"/>
              </w:rPr>
            </w:pPr>
            <w:ins w:id="12776" w:author=" " w:date="2021-11-14T18:57:00Z">
              <w:r>
                <w:t>sesuai</w:t>
              </w:r>
            </w:ins>
          </w:p>
        </w:tc>
      </w:tr>
      <w:tr w:rsidR="00F917E0" w14:paraId="3A2376CD" w14:textId="77777777" w:rsidTr="004A4F76">
        <w:tblPrEx>
          <w:tblW w:w="14601" w:type="dxa"/>
          <w:tblInd w:w="-318" w:type="dxa"/>
          <w:tblPrExChange w:id="12777" w:author="Rafi Aziizi" w:date="2021-11-14T12:51:00Z">
            <w:tblPrEx>
              <w:tblW w:w="14601" w:type="dxa"/>
              <w:tblInd w:w="-318" w:type="dxa"/>
            </w:tblPrEx>
          </w:tblPrExChange>
        </w:tblPrEx>
        <w:trPr>
          <w:ins w:id="12778" w:author="Rafi Aziizi" w:date="2021-11-14T12:50:00Z"/>
          <w:trPrChange w:id="12779" w:author="Rafi Aziizi" w:date="2021-11-14T12:51:00Z">
            <w:trPr>
              <w:gridBefore w:val="1"/>
            </w:trPr>
          </w:trPrChange>
        </w:trPr>
        <w:tc>
          <w:tcPr>
            <w:tcW w:w="568" w:type="dxa"/>
            <w:tcPrChange w:id="12780" w:author="Rafi Aziizi" w:date="2021-11-14T12:51:00Z">
              <w:tcPr>
                <w:tcW w:w="568" w:type="dxa"/>
                <w:gridSpan w:val="2"/>
              </w:tcPr>
            </w:tcPrChange>
          </w:tcPr>
          <w:p w14:paraId="70DDA93F" w14:textId="77E5345A" w:rsidR="00F917E0" w:rsidRDefault="00F917E0" w:rsidP="00F917E0">
            <w:pPr>
              <w:rPr>
                <w:ins w:id="12781" w:author="Rafi Aziizi" w:date="2021-11-14T12:50:00Z"/>
              </w:rPr>
            </w:pPr>
            <w:ins w:id="12782" w:author="Rafi Aziizi" w:date="2021-11-14T12:50:00Z">
              <w:r>
                <w:t>34</w:t>
              </w:r>
            </w:ins>
          </w:p>
        </w:tc>
        <w:tc>
          <w:tcPr>
            <w:tcW w:w="1985" w:type="dxa"/>
            <w:vAlign w:val="center"/>
            <w:tcPrChange w:id="12783" w:author="Rafi Aziizi" w:date="2021-11-14T12:51:00Z">
              <w:tcPr>
                <w:tcW w:w="1985" w:type="dxa"/>
                <w:gridSpan w:val="2"/>
                <w:vAlign w:val="center"/>
              </w:tcPr>
            </w:tcPrChange>
          </w:tcPr>
          <w:p w14:paraId="02B2CA7B" w14:textId="2E821ADB" w:rsidR="00F917E0" w:rsidRPr="003F4CD6" w:rsidRDefault="00F917E0" w:rsidP="00F917E0">
            <w:pPr>
              <w:rPr>
                <w:ins w:id="12784" w:author="Rafi Aziizi" w:date="2021-11-14T12:50:00Z"/>
                <w:highlight w:val="yellow"/>
                <w:rPrChange w:id="12785" w:author=" " w:date="2021-11-14T18:50:00Z">
                  <w:rPr>
                    <w:ins w:id="12786" w:author="Rafi Aziizi" w:date="2021-11-14T12:50:00Z"/>
                  </w:rPr>
                </w:rPrChange>
              </w:rPr>
            </w:pPr>
            <w:ins w:id="12787" w:author="Rafi Aziizi" w:date="2021-11-14T12:53:00Z">
              <w:r w:rsidRPr="003F4CD6">
                <w:rPr>
                  <w:highlight w:val="yellow"/>
                  <w:rPrChange w:id="12788" w:author=" " w:date="2021-11-14T18:50:00Z">
                    <w:rPr/>
                  </w:rPrChange>
                </w:rPr>
                <w:t>SP-RC11</w:t>
              </w:r>
            </w:ins>
          </w:p>
        </w:tc>
        <w:tc>
          <w:tcPr>
            <w:tcW w:w="2268" w:type="dxa"/>
            <w:vAlign w:val="center"/>
            <w:tcPrChange w:id="12789" w:author="Rafi Aziizi" w:date="2021-11-14T12:51:00Z">
              <w:tcPr>
                <w:tcW w:w="2268" w:type="dxa"/>
                <w:gridSpan w:val="2"/>
              </w:tcPr>
            </w:tcPrChange>
          </w:tcPr>
          <w:p w14:paraId="200E7613" w14:textId="0D85F716" w:rsidR="00F917E0" w:rsidRPr="003F4CD6" w:rsidRDefault="00F917E0" w:rsidP="00F917E0">
            <w:pPr>
              <w:rPr>
                <w:ins w:id="12790" w:author="Rafi Aziizi" w:date="2021-11-14T12:50:00Z"/>
                <w:highlight w:val="yellow"/>
                <w:rPrChange w:id="12791" w:author=" " w:date="2021-11-14T18:50:00Z">
                  <w:rPr>
                    <w:ins w:id="12792" w:author="Rafi Aziizi" w:date="2021-11-14T12:50:00Z"/>
                  </w:rPr>
                </w:rPrChange>
              </w:rPr>
            </w:pPr>
            <w:ins w:id="12793" w:author="Rafi Aziizi" w:date="2021-11-14T12:54:00Z">
              <w:r w:rsidRPr="003F4CD6">
                <w:rPr>
                  <w:highlight w:val="yellow"/>
                  <w:rPrChange w:id="12794" w:author=" " w:date="2021-11-14T18:50:00Z">
                    <w:rPr/>
                  </w:rPrChange>
                </w:rPr>
                <w:t>Lihat Profile Admin</w:t>
              </w:r>
            </w:ins>
          </w:p>
        </w:tc>
        <w:tc>
          <w:tcPr>
            <w:tcW w:w="1984" w:type="dxa"/>
            <w:tcPrChange w:id="12795" w:author="Rafi Aziizi" w:date="2021-11-14T12:51:00Z">
              <w:tcPr>
                <w:tcW w:w="1984" w:type="dxa"/>
                <w:gridSpan w:val="2"/>
              </w:tcPr>
            </w:tcPrChange>
          </w:tcPr>
          <w:p w14:paraId="65D482E1" w14:textId="5633E765" w:rsidR="00F917E0" w:rsidRDefault="00F917E0" w:rsidP="00F917E0">
            <w:pPr>
              <w:rPr>
                <w:ins w:id="12796" w:author="Rafi Aziizi" w:date="2021-11-14T12:50:00Z"/>
              </w:rPr>
            </w:pPr>
            <w:ins w:id="12797" w:author=" " w:date="2021-11-14T18:50:00Z">
              <w:r>
                <w:t>-</w:t>
              </w:r>
            </w:ins>
          </w:p>
        </w:tc>
        <w:tc>
          <w:tcPr>
            <w:tcW w:w="2977" w:type="dxa"/>
            <w:tcPrChange w:id="12798" w:author="Rafi Aziizi" w:date="2021-11-14T12:51:00Z">
              <w:tcPr>
                <w:tcW w:w="2977" w:type="dxa"/>
                <w:gridSpan w:val="2"/>
              </w:tcPr>
            </w:tcPrChange>
          </w:tcPr>
          <w:p w14:paraId="24ADE9A0" w14:textId="49CA28E7" w:rsidR="00F917E0" w:rsidRDefault="00F917E0" w:rsidP="00F917E0">
            <w:pPr>
              <w:rPr>
                <w:ins w:id="12799" w:author="Rafi Aziizi" w:date="2021-11-14T12:50:00Z"/>
              </w:rPr>
            </w:pPr>
            <w:ins w:id="12800" w:author=" " w:date="2021-11-14T18:50:00Z">
              <w:r>
                <w:t xml:space="preserve">Sistem dapat menampilkan data profile admin </w:t>
              </w:r>
            </w:ins>
            <w:ins w:id="12801" w:author=" " w:date="2021-11-14T18:52:00Z">
              <w:r>
                <w:t>secara keseluruhan</w:t>
              </w:r>
            </w:ins>
          </w:p>
        </w:tc>
        <w:tc>
          <w:tcPr>
            <w:tcW w:w="3402" w:type="dxa"/>
            <w:tcPrChange w:id="12802" w:author="Rafi Aziizi" w:date="2021-11-14T12:51:00Z">
              <w:tcPr>
                <w:tcW w:w="3402" w:type="dxa"/>
                <w:gridSpan w:val="2"/>
              </w:tcPr>
            </w:tcPrChange>
          </w:tcPr>
          <w:p w14:paraId="3EE86A94" w14:textId="42272EE7" w:rsidR="00F917E0" w:rsidRDefault="00F917E0" w:rsidP="00F917E0">
            <w:pPr>
              <w:rPr>
                <w:ins w:id="12803" w:author="Rafi Aziizi" w:date="2021-11-14T12:50:00Z"/>
              </w:rPr>
            </w:pPr>
            <w:ins w:id="12804" w:author=" " w:date="2021-11-14T18:51:00Z">
              <w:r>
                <w:t>Pada gambar diatas, fitur ini dapat me</w:t>
              </w:r>
            </w:ins>
            <w:ins w:id="12805" w:author=" " w:date="2021-11-14T18:52:00Z">
              <w:r>
                <w:t xml:space="preserve">nampilkan identitas data admin  berdasarkan </w:t>
              </w:r>
              <w:r w:rsidRPr="00AE04DA">
                <w:rPr>
                  <w:i/>
                  <w:iCs/>
                  <w:rPrChange w:id="12806" w:author=" " w:date="2021-11-14T18:52:00Z">
                    <w:rPr/>
                  </w:rPrChange>
                </w:rPr>
                <w:t>database</w:t>
              </w:r>
              <w:r>
                <w:rPr>
                  <w:i/>
                  <w:iCs/>
                </w:rPr>
                <w:t>.</w:t>
              </w:r>
            </w:ins>
          </w:p>
        </w:tc>
        <w:tc>
          <w:tcPr>
            <w:tcW w:w="1417" w:type="dxa"/>
            <w:tcPrChange w:id="12807" w:author="Rafi Aziizi" w:date="2021-11-14T12:51:00Z">
              <w:tcPr>
                <w:tcW w:w="1417" w:type="dxa"/>
                <w:gridSpan w:val="2"/>
              </w:tcPr>
            </w:tcPrChange>
          </w:tcPr>
          <w:p w14:paraId="754D863B" w14:textId="53FECCFB" w:rsidR="00F917E0" w:rsidRDefault="00F917E0" w:rsidP="00F917E0">
            <w:pPr>
              <w:rPr>
                <w:ins w:id="12808" w:author="Rafi Aziizi" w:date="2021-11-14T12:50:00Z"/>
              </w:rPr>
            </w:pPr>
            <w:ins w:id="12809" w:author=" " w:date="2021-11-14T18:52:00Z">
              <w:r>
                <w:t>sesuai</w:t>
              </w:r>
            </w:ins>
          </w:p>
        </w:tc>
      </w:tr>
      <w:tr w:rsidR="00F917E0" w14:paraId="37711C6E" w14:textId="77777777" w:rsidTr="004A4F76">
        <w:tblPrEx>
          <w:tblW w:w="14601" w:type="dxa"/>
          <w:tblInd w:w="-318" w:type="dxa"/>
          <w:tblPrExChange w:id="12810" w:author="Rafi Aziizi" w:date="2021-11-14T12:51:00Z">
            <w:tblPrEx>
              <w:tblW w:w="14601" w:type="dxa"/>
              <w:tblInd w:w="-318" w:type="dxa"/>
            </w:tblPrEx>
          </w:tblPrExChange>
        </w:tblPrEx>
        <w:trPr>
          <w:ins w:id="12811" w:author="Rafi Aziizi" w:date="2021-11-14T12:50:00Z"/>
          <w:trPrChange w:id="12812" w:author="Rafi Aziizi" w:date="2021-11-14T12:51:00Z">
            <w:trPr>
              <w:gridBefore w:val="1"/>
            </w:trPr>
          </w:trPrChange>
        </w:trPr>
        <w:tc>
          <w:tcPr>
            <w:tcW w:w="568" w:type="dxa"/>
            <w:tcPrChange w:id="12813" w:author="Rafi Aziizi" w:date="2021-11-14T12:51:00Z">
              <w:tcPr>
                <w:tcW w:w="568" w:type="dxa"/>
                <w:gridSpan w:val="2"/>
              </w:tcPr>
            </w:tcPrChange>
          </w:tcPr>
          <w:p w14:paraId="486D1D15" w14:textId="0A2E16AF" w:rsidR="00F917E0" w:rsidRDefault="00F917E0" w:rsidP="00F917E0">
            <w:pPr>
              <w:rPr>
                <w:ins w:id="12814" w:author="Rafi Aziizi" w:date="2021-11-14T12:50:00Z"/>
              </w:rPr>
            </w:pPr>
            <w:ins w:id="12815" w:author="Rafi Aziizi" w:date="2021-11-14T12:50:00Z">
              <w:r>
                <w:t>35</w:t>
              </w:r>
            </w:ins>
          </w:p>
        </w:tc>
        <w:tc>
          <w:tcPr>
            <w:tcW w:w="1985" w:type="dxa"/>
            <w:vAlign w:val="center"/>
            <w:tcPrChange w:id="12816" w:author="Rafi Aziizi" w:date="2021-11-14T12:51:00Z">
              <w:tcPr>
                <w:tcW w:w="1985" w:type="dxa"/>
                <w:gridSpan w:val="2"/>
                <w:vAlign w:val="center"/>
              </w:tcPr>
            </w:tcPrChange>
          </w:tcPr>
          <w:p w14:paraId="1D0188B2" w14:textId="42659127" w:rsidR="00F917E0" w:rsidRPr="00D02978" w:rsidRDefault="00F917E0" w:rsidP="00F917E0">
            <w:pPr>
              <w:rPr>
                <w:ins w:id="12817" w:author="Rafi Aziizi" w:date="2021-11-14T12:50:00Z"/>
                <w:highlight w:val="yellow"/>
                <w:rPrChange w:id="12818" w:author=" " w:date="2021-11-14T19:13:00Z">
                  <w:rPr>
                    <w:ins w:id="12819" w:author="Rafi Aziizi" w:date="2021-11-14T12:50:00Z"/>
                  </w:rPr>
                </w:rPrChange>
              </w:rPr>
            </w:pPr>
            <w:ins w:id="12820" w:author="Rafi Aziizi" w:date="2021-11-14T12:53:00Z">
              <w:r w:rsidRPr="00D02978">
                <w:rPr>
                  <w:highlight w:val="yellow"/>
                  <w:rPrChange w:id="12821" w:author=" " w:date="2021-11-14T19:13:00Z">
                    <w:rPr/>
                  </w:rPrChange>
                </w:rPr>
                <w:t>SP-RC22.1</w:t>
              </w:r>
            </w:ins>
          </w:p>
        </w:tc>
        <w:tc>
          <w:tcPr>
            <w:tcW w:w="2268" w:type="dxa"/>
            <w:vAlign w:val="center"/>
            <w:tcPrChange w:id="12822" w:author="Rafi Aziizi" w:date="2021-11-14T12:51:00Z">
              <w:tcPr>
                <w:tcW w:w="2268" w:type="dxa"/>
                <w:gridSpan w:val="2"/>
              </w:tcPr>
            </w:tcPrChange>
          </w:tcPr>
          <w:p w14:paraId="5EE5D4E0" w14:textId="5AA719D6" w:rsidR="00F917E0" w:rsidRPr="00D02978" w:rsidRDefault="00F917E0" w:rsidP="00F917E0">
            <w:pPr>
              <w:rPr>
                <w:ins w:id="12823" w:author="Rafi Aziizi" w:date="2021-11-14T12:50:00Z"/>
                <w:highlight w:val="yellow"/>
                <w:rPrChange w:id="12824" w:author=" " w:date="2021-11-14T19:13:00Z">
                  <w:rPr>
                    <w:ins w:id="12825" w:author="Rafi Aziizi" w:date="2021-11-14T12:50:00Z"/>
                  </w:rPr>
                </w:rPrChange>
              </w:rPr>
            </w:pPr>
            <w:ins w:id="12826" w:author="Rafi Aziizi" w:date="2021-11-14T12:54:00Z">
              <w:r w:rsidRPr="00D02978">
                <w:rPr>
                  <w:highlight w:val="yellow"/>
                  <w:rPrChange w:id="12827" w:author=" " w:date="2021-11-14T19:13:00Z">
                    <w:rPr/>
                  </w:rPrChange>
                </w:rPr>
                <w:t>Lihat Laporan Bermasalah</w:t>
              </w:r>
            </w:ins>
          </w:p>
        </w:tc>
        <w:tc>
          <w:tcPr>
            <w:tcW w:w="1984" w:type="dxa"/>
            <w:tcPrChange w:id="12828" w:author="Rafi Aziizi" w:date="2021-11-14T12:51:00Z">
              <w:tcPr>
                <w:tcW w:w="1984" w:type="dxa"/>
                <w:gridSpan w:val="2"/>
              </w:tcPr>
            </w:tcPrChange>
          </w:tcPr>
          <w:p w14:paraId="322488C4" w14:textId="2067786B" w:rsidR="00F917E0" w:rsidRDefault="00F917E0" w:rsidP="00F917E0">
            <w:pPr>
              <w:rPr>
                <w:ins w:id="12829" w:author="Rafi Aziizi" w:date="2021-11-14T12:50:00Z"/>
              </w:rPr>
            </w:pPr>
            <w:ins w:id="12830" w:author=" " w:date="2021-11-14T18:57:00Z">
              <w:r>
                <w:t>-</w:t>
              </w:r>
            </w:ins>
          </w:p>
        </w:tc>
        <w:tc>
          <w:tcPr>
            <w:tcW w:w="2977" w:type="dxa"/>
            <w:tcPrChange w:id="12831" w:author="Rafi Aziizi" w:date="2021-11-14T12:51:00Z">
              <w:tcPr>
                <w:tcW w:w="2977" w:type="dxa"/>
                <w:gridSpan w:val="2"/>
              </w:tcPr>
            </w:tcPrChange>
          </w:tcPr>
          <w:p w14:paraId="3E9F968D" w14:textId="29ED1B4A" w:rsidR="00F917E0" w:rsidRDefault="00F917E0" w:rsidP="00F917E0">
            <w:pPr>
              <w:rPr>
                <w:ins w:id="12832" w:author="Rafi Aziizi" w:date="2021-11-14T12:50:00Z"/>
              </w:rPr>
            </w:pPr>
            <w:ins w:id="12833" w:author=" " w:date="2021-11-14T18:57:00Z">
              <w:r>
                <w:t xml:space="preserve">sistem dapat menampilkan </w:t>
              </w:r>
            </w:ins>
            <w:ins w:id="12834" w:author=" " w:date="2021-11-14T19:13:00Z">
              <w:r>
                <w:t>s</w:t>
              </w:r>
            </w:ins>
            <w:ins w:id="12835" w:author=" " w:date="2021-11-14T19:14:00Z">
              <w:r>
                <w:t xml:space="preserve">eluruh </w:t>
              </w:r>
            </w:ins>
            <w:ins w:id="12836" w:author=" " w:date="2021-11-14T18:57:00Z">
              <w:r>
                <w:t xml:space="preserve">data siswa yang bermasalah </w:t>
              </w:r>
            </w:ins>
          </w:p>
        </w:tc>
        <w:tc>
          <w:tcPr>
            <w:tcW w:w="3402" w:type="dxa"/>
            <w:tcPrChange w:id="12837" w:author="Rafi Aziizi" w:date="2021-11-14T12:51:00Z">
              <w:tcPr>
                <w:tcW w:w="3402" w:type="dxa"/>
                <w:gridSpan w:val="2"/>
              </w:tcPr>
            </w:tcPrChange>
          </w:tcPr>
          <w:p w14:paraId="0B5F86C7" w14:textId="603DB6C4" w:rsidR="00F917E0" w:rsidRDefault="00F917E0" w:rsidP="00F917E0">
            <w:pPr>
              <w:rPr>
                <w:ins w:id="12838" w:author="Rafi Aziizi" w:date="2021-11-14T12:50:00Z"/>
              </w:rPr>
            </w:pPr>
            <w:ins w:id="12839" w:author=" " w:date="2021-11-14T18:58:00Z">
              <w:r>
                <w:t>Pada gambar diatas, fitur ini dapat menampilkan seluruh data siswa yang bermasalah berdasarkan status kehadiran siswa pada laporan absen</w:t>
              </w:r>
            </w:ins>
          </w:p>
        </w:tc>
        <w:tc>
          <w:tcPr>
            <w:tcW w:w="1417" w:type="dxa"/>
            <w:tcPrChange w:id="12840" w:author="Rafi Aziizi" w:date="2021-11-14T12:51:00Z">
              <w:tcPr>
                <w:tcW w:w="1417" w:type="dxa"/>
                <w:gridSpan w:val="2"/>
              </w:tcPr>
            </w:tcPrChange>
          </w:tcPr>
          <w:p w14:paraId="6AC234D1" w14:textId="7840B836" w:rsidR="00F917E0" w:rsidRDefault="00F917E0" w:rsidP="00F917E0">
            <w:pPr>
              <w:rPr>
                <w:ins w:id="12841" w:author="Rafi Aziizi" w:date="2021-11-14T12:50:00Z"/>
              </w:rPr>
            </w:pPr>
            <w:ins w:id="12842" w:author=" " w:date="2021-11-14T19:13:00Z">
              <w:r>
                <w:t>sesuai</w:t>
              </w:r>
            </w:ins>
          </w:p>
        </w:tc>
      </w:tr>
      <w:tr w:rsidR="00F917E0" w14:paraId="6D60BF24" w14:textId="77777777" w:rsidTr="004A4F76">
        <w:tblPrEx>
          <w:tblW w:w="14601" w:type="dxa"/>
          <w:tblInd w:w="-318" w:type="dxa"/>
          <w:tblPrExChange w:id="12843" w:author="Rafi Aziizi" w:date="2021-11-14T12:51:00Z">
            <w:tblPrEx>
              <w:tblW w:w="14601" w:type="dxa"/>
              <w:tblInd w:w="-318" w:type="dxa"/>
            </w:tblPrEx>
          </w:tblPrExChange>
        </w:tblPrEx>
        <w:trPr>
          <w:ins w:id="12844" w:author="Rafi Aziizi" w:date="2021-11-14T12:50:00Z"/>
          <w:trPrChange w:id="12845" w:author="Rafi Aziizi" w:date="2021-11-14T12:51:00Z">
            <w:trPr>
              <w:gridBefore w:val="1"/>
            </w:trPr>
          </w:trPrChange>
        </w:trPr>
        <w:tc>
          <w:tcPr>
            <w:tcW w:w="568" w:type="dxa"/>
            <w:tcPrChange w:id="12846" w:author="Rafi Aziizi" w:date="2021-11-14T12:51:00Z">
              <w:tcPr>
                <w:tcW w:w="568" w:type="dxa"/>
                <w:gridSpan w:val="2"/>
              </w:tcPr>
            </w:tcPrChange>
          </w:tcPr>
          <w:p w14:paraId="23C81DD2" w14:textId="2C16572F" w:rsidR="00F917E0" w:rsidRDefault="00F917E0" w:rsidP="00F917E0">
            <w:pPr>
              <w:rPr>
                <w:ins w:id="12847" w:author="Rafi Aziizi" w:date="2021-11-14T12:50:00Z"/>
              </w:rPr>
            </w:pPr>
            <w:ins w:id="12848" w:author="Rafi Aziizi" w:date="2021-11-14T12:50:00Z">
              <w:r>
                <w:t>36</w:t>
              </w:r>
            </w:ins>
          </w:p>
        </w:tc>
        <w:tc>
          <w:tcPr>
            <w:tcW w:w="1985" w:type="dxa"/>
            <w:vAlign w:val="center"/>
            <w:tcPrChange w:id="12849" w:author="Rafi Aziizi" w:date="2021-11-14T12:51:00Z">
              <w:tcPr>
                <w:tcW w:w="1985" w:type="dxa"/>
                <w:gridSpan w:val="2"/>
                <w:vAlign w:val="center"/>
              </w:tcPr>
            </w:tcPrChange>
          </w:tcPr>
          <w:p w14:paraId="4F2CB7E9" w14:textId="6DC86512" w:rsidR="00F917E0" w:rsidRPr="00D02978" w:rsidRDefault="00F917E0" w:rsidP="00F917E0">
            <w:pPr>
              <w:rPr>
                <w:ins w:id="12850" w:author="Rafi Aziizi" w:date="2021-11-14T12:50:00Z"/>
                <w:highlight w:val="yellow"/>
                <w:rPrChange w:id="12851" w:author=" " w:date="2021-11-14T19:14:00Z">
                  <w:rPr>
                    <w:ins w:id="12852" w:author="Rafi Aziizi" w:date="2021-11-14T12:50:00Z"/>
                  </w:rPr>
                </w:rPrChange>
              </w:rPr>
            </w:pPr>
            <w:ins w:id="12853" w:author="Rafi Aziizi" w:date="2021-11-14T12:53:00Z">
              <w:r w:rsidRPr="00D02978">
                <w:rPr>
                  <w:highlight w:val="yellow"/>
                  <w:rPrChange w:id="12854" w:author=" " w:date="2021-11-14T19:14:00Z">
                    <w:rPr/>
                  </w:rPrChange>
                </w:rPr>
                <w:t>SP-RC22.2</w:t>
              </w:r>
            </w:ins>
          </w:p>
        </w:tc>
        <w:tc>
          <w:tcPr>
            <w:tcW w:w="2268" w:type="dxa"/>
            <w:vAlign w:val="center"/>
            <w:tcPrChange w:id="12855" w:author="Rafi Aziizi" w:date="2021-11-14T12:51:00Z">
              <w:tcPr>
                <w:tcW w:w="2268" w:type="dxa"/>
                <w:gridSpan w:val="2"/>
              </w:tcPr>
            </w:tcPrChange>
          </w:tcPr>
          <w:p w14:paraId="01984F73" w14:textId="56B928E7" w:rsidR="00F917E0" w:rsidRPr="00D02978" w:rsidRDefault="00F917E0" w:rsidP="00F917E0">
            <w:pPr>
              <w:rPr>
                <w:ins w:id="12856" w:author="Rafi Aziizi" w:date="2021-11-14T12:50:00Z"/>
                <w:highlight w:val="yellow"/>
                <w:rPrChange w:id="12857" w:author=" " w:date="2021-11-14T19:14:00Z">
                  <w:rPr>
                    <w:ins w:id="12858" w:author="Rafi Aziizi" w:date="2021-11-14T12:50:00Z"/>
                  </w:rPr>
                </w:rPrChange>
              </w:rPr>
            </w:pPr>
            <w:ins w:id="12859" w:author="Rafi Aziizi" w:date="2021-11-14T12:54:00Z">
              <w:r w:rsidRPr="00D02978">
                <w:rPr>
                  <w:highlight w:val="yellow"/>
                  <w:rPrChange w:id="12860" w:author=" " w:date="2021-11-14T19:14:00Z">
                    <w:rPr/>
                  </w:rPrChange>
                </w:rPr>
                <w:t>Edit Laporan Bermasalah</w:t>
              </w:r>
            </w:ins>
          </w:p>
        </w:tc>
        <w:tc>
          <w:tcPr>
            <w:tcW w:w="1984" w:type="dxa"/>
            <w:tcPrChange w:id="12861" w:author="Rafi Aziizi" w:date="2021-11-14T12:51:00Z">
              <w:tcPr>
                <w:tcW w:w="1984" w:type="dxa"/>
                <w:gridSpan w:val="2"/>
              </w:tcPr>
            </w:tcPrChange>
          </w:tcPr>
          <w:p w14:paraId="4B2C8E2C" w14:textId="781506DD" w:rsidR="00F917E0" w:rsidRDefault="00F917E0" w:rsidP="00F917E0">
            <w:pPr>
              <w:rPr>
                <w:ins w:id="12862" w:author="Rafi Aziizi" w:date="2021-11-14T12:50:00Z"/>
              </w:rPr>
            </w:pPr>
            <w:ins w:id="12863" w:author=" " w:date="2021-11-14T18:58:00Z">
              <w:r>
                <w:t>status kehadiran siswa</w:t>
              </w:r>
            </w:ins>
          </w:p>
        </w:tc>
        <w:tc>
          <w:tcPr>
            <w:tcW w:w="2977" w:type="dxa"/>
            <w:tcPrChange w:id="12864" w:author="Rafi Aziizi" w:date="2021-11-14T12:51:00Z">
              <w:tcPr>
                <w:tcW w:w="2977" w:type="dxa"/>
                <w:gridSpan w:val="2"/>
              </w:tcPr>
            </w:tcPrChange>
          </w:tcPr>
          <w:p w14:paraId="07570BF3" w14:textId="46C86527" w:rsidR="00F917E0" w:rsidRDefault="00F917E0" w:rsidP="00F917E0">
            <w:pPr>
              <w:rPr>
                <w:ins w:id="12865" w:author="Rafi Aziizi" w:date="2021-11-14T12:50:00Z"/>
              </w:rPr>
            </w:pPr>
            <w:ins w:id="12866" w:author=" " w:date="2021-11-14T18:59:00Z">
              <w:r>
                <w:t xml:space="preserve">sistem dapat mengubah data </w:t>
              </w:r>
            </w:ins>
            <w:ins w:id="12867" w:author=" " w:date="2021-11-14T19:14:00Z">
              <w:r>
                <w:t>status</w:t>
              </w:r>
            </w:ins>
            <w:ins w:id="12868" w:author=" " w:date="2021-11-14T18:59:00Z">
              <w:r>
                <w:t xml:space="preserve"> </w:t>
              </w:r>
            </w:ins>
            <w:ins w:id="12869" w:author=" " w:date="2021-11-14T19:14:00Z">
              <w:r>
                <w:t>siswa bermasalah</w:t>
              </w:r>
            </w:ins>
          </w:p>
        </w:tc>
        <w:tc>
          <w:tcPr>
            <w:tcW w:w="3402" w:type="dxa"/>
            <w:tcPrChange w:id="12870" w:author="Rafi Aziizi" w:date="2021-11-14T12:51:00Z">
              <w:tcPr>
                <w:tcW w:w="3402" w:type="dxa"/>
                <w:gridSpan w:val="2"/>
              </w:tcPr>
            </w:tcPrChange>
          </w:tcPr>
          <w:p w14:paraId="31721FAD" w14:textId="6E268A6E" w:rsidR="00F917E0" w:rsidRDefault="00F917E0" w:rsidP="00F917E0">
            <w:pPr>
              <w:rPr>
                <w:ins w:id="12871" w:author="Rafi Aziizi" w:date="2021-11-14T12:50:00Z"/>
              </w:rPr>
            </w:pPr>
            <w:ins w:id="12872" w:author=" " w:date="2021-11-14T18:59:00Z">
              <w:r>
                <w:t xml:space="preserve">Pada gambar diatas, fitur ini terbukti dapat mengubah </w:t>
              </w:r>
            </w:ins>
            <w:ins w:id="12873" w:author=" " w:date="2021-11-14T19:00:00Z">
              <w:r>
                <w:t>data</w:t>
              </w:r>
            </w:ins>
            <w:ins w:id="12874" w:author=" " w:date="2021-11-14T19:14:00Z">
              <w:r>
                <w:t xml:space="preserve"> status</w:t>
              </w:r>
            </w:ins>
            <w:ins w:id="12875" w:author=" " w:date="2021-11-14T19:00:00Z">
              <w:r>
                <w:t xml:space="preserve"> siswa bermasa</w:t>
              </w:r>
            </w:ins>
            <w:ins w:id="12876" w:author=" " w:date="2021-11-14T19:05:00Z">
              <w:r>
                <w:t>l</w:t>
              </w:r>
            </w:ins>
            <w:ins w:id="12877" w:author=" " w:date="2021-11-14T19:00:00Z">
              <w:r>
                <w:t xml:space="preserve">ah berdasarkan </w:t>
              </w:r>
            </w:ins>
            <w:ins w:id="12878" w:author=" " w:date="2021-11-14T19:15:00Z">
              <w:r>
                <w:t>keterangan siswa</w:t>
              </w:r>
            </w:ins>
          </w:p>
        </w:tc>
        <w:tc>
          <w:tcPr>
            <w:tcW w:w="1417" w:type="dxa"/>
            <w:tcPrChange w:id="12879" w:author="Rafi Aziizi" w:date="2021-11-14T12:51:00Z">
              <w:tcPr>
                <w:tcW w:w="1417" w:type="dxa"/>
                <w:gridSpan w:val="2"/>
              </w:tcPr>
            </w:tcPrChange>
          </w:tcPr>
          <w:p w14:paraId="023604BF" w14:textId="740C966E" w:rsidR="00F917E0" w:rsidRDefault="00F917E0" w:rsidP="00F917E0">
            <w:pPr>
              <w:rPr>
                <w:ins w:id="12880" w:author="Rafi Aziizi" w:date="2021-11-14T12:50:00Z"/>
              </w:rPr>
            </w:pPr>
            <w:ins w:id="12881" w:author=" " w:date="2021-11-14T19:15:00Z">
              <w:r>
                <w:t>sesuai</w:t>
              </w:r>
            </w:ins>
          </w:p>
        </w:tc>
      </w:tr>
      <w:tr w:rsidR="00F917E0" w14:paraId="2A573C4B" w14:textId="77777777" w:rsidTr="004A4F76">
        <w:tblPrEx>
          <w:tblW w:w="14601" w:type="dxa"/>
          <w:tblInd w:w="-318" w:type="dxa"/>
          <w:tblPrExChange w:id="12882" w:author="Rafi Aziizi" w:date="2021-11-14T12:51:00Z">
            <w:tblPrEx>
              <w:tblW w:w="14601" w:type="dxa"/>
              <w:tblInd w:w="-318" w:type="dxa"/>
            </w:tblPrEx>
          </w:tblPrExChange>
        </w:tblPrEx>
        <w:trPr>
          <w:ins w:id="12883" w:author="Rafi Aziizi" w:date="2021-11-14T12:50:00Z"/>
          <w:trPrChange w:id="12884" w:author="Rafi Aziizi" w:date="2021-11-14T12:51:00Z">
            <w:trPr>
              <w:gridBefore w:val="1"/>
            </w:trPr>
          </w:trPrChange>
        </w:trPr>
        <w:tc>
          <w:tcPr>
            <w:tcW w:w="568" w:type="dxa"/>
            <w:tcPrChange w:id="12885" w:author="Rafi Aziizi" w:date="2021-11-14T12:51:00Z">
              <w:tcPr>
                <w:tcW w:w="568" w:type="dxa"/>
                <w:gridSpan w:val="2"/>
              </w:tcPr>
            </w:tcPrChange>
          </w:tcPr>
          <w:p w14:paraId="0FA7616C" w14:textId="66B70BD4" w:rsidR="00F917E0" w:rsidRDefault="00F917E0" w:rsidP="00F917E0">
            <w:pPr>
              <w:rPr>
                <w:ins w:id="12886" w:author="Rafi Aziizi" w:date="2021-11-14T12:50:00Z"/>
              </w:rPr>
            </w:pPr>
            <w:ins w:id="12887" w:author="Rafi Aziizi" w:date="2021-11-14T12:50:00Z">
              <w:r>
                <w:t>37</w:t>
              </w:r>
            </w:ins>
          </w:p>
        </w:tc>
        <w:tc>
          <w:tcPr>
            <w:tcW w:w="1985" w:type="dxa"/>
            <w:vAlign w:val="center"/>
            <w:tcPrChange w:id="12888" w:author="Rafi Aziizi" w:date="2021-11-14T12:51:00Z">
              <w:tcPr>
                <w:tcW w:w="1985" w:type="dxa"/>
                <w:gridSpan w:val="2"/>
                <w:vAlign w:val="center"/>
              </w:tcPr>
            </w:tcPrChange>
          </w:tcPr>
          <w:p w14:paraId="23511586" w14:textId="41F53B6E" w:rsidR="00F917E0" w:rsidRPr="00D02978" w:rsidRDefault="00F917E0" w:rsidP="00F917E0">
            <w:pPr>
              <w:rPr>
                <w:ins w:id="12889" w:author="Rafi Aziizi" w:date="2021-11-14T12:50:00Z"/>
                <w:highlight w:val="yellow"/>
                <w:rPrChange w:id="12890" w:author=" " w:date="2021-11-14T19:16:00Z">
                  <w:rPr>
                    <w:ins w:id="12891" w:author="Rafi Aziizi" w:date="2021-11-14T12:50:00Z"/>
                  </w:rPr>
                </w:rPrChange>
              </w:rPr>
            </w:pPr>
            <w:ins w:id="12892" w:author="Rafi Aziizi" w:date="2021-11-14T12:53:00Z">
              <w:r w:rsidRPr="00D02978">
                <w:rPr>
                  <w:highlight w:val="yellow"/>
                  <w:rPrChange w:id="12893" w:author=" " w:date="2021-11-14T19:16:00Z">
                    <w:rPr/>
                  </w:rPrChange>
                </w:rPr>
                <w:t>SP-RC17.1</w:t>
              </w:r>
            </w:ins>
          </w:p>
        </w:tc>
        <w:tc>
          <w:tcPr>
            <w:tcW w:w="2268" w:type="dxa"/>
            <w:vAlign w:val="center"/>
            <w:tcPrChange w:id="12894" w:author="Rafi Aziizi" w:date="2021-11-14T12:51:00Z">
              <w:tcPr>
                <w:tcW w:w="2268" w:type="dxa"/>
                <w:gridSpan w:val="2"/>
              </w:tcPr>
            </w:tcPrChange>
          </w:tcPr>
          <w:p w14:paraId="78B36C60" w14:textId="19E38A7D" w:rsidR="00F917E0" w:rsidRPr="00D02978" w:rsidRDefault="00F917E0" w:rsidP="00F917E0">
            <w:pPr>
              <w:rPr>
                <w:ins w:id="12895" w:author="Rafi Aziizi" w:date="2021-11-14T12:50:00Z"/>
                <w:highlight w:val="yellow"/>
                <w:rPrChange w:id="12896" w:author=" " w:date="2021-11-14T19:16:00Z">
                  <w:rPr>
                    <w:ins w:id="12897" w:author="Rafi Aziizi" w:date="2021-11-14T12:50:00Z"/>
                  </w:rPr>
                </w:rPrChange>
              </w:rPr>
            </w:pPr>
            <w:ins w:id="12898" w:author="Rafi Aziizi" w:date="2021-11-14T12:54:00Z">
              <w:r w:rsidRPr="00D02978">
                <w:rPr>
                  <w:highlight w:val="yellow"/>
                  <w:rPrChange w:id="12899" w:author=" " w:date="2021-11-14T19:16:00Z">
                    <w:rPr/>
                  </w:rPrChange>
                </w:rPr>
                <w:t>Tambah semester</w:t>
              </w:r>
            </w:ins>
          </w:p>
        </w:tc>
        <w:tc>
          <w:tcPr>
            <w:tcW w:w="1984" w:type="dxa"/>
            <w:tcPrChange w:id="12900" w:author="Rafi Aziizi" w:date="2021-11-14T12:51:00Z">
              <w:tcPr>
                <w:tcW w:w="1984" w:type="dxa"/>
                <w:gridSpan w:val="2"/>
              </w:tcPr>
            </w:tcPrChange>
          </w:tcPr>
          <w:p w14:paraId="16518FA5" w14:textId="4E727AB4" w:rsidR="00F917E0" w:rsidRDefault="00F917E0" w:rsidP="00F917E0">
            <w:pPr>
              <w:rPr>
                <w:ins w:id="12901" w:author="Rafi Aziizi" w:date="2021-11-14T12:50:00Z"/>
              </w:rPr>
            </w:pPr>
            <w:ins w:id="12902" w:author=" " w:date="2021-11-14T19:00:00Z">
              <w:r>
                <w:t>Data semester baru</w:t>
              </w:r>
            </w:ins>
          </w:p>
        </w:tc>
        <w:tc>
          <w:tcPr>
            <w:tcW w:w="2977" w:type="dxa"/>
            <w:tcPrChange w:id="12903" w:author="Rafi Aziizi" w:date="2021-11-14T12:51:00Z">
              <w:tcPr>
                <w:tcW w:w="2977" w:type="dxa"/>
                <w:gridSpan w:val="2"/>
              </w:tcPr>
            </w:tcPrChange>
          </w:tcPr>
          <w:p w14:paraId="52006EA7" w14:textId="4326EA87" w:rsidR="00F917E0" w:rsidRDefault="00F917E0" w:rsidP="00F917E0">
            <w:pPr>
              <w:rPr>
                <w:ins w:id="12904" w:author="Rafi Aziizi" w:date="2021-11-14T12:50:00Z"/>
              </w:rPr>
            </w:pPr>
            <w:ins w:id="12905" w:author=" " w:date="2021-11-14T19:00:00Z">
              <w:r>
                <w:t xml:space="preserve">Sistem dapat </w:t>
              </w:r>
            </w:ins>
            <w:ins w:id="12906" w:author=" " w:date="2021-11-14T19:01:00Z">
              <w:r>
                <w:t>menambahkan</w:t>
              </w:r>
            </w:ins>
            <w:ins w:id="12907" w:author=" " w:date="2021-11-14T19:00:00Z">
              <w:r>
                <w:t xml:space="preserve"> data semester yang </w:t>
              </w:r>
            </w:ins>
            <w:ins w:id="12908" w:author=" " w:date="2021-11-14T19:01:00Z">
              <w:r>
                <w:t>baru kedalam database</w:t>
              </w:r>
            </w:ins>
            <w:ins w:id="12909" w:author=" " w:date="2021-11-14T19:00:00Z">
              <w:r>
                <w:t>.</w:t>
              </w:r>
            </w:ins>
          </w:p>
        </w:tc>
        <w:tc>
          <w:tcPr>
            <w:tcW w:w="3402" w:type="dxa"/>
            <w:tcPrChange w:id="12910" w:author="Rafi Aziizi" w:date="2021-11-14T12:51:00Z">
              <w:tcPr>
                <w:tcW w:w="3402" w:type="dxa"/>
                <w:gridSpan w:val="2"/>
              </w:tcPr>
            </w:tcPrChange>
          </w:tcPr>
          <w:p w14:paraId="75A1E1F8" w14:textId="27D59DDF" w:rsidR="00F917E0" w:rsidRDefault="00F917E0" w:rsidP="00F917E0">
            <w:pPr>
              <w:rPr>
                <w:ins w:id="12911" w:author="Rafi Aziizi" w:date="2021-11-14T12:50:00Z"/>
              </w:rPr>
            </w:pPr>
            <w:ins w:id="12912" w:author=" " w:date="2021-11-14T19:01:00Z">
              <w:r>
                <w:t>Pada gambar diatas, terbukti bahwa fitur ini dapat menambahkan data semester se</w:t>
              </w:r>
            </w:ins>
            <w:ins w:id="12913" w:author=" " w:date="2021-11-14T19:05:00Z">
              <w:r>
                <w:t>s</w:t>
              </w:r>
            </w:ins>
            <w:ins w:id="12914" w:author=" " w:date="2021-11-14T19:01:00Z">
              <w:r>
                <w:t xml:space="preserve">uai </w:t>
              </w:r>
            </w:ins>
            <w:ins w:id="12915" w:author=" " w:date="2021-11-14T19:02:00Z">
              <w:r>
                <w:t xml:space="preserve">yang telah ditemtukan oleh </w:t>
              </w:r>
            </w:ins>
            <w:ins w:id="12916" w:author=" " w:date="2021-11-14T19:15:00Z">
              <w:r>
                <w:t>admin</w:t>
              </w:r>
            </w:ins>
          </w:p>
        </w:tc>
        <w:tc>
          <w:tcPr>
            <w:tcW w:w="1417" w:type="dxa"/>
            <w:tcPrChange w:id="12917" w:author="Rafi Aziizi" w:date="2021-11-14T12:51:00Z">
              <w:tcPr>
                <w:tcW w:w="1417" w:type="dxa"/>
                <w:gridSpan w:val="2"/>
              </w:tcPr>
            </w:tcPrChange>
          </w:tcPr>
          <w:p w14:paraId="5E66D71C" w14:textId="15C9E9DD" w:rsidR="00F917E0" w:rsidRDefault="00F917E0" w:rsidP="00F917E0">
            <w:pPr>
              <w:rPr>
                <w:ins w:id="12918" w:author="Rafi Aziizi" w:date="2021-11-14T12:50:00Z"/>
              </w:rPr>
            </w:pPr>
            <w:ins w:id="12919" w:author=" " w:date="2021-11-14T19:15:00Z">
              <w:r>
                <w:t>sesuai</w:t>
              </w:r>
            </w:ins>
          </w:p>
        </w:tc>
      </w:tr>
      <w:tr w:rsidR="00F917E0" w14:paraId="71327CDC" w14:textId="77777777" w:rsidTr="004A4F76">
        <w:tblPrEx>
          <w:tblW w:w="14601" w:type="dxa"/>
          <w:tblInd w:w="-318" w:type="dxa"/>
          <w:tblPrExChange w:id="12920" w:author="Rafi Aziizi" w:date="2021-11-14T12:51:00Z">
            <w:tblPrEx>
              <w:tblW w:w="14601" w:type="dxa"/>
              <w:tblInd w:w="-318" w:type="dxa"/>
            </w:tblPrEx>
          </w:tblPrExChange>
        </w:tblPrEx>
        <w:trPr>
          <w:ins w:id="12921" w:author="Rafi Aziizi" w:date="2021-11-14T12:50:00Z"/>
          <w:trPrChange w:id="12922" w:author="Rafi Aziizi" w:date="2021-11-14T12:51:00Z">
            <w:trPr>
              <w:gridBefore w:val="1"/>
            </w:trPr>
          </w:trPrChange>
        </w:trPr>
        <w:tc>
          <w:tcPr>
            <w:tcW w:w="568" w:type="dxa"/>
            <w:tcPrChange w:id="12923" w:author="Rafi Aziizi" w:date="2021-11-14T12:51:00Z">
              <w:tcPr>
                <w:tcW w:w="568" w:type="dxa"/>
                <w:gridSpan w:val="2"/>
              </w:tcPr>
            </w:tcPrChange>
          </w:tcPr>
          <w:p w14:paraId="3F890338" w14:textId="1B95FF3A" w:rsidR="00F917E0" w:rsidRDefault="00F917E0" w:rsidP="00F917E0">
            <w:pPr>
              <w:rPr>
                <w:ins w:id="12924" w:author="Rafi Aziizi" w:date="2021-11-14T12:50:00Z"/>
              </w:rPr>
            </w:pPr>
            <w:ins w:id="12925" w:author="Rafi Aziizi" w:date="2021-11-14T12:50:00Z">
              <w:r>
                <w:lastRenderedPageBreak/>
                <w:t>38</w:t>
              </w:r>
            </w:ins>
          </w:p>
        </w:tc>
        <w:tc>
          <w:tcPr>
            <w:tcW w:w="1985" w:type="dxa"/>
            <w:vAlign w:val="center"/>
            <w:tcPrChange w:id="12926" w:author="Rafi Aziizi" w:date="2021-11-14T12:51:00Z">
              <w:tcPr>
                <w:tcW w:w="1985" w:type="dxa"/>
                <w:gridSpan w:val="2"/>
                <w:vAlign w:val="center"/>
              </w:tcPr>
            </w:tcPrChange>
          </w:tcPr>
          <w:p w14:paraId="064D4EE5" w14:textId="2CA545F6" w:rsidR="00F917E0" w:rsidRPr="00D02978" w:rsidRDefault="00F917E0" w:rsidP="00F917E0">
            <w:pPr>
              <w:rPr>
                <w:ins w:id="12927" w:author="Rafi Aziizi" w:date="2021-11-14T12:50:00Z"/>
                <w:highlight w:val="yellow"/>
                <w:rPrChange w:id="12928" w:author=" " w:date="2021-11-14T19:17:00Z">
                  <w:rPr>
                    <w:ins w:id="12929" w:author="Rafi Aziizi" w:date="2021-11-14T12:50:00Z"/>
                  </w:rPr>
                </w:rPrChange>
              </w:rPr>
            </w:pPr>
            <w:ins w:id="12930" w:author="Rafi Aziizi" w:date="2021-11-14T12:53:00Z">
              <w:r w:rsidRPr="00D02978">
                <w:rPr>
                  <w:highlight w:val="yellow"/>
                  <w:rPrChange w:id="12931" w:author=" " w:date="2021-11-14T19:17:00Z">
                    <w:rPr/>
                  </w:rPrChange>
                </w:rPr>
                <w:t>SP-RC17.2</w:t>
              </w:r>
            </w:ins>
          </w:p>
        </w:tc>
        <w:tc>
          <w:tcPr>
            <w:tcW w:w="2268" w:type="dxa"/>
            <w:vAlign w:val="center"/>
            <w:tcPrChange w:id="12932" w:author="Rafi Aziizi" w:date="2021-11-14T12:51:00Z">
              <w:tcPr>
                <w:tcW w:w="2268" w:type="dxa"/>
                <w:gridSpan w:val="2"/>
              </w:tcPr>
            </w:tcPrChange>
          </w:tcPr>
          <w:p w14:paraId="5ED8489C" w14:textId="62974EFB" w:rsidR="00F917E0" w:rsidRPr="00D02978" w:rsidRDefault="00F917E0" w:rsidP="00F917E0">
            <w:pPr>
              <w:rPr>
                <w:ins w:id="12933" w:author="Rafi Aziizi" w:date="2021-11-14T12:50:00Z"/>
                <w:highlight w:val="yellow"/>
                <w:rPrChange w:id="12934" w:author=" " w:date="2021-11-14T19:17:00Z">
                  <w:rPr>
                    <w:ins w:id="12935" w:author="Rafi Aziizi" w:date="2021-11-14T12:50:00Z"/>
                  </w:rPr>
                </w:rPrChange>
              </w:rPr>
            </w:pPr>
            <w:ins w:id="12936" w:author="Rafi Aziizi" w:date="2021-11-14T12:54:00Z">
              <w:r w:rsidRPr="00D02978">
                <w:rPr>
                  <w:highlight w:val="yellow"/>
                  <w:rPrChange w:id="12937" w:author=" " w:date="2021-11-14T19:17:00Z">
                    <w:rPr/>
                  </w:rPrChange>
                </w:rPr>
                <w:t>Hapus semester</w:t>
              </w:r>
            </w:ins>
          </w:p>
        </w:tc>
        <w:tc>
          <w:tcPr>
            <w:tcW w:w="1984" w:type="dxa"/>
            <w:tcPrChange w:id="12938" w:author="Rafi Aziizi" w:date="2021-11-14T12:51:00Z">
              <w:tcPr>
                <w:tcW w:w="1984" w:type="dxa"/>
                <w:gridSpan w:val="2"/>
              </w:tcPr>
            </w:tcPrChange>
          </w:tcPr>
          <w:p w14:paraId="2A6662F6" w14:textId="5BFBC006" w:rsidR="00F917E0" w:rsidRDefault="00F917E0" w:rsidP="00F917E0">
            <w:pPr>
              <w:rPr>
                <w:ins w:id="12939" w:author="Rafi Aziizi" w:date="2021-11-14T12:50:00Z"/>
              </w:rPr>
            </w:pPr>
            <w:ins w:id="12940" w:author=" " w:date="2021-11-14T19:05:00Z">
              <w:r>
                <w:t>-</w:t>
              </w:r>
            </w:ins>
          </w:p>
        </w:tc>
        <w:tc>
          <w:tcPr>
            <w:tcW w:w="2977" w:type="dxa"/>
            <w:tcPrChange w:id="12941" w:author="Rafi Aziizi" w:date="2021-11-14T12:51:00Z">
              <w:tcPr>
                <w:tcW w:w="2977" w:type="dxa"/>
                <w:gridSpan w:val="2"/>
              </w:tcPr>
            </w:tcPrChange>
          </w:tcPr>
          <w:p w14:paraId="34EF4C7D" w14:textId="70D08B36" w:rsidR="00F917E0" w:rsidRDefault="00F917E0" w:rsidP="00F917E0">
            <w:pPr>
              <w:rPr>
                <w:ins w:id="12942" w:author="Rafi Aziizi" w:date="2021-11-14T12:50:00Z"/>
              </w:rPr>
            </w:pPr>
            <w:ins w:id="12943" w:author=" " w:date="2021-11-14T19:06:00Z">
              <w:r>
                <w:t xml:space="preserve">Sistem dapat menghapus </w:t>
              </w:r>
            </w:ins>
            <w:ins w:id="12944" w:author=" " w:date="2021-11-14T19:16:00Z">
              <w:r>
                <w:t xml:space="preserve">data </w:t>
              </w:r>
            </w:ins>
            <w:ins w:id="12945" w:author=" " w:date="2021-11-14T19:06:00Z">
              <w:r>
                <w:t>sem</w:t>
              </w:r>
            </w:ins>
            <w:ins w:id="12946" w:author=" " w:date="2021-11-14T19:13:00Z">
              <w:r>
                <w:t>e</w:t>
              </w:r>
            </w:ins>
            <w:ins w:id="12947" w:author=" " w:date="2021-11-14T19:06:00Z">
              <w:r>
                <w:t>ster</w:t>
              </w:r>
            </w:ins>
          </w:p>
        </w:tc>
        <w:tc>
          <w:tcPr>
            <w:tcW w:w="3402" w:type="dxa"/>
            <w:tcPrChange w:id="12948" w:author="Rafi Aziizi" w:date="2021-11-14T12:51:00Z">
              <w:tcPr>
                <w:tcW w:w="3402" w:type="dxa"/>
                <w:gridSpan w:val="2"/>
              </w:tcPr>
            </w:tcPrChange>
          </w:tcPr>
          <w:p w14:paraId="5B561812" w14:textId="61D0DED8" w:rsidR="00F917E0" w:rsidRDefault="00F917E0" w:rsidP="00F917E0">
            <w:pPr>
              <w:rPr>
                <w:ins w:id="12949" w:author="Rafi Aziizi" w:date="2021-11-14T12:50:00Z"/>
              </w:rPr>
            </w:pPr>
            <w:ins w:id="12950" w:author=" " w:date="2021-11-14T19:16:00Z">
              <w:r>
                <w:t xml:space="preserve">Pada gambar diatas, terbukti bahwa fitur ini dapat menghapus data semester pada </w:t>
              </w:r>
              <w:r w:rsidRPr="00D02978">
                <w:rPr>
                  <w:i/>
                  <w:iCs/>
                  <w:rPrChange w:id="12951" w:author=" " w:date="2021-11-14T19:16:00Z">
                    <w:rPr/>
                  </w:rPrChange>
                </w:rPr>
                <w:t>database</w:t>
              </w:r>
            </w:ins>
          </w:p>
        </w:tc>
        <w:tc>
          <w:tcPr>
            <w:tcW w:w="1417" w:type="dxa"/>
            <w:tcPrChange w:id="12952" w:author="Rafi Aziizi" w:date="2021-11-14T12:51:00Z">
              <w:tcPr>
                <w:tcW w:w="1417" w:type="dxa"/>
                <w:gridSpan w:val="2"/>
              </w:tcPr>
            </w:tcPrChange>
          </w:tcPr>
          <w:p w14:paraId="10E66161" w14:textId="1FEFBC82" w:rsidR="00F917E0" w:rsidRDefault="00F917E0" w:rsidP="00F917E0">
            <w:pPr>
              <w:rPr>
                <w:ins w:id="12953" w:author="Rafi Aziizi" w:date="2021-11-14T12:50:00Z"/>
              </w:rPr>
            </w:pPr>
            <w:ins w:id="12954" w:author=" " w:date="2021-11-14T19:17:00Z">
              <w:r>
                <w:t>sesuai</w:t>
              </w:r>
            </w:ins>
          </w:p>
        </w:tc>
      </w:tr>
      <w:tr w:rsidR="00F917E0" w14:paraId="6B123D70" w14:textId="77777777" w:rsidTr="004A4F76">
        <w:tblPrEx>
          <w:tblW w:w="14601" w:type="dxa"/>
          <w:tblInd w:w="-318" w:type="dxa"/>
          <w:tblPrExChange w:id="12955" w:author="Rafi Aziizi" w:date="2021-11-14T12:51:00Z">
            <w:tblPrEx>
              <w:tblW w:w="14601" w:type="dxa"/>
              <w:tblInd w:w="-318" w:type="dxa"/>
            </w:tblPrEx>
          </w:tblPrExChange>
        </w:tblPrEx>
        <w:trPr>
          <w:ins w:id="12956" w:author="Rafi Aziizi" w:date="2021-11-14T12:50:00Z"/>
          <w:trPrChange w:id="12957" w:author="Rafi Aziizi" w:date="2021-11-14T12:51:00Z">
            <w:trPr>
              <w:gridBefore w:val="1"/>
            </w:trPr>
          </w:trPrChange>
        </w:trPr>
        <w:tc>
          <w:tcPr>
            <w:tcW w:w="568" w:type="dxa"/>
            <w:tcPrChange w:id="12958" w:author="Rafi Aziizi" w:date="2021-11-14T12:51:00Z">
              <w:tcPr>
                <w:tcW w:w="568" w:type="dxa"/>
                <w:gridSpan w:val="2"/>
              </w:tcPr>
            </w:tcPrChange>
          </w:tcPr>
          <w:p w14:paraId="28A2542F" w14:textId="49426F71" w:rsidR="00F917E0" w:rsidRDefault="00F917E0" w:rsidP="00F917E0">
            <w:pPr>
              <w:rPr>
                <w:ins w:id="12959" w:author="Rafi Aziizi" w:date="2021-11-14T12:50:00Z"/>
              </w:rPr>
            </w:pPr>
            <w:ins w:id="12960" w:author="Rafi Aziizi" w:date="2021-11-14T12:50:00Z">
              <w:r>
                <w:t>39</w:t>
              </w:r>
            </w:ins>
          </w:p>
        </w:tc>
        <w:tc>
          <w:tcPr>
            <w:tcW w:w="1985" w:type="dxa"/>
            <w:vAlign w:val="center"/>
            <w:tcPrChange w:id="12961" w:author="Rafi Aziizi" w:date="2021-11-14T12:51:00Z">
              <w:tcPr>
                <w:tcW w:w="1985" w:type="dxa"/>
                <w:gridSpan w:val="2"/>
                <w:vAlign w:val="center"/>
              </w:tcPr>
            </w:tcPrChange>
          </w:tcPr>
          <w:p w14:paraId="7684495E" w14:textId="6972B164" w:rsidR="00F917E0" w:rsidRPr="0013566F" w:rsidRDefault="00F917E0" w:rsidP="00F917E0">
            <w:pPr>
              <w:rPr>
                <w:ins w:id="12962" w:author="Rafi Aziizi" w:date="2021-11-14T12:50:00Z"/>
                <w:highlight w:val="yellow"/>
                <w:rPrChange w:id="12963" w:author=" " w:date="2021-11-14T19:18:00Z">
                  <w:rPr>
                    <w:ins w:id="12964" w:author="Rafi Aziizi" w:date="2021-11-14T12:50:00Z"/>
                  </w:rPr>
                </w:rPrChange>
              </w:rPr>
            </w:pPr>
            <w:ins w:id="12965" w:author="Rafi Aziizi" w:date="2021-11-14T12:53:00Z">
              <w:r w:rsidRPr="0013566F">
                <w:rPr>
                  <w:highlight w:val="yellow"/>
                  <w:rPrChange w:id="12966" w:author=" " w:date="2021-11-14T19:18:00Z">
                    <w:rPr/>
                  </w:rPrChange>
                </w:rPr>
                <w:t>SP-RC17.3</w:t>
              </w:r>
            </w:ins>
          </w:p>
        </w:tc>
        <w:tc>
          <w:tcPr>
            <w:tcW w:w="2268" w:type="dxa"/>
            <w:vAlign w:val="center"/>
            <w:tcPrChange w:id="12967" w:author="Rafi Aziizi" w:date="2021-11-14T12:51:00Z">
              <w:tcPr>
                <w:tcW w:w="2268" w:type="dxa"/>
                <w:gridSpan w:val="2"/>
              </w:tcPr>
            </w:tcPrChange>
          </w:tcPr>
          <w:p w14:paraId="4BFF8120" w14:textId="7E240845" w:rsidR="00F917E0" w:rsidRPr="0013566F" w:rsidRDefault="00F917E0" w:rsidP="00F917E0">
            <w:pPr>
              <w:rPr>
                <w:ins w:id="12968" w:author="Rafi Aziizi" w:date="2021-11-14T12:50:00Z"/>
                <w:highlight w:val="yellow"/>
                <w:rPrChange w:id="12969" w:author=" " w:date="2021-11-14T19:18:00Z">
                  <w:rPr>
                    <w:ins w:id="12970" w:author="Rafi Aziizi" w:date="2021-11-14T12:50:00Z"/>
                  </w:rPr>
                </w:rPrChange>
              </w:rPr>
            </w:pPr>
            <w:ins w:id="12971" w:author="Rafi Aziizi" w:date="2021-11-14T12:54:00Z">
              <w:r w:rsidRPr="0013566F">
                <w:rPr>
                  <w:highlight w:val="yellow"/>
                  <w:rPrChange w:id="12972" w:author=" " w:date="2021-11-14T19:18:00Z">
                    <w:rPr/>
                  </w:rPrChange>
                </w:rPr>
                <w:t>Edit semester</w:t>
              </w:r>
            </w:ins>
          </w:p>
        </w:tc>
        <w:tc>
          <w:tcPr>
            <w:tcW w:w="1984" w:type="dxa"/>
            <w:tcPrChange w:id="12973" w:author="Rafi Aziizi" w:date="2021-11-14T12:51:00Z">
              <w:tcPr>
                <w:tcW w:w="1984" w:type="dxa"/>
                <w:gridSpan w:val="2"/>
              </w:tcPr>
            </w:tcPrChange>
          </w:tcPr>
          <w:p w14:paraId="24098AB5" w14:textId="071C1452" w:rsidR="00F917E0" w:rsidRDefault="00F917E0" w:rsidP="00F917E0">
            <w:pPr>
              <w:rPr>
                <w:ins w:id="12974" w:author="Rafi Aziizi" w:date="2021-11-14T12:50:00Z"/>
              </w:rPr>
            </w:pPr>
            <w:ins w:id="12975" w:author=" " w:date="2021-11-14T19:17:00Z">
              <w:r>
                <w:t>data semester baru</w:t>
              </w:r>
            </w:ins>
          </w:p>
        </w:tc>
        <w:tc>
          <w:tcPr>
            <w:tcW w:w="2977" w:type="dxa"/>
            <w:tcPrChange w:id="12976" w:author="Rafi Aziizi" w:date="2021-11-14T12:51:00Z">
              <w:tcPr>
                <w:tcW w:w="2977" w:type="dxa"/>
                <w:gridSpan w:val="2"/>
              </w:tcPr>
            </w:tcPrChange>
          </w:tcPr>
          <w:p w14:paraId="1D1B12AE" w14:textId="34530727" w:rsidR="00F917E0" w:rsidRDefault="00F917E0" w:rsidP="00F917E0">
            <w:pPr>
              <w:rPr>
                <w:ins w:id="12977" w:author="Rafi Aziizi" w:date="2021-11-14T12:50:00Z"/>
              </w:rPr>
            </w:pPr>
            <w:ins w:id="12978" w:author=" " w:date="2021-11-14T18:01:00Z">
              <w:r>
                <w:t xml:space="preserve">Sistem dapat merubah </w:t>
              </w:r>
            </w:ins>
            <w:ins w:id="12979" w:author=" " w:date="2021-11-14T19:17:00Z">
              <w:r>
                <w:t>data</w:t>
              </w:r>
            </w:ins>
            <w:ins w:id="12980" w:author=" " w:date="2021-11-14T18:01:00Z">
              <w:r>
                <w:t xml:space="preserve"> </w:t>
              </w:r>
              <w:r>
                <w:t>semester</w:t>
              </w:r>
              <w:r>
                <w:t xml:space="preserve"> </w:t>
              </w:r>
            </w:ins>
            <w:ins w:id="12981" w:author=" " w:date="2021-11-14T19:17:00Z">
              <w:r>
                <w:t xml:space="preserve">baru </w:t>
              </w:r>
            </w:ins>
            <w:ins w:id="12982" w:author=" " w:date="2021-11-14T18:01:00Z">
              <w:r>
                <w:t>sesuai dengan data masukan baru</w:t>
              </w:r>
            </w:ins>
          </w:p>
        </w:tc>
        <w:tc>
          <w:tcPr>
            <w:tcW w:w="3402" w:type="dxa"/>
            <w:tcPrChange w:id="12983" w:author="Rafi Aziizi" w:date="2021-11-14T12:51:00Z">
              <w:tcPr>
                <w:tcW w:w="3402" w:type="dxa"/>
                <w:gridSpan w:val="2"/>
              </w:tcPr>
            </w:tcPrChange>
          </w:tcPr>
          <w:p w14:paraId="32A85748" w14:textId="363AAE97" w:rsidR="00F917E0" w:rsidRDefault="00F917E0" w:rsidP="00F917E0">
            <w:pPr>
              <w:rPr>
                <w:ins w:id="12984" w:author="Rafi Aziizi" w:date="2021-11-14T12:50:00Z"/>
              </w:rPr>
            </w:pPr>
            <w:ins w:id="12985" w:author=" " w:date="2021-11-14T19:17:00Z">
              <w:r>
                <w:t>Pada gambar diatas, terbukti bahwa sistem dapat mengubah data semester lama dengan data semester ba</w:t>
              </w:r>
            </w:ins>
            <w:ins w:id="12986" w:author=" " w:date="2021-11-14T19:18:00Z">
              <w:r>
                <w:t>ru.</w:t>
              </w:r>
            </w:ins>
          </w:p>
        </w:tc>
        <w:tc>
          <w:tcPr>
            <w:tcW w:w="1417" w:type="dxa"/>
            <w:tcPrChange w:id="12987" w:author="Rafi Aziizi" w:date="2021-11-14T12:51:00Z">
              <w:tcPr>
                <w:tcW w:w="1417" w:type="dxa"/>
                <w:gridSpan w:val="2"/>
              </w:tcPr>
            </w:tcPrChange>
          </w:tcPr>
          <w:p w14:paraId="7F29363A" w14:textId="3D2EC183" w:rsidR="00F917E0" w:rsidRDefault="00F917E0" w:rsidP="00F917E0">
            <w:pPr>
              <w:rPr>
                <w:ins w:id="12988" w:author="Rafi Aziizi" w:date="2021-11-14T12:50:00Z"/>
              </w:rPr>
            </w:pPr>
            <w:ins w:id="12989" w:author=" " w:date="2021-11-14T19:18:00Z">
              <w:r>
                <w:t>sesuai</w:t>
              </w:r>
            </w:ins>
          </w:p>
        </w:tc>
      </w:tr>
      <w:tr w:rsidR="00F917E0" w14:paraId="7492F4CD" w14:textId="77777777" w:rsidTr="004A4F76">
        <w:tblPrEx>
          <w:tblW w:w="14601" w:type="dxa"/>
          <w:tblInd w:w="-318" w:type="dxa"/>
          <w:tblPrExChange w:id="12990" w:author="Rafi Aziizi" w:date="2021-11-14T12:51:00Z">
            <w:tblPrEx>
              <w:tblW w:w="14601" w:type="dxa"/>
              <w:tblInd w:w="-318" w:type="dxa"/>
            </w:tblPrEx>
          </w:tblPrExChange>
        </w:tblPrEx>
        <w:trPr>
          <w:ins w:id="12991" w:author="Rafi Aziizi" w:date="2021-11-14T12:50:00Z"/>
          <w:trPrChange w:id="12992" w:author="Rafi Aziizi" w:date="2021-11-14T12:51:00Z">
            <w:trPr>
              <w:gridBefore w:val="1"/>
            </w:trPr>
          </w:trPrChange>
        </w:trPr>
        <w:tc>
          <w:tcPr>
            <w:tcW w:w="568" w:type="dxa"/>
            <w:tcPrChange w:id="12993" w:author="Rafi Aziizi" w:date="2021-11-14T12:51:00Z">
              <w:tcPr>
                <w:tcW w:w="568" w:type="dxa"/>
                <w:gridSpan w:val="2"/>
              </w:tcPr>
            </w:tcPrChange>
          </w:tcPr>
          <w:p w14:paraId="54B7136E" w14:textId="4100E031" w:rsidR="00F917E0" w:rsidRDefault="00F917E0" w:rsidP="00F917E0">
            <w:pPr>
              <w:rPr>
                <w:ins w:id="12994" w:author="Rafi Aziizi" w:date="2021-11-14T12:50:00Z"/>
              </w:rPr>
            </w:pPr>
            <w:ins w:id="12995" w:author="Rafi Aziizi" w:date="2021-11-14T12:50:00Z">
              <w:r>
                <w:t>40</w:t>
              </w:r>
            </w:ins>
          </w:p>
        </w:tc>
        <w:tc>
          <w:tcPr>
            <w:tcW w:w="1985" w:type="dxa"/>
            <w:vAlign w:val="center"/>
            <w:tcPrChange w:id="12996" w:author="Rafi Aziizi" w:date="2021-11-14T12:51:00Z">
              <w:tcPr>
                <w:tcW w:w="1985" w:type="dxa"/>
                <w:gridSpan w:val="2"/>
                <w:vAlign w:val="center"/>
              </w:tcPr>
            </w:tcPrChange>
          </w:tcPr>
          <w:p w14:paraId="0E71335D" w14:textId="1EBEE280" w:rsidR="00F917E0" w:rsidRPr="00022F71" w:rsidRDefault="00F917E0" w:rsidP="00F917E0">
            <w:pPr>
              <w:rPr>
                <w:ins w:id="12997" w:author="Rafi Aziizi" w:date="2021-11-14T12:50:00Z"/>
              </w:rPr>
            </w:pPr>
            <w:ins w:id="12998" w:author="Rafi Aziizi" w:date="2021-11-14T12:53:00Z">
              <w:r w:rsidRPr="00022F71">
                <w:t>SP-RC17.4</w:t>
              </w:r>
            </w:ins>
          </w:p>
        </w:tc>
        <w:tc>
          <w:tcPr>
            <w:tcW w:w="2268" w:type="dxa"/>
            <w:vAlign w:val="center"/>
            <w:tcPrChange w:id="12999" w:author="Rafi Aziizi" w:date="2021-11-14T12:51:00Z">
              <w:tcPr>
                <w:tcW w:w="2268" w:type="dxa"/>
                <w:gridSpan w:val="2"/>
              </w:tcPr>
            </w:tcPrChange>
          </w:tcPr>
          <w:p w14:paraId="27CC2671" w14:textId="0F51303A" w:rsidR="00F917E0" w:rsidRDefault="00F917E0" w:rsidP="00F917E0">
            <w:pPr>
              <w:rPr>
                <w:ins w:id="13000" w:author="Rafi Aziizi" w:date="2021-11-14T12:50:00Z"/>
              </w:rPr>
            </w:pPr>
            <w:ins w:id="13001" w:author="Rafi Aziizi" w:date="2021-11-14T12:54:00Z">
              <w:r>
                <w:t>Lihat semester</w:t>
              </w:r>
            </w:ins>
          </w:p>
        </w:tc>
        <w:tc>
          <w:tcPr>
            <w:tcW w:w="1984" w:type="dxa"/>
            <w:tcPrChange w:id="13002" w:author="Rafi Aziizi" w:date="2021-11-14T12:51:00Z">
              <w:tcPr>
                <w:tcW w:w="1984" w:type="dxa"/>
                <w:gridSpan w:val="2"/>
              </w:tcPr>
            </w:tcPrChange>
          </w:tcPr>
          <w:p w14:paraId="5DEB849B" w14:textId="45C2877F" w:rsidR="00F917E0" w:rsidRDefault="00F917E0" w:rsidP="00F917E0">
            <w:pPr>
              <w:rPr>
                <w:ins w:id="13003" w:author="Rafi Aziizi" w:date="2021-11-14T12:50:00Z"/>
              </w:rPr>
            </w:pPr>
            <w:ins w:id="13004" w:author=" " w:date="2021-11-14T19:18:00Z">
              <w:r>
                <w:t>-</w:t>
              </w:r>
            </w:ins>
          </w:p>
        </w:tc>
        <w:tc>
          <w:tcPr>
            <w:tcW w:w="2977" w:type="dxa"/>
            <w:tcPrChange w:id="13005" w:author="Rafi Aziizi" w:date="2021-11-14T12:51:00Z">
              <w:tcPr>
                <w:tcW w:w="2977" w:type="dxa"/>
                <w:gridSpan w:val="2"/>
              </w:tcPr>
            </w:tcPrChange>
          </w:tcPr>
          <w:p w14:paraId="2F4B1A0F" w14:textId="3EBA5D8D" w:rsidR="00F917E0" w:rsidRDefault="00F917E0" w:rsidP="00F917E0">
            <w:pPr>
              <w:rPr>
                <w:ins w:id="13006" w:author="Rafi Aziizi" w:date="2021-11-14T12:50:00Z"/>
              </w:rPr>
            </w:pPr>
            <w:ins w:id="13007" w:author=" " w:date="2021-11-14T19:18:00Z">
              <w:r>
                <w:t>Sistem dapat menampilkan seluruh data sem</w:t>
              </w:r>
            </w:ins>
            <w:ins w:id="13008" w:author=" " w:date="2021-11-14T19:19:00Z">
              <w:r>
                <w:t>ester</w:t>
              </w:r>
            </w:ins>
          </w:p>
        </w:tc>
        <w:tc>
          <w:tcPr>
            <w:tcW w:w="3402" w:type="dxa"/>
            <w:tcPrChange w:id="13009" w:author="Rafi Aziizi" w:date="2021-11-14T12:51:00Z">
              <w:tcPr>
                <w:tcW w:w="3402" w:type="dxa"/>
                <w:gridSpan w:val="2"/>
              </w:tcPr>
            </w:tcPrChange>
          </w:tcPr>
          <w:p w14:paraId="6F336C91" w14:textId="557E7E95" w:rsidR="00F917E0" w:rsidRPr="0013566F" w:rsidRDefault="00F917E0" w:rsidP="00F917E0">
            <w:pPr>
              <w:rPr>
                <w:ins w:id="13010" w:author="Rafi Aziizi" w:date="2021-11-14T12:50:00Z"/>
                <w:i/>
                <w:iCs/>
                <w:rPrChange w:id="13011" w:author=" " w:date="2021-11-14T19:19:00Z">
                  <w:rPr>
                    <w:ins w:id="13012" w:author="Rafi Aziizi" w:date="2021-11-14T12:50:00Z"/>
                  </w:rPr>
                </w:rPrChange>
              </w:rPr>
            </w:pPr>
            <w:ins w:id="13013" w:author=" " w:date="2021-11-14T19:19:00Z">
              <w:r>
                <w:t xml:space="preserve">Pada gambar diatas, fitur in terbukti dapat menampilkan seluruh data semester yang ada pada </w:t>
              </w:r>
              <w:r w:rsidRPr="0013566F">
                <w:rPr>
                  <w:i/>
                  <w:iCs/>
                  <w:rPrChange w:id="13014" w:author=" " w:date="2021-11-14T19:19:00Z">
                    <w:rPr/>
                  </w:rPrChange>
                </w:rPr>
                <w:t>database</w:t>
              </w:r>
            </w:ins>
          </w:p>
        </w:tc>
        <w:tc>
          <w:tcPr>
            <w:tcW w:w="1417" w:type="dxa"/>
            <w:tcPrChange w:id="13015" w:author="Rafi Aziizi" w:date="2021-11-14T12:51:00Z">
              <w:tcPr>
                <w:tcW w:w="1417" w:type="dxa"/>
                <w:gridSpan w:val="2"/>
              </w:tcPr>
            </w:tcPrChange>
          </w:tcPr>
          <w:p w14:paraId="22D8DC95" w14:textId="2349E6B6" w:rsidR="00F917E0" w:rsidRDefault="00F917E0" w:rsidP="00F917E0">
            <w:pPr>
              <w:rPr>
                <w:ins w:id="13016" w:author="Rafi Aziizi" w:date="2021-11-14T12:50:00Z"/>
              </w:rPr>
            </w:pPr>
            <w:ins w:id="13017" w:author=" " w:date="2021-11-14T19:19:00Z">
              <w:r>
                <w:t>sesuai</w:t>
              </w:r>
            </w:ins>
          </w:p>
        </w:tc>
      </w:tr>
      <w:tr w:rsidR="00F917E0" w14:paraId="53F66882" w14:textId="77777777" w:rsidTr="004A4F76">
        <w:tblPrEx>
          <w:tblW w:w="14601" w:type="dxa"/>
          <w:tblInd w:w="-318" w:type="dxa"/>
          <w:tblPrExChange w:id="13018" w:author="Rafi Aziizi" w:date="2021-11-14T12:51:00Z">
            <w:tblPrEx>
              <w:tblW w:w="14601" w:type="dxa"/>
              <w:tblInd w:w="-318" w:type="dxa"/>
            </w:tblPrEx>
          </w:tblPrExChange>
        </w:tblPrEx>
        <w:trPr>
          <w:ins w:id="13019" w:author="Rafi Aziizi" w:date="2021-11-14T12:50:00Z"/>
          <w:trPrChange w:id="13020" w:author="Rafi Aziizi" w:date="2021-11-14T12:51:00Z">
            <w:trPr>
              <w:gridBefore w:val="1"/>
            </w:trPr>
          </w:trPrChange>
        </w:trPr>
        <w:tc>
          <w:tcPr>
            <w:tcW w:w="568" w:type="dxa"/>
            <w:tcPrChange w:id="13021" w:author="Rafi Aziizi" w:date="2021-11-14T12:51:00Z">
              <w:tcPr>
                <w:tcW w:w="568" w:type="dxa"/>
                <w:gridSpan w:val="2"/>
              </w:tcPr>
            </w:tcPrChange>
          </w:tcPr>
          <w:p w14:paraId="5D4870D0" w14:textId="40D3C69C" w:rsidR="00F917E0" w:rsidRDefault="00F917E0" w:rsidP="00F917E0">
            <w:pPr>
              <w:rPr>
                <w:ins w:id="13022" w:author="Rafi Aziizi" w:date="2021-11-14T12:50:00Z"/>
              </w:rPr>
            </w:pPr>
            <w:ins w:id="13023" w:author="Rafi Aziizi" w:date="2021-11-14T12:50:00Z">
              <w:r>
                <w:t>41</w:t>
              </w:r>
            </w:ins>
          </w:p>
        </w:tc>
        <w:tc>
          <w:tcPr>
            <w:tcW w:w="1985" w:type="dxa"/>
            <w:vAlign w:val="center"/>
            <w:tcPrChange w:id="13024" w:author="Rafi Aziizi" w:date="2021-11-14T12:51:00Z">
              <w:tcPr>
                <w:tcW w:w="1985" w:type="dxa"/>
                <w:gridSpan w:val="2"/>
                <w:vAlign w:val="center"/>
              </w:tcPr>
            </w:tcPrChange>
          </w:tcPr>
          <w:p w14:paraId="3F1CB21B" w14:textId="1F6AF17B" w:rsidR="00F917E0" w:rsidRPr="00022F71" w:rsidRDefault="00F917E0" w:rsidP="00F917E0">
            <w:pPr>
              <w:rPr>
                <w:ins w:id="13025" w:author="Rafi Aziizi" w:date="2021-11-14T12:50:00Z"/>
              </w:rPr>
            </w:pPr>
            <w:ins w:id="13026" w:author="Rafi Aziizi" w:date="2021-11-14T12:53:00Z">
              <w:r w:rsidRPr="00022F71">
                <w:t>SP-RC15.1</w:t>
              </w:r>
            </w:ins>
          </w:p>
        </w:tc>
        <w:tc>
          <w:tcPr>
            <w:tcW w:w="2268" w:type="dxa"/>
            <w:vAlign w:val="center"/>
            <w:tcPrChange w:id="13027" w:author="Rafi Aziizi" w:date="2021-11-14T12:51:00Z">
              <w:tcPr>
                <w:tcW w:w="2268" w:type="dxa"/>
                <w:gridSpan w:val="2"/>
              </w:tcPr>
            </w:tcPrChange>
          </w:tcPr>
          <w:p w14:paraId="4AE987C8" w14:textId="3F665BEE" w:rsidR="00F917E0" w:rsidRDefault="00F917E0" w:rsidP="00F917E0">
            <w:pPr>
              <w:rPr>
                <w:ins w:id="13028" w:author="Rafi Aziizi" w:date="2021-11-14T12:50:00Z"/>
              </w:rPr>
            </w:pPr>
            <w:ins w:id="13029" w:author="Rafi Aziizi" w:date="2021-11-14T12:54:00Z">
              <w:r>
                <w:t>Tambah kelas</w:t>
              </w:r>
            </w:ins>
          </w:p>
        </w:tc>
        <w:tc>
          <w:tcPr>
            <w:tcW w:w="1984" w:type="dxa"/>
            <w:tcPrChange w:id="13030" w:author="Rafi Aziizi" w:date="2021-11-14T12:51:00Z">
              <w:tcPr>
                <w:tcW w:w="1984" w:type="dxa"/>
                <w:gridSpan w:val="2"/>
              </w:tcPr>
            </w:tcPrChange>
          </w:tcPr>
          <w:p w14:paraId="7C0AD28D" w14:textId="46525590" w:rsidR="00F917E0" w:rsidRDefault="00F917E0" w:rsidP="00F917E0">
            <w:pPr>
              <w:rPr>
                <w:ins w:id="13031" w:author="Rafi Aziizi" w:date="2021-11-14T12:50:00Z"/>
              </w:rPr>
            </w:pPr>
            <w:ins w:id="13032" w:author=" " w:date="2021-11-14T19:19:00Z">
              <w:r>
                <w:t>Data kelas baru</w:t>
              </w:r>
            </w:ins>
          </w:p>
        </w:tc>
        <w:tc>
          <w:tcPr>
            <w:tcW w:w="2977" w:type="dxa"/>
            <w:tcPrChange w:id="13033" w:author="Rafi Aziizi" w:date="2021-11-14T12:51:00Z">
              <w:tcPr>
                <w:tcW w:w="2977" w:type="dxa"/>
                <w:gridSpan w:val="2"/>
              </w:tcPr>
            </w:tcPrChange>
          </w:tcPr>
          <w:p w14:paraId="463C75B1" w14:textId="4095F24B" w:rsidR="00F917E0" w:rsidRDefault="00F917E0" w:rsidP="00F917E0">
            <w:pPr>
              <w:rPr>
                <w:ins w:id="13034" w:author="Rafi Aziizi" w:date="2021-11-14T12:50:00Z"/>
              </w:rPr>
            </w:pPr>
            <w:ins w:id="13035" w:author=" " w:date="2021-11-14T19:20:00Z">
              <w:r>
                <w:t>Sistem dapat menam</w:t>
              </w:r>
            </w:ins>
            <w:ins w:id="13036" w:author=" " w:date="2021-11-14T19:21:00Z">
              <w:r>
                <w:t xml:space="preserve">bahkan kelas </w:t>
              </w:r>
            </w:ins>
            <w:ins w:id="13037" w:author=" " w:date="2021-11-14T19:24:00Z">
              <w:r>
                <w:t>baru</w:t>
              </w:r>
            </w:ins>
          </w:p>
        </w:tc>
        <w:tc>
          <w:tcPr>
            <w:tcW w:w="3402" w:type="dxa"/>
            <w:tcPrChange w:id="13038" w:author="Rafi Aziizi" w:date="2021-11-14T12:51:00Z">
              <w:tcPr>
                <w:tcW w:w="3402" w:type="dxa"/>
                <w:gridSpan w:val="2"/>
              </w:tcPr>
            </w:tcPrChange>
          </w:tcPr>
          <w:p w14:paraId="187BD48E" w14:textId="62461828" w:rsidR="00F917E0" w:rsidRPr="001B0DDE" w:rsidRDefault="00F917E0" w:rsidP="00F917E0">
            <w:pPr>
              <w:rPr>
                <w:ins w:id="13039" w:author="Rafi Aziizi" w:date="2021-11-14T12:50:00Z"/>
                <w:i/>
                <w:iCs/>
                <w:rPrChange w:id="13040" w:author=" " w:date="2021-11-14T19:24:00Z">
                  <w:rPr>
                    <w:ins w:id="13041" w:author="Rafi Aziizi" w:date="2021-11-14T12:50:00Z"/>
                  </w:rPr>
                </w:rPrChange>
              </w:rPr>
            </w:pPr>
            <w:ins w:id="13042" w:author=" " w:date="2021-11-14T19:24:00Z">
              <w:r>
                <w:t xml:space="preserve">Pada gambar diatas, terbukti bahwa fitur ini dapat menambahkan kelas baru kedalam </w:t>
              </w:r>
              <w:r w:rsidRPr="001B0DDE">
                <w:rPr>
                  <w:i/>
                  <w:iCs/>
                  <w:rPrChange w:id="13043" w:author=" " w:date="2021-11-14T19:24:00Z">
                    <w:rPr/>
                  </w:rPrChange>
                </w:rPr>
                <w:t>database</w:t>
              </w:r>
            </w:ins>
          </w:p>
        </w:tc>
        <w:tc>
          <w:tcPr>
            <w:tcW w:w="1417" w:type="dxa"/>
            <w:tcPrChange w:id="13044" w:author="Rafi Aziizi" w:date="2021-11-14T12:51:00Z">
              <w:tcPr>
                <w:tcW w:w="1417" w:type="dxa"/>
                <w:gridSpan w:val="2"/>
              </w:tcPr>
            </w:tcPrChange>
          </w:tcPr>
          <w:p w14:paraId="6196097A" w14:textId="3B4DAE23" w:rsidR="00F917E0" w:rsidRDefault="00F917E0" w:rsidP="00F917E0">
            <w:pPr>
              <w:rPr>
                <w:ins w:id="13045" w:author="Rafi Aziizi" w:date="2021-11-14T12:50:00Z"/>
              </w:rPr>
            </w:pPr>
            <w:ins w:id="13046" w:author=" " w:date="2021-11-14T19:44:00Z">
              <w:r>
                <w:t>sesuai</w:t>
              </w:r>
            </w:ins>
          </w:p>
        </w:tc>
      </w:tr>
      <w:tr w:rsidR="00F917E0" w14:paraId="32CFE4FB" w14:textId="77777777" w:rsidTr="004A4F76">
        <w:tblPrEx>
          <w:tblW w:w="14601" w:type="dxa"/>
          <w:tblInd w:w="-318" w:type="dxa"/>
          <w:tblPrExChange w:id="13047" w:author="Rafi Aziizi" w:date="2021-11-14T12:51:00Z">
            <w:tblPrEx>
              <w:tblW w:w="14601" w:type="dxa"/>
              <w:tblInd w:w="-318" w:type="dxa"/>
            </w:tblPrEx>
          </w:tblPrExChange>
        </w:tblPrEx>
        <w:trPr>
          <w:ins w:id="13048" w:author="Rafi Aziizi" w:date="2021-11-14T12:50:00Z"/>
          <w:trPrChange w:id="13049" w:author="Rafi Aziizi" w:date="2021-11-14T12:51:00Z">
            <w:trPr>
              <w:gridBefore w:val="1"/>
            </w:trPr>
          </w:trPrChange>
        </w:trPr>
        <w:tc>
          <w:tcPr>
            <w:tcW w:w="568" w:type="dxa"/>
            <w:tcPrChange w:id="13050" w:author="Rafi Aziizi" w:date="2021-11-14T12:51:00Z">
              <w:tcPr>
                <w:tcW w:w="568" w:type="dxa"/>
                <w:gridSpan w:val="2"/>
              </w:tcPr>
            </w:tcPrChange>
          </w:tcPr>
          <w:p w14:paraId="6EAC2BFE" w14:textId="5331660D" w:rsidR="00F917E0" w:rsidRDefault="00F917E0" w:rsidP="00F917E0">
            <w:pPr>
              <w:rPr>
                <w:ins w:id="13051" w:author="Rafi Aziizi" w:date="2021-11-14T12:50:00Z"/>
              </w:rPr>
            </w:pPr>
            <w:ins w:id="13052" w:author="Rafi Aziizi" w:date="2021-11-14T12:50:00Z">
              <w:r>
                <w:t>42</w:t>
              </w:r>
            </w:ins>
          </w:p>
        </w:tc>
        <w:tc>
          <w:tcPr>
            <w:tcW w:w="1985" w:type="dxa"/>
            <w:vAlign w:val="center"/>
            <w:tcPrChange w:id="13053" w:author="Rafi Aziizi" w:date="2021-11-14T12:51:00Z">
              <w:tcPr>
                <w:tcW w:w="1985" w:type="dxa"/>
                <w:gridSpan w:val="2"/>
                <w:vAlign w:val="center"/>
              </w:tcPr>
            </w:tcPrChange>
          </w:tcPr>
          <w:p w14:paraId="5E209B8B" w14:textId="0718329B" w:rsidR="00F917E0" w:rsidRPr="00022F71" w:rsidRDefault="00F917E0" w:rsidP="00F917E0">
            <w:pPr>
              <w:rPr>
                <w:ins w:id="13054" w:author="Rafi Aziizi" w:date="2021-11-14T12:50:00Z"/>
              </w:rPr>
            </w:pPr>
            <w:ins w:id="13055" w:author="Rafi Aziizi" w:date="2021-11-14T12:53:00Z">
              <w:r w:rsidRPr="00022F71">
                <w:t>SP-RC15.2</w:t>
              </w:r>
            </w:ins>
          </w:p>
        </w:tc>
        <w:tc>
          <w:tcPr>
            <w:tcW w:w="2268" w:type="dxa"/>
            <w:vAlign w:val="center"/>
            <w:tcPrChange w:id="13056" w:author="Rafi Aziizi" w:date="2021-11-14T12:51:00Z">
              <w:tcPr>
                <w:tcW w:w="2268" w:type="dxa"/>
                <w:gridSpan w:val="2"/>
              </w:tcPr>
            </w:tcPrChange>
          </w:tcPr>
          <w:p w14:paraId="23FC0F78" w14:textId="5496ADEC" w:rsidR="00F917E0" w:rsidRDefault="00F917E0" w:rsidP="00F917E0">
            <w:pPr>
              <w:rPr>
                <w:ins w:id="13057" w:author="Rafi Aziizi" w:date="2021-11-14T12:50:00Z"/>
              </w:rPr>
            </w:pPr>
            <w:ins w:id="13058" w:author="Rafi Aziizi" w:date="2021-11-14T12:54:00Z">
              <w:r>
                <w:t>Hapus kelas</w:t>
              </w:r>
            </w:ins>
          </w:p>
        </w:tc>
        <w:tc>
          <w:tcPr>
            <w:tcW w:w="1984" w:type="dxa"/>
            <w:tcPrChange w:id="13059" w:author="Rafi Aziizi" w:date="2021-11-14T12:51:00Z">
              <w:tcPr>
                <w:tcW w:w="1984" w:type="dxa"/>
                <w:gridSpan w:val="2"/>
              </w:tcPr>
            </w:tcPrChange>
          </w:tcPr>
          <w:p w14:paraId="17EA3E9F" w14:textId="3619A846" w:rsidR="00F917E0" w:rsidRDefault="00F917E0" w:rsidP="00F917E0">
            <w:pPr>
              <w:rPr>
                <w:ins w:id="13060" w:author="Rafi Aziizi" w:date="2021-11-14T12:50:00Z"/>
              </w:rPr>
            </w:pPr>
            <w:ins w:id="13061" w:author=" " w:date="2021-11-14T19:25:00Z">
              <w:r>
                <w:t>-</w:t>
              </w:r>
            </w:ins>
          </w:p>
        </w:tc>
        <w:tc>
          <w:tcPr>
            <w:tcW w:w="2977" w:type="dxa"/>
            <w:tcPrChange w:id="13062" w:author="Rafi Aziizi" w:date="2021-11-14T12:51:00Z">
              <w:tcPr>
                <w:tcW w:w="2977" w:type="dxa"/>
                <w:gridSpan w:val="2"/>
              </w:tcPr>
            </w:tcPrChange>
          </w:tcPr>
          <w:p w14:paraId="10710CF1" w14:textId="0D0A41DB" w:rsidR="00F917E0" w:rsidRDefault="00F917E0" w:rsidP="00F917E0">
            <w:pPr>
              <w:rPr>
                <w:ins w:id="13063" w:author="Rafi Aziizi" w:date="2021-11-14T12:50:00Z"/>
              </w:rPr>
            </w:pPr>
            <w:ins w:id="13064" w:author=" " w:date="2021-11-14T19:25:00Z">
              <w:r>
                <w:t>Sistem dapat menghapus data kelas</w:t>
              </w:r>
            </w:ins>
          </w:p>
        </w:tc>
        <w:tc>
          <w:tcPr>
            <w:tcW w:w="3402" w:type="dxa"/>
            <w:tcPrChange w:id="13065" w:author="Rafi Aziizi" w:date="2021-11-14T12:51:00Z">
              <w:tcPr>
                <w:tcW w:w="3402" w:type="dxa"/>
                <w:gridSpan w:val="2"/>
              </w:tcPr>
            </w:tcPrChange>
          </w:tcPr>
          <w:p w14:paraId="5C0A2F59" w14:textId="5A77E51C" w:rsidR="00F917E0" w:rsidRDefault="00F917E0" w:rsidP="00F917E0">
            <w:pPr>
              <w:rPr>
                <w:ins w:id="13066" w:author="Rafi Aziizi" w:date="2021-11-14T12:50:00Z"/>
              </w:rPr>
            </w:pPr>
            <w:ins w:id="13067" w:author=" " w:date="2021-11-14T19:25:00Z">
              <w:r>
                <w:t xml:space="preserve">Pada gambar diatas, terbukti bahwa fitur ini dapat </w:t>
              </w:r>
              <w:r>
                <w:t>menghapusa</w:t>
              </w:r>
              <w:r>
                <w:t xml:space="preserve"> kelas dalam </w:t>
              </w:r>
              <w:r w:rsidRPr="00B55A84">
                <w:rPr>
                  <w:i/>
                  <w:iCs/>
                </w:rPr>
                <w:t>database</w:t>
              </w:r>
            </w:ins>
          </w:p>
        </w:tc>
        <w:tc>
          <w:tcPr>
            <w:tcW w:w="1417" w:type="dxa"/>
            <w:tcPrChange w:id="13068" w:author="Rafi Aziizi" w:date="2021-11-14T12:51:00Z">
              <w:tcPr>
                <w:tcW w:w="1417" w:type="dxa"/>
                <w:gridSpan w:val="2"/>
              </w:tcPr>
            </w:tcPrChange>
          </w:tcPr>
          <w:p w14:paraId="0DC75336" w14:textId="53A313E1" w:rsidR="00F917E0" w:rsidRDefault="00F917E0" w:rsidP="00F917E0">
            <w:pPr>
              <w:rPr>
                <w:ins w:id="13069" w:author="Rafi Aziizi" w:date="2021-11-14T12:50:00Z"/>
              </w:rPr>
            </w:pPr>
            <w:ins w:id="13070" w:author=" " w:date="2021-11-14T19:44:00Z">
              <w:r>
                <w:t>sesuai</w:t>
              </w:r>
            </w:ins>
          </w:p>
        </w:tc>
      </w:tr>
      <w:tr w:rsidR="00F917E0" w14:paraId="48D5AD24" w14:textId="77777777" w:rsidTr="004A4F76">
        <w:tblPrEx>
          <w:tblW w:w="14601" w:type="dxa"/>
          <w:tblInd w:w="-318" w:type="dxa"/>
          <w:tblPrExChange w:id="13071" w:author="Rafi Aziizi" w:date="2021-11-14T12:51:00Z">
            <w:tblPrEx>
              <w:tblW w:w="14601" w:type="dxa"/>
              <w:tblInd w:w="-318" w:type="dxa"/>
            </w:tblPrEx>
          </w:tblPrExChange>
        </w:tblPrEx>
        <w:trPr>
          <w:ins w:id="13072" w:author="Rafi Aziizi" w:date="2021-11-14T12:50:00Z"/>
          <w:trPrChange w:id="13073" w:author="Rafi Aziizi" w:date="2021-11-14T12:51:00Z">
            <w:trPr>
              <w:gridBefore w:val="1"/>
            </w:trPr>
          </w:trPrChange>
        </w:trPr>
        <w:tc>
          <w:tcPr>
            <w:tcW w:w="568" w:type="dxa"/>
            <w:tcPrChange w:id="13074" w:author="Rafi Aziizi" w:date="2021-11-14T12:51:00Z">
              <w:tcPr>
                <w:tcW w:w="568" w:type="dxa"/>
                <w:gridSpan w:val="2"/>
              </w:tcPr>
            </w:tcPrChange>
          </w:tcPr>
          <w:p w14:paraId="01BCC66B" w14:textId="0803BF6B" w:rsidR="00F917E0" w:rsidRDefault="00F917E0" w:rsidP="00F917E0">
            <w:pPr>
              <w:rPr>
                <w:ins w:id="13075" w:author="Rafi Aziizi" w:date="2021-11-14T12:50:00Z"/>
              </w:rPr>
            </w:pPr>
            <w:ins w:id="13076" w:author="Rafi Aziizi" w:date="2021-11-14T12:50:00Z">
              <w:r>
                <w:t>43</w:t>
              </w:r>
            </w:ins>
          </w:p>
        </w:tc>
        <w:tc>
          <w:tcPr>
            <w:tcW w:w="1985" w:type="dxa"/>
            <w:vAlign w:val="center"/>
            <w:tcPrChange w:id="13077" w:author="Rafi Aziizi" w:date="2021-11-14T12:51:00Z">
              <w:tcPr>
                <w:tcW w:w="1985" w:type="dxa"/>
                <w:gridSpan w:val="2"/>
                <w:vAlign w:val="center"/>
              </w:tcPr>
            </w:tcPrChange>
          </w:tcPr>
          <w:p w14:paraId="4214A09B" w14:textId="0B3AD595" w:rsidR="00F917E0" w:rsidRPr="00022F71" w:rsidRDefault="00F917E0" w:rsidP="00F917E0">
            <w:pPr>
              <w:rPr>
                <w:ins w:id="13078" w:author="Rafi Aziizi" w:date="2021-11-14T12:50:00Z"/>
              </w:rPr>
            </w:pPr>
            <w:ins w:id="13079" w:author="Rafi Aziizi" w:date="2021-11-14T12:53:00Z">
              <w:r w:rsidRPr="00022F71">
                <w:t>SP-RC15.3</w:t>
              </w:r>
            </w:ins>
          </w:p>
        </w:tc>
        <w:tc>
          <w:tcPr>
            <w:tcW w:w="2268" w:type="dxa"/>
            <w:vAlign w:val="center"/>
            <w:tcPrChange w:id="13080" w:author="Rafi Aziizi" w:date="2021-11-14T12:51:00Z">
              <w:tcPr>
                <w:tcW w:w="2268" w:type="dxa"/>
                <w:gridSpan w:val="2"/>
              </w:tcPr>
            </w:tcPrChange>
          </w:tcPr>
          <w:p w14:paraId="2C623AD2" w14:textId="726EC47A" w:rsidR="00F917E0" w:rsidRDefault="00F917E0" w:rsidP="00F917E0">
            <w:pPr>
              <w:rPr>
                <w:ins w:id="13081" w:author="Rafi Aziizi" w:date="2021-11-14T12:50:00Z"/>
              </w:rPr>
            </w:pPr>
            <w:ins w:id="13082" w:author="Rafi Aziizi" w:date="2021-11-14T12:54:00Z">
              <w:r>
                <w:t>Edit kelas</w:t>
              </w:r>
            </w:ins>
          </w:p>
        </w:tc>
        <w:tc>
          <w:tcPr>
            <w:tcW w:w="1984" w:type="dxa"/>
            <w:tcPrChange w:id="13083" w:author="Rafi Aziizi" w:date="2021-11-14T12:51:00Z">
              <w:tcPr>
                <w:tcW w:w="1984" w:type="dxa"/>
                <w:gridSpan w:val="2"/>
              </w:tcPr>
            </w:tcPrChange>
          </w:tcPr>
          <w:p w14:paraId="4F7752F8" w14:textId="6381E5DB" w:rsidR="00F917E0" w:rsidRDefault="00F917E0" w:rsidP="00F917E0">
            <w:pPr>
              <w:rPr>
                <w:ins w:id="13084" w:author="Rafi Aziizi" w:date="2021-11-14T12:50:00Z"/>
              </w:rPr>
            </w:pPr>
            <w:ins w:id="13085" w:author=" " w:date="2021-11-14T19:41:00Z">
              <w:r>
                <w:t>Data kelas baru</w:t>
              </w:r>
            </w:ins>
          </w:p>
        </w:tc>
        <w:tc>
          <w:tcPr>
            <w:tcW w:w="2977" w:type="dxa"/>
            <w:tcPrChange w:id="13086" w:author="Rafi Aziizi" w:date="2021-11-14T12:51:00Z">
              <w:tcPr>
                <w:tcW w:w="2977" w:type="dxa"/>
                <w:gridSpan w:val="2"/>
              </w:tcPr>
            </w:tcPrChange>
          </w:tcPr>
          <w:p w14:paraId="2FB6D547" w14:textId="75E5EEC9" w:rsidR="00F917E0" w:rsidRDefault="00F917E0" w:rsidP="00F917E0">
            <w:pPr>
              <w:rPr>
                <w:ins w:id="13087" w:author="Rafi Aziizi" w:date="2021-11-14T12:50:00Z"/>
              </w:rPr>
            </w:pPr>
            <w:ins w:id="13088" w:author=" " w:date="2021-11-14T18:01:00Z">
              <w:r>
                <w:t xml:space="preserve">Sistem dapat merubah </w:t>
              </w:r>
            </w:ins>
            <w:ins w:id="13089" w:author=" " w:date="2021-11-14T19:28:00Z">
              <w:r>
                <w:t xml:space="preserve">data </w:t>
              </w:r>
            </w:ins>
            <w:ins w:id="13090" w:author=" " w:date="2021-11-14T18:01:00Z">
              <w:r>
                <w:t>kelas</w:t>
              </w:r>
            </w:ins>
            <w:ins w:id="13091" w:author=" " w:date="2021-11-14T19:43:00Z">
              <w:r>
                <w:t xml:space="preserve"> lama berdasarkan data kelas baru</w:t>
              </w:r>
            </w:ins>
          </w:p>
        </w:tc>
        <w:tc>
          <w:tcPr>
            <w:tcW w:w="3402" w:type="dxa"/>
            <w:tcPrChange w:id="13092" w:author="Rafi Aziizi" w:date="2021-11-14T12:51:00Z">
              <w:tcPr>
                <w:tcW w:w="3402" w:type="dxa"/>
                <w:gridSpan w:val="2"/>
              </w:tcPr>
            </w:tcPrChange>
          </w:tcPr>
          <w:p w14:paraId="1420CED3" w14:textId="6569723A" w:rsidR="00F917E0" w:rsidRDefault="00F917E0" w:rsidP="00F917E0">
            <w:pPr>
              <w:rPr>
                <w:ins w:id="13093" w:author="Rafi Aziizi" w:date="2021-11-14T12:50:00Z"/>
              </w:rPr>
            </w:pPr>
            <w:ins w:id="13094" w:author=" " w:date="2021-11-14T19:28:00Z">
              <w:r>
                <w:t xml:space="preserve">Pada gambar diatas, terbukti bahwa fitur ini dapat </w:t>
              </w:r>
            </w:ins>
            <w:ins w:id="13095" w:author=" " w:date="2021-11-14T19:29:00Z">
              <w:r>
                <w:t>mengubah data</w:t>
              </w:r>
            </w:ins>
            <w:ins w:id="13096" w:author=" " w:date="2021-11-14T19:28:00Z">
              <w:r>
                <w:t xml:space="preserve"> kelas </w:t>
              </w:r>
            </w:ins>
            <w:ins w:id="13097" w:author=" " w:date="2021-11-14T19:29:00Z">
              <w:r>
                <w:t xml:space="preserve">lama </w:t>
              </w:r>
            </w:ins>
            <w:ins w:id="13098" w:author=" " w:date="2021-11-14T19:43:00Z">
              <w:r>
                <w:t>menjadi</w:t>
              </w:r>
            </w:ins>
            <w:ins w:id="13099" w:author=" " w:date="2021-11-14T19:28:00Z">
              <w:r>
                <w:t xml:space="preserve"> </w:t>
              </w:r>
            </w:ins>
            <w:ins w:id="13100" w:author=" " w:date="2021-11-14T19:29:00Z">
              <w:r>
                <w:rPr>
                  <w:i/>
                  <w:iCs/>
                </w:rPr>
                <w:t>data kelas baru pada database</w:t>
              </w:r>
            </w:ins>
          </w:p>
        </w:tc>
        <w:tc>
          <w:tcPr>
            <w:tcW w:w="1417" w:type="dxa"/>
            <w:tcPrChange w:id="13101" w:author="Rafi Aziizi" w:date="2021-11-14T12:51:00Z">
              <w:tcPr>
                <w:tcW w:w="1417" w:type="dxa"/>
                <w:gridSpan w:val="2"/>
              </w:tcPr>
            </w:tcPrChange>
          </w:tcPr>
          <w:p w14:paraId="49AB39D0" w14:textId="28DE399B" w:rsidR="00F917E0" w:rsidRDefault="00F917E0" w:rsidP="00F917E0">
            <w:pPr>
              <w:rPr>
                <w:ins w:id="13102" w:author="Rafi Aziizi" w:date="2021-11-14T12:50:00Z"/>
              </w:rPr>
            </w:pPr>
            <w:ins w:id="13103" w:author=" " w:date="2021-11-14T19:44:00Z">
              <w:r>
                <w:t>sesuai</w:t>
              </w:r>
            </w:ins>
          </w:p>
        </w:tc>
      </w:tr>
      <w:tr w:rsidR="00F917E0" w14:paraId="6879DA5C" w14:textId="77777777" w:rsidTr="004A4F76">
        <w:tblPrEx>
          <w:tblW w:w="14601" w:type="dxa"/>
          <w:tblInd w:w="-318" w:type="dxa"/>
          <w:tblPrExChange w:id="13104" w:author="Rafi Aziizi" w:date="2021-11-14T12:51:00Z">
            <w:tblPrEx>
              <w:tblW w:w="14601" w:type="dxa"/>
              <w:tblInd w:w="-318" w:type="dxa"/>
            </w:tblPrEx>
          </w:tblPrExChange>
        </w:tblPrEx>
        <w:trPr>
          <w:ins w:id="13105" w:author="Rafi Aziizi" w:date="2021-11-14T12:50:00Z"/>
          <w:trPrChange w:id="13106" w:author="Rafi Aziizi" w:date="2021-11-14T12:51:00Z">
            <w:trPr>
              <w:gridBefore w:val="1"/>
            </w:trPr>
          </w:trPrChange>
        </w:trPr>
        <w:tc>
          <w:tcPr>
            <w:tcW w:w="568" w:type="dxa"/>
            <w:tcPrChange w:id="13107" w:author="Rafi Aziizi" w:date="2021-11-14T12:51:00Z">
              <w:tcPr>
                <w:tcW w:w="568" w:type="dxa"/>
                <w:gridSpan w:val="2"/>
              </w:tcPr>
            </w:tcPrChange>
          </w:tcPr>
          <w:p w14:paraId="261DCF90" w14:textId="45F986F0" w:rsidR="00F917E0" w:rsidRDefault="00F917E0" w:rsidP="00F917E0">
            <w:pPr>
              <w:rPr>
                <w:ins w:id="13108" w:author="Rafi Aziizi" w:date="2021-11-14T12:50:00Z"/>
              </w:rPr>
            </w:pPr>
            <w:ins w:id="13109" w:author="Rafi Aziizi" w:date="2021-11-14T12:50:00Z">
              <w:r>
                <w:lastRenderedPageBreak/>
                <w:t>44</w:t>
              </w:r>
            </w:ins>
          </w:p>
        </w:tc>
        <w:tc>
          <w:tcPr>
            <w:tcW w:w="1985" w:type="dxa"/>
            <w:vAlign w:val="center"/>
            <w:tcPrChange w:id="13110" w:author="Rafi Aziizi" w:date="2021-11-14T12:51:00Z">
              <w:tcPr>
                <w:tcW w:w="1985" w:type="dxa"/>
                <w:gridSpan w:val="2"/>
                <w:vAlign w:val="center"/>
              </w:tcPr>
            </w:tcPrChange>
          </w:tcPr>
          <w:p w14:paraId="60B07FCF" w14:textId="53294D33" w:rsidR="00F917E0" w:rsidRPr="00022F71" w:rsidRDefault="00F917E0" w:rsidP="00F917E0">
            <w:pPr>
              <w:rPr>
                <w:ins w:id="13111" w:author="Rafi Aziizi" w:date="2021-11-14T12:50:00Z"/>
              </w:rPr>
            </w:pPr>
            <w:ins w:id="13112" w:author="Rafi Aziizi" w:date="2021-11-14T12:53:00Z">
              <w:r w:rsidRPr="00022F71">
                <w:t>SP-RC15.4</w:t>
              </w:r>
            </w:ins>
          </w:p>
        </w:tc>
        <w:tc>
          <w:tcPr>
            <w:tcW w:w="2268" w:type="dxa"/>
            <w:vAlign w:val="center"/>
            <w:tcPrChange w:id="13113" w:author="Rafi Aziizi" w:date="2021-11-14T12:51:00Z">
              <w:tcPr>
                <w:tcW w:w="2268" w:type="dxa"/>
                <w:gridSpan w:val="2"/>
              </w:tcPr>
            </w:tcPrChange>
          </w:tcPr>
          <w:p w14:paraId="6E240063" w14:textId="179C4921" w:rsidR="00F917E0" w:rsidRDefault="00F917E0" w:rsidP="00F917E0">
            <w:pPr>
              <w:rPr>
                <w:ins w:id="13114" w:author="Rafi Aziizi" w:date="2021-11-14T12:50:00Z"/>
              </w:rPr>
            </w:pPr>
            <w:ins w:id="13115" w:author="Rafi Aziizi" w:date="2021-11-14T12:54:00Z">
              <w:r>
                <w:t>Lihat kelas</w:t>
              </w:r>
            </w:ins>
          </w:p>
        </w:tc>
        <w:tc>
          <w:tcPr>
            <w:tcW w:w="1984" w:type="dxa"/>
            <w:tcPrChange w:id="13116" w:author="Rafi Aziizi" w:date="2021-11-14T12:51:00Z">
              <w:tcPr>
                <w:tcW w:w="1984" w:type="dxa"/>
                <w:gridSpan w:val="2"/>
              </w:tcPr>
            </w:tcPrChange>
          </w:tcPr>
          <w:p w14:paraId="762FCE26" w14:textId="521A88C3" w:rsidR="00F917E0" w:rsidRDefault="00F917E0" w:rsidP="00F917E0">
            <w:pPr>
              <w:rPr>
                <w:ins w:id="13117" w:author="Rafi Aziizi" w:date="2021-11-14T12:50:00Z"/>
              </w:rPr>
            </w:pPr>
            <w:ins w:id="13118" w:author=" " w:date="2021-11-14T19:29:00Z">
              <w:r>
                <w:t>-</w:t>
              </w:r>
            </w:ins>
          </w:p>
        </w:tc>
        <w:tc>
          <w:tcPr>
            <w:tcW w:w="2977" w:type="dxa"/>
            <w:tcPrChange w:id="13119" w:author="Rafi Aziizi" w:date="2021-11-14T12:51:00Z">
              <w:tcPr>
                <w:tcW w:w="2977" w:type="dxa"/>
                <w:gridSpan w:val="2"/>
              </w:tcPr>
            </w:tcPrChange>
          </w:tcPr>
          <w:p w14:paraId="23046F22" w14:textId="33AB3264" w:rsidR="00F917E0" w:rsidRDefault="00F917E0" w:rsidP="00F917E0">
            <w:pPr>
              <w:rPr>
                <w:ins w:id="13120" w:author="Rafi Aziizi" w:date="2021-11-14T12:50:00Z"/>
              </w:rPr>
            </w:pPr>
            <w:ins w:id="13121" w:author=" " w:date="2021-11-14T19:29:00Z">
              <w:r>
                <w:t xml:space="preserve">Sistem dapat </w:t>
              </w:r>
              <w:r>
                <w:t>menampilkan seluruh</w:t>
              </w:r>
              <w:r>
                <w:t xml:space="preserve"> </w:t>
              </w:r>
              <w:r>
                <w:t>data ke</w:t>
              </w:r>
            </w:ins>
            <w:ins w:id="13122" w:author=" " w:date="2021-11-14T19:30:00Z">
              <w:r>
                <w:t>las</w:t>
              </w:r>
            </w:ins>
          </w:p>
        </w:tc>
        <w:tc>
          <w:tcPr>
            <w:tcW w:w="3402" w:type="dxa"/>
            <w:tcPrChange w:id="13123" w:author="Rafi Aziizi" w:date="2021-11-14T12:51:00Z">
              <w:tcPr>
                <w:tcW w:w="3402" w:type="dxa"/>
                <w:gridSpan w:val="2"/>
              </w:tcPr>
            </w:tcPrChange>
          </w:tcPr>
          <w:p w14:paraId="7C283168" w14:textId="194FFA88" w:rsidR="00F917E0" w:rsidRDefault="00F917E0" w:rsidP="00F917E0">
            <w:pPr>
              <w:rPr>
                <w:ins w:id="13124" w:author="Rafi Aziizi" w:date="2021-11-14T12:50:00Z"/>
              </w:rPr>
            </w:pPr>
            <w:ins w:id="13125" w:author=" " w:date="2021-11-14T19:30:00Z">
              <w:r>
                <w:t xml:space="preserve">Pada gambar diatas, terbukti bahwa fitur ini dapat </w:t>
              </w:r>
              <w:r>
                <w:t xml:space="preserve">menampilkan seluruh </w:t>
              </w:r>
              <w:r>
                <w:t xml:space="preserve">data kelas </w:t>
              </w:r>
              <w:r>
                <w:t>dalam database</w:t>
              </w:r>
            </w:ins>
          </w:p>
        </w:tc>
        <w:tc>
          <w:tcPr>
            <w:tcW w:w="1417" w:type="dxa"/>
            <w:tcPrChange w:id="13126" w:author="Rafi Aziizi" w:date="2021-11-14T12:51:00Z">
              <w:tcPr>
                <w:tcW w:w="1417" w:type="dxa"/>
                <w:gridSpan w:val="2"/>
              </w:tcPr>
            </w:tcPrChange>
          </w:tcPr>
          <w:p w14:paraId="2CFC5C9E" w14:textId="3B2DE365" w:rsidR="00F917E0" w:rsidRDefault="00F917E0" w:rsidP="00F917E0">
            <w:pPr>
              <w:rPr>
                <w:ins w:id="13127" w:author="Rafi Aziizi" w:date="2021-11-14T12:50:00Z"/>
              </w:rPr>
            </w:pPr>
            <w:ins w:id="13128" w:author=" " w:date="2021-11-14T19:44:00Z">
              <w:r>
                <w:t>sesuai</w:t>
              </w:r>
            </w:ins>
          </w:p>
        </w:tc>
      </w:tr>
      <w:tr w:rsidR="00F917E0" w14:paraId="66E7C3E1" w14:textId="77777777" w:rsidTr="004A4F76">
        <w:tblPrEx>
          <w:tblW w:w="14601" w:type="dxa"/>
          <w:tblInd w:w="-318" w:type="dxa"/>
          <w:tblPrExChange w:id="13129" w:author="Rafi Aziizi" w:date="2021-11-14T12:51:00Z">
            <w:tblPrEx>
              <w:tblW w:w="14601" w:type="dxa"/>
              <w:tblInd w:w="-318" w:type="dxa"/>
            </w:tblPrEx>
          </w:tblPrExChange>
        </w:tblPrEx>
        <w:trPr>
          <w:ins w:id="13130" w:author="Rafi Aziizi" w:date="2021-11-14T12:50:00Z"/>
          <w:trPrChange w:id="13131" w:author="Rafi Aziizi" w:date="2021-11-14T12:51:00Z">
            <w:trPr>
              <w:gridBefore w:val="1"/>
            </w:trPr>
          </w:trPrChange>
        </w:trPr>
        <w:tc>
          <w:tcPr>
            <w:tcW w:w="568" w:type="dxa"/>
            <w:tcPrChange w:id="13132" w:author="Rafi Aziizi" w:date="2021-11-14T12:51:00Z">
              <w:tcPr>
                <w:tcW w:w="568" w:type="dxa"/>
                <w:gridSpan w:val="2"/>
              </w:tcPr>
            </w:tcPrChange>
          </w:tcPr>
          <w:p w14:paraId="0F6823A1" w14:textId="5EC1B48A" w:rsidR="00F917E0" w:rsidRDefault="00F917E0" w:rsidP="00F917E0">
            <w:pPr>
              <w:rPr>
                <w:ins w:id="13133" w:author="Rafi Aziizi" w:date="2021-11-14T12:50:00Z"/>
              </w:rPr>
            </w:pPr>
            <w:ins w:id="13134" w:author="Rafi Aziizi" w:date="2021-11-14T12:50:00Z">
              <w:r>
                <w:t>45</w:t>
              </w:r>
            </w:ins>
          </w:p>
        </w:tc>
        <w:tc>
          <w:tcPr>
            <w:tcW w:w="1985" w:type="dxa"/>
            <w:vAlign w:val="center"/>
            <w:tcPrChange w:id="13135" w:author="Rafi Aziizi" w:date="2021-11-14T12:51:00Z">
              <w:tcPr>
                <w:tcW w:w="1985" w:type="dxa"/>
                <w:gridSpan w:val="2"/>
                <w:vAlign w:val="center"/>
              </w:tcPr>
            </w:tcPrChange>
          </w:tcPr>
          <w:p w14:paraId="292B87D2" w14:textId="382B26F6" w:rsidR="00F917E0" w:rsidRPr="00022F71" w:rsidRDefault="00F917E0" w:rsidP="00F917E0">
            <w:pPr>
              <w:rPr>
                <w:ins w:id="13136" w:author="Rafi Aziizi" w:date="2021-11-14T12:50:00Z"/>
              </w:rPr>
            </w:pPr>
            <w:ins w:id="13137" w:author="Rafi Aziizi" w:date="2021-11-14T12:53:00Z">
              <w:r w:rsidRPr="00022F71">
                <w:t>SP-RC09</w:t>
              </w:r>
            </w:ins>
          </w:p>
        </w:tc>
        <w:tc>
          <w:tcPr>
            <w:tcW w:w="2268" w:type="dxa"/>
            <w:vAlign w:val="center"/>
            <w:tcPrChange w:id="13138" w:author="Rafi Aziizi" w:date="2021-11-14T12:51:00Z">
              <w:tcPr>
                <w:tcW w:w="2268" w:type="dxa"/>
                <w:gridSpan w:val="2"/>
              </w:tcPr>
            </w:tcPrChange>
          </w:tcPr>
          <w:p w14:paraId="06063CD6" w14:textId="707D95F6" w:rsidR="00F917E0" w:rsidRDefault="00F917E0" w:rsidP="00F917E0">
            <w:pPr>
              <w:rPr>
                <w:ins w:id="13139" w:author="Rafi Aziizi" w:date="2021-11-14T12:50:00Z"/>
              </w:rPr>
            </w:pPr>
            <w:ins w:id="13140" w:author="Rafi Aziizi" w:date="2021-11-14T12:54:00Z">
              <w:r>
                <w:t>Lihat Profile Kelas</w:t>
              </w:r>
            </w:ins>
          </w:p>
        </w:tc>
        <w:tc>
          <w:tcPr>
            <w:tcW w:w="1984" w:type="dxa"/>
            <w:tcPrChange w:id="13141" w:author="Rafi Aziizi" w:date="2021-11-14T12:51:00Z">
              <w:tcPr>
                <w:tcW w:w="1984" w:type="dxa"/>
                <w:gridSpan w:val="2"/>
              </w:tcPr>
            </w:tcPrChange>
          </w:tcPr>
          <w:p w14:paraId="3858A466" w14:textId="65FD630A" w:rsidR="00F917E0" w:rsidRDefault="00F917E0" w:rsidP="00F917E0">
            <w:pPr>
              <w:rPr>
                <w:ins w:id="13142" w:author="Rafi Aziizi" w:date="2021-11-14T12:50:00Z"/>
              </w:rPr>
            </w:pPr>
            <w:ins w:id="13143" w:author=" " w:date="2021-11-14T19:31:00Z">
              <w:r>
                <w:t>-</w:t>
              </w:r>
            </w:ins>
          </w:p>
        </w:tc>
        <w:tc>
          <w:tcPr>
            <w:tcW w:w="2977" w:type="dxa"/>
            <w:tcPrChange w:id="13144" w:author="Rafi Aziizi" w:date="2021-11-14T12:51:00Z">
              <w:tcPr>
                <w:tcW w:w="2977" w:type="dxa"/>
                <w:gridSpan w:val="2"/>
              </w:tcPr>
            </w:tcPrChange>
          </w:tcPr>
          <w:p w14:paraId="3BA7C1E9" w14:textId="009240D6" w:rsidR="00F917E0" w:rsidRDefault="00F917E0" w:rsidP="00F917E0">
            <w:pPr>
              <w:rPr>
                <w:ins w:id="13145" w:author="Rafi Aziizi" w:date="2021-11-14T12:50:00Z"/>
              </w:rPr>
            </w:pPr>
            <w:ins w:id="13146" w:author=" " w:date="2021-11-14T19:31:00Z">
              <w:r>
                <w:t xml:space="preserve">Sistem dapat menampilkan </w:t>
              </w:r>
            </w:ins>
            <w:ins w:id="13147" w:author=" " w:date="2021-11-14T19:44:00Z">
              <w:r>
                <w:t>data kelas secara spesifik</w:t>
              </w:r>
            </w:ins>
          </w:p>
        </w:tc>
        <w:tc>
          <w:tcPr>
            <w:tcW w:w="3402" w:type="dxa"/>
            <w:tcPrChange w:id="13148" w:author="Rafi Aziizi" w:date="2021-11-14T12:51:00Z">
              <w:tcPr>
                <w:tcW w:w="3402" w:type="dxa"/>
                <w:gridSpan w:val="2"/>
              </w:tcPr>
            </w:tcPrChange>
          </w:tcPr>
          <w:p w14:paraId="2DC6CDDB" w14:textId="6E001F23" w:rsidR="00F917E0" w:rsidRDefault="00F917E0" w:rsidP="00F917E0">
            <w:pPr>
              <w:rPr>
                <w:ins w:id="13149" w:author="Rafi Aziizi" w:date="2021-11-14T12:50:00Z"/>
              </w:rPr>
            </w:pPr>
            <w:ins w:id="13150" w:author=" " w:date="2021-11-14T19:31:00Z">
              <w:r>
                <w:t xml:space="preserve">Pada gambar diatas, terbukti bahwa fitur ini dapat </w:t>
              </w:r>
              <w:r>
                <w:t>menampilkan</w:t>
              </w:r>
              <w:r>
                <w:t xml:space="preserve"> </w:t>
              </w:r>
              <w:r>
                <w:t>profile</w:t>
              </w:r>
              <w:r>
                <w:t xml:space="preserve"> kelas </w:t>
              </w:r>
            </w:ins>
            <w:ins w:id="13151" w:author=" " w:date="2021-11-14T19:32:00Z">
              <w:r>
                <w:t xml:space="preserve">secara </w:t>
              </w:r>
            </w:ins>
            <w:ins w:id="13152" w:author=" " w:date="2021-11-14T19:44:00Z">
              <w:r>
                <w:t>spesifik</w:t>
              </w:r>
            </w:ins>
          </w:p>
        </w:tc>
        <w:tc>
          <w:tcPr>
            <w:tcW w:w="1417" w:type="dxa"/>
            <w:tcPrChange w:id="13153" w:author="Rafi Aziizi" w:date="2021-11-14T12:51:00Z">
              <w:tcPr>
                <w:tcW w:w="1417" w:type="dxa"/>
                <w:gridSpan w:val="2"/>
              </w:tcPr>
            </w:tcPrChange>
          </w:tcPr>
          <w:p w14:paraId="3ED4059A" w14:textId="19CA2F5E" w:rsidR="00F917E0" w:rsidRDefault="00F917E0" w:rsidP="00F917E0">
            <w:pPr>
              <w:rPr>
                <w:ins w:id="13154" w:author="Rafi Aziizi" w:date="2021-11-14T12:50:00Z"/>
              </w:rPr>
            </w:pPr>
            <w:ins w:id="13155" w:author=" " w:date="2021-11-14T19:44:00Z">
              <w:r>
                <w:t>sesuai</w:t>
              </w:r>
            </w:ins>
          </w:p>
        </w:tc>
      </w:tr>
      <w:tr w:rsidR="00F917E0" w14:paraId="757A07A8" w14:textId="77777777" w:rsidTr="004A4F76">
        <w:tblPrEx>
          <w:tblW w:w="14601" w:type="dxa"/>
          <w:tblInd w:w="-318" w:type="dxa"/>
          <w:tblPrExChange w:id="13156" w:author="Rafi Aziizi" w:date="2021-11-14T12:51:00Z">
            <w:tblPrEx>
              <w:tblW w:w="14601" w:type="dxa"/>
              <w:tblInd w:w="-318" w:type="dxa"/>
            </w:tblPrEx>
          </w:tblPrExChange>
        </w:tblPrEx>
        <w:trPr>
          <w:ins w:id="13157" w:author="Rafi Aziizi" w:date="2021-11-14T12:50:00Z"/>
          <w:trPrChange w:id="13158" w:author="Rafi Aziizi" w:date="2021-11-14T12:51:00Z">
            <w:trPr>
              <w:gridBefore w:val="1"/>
            </w:trPr>
          </w:trPrChange>
        </w:trPr>
        <w:tc>
          <w:tcPr>
            <w:tcW w:w="568" w:type="dxa"/>
            <w:tcPrChange w:id="13159" w:author="Rafi Aziizi" w:date="2021-11-14T12:51:00Z">
              <w:tcPr>
                <w:tcW w:w="568" w:type="dxa"/>
                <w:gridSpan w:val="2"/>
              </w:tcPr>
            </w:tcPrChange>
          </w:tcPr>
          <w:p w14:paraId="1DF6DC64" w14:textId="270AE29C" w:rsidR="00F917E0" w:rsidRDefault="00F917E0" w:rsidP="00F917E0">
            <w:pPr>
              <w:rPr>
                <w:ins w:id="13160" w:author="Rafi Aziizi" w:date="2021-11-14T12:50:00Z"/>
              </w:rPr>
            </w:pPr>
            <w:ins w:id="13161" w:author="Rafi Aziizi" w:date="2021-11-14T12:50:00Z">
              <w:r>
                <w:t>46</w:t>
              </w:r>
            </w:ins>
          </w:p>
        </w:tc>
        <w:tc>
          <w:tcPr>
            <w:tcW w:w="1985" w:type="dxa"/>
            <w:vAlign w:val="center"/>
            <w:tcPrChange w:id="13162" w:author="Rafi Aziizi" w:date="2021-11-14T12:51:00Z">
              <w:tcPr>
                <w:tcW w:w="1985" w:type="dxa"/>
                <w:gridSpan w:val="2"/>
                <w:vAlign w:val="center"/>
              </w:tcPr>
            </w:tcPrChange>
          </w:tcPr>
          <w:p w14:paraId="2271A77F" w14:textId="666EC26D" w:rsidR="00F917E0" w:rsidRPr="00022F71" w:rsidRDefault="00F917E0" w:rsidP="00F917E0">
            <w:pPr>
              <w:rPr>
                <w:ins w:id="13163" w:author="Rafi Aziizi" w:date="2021-11-14T12:50:00Z"/>
              </w:rPr>
            </w:pPr>
            <w:ins w:id="13164" w:author="Rafi Aziizi" w:date="2021-11-14T12:53:00Z">
              <w:r w:rsidRPr="00022F71">
                <w:t>SP-RC10</w:t>
              </w:r>
            </w:ins>
          </w:p>
        </w:tc>
        <w:tc>
          <w:tcPr>
            <w:tcW w:w="2268" w:type="dxa"/>
            <w:vAlign w:val="center"/>
            <w:tcPrChange w:id="13165" w:author="Rafi Aziizi" w:date="2021-11-14T12:51:00Z">
              <w:tcPr>
                <w:tcW w:w="2268" w:type="dxa"/>
                <w:gridSpan w:val="2"/>
              </w:tcPr>
            </w:tcPrChange>
          </w:tcPr>
          <w:p w14:paraId="7D336B54" w14:textId="49A528EF" w:rsidR="00F917E0" w:rsidRDefault="00F917E0" w:rsidP="00F917E0">
            <w:pPr>
              <w:rPr>
                <w:ins w:id="13166" w:author="Rafi Aziizi" w:date="2021-11-14T12:50:00Z"/>
              </w:rPr>
            </w:pPr>
            <w:commentRangeStart w:id="13167"/>
            <w:ins w:id="13168" w:author="Rafi Aziizi" w:date="2021-11-14T12:54:00Z">
              <w:r>
                <w:t>Lihat Anggota Kelas</w:t>
              </w:r>
              <w:commentRangeEnd w:id="13167"/>
              <w:r>
                <w:rPr>
                  <w:rStyle w:val="CommentReference"/>
                </w:rPr>
                <w:commentReference w:id="13167"/>
              </w:r>
            </w:ins>
          </w:p>
        </w:tc>
        <w:tc>
          <w:tcPr>
            <w:tcW w:w="1984" w:type="dxa"/>
            <w:tcPrChange w:id="13169" w:author="Rafi Aziizi" w:date="2021-11-14T12:51:00Z">
              <w:tcPr>
                <w:tcW w:w="1984" w:type="dxa"/>
                <w:gridSpan w:val="2"/>
              </w:tcPr>
            </w:tcPrChange>
          </w:tcPr>
          <w:p w14:paraId="38A97E8F" w14:textId="6679B31D" w:rsidR="00F917E0" w:rsidRDefault="007D3344" w:rsidP="00F917E0">
            <w:pPr>
              <w:rPr>
                <w:ins w:id="13170" w:author="Rafi Aziizi" w:date="2021-11-14T12:50:00Z"/>
              </w:rPr>
            </w:pPr>
            <w:ins w:id="13171" w:author=" " w:date="2021-11-14T19:53:00Z">
              <w:r>
                <w:t>data siswa</w:t>
              </w:r>
            </w:ins>
          </w:p>
        </w:tc>
        <w:tc>
          <w:tcPr>
            <w:tcW w:w="2977" w:type="dxa"/>
            <w:tcPrChange w:id="13172" w:author="Rafi Aziizi" w:date="2021-11-14T12:51:00Z">
              <w:tcPr>
                <w:tcW w:w="2977" w:type="dxa"/>
                <w:gridSpan w:val="2"/>
              </w:tcPr>
            </w:tcPrChange>
          </w:tcPr>
          <w:p w14:paraId="59691654" w14:textId="1C734382" w:rsidR="00F917E0" w:rsidRDefault="00F917E0" w:rsidP="00F917E0">
            <w:pPr>
              <w:rPr>
                <w:ins w:id="13173" w:author="Rafi Aziizi" w:date="2021-11-14T12:50:00Z"/>
              </w:rPr>
            </w:pPr>
            <w:ins w:id="13174" w:author=" " w:date="2021-11-14T19:32:00Z">
              <w:r>
                <w:t xml:space="preserve">Sistem dapat menampilkan </w:t>
              </w:r>
            </w:ins>
            <w:ins w:id="13175" w:author=" " w:date="2021-11-14T19:33:00Z">
              <w:r>
                <w:t xml:space="preserve">seluruh anggota </w:t>
              </w:r>
            </w:ins>
            <w:ins w:id="13176" w:author=" " w:date="2021-11-14T19:32:00Z">
              <w:r>
                <w:t xml:space="preserve"> kelas</w:t>
              </w:r>
            </w:ins>
          </w:p>
        </w:tc>
        <w:tc>
          <w:tcPr>
            <w:tcW w:w="3402" w:type="dxa"/>
            <w:tcPrChange w:id="13177" w:author="Rafi Aziizi" w:date="2021-11-14T12:51:00Z">
              <w:tcPr>
                <w:tcW w:w="3402" w:type="dxa"/>
                <w:gridSpan w:val="2"/>
              </w:tcPr>
            </w:tcPrChange>
          </w:tcPr>
          <w:p w14:paraId="2F8A8150" w14:textId="594F3074" w:rsidR="00F917E0" w:rsidRDefault="00F917E0" w:rsidP="00F917E0">
            <w:pPr>
              <w:rPr>
                <w:ins w:id="13178" w:author="Rafi Aziizi" w:date="2021-11-14T12:50:00Z"/>
              </w:rPr>
            </w:pPr>
            <w:ins w:id="13179" w:author=" " w:date="2021-11-14T19:33:00Z">
              <w:r>
                <w:t xml:space="preserve">Pada gambar diatas, terbukti bahwa fitur ini dapat menampilkan </w:t>
              </w:r>
              <w:r>
                <w:t xml:space="preserve">seluruh anggota kelas </w:t>
              </w:r>
              <w:r>
                <w:t xml:space="preserve">detail </w:t>
              </w:r>
            </w:ins>
          </w:p>
        </w:tc>
        <w:tc>
          <w:tcPr>
            <w:tcW w:w="1417" w:type="dxa"/>
            <w:tcPrChange w:id="13180" w:author="Rafi Aziizi" w:date="2021-11-14T12:51:00Z">
              <w:tcPr>
                <w:tcW w:w="1417" w:type="dxa"/>
                <w:gridSpan w:val="2"/>
              </w:tcPr>
            </w:tcPrChange>
          </w:tcPr>
          <w:p w14:paraId="6F8FAA02" w14:textId="44CCB921" w:rsidR="00F917E0" w:rsidRDefault="00F917E0" w:rsidP="00F917E0">
            <w:pPr>
              <w:rPr>
                <w:ins w:id="13181" w:author="Rafi Aziizi" w:date="2021-11-14T12:50:00Z"/>
              </w:rPr>
            </w:pPr>
            <w:ins w:id="13182" w:author=" " w:date="2021-11-14T19:44:00Z">
              <w:r>
                <w:t>sesuai</w:t>
              </w:r>
            </w:ins>
          </w:p>
        </w:tc>
      </w:tr>
      <w:tr w:rsidR="00F917E0" w14:paraId="5E9A5799" w14:textId="77777777" w:rsidTr="004A4F76">
        <w:trPr>
          <w:ins w:id="13183" w:author="Rafi Aziizi" w:date="2021-11-14T12:52:00Z"/>
        </w:trPr>
        <w:tc>
          <w:tcPr>
            <w:tcW w:w="568" w:type="dxa"/>
          </w:tcPr>
          <w:p w14:paraId="5CDC12CE" w14:textId="65C54C25" w:rsidR="00F917E0" w:rsidRDefault="00F917E0" w:rsidP="00F917E0">
            <w:pPr>
              <w:rPr>
                <w:ins w:id="13184" w:author="Rafi Aziizi" w:date="2021-11-14T12:52:00Z"/>
              </w:rPr>
            </w:pPr>
            <w:ins w:id="13185" w:author="Rafi Aziizi" w:date="2021-11-14T12:53:00Z">
              <w:r>
                <w:t>47</w:t>
              </w:r>
            </w:ins>
          </w:p>
        </w:tc>
        <w:tc>
          <w:tcPr>
            <w:tcW w:w="1985" w:type="dxa"/>
            <w:vAlign w:val="center"/>
          </w:tcPr>
          <w:p w14:paraId="01CA4993" w14:textId="4225BA39" w:rsidR="00F917E0" w:rsidRPr="00022F71" w:rsidRDefault="00F917E0" w:rsidP="00F917E0">
            <w:pPr>
              <w:rPr>
                <w:ins w:id="13186" w:author="Rafi Aziizi" w:date="2021-11-14T12:52:00Z"/>
              </w:rPr>
            </w:pPr>
            <w:ins w:id="13187" w:author="Rafi Aziizi" w:date="2021-11-14T12:53:00Z">
              <w:r w:rsidRPr="00022F71">
                <w:t>SP-RC15.5</w:t>
              </w:r>
            </w:ins>
          </w:p>
        </w:tc>
        <w:tc>
          <w:tcPr>
            <w:tcW w:w="2268" w:type="dxa"/>
            <w:vAlign w:val="center"/>
          </w:tcPr>
          <w:p w14:paraId="48752C9F" w14:textId="4F050CC4" w:rsidR="00F917E0" w:rsidRDefault="00F917E0" w:rsidP="00F917E0">
            <w:pPr>
              <w:rPr>
                <w:ins w:id="13188" w:author="Rafi Aziizi" w:date="2021-11-14T12:52:00Z"/>
              </w:rPr>
            </w:pPr>
            <w:commentRangeStart w:id="13189"/>
            <w:ins w:id="13190" w:author="Rafi Aziizi" w:date="2021-11-14T12:54:00Z">
              <w:r>
                <w:t>Cetak Riwayat Absensi Anggota Kelas</w:t>
              </w:r>
              <w:commentRangeEnd w:id="13189"/>
              <w:r>
                <w:rPr>
                  <w:rStyle w:val="CommentReference"/>
                </w:rPr>
                <w:commentReference w:id="13189"/>
              </w:r>
            </w:ins>
          </w:p>
        </w:tc>
        <w:tc>
          <w:tcPr>
            <w:tcW w:w="1984" w:type="dxa"/>
          </w:tcPr>
          <w:p w14:paraId="523DADA6" w14:textId="7456484A" w:rsidR="00F917E0" w:rsidRDefault="00F917E0" w:rsidP="00F917E0">
            <w:pPr>
              <w:rPr>
                <w:ins w:id="13191" w:author="Rafi Aziizi" w:date="2021-11-14T12:52:00Z"/>
              </w:rPr>
            </w:pPr>
            <w:ins w:id="13192" w:author=" " w:date="2021-11-14T19:46:00Z">
              <w:r>
                <w:t>data</w:t>
              </w:r>
            </w:ins>
            <w:ins w:id="13193" w:author=" " w:date="2021-11-14T19:50:00Z">
              <w:r>
                <w:t xml:space="preserve"> </w:t>
              </w:r>
              <w:r>
                <w:t>laporan</w:t>
              </w:r>
            </w:ins>
            <w:ins w:id="13194" w:author=" " w:date="2021-11-14T19:46:00Z">
              <w:r>
                <w:t xml:space="preserve"> absen siswa</w:t>
              </w:r>
            </w:ins>
            <w:ins w:id="13195" w:author=" " w:date="2021-11-14T19:51:00Z">
              <w:r w:rsidR="00D62D62">
                <w:t xml:space="preserve"> </w:t>
              </w:r>
            </w:ins>
            <w:ins w:id="13196" w:author=" " w:date="2021-11-14T19:52:00Z">
              <w:r w:rsidR="00D62D62">
                <w:t>dan data siswa</w:t>
              </w:r>
            </w:ins>
          </w:p>
        </w:tc>
        <w:tc>
          <w:tcPr>
            <w:tcW w:w="2977" w:type="dxa"/>
          </w:tcPr>
          <w:p w14:paraId="233B9AA3" w14:textId="51BC3B0E" w:rsidR="00F917E0" w:rsidRDefault="00F917E0" w:rsidP="00F917E0">
            <w:pPr>
              <w:rPr>
                <w:ins w:id="13197" w:author="Rafi Aziizi" w:date="2021-11-14T12:52:00Z"/>
              </w:rPr>
            </w:pPr>
            <w:ins w:id="13198" w:author=" " w:date="2021-11-14T19:45:00Z">
              <w:r>
                <w:t xml:space="preserve">Sistem dapat mencetak riwayat absen  siswa berdasarkan </w:t>
              </w:r>
            </w:ins>
            <w:ins w:id="13199" w:author=" " w:date="2021-11-14T19:46:00Z">
              <w:r>
                <w:t>kelas tertentu</w:t>
              </w:r>
            </w:ins>
            <w:ins w:id="13200" w:author=" " w:date="2021-11-14T19:45:00Z">
              <w:r>
                <w:t xml:space="preserve"> </w:t>
              </w:r>
            </w:ins>
          </w:p>
        </w:tc>
        <w:tc>
          <w:tcPr>
            <w:tcW w:w="3402" w:type="dxa"/>
          </w:tcPr>
          <w:p w14:paraId="40A8372E" w14:textId="2573E037" w:rsidR="00F917E0" w:rsidRDefault="00F917E0" w:rsidP="00F917E0">
            <w:pPr>
              <w:rPr>
                <w:ins w:id="13201" w:author="Rafi Aziizi" w:date="2021-11-14T12:52:00Z"/>
              </w:rPr>
            </w:pPr>
            <w:ins w:id="13202" w:author=" " w:date="2021-11-14T19:45:00Z">
              <w:r>
                <w:t xml:space="preserve">Pada gambar diatas, terbukti bahwa fitur ini dapat </w:t>
              </w:r>
            </w:ins>
            <w:ins w:id="13203" w:author=" " w:date="2021-11-14T19:46:00Z">
              <w:r>
                <w:t>mencetak data riwayat absen berdasarkan kelas tertentu</w:t>
              </w:r>
            </w:ins>
            <w:ins w:id="13204" w:author=" " w:date="2021-11-14T19:45:00Z">
              <w:r>
                <w:t xml:space="preserve"> </w:t>
              </w:r>
            </w:ins>
          </w:p>
        </w:tc>
        <w:tc>
          <w:tcPr>
            <w:tcW w:w="1417" w:type="dxa"/>
          </w:tcPr>
          <w:p w14:paraId="1059C2FF" w14:textId="3F46AA7B" w:rsidR="00F917E0" w:rsidRDefault="00F917E0" w:rsidP="00F917E0">
            <w:pPr>
              <w:rPr>
                <w:ins w:id="13205" w:author="Rafi Aziizi" w:date="2021-11-14T12:52:00Z"/>
              </w:rPr>
            </w:pPr>
            <w:ins w:id="13206" w:author=" " w:date="2021-11-14T19:46:00Z">
              <w:r>
                <w:t>sesuai</w:t>
              </w:r>
            </w:ins>
          </w:p>
        </w:tc>
      </w:tr>
      <w:tr w:rsidR="00F917E0" w14:paraId="655552FD" w14:textId="77777777" w:rsidTr="004A4F76">
        <w:trPr>
          <w:ins w:id="13207" w:author="Rafi Aziizi" w:date="2021-11-14T12:52:00Z"/>
        </w:trPr>
        <w:tc>
          <w:tcPr>
            <w:tcW w:w="568" w:type="dxa"/>
          </w:tcPr>
          <w:p w14:paraId="24B838CD" w14:textId="75F07478" w:rsidR="00F917E0" w:rsidRDefault="00F917E0" w:rsidP="00F917E0">
            <w:pPr>
              <w:rPr>
                <w:ins w:id="13208" w:author="Rafi Aziizi" w:date="2021-11-14T12:52:00Z"/>
              </w:rPr>
            </w:pPr>
            <w:ins w:id="13209" w:author="Rafi Aziizi" w:date="2021-11-14T12:53:00Z">
              <w:r>
                <w:t>48</w:t>
              </w:r>
            </w:ins>
          </w:p>
        </w:tc>
        <w:tc>
          <w:tcPr>
            <w:tcW w:w="1985" w:type="dxa"/>
            <w:vAlign w:val="center"/>
          </w:tcPr>
          <w:p w14:paraId="4A67C6A6" w14:textId="3C65E264" w:rsidR="00F917E0" w:rsidRPr="007D03AB" w:rsidRDefault="00F917E0" w:rsidP="00F917E0">
            <w:pPr>
              <w:rPr>
                <w:ins w:id="13210" w:author="Rafi Aziizi" w:date="2021-11-14T12:52:00Z"/>
                <w:highlight w:val="yellow"/>
                <w:rPrChange w:id="13211" w:author=" " w:date="2021-11-14T19:11:00Z">
                  <w:rPr>
                    <w:ins w:id="13212" w:author="Rafi Aziizi" w:date="2021-11-14T12:52:00Z"/>
                  </w:rPr>
                </w:rPrChange>
              </w:rPr>
            </w:pPr>
            <w:ins w:id="13213" w:author="Rafi Aziizi" w:date="2021-11-14T12:53:00Z">
              <w:r w:rsidRPr="007D03AB">
                <w:rPr>
                  <w:highlight w:val="yellow"/>
                  <w:rPrChange w:id="13214" w:author=" " w:date="2021-11-14T19:11:00Z">
                    <w:rPr/>
                  </w:rPrChange>
                </w:rPr>
                <w:t>SP-RC21</w:t>
              </w:r>
            </w:ins>
          </w:p>
        </w:tc>
        <w:tc>
          <w:tcPr>
            <w:tcW w:w="2268" w:type="dxa"/>
            <w:vAlign w:val="center"/>
          </w:tcPr>
          <w:p w14:paraId="0A3C99CC" w14:textId="757A0681" w:rsidR="00F917E0" w:rsidRPr="007D03AB" w:rsidRDefault="00F917E0" w:rsidP="00F917E0">
            <w:pPr>
              <w:rPr>
                <w:ins w:id="13215" w:author="Rafi Aziizi" w:date="2021-11-14T12:52:00Z"/>
                <w:highlight w:val="yellow"/>
                <w:rPrChange w:id="13216" w:author=" " w:date="2021-11-14T19:11:00Z">
                  <w:rPr>
                    <w:ins w:id="13217" w:author="Rafi Aziizi" w:date="2021-11-14T12:52:00Z"/>
                  </w:rPr>
                </w:rPrChange>
              </w:rPr>
            </w:pPr>
            <w:ins w:id="13218" w:author="Rafi Aziizi" w:date="2021-11-14T12:54:00Z">
              <w:r w:rsidRPr="007D03AB">
                <w:rPr>
                  <w:highlight w:val="yellow"/>
                  <w:rPrChange w:id="13219" w:author=" " w:date="2021-11-14T19:11:00Z">
                    <w:rPr/>
                  </w:rPrChange>
                </w:rPr>
                <w:t>Lihat Notifikasi</w:t>
              </w:r>
            </w:ins>
          </w:p>
        </w:tc>
        <w:tc>
          <w:tcPr>
            <w:tcW w:w="1984" w:type="dxa"/>
          </w:tcPr>
          <w:p w14:paraId="51E4EDD7" w14:textId="6454111B" w:rsidR="00F917E0" w:rsidRDefault="00F917E0" w:rsidP="00F917E0">
            <w:pPr>
              <w:rPr>
                <w:ins w:id="13220" w:author="Rafi Aziizi" w:date="2021-11-14T12:52:00Z"/>
              </w:rPr>
            </w:pPr>
            <w:ins w:id="13221" w:author=" " w:date="2021-11-14T19:09:00Z">
              <w:r>
                <w:t>-</w:t>
              </w:r>
            </w:ins>
          </w:p>
        </w:tc>
        <w:tc>
          <w:tcPr>
            <w:tcW w:w="2977" w:type="dxa"/>
          </w:tcPr>
          <w:p w14:paraId="56853CED" w14:textId="1738E859" w:rsidR="00F917E0" w:rsidRDefault="00F917E0" w:rsidP="00F917E0">
            <w:pPr>
              <w:rPr>
                <w:ins w:id="13222" w:author="Rafi Aziizi" w:date="2021-11-14T12:52:00Z"/>
              </w:rPr>
            </w:pPr>
            <w:ins w:id="13223" w:author=" " w:date="2021-11-14T19:09:00Z">
              <w:r>
                <w:t xml:space="preserve">Sistem dapat menampilkan notifikasi </w:t>
              </w:r>
            </w:ins>
          </w:p>
        </w:tc>
        <w:tc>
          <w:tcPr>
            <w:tcW w:w="3402" w:type="dxa"/>
          </w:tcPr>
          <w:p w14:paraId="507F388C" w14:textId="70AE42E0" w:rsidR="00F917E0" w:rsidRDefault="00F917E0" w:rsidP="00F917E0">
            <w:pPr>
              <w:rPr>
                <w:ins w:id="13224" w:author="Rafi Aziizi" w:date="2021-11-14T12:52:00Z"/>
              </w:rPr>
            </w:pPr>
            <w:ins w:id="13225" w:author=" " w:date="2021-11-14T19:09:00Z">
              <w:r>
                <w:t xml:space="preserve">Pada gambar diatas,fitur ini terbukti dapat dijalankan berdaasarkan status </w:t>
              </w:r>
            </w:ins>
            <w:ins w:id="13226" w:author=" " w:date="2021-11-14T19:10:00Z">
              <w:r>
                <w:t>kehadiran siswa dengan aturan yang berlaku</w:t>
              </w:r>
            </w:ins>
          </w:p>
        </w:tc>
        <w:tc>
          <w:tcPr>
            <w:tcW w:w="1417" w:type="dxa"/>
          </w:tcPr>
          <w:p w14:paraId="3BA934A4" w14:textId="7AC597D1" w:rsidR="00F917E0" w:rsidRDefault="00F917E0" w:rsidP="00F917E0">
            <w:pPr>
              <w:rPr>
                <w:ins w:id="13227" w:author="Rafi Aziizi" w:date="2021-11-14T12:52:00Z"/>
              </w:rPr>
            </w:pPr>
            <w:ins w:id="13228" w:author=" " w:date="2021-11-14T19:10:00Z">
              <w:r>
                <w:t>sesuai</w:t>
              </w:r>
            </w:ins>
          </w:p>
        </w:tc>
      </w:tr>
    </w:tbl>
    <w:p w14:paraId="26F7E455" w14:textId="610F516D" w:rsidR="009F1587" w:rsidDel="004A4F76" w:rsidRDefault="009F1587" w:rsidP="009F1587">
      <w:pPr>
        <w:rPr>
          <w:ins w:id="13229" w:author="chaniaayulestari@outlook.com" w:date="2021-11-14T06:22:00Z"/>
          <w:del w:id="13230" w:author="Rafi Aziizi" w:date="2021-11-14T12:48:00Z"/>
        </w:rPr>
      </w:pPr>
    </w:p>
    <w:p w14:paraId="732A5A80" w14:textId="23B3B397" w:rsidR="009F1587" w:rsidDel="004A4F76" w:rsidRDefault="009F1587" w:rsidP="009F1587">
      <w:pPr>
        <w:rPr>
          <w:ins w:id="13231" w:author="chaniaayulestari@outlook.com" w:date="2021-11-14T06:22:00Z"/>
          <w:del w:id="13232" w:author="Rafi Aziizi" w:date="2021-11-14T12:48:00Z"/>
        </w:rPr>
      </w:pPr>
    </w:p>
    <w:p w14:paraId="145C1FC2" w14:textId="3FFD7E66" w:rsidR="009F1587" w:rsidDel="004A4F76" w:rsidRDefault="009F1587" w:rsidP="009F1587">
      <w:pPr>
        <w:rPr>
          <w:ins w:id="13233" w:author="chaniaayulestari@outlook.com" w:date="2021-11-14T06:22:00Z"/>
          <w:del w:id="13234" w:author="Rafi Aziizi" w:date="2021-11-14T12:48:00Z"/>
        </w:rPr>
      </w:pPr>
    </w:p>
    <w:p w14:paraId="50F23AD9" w14:textId="7AE6E106" w:rsidR="009F1587" w:rsidDel="004A4F76" w:rsidRDefault="009F1587" w:rsidP="009F1587">
      <w:pPr>
        <w:rPr>
          <w:ins w:id="13235" w:author="chaniaayulestari@outlook.com" w:date="2021-11-14T06:22:00Z"/>
          <w:del w:id="13236" w:author="Rafi Aziizi" w:date="2021-11-14T12:48:00Z"/>
        </w:rPr>
      </w:pPr>
    </w:p>
    <w:p w14:paraId="62D602C7" w14:textId="06539872" w:rsidR="009F1587" w:rsidDel="004A4F76" w:rsidRDefault="009F1587" w:rsidP="009F1587">
      <w:pPr>
        <w:rPr>
          <w:ins w:id="13237" w:author="chaniaayulestari@outlook.com" w:date="2021-11-14T06:22:00Z"/>
          <w:del w:id="13238" w:author="Rafi Aziizi" w:date="2021-11-14T12:48:00Z"/>
        </w:rPr>
      </w:pPr>
    </w:p>
    <w:p w14:paraId="6C0B396D" w14:textId="500C0B3B" w:rsidR="009F1587" w:rsidDel="004A4F76" w:rsidRDefault="009F1587" w:rsidP="009F1587">
      <w:pPr>
        <w:rPr>
          <w:ins w:id="13239" w:author="chaniaayulestari@outlook.com" w:date="2021-11-14T06:22:00Z"/>
          <w:del w:id="13240" w:author="Rafi Aziizi" w:date="2021-11-14T12:48:00Z"/>
        </w:rPr>
      </w:pPr>
    </w:p>
    <w:p w14:paraId="74506C7A" w14:textId="7917AAA6" w:rsidR="009F1587" w:rsidDel="004A4F76" w:rsidRDefault="009F1587" w:rsidP="009F1587">
      <w:pPr>
        <w:rPr>
          <w:ins w:id="13241" w:author="chaniaayulestari@outlook.com" w:date="2021-11-14T06:22:00Z"/>
          <w:del w:id="13242" w:author="Rafi Aziizi" w:date="2021-11-14T12:48:00Z"/>
        </w:rPr>
      </w:pPr>
    </w:p>
    <w:p w14:paraId="1F19D259" w14:textId="1BFAA8CE" w:rsidR="009F1587" w:rsidDel="004A4F76" w:rsidRDefault="009F1587" w:rsidP="009F1587">
      <w:pPr>
        <w:rPr>
          <w:ins w:id="13243" w:author="chaniaayulestari@outlook.com" w:date="2021-11-14T06:22:00Z"/>
          <w:del w:id="13244" w:author="Rafi Aziizi" w:date="2021-11-14T12:48:00Z"/>
        </w:rPr>
      </w:pPr>
    </w:p>
    <w:p w14:paraId="1BD068AE" w14:textId="7A2A9C1B" w:rsidR="009F1587" w:rsidRPr="009F1587" w:rsidDel="004A4F76" w:rsidRDefault="009F1587">
      <w:pPr>
        <w:rPr>
          <w:ins w:id="13245" w:author="chaniaayulestari@outlook.com" w:date="2021-11-14T06:21:00Z"/>
          <w:del w:id="13246" w:author="Rafi Aziizi" w:date="2021-11-14T12:48:00Z"/>
          <w:rPrChange w:id="13247" w:author="chaniaayulestari@outlook.com" w:date="2021-11-14T06:22:00Z">
            <w:rPr>
              <w:ins w:id="13248" w:author="chaniaayulestari@outlook.com" w:date="2021-11-14T06:21:00Z"/>
              <w:del w:id="13249" w:author="Rafi Aziizi" w:date="2021-11-14T12:48:00Z"/>
              <w:lang w:val="en-US"/>
            </w:rPr>
          </w:rPrChange>
        </w:rPr>
        <w:pPrChange w:id="13250" w:author="chaniaayulestari@outlook.com" w:date="2021-11-14T06:22:00Z">
          <w:pPr>
            <w:pStyle w:val="Heading3"/>
            <w:numPr>
              <w:ilvl w:val="0"/>
              <w:numId w:val="12"/>
            </w:numPr>
            <w:ind w:left="426" w:hanging="360"/>
          </w:pPr>
        </w:pPrChange>
      </w:pPr>
    </w:p>
    <w:p w14:paraId="4EF933AB" w14:textId="77777777" w:rsidR="00FA5402" w:rsidRDefault="00FA5402" w:rsidP="00C93BF7">
      <w:pPr>
        <w:pStyle w:val="Heading3"/>
        <w:numPr>
          <w:ilvl w:val="0"/>
          <w:numId w:val="12"/>
        </w:numPr>
        <w:ind w:left="426"/>
        <w:rPr>
          <w:ins w:id="13251" w:author="chaniaayulestari@outlook.com" w:date="2021-11-14T06:28:00Z"/>
          <w:lang w:val="en-US"/>
        </w:rPr>
        <w:sectPr w:rsidR="00FA5402" w:rsidSect="00FA5402">
          <w:type w:val="continuous"/>
          <w:pgSz w:w="16838" w:h="11906" w:orient="landscape"/>
          <w:pgMar w:top="1701" w:right="1701" w:bottom="2268" w:left="2268" w:header="709" w:footer="709" w:gutter="0"/>
          <w:pgNumType w:start="34"/>
          <w:cols w:space="708"/>
          <w:docGrid w:linePitch="360"/>
        </w:sectPr>
      </w:pPr>
    </w:p>
    <w:p w14:paraId="3035567C" w14:textId="51EEBDEE" w:rsidR="00007BE9" w:rsidRDefault="00007BE9" w:rsidP="00C93BF7">
      <w:pPr>
        <w:pStyle w:val="Heading3"/>
        <w:numPr>
          <w:ilvl w:val="0"/>
          <w:numId w:val="12"/>
        </w:numPr>
        <w:ind w:left="426"/>
        <w:rPr>
          <w:lang w:val="en-US"/>
        </w:rPr>
      </w:pPr>
      <w:r>
        <w:rPr>
          <w:lang w:val="en-US"/>
        </w:rPr>
        <w:lastRenderedPageBreak/>
        <w:t>Kesimpulan Hasil Pengujian</w:t>
      </w:r>
      <w:bookmarkEnd w:id="11567"/>
      <w:bookmarkEnd w:id="11568"/>
    </w:p>
    <w:p w14:paraId="5AEF998F" w14:textId="77777777" w:rsidR="005A4C8B" w:rsidRDefault="005A4C8B">
      <w:pPr>
        <w:ind w:left="142" w:firstLine="425"/>
        <w:rPr>
          <w:ins w:id="13252" w:author="chaniaayulestari@outlook.com" w:date="2021-11-14T03:31:00Z"/>
        </w:rPr>
        <w:pPrChange w:id="13253" w:author="chaniaayulestari@outlook.com" w:date="2021-11-14T03:31:00Z">
          <w:pPr>
            <w:pStyle w:val="ListParagraph"/>
            <w:numPr>
              <w:numId w:val="12"/>
            </w:numPr>
            <w:ind w:left="2880" w:hanging="360"/>
          </w:pPr>
        </w:pPrChange>
      </w:pPr>
      <w:ins w:id="13254" w:author="chaniaayulestari@outlook.com" w:date="2021-11-14T03:31:00Z">
        <w:r>
          <w:t>Dari hasil pengujian yang telah dilakukan pada tabel pelaksanaan pengujian, maka dapat dihitung persentase kesesuaian perangkat lunak dengan perhitungan sebagai berikut:</w:t>
        </w:r>
      </w:ins>
    </w:p>
    <w:p w14:paraId="34E2D7FE" w14:textId="401C8FC7" w:rsidR="005A4C8B" w:rsidRPr="009B7EC0" w:rsidRDefault="005A4C8B">
      <w:pPr>
        <w:tabs>
          <w:tab w:val="left" w:pos="3969"/>
        </w:tabs>
        <w:ind w:left="142"/>
        <w:rPr>
          <w:ins w:id="13255" w:author="chaniaayulestari@outlook.com" w:date="2021-11-14T03:31:00Z"/>
        </w:rPr>
        <w:pPrChange w:id="13256" w:author="chaniaayulestari@outlook.com" w:date="2021-11-14T03:31:00Z">
          <w:pPr>
            <w:pStyle w:val="ListParagraph"/>
            <w:numPr>
              <w:numId w:val="12"/>
            </w:numPr>
            <w:tabs>
              <w:tab w:val="left" w:pos="3969"/>
            </w:tabs>
            <w:ind w:left="2880" w:hanging="360"/>
          </w:pPr>
        </w:pPrChange>
      </w:pPr>
      <w:ins w:id="13257" w:author="chaniaayulestari@outlook.com" w:date="2021-11-14T03:31:00Z">
        <w:r w:rsidRPr="009B7EC0">
          <w:t>Jumlah Kode Uji</w:t>
        </w:r>
        <w:r w:rsidRPr="009B7EC0">
          <w:tab/>
          <w:t xml:space="preserve">= </w:t>
        </w:r>
      </w:ins>
    </w:p>
    <w:p w14:paraId="7D850B54" w14:textId="6C19AD05" w:rsidR="005A4C8B" w:rsidRPr="009B7EC0" w:rsidRDefault="005A4C8B">
      <w:pPr>
        <w:tabs>
          <w:tab w:val="left" w:pos="3969"/>
        </w:tabs>
        <w:ind w:left="142"/>
        <w:rPr>
          <w:ins w:id="13258" w:author="chaniaayulestari@outlook.com" w:date="2021-11-14T03:31:00Z"/>
        </w:rPr>
        <w:pPrChange w:id="13259" w:author="chaniaayulestari@outlook.com" w:date="2021-11-14T03:31:00Z">
          <w:pPr>
            <w:pStyle w:val="ListParagraph"/>
            <w:numPr>
              <w:numId w:val="12"/>
            </w:numPr>
            <w:tabs>
              <w:tab w:val="left" w:pos="3969"/>
            </w:tabs>
            <w:ind w:left="2880" w:hanging="360"/>
          </w:pPr>
        </w:pPrChange>
      </w:pPr>
      <w:ins w:id="13260" w:author="chaniaayulestari@outlook.com" w:date="2021-11-14T03:31:00Z">
        <w:r w:rsidRPr="009B7EC0">
          <w:t>Kode Uji dengan Hasil Sesuai</w:t>
        </w:r>
        <w:r w:rsidRPr="009B7EC0">
          <w:tab/>
          <w:t xml:space="preserve">= </w:t>
        </w:r>
      </w:ins>
    </w:p>
    <w:p w14:paraId="74109078" w14:textId="77777777" w:rsidR="005A4C8B" w:rsidRPr="009B7EC0" w:rsidRDefault="005A4C8B">
      <w:pPr>
        <w:tabs>
          <w:tab w:val="left" w:pos="3969"/>
        </w:tabs>
        <w:ind w:left="142"/>
        <w:rPr>
          <w:ins w:id="13261" w:author="chaniaayulestari@outlook.com" w:date="2021-11-14T03:31:00Z"/>
        </w:rPr>
        <w:pPrChange w:id="13262" w:author="chaniaayulestari@outlook.com" w:date="2021-11-14T03:31:00Z">
          <w:pPr>
            <w:pStyle w:val="ListParagraph"/>
            <w:numPr>
              <w:numId w:val="12"/>
            </w:numPr>
            <w:tabs>
              <w:tab w:val="left" w:pos="3969"/>
            </w:tabs>
            <w:ind w:left="2880" w:hanging="360"/>
          </w:pPr>
        </w:pPrChange>
      </w:pPr>
      <w:ins w:id="13263" w:author="chaniaayulestari@outlook.com" w:date="2021-11-14T03:31:00Z">
        <w:r w:rsidRPr="009B7EC0">
          <w:t>Kode Uji dengan Hasil Tidak Sesuai</w:t>
        </w:r>
        <w:r w:rsidRPr="009B7EC0">
          <w:tab/>
          <w:t>= 0</w:t>
        </w:r>
      </w:ins>
    </w:p>
    <w:p w14:paraId="3A834EA5" w14:textId="77777777" w:rsidR="005A4C8B" w:rsidRPr="005A4C8B" w:rsidRDefault="005A4C8B">
      <w:pPr>
        <w:ind w:left="142"/>
        <w:rPr>
          <w:ins w:id="13264" w:author="chaniaayulestari@outlook.com" w:date="2021-11-14T03:31:00Z"/>
          <w:rFonts w:eastAsiaTheme="minorEastAsia"/>
        </w:rPr>
        <w:pPrChange w:id="13265" w:author="chaniaayulestari@outlook.com" w:date="2021-11-14T03:31:00Z">
          <w:pPr>
            <w:pStyle w:val="ListParagraph"/>
            <w:numPr>
              <w:numId w:val="12"/>
            </w:numPr>
            <w:ind w:left="2880" w:hanging="360"/>
          </w:pPr>
        </w:pPrChange>
      </w:pPr>
      <m:oMathPara>
        <m:oMathParaPr>
          <m:jc m:val="left"/>
        </m:oMathParaPr>
        <m:oMath>
          <m:r>
            <w:ins w:id="13266" w:author="chaniaayulestari@outlook.com" w:date="2021-11-14T03:31:00Z">
              <w:rPr>
                <w:rFonts w:ascii="Cambria Math" w:hAnsi="Cambria Math"/>
                <w:rPrChange w:id="13267" w:author="chaniaayulestari@outlook.com" w:date="2021-11-14T03:31:00Z">
                  <w:rPr/>
                </w:rPrChange>
              </w:rPr>
              <m:t xml:space="preserve">Persentase= </m:t>
            </w:ins>
          </m:r>
          <m:f>
            <m:fPr>
              <m:ctrlPr>
                <w:ins w:id="13268" w:author="chaniaayulestari@outlook.com" w:date="2021-11-14T03:31:00Z">
                  <w:rPr>
                    <w:rFonts w:ascii="Cambria Math" w:hAnsi="Cambria Math"/>
                    <w:i/>
                  </w:rPr>
                </w:ins>
              </m:ctrlPr>
            </m:fPr>
            <m:num>
              <m:d>
                <m:dPr>
                  <m:ctrlPr>
                    <w:ins w:id="13269" w:author="chaniaayulestari@outlook.com" w:date="2021-11-14T03:31:00Z">
                      <w:rPr>
                        <w:rFonts w:ascii="Cambria Math" w:hAnsi="Cambria Math"/>
                        <w:i/>
                      </w:rPr>
                    </w:ins>
                  </m:ctrlPr>
                </m:dPr>
                <m:e>
                  <m:r>
                    <w:ins w:id="13270" w:author="chaniaayulestari@outlook.com" w:date="2021-11-14T03:31:00Z">
                      <w:rPr>
                        <w:rFonts w:ascii="Cambria Math" w:hAnsi="Cambria Math"/>
                        <w:rPrChange w:id="13271" w:author="chaniaayulestari@outlook.com" w:date="2021-11-14T03:31:00Z">
                          <w:rPr/>
                        </w:rPrChange>
                      </w:rPr>
                      <m:t>jumlah kode uji-kode uji tidak sesuai</m:t>
                    </w:ins>
                  </m:r>
                </m:e>
              </m:d>
            </m:num>
            <m:den>
              <m:d>
                <m:dPr>
                  <m:ctrlPr>
                    <w:ins w:id="13272" w:author="chaniaayulestari@outlook.com" w:date="2021-11-14T03:31:00Z">
                      <w:rPr>
                        <w:rFonts w:ascii="Cambria Math" w:hAnsi="Cambria Math"/>
                        <w:i/>
                      </w:rPr>
                    </w:ins>
                  </m:ctrlPr>
                </m:dPr>
                <m:e>
                  <m:r>
                    <w:ins w:id="13273" w:author="chaniaayulestari@outlook.com" w:date="2021-11-14T03:31:00Z">
                      <w:rPr>
                        <w:rFonts w:ascii="Cambria Math" w:hAnsi="Cambria Math"/>
                        <w:rPrChange w:id="13274" w:author="chaniaayulestari@outlook.com" w:date="2021-11-14T03:31:00Z">
                          <w:rPr/>
                        </w:rPrChange>
                      </w:rPr>
                      <m:t>jumlah kode uji</m:t>
                    </w:ins>
                  </m:r>
                </m:e>
              </m:d>
            </m:den>
          </m:f>
          <m:r>
            <w:ins w:id="13275" w:author="chaniaayulestari@outlook.com" w:date="2021-11-14T03:31:00Z">
              <w:rPr>
                <w:rFonts w:ascii="Cambria Math" w:hAnsi="Cambria Math"/>
                <w:rPrChange w:id="13276" w:author="chaniaayulestari@outlook.com" w:date="2021-11-14T03:31:00Z">
                  <w:rPr/>
                </w:rPrChange>
              </w:rPr>
              <m:t>×100%</m:t>
            </w:ins>
          </m:r>
        </m:oMath>
      </m:oMathPara>
    </w:p>
    <w:p w14:paraId="5A6CDDF1" w14:textId="537237E9" w:rsidR="005A4C8B" w:rsidRPr="005A4C8B" w:rsidRDefault="005A4C8B">
      <w:pPr>
        <w:ind w:left="142"/>
        <w:rPr>
          <w:ins w:id="13277" w:author="chaniaayulestari@outlook.com" w:date="2021-11-14T03:31:00Z"/>
          <w:rFonts w:eastAsiaTheme="minorEastAsia"/>
        </w:rPr>
        <w:pPrChange w:id="13278" w:author="chaniaayulestari@outlook.com" w:date="2021-11-14T03:31:00Z">
          <w:pPr>
            <w:pStyle w:val="ListParagraph"/>
            <w:numPr>
              <w:numId w:val="12"/>
            </w:numPr>
            <w:ind w:left="2880" w:hanging="360"/>
          </w:pPr>
        </w:pPrChange>
      </w:pPr>
      <m:oMathPara>
        <m:oMathParaPr>
          <m:jc m:val="left"/>
        </m:oMathParaPr>
        <m:oMath>
          <m:r>
            <w:ins w:id="13279" w:author="chaniaayulestari@outlook.com" w:date="2021-11-14T03:31:00Z">
              <w:rPr>
                <w:rFonts w:ascii="Cambria Math" w:eastAsiaTheme="minorEastAsia" w:hAnsi="Cambria Math"/>
                <w:rPrChange w:id="13280" w:author="chaniaayulestari@outlook.com" w:date="2021-11-14T03:31:00Z">
                  <w:rPr>
                    <w:rFonts w:eastAsiaTheme="minorEastAsia"/>
                  </w:rPr>
                </w:rPrChange>
              </w:rPr>
              <m:t>=</m:t>
            </w:ins>
          </m:r>
          <m:f>
            <m:fPr>
              <m:ctrlPr>
                <w:ins w:id="13281" w:author="chaniaayulestari@outlook.com" w:date="2021-11-14T03:31:00Z">
                  <w:rPr>
                    <w:rFonts w:ascii="Cambria Math" w:eastAsiaTheme="minorEastAsia" w:hAnsi="Cambria Math"/>
                    <w:i/>
                  </w:rPr>
                </w:ins>
              </m:ctrlPr>
            </m:fPr>
            <m:num>
              <m:d>
                <m:dPr>
                  <m:ctrlPr>
                    <w:ins w:id="13282" w:author="chaniaayulestari@outlook.com" w:date="2021-11-14T03:31:00Z">
                      <w:rPr>
                        <w:rFonts w:ascii="Cambria Math" w:eastAsiaTheme="minorEastAsia" w:hAnsi="Cambria Math"/>
                        <w:i/>
                      </w:rPr>
                    </w:ins>
                  </m:ctrlPr>
                </m:dPr>
                <m:e>
                  <m:r>
                    <w:ins w:id="13283" w:author="chaniaayulestari@outlook.com" w:date="2021-11-14T03:31:00Z">
                      <w:rPr>
                        <w:rFonts w:ascii="Cambria Math" w:eastAsiaTheme="minorEastAsia" w:hAnsi="Cambria Math"/>
                        <w:rPrChange w:id="13284" w:author="chaniaayulestari@outlook.com" w:date="2021-11-14T03:31:00Z">
                          <w:rPr>
                            <w:rFonts w:eastAsiaTheme="minorEastAsia"/>
                          </w:rPr>
                        </w:rPrChange>
                      </w:rPr>
                      <m:t>-</m:t>
                    </w:ins>
                  </m:r>
                </m:e>
              </m:d>
            </m:num>
            <m:den>
              <m:d>
                <m:dPr>
                  <m:ctrlPr>
                    <w:ins w:id="13285" w:author="chaniaayulestari@outlook.com" w:date="2021-11-14T03:31:00Z">
                      <w:rPr>
                        <w:rFonts w:ascii="Cambria Math" w:eastAsiaTheme="minorEastAsia" w:hAnsi="Cambria Math"/>
                        <w:i/>
                      </w:rPr>
                    </w:ins>
                  </m:ctrlPr>
                </m:dPr>
                <m:e/>
              </m:d>
            </m:den>
          </m:f>
          <m:r>
            <w:ins w:id="13286" w:author="chaniaayulestari@outlook.com" w:date="2021-11-14T03:31:00Z">
              <w:rPr>
                <w:rFonts w:ascii="Cambria Math" w:eastAsiaTheme="minorEastAsia" w:hAnsi="Cambria Math"/>
                <w:rPrChange w:id="13287"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3288" w:author="chaniaayulestari@outlook.com" w:date="2021-11-14T03:31:00Z"/>
          <w:rFonts w:eastAsiaTheme="minorEastAsia"/>
        </w:rPr>
        <w:pPrChange w:id="13289" w:author="chaniaayulestari@outlook.com" w:date="2021-11-14T03:31:00Z">
          <w:pPr>
            <w:pStyle w:val="ListParagraph"/>
            <w:numPr>
              <w:numId w:val="12"/>
            </w:numPr>
            <w:ind w:left="2880" w:hanging="360"/>
          </w:pPr>
        </w:pPrChange>
      </w:pPr>
      <m:oMathPara>
        <m:oMathParaPr>
          <m:jc m:val="left"/>
        </m:oMathParaPr>
        <m:oMath>
          <m:r>
            <w:ins w:id="13290" w:author="chaniaayulestari@outlook.com" w:date="2021-11-14T03:31:00Z">
              <w:rPr>
                <w:rFonts w:ascii="Cambria Math" w:eastAsiaTheme="minorEastAsia" w:hAnsi="Cambria Math"/>
                <w:rPrChange w:id="13291" w:author="chaniaayulestari@outlook.com" w:date="2021-11-14T03:31:00Z">
                  <w:rPr>
                    <w:rFonts w:eastAsiaTheme="minorEastAsia"/>
                  </w:rPr>
                </w:rPrChange>
              </w:rPr>
              <m:t>=100%</m:t>
            </w:ins>
          </m:r>
        </m:oMath>
      </m:oMathPara>
    </w:p>
    <w:p w14:paraId="02B3682F" w14:textId="77777777" w:rsidR="005A4C8B" w:rsidRDefault="005A4C8B">
      <w:pPr>
        <w:ind w:left="142"/>
        <w:rPr>
          <w:ins w:id="13292" w:author="chaniaayulestari@outlook.com" w:date="2021-11-14T03:31:00Z"/>
        </w:rPr>
        <w:pPrChange w:id="13293"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3294" w:author="chaniaayulestari@outlook.com" w:date="2021-11-14T03:31:00Z">
          <w:pPr>
            <w:pStyle w:val="ListParagraph"/>
            <w:numPr>
              <w:numId w:val="12"/>
            </w:numPr>
            <w:ind w:left="2880" w:hanging="360"/>
          </w:pPr>
        </w:pPrChange>
      </w:pPr>
      <w:ins w:id="13295" w:author="chaniaayulestari@outlook.com" w:date="2021-11-14T03:31:00Z">
        <w:r>
          <w:tab/>
          <w:t xml:space="preserve">Hasil perhitungan fungsi kesesuaian perangkat lunak dapat disimpulkan bahwa pengujian terhadap </w:t>
        </w:r>
        <w:del w:id="13296" w:author="Rafi Aziizi" w:date="2021-11-14T10:24:00Z">
          <w:r w:rsidDel="0089374A">
            <w:delText xml:space="preserve">perangkat lunak Manajemen </w:delText>
          </w:r>
        </w:del>
      </w:ins>
      <w:ins w:id="13297" w:author="Rafi Aziizi" w:date="2021-11-14T10:24:00Z">
        <w:r w:rsidR="0089374A">
          <w:t xml:space="preserve">kinerja perangkat lunak </w:t>
        </w:r>
      </w:ins>
      <w:ins w:id="13298" w:author="chaniaayulestari@outlook.com" w:date="2021-11-14T03:31:00Z">
        <w:del w:id="13299" w:author="Rafi Aziizi" w:date="2021-11-14T10:24:00Z">
          <w:r w:rsidDel="0089374A">
            <w:delText>Kinerja Pegawai</w:delText>
          </w:r>
        </w:del>
      </w:ins>
      <w:ins w:id="13300" w:author="Rafi Aziizi" w:date="2021-11-14T10:24:00Z">
        <w:r w:rsidR="0089374A">
          <w:t xml:space="preserve">sistem </w:t>
        </w:r>
      </w:ins>
      <w:ins w:id="13301" w:author="Rafi Aziizi" w:date="2021-11-14T10:25:00Z">
        <w:r w:rsidR="0089374A">
          <w:t>a</w:t>
        </w:r>
      </w:ins>
      <w:ins w:id="13302" w:author="Rafi Aziizi" w:date="2021-11-14T10:24:00Z">
        <w:r w:rsidR="0089374A">
          <w:t>bsensi</w:t>
        </w:r>
      </w:ins>
      <w:ins w:id="13303" w:author="chaniaayulestari@outlook.com" w:date="2021-11-14T03:31:00Z">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FA5402">
          <w:type w:val="continuous"/>
          <w:pgSz w:w="11906" w:h="16838"/>
          <w:pgMar w:top="2268" w:right="1701" w:bottom="1701" w:left="2268" w:header="709" w:footer="709" w:gutter="0"/>
          <w:pgNumType w:start="34"/>
          <w:cols w:space="708"/>
          <w:docGrid w:linePitch="360"/>
          <w:sectPrChange w:id="13304" w:author="chaniaayulestari@outlook.com" w:date="2021-11-14T06:28:00Z">
            <w:sectPr w:rsidR="00007BE9" w:rsidSect="00FA5402">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3305" w:name="_Toc80034268"/>
      <w:bookmarkStart w:id="13306"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3305"/>
      <w:bookmarkEnd w:id="13306"/>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3307" w:author="chaniaayulestari@outlook.com" w:date="2021-11-14T06:48:00Z"/>
          <w:lang w:val="en-US"/>
        </w:rPr>
      </w:pPr>
      <w:bookmarkStart w:id="13308" w:name="_Toc80034269"/>
      <w:bookmarkStart w:id="13309" w:name="_Toc83115769"/>
      <w:r>
        <w:rPr>
          <w:lang w:val="en-US"/>
        </w:rPr>
        <w:t>Kesimpulan</w:t>
      </w:r>
      <w:bookmarkEnd w:id="13308"/>
      <w:bookmarkEnd w:id="13309"/>
    </w:p>
    <w:p w14:paraId="1CCCBDD0" w14:textId="4A2B6CDC" w:rsidR="007B50DB" w:rsidRPr="007B50DB" w:rsidRDefault="007B50DB">
      <w:pPr>
        <w:ind w:left="426"/>
        <w:rPr>
          <w:rPrChange w:id="13310" w:author="chaniaayulestari@outlook.com" w:date="2021-11-14T06:48:00Z">
            <w:rPr>
              <w:lang w:val="en-US"/>
            </w:rPr>
          </w:rPrChange>
        </w:rPr>
        <w:pPrChange w:id="13311" w:author="chaniaayulestari@outlook.com" w:date="2021-11-14T06:48:00Z">
          <w:pPr>
            <w:pStyle w:val="Heading2"/>
            <w:numPr>
              <w:numId w:val="13"/>
            </w:numPr>
            <w:ind w:left="426" w:hanging="426"/>
          </w:pPr>
        </w:pPrChange>
      </w:pPr>
      <w:ins w:id="13312" w:author="chaniaayulestari@outlook.com" w:date="2021-11-14T06:48:00Z">
        <w:r>
          <w:t xml:space="preserve">Berdasarkan </w:t>
        </w:r>
      </w:ins>
      <w:ins w:id="13313" w:author="chaniaayulestari@outlook.com" w:date="2021-11-14T06:49:00Z">
        <w:r>
          <w:t>pengujian hasil kerja praktik maka</w:t>
        </w:r>
      </w:ins>
      <w:ins w:id="13314" w:author="chaniaayulestari@outlook.com" w:date="2021-11-14T07:13:00Z">
        <w:r w:rsidR="00B066BC">
          <w:t xml:space="preserve"> sistem absensi ini dapat mempermudah proses absen di SMK Cendekia </w:t>
        </w:r>
      </w:ins>
    </w:p>
    <w:p w14:paraId="10532584" w14:textId="108831B0" w:rsidR="00007BE9" w:rsidRDefault="00007BE9" w:rsidP="00C93BF7">
      <w:pPr>
        <w:pStyle w:val="Heading2"/>
        <w:numPr>
          <w:ilvl w:val="1"/>
          <w:numId w:val="13"/>
        </w:numPr>
        <w:ind w:left="426" w:hanging="426"/>
        <w:rPr>
          <w:lang w:val="en-US"/>
        </w:rPr>
      </w:pPr>
      <w:bookmarkStart w:id="13315" w:name="_Toc80034270"/>
      <w:bookmarkStart w:id="13316" w:name="_Toc83115770"/>
      <w:r>
        <w:rPr>
          <w:lang w:val="en-US"/>
        </w:rPr>
        <w:t>Saran</w:t>
      </w:r>
      <w:bookmarkEnd w:id="13315"/>
      <w:bookmarkEnd w:id="13316"/>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FA5402">
          <w:headerReference w:type="default" r:id="rId197"/>
          <w:footerReference w:type="default" r:id="rId198"/>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1C981530" w:rsidR="00B01AB5" w:rsidRPr="00B01AB5" w:rsidRDefault="00B01AB5" w:rsidP="00B01AB5">
      <w:pPr>
        <w:pStyle w:val="Heading1"/>
        <w:numPr>
          <w:ilvl w:val="0"/>
          <w:numId w:val="0"/>
        </w:numPr>
        <w:rPr>
          <w:szCs w:val="22"/>
          <w:lang w:val="en-US"/>
        </w:rPr>
      </w:pPr>
      <w:bookmarkStart w:id="13317" w:name="_Toc80034271"/>
      <w:bookmarkStart w:id="13318" w:name="_Toc83115771"/>
      <w:r>
        <w:rPr>
          <w:szCs w:val="22"/>
          <w:lang w:val="en-US"/>
        </w:rPr>
        <w:lastRenderedPageBreak/>
        <w:t>DAFTAR PUSTAKA</w:t>
      </w:r>
      <w:bookmarkEnd w:id="13317"/>
      <w:bookmarkEnd w:id="13318"/>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FA5402">
      <w:headerReference w:type="default" r:id="rId199"/>
      <w:footerReference w:type="default" r:id="rId200"/>
      <w:type w:val="continuous"/>
      <w:pgSz w:w="11906" w:h="16838"/>
      <w:pgMar w:top="2268" w:right="1701" w:bottom="1701" w:left="2268" w:header="709" w:footer="709" w:gutter="0"/>
      <w:pgNumType w:start="36"/>
      <w:cols w:space="708"/>
      <w:docGrid w:linePitch="360"/>
      <w:sectPrChange w:id="13319" w:author="chaniaayulestari@outlook.com" w:date="2021-11-14T06:28:00Z">
        <w:sectPr w:rsidR="00B01AB5" w:rsidRPr="00B01AB5" w:rsidSect="00FA5402">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25" w:author="Rafi Aziizi" w:date="2021-11-12T11:04:00Z" w:initials="RA">
    <w:p w14:paraId="3B880C94" w14:textId="7C788FE8" w:rsidR="004A4F76" w:rsidRDefault="004A4F76">
      <w:pPr>
        <w:pStyle w:val="CommentText"/>
      </w:pPr>
      <w:r>
        <w:rPr>
          <w:rStyle w:val="CommentReference"/>
        </w:rPr>
        <w:annotationRef/>
      </w:r>
      <w:r>
        <w:t>Citation</w:t>
      </w:r>
    </w:p>
  </w:comment>
  <w:comment w:id="1041" w:author="Rafi Aziizi" w:date="2021-11-12T11:09:00Z" w:initials="RA">
    <w:p w14:paraId="7715E8AD" w14:textId="77777777" w:rsidR="004A4F76" w:rsidRDefault="004A4F76">
      <w:pPr>
        <w:pStyle w:val="CommentText"/>
      </w:pPr>
      <w:r>
        <w:rPr>
          <w:rStyle w:val="CommentReference"/>
        </w:rPr>
        <w:annotationRef/>
      </w:r>
      <w:r>
        <w:t>Tidak menggunakan flowchart</w:t>
      </w:r>
    </w:p>
    <w:p w14:paraId="6589DD08" w14:textId="348BED28" w:rsidR="004A4F76" w:rsidRDefault="004A4F76">
      <w:pPr>
        <w:pStyle w:val="CommentText"/>
      </w:pPr>
    </w:p>
  </w:comment>
  <w:comment w:id="1055" w:author="Rafi Aziizi" w:date="2021-11-12T11:09:00Z" w:initials="RA">
    <w:p w14:paraId="1E8C2A30" w14:textId="59FFE61C" w:rsidR="004A4F76" w:rsidRDefault="004A4F76">
      <w:pPr>
        <w:pStyle w:val="CommentText"/>
      </w:pPr>
      <w:r>
        <w:rPr>
          <w:rStyle w:val="CommentReference"/>
        </w:rPr>
        <w:annotationRef/>
      </w:r>
      <w:r>
        <w:t>Menambahkan penjelasan dan fitur dari referensi lain</w:t>
      </w:r>
    </w:p>
  </w:comment>
  <w:comment w:id="1115" w:author="Rafi Aziizi" w:date="2021-11-12T11:11:00Z" w:initials="RA">
    <w:p w14:paraId="7EC3662C" w14:textId="77777777" w:rsidR="004A4F76" w:rsidRDefault="004A4F76">
      <w:pPr>
        <w:pStyle w:val="CommentText"/>
      </w:pPr>
      <w:r>
        <w:rPr>
          <w:rStyle w:val="CommentReference"/>
        </w:rPr>
        <w:annotationRef/>
      </w:r>
      <w:r>
        <w:t>Dimasukan kedalam analisis sistem berjalan</w:t>
      </w:r>
    </w:p>
    <w:p w14:paraId="492B9B22" w14:textId="6B74E6B4" w:rsidR="004A4F76" w:rsidRDefault="004A4F76">
      <w:pPr>
        <w:pStyle w:val="CommentText"/>
      </w:pPr>
    </w:p>
  </w:comment>
  <w:comment w:id="1140" w:author="Rafi Aziizi" w:date="2021-11-12T11:12:00Z" w:initials="RA">
    <w:p w14:paraId="1BA29CBF" w14:textId="7C11D401" w:rsidR="004A4F76" w:rsidRDefault="004A4F76">
      <w:pPr>
        <w:pStyle w:val="CommentText"/>
      </w:pPr>
      <w:r>
        <w:rPr>
          <w:rStyle w:val="CommentReference"/>
        </w:rPr>
        <w:annotationRef/>
      </w:r>
      <w:r>
        <w:t>Dibuatkan modul setiap bagian sesuai probis</w:t>
      </w:r>
    </w:p>
  </w:comment>
  <w:comment w:id="1161" w:author="Rafi Aziizi" w:date="2021-11-12T18:02:00Z" w:initials="RA">
    <w:p w14:paraId="1ECFE0AE" w14:textId="77777777" w:rsidR="004A4F76" w:rsidRDefault="004A4F76" w:rsidP="007162C2">
      <w:pPr>
        <w:pStyle w:val="CommentText"/>
      </w:pPr>
      <w:r>
        <w:rPr>
          <w:rStyle w:val="CommentReference"/>
        </w:rPr>
        <w:annotationRef/>
      </w:r>
      <w:r>
        <w:t>Sub probis</w:t>
      </w:r>
    </w:p>
  </w:comment>
  <w:comment w:id="1226" w:author="Rafi Aziizi" w:date="2021-11-12T18:02:00Z" w:initials="RA">
    <w:p w14:paraId="1134DA28" w14:textId="7131CE83" w:rsidR="004A4F76" w:rsidRDefault="004A4F76">
      <w:pPr>
        <w:pStyle w:val="CommentText"/>
      </w:pPr>
      <w:r>
        <w:rPr>
          <w:rStyle w:val="CommentReference"/>
        </w:rPr>
        <w:annotationRef/>
      </w:r>
      <w:r>
        <w:t>Sub probis</w:t>
      </w:r>
    </w:p>
  </w:comment>
  <w:comment w:id="1299" w:author="Rafi Aziizi" w:date="2021-11-12T18:06:00Z" w:initials="RA">
    <w:p w14:paraId="02B7939B" w14:textId="204A58C5" w:rsidR="004A4F76" w:rsidRDefault="004A4F76">
      <w:pPr>
        <w:pStyle w:val="CommentText"/>
      </w:pPr>
      <w:r>
        <w:rPr>
          <w:rStyle w:val="CommentReference"/>
        </w:rPr>
        <w:annotationRef/>
      </w:r>
      <w:r>
        <w:t>Perluas berdasarkan modul probis</w:t>
      </w:r>
    </w:p>
  </w:comment>
  <w:comment w:id="1353" w:author="Rafi Aziizi" w:date="2021-11-12T11:14:00Z" w:initials="RA">
    <w:p w14:paraId="52FF2CAA" w14:textId="1212DBA6" w:rsidR="004A4F76" w:rsidRDefault="004A4F76">
      <w:pPr>
        <w:pStyle w:val="CommentText"/>
      </w:pPr>
      <w:r>
        <w:rPr>
          <w:rStyle w:val="CommentReference"/>
        </w:rPr>
        <w:annotationRef/>
      </w:r>
      <w:r>
        <w:t>Seperti bisnis aktor</w:t>
      </w:r>
    </w:p>
  </w:comment>
  <w:comment w:id="1600" w:author="Rafi Aziizi" w:date="2021-11-12T11:16:00Z" w:initials="RA">
    <w:p w14:paraId="42687E1E" w14:textId="31151307" w:rsidR="004A4F76" w:rsidRDefault="004A4F76">
      <w:pPr>
        <w:pStyle w:val="CommentText"/>
      </w:pPr>
      <w:r>
        <w:rPr>
          <w:rStyle w:val="CommentReference"/>
        </w:rPr>
        <w:annotationRef/>
      </w:r>
      <w:r>
        <w:t xml:space="preserve">Change sub </w:t>
      </w:r>
    </w:p>
  </w:comment>
  <w:comment w:id="1816" w:author="chaniaayulestari@outlook.com" w:date="2021-11-14T06:14:00Z" w:initials="c">
    <w:p w14:paraId="19B2B5BC" w14:textId="77777777" w:rsidR="004A4F76" w:rsidRDefault="004A4F76">
      <w:pPr>
        <w:pStyle w:val="CommentText"/>
      </w:pPr>
      <w:r>
        <w:rPr>
          <w:rStyle w:val="CommentReference"/>
        </w:rPr>
        <w:annotationRef/>
      </w:r>
      <w:r>
        <w:t>Note ini</w:t>
      </w:r>
    </w:p>
    <w:p w14:paraId="6569335B" w14:textId="1B2C9DE9" w:rsidR="004A4F76" w:rsidRDefault="004A4F76">
      <w:pPr>
        <w:pStyle w:val="CommentText"/>
      </w:pPr>
    </w:p>
  </w:comment>
  <w:comment w:id="2387" w:author="Rafi Aziizi" w:date="2021-11-12T11:20:00Z" w:initials="RA">
    <w:p w14:paraId="15FDBDBA" w14:textId="768C535D" w:rsidR="004A4F76" w:rsidRDefault="004A4F76">
      <w:pPr>
        <w:pStyle w:val="CommentText"/>
      </w:pPr>
      <w:r>
        <w:rPr>
          <w:rStyle w:val="CommentReference"/>
        </w:rPr>
        <w:annotationRef/>
      </w:r>
      <w:r>
        <w:t>Split all crud</w:t>
      </w:r>
    </w:p>
  </w:comment>
  <w:comment w:id="5359" w:author="chaniaayulestari@outlook.com" w:date="2021-11-14T02:57:00Z" w:initials="c">
    <w:p w14:paraId="2EA1F09C" w14:textId="77777777" w:rsidR="004A4F76" w:rsidRDefault="004A4F76">
      <w:pPr>
        <w:pStyle w:val="CommentText"/>
      </w:pPr>
      <w:r>
        <w:rPr>
          <w:rStyle w:val="CommentReference"/>
        </w:rPr>
        <w:annotationRef/>
      </w:r>
      <w:r>
        <w:t xml:space="preserve">Perluassss Lagi </w:t>
      </w:r>
    </w:p>
    <w:p w14:paraId="1ECD7D07" w14:textId="77777777" w:rsidR="004A4F76" w:rsidRDefault="004A4F76">
      <w:pPr>
        <w:pStyle w:val="CommentText"/>
      </w:pPr>
      <w:r>
        <w:t>1. lihat absen</w:t>
      </w:r>
    </w:p>
    <w:p w14:paraId="0B42DE79" w14:textId="1C791FC3" w:rsidR="004A4F76" w:rsidRDefault="004A4F76">
      <w:pPr>
        <w:pStyle w:val="CommentText"/>
      </w:pPr>
      <w:r>
        <w:t>2. edit absen</w:t>
      </w:r>
    </w:p>
  </w:comment>
  <w:comment w:id="5391" w:author="Rafi Aziizi" w:date="2021-11-12T11:26:00Z" w:initials="RA">
    <w:p w14:paraId="3E9283E6" w14:textId="3161506E" w:rsidR="004A4F76" w:rsidRDefault="004A4F76">
      <w:pPr>
        <w:pStyle w:val="CommentText"/>
      </w:pPr>
      <w:r>
        <w:rPr>
          <w:rStyle w:val="CommentReference"/>
        </w:rPr>
        <w:annotationRef/>
      </w:r>
      <w:r>
        <w:t>Diperluas dari proses awal absensi</w:t>
      </w:r>
    </w:p>
  </w:comment>
  <w:comment w:id="5459" w:author="Rafi Aziizi" w:date="2021-11-12T11:26:00Z" w:initials="RA">
    <w:p w14:paraId="06B39D69" w14:textId="77777777" w:rsidR="004A4F76" w:rsidRDefault="004A4F76" w:rsidP="003640C9">
      <w:pPr>
        <w:pStyle w:val="CommentText"/>
      </w:pPr>
      <w:r>
        <w:rPr>
          <w:rStyle w:val="CommentReference"/>
        </w:rPr>
        <w:annotationRef/>
      </w:r>
      <w:r>
        <w:t>Diperluas dari proses awal absensi</w:t>
      </w:r>
    </w:p>
  </w:comment>
  <w:comment w:id="5544" w:author="chaniaayulestari@outlook.com" w:date="2021-11-14T08:50:00Z" w:initials="c">
    <w:p w14:paraId="30526B97" w14:textId="46609640" w:rsidR="004A4F76" w:rsidRDefault="004A4F76">
      <w:pPr>
        <w:pStyle w:val="CommentText"/>
      </w:pPr>
      <w:r>
        <w:rPr>
          <w:rStyle w:val="CommentReference"/>
        </w:rPr>
        <w:annotationRef/>
      </w:r>
      <w:r>
        <w:t xml:space="preserve">Jabarin Skenario Laporan Absen split jadi lihat, tambah his </w:t>
      </w:r>
    </w:p>
  </w:comment>
  <w:comment w:id="9254" w:author="Rafi Aziizi" w:date="2021-11-12T18:07:00Z" w:initials="RA">
    <w:p w14:paraId="5F3C2F2B" w14:textId="6E602144" w:rsidR="004A4F76" w:rsidRDefault="004A4F76">
      <w:pPr>
        <w:pStyle w:val="CommentText"/>
      </w:pPr>
      <w:r>
        <w:rPr>
          <w:rStyle w:val="CommentReference"/>
        </w:rPr>
        <w:annotationRef/>
      </w:r>
      <w:r>
        <w:t>Menambahkan semua class diagram berdasarkan isi database</w:t>
      </w:r>
    </w:p>
  </w:comment>
  <w:comment w:id="10494" w:author="chaniaayulestari@outlook.com" w:date="2021-11-13T22:27:00Z" w:initials="c">
    <w:p w14:paraId="771B5AF9" w14:textId="77777777" w:rsidR="004A4F76" w:rsidRDefault="004A4F76">
      <w:pPr>
        <w:pStyle w:val="CommentText"/>
      </w:pPr>
      <w:r>
        <w:rPr>
          <w:rStyle w:val="CommentReference"/>
        </w:rPr>
        <w:annotationRef/>
      </w:r>
      <w:r>
        <w:t>Ini filter atau tambah</w:t>
      </w:r>
    </w:p>
    <w:p w14:paraId="0EE63D25" w14:textId="54DE8183" w:rsidR="004A4F76" w:rsidRDefault="004A4F76">
      <w:pPr>
        <w:pStyle w:val="CommentText"/>
      </w:pPr>
    </w:p>
  </w:comment>
  <w:comment w:id="10786" w:author="chaniaayulestari@outlook.com" w:date="2021-11-14T03:28:00Z" w:initials="c">
    <w:p w14:paraId="33C11B78" w14:textId="4517EABF" w:rsidR="004A4F76" w:rsidRDefault="004A4F76">
      <w:pPr>
        <w:pStyle w:val="CommentText"/>
      </w:pPr>
      <w:r>
        <w:rPr>
          <w:rStyle w:val="CommentReference"/>
        </w:rPr>
        <w:annotationRef/>
      </w:r>
      <w:r>
        <w:t>Gada di usecase diaggram</w:t>
      </w:r>
    </w:p>
  </w:comment>
  <w:comment w:id="10921" w:author="chaniaayulestari@outlook.com" w:date="2021-11-14T03:14:00Z" w:initials="c">
    <w:p w14:paraId="393C1BB8" w14:textId="0EDBD038" w:rsidR="004A4F76" w:rsidRDefault="004A4F76">
      <w:pPr>
        <w:pStyle w:val="CommentText"/>
      </w:pPr>
      <w:r>
        <w:rPr>
          <w:rStyle w:val="CommentReference"/>
        </w:rPr>
        <w:annotationRef/>
      </w:r>
      <w:r>
        <w:t>Gada di usecease scenario dan keb.fung</w:t>
      </w:r>
    </w:p>
  </w:comment>
  <w:comment w:id="10980" w:author="chaniaayulestari@outlook.com" w:date="2021-11-14T03:29:00Z" w:initials="c">
    <w:p w14:paraId="6D61E2A1" w14:textId="3C1BA104" w:rsidR="004A4F76" w:rsidRDefault="004A4F76">
      <w:pPr>
        <w:pStyle w:val="CommentText"/>
      </w:pPr>
      <w:r>
        <w:rPr>
          <w:rStyle w:val="CommentReference"/>
        </w:rPr>
        <w:annotationRef/>
      </w:r>
      <w:r>
        <w:t>Isi</w:t>
      </w:r>
    </w:p>
    <w:p w14:paraId="76C29079" w14:textId="683FA9CC" w:rsidR="004A4F76" w:rsidRDefault="004A4F76">
      <w:pPr>
        <w:pStyle w:val="CommentText"/>
      </w:pPr>
    </w:p>
  </w:comment>
  <w:comment w:id="11193" w:author="chaniaayulestari@outlook.com" w:date="2021-11-14T03:05:00Z" w:initials="c">
    <w:p w14:paraId="07562BA2" w14:textId="3D766789" w:rsidR="004A4F76" w:rsidRDefault="004A4F76">
      <w:pPr>
        <w:pStyle w:val="CommentText"/>
      </w:pPr>
      <w:r>
        <w:rPr>
          <w:rStyle w:val="CommentReference"/>
        </w:rPr>
        <w:annotationRef/>
      </w:r>
      <w:r>
        <w:t xml:space="preserve">Gada di kebutuhan fungsional dan  scenario tapia da di sequence </w:t>
      </w:r>
    </w:p>
  </w:comment>
  <w:comment w:id="11322" w:author="chaniaayulestari@outlook.com" w:date="2021-11-14T03:08:00Z" w:initials="c">
    <w:p w14:paraId="3F4ECED4" w14:textId="76141CC5" w:rsidR="004A4F76" w:rsidRDefault="004A4F76">
      <w:pPr>
        <w:pStyle w:val="CommentText"/>
      </w:pPr>
      <w:r>
        <w:rPr>
          <w:rStyle w:val="CommentReference"/>
        </w:rPr>
        <w:annotationRef/>
      </w:r>
      <w:r>
        <w:t>Gada di use case Skenario ddi sequence ada, di kebutuhan ada</w:t>
      </w:r>
    </w:p>
  </w:comment>
  <w:comment w:id="11499" w:author="chaniaayulestari@outlook.com" w:date="2021-11-14T03:13:00Z" w:initials="c">
    <w:p w14:paraId="09AEC297" w14:textId="6EDEB471" w:rsidR="004A4F76" w:rsidRDefault="004A4F76">
      <w:pPr>
        <w:pStyle w:val="CommentText"/>
      </w:pPr>
      <w:r>
        <w:rPr>
          <w:rStyle w:val="CommentReference"/>
        </w:rPr>
        <w:annotationRef/>
      </w:r>
      <w:r>
        <w:t>Gada di kebutuhan fungsional dan usecase skenario</w:t>
      </w:r>
    </w:p>
  </w:comment>
  <w:comment w:id="11513" w:author="chaniaayulestari@outlook.com" w:date="2021-11-14T03:13:00Z" w:initials="c">
    <w:p w14:paraId="2D3CA3E1" w14:textId="63FF9333" w:rsidR="004A4F76" w:rsidRDefault="004A4F76">
      <w:pPr>
        <w:pStyle w:val="CommentText"/>
      </w:pPr>
      <w:r>
        <w:rPr>
          <w:rStyle w:val="CommentReference"/>
        </w:rPr>
        <w:annotationRef/>
      </w:r>
      <w:r>
        <w:t>Gada di kebutuhan fungsional dan usecase skenario</w:t>
      </w:r>
    </w:p>
  </w:comment>
  <w:comment w:id="11974" w:author="chaniaayulestari@outlook.com" w:date="2021-11-14T03:14:00Z" w:initials="c">
    <w:p w14:paraId="6B99D84B" w14:textId="77777777" w:rsidR="00992581" w:rsidRDefault="00992581">
      <w:pPr>
        <w:pStyle w:val="CommentText"/>
      </w:pPr>
      <w:r>
        <w:rPr>
          <w:rStyle w:val="CommentReference"/>
        </w:rPr>
        <w:annotationRef/>
      </w:r>
      <w:r>
        <w:t>Gada di usecease scenario dan keb.fung</w:t>
      </w:r>
    </w:p>
  </w:comment>
  <w:comment w:id="12088" w:author="chaniaayulestari@outlook.com" w:date="2021-11-14T03:29:00Z" w:initials="c">
    <w:p w14:paraId="5B8315C6" w14:textId="77777777" w:rsidR="00992581" w:rsidRDefault="00992581">
      <w:pPr>
        <w:pStyle w:val="CommentText"/>
      </w:pPr>
      <w:r>
        <w:rPr>
          <w:rStyle w:val="CommentReference"/>
        </w:rPr>
        <w:annotationRef/>
      </w:r>
      <w:r>
        <w:t>Isi</w:t>
      </w:r>
    </w:p>
    <w:p w14:paraId="4EE7408B" w14:textId="77777777" w:rsidR="00992581" w:rsidRDefault="00992581">
      <w:pPr>
        <w:pStyle w:val="CommentText"/>
      </w:pPr>
    </w:p>
  </w:comment>
  <w:comment w:id="13167" w:author="chaniaayulestari@outlook.com" w:date="2021-11-14T03:13:00Z" w:initials="c">
    <w:p w14:paraId="602037AF" w14:textId="77777777" w:rsidR="00F917E0" w:rsidRDefault="00F917E0">
      <w:pPr>
        <w:pStyle w:val="CommentText"/>
      </w:pPr>
      <w:r>
        <w:rPr>
          <w:rStyle w:val="CommentReference"/>
        </w:rPr>
        <w:annotationRef/>
      </w:r>
      <w:r>
        <w:t>Gada di kebutuhan fungsional dan usecase skenario</w:t>
      </w:r>
    </w:p>
  </w:comment>
  <w:comment w:id="13189" w:author="chaniaayulestari@outlook.com" w:date="2021-11-14T03:13:00Z" w:initials="c">
    <w:p w14:paraId="0FC78D07" w14:textId="77777777" w:rsidR="00F917E0" w:rsidRDefault="00F917E0">
      <w:pPr>
        <w:pStyle w:val="CommentText"/>
      </w:pPr>
      <w:r>
        <w:rPr>
          <w:rStyle w:val="CommentReference"/>
        </w:rPr>
        <w:annotationRef/>
      </w:r>
      <w:r>
        <w:t>Gada di kebutuhan fungsional dan usecase skenario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880C94" w15:done="0"/>
  <w15:commentEx w15:paraId="6589DD08" w15:done="0"/>
  <w15:commentEx w15:paraId="1E8C2A30"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8BE" w16cex:dateUtc="2021-11-12T04:04: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880C94" w16cid:durableId="2538C8BE"/>
  <w16cid:commentId w16cid:paraId="6589DD08" w16cid:durableId="2538C9CD"/>
  <w16cid:commentId w16cid:paraId="1E8C2A30" w16cid:durableId="2538CA06"/>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44035" w14:textId="77777777" w:rsidR="007A54E1" w:rsidRDefault="007A54E1" w:rsidP="00505F11">
      <w:pPr>
        <w:spacing w:line="240" w:lineRule="auto"/>
      </w:pPr>
      <w:r>
        <w:separator/>
      </w:r>
    </w:p>
  </w:endnote>
  <w:endnote w:type="continuationSeparator" w:id="0">
    <w:p w14:paraId="60BB9E19" w14:textId="77777777" w:rsidR="007A54E1" w:rsidRDefault="007A54E1"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4A4F76" w:rsidRDefault="004A4F7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4A4F76" w:rsidRDefault="004A4F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4A4F76" w:rsidRDefault="004A4F7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4A4F76" w:rsidRDefault="004A4F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4A4F76" w:rsidRDefault="004A4F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4A4F76" w:rsidRDefault="004A4F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4A4F76" w:rsidRDefault="004A4F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4A4F76" w:rsidRDefault="004A4F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4A4F76" w:rsidRDefault="004A4F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4A4F76" w:rsidRDefault="004A4F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DA202" w14:textId="77777777" w:rsidR="007A54E1" w:rsidRDefault="007A54E1" w:rsidP="00505F11">
      <w:pPr>
        <w:spacing w:line="240" w:lineRule="auto"/>
      </w:pPr>
      <w:r>
        <w:separator/>
      </w:r>
    </w:p>
  </w:footnote>
  <w:footnote w:type="continuationSeparator" w:id="0">
    <w:p w14:paraId="7BA5E34F" w14:textId="77777777" w:rsidR="007A54E1" w:rsidRDefault="007A54E1"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4A4F76" w:rsidRDefault="004A4F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4A4F76" w:rsidRDefault="004A4F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4A4F76" w:rsidRDefault="004A4F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4A4F76" w:rsidRDefault="004A4F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4A4F76" w:rsidRDefault="004A4F7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4A4F76" w:rsidRDefault="004A4F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4A4F76" w:rsidRDefault="004A4F7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4A4F76" w:rsidRDefault="004A4F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9"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0"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2"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5"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3"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7"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1"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3"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6"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0"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2"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5"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8"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0"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4"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1"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3"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6"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9"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1"/>
  </w:num>
  <w:num w:numId="3">
    <w:abstractNumId w:val="62"/>
  </w:num>
  <w:num w:numId="4">
    <w:abstractNumId w:val="65"/>
  </w:num>
  <w:num w:numId="5">
    <w:abstractNumId w:val="27"/>
  </w:num>
  <w:num w:numId="6">
    <w:abstractNumId w:val="86"/>
  </w:num>
  <w:num w:numId="7">
    <w:abstractNumId w:val="18"/>
  </w:num>
  <w:num w:numId="8">
    <w:abstractNumId w:val="53"/>
  </w:num>
  <w:num w:numId="9">
    <w:abstractNumId w:val="29"/>
  </w:num>
  <w:num w:numId="10">
    <w:abstractNumId w:val="119"/>
  </w:num>
  <w:num w:numId="11">
    <w:abstractNumId w:val="19"/>
  </w:num>
  <w:num w:numId="12">
    <w:abstractNumId w:val="22"/>
  </w:num>
  <w:num w:numId="13">
    <w:abstractNumId w:val="5"/>
  </w:num>
  <w:num w:numId="14">
    <w:abstractNumId w:val="20"/>
  </w:num>
  <w:num w:numId="15">
    <w:abstractNumId w:val="72"/>
  </w:num>
  <w:num w:numId="16">
    <w:abstractNumId w:val="94"/>
  </w:num>
  <w:num w:numId="17">
    <w:abstractNumId w:val="56"/>
  </w:num>
  <w:num w:numId="18">
    <w:abstractNumId w:val="82"/>
  </w:num>
  <w:num w:numId="19">
    <w:abstractNumId w:val="95"/>
  </w:num>
  <w:num w:numId="20">
    <w:abstractNumId w:val="60"/>
  </w:num>
  <w:num w:numId="21">
    <w:abstractNumId w:val="122"/>
  </w:num>
  <w:num w:numId="22">
    <w:abstractNumId w:val="13"/>
  </w:num>
  <w:num w:numId="23">
    <w:abstractNumId w:val="112"/>
  </w:num>
  <w:num w:numId="24">
    <w:abstractNumId w:val="42"/>
  </w:num>
  <w:num w:numId="25">
    <w:abstractNumId w:val="1"/>
  </w:num>
  <w:num w:numId="26">
    <w:abstractNumId w:val="87"/>
  </w:num>
  <w:num w:numId="27">
    <w:abstractNumId w:val="23"/>
  </w:num>
  <w:num w:numId="28">
    <w:abstractNumId w:val="74"/>
  </w:num>
  <w:num w:numId="29">
    <w:abstractNumId w:val="48"/>
  </w:num>
  <w:num w:numId="30">
    <w:abstractNumId w:val="126"/>
  </w:num>
  <w:num w:numId="31">
    <w:abstractNumId w:val="102"/>
  </w:num>
  <w:num w:numId="32">
    <w:abstractNumId w:val="78"/>
  </w:num>
  <w:num w:numId="33">
    <w:abstractNumId w:val="91"/>
  </w:num>
  <w:num w:numId="34">
    <w:abstractNumId w:val="77"/>
  </w:num>
  <w:num w:numId="35">
    <w:abstractNumId w:val="84"/>
  </w:num>
  <w:num w:numId="36">
    <w:abstractNumId w:val="123"/>
  </w:num>
  <w:num w:numId="37">
    <w:abstractNumId w:val="110"/>
  </w:num>
  <w:num w:numId="38">
    <w:abstractNumId w:val="127"/>
  </w:num>
  <w:num w:numId="39">
    <w:abstractNumId w:val="92"/>
  </w:num>
  <w:num w:numId="40">
    <w:abstractNumId w:val="104"/>
  </w:num>
  <w:num w:numId="41">
    <w:abstractNumId w:val="50"/>
  </w:num>
  <w:num w:numId="42">
    <w:abstractNumId w:val="21"/>
  </w:num>
  <w:num w:numId="43">
    <w:abstractNumId w:val="103"/>
  </w:num>
  <w:num w:numId="44">
    <w:abstractNumId w:val="38"/>
  </w:num>
  <w:num w:numId="45">
    <w:abstractNumId w:val="114"/>
  </w:num>
  <w:num w:numId="46">
    <w:abstractNumId w:val="108"/>
  </w:num>
  <w:num w:numId="47">
    <w:abstractNumId w:val="106"/>
  </w:num>
  <w:num w:numId="48">
    <w:abstractNumId w:val="111"/>
  </w:num>
  <w:num w:numId="49">
    <w:abstractNumId w:val="93"/>
  </w:num>
  <w:num w:numId="50">
    <w:abstractNumId w:val="96"/>
  </w:num>
  <w:num w:numId="51">
    <w:abstractNumId w:val="120"/>
  </w:num>
  <w:num w:numId="52">
    <w:abstractNumId w:val="24"/>
  </w:num>
  <w:num w:numId="53">
    <w:abstractNumId w:val="88"/>
  </w:num>
  <w:num w:numId="54">
    <w:abstractNumId w:val="66"/>
  </w:num>
  <w:num w:numId="55">
    <w:abstractNumId w:val="35"/>
  </w:num>
  <w:num w:numId="56">
    <w:abstractNumId w:val="14"/>
  </w:num>
  <w:num w:numId="57">
    <w:abstractNumId w:val="75"/>
  </w:num>
  <w:num w:numId="58">
    <w:abstractNumId w:val="105"/>
  </w:num>
  <w:num w:numId="59">
    <w:abstractNumId w:val="57"/>
  </w:num>
  <w:num w:numId="60">
    <w:abstractNumId w:val="129"/>
  </w:num>
  <w:num w:numId="61">
    <w:abstractNumId w:val="41"/>
  </w:num>
  <w:num w:numId="62">
    <w:abstractNumId w:val="63"/>
  </w:num>
  <w:num w:numId="63">
    <w:abstractNumId w:val="89"/>
  </w:num>
  <w:num w:numId="64">
    <w:abstractNumId w:val="128"/>
  </w:num>
  <w:num w:numId="65">
    <w:abstractNumId w:val="107"/>
  </w:num>
  <w:num w:numId="66">
    <w:abstractNumId w:val="58"/>
  </w:num>
  <w:num w:numId="67">
    <w:abstractNumId w:val="101"/>
  </w:num>
  <w:num w:numId="68">
    <w:abstractNumId w:val="3"/>
  </w:num>
  <w:num w:numId="69">
    <w:abstractNumId w:val="40"/>
  </w:num>
  <w:num w:numId="70">
    <w:abstractNumId w:val="9"/>
  </w:num>
  <w:num w:numId="71">
    <w:abstractNumId w:val="109"/>
  </w:num>
  <w:num w:numId="72">
    <w:abstractNumId w:val="64"/>
  </w:num>
  <w:num w:numId="73">
    <w:abstractNumId w:val="59"/>
  </w:num>
  <w:num w:numId="74">
    <w:abstractNumId w:val="52"/>
  </w:num>
  <w:num w:numId="75">
    <w:abstractNumId w:val="73"/>
  </w:num>
  <w:num w:numId="76">
    <w:abstractNumId w:val="26"/>
  </w:num>
  <w:num w:numId="77">
    <w:abstractNumId w:val="68"/>
  </w:num>
  <w:num w:numId="78">
    <w:abstractNumId w:val="67"/>
  </w:num>
  <w:num w:numId="79">
    <w:abstractNumId w:val="16"/>
  </w:num>
  <w:num w:numId="80">
    <w:abstractNumId w:val="25"/>
  </w:num>
  <w:num w:numId="81">
    <w:abstractNumId w:val="28"/>
  </w:num>
  <w:num w:numId="82">
    <w:abstractNumId w:val="44"/>
  </w:num>
  <w:num w:numId="83">
    <w:abstractNumId w:val="45"/>
  </w:num>
  <w:num w:numId="84">
    <w:abstractNumId w:val="0"/>
  </w:num>
  <w:num w:numId="85">
    <w:abstractNumId w:val="121"/>
  </w:num>
  <w:num w:numId="86">
    <w:abstractNumId w:val="46"/>
  </w:num>
  <w:num w:numId="87">
    <w:abstractNumId w:val="79"/>
  </w:num>
  <w:num w:numId="88">
    <w:abstractNumId w:val="7"/>
  </w:num>
  <w:num w:numId="89">
    <w:abstractNumId w:val="17"/>
  </w:num>
  <w:num w:numId="90">
    <w:abstractNumId w:val="80"/>
  </w:num>
  <w:num w:numId="91">
    <w:abstractNumId w:val="81"/>
  </w:num>
  <w:num w:numId="92">
    <w:abstractNumId w:val="2"/>
  </w:num>
  <w:num w:numId="93">
    <w:abstractNumId w:val="11"/>
  </w:num>
  <w:num w:numId="94">
    <w:abstractNumId w:val="76"/>
  </w:num>
  <w:num w:numId="95">
    <w:abstractNumId w:val="125"/>
  </w:num>
  <w:num w:numId="96">
    <w:abstractNumId w:val="32"/>
  </w:num>
  <w:num w:numId="97">
    <w:abstractNumId w:val="39"/>
  </w:num>
  <w:num w:numId="98">
    <w:abstractNumId w:val="116"/>
  </w:num>
  <w:num w:numId="99">
    <w:abstractNumId w:val="83"/>
  </w:num>
  <w:num w:numId="100">
    <w:abstractNumId w:val="90"/>
  </w:num>
  <w:num w:numId="101">
    <w:abstractNumId w:val="36"/>
  </w:num>
  <w:num w:numId="102">
    <w:abstractNumId w:val="4"/>
  </w:num>
  <w:num w:numId="103">
    <w:abstractNumId w:val="71"/>
  </w:num>
  <w:num w:numId="104">
    <w:abstractNumId w:val="55"/>
  </w:num>
  <w:num w:numId="105">
    <w:abstractNumId w:val="99"/>
  </w:num>
  <w:num w:numId="106">
    <w:abstractNumId w:val="115"/>
  </w:num>
  <w:num w:numId="107">
    <w:abstractNumId w:val="8"/>
  </w:num>
  <w:num w:numId="108">
    <w:abstractNumId w:val="33"/>
  </w:num>
  <w:num w:numId="109">
    <w:abstractNumId w:val="37"/>
  </w:num>
  <w:num w:numId="110">
    <w:abstractNumId w:val="100"/>
  </w:num>
  <w:num w:numId="111">
    <w:abstractNumId w:val="47"/>
  </w:num>
  <w:num w:numId="112">
    <w:abstractNumId w:val="30"/>
  </w:num>
  <w:num w:numId="113">
    <w:abstractNumId w:val="31"/>
  </w:num>
  <w:num w:numId="114">
    <w:abstractNumId w:val="117"/>
  </w:num>
  <w:num w:numId="115">
    <w:abstractNumId w:val="124"/>
  </w:num>
  <w:num w:numId="116">
    <w:abstractNumId w:val="70"/>
  </w:num>
  <w:num w:numId="117">
    <w:abstractNumId w:val="49"/>
  </w:num>
  <w:num w:numId="118">
    <w:abstractNumId w:val="43"/>
  </w:num>
  <w:num w:numId="119">
    <w:abstractNumId w:val="118"/>
  </w:num>
  <w:num w:numId="120">
    <w:abstractNumId w:val="15"/>
  </w:num>
  <w:num w:numId="121">
    <w:abstractNumId w:val="6"/>
  </w:num>
  <w:num w:numId="122">
    <w:abstractNumId w:val="98"/>
  </w:num>
  <w:num w:numId="123">
    <w:abstractNumId w:val="10"/>
  </w:num>
  <w:num w:numId="124">
    <w:abstractNumId w:val="113"/>
  </w:num>
  <w:num w:numId="125">
    <w:abstractNumId w:val="54"/>
  </w:num>
  <w:num w:numId="126">
    <w:abstractNumId w:val="51"/>
  </w:num>
  <w:num w:numId="127">
    <w:abstractNumId w:val="85"/>
  </w:num>
  <w:num w:numId="128">
    <w:abstractNumId w:val="69"/>
  </w:num>
  <w:num w:numId="129">
    <w:abstractNumId w:val="34"/>
  </w:num>
  <w:num w:numId="130">
    <w:abstractNumId w:val="97"/>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trackRevisions/>
  <w:defaultTabStop w:val="720"/>
  <w:characterSpacingControl w:val="doNotCompress"/>
  <w:hdrShapeDefaults>
    <o:shapedefaults v:ext="edit" spidmax="23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7EEB"/>
    <w:rsid w:val="0000520E"/>
    <w:rsid w:val="00007BE9"/>
    <w:rsid w:val="00013D4B"/>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A514C"/>
    <w:rsid w:val="000A64FE"/>
    <w:rsid w:val="000B2B6A"/>
    <w:rsid w:val="000B5DA5"/>
    <w:rsid w:val="000B5DF6"/>
    <w:rsid w:val="000C2558"/>
    <w:rsid w:val="000C4633"/>
    <w:rsid w:val="000C5C1D"/>
    <w:rsid w:val="000C638F"/>
    <w:rsid w:val="000D36D4"/>
    <w:rsid w:val="000D3BCE"/>
    <w:rsid w:val="000D5CB9"/>
    <w:rsid w:val="000D70CD"/>
    <w:rsid w:val="000E74DA"/>
    <w:rsid w:val="000F1488"/>
    <w:rsid w:val="000F4D3A"/>
    <w:rsid w:val="000F7801"/>
    <w:rsid w:val="00100E4F"/>
    <w:rsid w:val="0010129C"/>
    <w:rsid w:val="001067DD"/>
    <w:rsid w:val="00111278"/>
    <w:rsid w:val="001122B7"/>
    <w:rsid w:val="00114A62"/>
    <w:rsid w:val="001166CB"/>
    <w:rsid w:val="00117601"/>
    <w:rsid w:val="001205CF"/>
    <w:rsid w:val="00122C67"/>
    <w:rsid w:val="00122F94"/>
    <w:rsid w:val="00124700"/>
    <w:rsid w:val="00133A99"/>
    <w:rsid w:val="0013566F"/>
    <w:rsid w:val="001403C1"/>
    <w:rsid w:val="00140F20"/>
    <w:rsid w:val="00144BD6"/>
    <w:rsid w:val="0015026C"/>
    <w:rsid w:val="00152F2C"/>
    <w:rsid w:val="00153D3F"/>
    <w:rsid w:val="00154B3D"/>
    <w:rsid w:val="00156F99"/>
    <w:rsid w:val="001753DF"/>
    <w:rsid w:val="001777A7"/>
    <w:rsid w:val="00177B0A"/>
    <w:rsid w:val="001807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F40"/>
    <w:rsid w:val="001C352C"/>
    <w:rsid w:val="001C4025"/>
    <w:rsid w:val="001C54CE"/>
    <w:rsid w:val="001C5C64"/>
    <w:rsid w:val="001D04A6"/>
    <w:rsid w:val="001D69DE"/>
    <w:rsid w:val="001E05E1"/>
    <w:rsid w:val="001F2641"/>
    <w:rsid w:val="001F343A"/>
    <w:rsid w:val="002040D9"/>
    <w:rsid w:val="002052BC"/>
    <w:rsid w:val="00214366"/>
    <w:rsid w:val="00224D03"/>
    <w:rsid w:val="00224DD9"/>
    <w:rsid w:val="002330D9"/>
    <w:rsid w:val="002334FF"/>
    <w:rsid w:val="002367EC"/>
    <w:rsid w:val="0024161C"/>
    <w:rsid w:val="0025138C"/>
    <w:rsid w:val="00252056"/>
    <w:rsid w:val="002529AC"/>
    <w:rsid w:val="002560EE"/>
    <w:rsid w:val="00256E20"/>
    <w:rsid w:val="00263F6B"/>
    <w:rsid w:val="00264B25"/>
    <w:rsid w:val="00270503"/>
    <w:rsid w:val="0027128A"/>
    <w:rsid w:val="0027153E"/>
    <w:rsid w:val="002723A8"/>
    <w:rsid w:val="00273DAD"/>
    <w:rsid w:val="0027626B"/>
    <w:rsid w:val="002778AA"/>
    <w:rsid w:val="00280291"/>
    <w:rsid w:val="00284E63"/>
    <w:rsid w:val="00296A17"/>
    <w:rsid w:val="002B24A0"/>
    <w:rsid w:val="002B2CFD"/>
    <w:rsid w:val="002B33F4"/>
    <w:rsid w:val="002C40D7"/>
    <w:rsid w:val="002D3759"/>
    <w:rsid w:val="002D6911"/>
    <w:rsid w:val="002D7E4B"/>
    <w:rsid w:val="002E2EFB"/>
    <w:rsid w:val="002E3348"/>
    <w:rsid w:val="002F6C1D"/>
    <w:rsid w:val="002F6E1C"/>
    <w:rsid w:val="002F7F36"/>
    <w:rsid w:val="00302EDA"/>
    <w:rsid w:val="00305A2E"/>
    <w:rsid w:val="00310122"/>
    <w:rsid w:val="00311A00"/>
    <w:rsid w:val="00316088"/>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EAE"/>
    <w:rsid w:val="003D1B88"/>
    <w:rsid w:val="003D26C6"/>
    <w:rsid w:val="003D36D6"/>
    <w:rsid w:val="003D3CC2"/>
    <w:rsid w:val="003D3D0F"/>
    <w:rsid w:val="003E1103"/>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A0936"/>
    <w:rsid w:val="004A229B"/>
    <w:rsid w:val="004A4F7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5993"/>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404DC"/>
    <w:rsid w:val="00746D78"/>
    <w:rsid w:val="007472DC"/>
    <w:rsid w:val="00753699"/>
    <w:rsid w:val="00754ADD"/>
    <w:rsid w:val="00756DA0"/>
    <w:rsid w:val="00760C77"/>
    <w:rsid w:val="00761469"/>
    <w:rsid w:val="007646DA"/>
    <w:rsid w:val="00764905"/>
    <w:rsid w:val="00767FB7"/>
    <w:rsid w:val="007741D3"/>
    <w:rsid w:val="00781264"/>
    <w:rsid w:val="007817E4"/>
    <w:rsid w:val="007870C9"/>
    <w:rsid w:val="0078780A"/>
    <w:rsid w:val="00791945"/>
    <w:rsid w:val="00793D9E"/>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1959"/>
    <w:rsid w:val="007F336A"/>
    <w:rsid w:val="007F39C0"/>
    <w:rsid w:val="00803561"/>
    <w:rsid w:val="00805759"/>
    <w:rsid w:val="00806706"/>
    <w:rsid w:val="0081005E"/>
    <w:rsid w:val="00812B43"/>
    <w:rsid w:val="008159DF"/>
    <w:rsid w:val="0082631E"/>
    <w:rsid w:val="00826E86"/>
    <w:rsid w:val="0082758C"/>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9374A"/>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7816"/>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AF1"/>
    <w:rsid w:val="009B398A"/>
    <w:rsid w:val="009B533F"/>
    <w:rsid w:val="009B575D"/>
    <w:rsid w:val="009B6B0A"/>
    <w:rsid w:val="009C13CB"/>
    <w:rsid w:val="009C56D2"/>
    <w:rsid w:val="009D7EEE"/>
    <w:rsid w:val="009E085A"/>
    <w:rsid w:val="009E6E1E"/>
    <w:rsid w:val="009F1587"/>
    <w:rsid w:val="009F23AF"/>
    <w:rsid w:val="009F3AD9"/>
    <w:rsid w:val="009F3FF3"/>
    <w:rsid w:val="009F4827"/>
    <w:rsid w:val="009F78F1"/>
    <w:rsid w:val="00A02712"/>
    <w:rsid w:val="00A02A29"/>
    <w:rsid w:val="00A14A3B"/>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7D3D"/>
    <w:rsid w:val="00B73853"/>
    <w:rsid w:val="00B74DD3"/>
    <w:rsid w:val="00B758BD"/>
    <w:rsid w:val="00B77C11"/>
    <w:rsid w:val="00B81365"/>
    <w:rsid w:val="00B84F62"/>
    <w:rsid w:val="00B91950"/>
    <w:rsid w:val="00B937F2"/>
    <w:rsid w:val="00B956F6"/>
    <w:rsid w:val="00BA24D0"/>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3011"/>
    <w:rsid w:val="00BF6268"/>
    <w:rsid w:val="00C026D3"/>
    <w:rsid w:val="00C050A6"/>
    <w:rsid w:val="00C10E66"/>
    <w:rsid w:val="00C113C3"/>
    <w:rsid w:val="00C1342F"/>
    <w:rsid w:val="00C16573"/>
    <w:rsid w:val="00C2066A"/>
    <w:rsid w:val="00C21FAB"/>
    <w:rsid w:val="00C2214F"/>
    <w:rsid w:val="00C378B4"/>
    <w:rsid w:val="00C4154F"/>
    <w:rsid w:val="00C42BC3"/>
    <w:rsid w:val="00C42EE7"/>
    <w:rsid w:val="00C459F6"/>
    <w:rsid w:val="00C47083"/>
    <w:rsid w:val="00C53A83"/>
    <w:rsid w:val="00C570CE"/>
    <w:rsid w:val="00C60063"/>
    <w:rsid w:val="00C62D5D"/>
    <w:rsid w:val="00C62E02"/>
    <w:rsid w:val="00C635D0"/>
    <w:rsid w:val="00C64817"/>
    <w:rsid w:val="00C72689"/>
    <w:rsid w:val="00C73111"/>
    <w:rsid w:val="00C80ED5"/>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48E"/>
    <w:rsid w:val="00D26F74"/>
    <w:rsid w:val="00D3729B"/>
    <w:rsid w:val="00D438FB"/>
    <w:rsid w:val="00D45F38"/>
    <w:rsid w:val="00D53D78"/>
    <w:rsid w:val="00D5666C"/>
    <w:rsid w:val="00D57D23"/>
    <w:rsid w:val="00D62D62"/>
    <w:rsid w:val="00D70114"/>
    <w:rsid w:val="00D77591"/>
    <w:rsid w:val="00D808C0"/>
    <w:rsid w:val="00D85E5B"/>
    <w:rsid w:val="00D85F50"/>
    <w:rsid w:val="00D86B24"/>
    <w:rsid w:val="00D87377"/>
    <w:rsid w:val="00D97E3D"/>
    <w:rsid w:val="00DA48B8"/>
    <w:rsid w:val="00DB01B9"/>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51900"/>
    <w:rsid w:val="00E560BE"/>
    <w:rsid w:val="00E56C0A"/>
    <w:rsid w:val="00E56C44"/>
    <w:rsid w:val="00E570CA"/>
    <w:rsid w:val="00E60BA1"/>
    <w:rsid w:val="00E64A49"/>
    <w:rsid w:val="00E7246E"/>
    <w:rsid w:val="00E728BE"/>
    <w:rsid w:val="00E8612D"/>
    <w:rsid w:val="00EA413A"/>
    <w:rsid w:val="00EA62A7"/>
    <w:rsid w:val="00EB3866"/>
    <w:rsid w:val="00EB3EE8"/>
    <w:rsid w:val="00EB476B"/>
    <w:rsid w:val="00EB521B"/>
    <w:rsid w:val="00EB6AD3"/>
    <w:rsid w:val="00EC1255"/>
    <w:rsid w:val="00EC162F"/>
    <w:rsid w:val="00EC4B61"/>
    <w:rsid w:val="00EC722E"/>
    <w:rsid w:val="00ED47C8"/>
    <w:rsid w:val="00EE0964"/>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5752A"/>
    <w:rsid w:val="00F658E0"/>
    <w:rsid w:val="00F73148"/>
    <w:rsid w:val="00F74386"/>
    <w:rsid w:val="00F80DA4"/>
    <w:rsid w:val="00F84B7B"/>
    <w:rsid w:val="00F8758C"/>
    <w:rsid w:val="00F90E48"/>
    <w:rsid w:val="00F917E0"/>
    <w:rsid w:val="00F93308"/>
    <w:rsid w:val="00F9458C"/>
    <w:rsid w:val="00F95FEC"/>
    <w:rsid w:val="00F96C5E"/>
    <w:rsid w:val="00F97775"/>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361"/>
    <o:shapelayout v:ext="edit">
      <o:idmap v:ext="edit" data="2"/>
      <o:rules v:ext="edit">
        <o:r id="V:Rule1" type="connector" idref="#Straight Arrow Connector 18"/>
      </o:rules>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4.png"/><Relationship Id="rId43"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comments" Target="comments.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header" Target="header4.xml"/><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microsoft.com/office/2011/relationships/commentsExtended" Target="commentsExtended.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header" Target="header7.xml"/><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4.xml"/><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7.emf"/><Relationship Id="rId46" Type="http://schemas.microsoft.com/office/2016/09/relationships/commentsIds" Target="commentsIds.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header" Target="header5.xml"/><Relationship Id="rId190"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8.png"/><Relationship Id="rId47" Type="http://schemas.microsoft.com/office/2018/08/relationships/commentsExtensible" Target="commentsExtensible.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footer" Target="footer5.xml"/><Relationship Id="rId200" Type="http://schemas.openxmlformats.org/officeDocument/2006/relationships/footer" Target="footer7.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9.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header" Target="header6.xml"/><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oter" Target="footer6.xml"/><Relationship Id="rId202"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A46A31-5702-4B95-B159-4F0A5CB3C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188</Pages>
  <Words>33537</Words>
  <Characters>191163</Characters>
  <Application>Microsoft Office Word</Application>
  <DocSecurity>0</DocSecurity>
  <Lines>1593</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43</cp:revision>
  <dcterms:created xsi:type="dcterms:W3CDTF">2021-11-13T05:17:00Z</dcterms:created>
  <dcterms:modified xsi:type="dcterms:W3CDTF">2021-11-14T12:54:00Z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