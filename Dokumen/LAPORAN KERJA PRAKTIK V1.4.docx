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r>
      <w:proofErr w:type="spellStart"/>
      <w:r>
        <w:t>Universitas</w:t>
      </w:r>
      <w:proofErr w:type="spellEnd"/>
      <w:r>
        <w:t xml:space="preserve">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Chania Ayu Lestari</w:t>
      </w:r>
      <w:r>
        <w:rPr>
          <w:b/>
        </w:rPr>
        <w:tab/>
        <w:t xml:space="preserve">Rafi Aziizi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5" w:author="Rafi Aziizi" w:date="2021-11-12T07:34:00Z">
        <w:r w:rsidR="00C53A83">
          <w:rPr>
            <w:b/>
            <w:bCs/>
          </w:rPr>
          <w:t>E</w:t>
        </w:r>
      </w:ins>
      <w:del w:id="6"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D26F74" w:rsidRDefault="00D26F74" w:rsidP="00C16573">
                            <w:pPr>
                              <w:jc w:val="center"/>
                            </w:pPr>
                            <w:r>
                              <w:rPr>
                                <w:b/>
                                <w:color w:val="000000"/>
                              </w:rPr>
                              <w:t xml:space="preserve">Rafi Aziizi </w:t>
                            </w:r>
                            <w:proofErr w:type="spellStart"/>
                            <w:r>
                              <w:rPr>
                                <w:b/>
                                <w:color w:val="000000"/>
                              </w:rPr>
                              <w:t>Muchtar</w:t>
                            </w:r>
                            <w:proofErr w:type="spellEnd"/>
                          </w:p>
                          <w:p w14:paraId="40C8DA39" w14:textId="5B9C5ADD" w:rsidR="00D26F74" w:rsidRDefault="00D26F74"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D26F74" w:rsidRDefault="00D26F74" w:rsidP="00C16573">
                      <w:pPr>
                        <w:jc w:val="center"/>
                      </w:pPr>
                      <w:r>
                        <w:rPr>
                          <w:b/>
                          <w:color w:val="000000"/>
                        </w:rPr>
                        <w:t xml:space="preserve">Rafi Aziizi </w:t>
                      </w:r>
                      <w:proofErr w:type="spellStart"/>
                      <w:r>
                        <w:rPr>
                          <w:b/>
                          <w:color w:val="000000"/>
                        </w:rPr>
                        <w:t>Muchtar</w:t>
                      </w:r>
                      <w:proofErr w:type="spellEnd"/>
                    </w:p>
                    <w:p w14:paraId="40C8DA39" w14:textId="5B9C5ADD" w:rsidR="00D26F74" w:rsidRDefault="00D26F74"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D26F74" w:rsidRDefault="00D26F74" w:rsidP="00C16573">
                            <w:pPr>
                              <w:jc w:val="center"/>
                            </w:pPr>
                            <w:r>
                              <w:rPr>
                                <w:b/>
                                <w:color w:val="000000"/>
                              </w:rPr>
                              <w:t>Chania Ayu Lestari</w:t>
                            </w:r>
                          </w:p>
                          <w:p w14:paraId="4FD05FDC" w14:textId="2499AD6C" w:rsidR="00D26F74" w:rsidRDefault="00D26F74"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D26F74" w:rsidRDefault="00D26F74" w:rsidP="00C16573">
                      <w:pPr>
                        <w:jc w:val="center"/>
                      </w:pPr>
                      <w:r>
                        <w:rPr>
                          <w:b/>
                          <w:color w:val="000000"/>
                        </w:rPr>
                        <w:t>Chania Ayu Lestari</w:t>
                      </w:r>
                    </w:p>
                    <w:p w14:paraId="4FD05FDC" w14:textId="2499AD6C" w:rsidR="00D26F74" w:rsidRDefault="00D26F74" w:rsidP="00C16573">
                      <w:pPr>
                        <w:jc w:val="center"/>
                      </w:pPr>
                      <w:r>
                        <w:rPr>
                          <w:color w:val="000000"/>
                        </w:rPr>
                        <w:t>NIM: 3411.18.1108</w:t>
                      </w:r>
                    </w:p>
                  </w:txbxContent>
                </v:textbox>
                <w10:wrap type="square"/>
              </v:rect>
            </w:pict>
          </mc:Fallback>
        </mc:AlternateContent>
      </w:r>
      <w:bookmarkStart w:id="7" w:name="_heading=h.1fob9te"/>
      <w:bookmarkEnd w:id="7"/>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proofErr w:type="spellStart"/>
      <w:r>
        <w:rPr>
          <w:b/>
        </w:rPr>
        <w:t>Telah</w:t>
      </w:r>
      <w:proofErr w:type="spellEnd"/>
      <w:r>
        <w:rPr>
          <w:b/>
        </w:rPr>
        <w:t xml:space="preserve"> </w:t>
      </w:r>
      <w:proofErr w:type="spellStart"/>
      <w:ins w:id="8" w:author="Rafi Aziizi" w:date="2021-11-12T07:34:00Z">
        <w:r w:rsidR="00C53A83">
          <w:rPr>
            <w:b/>
          </w:rPr>
          <w:t>D</w:t>
        </w:r>
      </w:ins>
      <w:r>
        <w:rPr>
          <w:b/>
        </w:rPr>
        <w:t>iperiksa</w:t>
      </w:r>
      <w:proofErr w:type="spellEnd"/>
      <w:r>
        <w:rPr>
          <w:b/>
        </w:rPr>
        <w:t xml:space="preserve"> dan </w:t>
      </w:r>
      <w:proofErr w:type="spellStart"/>
      <w:r>
        <w:rPr>
          <w:b/>
        </w:rPr>
        <w:t>Disetujui</w:t>
      </w:r>
      <w:proofErr w:type="spellEnd"/>
    </w:p>
    <w:p w14:paraId="1264F8E2" w14:textId="63C0C83F"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372CD245"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D26F74" w:rsidRDefault="00D26F74"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D26F74" w:rsidRDefault="00D26F74"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D26F74" w:rsidRDefault="00D26F74" w:rsidP="00C16573">
                            <w:pPr>
                              <w:spacing w:line="240" w:lineRule="auto"/>
                              <w:jc w:val="center"/>
                            </w:pPr>
                          </w:p>
                          <w:p w14:paraId="74BFB887" w14:textId="23A19CFD" w:rsidR="00D26F74" w:rsidRDefault="00D26F74" w:rsidP="00C16573">
                            <w:pPr>
                              <w:spacing w:line="240" w:lineRule="auto"/>
                              <w:jc w:val="center"/>
                            </w:pPr>
                          </w:p>
                          <w:p w14:paraId="0A1064D0" w14:textId="77777777" w:rsidR="00D26F74" w:rsidRDefault="00D26F74" w:rsidP="00C16573">
                            <w:pPr>
                              <w:spacing w:line="240" w:lineRule="auto"/>
                              <w:jc w:val="center"/>
                            </w:pPr>
                          </w:p>
                          <w:p w14:paraId="7A1713FE" w14:textId="13F6DCAA" w:rsidR="00D26F74" w:rsidRDefault="00D26F74"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D26F74" w:rsidRDefault="00D26F74" w:rsidP="00C16573">
                            <w:pPr>
                              <w:spacing w:line="240" w:lineRule="auto"/>
                              <w:jc w:val="center"/>
                            </w:pPr>
                            <w:r>
                              <w:rPr>
                                <w:color w:val="000000"/>
                              </w:rPr>
                              <w:t>NID. 4121.905.85</w:t>
                            </w:r>
                          </w:p>
                          <w:p w14:paraId="20EC2F31" w14:textId="77777777" w:rsidR="00D26F74" w:rsidRDefault="00D26F74"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D26F74" w:rsidRDefault="00D26F74"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D26F74" w:rsidRDefault="00D26F74"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D26F74" w:rsidRDefault="00D26F74" w:rsidP="00C16573">
                      <w:pPr>
                        <w:spacing w:line="240" w:lineRule="auto"/>
                        <w:jc w:val="center"/>
                      </w:pPr>
                    </w:p>
                    <w:p w14:paraId="74BFB887" w14:textId="23A19CFD" w:rsidR="00D26F74" w:rsidRDefault="00D26F74" w:rsidP="00C16573">
                      <w:pPr>
                        <w:spacing w:line="240" w:lineRule="auto"/>
                        <w:jc w:val="center"/>
                      </w:pPr>
                    </w:p>
                    <w:p w14:paraId="0A1064D0" w14:textId="77777777" w:rsidR="00D26F74" w:rsidRDefault="00D26F74" w:rsidP="00C16573">
                      <w:pPr>
                        <w:spacing w:line="240" w:lineRule="auto"/>
                        <w:jc w:val="center"/>
                      </w:pPr>
                    </w:p>
                    <w:p w14:paraId="7A1713FE" w14:textId="13F6DCAA" w:rsidR="00D26F74" w:rsidRDefault="00D26F74"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D26F74" w:rsidRDefault="00D26F74" w:rsidP="00C16573">
                      <w:pPr>
                        <w:spacing w:line="240" w:lineRule="auto"/>
                        <w:jc w:val="center"/>
                      </w:pPr>
                      <w:r>
                        <w:rPr>
                          <w:color w:val="000000"/>
                        </w:rPr>
                        <w:t>NID. 4121.905.85</w:t>
                      </w:r>
                    </w:p>
                    <w:p w14:paraId="20EC2F31" w14:textId="77777777" w:rsidR="00D26F74" w:rsidRDefault="00D26F74"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D26F74" w:rsidRDefault="00D26F74"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D26F74" w:rsidRDefault="00D26F74" w:rsidP="00C16573">
                            <w:pPr>
                              <w:spacing w:line="240" w:lineRule="auto"/>
                              <w:jc w:val="center"/>
                            </w:pPr>
                          </w:p>
                          <w:p w14:paraId="2948B538" w14:textId="77777777" w:rsidR="00D26F74" w:rsidRDefault="00D26F74" w:rsidP="00C16573">
                            <w:pPr>
                              <w:spacing w:line="240" w:lineRule="auto"/>
                              <w:jc w:val="center"/>
                            </w:pPr>
                          </w:p>
                          <w:p w14:paraId="655CF6DD" w14:textId="77777777" w:rsidR="00D26F74" w:rsidRDefault="00D26F74" w:rsidP="00C16573">
                            <w:pPr>
                              <w:spacing w:line="240" w:lineRule="auto"/>
                              <w:jc w:val="center"/>
                            </w:pPr>
                            <w:r>
                              <w:rPr>
                                <w:i/>
                                <w:color w:val="D9D9D9"/>
                                <w:sz w:val="20"/>
                              </w:rPr>
                              <w:t>t</w:t>
                            </w:r>
                            <w:del w:id="9" w:author="Rafi Aziizi" w:date="2021-11-13T10:07:00Z">
                              <w:r w:rsidDel="00362007">
                                <w:rPr>
                                  <w:i/>
                                  <w:color w:val="D9D9D9"/>
                                  <w:sz w:val="20"/>
                                </w:rPr>
                                <w:delText>anda tangan</w:delText>
                              </w:r>
                            </w:del>
                          </w:p>
                          <w:p w14:paraId="3A776E1A" w14:textId="77777777" w:rsidR="00D26F74" w:rsidRDefault="00D26F74" w:rsidP="00C16573">
                            <w:pPr>
                              <w:spacing w:line="240" w:lineRule="auto"/>
                            </w:pPr>
                          </w:p>
                          <w:p w14:paraId="12C7B1EA" w14:textId="34370A25" w:rsidR="00D26F74" w:rsidRDefault="00D26F74"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D26F74" w:rsidRDefault="00D26F74"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D26F74" w:rsidRDefault="00D26F74" w:rsidP="00C16573">
                      <w:pPr>
                        <w:spacing w:line="240" w:lineRule="auto"/>
                        <w:jc w:val="center"/>
                      </w:pPr>
                    </w:p>
                    <w:p w14:paraId="2948B538" w14:textId="77777777" w:rsidR="00D26F74" w:rsidRDefault="00D26F74" w:rsidP="00C16573">
                      <w:pPr>
                        <w:spacing w:line="240" w:lineRule="auto"/>
                        <w:jc w:val="center"/>
                      </w:pPr>
                    </w:p>
                    <w:p w14:paraId="655CF6DD" w14:textId="77777777" w:rsidR="00D26F74" w:rsidRDefault="00D26F74"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D26F74" w:rsidRDefault="00D26F74" w:rsidP="00C16573">
                      <w:pPr>
                        <w:spacing w:line="240" w:lineRule="auto"/>
                      </w:pPr>
                    </w:p>
                    <w:p w14:paraId="12C7B1EA" w14:textId="34370A25" w:rsidR="00D26F74" w:rsidRDefault="00D26F74"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___</w:t>
      </w:r>
      <w:ins w:id="11" w:author="Rafi Aziizi" w:date="2021-11-12T12:41:00Z">
        <w:r w:rsidR="00F14C4A">
          <w:t xml:space="preserve"> November</w:t>
        </w:r>
      </w:ins>
      <w:del w:id="12" w:author="Rafi Aziizi" w:date="2021-11-12T12:41:00Z">
        <w:r w:rsidR="00C16573" w:rsidDel="00F14C4A">
          <w:delText xml:space="preserve"> ________</w:delText>
        </w:r>
      </w:del>
      <w:r w:rsidR="00C16573">
        <w:t xml:space="preserve">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D26F74" w:rsidRDefault="00D26F74" w:rsidP="00C16573">
                            <w:pPr>
                              <w:spacing w:line="480" w:lineRule="auto"/>
                              <w:jc w:val="center"/>
                            </w:pPr>
                            <w:proofErr w:type="spellStart"/>
                            <w:r>
                              <w:rPr>
                                <w:b/>
                                <w:color w:val="000000"/>
                              </w:rPr>
                              <w:t>Diketahui</w:t>
                            </w:r>
                            <w:proofErr w:type="spellEnd"/>
                            <w:r>
                              <w:rPr>
                                <w:b/>
                                <w:color w:val="000000"/>
                              </w:rPr>
                              <w:t>,</w:t>
                            </w:r>
                          </w:p>
                          <w:p w14:paraId="16F45E14" w14:textId="77777777" w:rsidR="00D26F74" w:rsidRDefault="00D26F74"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D26F74" w:rsidRDefault="00D26F74" w:rsidP="00362007">
                            <w:pPr>
                              <w:spacing w:line="240" w:lineRule="auto"/>
                              <w:pPrChange w:id="13" w:author="Rafi Aziizi" w:date="2021-11-13T10:07:00Z">
                                <w:pPr>
                                  <w:spacing w:line="240" w:lineRule="auto"/>
                                  <w:jc w:val="center"/>
                                </w:pPr>
                              </w:pPrChange>
                            </w:pPr>
                            <w:del w:id="14" w:author="Rafi Aziizi" w:date="2021-11-13T10:07:00Z">
                              <w:r w:rsidDel="00362007">
                                <w:rPr>
                                  <w:i/>
                                  <w:color w:val="D9D9D9"/>
                                  <w:sz w:val="20"/>
                                </w:rPr>
                                <w:delText>tanda tangan</w:delText>
                              </w:r>
                            </w:del>
                          </w:p>
                          <w:p w14:paraId="57CBA8D4" w14:textId="77777777" w:rsidR="00D26F74" w:rsidRDefault="00D26F74" w:rsidP="00C16573">
                            <w:pPr>
                              <w:spacing w:line="240" w:lineRule="auto"/>
                              <w:jc w:val="center"/>
                            </w:pPr>
                          </w:p>
                          <w:p w14:paraId="3B18BA30" w14:textId="418CC9F5" w:rsidR="00D26F74" w:rsidRDefault="00D26F74"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D26F74" w:rsidRDefault="00D26F74"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D26F74" w:rsidRDefault="00D26F74" w:rsidP="00C16573">
                      <w:pPr>
                        <w:spacing w:line="480" w:lineRule="auto"/>
                        <w:jc w:val="center"/>
                      </w:pPr>
                      <w:proofErr w:type="spellStart"/>
                      <w:r>
                        <w:rPr>
                          <w:b/>
                          <w:color w:val="000000"/>
                        </w:rPr>
                        <w:t>Diketahui</w:t>
                      </w:r>
                      <w:proofErr w:type="spellEnd"/>
                      <w:r>
                        <w:rPr>
                          <w:b/>
                          <w:color w:val="000000"/>
                        </w:rPr>
                        <w:t>,</w:t>
                      </w:r>
                    </w:p>
                    <w:p w14:paraId="16F45E14" w14:textId="77777777" w:rsidR="00D26F74" w:rsidRDefault="00D26F74"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D26F74" w:rsidRDefault="00D26F74" w:rsidP="00362007">
                      <w:pPr>
                        <w:spacing w:line="240" w:lineRule="auto"/>
                        <w:pPrChange w:id="15" w:author="Rafi Aziizi" w:date="2021-11-13T10:07:00Z">
                          <w:pPr>
                            <w:spacing w:line="240" w:lineRule="auto"/>
                            <w:jc w:val="center"/>
                          </w:pPr>
                        </w:pPrChange>
                      </w:pPr>
                      <w:del w:id="16" w:author="Rafi Aziizi" w:date="2021-11-13T10:07:00Z">
                        <w:r w:rsidDel="00362007">
                          <w:rPr>
                            <w:i/>
                            <w:color w:val="D9D9D9"/>
                            <w:sz w:val="20"/>
                          </w:rPr>
                          <w:delText>tanda tangan</w:delText>
                        </w:r>
                      </w:del>
                    </w:p>
                    <w:p w14:paraId="57CBA8D4" w14:textId="77777777" w:rsidR="00D26F74" w:rsidRDefault="00D26F74" w:rsidP="00C16573">
                      <w:pPr>
                        <w:spacing w:line="240" w:lineRule="auto"/>
                        <w:jc w:val="center"/>
                      </w:pPr>
                    </w:p>
                    <w:p w14:paraId="3B18BA30" w14:textId="418CC9F5" w:rsidR="00D26F74" w:rsidRDefault="00D26F74"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D26F74" w:rsidRDefault="00D26F74" w:rsidP="00C16573">
                      <w:pPr>
                        <w:spacing w:line="240" w:lineRule="auto"/>
                        <w:jc w:val="center"/>
                      </w:pPr>
                      <w:r>
                        <w:rPr>
                          <w:color w:val="000000"/>
                        </w:rPr>
                        <w:t>NID. 4121.758.78</w:t>
                      </w:r>
                    </w:p>
                  </w:txbxContent>
                </v:textbox>
                <w10:wrap anchorx="margin" anchory="page"/>
              </v:rect>
            </w:pict>
          </mc:Fallback>
        </mc:AlternateContent>
      </w:r>
    </w:p>
    <w:p w14:paraId="5F35C34D" w14:textId="3175B34B" w:rsidR="00505F11" w:rsidRDefault="00FA382F" w:rsidP="00BB0B15">
      <w:pPr>
        <w:rPr>
          <w:b/>
        </w:rPr>
      </w:pPr>
      <w:del w:id="17"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18" w:name="_Toc80034200"/>
      <w:bookmarkStart w:id="19" w:name="_Toc83115702"/>
      <w:r>
        <w:rPr>
          <w:lang w:val="en-US"/>
        </w:rPr>
        <w:t>LEMBAR PENYATAAN KEASLIAN</w:t>
      </w:r>
      <w:bookmarkEnd w:id="18"/>
      <w:bookmarkEnd w:id="19"/>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20" w:author="Rafi Aziizi" w:date="2021-11-12T07:34:00Z">
        <w:r w:rsidR="00C53A83">
          <w:rPr>
            <w:b/>
            <w:bCs/>
          </w:rPr>
          <w:t>E</w:t>
        </w:r>
      </w:ins>
      <w:del w:id="21"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proofErr w:type="spellStart"/>
      <w:r>
        <w:t>Cimahi</w:t>
      </w:r>
      <w:proofErr w:type="spellEnd"/>
      <w:r>
        <w:t xml:space="preserve">, </w:t>
      </w:r>
      <w:del w:id="22" w:author="Rafi Aziizi" w:date="2021-11-12T11:03:00Z">
        <w:r w:rsidDel="00C9617C">
          <w:delText xml:space="preserve">September </w:delText>
        </w:r>
      </w:del>
      <w:ins w:id="23" w:author="Rafi Aziizi" w:date="2021-11-12T11:03:00Z">
        <w:r w:rsidR="00C9617C">
          <w:t xml:space="preserve">November </w:t>
        </w:r>
      </w:ins>
      <w:r>
        <w:t>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Aziizi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24" w:name="_Toc80034201"/>
      <w:bookmarkStart w:id="25" w:name="_Toc83115703"/>
      <w:r>
        <w:rPr>
          <w:lang w:val="en-US"/>
        </w:rPr>
        <w:lastRenderedPageBreak/>
        <w:t>KATA PENGANTAR</w:t>
      </w:r>
      <w:bookmarkEnd w:id="24"/>
      <w:bookmarkEnd w:id="25"/>
    </w:p>
    <w:p w14:paraId="22EDEECB" w14:textId="77777777" w:rsidR="00B77C11" w:rsidRDefault="00B77C11" w:rsidP="006E062D"/>
    <w:p w14:paraId="63DAB0DC" w14:textId="41194C76"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w:t>
      </w:r>
      <w:proofErr w:type="spellStart"/>
      <w:r w:rsidR="0000520E" w:rsidRPr="0000520E">
        <w:t>Absensi</w:t>
      </w:r>
      <w:proofErr w:type="spellEnd"/>
      <w:r w:rsidR="0000520E" w:rsidRPr="0000520E">
        <w:t xml:space="preserve">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w:t>
      </w:r>
      <w:ins w:id="26" w:author="Rafi Aziizi" w:date="2021-11-12T07:34:00Z">
        <w:r w:rsidR="00C53A83">
          <w:t>e</w:t>
        </w:r>
      </w:ins>
      <w:del w:id="27" w:author="Rafi Aziizi" w:date="2021-11-12T07:34:00Z">
        <w:r w:rsidR="0000520E" w:rsidRPr="0000520E" w:rsidDel="00C53A83">
          <w:delText>i</w:delText>
        </w:r>
      </w:del>
      <w:r w:rsidR="0000520E" w:rsidRPr="0000520E">
        <w:t>kia</w:t>
      </w:r>
      <w:proofErr w:type="spellEnd"/>
      <w:r w:rsidR="0000520E" w:rsidRPr="0000520E">
        <w:t xml:space="preserve"> </w:t>
      </w:r>
      <w:proofErr w:type="spellStart"/>
      <w:r w:rsidR="0000520E" w:rsidRPr="0000520E">
        <w:t>Batujajar</w:t>
      </w:r>
      <w:proofErr w:type="spellEnd"/>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proofErr w:type="gramStart"/>
      <w:r>
        <w:t>S.Psi</w:t>
      </w:r>
      <w:proofErr w:type="spellEnd"/>
      <w:proofErr w:type="gram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w:t>
      </w:r>
      <w:proofErr w:type="spellStart"/>
      <w:r>
        <w:t>Batujajar</w:t>
      </w:r>
      <w:proofErr w:type="spellEnd"/>
      <w:r>
        <w:t>.</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w:t>
      </w:r>
      <w:proofErr w:type="spellStart"/>
      <w:r>
        <w:t>Batujajar</w:t>
      </w:r>
      <w:proofErr w:type="spellEnd"/>
      <w:r>
        <w:t>.</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proofErr w:type="gramStart"/>
      <w:r w:rsidRPr="00DD6C60">
        <w:rPr>
          <w:color w:val="000000"/>
        </w:rPr>
        <w:t>S.Kom</w:t>
      </w:r>
      <w:proofErr w:type="spellEnd"/>
      <w:proofErr w:type="gram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w:t>
      </w:r>
      <w:proofErr w:type="spellStart"/>
      <w:r>
        <w:t>Akhir</w:t>
      </w:r>
      <w:proofErr w:type="spellEnd"/>
      <w:r>
        <w:t xml:space="preserve">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proofErr w:type="spellStart"/>
      <w:r>
        <w:t>Cimahi</w:t>
      </w:r>
      <w:proofErr w:type="spellEnd"/>
      <w:r>
        <w:t xml:space="preserve">, </w:t>
      </w:r>
      <w:ins w:id="28" w:author="Rafi Aziizi" w:date="2021-11-13T10:09:00Z">
        <w:r w:rsidR="00362007">
          <w:t xml:space="preserve">15 </w:t>
        </w:r>
      </w:ins>
      <w:del w:id="29" w:author="Rafi Aziizi" w:date="2021-11-12T07:39:00Z">
        <w:r w:rsidDel="00C53A83">
          <w:delText xml:space="preserve">September </w:delText>
        </w:r>
      </w:del>
      <w:ins w:id="30"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31" w:name="_Toc80034202"/>
      <w:bookmarkStart w:id="32" w:name="_Toc83115704"/>
      <w:r>
        <w:rPr>
          <w:lang w:val="en-US"/>
        </w:rPr>
        <w:lastRenderedPageBreak/>
        <w:t>ABSTRAK</w:t>
      </w:r>
      <w:bookmarkEnd w:id="31"/>
      <w:bookmarkEnd w:id="32"/>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 xml:space="preserve">Kata </w:t>
      </w:r>
      <w:proofErr w:type="spellStart"/>
      <w:r>
        <w:rPr>
          <w:bCs/>
        </w:rPr>
        <w:t>kunci</w:t>
      </w:r>
      <w:proofErr w:type="spellEnd"/>
      <w:r>
        <w:rPr>
          <w:bCs/>
        </w:rPr>
        <w:t>:</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33" w:name="_Toc80034203"/>
      <w:bookmarkStart w:id="34" w:name="_Toc83115705"/>
      <w:r>
        <w:rPr>
          <w:lang w:val="en-US"/>
        </w:rPr>
        <w:lastRenderedPageBreak/>
        <w:t>DAFTAR ISI</w:t>
      </w:r>
      <w:bookmarkEnd w:id="33"/>
      <w:bookmarkEnd w:id="34"/>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D26F74">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D26F74">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D26F74">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D26F74">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D26F74">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D26F74">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D26F74">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D26F74">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D26F74">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D26F74">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D26F74">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D26F74">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D26F74">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D26F74">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D26F74">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D26F74">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D26F74">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D26F74">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D26F74">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D26F74">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D26F74">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D26F74">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D26F74">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D26F74">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D26F74">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D26F74">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D26F74">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D26F74">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D26F74">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D26F74">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D26F74">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D26F74">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D26F74">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D26F74">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D26F74">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D26F74">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D26F74">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D26F74">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D26F74">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D26F74">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D26F7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D26F74">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35" w:name="_Toc80034204" w:displacedByCustomXml="prev"/>
    <w:p w14:paraId="6EAB3A4A" w14:textId="1DF80563" w:rsidR="00AA549F" w:rsidRDefault="00AA549F" w:rsidP="00AA549F">
      <w:pPr>
        <w:pStyle w:val="Heading1"/>
        <w:numPr>
          <w:ilvl w:val="0"/>
          <w:numId w:val="0"/>
        </w:numPr>
        <w:rPr>
          <w:lang w:val="en-US"/>
        </w:rPr>
      </w:pPr>
      <w:bookmarkStart w:id="36" w:name="_Toc83115706"/>
      <w:r>
        <w:rPr>
          <w:lang w:val="en-US"/>
        </w:rPr>
        <w:lastRenderedPageBreak/>
        <w:t>DAFTAR GAMBAR</w:t>
      </w:r>
      <w:bookmarkEnd w:id="35"/>
      <w:bookmarkEnd w:id="36"/>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37" w:name="_Toc80034205"/>
      <w:bookmarkStart w:id="38" w:name="_Toc83115707"/>
      <w:r>
        <w:rPr>
          <w:lang w:val="en-US"/>
        </w:rPr>
        <w:lastRenderedPageBreak/>
        <w:t>DAFTAR TABEL</w:t>
      </w:r>
      <w:bookmarkEnd w:id="37"/>
      <w:bookmarkEnd w:id="38"/>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D26F74">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39" w:name="_Toc80034206"/>
      <w:bookmarkStart w:id="40" w:name="_Toc83115708"/>
      <w:r>
        <w:rPr>
          <w:lang w:val="en-US"/>
        </w:rPr>
        <w:lastRenderedPageBreak/>
        <w:t>DAFTAR SINGKATAN</w:t>
      </w:r>
      <w:bookmarkEnd w:id="39"/>
      <w:bookmarkEnd w:id="40"/>
    </w:p>
    <w:p w14:paraId="59DFD177" w14:textId="7A7397CC" w:rsidR="00AA549F" w:rsidRDefault="00AA549F" w:rsidP="00AA549F"/>
    <w:p w14:paraId="25865BA1" w14:textId="00FBF09F" w:rsidR="00546290" w:rsidRDefault="00546290" w:rsidP="00FA382F">
      <w:pPr>
        <w:pStyle w:val="Caption"/>
        <w:keepNext/>
        <w:jc w:val="center"/>
      </w:pPr>
      <w:bookmarkStart w:id="41"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41"/>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w:t>
            </w:r>
            <w:proofErr w:type="spellStart"/>
            <w:r>
              <w:t>Kelola</w:t>
            </w:r>
            <w:proofErr w:type="spellEnd"/>
            <w:r>
              <w:t xml:space="preserve">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proofErr w:type="spellStart"/>
            <w:r>
              <w:t>Bagian</w:t>
            </w:r>
            <w:proofErr w:type="spellEnd"/>
            <w:r>
              <w:t xml:space="preserve">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42" w:name="_Toc80034207"/>
      <w:bookmarkStart w:id="43" w:name="_Toc83115709"/>
      <w:r>
        <w:rPr>
          <w:lang w:val="en-US"/>
        </w:rPr>
        <w:lastRenderedPageBreak/>
        <w:t>DAFTAR SIMBOL</w:t>
      </w:r>
      <w:bookmarkEnd w:id="42"/>
      <w:bookmarkEnd w:id="43"/>
    </w:p>
    <w:p w14:paraId="0D432A72" w14:textId="7F654248" w:rsidR="007A06D1" w:rsidRPr="001A73FB" w:rsidDel="00362007" w:rsidRDefault="007A06D1" w:rsidP="00FF2590">
      <w:pPr>
        <w:pStyle w:val="ListParagraph"/>
        <w:numPr>
          <w:ilvl w:val="0"/>
          <w:numId w:val="23"/>
        </w:numPr>
        <w:ind w:left="426" w:hanging="426"/>
        <w:rPr>
          <w:del w:id="44" w:author="Rafi Aziizi" w:date="2021-11-13T10:10:00Z"/>
          <w:b/>
          <w:bCs/>
        </w:rPr>
      </w:pPr>
      <w:del w:id="45" w:author="Rafi Aziizi" w:date="2021-11-13T10:10:00Z">
        <w:r w:rsidRPr="001A73FB" w:rsidDel="00362007">
          <w:rPr>
            <w:b/>
            <w:bCs/>
          </w:rPr>
          <w:delText>Flowchart</w:delText>
        </w:r>
      </w:del>
    </w:p>
    <w:p w14:paraId="64C007BE" w14:textId="72AD16B6" w:rsidR="007A06D1" w:rsidDel="00362007" w:rsidRDefault="007A06D1" w:rsidP="001A73FB">
      <w:pPr>
        <w:ind w:firstLine="426"/>
        <w:rPr>
          <w:del w:id="46" w:author="Rafi Aziizi" w:date="2021-11-13T10:10:00Z"/>
        </w:rPr>
      </w:pPr>
      <w:del w:id="47"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618EA4A9" w:rsidR="00DF23AE" w:rsidDel="00362007" w:rsidRDefault="00DF23AE" w:rsidP="00FA382F">
      <w:pPr>
        <w:pStyle w:val="Caption"/>
        <w:keepNext/>
        <w:jc w:val="center"/>
        <w:rPr>
          <w:del w:id="48" w:author="Rafi Aziizi" w:date="2021-11-13T10:10:00Z"/>
        </w:rPr>
      </w:pPr>
      <w:bookmarkStart w:id="49" w:name="_Toc83115857"/>
      <w:del w:id="50" w:author="Rafi Aziizi" w:date="2021-11-13T10:10:00Z">
        <w:r w:rsidDel="00362007">
          <w:delText xml:space="preserve">Table 0. </w:delText>
        </w:r>
        <w:r w:rsidDel="00362007">
          <w:fldChar w:fldCharType="begin"/>
        </w:r>
        <w:r w:rsidDel="00362007">
          <w:delInstrText xml:space="preserve"> SEQ Table_0. \* ARABIC </w:delInstrText>
        </w:r>
        <w:r w:rsidDel="00362007">
          <w:fldChar w:fldCharType="separate"/>
        </w:r>
        <w:r w:rsidR="00546290" w:rsidDel="00362007">
          <w:rPr>
            <w:noProof/>
          </w:rPr>
          <w:delText>2</w:delText>
        </w:r>
        <w:r w:rsidDel="00362007">
          <w:fldChar w:fldCharType="end"/>
        </w:r>
        <w:r w:rsidDel="00362007">
          <w:delText xml:space="preserve"> Simbol Flowchart</w:delText>
        </w:r>
        <w:bookmarkEnd w:id="49"/>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51" w:author="Rafi Aziizi" w:date="2021-11-13T10:10:00Z"/>
        </w:trPr>
        <w:tc>
          <w:tcPr>
            <w:tcW w:w="562" w:type="dxa"/>
          </w:tcPr>
          <w:p w14:paraId="35F5E3EF" w14:textId="666A2FD4" w:rsidR="007A06D1" w:rsidRPr="001A73FB" w:rsidDel="00362007" w:rsidRDefault="007A06D1" w:rsidP="001A73FB">
            <w:pPr>
              <w:jc w:val="center"/>
              <w:rPr>
                <w:del w:id="52" w:author="Rafi Aziizi" w:date="2021-11-13T10:10:00Z"/>
                <w:b/>
                <w:bCs/>
              </w:rPr>
            </w:pPr>
            <w:del w:id="53"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54" w:author="Rafi Aziizi" w:date="2021-11-13T10:10:00Z"/>
                <w:b/>
                <w:bCs/>
              </w:rPr>
            </w:pPr>
            <w:del w:id="55"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56" w:author="Rafi Aziizi" w:date="2021-11-13T10:10:00Z"/>
                <w:b/>
                <w:bCs/>
              </w:rPr>
            </w:pPr>
            <w:del w:id="57" w:author="Rafi Aziizi" w:date="2021-11-13T10:10:00Z">
              <w:r w:rsidRPr="001A73FB" w:rsidDel="00362007">
                <w:rPr>
                  <w:b/>
                  <w:bCs/>
                </w:rPr>
                <w:delText>Deskripsi</w:delText>
              </w:r>
            </w:del>
          </w:p>
        </w:tc>
      </w:tr>
      <w:tr w:rsidR="007A06D1" w:rsidDel="00362007" w14:paraId="3D549A82" w14:textId="34D507C5" w:rsidTr="001807FF">
        <w:trPr>
          <w:del w:id="58" w:author="Rafi Aziizi" w:date="2021-11-13T10:10:00Z"/>
        </w:trPr>
        <w:tc>
          <w:tcPr>
            <w:tcW w:w="562" w:type="dxa"/>
          </w:tcPr>
          <w:p w14:paraId="15568017" w14:textId="1EF6E49F" w:rsidR="007A06D1" w:rsidDel="00362007" w:rsidRDefault="007A06D1" w:rsidP="001A73FB">
            <w:pPr>
              <w:jc w:val="center"/>
              <w:rPr>
                <w:del w:id="59" w:author="Rafi Aziizi" w:date="2021-11-13T10:10:00Z"/>
              </w:rPr>
            </w:pPr>
            <w:del w:id="60" w:author="Rafi Aziizi" w:date="2021-11-13T10:10:00Z">
              <w:r w:rsidDel="00362007">
                <w:delText>1</w:delText>
              </w:r>
            </w:del>
          </w:p>
        </w:tc>
        <w:tc>
          <w:tcPr>
            <w:tcW w:w="3402" w:type="dxa"/>
            <w:vAlign w:val="center"/>
          </w:tcPr>
          <w:p w14:paraId="327CB1E5" w14:textId="607ACC57" w:rsidR="007A06D1" w:rsidDel="00362007" w:rsidRDefault="007A06D1" w:rsidP="001807FF">
            <w:pPr>
              <w:jc w:val="center"/>
              <w:rPr>
                <w:del w:id="61" w:author="Rafi Aziizi" w:date="2021-11-13T10:10:00Z"/>
              </w:rPr>
            </w:pPr>
            <w:del w:id="62" w:author="Rafi Aziizi" w:date="2021-11-13T10:10:00Z">
              <w:r w:rsidDel="00362007">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del>
          </w:p>
        </w:tc>
        <w:tc>
          <w:tcPr>
            <w:tcW w:w="3963" w:type="dxa"/>
          </w:tcPr>
          <w:p w14:paraId="74C1793A" w14:textId="0B8CD506" w:rsidR="007A06D1" w:rsidDel="00362007" w:rsidRDefault="007A06D1" w:rsidP="001807FF">
            <w:pPr>
              <w:rPr>
                <w:del w:id="63" w:author="Rafi Aziizi" w:date="2021-11-13T10:10:00Z"/>
              </w:rPr>
            </w:pPr>
            <w:del w:id="64"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65" w:author="Rafi Aziizi" w:date="2021-11-13T10:10:00Z"/>
        </w:trPr>
        <w:tc>
          <w:tcPr>
            <w:tcW w:w="562" w:type="dxa"/>
          </w:tcPr>
          <w:p w14:paraId="71B8518E" w14:textId="3B95C5A6" w:rsidR="007A06D1" w:rsidDel="00362007" w:rsidRDefault="007A06D1" w:rsidP="001A73FB">
            <w:pPr>
              <w:jc w:val="center"/>
              <w:rPr>
                <w:del w:id="66" w:author="Rafi Aziizi" w:date="2021-11-13T10:10:00Z"/>
              </w:rPr>
            </w:pPr>
            <w:del w:id="67" w:author="Rafi Aziizi" w:date="2021-11-13T10:10:00Z">
              <w:r w:rsidDel="00362007">
                <w:delText>2</w:delText>
              </w:r>
            </w:del>
          </w:p>
        </w:tc>
        <w:tc>
          <w:tcPr>
            <w:tcW w:w="3402" w:type="dxa"/>
            <w:vAlign w:val="center"/>
          </w:tcPr>
          <w:p w14:paraId="471D96BE" w14:textId="05FBDF1C" w:rsidR="007A06D1" w:rsidDel="00362007" w:rsidRDefault="007A06D1" w:rsidP="001807FF">
            <w:pPr>
              <w:jc w:val="center"/>
              <w:rPr>
                <w:del w:id="68" w:author="Rafi Aziizi" w:date="2021-11-13T10:10:00Z"/>
              </w:rPr>
            </w:pPr>
            <w:del w:id="69" w:author="Rafi Aziizi" w:date="2021-11-13T10:10:00Z">
              <w:r w:rsidDel="00362007">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del>
          </w:p>
        </w:tc>
        <w:tc>
          <w:tcPr>
            <w:tcW w:w="3963" w:type="dxa"/>
          </w:tcPr>
          <w:p w14:paraId="552CCF10" w14:textId="437D359D" w:rsidR="007A06D1" w:rsidDel="00362007" w:rsidRDefault="007A06D1" w:rsidP="001807FF">
            <w:pPr>
              <w:rPr>
                <w:del w:id="70" w:author="Rafi Aziizi" w:date="2021-11-13T10:10:00Z"/>
              </w:rPr>
            </w:pPr>
            <w:del w:id="71"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72" w:author="Rafi Aziizi" w:date="2021-11-13T10:10:00Z"/>
        </w:trPr>
        <w:tc>
          <w:tcPr>
            <w:tcW w:w="562" w:type="dxa"/>
          </w:tcPr>
          <w:p w14:paraId="1B80C605" w14:textId="7C475E3D" w:rsidR="007A06D1" w:rsidDel="00362007" w:rsidRDefault="007A06D1" w:rsidP="001A73FB">
            <w:pPr>
              <w:jc w:val="center"/>
              <w:rPr>
                <w:del w:id="73" w:author="Rafi Aziizi" w:date="2021-11-13T10:10:00Z"/>
              </w:rPr>
            </w:pPr>
            <w:del w:id="74" w:author="Rafi Aziizi" w:date="2021-11-13T10:10:00Z">
              <w:r w:rsidDel="00362007">
                <w:delText>3</w:delText>
              </w:r>
            </w:del>
          </w:p>
        </w:tc>
        <w:tc>
          <w:tcPr>
            <w:tcW w:w="3402" w:type="dxa"/>
            <w:vAlign w:val="center"/>
          </w:tcPr>
          <w:p w14:paraId="3639730D" w14:textId="00DD5F76" w:rsidR="007A06D1" w:rsidDel="00362007" w:rsidRDefault="007A06D1" w:rsidP="001807FF">
            <w:pPr>
              <w:jc w:val="center"/>
              <w:rPr>
                <w:del w:id="75" w:author="Rafi Aziizi" w:date="2021-11-13T10:10:00Z"/>
              </w:rPr>
            </w:pPr>
            <w:del w:id="76" w:author="Rafi Aziizi" w:date="2021-11-13T10:10:00Z">
              <w:r w:rsidDel="00362007">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del>
          </w:p>
        </w:tc>
        <w:tc>
          <w:tcPr>
            <w:tcW w:w="3963" w:type="dxa"/>
          </w:tcPr>
          <w:p w14:paraId="54FF8D44" w14:textId="2BB6969C" w:rsidR="007A06D1" w:rsidRPr="00F62113" w:rsidDel="00362007" w:rsidRDefault="007A06D1" w:rsidP="001807FF">
            <w:pPr>
              <w:rPr>
                <w:del w:id="77" w:author="Rafi Aziizi" w:date="2021-11-13T10:10:00Z"/>
              </w:rPr>
            </w:pPr>
            <w:del w:id="78"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79" w:author="Rafi Aziizi" w:date="2021-11-13T10:10:00Z"/>
        </w:trPr>
        <w:tc>
          <w:tcPr>
            <w:tcW w:w="562" w:type="dxa"/>
          </w:tcPr>
          <w:p w14:paraId="7BC5FA1E" w14:textId="6AE5AC1F" w:rsidR="007A06D1" w:rsidDel="00362007" w:rsidRDefault="007A06D1" w:rsidP="001A73FB">
            <w:pPr>
              <w:jc w:val="center"/>
              <w:rPr>
                <w:del w:id="80" w:author="Rafi Aziizi" w:date="2021-11-13T10:10:00Z"/>
              </w:rPr>
            </w:pPr>
            <w:del w:id="81" w:author="Rafi Aziizi" w:date="2021-11-13T10:10:00Z">
              <w:r w:rsidDel="00362007">
                <w:delText>4</w:delText>
              </w:r>
            </w:del>
          </w:p>
        </w:tc>
        <w:tc>
          <w:tcPr>
            <w:tcW w:w="3402" w:type="dxa"/>
            <w:vAlign w:val="center"/>
          </w:tcPr>
          <w:p w14:paraId="75194C74" w14:textId="7A1DE68F" w:rsidR="007A06D1" w:rsidDel="00362007" w:rsidRDefault="007A06D1" w:rsidP="001807FF">
            <w:pPr>
              <w:jc w:val="center"/>
              <w:rPr>
                <w:del w:id="82" w:author="Rafi Aziizi" w:date="2021-11-13T10:10:00Z"/>
              </w:rPr>
            </w:pPr>
            <w:del w:id="83" w:author="Rafi Aziizi" w:date="2021-11-13T10:10:00Z">
              <w:r w:rsidDel="00362007">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del>
          </w:p>
        </w:tc>
        <w:tc>
          <w:tcPr>
            <w:tcW w:w="3963" w:type="dxa"/>
          </w:tcPr>
          <w:p w14:paraId="6696EC35" w14:textId="27E93FEF" w:rsidR="007A06D1" w:rsidDel="00362007" w:rsidRDefault="007A06D1" w:rsidP="001807FF">
            <w:pPr>
              <w:rPr>
                <w:del w:id="84" w:author="Rafi Aziizi" w:date="2021-11-13T10:10:00Z"/>
              </w:rPr>
            </w:pPr>
            <w:del w:id="85"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86" w:author="Rafi Aziizi" w:date="2021-11-13T10:10:00Z"/>
        </w:trPr>
        <w:tc>
          <w:tcPr>
            <w:tcW w:w="562" w:type="dxa"/>
          </w:tcPr>
          <w:p w14:paraId="1943FE4D" w14:textId="1C3E0839" w:rsidR="007A06D1" w:rsidDel="00362007" w:rsidRDefault="007A06D1" w:rsidP="001A73FB">
            <w:pPr>
              <w:jc w:val="center"/>
              <w:rPr>
                <w:del w:id="87" w:author="Rafi Aziizi" w:date="2021-11-13T10:10:00Z"/>
              </w:rPr>
            </w:pPr>
            <w:del w:id="88" w:author="Rafi Aziizi" w:date="2021-11-13T10:10:00Z">
              <w:r w:rsidDel="00362007">
                <w:delText>5</w:delText>
              </w:r>
            </w:del>
          </w:p>
        </w:tc>
        <w:tc>
          <w:tcPr>
            <w:tcW w:w="3402" w:type="dxa"/>
            <w:vAlign w:val="center"/>
          </w:tcPr>
          <w:p w14:paraId="607F8C23" w14:textId="00B137D6" w:rsidR="007A06D1" w:rsidDel="00362007" w:rsidRDefault="007A06D1" w:rsidP="001807FF">
            <w:pPr>
              <w:jc w:val="center"/>
              <w:rPr>
                <w:del w:id="89" w:author="Rafi Aziizi" w:date="2021-11-13T10:10:00Z"/>
              </w:rPr>
            </w:pPr>
            <w:del w:id="90" w:author="Rafi Aziizi" w:date="2021-11-13T10:10:00Z">
              <w:r w:rsidDel="00362007">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del>
          </w:p>
        </w:tc>
        <w:tc>
          <w:tcPr>
            <w:tcW w:w="3963" w:type="dxa"/>
          </w:tcPr>
          <w:p w14:paraId="18301573" w14:textId="1678C57F" w:rsidR="007A06D1" w:rsidDel="00362007" w:rsidRDefault="007A06D1" w:rsidP="001807FF">
            <w:pPr>
              <w:rPr>
                <w:del w:id="91" w:author="Rafi Aziizi" w:date="2021-11-13T10:10:00Z"/>
              </w:rPr>
            </w:pPr>
            <w:del w:id="92"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93" w:author="Rafi Aziizi" w:date="2021-11-13T10:10:00Z"/>
        </w:trPr>
        <w:tc>
          <w:tcPr>
            <w:tcW w:w="562" w:type="dxa"/>
          </w:tcPr>
          <w:p w14:paraId="11B9FC5F" w14:textId="0CB413DD" w:rsidR="007A06D1" w:rsidDel="00362007" w:rsidRDefault="007A06D1" w:rsidP="001A73FB">
            <w:pPr>
              <w:jc w:val="center"/>
              <w:rPr>
                <w:del w:id="94" w:author="Rafi Aziizi" w:date="2021-11-13T10:10:00Z"/>
              </w:rPr>
            </w:pPr>
            <w:del w:id="95" w:author="Rafi Aziizi" w:date="2021-11-13T10:10:00Z">
              <w:r w:rsidDel="00362007">
                <w:delText>6</w:delText>
              </w:r>
            </w:del>
          </w:p>
        </w:tc>
        <w:tc>
          <w:tcPr>
            <w:tcW w:w="3402" w:type="dxa"/>
            <w:vAlign w:val="center"/>
          </w:tcPr>
          <w:p w14:paraId="27137B64" w14:textId="60405649" w:rsidR="007A06D1" w:rsidDel="00362007" w:rsidRDefault="007A06D1" w:rsidP="001807FF">
            <w:pPr>
              <w:jc w:val="center"/>
              <w:rPr>
                <w:del w:id="96" w:author="Rafi Aziizi" w:date="2021-11-13T10:10:00Z"/>
                <w:noProof/>
              </w:rPr>
            </w:pPr>
            <w:del w:id="97" w:author="Rafi Aziizi" w:date="2021-11-13T10:10:00Z">
              <w:r w:rsidDel="00362007">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del>
          </w:p>
        </w:tc>
        <w:tc>
          <w:tcPr>
            <w:tcW w:w="3963" w:type="dxa"/>
          </w:tcPr>
          <w:p w14:paraId="31716B9E" w14:textId="42E08BC4" w:rsidR="007A06D1" w:rsidRPr="00316A4B" w:rsidDel="00362007" w:rsidRDefault="007A06D1" w:rsidP="001807FF">
            <w:pPr>
              <w:rPr>
                <w:del w:id="98" w:author="Rafi Aziizi" w:date="2021-11-13T10:10:00Z"/>
              </w:rPr>
            </w:pPr>
            <w:del w:id="99"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100" w:author="Rafi Aziizi" w:date="2021-11-13T10:10:00Z"/>
        </w:trPr>
        <w:tc>
          <w:tcPr>
            <w:tcW w:w="562" w:type="dxa"/>
          </w:tcPr>
          <w:p w14:paraId="4590CDEB" w14:textId="76531799" w:rsidR="007A06D1" w:rsidDel="00362007" w:rsidRDefault="007A06D1" w:rsidP="001A73FB">
            <w:pPr>
              <w:jc w:val="center"/>
              <w:rPr>
                <w:del w:id="101" w:author="Rafi Aziizi" w:date="2021-11-13T10:10:00Z"/>
              </w:rPr>
            </w:pPr>
            <w:del w:id="102" w:author="Rafi Aziizi" w:date="2021-11-13T10:10:00Z">
              <w:r w:rsidDel="00362007">
                <w:delText>7</w:delText>
              </w:r>
            </w:del>
          </w:p>
        </w:tc>
        <w:tc>
          <w:tcPr>
            <w:tcW w:w="3402" w:type="dxa"/>
            <w:vAlign w:val="center"/>
          </w:tcPr>
          <w:p w14:paraId="5F38984C" w14:textId="6F32EA2E" w:rsidR="007A06D1" w:rsidDel="00362007" w:rsidRDefault="007A06D1" w:rsidP="001807FF">
            <w:pPr>
              <w:jc w:val="center"/>
              <w:rPr>
                <w:del w:id="103" w:author="Rafi Aziizi" w:date="2021-11-13T10:10:00Z"/>
                <w:noProof/>
              </w:rPr>
            </w:pPr>
            <w:del w:id="104" w:author="Rafi Aziizi" w:date="2021-11-13T10:10:00Z">
              <w:r w:rsidDel="00362007">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del>
          </w:p>
        </w:tc>
        <w:tc>
          <w:tcPr>
            <w:tcW w:w="3963" w:type="dxa"/>
          </w:tcPr>
          <w:p w14:paraId="193772FA" w14:textId="6E4AF82F" w:rsidR="007A06D1" w:rsidDel="00362007" w:rsidRDefault="007A06D1" w:rsidP="001807FF">
            <w:pPr>
              <w:rPr>
                <w:del w:id="105" w:author="Rafi Aziizi" w:date="2021-11-13T10:10:00Z"/>
              </w:rPr>
            </w:pPr>
            <w:del w:id="106"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107" w:author="Rafi Aziizi" w:date="2021-11-13T10:10:00Z"/>
        </w:trPr>
        <w:tc>
          <w:tcPr>
            <w:tcW w:w="562" w:type="dxa"/>
          </w:tcPr>
          <w:p w14:paraId="3CCF04C7" w14:textId="032B322A" w:rsidR="007A06D1" w:rsidDel="00362007" w:rsidRDefault="007A06D1" w:rsidP="001A73FB">
            <w:pPr>
              <w:jc w:val="center"/>
              <w:rPr>
                <w:del w:id="108" w:author="Rafi Aziizi" w:date="2021-11-13T10:10:00Z"/>
              </w:rPr>
            </w:pPr>
            <w:del w:id="109" w:author="Rafi Aziizi" w:date="2021-11-13T10:10:00Z">
              <w:r w:rsidDel="00362007">
                <w:delText>8</w:delText>
              </w:r>
            </w:del>
          </w:p>
        </w:tc>
        <w:tc>
          <w:tcPr>
            <w:tcW w:w="3402" w:type="dxa"/>
            <w:vAlign w:val="center"/>
          </w:tcPr>
          <w:p w14:paraId="6CF70827" w14:textId="079D2B2E" w:rsidR="007A06D1" w:rsidDel="00362007" w:rsidRDefault="007A06D1" w:rsidP="001807FF">
            <w:pPr>
              <w:jc w:val="center"/>
              <w:rPr>
                <w:del w:id="110" w:author="Rafi Aziizi" w:date="2021-11-13T10:10:00Z"/>
                <w:noProof/>
              </w:rPr>
            </w:pPr>
            <w:del w:id="111" w:author="Rafi Aziizi" w:date="2021-11-13T10:10:00Z">
              <w:r w:rsidDel="00362007">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del>
          </w:p>
        </w:tc>
        <w:tc>
          <w:tcPr>
            <w:tcW w:w="3963" w:type="dxa"/>
          </w:tcPr>
          <w:p w14:paraId="5C00B368" w14:textId="1BC4F8AD" w:rsidR="007A06D1" w:rsidDel="00362007" w:rsidRDefault="007A06D1" w:rsidP="001807FF">
            <w:pPr>
              <w:rPr>
                <w:del w:id="112" w:author="Rafi Aziizi" w:date="2021-11-13T10:10:00Z"/>
              </w:rPr>
            </w:pPr>
            <w:del w:id="113"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114" w:author="Rafi Aziizi" w:date="2021-11-13T10:10:00Z"/>
        </w:trPr>
        <w:tc>
          <w:tcPr>
            <w:tcW w:w="562" w:type="dxa"/>
          </w:tcPr>
          <w:p w14:paraId="7CC2EB1E" w14:textId="74001653" w:rsidR="007A06D1" w:rsidDel="00362007" w:rsidRDefault="007A06D1" w:rsidP="001A73FB">
            <w:pPr>
              <w:jc w:val="center"/>
              <w:rPr>
                <w:del w:id="115" w:author="Rafi Aziizi" w:date="2021-11-13T10:10:00Z"/>
              </w:rPr>
            </w:pPr>
            <w:del w:id="116" w:author="Rafi Aziizi" w:date="2021-11-13T10:10:00Z">
              <w:r w:rsidDel="00362007">
                <w:delText>9</w:delText>
              </w:r>
            </w:del>
          </w:p>
        </w:tc>
        <w:tc>
          <w:tcPr>
            <w:tcW w:w="3402" w:type="dxa"/>
            <w:vAlign w:val="center"/>
          </w:tcPr>
          <w:p w14:paraId="5CC2D628" w14:textId="2F7ACB16" w:rsidR="007A06D1" w:rsidDel="00362007" w:rsidRDefault="007A06D1" w:rsidP="001807FF">
            <w:pPr>
              <w:jc w:val="center"/>
              <w:rPr>
                <w:del w:id="117" w:author="Rafi Aziizi" w:date="2021-11-13T10:10:00Z"/>
                <w:noProof/>
              </w:rPr>
            </w:pPr>
            <w:del w:id="118" w:author="Rafi Aziizi" w:date="2021-11-13T10:10:00Z">
              <w:r w:rsidDel="00362007">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del>
          </w:p>
        </w:tc>
        <w:tc>
          <w:tcPr>
            <w:tcW w:w="3963" w:type="dxa"/>
          </w:tcPr>
          <w:p w14:paraId="399EAAE7" w14:textId="23948A8F" w:rsidR="007A06D1" w:rsidDel="00362007" w:rsidRDefault="007A06D1" w:rsidP="001807FF">
            <w:pPr>
              <w:rPr>
                <w:del w:id="119" w:author="Rafi Aziizi" w:date="2021-11-13T10:10:00Z"/>
              </w:rPr>
            </w:pPr>
            <w:del w:id="120"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121" w:author="Rafi Aziizi" w:date="2021-11-13T10:10:00Z"/>
        </w:trPr>
        <w:tc>
          <w:tcPr>
            <w:tcW w:w="562" w:type="dxa"/>
          </w:tcPr>
          <w:p w14:paraId="3B9B1682" w14:textId="0A98EACE" w:rsidR="007A06D1" w:rsidDel="00362007" w:rsidRDefault="007A06D1" w:rsidP="001A73FB">
            <w:pPr>
              <w:jc w:val="center"/>
              <w:rPr>
                <w:del w:id="122" w:author="Rafi Aziizi" w:date="2021-11-13T10:10:00Z"/>
              </w:rPr>
            </w:pPr>
            <w:del w:id="123" w:author="Rafi Aziizi" w:date="2021-11-13T10:10:00Z">
              <w:r w:rsidDel="00362007">
                <w:delText>10</w:delText>
              </w:r>
            </w:del>
          </w:p>
        </w:tc>
        <w:tc>
          <w:tcPr>
            <w:tcW w:w="3402" w:type="dxa"/>
            <w:vAlign w:val="center"/>
          </w:tcPr>
          <w:p w14:paraId="47BB3B03" w14:textId="4578F9D3" w:rsidR="007A06D1" w:rsidDel="00362007" w:rsidRDefault="007A06D1" w:rsidP="001807FF">
            <w:pPr>
              <w:jc w:val="center"/>
              <w:rPr>
                <w:del w:id="124" w:author="Rafi Aziizi" w:date="2021-11-13T10:10:00Z"/>
                <w:noProof/>
              </w:rPr>
            </w:pPr>
            <w:del w:id="125" w:author="Rafi Aziizi" w:date="2021-11-13T10:10:00Z">
              <w:r w:rsidDel="00362007">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126" w:author="Rafi Aziizi" w:date="2021-11-13T10:10:00Z"/>
              </w:rPr>
            </w:pPr>
            <w:del w:id="127"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128" w:author="Rafi Aziizi" w:date="2021-11-13T10:10:00Z"/>
        </w:trPr>
        <w:tc>
          <w:tcPr>
            <w:tcW w:w="562" w:type="dxa"/>
          </w:tcPr>
          <w:p w14:paraId="360D91D8" w14:textId="74612698" w:rsidR="007A06D1" w:rsidDel="00362007" w:rsidRDefault="007A06D1" w:rsidP="001A73FB">
            <w:pPr>
              <w:jc w:val="center"/>
              <w:rPr>
                <w:del w:id="129" w:author="Rafi Aziizi" w:date="2021-11-13T10:10:00Z"/>
              </w:rPr>
            </w:pPr>
            <w:del w:id="130" w:author="Rafi Aziizi" w:date="2021-11-13T10:10:00Z">
              <w:r w:rsidDel="00362007">
                <w:delText>11</w:delText>
              </w:r>
            </w:del>
          </w:p>
        </w:tc>
        <w:tc>
          <w:tcPr>
            <w:tcW w:w="3402" w:type="dxa"/>
            <w:vAlign w:val="center"/>
          </w:tcPr>
          <w:p w14:paraId="41A0E934" w14:textId="7DF306C0" w:rsidR="007A06D1" w:rsidDel="00362007" w:rsidRDefault="007A06D1" w:rsidP="001807FF">
            <w:pPr>
              <w:jc w:val="center"/>
              <w:rPr>
                <w:del w:id="131" w:author="Rafi Aziizi" w:date="2021-11-13T10:10:00Z"/>
                <w:noProof/>
              </w:rPr>
            </w:pPr>
            <w:del w:id="132" w:author="Rafi Aziizi" w:date="2021-11-13T10:10:00Z">
              <w:r w:rsidDel="00362007">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del>
          </w:p>
        </w:tc>
        <w:tc>
          <w:tcPr>
            <w:tcW w:w="3963" w:type="dxa"/>
          </w:tcPr>
          <w:p w14:paraId="551F52A5" w14:textId="2CB869F6" w:rsidR="007A06D1" w:rsidRPr="00316A4B" w:rsidDel="00362007" w:rsidRDefault="007A06D1" w:rsidP="001807FF">
            <w:pPr>
              <w:rPr>
                <w:del w:id="133" w:author="Rafi Aziizi" w:date="2021-11-13T10:10:00Z"/>
              </w:rPr>
            </w:pPr>
            <w:del w:id="134"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135" w:author="Rafi Aziizi" w:date="2021-11-13T10:10:00Z"/>
        </w:trPr>
        <w:tc>
          <w:tcPr>
            <w:tcW w:w="562" w:type="dxa"/>
          </w:tcPr>
          <w:p w14:paraId="3114B8B0" w14:textId="5E00B554" w:rsidR="007A06D1" w:rsidDel="00362007" w:rsidRDefault="007A06D1" w:rsidP="001A73FB">
            <w:pPr>
              <w:jc w:val="center"/>
              <w:rPr>
                <w:del w:id="136" w:author="Rafi Aziizi" w:date="2021-11-13T10:10:00Z"/>
              </w:rPr>
            </w:pPr>
            <w:del w:id="137" w:author="Rafi Aziizi" w:date="2021-11-13T10:10:00Z">
              <w:r w:rsidDel="00362007">
                <w:delText>12</w:delText>
              </w:r>
            </w:del>
          </w:p>
        </w:tc>
        <w:tc>
          <w:tcPr>
            <w:tcW w:w="3402" w:type="dxa"/>
            <w:vAlign w:val="center"/>
          </w:tcPr>
          <w:p w14:paraId="02FE0C63" w14:textId="053004E8" w:rsidR="007A06D1" w:rsidDel="00362007" w:rsidRDefault="007A06D1" w:rsidP="001807FF">
            <w:pPr>
              <w:jc w:val="center"/>
              <w:rPr>
                <w:del w:id="138" w:author="Rafi Aziizi" w:date="2021-11-13T10:10:00Z"/>
                <w:noProof/>
              </w:rPr>
            </w:pPr>
            <w:del w:id="139" w:author="Rafi Aziizi" w:date="2021-11-13T10:10:00Z">
              <w:r w:rsidDel="00362007">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140" w:author="Rafi Aziizi" w:date="2021-11-13T10:10:00Z"/>
              </w:rPr>
            </w:pPr>
            <w:del w:id="141"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142" w:author="Rafi Aziizi" w:date="2021-11-13T10:10:00Z">
            <w:rPr/>
          </w:rPrChange>
        </w:rPr>
      </w:pPr>
      <w:r w:rsidRPr="00362007">
        <w:rPr>
          <w:b/>
          <w:bCs/>
          <w:rPrChange w:id="143" w:author="Rafi Aziizi" w:date="2021-11-13T10:10:00Z">
            <w:rPr/>
          </w:rPrChange>
        </w:rP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029B1972" w:rsidR="00DF23AE" w:rsidRDefault="00DF23AE" w:rsidP="00FA382F">
      <w:pPr>
        <w:pStyle w:val="Caption"/>
        <w:keepNext/>
        <w:jc w:val="center"/>
      </w:pPr>
      <w:bookmarkStart w:id="144"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144"/>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w:t>
            </w:r>
            <w:r>
              <w:lastRenderedPageBreak/>
              <w:t xml:space="preserve">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lastRenderedPageBreak/>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145" w:author="Rafi Aziizi" w:date="2021-11-13T10:10:00Z">
            <w:rPr/>
          </w:rPrChange>
        </w:rPr>
      </w:pPr>
      <w:r w:rsidRPr="00362007">
        <w:rPr>
          <w:b/>
          <w:bCs/>
          <w:rPrChange w:id="146" w:author="Rafi Aziizi" w:date="2021-11-13T10:10:00Z">
            <w:rPr/>
          </w:rPrChange>
        </w:rP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01439857" w:rsidR="00DF23AE" w:rsidRDefault="00DF23AE" w:rsidP="00FA382F">
      <w:pPr>
        <w:pStyle w:val="Caption"/>
        <w:keepNext/>
        <w:jc w:val="center"/>
      </w:pPr>
      <w:bookmarkStart w:id="147"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147"/>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lastRenderedPageBreak/>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lastRenderedPageBreak/>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lastRenderedPageBreak/>
              <w:t>(</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148" w:author="Rafi Aziizi" w:date="2021-11-13T10:10:00Z">
            <w:rPr/>
          </w:rPrChange>
        </w:rPr>
      </w:pPr>
      <w:proofErr w:type="spellStart"/>
      <w:r w:rsidRPr="00362007">
        <w:rPr>
          <w:b/>
          <w:bCs/>
          <w:rPrChange w:id="149" w:author="Rafi Aziizi" w:date="2021-11-13T10:10:00Z">
            <w:rPr/>
          </w:rPrChange>
        </w:rPr>
        <w:t>Sequece</w:t>
      </w:r>
      <w:proofErr w:type="spellEnd"/>
      <w:r w:rsidRPr="00362007">
        <w:rPr>
          <w:b/>
          <w:bCs/>
          <w:rPrChange w:id="150" w:author="Rafi Aziizi" w:date="2021-11-13T10:10:00Z">
            <w:rPr/>
          </w:rPrChange>
        </w:rPr>
        <w:t xml:space="preserve"> Diagram </w:t>
      </w:r>
    </w:p>
    <w:p w14:paraId="7AA563F0" w14:textId="0D852CE7" w:rsidR="00714F8D" w:rsidRDefault="00714F8D" w:rsidP="00714F8D">
      <w:pPr>
        <w:pStyle w:val="ListParagraph"/>
        <w:ind w:left="0" w:firstLine="426"/>
      </w:pPr>
      <w:r>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490FD4EB" w:rsidR="00DF23AE" w:rsidRDefault="00DF23AE" w:rsidP="00FA382F">
      <w:pPr>
        <w:pStyle w:val="Caption"/>
        <w:keepNext/>
        <w:jc w:val="center"/>
      </w:pPr>
      <w:bookmarkStart w:id="151"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151"/>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lastRenderedPageBreak/>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152" w:author="Rafi Aziizi" w:date="2021-11-13T10:11:00Z">
            <w:rPr/>
          </w:rPrChange>
        </w:rPr>
      </w:pPr>
      <w:r w:rsidRPr="00362007">
        <w:rPr>
          <w:b/>
          <w:bCs/>
          <w:rPrChange w:id="153" w:author="Rafi Aziizi" w:date="2021-11-13T10:11:00Z">
            <w:rPr/>
          </w:rPrChange>
        </w:rP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1B12E5D8" w:rsidR="00DF23AE" w:rsidRDefault="00DF23AE" w:rsidP="00FA382F">
      <w:pPr>
        <w:pStyle w:val="Caption"/>
        <w:keepNext/>
        <w:jc w:val="center"/>
      </w:pPr>
      <w:bookmarkStart w:id="154"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154"/>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lastRenderedPageBreak/>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proofErr w:type="spellStart"/>
            <w:r>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proofErr w:type="gramStart"/>
            <w:r>
              <w:t>dimana</w:t>
            </w:r>
            <w:proofErr w:type="spellEnd"/>
            <w:r>
              <w:t xml:space="preserve">  </w:t>
            </w:r>
            <w:proofErr w:type="spellStart"/>
            <w:r>
              <w:t>terdapat</w:t>
            </w:r>
            <w:proofErr w:type="spellEnd"/>
            <w:proofErr w:type="gram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155" w:name="_Toc25163846"/>
      <w:bookmarkStart w:id="156" w:name="_Toc80034208"/>
      <w:bookmarkStart w:id="157" w:name="_Toc83115710"/>
      <w:r w:rsidRPr="00AA549F">
        <w:rPr>
          <w:szCs w:val="22"/>
        </w:rPr>
        <w:lastRenderedPageBreak/>
        <w:t xml:space="preserve">BAB I </w:t>
      </w:r>
      <w:r w:rsidRPr="00AA549F">
        <w:rPr>
          <w:szCs w:val="22"/>
        </w:rPr>
        <w:br w:type="textWrapping" w:clear="all"/>
      </w:r>
      <w:bookmarkEnd w:id="155"/>
      <w:r w:rsidR="00040376">
        <w:rPr>
          <w:szCs w:val="22"/>
          <w:lang w:val="en-US"/>
        </w:rPr>
        <w:t>PENDAHULUAN</w:t>
      </w:r>
      <w:bookmarkEnd w:id="156"/>
      <w:bookmarkEnd w:id="157"/>
    </w:p>
    <w:p w14:paraId="04042E60" w14:textId="501A3226" w:rsidR="00AA549F" w:rsidRDefault="00040376" w:rsidP="00542F54">
      <w:pPr>
        <w:pStyle w:val="Heading2"/>
        <w:ind w:left="567" w:hanging="567"/>
        <w:rPr>
          <w:lang w:val="en-US"/>
        </w:rPr>
      </w:pPr>
      <w:bookmarkStart w:id="158" w:name="_Toc80034209"/>
      <w:bookmarkStart w:id="159" w:name="_Toc83115711"/>
      <w:commentRangeStart w:id="160"/>
      <w:proofErr w:type="spellStart"/>
      <w:r>
        <w:rPr>
          <w:lang w:val="en-US"/>
        </w:rPr>
        <w:t>Latar</w:t>
      </w:r>
      <w:proofErr w:type="spellEnd"/>
      <w:r>
        <w:rPr>
          <w:lang w:val="en-US"/>
        </w:rPr>
        <w:t xml:space="preserve"> </w:t>
      </w:r>
      <w:proofErr w:type="spellStart"/>
      <w:r>
        <w:rPr>
          <w:lang w:val="en-US"/>
        </w:rPr>
        <w:t>Belakang</w:t>
      </w:r>
      <w:bookmarkEnd w:id="158"/>
      <w:bookmarkEnd w:id="159"/>
      <w:commentRangeEnd w:id="160"/>
      <w:proofErr w:type="spellEnd"/>
      <w:r w:rsidR="00C9617C">
        <w:rPr>
          <w:rStyle w:val="CommentReference"/>
          <w:rFonts w:eastAsia="Times New Roman"/>
          <w:b w:val="0"/>
          <w:lang w:val="en-US"/>
        </w:rPr>
        <w:commentReference w:id="160"/>
      </w:r>
    </w:p>
    <w:p w14:paraId="2E70C218" w14:textId="7761F134"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w:t>
      </w:r>
      <w:del w:id="161" w:author="Rafi Aziizi" w:date="2021-11-12T12:44:00Z">
        <w:r w:rsidRPr="008B4D81" w:rsidDel="00F14C4A">
          <w:delText xml:space="preserve"> </w:delText>
        </w:r>
        <w:r w:rsidRPr="00F14C4A" w:rsidDel="00F14C4A">
          <w:rPr>
            <w:i/>
            <w:iCs/>
            <w:rPrChange w:id="162" w:author="Rafi Aziizi" w:date="2021-11-12T12:43:00Z">
              <w:rPr/>
            </w:rPrChange>
          </w:rPr>
          <w:delText>Semakin teknologi berkembang maka semakin canggih dan otomatis alat yang digunakan</w:delText>
        </w:r>
        <w:r w:rsidRPr="008B4D81" w:rsidDel="00F14C4A">
          <w:delText>.</w:delText>
        </w:r>
      </w:del>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w:t>
      </w:r>
      <w:proofErr w:type="spellStart"/>
      <w:r w:rsidRPr="008B4D81">
        <w:t>sangat</w:t>
      </w:r>
      <w:proofErr w:type="spellEnd"/>
      <w:r w:rsidRPr="008B4D81">
        <w:t xml:space="preserve">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w:t>
      </w:r>
      <w:proofErr w:type="spellStart"/>
      <w:r w:rsidRPr="008B4D81">
        <w:t>sangat</w:t>
      </w:r>
      <w:proofErr w:type="spellEnd"/>
      <w:r w:rsidRPr="008B4D81">
        <w:t xml:space="preserve">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0DACC6C6" w:rsidR="008B4D81" w:rsidRPr="008B4D81" w:rsidDel="00F14C4A" w:rsidRDefault="008B4D81" w:rsidP="008B4D81">
      <w:pPr>
        <w:ind w:firstLine="567"/>
        <w:rPr>
          <w:del w:id="163" w:author="Rafi Aziizi" w:date="2021-11-12T12:50:00Z"/>
        </w:rPr>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del w:id="164"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w:t>
      </w:r>
      <w:proofErr w:type="spellStart"/>
      <w:r w:rsidRPr="008B4D81">
        <w:t>masing-masing</w:t>
      </w:r>
      <w:proofErr w:type="spellEnd"/>
      <w:r w:rsidRPr="008B4D81">
        <w:t xml:space="preserve">.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del w:id="165"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lastRenderedPageBreak/>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219741E7"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del w:id="166"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 xml:space="preserve">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w:t>
      </w:r>
      <w:ins w:id="167" w:author="Rafi Aziizi" w:date="2021-11-12T12:51:00Z">
        <w:r w:rsidR="0078780A">
          <w:t>.</w:t>
        </w:r>
      </w:ins>
      <w:del w:id="168" w:author="Rafi Aziizi" w:date="2021-11-12T12:51:00Z">
        <w:r w:rsidRPr="008B4D81" w:rsidDel="0078780A">
          <w:delText>.</w:delText>
        </w:r>
      </w:del>
      <w:r w:rsidRPr="008B4D81">
        <w:t xml:space="preserve">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w:t>
      </w:r>
      <w:ins w:id="169" w:author="Rafi Aziizi" w:date="2021-11-12T12:52:00Z">
        <w:r w:rsidR="0078780A">
          <w:t>juga</w:t>
        </w:r>
      </w:ins>
      <w:del w:id="170" w:author="Rafi Aziizi" w:date="2021-11-12T12:52:00Z">
        <w:r w:rsidRPr="008B4D81" w:rsidDel="0078780A">
          <w:delText>pula</w:delText>
        </w:r>
      </w:del>
      <w:r w:rsidRPr="008B4D81">
        <w:t xml:space="preserve">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proofErr w:type="spellStart"/>
      <w:r w:rsidRPr="008B4D81">
        <w:t>kehadirannya</w:t>
      </w:r>
      <w:proofErr w:type="spellEnd"/>
      <w:r w:rsidRPr="008B4D81">
        <w:t>.</w:t>
      </w:r>
    </w:p>
    <w:p w14:paraId="177D3527" w14:textId="3BBFE3F3" w:rsidR="00040376" w:rsidRDefault="00040376" w:rsidP="00542F54">
      <w:pPr>
        <w:pStyle w:val="Heading2"/>
        <w:ind w:left="567" w:hanging="567"/>
        <w:rPr>
          <w:lang w:val="en-US"/>
        </w:rPr>
      </w:pPr>
      <w:bookmarkStart w:id="171" w:name="_Toc80034210"/>
      <w:bookmarkStart w:id="172" w:name="_Toc83115712"/>
      <w:proofErr w:type="spellStart"/>
      <w:r>
        <w:rPr>
          <w:lang w:val="en-US"/>
        </w:rPr>
        <w:t>Identifikasi</w:t>
      </w:r>
      <w:proofErr w:type="spellEnd"/>
      <w:r>
        <w:rPr>
          <w:lang w:val="en-US"/>
        </w:rPr>
        <w:t xml:space="preserve"> </w:t>
      </w:r>
      <w:proofErr w:type="spellStart"/>
      <w:r>
        <w:rPr>
          <w:lang w:val="en-US"/>
        </w:rPr>
        <w:t>Masalah</w:t>
      </w:r>
      <w:bookmarkEnd w:id="171"/>
      <w:bookmarkEnd w:id="172"/>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proofErr w:type="spellStart"/>
      <w:r w:rsidRPr="003B2E0A">
        <w:t>Kurang</w:t>
      </w:r>
      <w:proofErr w:type="spellEnd"/>
      <w:r w:rsidRPr="003B2E0A">
        <w:t xml:space="preserve">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3C1BAD69" w:rsidR="00040376" w:rsidRDefault="00040376" w:rsidP="00542F54">
      <w:pPr>
        <w:pStyle w:val="Heading2"/>
        <w:ind w:left="567" w:hanging="567"/>
        <w:rPr>
          <w:lang w:val="en-US"/>
        </w:rPr>
      </w:pPr>
      <w:bookmarkStart w:id="173" w:name="_Toc80034211"/>
      <w:bookmarkStart w:id="174" w:name="_Toc83115713"/>
      <w:r>
        <w:rPr>
          <w:lang w:val="en-US"/>
        </w:rPr>
        <w:t xml:space="preserve">Batasan </w:t>
      </w:r>
      <w:proofErr w:type="spellStart"/>
      <w:r>
        <w:rPr>
          <w:lang w:val="en-US"/>
        </w:rPr>
        <w:t>Masalah</w:t>
      </w:r>
      <w:bookmarkEnd w:id="173"/>
      <w:bookmarkEnd w:id="174"/>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0513963" w14:textId="0C82E74A"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4956810B" w:rsidR="00040376" w:rsidRDefault="00040376" w:rsidP="00542F54">
      <w:pPr>
        <w:pStyle w:val="Heading2"/>
        <w:ind w:left="567" w:hanging="567"/>
        <w:rPr>
          <w:lang w:val="en-US"/>
        </w:rPr>
      </w:pPr>
      <w:bookmarkStart w:id="175" w:name="_Toc80034212"/>
      <w:bookmarkStart w:id="176" w:name="_Toc83115714"/>
      <w:proofErr w:type="spellStart"/>
      <w:r>
        <w:rPr>
          <w:lang w:val="en-US"/>
        </w:rPr>
        <w:t>Maksud</w:t>
      </w:r>
      <w:proofErr w:type="spellEnd"/>
      <w:r>
        <w:rPr>
          <w:lang w:val="en-US"/>
        </w:rPr>
        <w:t xml:space="preserve"> dan </w:t>
      </w:r>
      <w:proofErr w:type="spellStart"/>
      <w:r>
        <w:rPr>
          <w:lang w:val="en-US"/>
        </w:rPr>
        <w:t>Tujuan</w:t>
      </w:r>
      <w:bookmarkEnd w:id="175"/>
      <w:bookmarkEnd w:id="176"/>
      <w:proofErr w:type="spellEnd"/>
    </w:p>
    <w:p w14:paraId="61C18E86" w14:textId="098D556D" w:rsidR="00D05A0C" w:rsidRPr="003B2E0A" w:rsidDel="00B04AFE" w:rsidRDefault="00D05A0C" w:rsidP="00D05A0C">
      <w:pPr>
        <w:pStyle w:val="ListParagraph"/>
        <w:ind w:left="0" w:firstLine="567"/>
        <w:rPr>
          <w:del w:id="177" w:author="Rafi Aziizi" w:date="2021-11-12T13:03:00Z"/>
        </w:rPr>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ins w:id="178" w:author="Rafi Aziizi" w:date="2021-11-12T13:00:00Z">
        <w:r w:rsidR="0078780A">
          <w:t>m</w:t>
        </w:r>
      </w:ins>
      <w:ins w:id="179" w:author="Rafi Aziizi" w:date="2021-11-12T12:57:00Z">
        <w:r w:rsidR="0078780A" w:rsidRPr="003B2E0A">
          <w:t>e</w:t>
        </w:r>
        <w:r w:rsidR="0078780A">
          <w:t>mbangun</w:t>
        </w:r>
        <w:proofErr w:type="spellEnd"/>
        <w:r w:rsidR="0078780A" w:rsidRPr="003B2E0A">
          <w:t xml:space="preserve"> </w:t>
        </w:r>
        <w:proofErr w:type="spellStart"/>
        <w:r w:rsidR="0078780A" w:rsidRPr="003B2E0A">
          <w:t>sistem</w:t>
        </w:r>
        <w:proofErr w:type="spellEnd"/>
        <w:r w:rsidR="0078780A" w:rsidRPr="003B2E0A">
          <w:t xml:space="preserve"> </w:t>
        </w:r>
      </w:ins>
      <w:ins w:id="180" w:author="Rafi Aziizi" w:date="2021-11-12T12:58:00Z">
        <w:r w:rsidR="0078780A">
          <w:t xml:space="preserve">agar </w:t>
        </w:r>
      </w:ins>
      <w:proofErr w:type="spellStart"/>
      <w:ins w:id="181" w:author="Rafi Aziizi" w:date="2021-11-12T12:57:00Z">
        <w:r w:rsidR="0078780A" w:rsidRPr="003B2E0A">
          <w:t>mempermudah</w:t>
        </w:r>
        <w:proofErr w:type="spellEnd"/>
        <w:r w:rsidR="0078780A" w:rsidRPr="003B2E0A">
          <w:t xml:space="preserve"> </w:t>
        </w:r>
        <w:proofErr w:type="spellStart"/>
        <w:r w:rsidR="0078780A" w:rsidRPr="003B2E0A">
          <w:t>melakukan</w:t>
        </w:r>
      </w:ins>
      <w:proofErr w:type="spellEnd"/>
      <w:ins w:id="182" w:author="Rafi Aziizi" w:date="2021-11-12T13:03:00Z">
        <w:r w:rsidR="00B04AFE">
          <w:t xml:space="preserve"> proses </w:t>
        </w:r>
        <w:proofErr w:type="spellStart"/>
        <w:r w:rsidR="00B04AFE">
          <w:t>absensi</w:t>
        </w:r>
      </w:ins>
      <w:proofErr w:type="spellEnd"/>
      <w:ins w:id="183" w:author="Rafi Aziizi" w:date="2021-11-12T12:57:00Z">
        <w:r w:rsidR="0078780A" w:rsidRPr="003B2E0A">
          <w:t xml:space="preserve"> </w:t>
        </w:r>
      </w:ins>
      <w:ins w:id="184" w:author="Rafi Aziizi" w:date="2021-11-12T12:58:00Z">
        <w:r w:rsidR="0078780A">
          <w:t xml:space="preserve">dan </w:t>
        </w:r>
      </w:ins>
      <w:proofErr w:type="spellStart"/>
      <w:ins w:id="185" w:author="Rafi Aziizi" w:date="2021-11-12T13:03:00Z">
        <w:r w:rsidR="00B04AFE" w:rsidRPr="003B2E0A">
          <w:lastRenderedPageBreak/>
          <w:t>rekapitulasi</w:t>
        </w:r>
        <w:proofErr w:type="spellEnd"/>
        <w:r w:rsidR="00B04AFE" w:rsidRPr="003B2E0A">
          <w:t xml:space="preserve"> </w:t>
        </w:r>
        <w:proofErr w:type="spellStart"/>
        <w:r w:rsidR="00B04AFE" w:rsidRPr="003B2E0A">
          <w:t>absen</w:t>
        </w:r>
        <w:r w:rsidR="00B04AFE">
          <w:t>si</w:t>
        </w:r>
        <w:proofErr w:type="spellEnd"/>
        <w:r w:rsidR="00B04AFE" w:rsidRPr="003B2E0A">
          <w:t xml:space="preserve"> </w:t>
        </w:r>
      </w:ins>
      <w:ins w:id="186" w:author="Rafi Aziizi" w:date="2021-11-12T12:58:00Z">
        <w:r w:rsidR="0078780A">
          <w:t xml:space="preserve">yang </w:t>
        </w:r>
      </w:ins>
      <w:proofErr w:type="spellStart"/>
      <w:ins w:id="187" w:author="Rafi Aziizi" w:date="2021-11-12T12:57:00Z">
        <w:r w:rsidR="0078780A" w:rsidRPr="003B2E0A">
          <w:t>dilakukan</w:t>
        </w:r>
        <w:proofErr w:type="spellEnd"/>
        <w:r w:rsidR="0078780A" w:rsidRPr="003B2E0A">
          <w:t xml:space="preserve"> </w:t>
        </w:r>
        <w:proofErr w:type="spellStart"/>
        <w:r w:rsidR="0078780A" w:rsidRPr="003B2E0A">
          <w:t>dalam</w:t>
        </w:r>
        <w:proofErr w:type="spellEnd"/>
        <w:r w:rsidR="0078780A" w:rsidRPr="003B2E0A">
          <w:t xml:space="preserve"> </w:t>
        </w:r>
        <w:proofErr w:type="spellStart"/>
        <w:r w:rsidR="0078780A" w:rsidRPr="003B2E0A">
          <w:t>waktu</w:t>
        </w:r>
        <w:proofErr w:type="spellEnd"/>
        <w:r w:rsidR="0078780A" w:rsidRPr="003B2E0A">
          <w:t xml:space="preserve"> </w:t>
        </w:r>
        <w:proofErr w:type="spellStart"/>
        <w:r w:rsidR="0078780A" w:rsidRPr="003B2E0A">
          <w:t>singkat</w:t>
        </w:r>
      </w:ins>
      <w:proofErr w:type="spellEnd"/>
      <w:ins w:id="188" w:author="Rafi Aziizi" w:date="2021-11-12T12:58:00Z">
        <w:r w:rsidR="0078780A">
          <w:t xml:space="preserve"> pada </w:t>
        </w:r>
        <w:proofErr w:type="spellStart"/>
        <w:r w:rsidR="0078780A">
          <w:t>sekolah</w:t>
        </w:r>
        <w:proofErr w:type="spellEnd"/>
        <w:r w:rsidR="0078780A">
          <w:t xml:space="preserve"> SMK </w:t>
        </w:r>
        <w:proofErr w:type="spellStart"/>
        <w:r w:rsidR="0078780A">
          <w:t>Cendekia</w:t>
        </w:r>
        <w:proofErr w:type="spellEnd"/>
        <w:r w:rsidR="0078780A">
          <w:t xml:space="preserve"> </w:t>
        </w:r>
        <w:proofErr w:type="spellStart"/>
        <w:r w:rsidR="0078780A">
          <w:t>Batujajar</w:t>
        </w:r>
      </w:ins>
      <w:proofErr w:type="spellEnd"/>
      <w:ins w:id="189" w:author="Rafi Aziizi" w:date="2021-11-12T12:57:00Z">
        <w:r w:rsidR="0078780A">
          <w:t>.</w:t>
        </w:r>
      </w:ins>
      <w:del w:id="190"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191" w:author="Rafi Aziizi" w:date="2021-11-12T13:03:00Z">
        <w:r w:rsidR="00B04AFE">
          <w:t xml:space="preserve"> </w:t>
        </w:r>
      </w:ins>
    </w:p>
    <w:p w14:paraId="59858F3B" w14:textId="28FF8C4E" w:rsidR="00D05A0C" w:rsidRPr="003B2E0A" w:rsidRDefault="00B04AFE">
      <w:pPr>
        <w:pStyle w:val="ListParagraph"/>
        <w:ind w:left="0" w:firstLine="567"/>
        <w:pPrChange w:id="192" w:author="Rafi Aziizi" w:date="2021-11-12T13:03:00Z">
          <w:pPr>
            <w:pStyle w:val="ListParagraph"/>
            <w:ind w:left="0"/>
          </w:pPr>
        </w:pPrChange>
      </w:pPr>
      <w:proofErr w:type="spellStart"/>
      <w:ins w:id="193" w:author="Rafi Aziizi" w:date="2021-11-12T13:03:00Z">
        <w:r>
          <w:t>A</w:t>
        </w:r>
      </w:ins>
      <w:del w:id="194" w:author="Rafi Aziizi" w:date="2021-11-12T13:03:00Z">
        <w:r w:rsidR="00D05A0C" w:rsidRPr="003B2E0A" w:rsidDel="00B04AFE">
          <w:delText>A</w:delText>
        </w:r>
      </w:del>
      <w:r w:rsidR="00D05A0C" w:rsidRPr="003B2E0A">
        <w:t>dapun</w:t>
      </w:r>
      <w:proofErr w:type="spellEnd"/>
      <w:r w:rsidR="00D05A0C" w:rsidRPr="003B2E0A">
        <w:t xml:space="preserve"> </w:t>
      </w:r>
      <w:del w:id="195" w:author="Rafi Aziizi" w:date="2021-11-12T11:08:00Z">
        <w:r w:rsidR="00D05A0C" w:rsidRPr="003B2E0A" w:rsidDel="00C9617C">
          <w:delText xml:space="preserve">tujuan </w:delText>
        </w:r>
      </w:del>
      <w:proofErr w:type="spellStart"/>
      <w:ins w:id="196" w:author="Rafi Aziizi" w:date="2021-11-12T12:57:00Z">
        <w:r w:rsidR="0078780A">
          <w:t>tujuan</w:t>
        </w:r>
      </w:ins>
      <w:proofErr w:type="spellEnd"/>
      <w:ins w:id="197" w:author="Rafi Aziizi" w:date="2021-11-12T11:08:00Z">
        <w:r w:rsidR="00C9617C" w:rsidRPr="003B2E0A">
          <w:t xml:space="preserve"> </w:t>
        </w:r>
      </w:ins>
      <w:proofErr w:type="spellStart"/>
      <w:r w:rsidR="00D05A0C" w:rsidRPr="003B2E0A">
        <w:t>dari</w:t>
      </w:r>
      <w:proofErr w:type="spellEnd"/>
      <w:r w:rsidR="00D05A0C" w:rsidRPr="003B2E0A">
        <w:t xml:space="preserve"> </w:t>
      </w:r>
      <w:proofErr w:type="spellStart"/>
      <w:r w:rsidR="009931A1">
        <w:t>kerja</w:t>
      </w:r>
      <w:proofErr w:type="spellEnd"/>
      <w:r w:rsidR="009931A1">
        <w:t xml:space="preserve"> </w:t>
      </w:r>
      <w:proofErr w:type="spellStart"/>
      <w:r w:rsidR="009931A1">
        <w:t>praktik</w:t>
      </w:r>
      <w:proofErr w:type="spellEnd"/>
      <w:r w:rsidR="00D05A0C" w:rsidRPr="003B2E0A">
        <w:t xml:space="preserve"> </w:t>
      </w:r>
      <w:proofErr w:type="spellStart"/>
      <w:r w:rsidR="00D05A0C" w:rsidRPr="003B2E0A">
        <w:t>ini</w:t>
      </w:r>
      <w:proofErr w:type="spellEnd"/>
      <w:r w:rsidR="00D05A0C" w:rsidRPr="003B2E0A">
        <w:t xml:space="preserve"> </w:t>
      </w:r>
      <w:proofErr w:type="spellStart"/>
      <w:r w:rsidR="00D05A0C" w:rsidRPr="003B2E0A">
        <w:t>yaitu</w:t>
      </w:r>
      <w:proofErr w:type="spellEnd"/>
      <w:r w:rsidR="00D05A0C" w:rsidRPr="003B2E0A">
        <w:t>:</w:t>
      </w:r>
    </w:p>
    <w:p w14:paraId="73D4C17E" w14:textId="452E54EB" w:rsidR="00D05A0C" w:rsidRPr="003B2E0A" w:rsidRDefault="00D05A0C" w:rsidP="00FF2590">
      <w:pPr>
        <w:pStyle w:val="ListParagraph"/>
        <w:numPr>
          <w:ilvl w:val="0"/>
          <w:numId w:val="47"/>
        </w:numPr>
      </w:pPr>
      <w:del w:id="198" w:author="Rafi Aziizi" w:date="2021-11-12T11:07:00Z">
        <w:r w:rsidRPr="003B2E0A" w:rsidDel="00C9617C">
          <w:delText xml:space="preserve">Merancang </w:delText>
        </w:r>
      </w:del>
      <w:proofErr w:type="spellStart"/>
      <w:ins w:id="199" w:author="Rafi Aziizi" w:date="2021-11-12T12:59:00Z">
        <w:r w:rsidR="0078780A" w:rsidRPr="003B2E0A">
          <w:t>Me</w:t>
        </w:r>
        <w:r w:rsidR="0078780A">
          <w:t>mb</w:t>
        </w:r>
      </w:ins>
      <w:ins w:id="200" w:author="Rafi Aziizi" w:date="2021-11-13T10:12:00Z">
        <w:r w:rsidR="00362007">
          <w:t>erikan</w:t>
        </w:r>
        <w:proofErr w:type="spellEnd"/>
        <w:r w:rsidR="00362007">
          <w:t xml:space="preserve"> </w:t>
        </w:r>
        <w:proofErr w:type="spellStart"/>
        <w:r w:rsidR="00362007">
          <w:t>kemudahan</w:t>
        </w:r>
        <w:proofErr w:type="spellEnd"/>
        <w:r w:rsidR="00362007">
          <w:t xml:space="preserve"> </w:t>
        </w:r>
        <w:proofErr w:type="spellStart"/>
        <w:r w:rsidR="00362007">
          <w:t>kepada</w:t>
        </w:r>
      </w:ins>
      <w:proofErr w:type="spellEnd"/>
      <w:ins w:id="201" w:author="Rafi Aziizi" w:date="2021-11-12T12:59:00Z">
        <w:r w:rsidR="0078780A">
          <w:t xml:space="preserve"> </w:t>
        </w:r>
      </w:ins>
      <w:ins w:id="202" w:author="Rafi Aziizi" w:date="2021-11-12T13:03:00Z">
        <w:r w:rsidR="00B04AFE">
          <w:t>Guru BK da</w:t>
        </w:r>
      </w:ins>
      <w:ins w:id="203" w:author="Rafi Aziizi" w:date="2021-11-12T13:04:00Z">
        <w:r w:rsidR="00B04AFE">
          <w:t xml:space="preserve">n </w:t>
        </w:r>
        <w:proofErr w:type="spellStart"/>
        <w:r w:rsidR="00B04AFE">
          <w:t>Bagian</w:t>
        </w:r>
        <w:proofErr w:type="spellEnd"/>
        <w:r w:rsidR="00B04AFE">
          <w:t xml:space="preserve"> IT</w:t>
        </w:r>
      </w:ins>
      <w:ins w:id="204" w:author="Rafi Aziizi" w:date="2021-11-12T12:59:00Z">
        <w:r w:rsidR="0078780A">
          <w:t xml:space="preserve"> </w:t>
        </w:r>
        <w:proofErr w:type="spellStart"/>
        <w:r w:rsidR="0078780A">
          <w:t>untuk</w:t>
        </w:r>
        <w:proofErr w:type="spellEnd"/>
        <w:r w:rsidR="0078780A">
          <w:t xml:space="preserve"> </w:t>
        </w:r>
        <w:proofErr w:type="spellStart"/>
        <w:r w:rsidR="0078780A">
          <w:t>dapat</w:t>
        </w:r>
        <w:proofErr w:type="spellEnd"/>
        <w:r w:rsidR="0078780A">
          <w:t xml:space="preserve"> </w:t>
        </w:r>
        <w:proofErr w:type="spellStart"/>
        <w:r w:rsidR="0078780A">
          <w:t>mengatasi</w:t>
        </w:r>
        <w:proofErr w:type="spellEnd"/>
        <w:r w:rsidR="0078780A">
          <w:t xml:space="preserve"> </w:t>
        </w:r>
        <w:proofErr w:type="spellStart"/>
        <w:r w:rsidR="0078780A">
          <w:t>masalah</w:t>
        </w:r>
        <w:proofErr w:type="spellEnd"/>
        <w:r w:rsidR="0078780A">
          <w:t xml:space="preserve"> </w:t>
        </w:r>
        <w:proofErr w:type="spellStart"/>
        <w:r w:rsidR="0078780A">
          <w:t>keefektifan</w:t>
        </w:r>
        <w:proofErr w:type="spellEnd"/>
        <w:r w:rsidR="0078780A">
          <w:t xml:space="preserve"> dan </w:t>
        </w:r>
        <w:proofErr w:type="spellStart"/>
        <w:r w:rsidR="0078780A">
          <w:t>keefisienan</w:t>
        </w:r>
        <w:proofErr w:type="spellEnd"/>
        <w:r w:rsidR="0078780A">
          <w:t xml:space="preserve"> </w:t>
        </w:r>
        <w:proofErr w:type="spellStart"/>
        <w:r w:rsidR="0078780A">
          <w:t>rekapitulasi</w:t>
        </w:r>
        <w:proofErr w:type="spellEnd"/>
        <w:r w:rsidR="0078780A">
          <w:t xml:space="preserve"> </w:t>
        </w:r>
        <w:proofErr w:type="spellStart"/>
        <w:r w:rsidR="0078780A">
          <w:t>absen</w:t>
        </w:r>
        <w:proofErr w:type="spellEnd"/>
        <w:r w:rsidR="0078780A">
          <w:t xml:space="preserve"> </w:t>
        </w:r>
        <w:proofErr w:type="spellStart"/>
        <w:r w:rsidR="0078780A">
          <w:t>dalam</w:t>
        </w:r>
        <w:proofErr w:type="spellEnd"/>
        <w:r w:rsidR="0078780A">
          <w:t xml:space="preserve"> </w:t>
        </w:r>
        <w:proofErr w:type="spellStart"/>
        <w:r w:rsidR="0078780A">
          <w:t>periode</w:t>
        </w:r>
        <w:proofErr w:type="spellEnd"/>
        <w:r w:rsidR="0078780A">
          <w:t xml:space="preserve"> </w:t>
        </w:r>
        <w:proofErr w:type="spellStart"/>
        <w:r w:rsidR="0078780A">
          <w:t>tertentu</w:t>
        </w:r>
      </w:ins>
      <w:proofErr w:type="spellEnd"/>
      <w:del w:id="205"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206" w:author="Rafi Aziizi" w:date="2021-11-12T13:01:00Z"/>
        </w:rPr>
      </w:pPr>
      <w:del w:id="207" w:author="Rafi Aziizi" w:date="2021-11-12T11:07:00Z">
        <w:r w:rsidRPr="003B2E0A" w:rsidDel="00C9617C">
          <w:delText xml:space="preserve">Merancang </w:delText>
        </w:r>
      </w:del>
      <w:proofErr w:type="spellStart"/>
      <w:ins w:id="208" w:author="Rafi Aziizi" w:date="2021-11-12T12:59:00Z">
        <w:r w:rsidR="0078780A">
          <w:t>Membantu</w:t>
        </w:r>
        <w:proofErr w:type="spellEnd"/>
        <w:r w:rsidR="0078780A">
          <w:t xml:space="preserve"> </w:t>
        </w:r>
        <w:proofErr w:type="spellStart"/>
        <w:r w:rsidR="0078780A">
          <w:t>siswa</w:t>
        </w:r>
      </w:ins>
      <w:proofErr w:type="spellEnd"/>
      <w:ins w:id="209" w:author="Rafi Aziizi" w:date="2021-11-12T13:00:00Z">
        <w:r w:rsidR="0078780A">
          <w:t xml:space="preserve"> </w:t>
        </w:r>
        <w:proofErr w:type="spellStart"/>
        <w:r w:rsidR="0078780A">
          <w:t>ketika</w:t>
        </w:r>
        <w:proofErr w:type="spellEnd"/>
        <w:r w:rsidR="0078780A">
          <w:t xml:space="preserve"> </w:t>
        </w:r>
        <w:proofErr w:type="spellStart"/>
        <w:r w:rsidR="0078780A">
          <w:t>melakukan</w:t>
        </w:r>
        <w:proofErr w:type="spellEnd"/>
        <w:r w:rsidR="0078780A">
          <w:t xml:space="preserve"> </w:t>
        </w:r>
        <w:proofErr w:type="spellStart"/>
        <w:r w:rsidR="0078780A">
          <w:t>absensi</w:t>
        </w:r>
        <w:proofErr w:type="spellEnd"/>
        <w:r w:rsidR="0078780A">
          <w:t xml:space="preserve"> </w:t>
        </w:r>
        <w:proofErr w:type="spellStart"/>
        <w:r w:rsidR="0078780A">
          <w:t>secara</w:t>
        </w:r>
        <w:proofErr w:type="spellEnd"/>
        <w:r w:rsidR="0078780A">
          <w:t xml:space="preserve"> </w:t>
        </w:r>
        <w:proofErr w:type="spellStart"/>
        <w:r w:rsidR="0078780A">
          <w:t>mandiri</w:t>
        </w:r>
      </w:ins>
      <w:proofErr w:type="spellEnd"/>
      <w:ins w:id="210" w:author="Rafi Aziizi" w:date="2021-11-12T13:01:00Z">
        <w:r w:rsidR="00B04AFE">
          <w:t xml:space="preserve"> </w:t>
        </w:r>
        <w:proofErr w:type="spellStart"/>
        <w:r w:rsidR="00B04AFE">
          <w:t>dengan</w:t>
        </w:r>
        <w:proofErr w:type="spellEnd"/>
        <w:r w:rsidR="00B04AFE">
          <w:t xml:space="preserve"> </w:t>
        </w:r>
        <w:proofErr w:type="spellStart"/>
        <w:r w:rsidR="00B04AFE">
          <w:t>mudah</w:t>
        </w:r>
      </w:ins>
      <w:proofErr w:type="spellEnd"/>
      <w:del w:id="211"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proofErr w:type="spellStart"/>
      <w:ins w:id="212" w:author="Rafi Aziizi" w:date="2021-11-12T13:01:00Z">
        <w:r>
          <w:t>Membantu</w:t>
        </w:r>
        <w:proofErr w:type="spellEnd"/>
        <w:r>
          <w:t xml:space="preserve"> </w:t>
        </w:r>
      </w:ins>
      <w:proofErr w:type="spellStart"/>
      <w:ins w:id="213" w:author="Rafi Aziizi" w:date="2021-11-12T13:02:00Z">
        <w:r>
          <w:t>kepala</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melakukan</w:t>
        </w:r>
        <w:proofErr w:type="spellEnd"/>
        <w:r>
          <w:t xml:space="preserve"> </w:t>
        </w:r>
        <w:r w:rsidRPr="00B04AFE">
          <w:rPr>
            <w:i/>
            <w:iCs/>
            <w:rPrChange w:id="214" w:author="Rafi Aziizi" w:date="2021-11-12T13:02:00Z">
              <w:rPr/>
            </w:rPrChange>
          </w:rPr>
          <w:t>monitoring</w:t>
        </w:r>
        <w:r>
          <w:rPr>
            <w:i/>
            <w:iCs/>
          </w:rPr>
          <w:t xml:space="preserve"> </w:t>
        </w:r>
        <w:proofErr w:type="spellStart"/>
        <w:r>
          <w:t>absensi</w:t>
        </w:r>
        <w:proofErr w:type="spellEnd"/>
        <w:r>
          <w:t xml:space="preserve"> </w:t>
        </w:r>
        <w:proofErr w:type="spellStart"/>
        <w:r>
          <w:t>siswa</w:t>
        </w:r>
        <w:proofErr w:type="spellEnd"/>
        <w:r>
          <w:t xml:space="preserve"> </w:t>
        </w:r>
        <w:proofErr w:type="spellStart"/>
        <w:r>
          <w:t>secara</w:t>
        </w:r>
        <w:proofErr w:type="spellEnd"/>
        <w:r>
          <w:t xml:space="preserve"> </w:t>
        </w:r>
        <w:r w:rsidRPr="00B04AFE">
          <w:rPr>
            <w:i/>
            <w:iCs/>
            <w:rPrChange w:id="215" w:author="Rafi Aziizi" w:date="2021-11-12T13:02:00Z">
              <w:rPr/>
            </w:rPrChange>
          </w:rPr>
          <w:t>real</w:t>
        </w:r>
        <w:r>
          <w:rPr>
            <w:i/>
            <w:iCs/>
          </w:rPr>
          <w:t xml:space="preserve"> </w:t>
        </w:r>
        <w:r w:rsidRPr="00B04AFE">
          <w:rPr>
            <w:i/>
            <w:iCs/>
            <w:rPrChange w:id="216"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217" w:name="_Toc80034213"/>
      <w:bookmarkStart w:id="218" w:name="_Toc83115715"/>
      <w:proofErr w:type="spellStart"/>
      <w:r>
        <w:rPr>
          <w:lang w:val="en-US"/>
        </w:rPr>
        <w:t>Metodologi</w:t>
      </w:r>
      <w:proofErr w:type="spellEnd"/>
      <w:r>
        <w:rPr>
          <w:lang w:val="en-US"/>
        </w:rPr>
        <w:t xml:space="preserve"> </w:t>
      </w:r>
      <w:del w:id="219" w:author="Rafi Aziizi" w:date="2021-11-12T10:36:00Z">
        <w:r w:rsidR="00542F54" w:rsidDel="009931A1">
          <w:rPr>
            <w:lang w:val="en-US"/>
          </w:rPr>
          <w:delText>Penelitian</w:delText>
        </w:r>
        <w:bookmarkEnd w:id="217"/>
        <w:bookmarkEnd w:id="218"/>
        <w:r w:rsidR="00542F54" w:rsidDel="009931A1">
          <w:rPr>
            <w:lang w:val="en-US"/>
          </w:rPr>
          <w:delText xml:space="preserve"> </w:delText>
        </w:r>
      </w:del>
      <w:proofErr w:type="spellStart"/>
      <w:ins w:id="220" w:author="Rafi Aziizi" w:date="2021-11-12T10:36:00Z">
        <w:r w:rsidR="009931A1">
          <w:rPr>
            <w:lang w:val="en-US"/>
          </w:rPr>
          <w:t>Kerja</w:t>
        </w:r>
        <w:proofErr w:type="spellEnd"/>
        <w:r w:rsidR="009931A1">
          <w:rPr>
            <w:lang w:val="en-US"/>
          </w:rPr>
          <w:t xml:space="preserve"> </w:t>
        </w:r>
        <w:proofErr w:type="spellStart"/>
        <w:r w:rsidR="009931A1">
          <w:rPr>
            <w:lang w:val="en-US"/>
          </w:rPr>
          <w:t>Praktik</w:t>
        </w:r>
      </w:ins>
      <w:proofErr w:type="spellEnd"/>
    </w:p>
    <w:p w14:paraId="5ACAD9DD" w14:textId="40CCA77C" w:rsidR="00542F54" w:rsidRPr="00542F54" w:rsidRDefault="0010129C" w:rsidP="00542F54">
      <w:pPr>
        <w:ind w:firstLine="567"/>
      </w:pPr>
      <w:proofErr w:type="spellStart"/>
      <w:r>
        <w:t>Metodologi</w:t>
      </w:r>
      <w:proofErr w:type="spellEnd"/>
      <w:r>
        <w:t xml:space="preserve"> </w:t>
      </w:r>
      <w:del w:id="221" w:author="Rafi Aziizi" w:date="2021-11-12T10:37:00Z">
        <w:r w:rsidDel="009931A1">
          <w:delText xml:space="preserve">penelitian </w:delText>
        </w:r>
      </w:del>
      <w:proofErr w:type="spellStart"/>
      <w:ins w:id="222" w:author="Rafi Aziizi" w:date="2021-11-12T10:37:00Z">
        <w:r w:rsidR="009931A1">
          <w:t>kerja</w:t>
        </w:r>
        <w:proofErr w:type="spellEnd"/>
        <w:r w:rsidR="009931A1">
          <w:t xml:space="preserve"> </w:t>
        </w:r>
        <w:proofErr w:type="spellStart"/>
        <w:r w:rsidR="009931A1">
          <w:t>praktik</w:t>
        </w:r>
        <w:proofErr w:type="spellEnd"/>
        <w:r w:rsidR="009931A1">
          <w:t xml:space="preserve"> </w:t>
        </w:r>
      </w:ins>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proofErr w:type="spellStart"/>
      <w:r w:rsidR="00542F54">
        <w:t>Adapun</w:t>
      </w:r>
      <w:proofErr w:type="spellEnd"/>
      <w:r w:rsidR="00542F54">
        <w:t xml:space="preserve"> </w:t>
      </w:r>
      <w:proofErr w:type="spellStart"/>
      <w:r w:rsidR="00542F54">
        <w:t>metodologi</w:t>
      </w:r>
      <w:proofErr w:type="spellEnd"/>
      <w:r w:rsidR="00542F54">
        <w:t xml:space="preserve"> </w:t>
      </w:r>
      <w:proofErr w:type="spellStart"/>
      <w:ins w:id="223" w:author="Rafi Aziizi" w:date="2021-11-12T10:37:00Z">
        <w:r w:rsidR="009931A1">
          <w:t>kerja</w:t>
        </w:r>
        <w:proofErr w:type="spellEnd"/>
        <w:r w:rsidR="009931A1">
          <w:t xml:space="preserve"> </w:t>
        </w:r>
        <w:proofErr w:type="spellStart"/>
        <w:r w:rsidR="009931A1">
          <w:t>praktik</w:t>
        </w:r>
        <w:proofErr w:type="spellEnd"/>
        <w:r w:rsidR="009931A1">
          <w:t xml:space="preserve"> </w:t>
        </w:r>
      </w:ins>
      <w:del w:id="224" w:author="Rafi Aziizi" w:date="2021-11-12T10:37:00Z">
        <w:r w:rsidR="00542F54" w:rsidDel="009931A1">
          <w:delText xml:space="preserve">penelitian </w:delText>
        </w:r>
      </w:del>
      <w:r w:rsidR="00542F54">
        <w:t xml:space="preserve">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25F5CD69" w:rsidR="00040376" w:rsidRDefault="00040376" w:rsidP="00C93BF7">
      <w:pPr>
        <w:pStyle w:val="Heading3"/>
        <w:numPr>
          <w:ilvl w:val="2"/>
          <w:numId w:val="5"/>
        </w:numPr>
        <w:tabs>
          <w:tab w:val="left" w:pos="567"/>
        </w:tabs>
        <w:ind w:left="567" w:hanging="567"/>
      </w:pPr>
      <w:bookmarkStart w:id="225" w:name="_Toc80034214"/>
      <w:bookmarkStart w:id="226" w:name="_Toc83115716"/>
      <w:r w:rsidRPr="00040376">
        <w:t>Metode Pengumpulan data</w:t>
      </w:r>
      <w:bookmarkEnd w:id="225"/>
      <w:bookmarkEnd w:id="226"/>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w:t>
      </w:r>
      <w:proofErr w:type="spellStart"/>
      <w:r>
        <w:t>Pustaka</w:t>
      </w:r>
      <w:proofErr w:type="spellEnd"/>
    </w:p>
    <w:p w14:paraId="6976CC84" w14:textId="59BB0657" w:rsidR="00542F54" w:rsidRPr="008C17C3" w:rsidRDefault="008C17C3" w:rsidP="00542F54">
      <w:pPr>
        <w:pStyle w:val="ListParagraph"/>
        <w:ind w:left="426"/>
      </w:pPr>
      <w:proofErr w:type="spellStart"/>
      <w:r>
        <w:t>Studi</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t>jurnal</w:t>
      </w:r>
      <w:proofErr w:type="spellEnd"/>
      <w:r>
        <w:t xml:space="preserve">, </w:t>
      </w:r>
      <w:r>
        <w:rPr>
          <w:i/>
          <w:iCs/>
        </w:rPr>
        <w:t>e-book,</w:t>
      </w:r>
      <w:r w:rsidR="00D05A0C">
        <w:rPr>
          <w:i/>
          <w:iCs/>
        </w:rPr>
        <w:t xml:space="preserve"> </w:t>
      </w:r>
      <w:r>
        <w:t xml:space="preserve">dan juga </w:t>
      </w:r>
      <w:r w:rsidRPr="00362007">
        <w:rPr>
          <w:i/>
          <w:iCs/>
          <w:rPrChange w:id="227" w:author="Rafi Aziizi" w:date="2021-11-13T10:13:00Z">
            <w:rPr/>
          </w:rPrChange>
        </w:rPr>
        <w:t>internet</w:t>
      </w:r>
      <w:r>
        <w:t xml:space="preserve">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7980444C"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76EF2A78" w:rsidR="00040376" w:rsidRDefault="00040376" w:rsidP="00C93BF7">
      <w:pPr>
        <w:pStyle w:val="Heading3"/>
        <w:numPr>
          <w:ilvl w:val="2"/>
          <w:numId w:val="5"/>
        </w:numPr>
        <w:tabs>
          <w:tab w:val="left" w:pos="567"/>
        </w:tabs>
        <w:ind w:left="567" w:hanging="567"/>
      </w:pPr>
      <w:bookmarkStart w:id="228" w:name="_Toc80034215"/>
      <w:bookmarkStart w:id="229" w:name="_Toc83115717"/>
      <w:r w:rsidRPr="00040376">
        <w:lastRenderedPageBreak/>
        <w:t>Metode Pengembangan Sistem</w:t>
      </w:r>
      <w:bookmarkEnd w:id="228"/>
      <w:bookmarkEnd w:id="229"/>
    </w:p>
    <w:p w14:paraId="503D28E4" w14:textId="31159CA3"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del w:id="230" w:author="Rafi Aziizi" w:date="2021-11-12T13:06:00Z">
        <w:r w:rsidDel="00B04AFE">
          <w:delText>prototype</w:delText>
        </w:r>
      </w:del>
      <w:ins w:id="231" w:author="Rafi Aziizi" w:date="2021-11-12T13:06:00Z">
        <w:r w:rsidR="00B04AFE">
          <w:t>waterfall</w:t>
        </w:r>
      </w:ins>
      <w:r>
        <w:t xml:space="preserv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7CF5F114" w:rsidR="00A84E93" w:rsidRDefault="00A84E93" w:rsidP="00FF2590">
      <w:pPr>
        <w:pStyle w:val="ListParagraph"/>
        <w:numPr>
          <w:ilvl w:val="0"/>
          <w:numId w:val="16"/>
        </w:numPr>
        <w:ind w:left="426"/>
        <w:rPr>
          <w:ins w:id="232" w:author="Rafi Aziizi" w:date="2021-11-12T13:06:00Z"/>
        </w:rPr>
      </w:pPr>
      <w:proofErr w:type="spellStart"/>
      <w:r>
        <w:t>Tahap</w:t>
      </w:r>
      <w:proofErr w:type="spellEnd"/>
      <w:r>
        <w:t xml:space="preserve"> </w:t>
      </w:r>
      <w:proofErr w:type="spellStart"/>
      <w:r w:rsidR="007A7DAE">
        <w:t>P</w:t>
      </w:r>
      <w:r>
        <w:t>engumpulan</w:t>
      </w:r>
      <w:proofErr w:type="spellEnd"/>
      <w:r>
        <w:t xml:space="preserve"> </w:t>
      </w:r>
      <w:ins w:id="233" w:author="Rafi Aziizi" w:date="2021-11-12T13:07:00Z">
        <w:r w:rsidR="00B04AFE">
          <w:t>Data</w:t>
        </w:r>
      </w:ins>
      <w:del w:id="234" w:author="Rafi Aziizi" w:date="2021-11-12T13:07:00Z">
        <w:r w:rsidDel="00B04AFE">
          <w:delText>data</w:delText>
        </w:r>
      </w:del>
      <w:r>
        <w:t xml:space="preserve">,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ins w:id="235" w:author="Rafi Aziizi" w:date="2021-11-12T13:07:00Z">
        <w:r w:rsidR="00B04AFE">
          <w:t xml:space="preserve"> </w:t>
        </w:r>
        <w:proofErr w:type="spellStart"/>
        <w:r w:rsidR="00B04AFE">
          <w:t>berdasarkan</w:t>
        </w:r>
        <w:proofErr w:type="spellEnd"/>
        <w:r w:rsidR="00B04AFE">
          <w:t xml:space="preserve"> </w:t>
        </w:r>
        <w:proofErr w:type="spellStart"/>
        <w:r w:rsidR="00B04AFE">
          <w:t>informasi</w:t>
        </w:r>
        <w:proofErr w:type="spellEnd"/>
        <w:r w:rsidR="00B04AFE">
          <w:t xml:space="preserve"> </w:t>
        </w:r>
        <w:proofErr w:type="spellStart"/>
        <w:r w:rsidR="00B04AFE">
          <w:t>dari</w:t>
        </w:r>
        <w:proofErr w:type="spellEnd"/>
        <w:r w:rsidR="00B04AFE">
          <w:t xml:space="preserve"> </w:t>
        </w:r>
        <w:proofErr w:type="spellStart"/>
        <w:r w:rsidR="00B04AFE">
          <w:t>hasil</w:t>
        </w:r>
        <w:proofErr w:type="spellEnd"/>
        <w:r w:rsidR="00B04AFE">
          <w:t xml:space="preserve"> </w:t>
        </w:r>
        <w:proofErr w:type="spellStart"/>
        <w:r w:rsidR="00B04AFE">
          <w:t>studi</w:t>
        </w:r>
        <w:proofErr w:type="spellEnd"/>
        <w:r w:rsidR="00B04AFE">
          <w:t xml:space="preserve"> </w:t>
        </w:r>
        <w:proofErr w:type="spellStart"/>
        <w:r w:rsidR="00B04AFE">
          <w:t>pustaka</w:t>
        </w:r>
        <w:proofErr w:type="spellEnd"/>
        <w:r w:rsidR="00B04AFE">
          <w:t xml:space="preserve">, </w:t>
        </w:r>
      </w:ins>
      <w:proofErr w:type="spellStart"/>
      <w:ins w:id="236" w:author="Rafi Aziizi" w:date="2021-11-12T13:08:00Z">
        <w:r w:rsidR="00B04AFE">
          <w:t>observasi</w:t>
        </w:r>
        <w:proofErr w:type="spellEnd"/>
        <w:r w:rsidR="00B04AFE">
          <w:t xml:space="preserve"> dan </w:t>
        </w:r>
        <w:proofErr w:type="spellStart"/>
        <w:r w:rsidR="00B04AFE">
          <w:t>wawancara</w:t>
        </w:r>
      </w:ins>
      <w:proofErr w:type="spellEnd"/>
      <w:r w:rsidR="007A7DAE">
        <w:t>.</w:t>
      </w:r>
    </w:p>
    <w:p w14:paraId="621C13B2" w14:textId="09C89941" w:rsidR="00B04AFE" w:rsidRDefault="00B04AFE" w:rsidP="00FF2590">
      <w:pPr>
        <w:pStyle w:val="ListParagraph"/>
        <w:numPr>
          <w:ilvl w:val="0"/>
          <w:numId w:val="16"/>
        </w:numPr>
        <w:ind w:left="426"/>
      </w:pPr>
      <w:proofErr w:type="spellStart"/>
      <w:ins w:id="237" w:author="Rafi Aziizi" w:date="2021-11-12T13:08:00Z">
        <w:r>
          <w:t>Tahap</w:t>
        </w:r>
        <w:proofErr w:type="spellEnd"/>
        <w:r>
          <w:t xml:space="preserve"> </w:t>
        </w:r>
        <w:proofErr w:type="spellStart"/>
        <w:r>
          <w:t>Desain</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pengembangan</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w:t>
        </w:r>
        <w:r w:rsidRPr="00362007">
          <w:rPr>
            <w:i/>
            <w:iCs/>
            <w:rPrChange w:id="238" w:author="Rafi Aziizi" w:date="2021-11-13T10:14:00Z">
              <w:rPr/>
            </w:rPrChange>
          </w:rPr>
          <w:t>User Interface/User Exper</w:t>
        </w:r>
      </w:ins>
      <w:ins w:id="239" w:author="Rafi Aziizi" w:date="2021-11-12T13:09:00Z">
        <w:r w:rsidRPr="00362007">
          <w:rPr>
            <w:i/>
            <w:iCs/>
            <w:rPrChange w:id="240" w:author="Rafi Aziizi" w:date="2021-11-13T10:14:00Z">
              <w:rPr/>
            </w:rPrChange>
          </w:rPr>
          <w:t>ience</w:t>
        </w:r>
        <w:r>
          <w:t xml:space="preserve"> yang </w:t>
        </w:r>
        <w:proofErr w:type="spellStart"/>
        <w:r>
          <w:t>nantinya</w:t>
        </w:r>
        <w:proofErr w:type="spellEnd"/>
        <w:r>
          <w:t xml:space="preserve"> di </w:t>
        </w:r>
        <w:proofErr w:type="spellStart"/>
        <w:r>
          <w:t>implementasikan</w:t>
        </w:r>
        <w:proofErr w:type="spellEnd"/>
        <w:r>
          <w:t xml:space="preserve"> </w:t>
        </w:r>
        <w:proofErr w:type="spellStart"/>
        <w:r>
          <w:t>melalui</w:t>
        </w:r>
        <w:proofErr w:type="spellEnd"/>
        <w:r>
          <w:t xml:space="preserve"> source code.</w:t>
        </w:r>
      </w:ins>
    </w:p>
    <w:p w14:paraId="1A94C85D" w14:textId="2D1262B5" w:rsidR="007A7DAE" w:rsidRPr="007A7DAE" w:rsidDel="00B04AFE" w:rsidRDefault="00915759" w:rsidP="00FF2590">
      <w:pPr>
        <w:pStyle w:val="ListParagraph"/>
        <w:numPr>
          <w:ilvl w:val="0"/>
          <w:numId w:val="16"/>
        </w:numPr>
        <w:ind w:left="426"/>
        <w:rPr>
          <w:del w:id="241" w:author="Rafi Aziizi" w:date="2021-11-12T13:08:00Z"/>
        </w:rPr>
      </w:pPr>
      <w:del w:id="242"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243" w:author="Rafi Aziizi" w:date="2021-11-12T13:08:00Z"/>
        </w:rPr>
      </w:pPr>
      <w:del w:id="244"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proofErr w:type="spellStart"/>
      <w:r>
        <w:t>Tahap</w:t>
      </w:r>
      <w:proofErr w:type="spellEnd"/>
      <w:r>
        <w:t xml:space="preserve"> </w:t>
      </w:r>
      <w:del w:id="245" w:author="Rafi Aziizi" w:date="2021-11-12T13:09:00Z">
        <w:r w:rsidDel="00B04AFE">
          <w:delText>Mengkode Sistem</w:delText>
        </w:r>
      </w:del>
      <w:proofErr w:type="spellStart"/>
      <w:ins w:id="246" w:author="Rafi Aziizi" w:date="2021-11-12T13:09:00Z">
        <w:r w:rsidR="00B04AFE">
          <w:t>Implementasi</w:t>
        </w:r>
        <w:proofErr w:type="spellEnd"/>
        <w:r w:rsidR="00B04AFE">
          <w:t xml:space="preserve"> </w:t>
        </w:r>
        <w:proofErr w:type="spellStart"/>
        <w:r w:rsidR="00B04AFE">
          <w:t>Sistem</w:t>
        </w:r>
      </w:ins>
      <w:proofErr w:type="spellEnd"/>
      <w:r>
        <w:t>,</w:t>
      </w:r>
      <w:del w:id="247" w:author="Rafi Aziizi" w:date="2021-11-12T13:10:00Z">
        <w:r w:rsidDel="00B04AFE">
          <w:delText xml:space="preserve"> </w:delText>
        </w:r>
      </w:del>
      <w:ins w:id="248" w:author="Rafi Aziizi" w:date="2021-11-12T13:10:00Z">
        <w:r w:rsidR="00B04AFE">
          <w:t xml:space="preserve"> </w:t>
        </w:r>
        <w:proofErr w:type="spellStart"/>
        <w:r w:rsidR="00B04AFE">
          <w:t>merupakan</w:t>
        </w:r>
        <w:proofErr w:type="spellEnd"/>
        <w:r w:rsidR="00B04AFE">
          <w:t xml:space="preserve"> </w:t>
        </w:r>
        <w:proofErr w:type="spellStart"/>
        <w:r w:rsidR="00B04AFE">
          <w:t>tahapan</w:t>
        </w:r>
        <w:proofErr w:type="spellEnd"/>
        <w:r w:rsidR="00B04AFE">
          <w:t xml:space="preserve"> </w:t>
        </w:r>
        <w:proofErr w:type="spellStart"/>
        <w:r w:rsidR="00B04AFE">
          <w:t>pengembangan</w:t>
        </w:r>
        <w:proofErr w:type="spellEnd"/>
        <w:r w:rsidR="00B04AFE">
          <w:t xml:space="preserve"> </w:t>
        </w:r>
        <w:proofErr w:type="spellStart"/>
        <w:r w:rsidR="00B04AFE">
          <w:t>apli</w:t>
        </w:r>
      </w:ins>
      <w:ins w:id="249" w:author="Rafi Aziizi" w:date="2021-11-12T13:11:00Z">
        <w:r w:rsidR="00B04AFE">
          <w:t>kasi</w:t>
        </w:r>
        <w:proofErr w:type="spellEnd"/>
        <w:r w:rsidR="00B04AFE">
          <w:t xml:space="preserve"> </w:t>
        </w:r>
        <w:proofErr w:type="spellStart"/>
        <w:r w:rsidR="00B04AFE">
          <w:t>berdasarkan</w:t>
        </w:r>
        <w:proofErr w:type="spellEnd"/>
        <w:r w:rsidR="00B04AFE">
          <w:t xml:space="preserve"> data dan </w:t>
        </w:r>
        <w:proofErr w:type="spellStart"/>
        <w:r w:rsidR="00B04AFE">
          <w:t>desain</w:t>
        </w:r>
        <w:proofErr w:type="spellEnd"/>
        <w:r w:rsidR="00B04AFE">
          <w:t xml:space="preserve"> yang </w:t>
        </w:r>
        <w:proofErr w:type="spellStart"/>
        <w:r w:rsidR="00B04AFE">
          <w:t>telah</w:t>
        </w:r>
        <w:proofErr w:type="spellEnd"/>
        <w:r w:rsidR="00B04AFE">
          <w:t xml:space="preserve"> </w:t>
        </w:r>
        <w:proofErr w:type="spellStart"/>
        <w:r w:rsidR="00B04AFE">
          <w:t>ditentukan</w:t>
        </w:r>
        <w:proofErr w:type="spellEnd"/>
        <w:r w:rsidR="00B04AFE">
          <w:t xml:space="preserve"> </w:t>
        </w:r>
        <w:proofErr w:type="spellStart"/>
        <w:r w:rsidR="0004566C">
          <w:t>sebelumnya</w:t>
        </w:r>
        <w:proofErr w:type="spellEnd"/>
        <w:r w:rsidR="0004566C">
          <w:t xml:space="preserve"> </w:t>
        </w:r>
        <w:proofErr w:type="spellStart"/>
        <w:r w:rsidR="0004566C">
          <w:t>kedalam</w:t>
        </w:r>
        <w:proofErr w:type="spellEnd"/>
        <w:r w:rsidR="0004566C">
          <w:t xml:space="preserve"> </w:t>
        </w:r>
        <w:proofErr w:type="spellStart"/>
        <w:r w:rsidR="0004566C">
          <w:t>bahasa</w:t>
        </w:r>
        <w:proofErr w:type="spellEnd"/>
        <w:r w:rsidR="0004566C">
          <w:t xml:space="preserve"> </w:t>
        </w:r>
        <w:proofErr w:type="spellStart"/>
        <w:r w:rsidR="0004566C">
          <w:t>pemrograman</w:t>
        </w:r>
      </w:ins>
      <w:proofErr w:type="spellEnd"/>
      <w:del w:id="250"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67B35072"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ins w:id="251" w:author="Rafi Aziizi" w:date="2021-11-12T13:12:00Z">
        <w:r w:rsidR="0004566C">
          <w:t xml:space="preserve"> dan </w:t>
        </w:r>
        <w:proofErr w:type="spellStart"/>
        <w:r w:rsidR="0004566C">
          <w:t>Perbaikan</w:t>
        </w:r>
        <w:proofErr w:type="spellEnd"/>
        <w:r w:rsidR="0004566C">
          <w:t xml:space="preserve"> </w:t>
        </w:r>
        <w:proofErr w:type="spellStart"/>
        <w:r w:rsidR="0004566C">
          <w:t>berkala</w:t>
        </w:r>
      </w:ins>
      <w:proofErr w:type="spellEnd"/>
      <w:r w:rsidR="004532A9">
        <w:t xml:space="preserve">, </w:t>
      </w:r>
      <w:del w:id="252" w:author="Rafi Aziizi" w:date="2021-11-12T13:12:00Z">
        <w:r w:rsidR="004532A9" w:rsidDel="0004566C">
          <w:delText>siap untuk dirilis</w:delText>
        </w:r>
      </w:del>
      <w:proofErr w:type="spellStart"/>
      <w:ins w:id="253" w:author="Rafi Aziizi" w:date="2021-11-12T13:12:00Z">
        <w:r w:rsidR="0004566C">
          <w:t>tahapan</w:t>
        </w:r>
        <w:proofErr w:type="spellEnd"/>
        <w:r w:rsidR="0004566C">
          <w:t xml:space="preserve"> </w:t>
        </w:r>
        <w:proofErr w:type="spellStart"/>
        <w:r w:rsidR="0004566C">
          <w:t>terakhir</w:t>
        </w:r>
        <w:proofErr w:type="spellEnd"/>
        <w:r w:rsidR="0004566C">
          <w:t xml:space="preserve"> </w:t>
        </w:r>
        <w:proofErr w:type="spellStart"/>
        <w:r w:rsidR="0004566C">
          <w:t>ini</w:t>
        </w:r>
        <w:proofErr w:type="spellEnd"/>
        <w:r w:rsidR="0004566C">
          <w:t xml:space="preserve"> </w:t>
        </w:r>
        <w:proofErr w:type="spellStart"/>
        <w:r w:rsidR="0004566C">
          <w:t>merupakan</w:t>
        </w:r>
        <w:proofErr w:type="spellEnd"/>
        <w:r w:rsidR="0004566C">
          <w:t xml:space="preserve"> </w:t>
        </w:r>
        <w:proofErr w:type="spellStart"/>
        <w:r w:rsidR="0004566C">
          <w:t>tahapan</w:t>
        </w:r>
        <w:proofErr w:type="spellEnd"/>
        <w:r w:rsidR="0004566C">
          <w:t xml:space="preserve"> </w:t>
        </w:r>
        <w:proofErr w:type="spellStart"/>
        <w:r w:rsidR="0004566C">
          <w:t>pemakaian</w:t>
        </w:r>
        <w:proofErr w:type="spellEnd"/>
        <w:r w:rsidR="0004566C">
          <w:t xml:space="preserve"> dan </w:t>
        </w:r>
        <w:proofErr w:type="spellStart"/>
        <w:r w:rsidR="0004566C">
          <w:t>pemeliharaan</w:t>
        </w:r>
        <w:proofErr w:type="spellEnd"/>
        <w:r w:rsidR="0004566C">
          <w:t xml:space="preserve"> </w:t>
        </w:r>
        <w:proofErr w:type="spellStart"/>
        <w:r w:rsidR="0004566C">
          <w:t>sistem</w:t>
        </w:r>
        <w:proofErr w:type="spellEnd"/>
        <w:r w:rsidR="0004566C">
          <w:t xml:space="preserve"> oleh user </w:t>
        </w:r>
        <w:proofErr w:type="spellStart"/>
        <w:r w:rsidR="0004566C">
          <w:t>secara</w:t>
        </w:r>
        <w:proofErr w:type="spellEnd"/>
        <w:r w:rsidR="0004566C">
          <w:t xml:space="preserve"> </w:t>
        </w:r>
        <w:proofErr w:type="spellStart"/>
        <w:r w:rsidR="0004566C">
          <w:t>berkala</w:t>
        </w:r>
      </w:ins>
      <w:proofErr w:type="spellEnd"/>
      <w:r w:rsidR="004532A9">
        <w:t>.</w:t>
      </w:r>
    </w:p>
    <w:p w14:paraId="14B0C4AB" w14:textId="2DD58467" w:rsidR="00040376" w:rsidRDefault="00040376" w:rsidP="00542F54">
      <w:pPr>
        <w:pStyle w:val="Heading2"/>
        <w:ind w:left="567" w:hanging="567"/>
        <w:rPr>
          <w:lang w:val="en-US"/>
        </w:rPr>
      </w:pPr>
      <w:bookmarkStart w:id="254" w:name="_Toc80034216"/>
      <w:bookmarkStart w:id="255" w:name="_Toc83115718"/>
      <w:proofErr w:type="spellStart"/>
      <w:r>
        <w:rPr>
          <w:lang w:val="en-US"/>
        </w:rPr>
        <w:t>Sistematika</w:t>
      </w:r>
      <w:proofErr w:type="spellEnd"/>
      <w:r>
        <w:rPr>
          <w:lang w:val="en-US"/>
        </w:rPr>
        <w:t xml:space="preserve"> </w:t>
      </w:r>
      <w:proofErr w:type="spellStart"/>
      <w:r>
        <w:rPr>
          <w:lang w:val="en-US"/>
        </w:rPr>
        <w:t>Penulisan</w:t>
      </w:r>
      <w:bookmarkEnd w:id="254"/>
      <w:bookmarkEnd w:id="255"/>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ins w:id="256" w:author="Rafi Aziizi" w:date="2021-11-13T10:14:00Z">
              <w:r w:rsidR="00362007">
                <w:rPr>
                  <w:color w:val="000000" w:themeColor="text1"/>
                </w:rPr>
                <w:t xml:space="preserve">, </w:t>
              </w:r>
              <w:proofErr w:type="spellStart"/>
              <w:r w:rsidR="00362007">
                <w:rPr>
                  <w:color w:val="000000" w:themeColor="text1"/>
                </w:rPr>
                <w:t>metodologi</w:t>
              </w:r>
              <w:proofErr w:type="spellEnd"/>
              <w:r w:rsidR="00362007">
                <w:rPr>
                  <w:color w:val="000000" w:themeColor="text1"/>
                </w:rPr>
                <w:t xml:space="preserve"> </w:t>
              </w:r>
              <w:proofErr w:type="spellStart"/>
              <w:r w:rsidR="00362007">
                <w:rPr>
                  <w:color w:val="000000" w:themeColor="text1"/>
                </w:rPr>
                <w:t>kerja</w:t>
              </w:r>
              <w:proofErr w:type="spellEnd"/>
              <w:r w:rsidR="00362007">
                <w:rPr>
                  <w:color w:val="000000" w:themeColor="text1"/>
                </w:rPr>
                <w:t xml:space="preserve"> </w:t>
              </w:r>
              <w:proofErr w:type="spellStart"/>
              <w:r w:rsidR="00362007">
                <w:rPr>
                  <w:color w:val="000000" w:themeColor="text1"/>
                </w:rPr>
                <w:t>praktik</w:t>
              </w:r>
            </w:ins>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r w:rsidR="003E6CDC">
              <w:t>Batujajar</w:t>
            </w:r>
            <w:proofErr w:type="spellEnd"/>
            <w:r w:rsidR="003E6CDC">
              <w:t>.</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proofErr w:type="gramStart"/>
            <w:r w:rsidR="003E6CDC">
              <w:t>Batujajar</w:t>
            </w:r>
            <w:proofErr w:type="spellEnd"/>
            <w:r w:rsidR="003E6CDC">
              <w:t>.</w:t>
            </w:r>
            <w:r>
              <w:t>.</w:t>
            </w:r>
            <w:proofErr w:type="gramEnd"/>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7"/>
          <w:footerReference w:type="default" r:id="rId88"/>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257" w:name="_Toc80034217"/>
      <w:bookmarkStart w:id="258"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257"/>
      <w:bookmarkEnd w:id="258"/>
    </w:p>
    <w:p w14:paraId="2E883654" w14:textId="434AE4E3" w:rsidR="00040376" w:rsidRDefault="00040376" w:rsidP="00C93BF7">
      <w:pPr>
        <w:pStyle w:val="Heading2"/>
        <w:numPr>
          <w:ilvl w:val="0"/>
          <w:numId w:val="3"/>
        </w:numPr>
        <w:ind w:left="709" w:hanging="709"/>
        <w:rPr>
          <w:lang w:val="en-US"/>
        </w:rPr>
      </w:pPr>
      <w:bookmarkStart w:id="259" w:name="_Toc80034218"/>
      <w:bookmarkStart w:id="260" w:name="_Toc83115720"/>
      <w:proofErr w:type="spellStart"/>
      <w:r>
        <w:rPr>
          <w:lang w:val="en-US"/>
        </w:rPr>
        <w:t>Landasan</w:t>
      </w:r>
      <w:proofErr w:type="spellEnd"/>
      <w:r>
        <w:rPr>
          <w:lang w:val="en-US"/>
        </w:rPr>
        <w:t xml:space="preserve"> </w:t>
      </w:r>
      <w:proofErr w:type="spellStart"/>
      <w:r>
        <w:rPr>
          <w:lang w:val="en-US"/>
        </w:rPr>
        <w:t>Teori</w:t>
      </w:r>
      <w:bookmarkEnd w:id="259"/>
      <w:bookmarkEnd w:id="260"/>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14C8EFE2" w:rsidR="00252056" w:rsidRDefault="00252056" w:rsidP="00FF2590">
      <w:pPr>
        <w:pStyle w:val="Heading3"/>
        <w:numPr>
          <w:ilvl w:val="0"/>
          <w:numId w:val="17"/>
        </w:numPr>
        <w:ind w:left="709" w:hanging="709"/>
        <w:rPr>
          <w:lang w:val="en-US"/>
        </w:rPr>
      </w:pPr>
      <w:bookmarkStart w:id="261" w:name="_Toc80034219"/>
      <w:bookmarkStart w:id="262" w:name="_Toc83115721"/>
      <w:proofErr w:type="spellStart"/>
      <w:r>
        <w:rPr>
          <w:lang w:val="en-US"/>
        </w:rPr>
        <w:t>Sistem</w:t>
      </w:r>
      <w:proofErr w:type="spellEnd"/>
      <w:r>
        <w:rPr>
          <w:lang w:val="en-US"/>
        </w:rPr>
        <w:t xml:space="preserve"> </w:t>
      </w:r>
      <w:proofErr w:type="spellStart"/>
      <w:r>
        <w:rPr>
          <w:lang w:val="en-US"/>
        </w:rPr>
        <w:t>Informasi</w:t>
      </w:r>
      <w:bookmarkEnd w:id="261"/>
      <w:bookmarkEnd w:id="262"/>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3BD0D725" w:rsidR="00252056" w:rsidRDefault="00252056" w:rsidP="00FF2590">
      <w:pPr>
        <w:pStyle w:val="Heading3"/>
        <w:numPr>
          <w:ilvl w:val="0"/>
          <w:numId w:val="17"/>
        </w:numPr>
        <w:ind w:left="709" w:hanging="709"/>
        <w:rPr>
          <w:lang w:val="en-US"/>
        </w:rPr>
      </w:pPr>
      <w:bookmarkStart w:id="263" w:name="_Toc80034220"/>
      <w:bookmarkStart w:id="264" w:name="_Toc83115722"/>
      <w:r>
        <w:rPr>
          <w:lang w:val="en-US"/>
        </w:rPr>
        <w:t>Basis Data</w:t>
      </w:r>
      <w:bookmarkEnd w:id="263"/>
      <w:bookmarkEnd w:id="264"/>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01DEB57D" w:rsidR="003D36D6" w:rsidRDefault="003D36D6" w:rsidP="00FF2590">
      <w:pPr>
        <w:pStyle w:val="ListParagraph"/>
        <w:numPr>
          <w:ilvl w:val="0"/>
          <w:numId w:val="18"/>
        </w:numPr>
        <w:ind w:left="426"/>
      </w:pPr>
      <w:proofErr w:type="spellStart"/>
      <w:r>
        <w:t>Kesulita</w:t>
      </w:r>
      <w:del w:id="265" w:author="Rafi Aziizi" w:date="2021-11-13T10:15:00Z">
        <w:r w:rsidDel="00362007">
          <w:delText xml:space="preserve"> </w:delText>
        </w:r>
      </w:del>
      <w:r>
        <w:t>n</w:t>
      </w:r>
      <w:proofErr w:type="spellEnd"/>
      <w:ins w:id="266" w:author="Rafi Aziizi" w:date="2021-11-13T10:15:00Z">
        <w:r w:rsidR="00362007">
          <w:t xml:space="preserve"> </w:t>
        </w:r>
      </w:ins>
      <w:proofErr w:type="spellStart"/>
      <w:r>
        <w:t>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30A94F01" w:rsidR="003D36D6" w:rsidRDefault="00AD39F4" w:rsidP="00FF2590">
      <w:pPr>
        <w:pStyle w:val="Heading3"/>
        <w:numPr>
          <w:ilvl w:val="0"/>
          <w:numId w:val="17"/>
        </w:numPr>
        <w:ind w:left="709" w:hanging="709"/>
        <w:rPr>
          <w:lang w:val="en-US"/>
        </w:rPr>
      </w:pPr>
      <w:bookmarkStart w:id="267" w:name="_Toc80034221"/>
      <w:bookmarkStart w:id="268" w:name="_Toc83115723"/>
      <w:r>
        <w:rPr>
          <w:lang w:val="en-US"/>
        </w:rPr>
        <w:lastRenderedPageBreak/>
        <w:t>XAMPP</w:t>
      </w:r>
      <w:bookmarkEnd w:id="267"/>
      <w:bookmarkEnd w:id="268"/>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w:t>
      </w:r>
      <w:r w:rsidRPr="00362007">
        <w:rPr>
          <w:i/>
          <w:iCs/>
          <w:rPrChange w:id="269" w:author="Rafi Aziizi" w:date="2021-11-13T10:16:00Z">
            <w:rPr/>
          </w:rPrChange>
        </w:rPr>
        <w:t>server</w:t>
      </w:r>
      <w:r w:rsidRPr="001347CB">
        <w:t xml:space="preserve">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01D1DFEE" w:rsidR="00C378B4" w:rsidRDefault="009A50AD" w:rsidP="00FF2590">
      <w:pPr>
        <w:pStyle w:val="Heading3"/>
        <w:numPr>
          <w:ilvl w:val="0"/>
          <w:numId w:val="17"/>
        </w:numPr>
        <w:ind w:left="709" w:hanging="709"/>
      </w:pPr>
      <w:bookmarkStart w:id="270" w:name="_Toc80034222"/>
      <w:bookmarkStart w:id="271" w:name="_Toc83115724"/>
      <w:r>
        <w:rPr>
          <w:lang w:val="en-US"/>
        </w:rPr>
        <w:t xml:space="preserve">Unified </w:t>
      </w:r>
      <w:r w:rsidRPr="009229B1">
        <w:t>Modeling Language (UML)</w:t>
      </w:r>
      <w:bookmarkEnd w:id="270"/>
      <w:bookmarkEnd w:id="271"/>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w:t>
      </w:r>
      <w:ins w:id="272" w:author="Rafi Aziizi" w:date="2021-11-13T10:17:00Z">
        <w:r w:rsidR="007162C2">
          <w:t>k</w:t>
        </w:r>
      </w:ins>
      <w:r w:rsidRPr="00C378B4">
        <w:rPr>
          <w:lang w:val="id-ID"/>
        </w:rPr>
        <w:t xml:space="preserve">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C62229B" w:rsidR="00D85F50" w:rsidDel="0004566C" w:rsidRDefault="00AD39F4" w:rsidP="00FF2590">
      <w:pPr>
        <w:pStyle w:val="Heading3"/>
        <w:numPr>
          <w:ilvl w:val="0"/>
          <w:numId w:val="17"/>
        </w:numPr>
        <w:ind w:left="709" w:hanging="709"/>
        <w:rPr>
          <w:del w:id="273" w:author="Rafi Aziizi" w:date="2021-11-12T13:13:00Z"/>
          <w:lang w:val="en-US"/>
        </w:rPr>
      </w:pPr>
      <w:bookmarkStart w:id="274" w:name="_Toc80034223"/>
      <w:bookmarkStart w:id="275" w:name="_Toc83115725"/>
      <w:commentRangeStart w:id="276"/>
      <w:del w:id="277" w:author="Rafi Aziizi" w:date="2021-11-12T13:13:00Z">
        <w:r w:rsidRPr="00D85F50" w:rsidDel="0004566C">
          <w:rPr>
            <w:lang w:val="en-US"/>
          </w:rPr>
          <w:delText>Flowchart</w:delText>
        </w:r>
        <w:bookmarkEnd w:id="274"/>
        <w:bookmarkEnd w:id="275"/>
        <w:commentRangeEnd w:id="276"/>
        <w:r w:rsidR="00C9617C" w:rsidDel="0004566C">
          <w:rPr>
            <w:rStyle w:val="CommentReference"/>
            <w:rFonts w:eastAsia="Times New Roman"/>
            <w:b w:val="0"/>
            <w:lang w:val="en-US"/>
          </w:rPr>
          <w:commentReference w:id="276"/>
        </w:r>
        <w:r w:rsidRPr="00D85F50" w:rsidDel="0004566C">
          <w:rPr>
            <w:lang w:val="en-US"/>
          </w:rPr>
          <w:delText xml:space="preserve"> </w:delText>
        </w:r>
      </w:del>
    </w:p>
    <w:p w14:paraId="30D45937" w14:textId="065D0157" w:rsidR="002E3348" w:rsidRPr="002E3348" w:rsidDel="0004566C" w:rsidRDefault="002E3348" w:rsidP="00177B0A">
      <w:pPr>
        <w:ind w:firstLine="709"/>
        <w:rPr>
          <w:del w:id="278" w:author="Rafi Aziizi" w:date="2021-11-12T13:13:00Z"/>
        </w:rPr>
      </w:pPr>
      <w:del w:id="279"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189671AD" w:rsidR="00D85F50" w:rsidRDefault="00D85F50" w:rsidP="00FF2590">
      <w:pPr>
        <w:pStyle w:val="Heading3"/>
        <w:numPr>
          <w:ilvl w:val="0"/>
          <w:numId w:val="17"/>
        </w:numPr>
        <w:ind w:left="709" w:hanging="709"/>
        <w:rPr>
          <w:lang w:val="en-US"/>
        </w:rPr>
      </w:pPr>
      <w:bookmarkStart w:id="280" w:name="_Toc80034224"/>
      <w:bookmarkStart w:id="281" w:name="_Toc83115726"/>
      <w:proofErr w:type="spellStart"/>
      <w:r>
        <w:rPr>
          <w:lang w:val="en-US"/>
        </w:rPr>
        <w:t>Analisis</w:t>
      </w:r>
      <w:proofErr w:type="spellEnd"/>
      <w:r>
        <w:rPr>
          <w:lang w:val="en-US"/>
        </w:rPr>
        <w:t xml:space="preserve"> </w:t>
      </w:r>
      <w:proofErr w:type="spellStart"/>
      <w:r>
        <w:rPr>
          <w:lang w:val="en-US"/>
        </w:rPr>
        <w:t>Sistem</w:t>
      </w:r>
      <w:bookmarkEnd w:id="280"/>
      <w:bookmarkEnd w:id="281"/>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4E01837D" w:rsidR="00AD39F4" w:rsidRPr="00D85F50" w:rsidRDefault="00AD39F4" w:rsidP="00FF2590">
      <w:pPr>
        <w:pStyle w:val="Heading3"/>
        <w:numPr>
          <w:ilvl w:val="0"/>
          <w:numId w:val="17"/>
        </w:numPr>
        <w:ind w:left="709" w:hanging="709"/>
        <w:rPr>
          <w:lang w:val="en-US"/>
        </w:rPr>
      </w:pPr>
      <w:bookmarkStart w:id="282" w:name="_Toc80034225"/>
      <w:bookmarkStart w:id="283" w:name="_Toc83115727"/>
      <w:r w:rsidRPr="00D85F50">
        <w:rPr>
          <w:lang w:val="en-US"/>
        </w:rPr>
        <w:lastRenderedPageBreak/>
        <w:t xml:space="preserve">Bahasa </w:t>
      </w:r>
      <w:proofErr w:type="spellStart"/>
      <w:r w:rsidRPr="00D85F50">
        <w:rPr>
          <w:lang w:val="en-US"/>
        </w:rPr>
        <w:t>Pemrograman</w:t>
      </w:r>
      <w:proofErr w:type="spellEnd"/>
      <w:r w:rsidRPr="00D85F50">
        <w:rPr>
          <w:lang w:val="en-US"/>
        </w:rPr>
        <w:t xml:space="preserve"> JAVA</w:t>
      </w:r>
      <w:bookmarkEnd w:id="282"/>
      <w:bookmarkEnd w:id="283"/>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5D7CC41A" w:rsidR="00AD39F4" w:rsidRDefault="00AD39F4" w:rsidP="00FF2590">
      <w:pPr>
        <w:pStyle w:val="Heading3"/>
        <w:numPr>
          <w:ilvl w:val="0"/>
          <w:numId w:val="17"/>
        </w:numPr>
        <w:ind w:left="709" w:hanging="709"/>
        <w:rPr>
          <w:lang w:val="en-US"/>
        </w:rPr>
      </w:pPr>
      <w:bookmarkStart w:id="284" w:name="_Toc80034226"/>
      <w:bookmarkStart w:id="285" w:name="_Toc83115728"/>
      <w:r>
        <w:rPr>
          <w:lang w:val="en-US"/>
        </w:rPr>
        <w:t>RFID</w:t>
      </w:r>
      <w:bookmarkEnd w:id="284"/>
      <w:bookmarkEnd w:id="285"/>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lastRenderedPageBreak/>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7E1B15F3" w:rsidR="00AD39F4" w:rsidRDefault="00AD39F4" w:rsidP="00FF2590">
      <w:pPr>
        <w:pStyle w:val="Heading3"/>
        <w:numPr>
          <w:ilvl w:val="0"/>
          <w:numId w:val="17"/>
        </w:numPr>
        <w:ind w:left="709" w:hanging="709"/>
        <w:rPr>
          <w:lang w:val="en-US"/>
        </w:rPr>
      </w:pPr>
      <w:bookmarkStart w:id="286" w:name="_Toc80034227"/>
      <w:bookmarkStart w:id="287" w:name="_Toc83115729"/>
      <w:r>
        <w:rPr>
          <w:lang w:val="en-US"/>
        </w:rPr>
        <w:t>Ra</w:t>
      </w:r>
      <w:r w:rsidR="001205CF">
        <w:rPr>
          <w:lang w:val="en-US"/>
        </w:rPr>
        <w:t>s</w:t>
      </w:r>
      <w:r>
        <w:rPr>
          <w:lang w:val="en-US"/>
        </w:rPr>
        <w:t>pberry</w:t>
      </w:r>
      <w:bookmarkEnd w:id="286"/>
      <w:bookmarkEnd w:id="287"/>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w:t>
      </w:r>
      <w:proofErr w:type="spellStart"/>
      <w:r w:rsidRPr="003B2E0A">
        <w:t>Adapun</w:t>
      </w:r>
      <w:proofErr w:type="spellEnd"/>
      <w:r w:rsidRPr="003B2E0A">
        <w:t xml:space="preserve">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288" w:name="_Toc80034228"/>
      <w:bookmarkStart w:id="289" w:name="_Toc83115730"/>
      <w:proofErr w:type="spellStart"/>
      <w:r>
        <w:rPr>
          <w:lang w:val="en-US"/>
        </w:rPr>
        <w:t>Studi</w:t>
      </w:r>
      <w:proofErr w:type="spellEnd"/>
      <w:r>
        <w:rPr>
          <w:lang w:val="en-US"/>
        </w:rPr>
        <w:t xml:space="preserve"> </w:t>
      </w:r>
      <w:commentRangeStart w:id="290"/>
      <w:proofErr w:type="spellStart"/>
      <w:r>
        <w:rPr>
          <w:lang w:val="en-US"/>
        </w:rPr>
        <w:t>Pustaka</w:t>
      </w:r>
      <w:bookmarkEnd w:id="288"/>
      <w:bookmarkEnd w:id="289"/>
      <w:commentRangeEnd w:id="290"/>
      <w:proofErr w:type="spellEnd"/>
      <w:r w:rsidR="00C9617C">
        <w:rPr>
          <w:rStyle w:val="CommentReference"/>
          <w:rFonts w:eastAsia="Times New Roman"/>
          <w:b w:val="0"/>
          <w:lang w:val="en-US"/>
        </w:rPr>
        <w:commentReference w:id="290"/>
      </w:r>
    </w:p>
    <w:p w14:paraId="0484F0F5" w14:textId="4F244487"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390926E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w:t>
      </w:r>
      <w:proofErr w:type="spellStart"/>
      <w:r w:rsidR="00F200A3">
        <w:t>industr</w:t>
      </w:r>
      <w:ins w:id="291" w:author="Rafi Aziizi" w:date="2021-11-12T13:14:00Z">
        <w:r w:rsidR="0004566C">
          <w:t>i</w:t>
        </w:r>
      </w:ins>
      <w:proofErr w:type="spellEnd"/>
      <w:del w:id="292" w:author="Rafi Aziizi" w:date="2021-11-12T13:14:00Z">
        <w:r w:rsidR="00F200A3" w:rsidDel="0004566C">
          <w:delText>y</w:delText>
        </w:r>
      </w:del>
      <w:r w:rsidR="00F200A3">
        <w:t xml:space="preserve">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w:t>
      </w:r>
      <w:proofErr w:type="spellStart"/>
      <w:r w:rsidR="00F200A3">
        <w:t>masing-masing</w:t>
      </w:r>
      <w:proofErr w:type="spellEnd"/>
      <w:r w:rsidR="00F200A3">
        <w:t xml:space="preserve">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89"/>
          <w:footerReference w:type="default" r:id="rId90"/>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293" w:name="_Toc80034229"/>
      <w:bookmarkStart w:id="294"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293"/>
      <w:bookmarkEnd w:id="294"/>
    </w:p>
    <w:p w14:paraId="2A41D854" w14:textId="13B768E1" w:rsidR="00746D78" w:rsidRDefault="00746D78" w:rsidP="00C93BF7">
      <w:pPr>
        <w:pStyle w:val="Heading2"/>
        <w:numPr>
          <w:ilvl w:val="1"/>
          <w:numId w:val="4"/>
        </w:numPr>
        <w:ind w:left="709" w:hanging="709"/>
        <w:rPr>
          <w:lang w:val="en-US"/>
        </w:rPr>
      </w:pPr>
      <w:bookmarkStart w:id="295" w:name="_Toc80034230"/>
      <w:bookmarkStart w:id="296"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295"/>
      <w:bookmarkEnd w:id="296"/>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w:t>
      </w:r>
      <w:proofErr w:type="spellStart"/>
      <w:r w:rsidRPr="00C80ED5">
        <w:t>Batujajar</w:t>
      </w:r>
      <w:proofErr w:type="spellEnd"/>
      <w:r w:rsidRPr="00C80ED5">
        <w:t xml:space="preserve"> Rt.03/04 </w:t>
      </w:r>
      <w:proofErr w:type="spellStart"/>
      <w:r w:rsidRPr="00C80ED5">
        <w:t>Desa</w:t>
      </w:r>
      <w:proofErr w:type="spellEnd"/>
      <w:r w:rsidRPr="00C80ED5">
        <w:t xml:space="preserve"> </w:t>
      </w:r>
      <w:proofErr w:type="spellStart"/>
      <w:r w:rsidRPr="00C80ED5">
        <w:t>Batujajar</w:t>
      </w:r>
      <w:proofErr w:type="spellEnd"/>
      <w:r w:rsidRPr="00C80ED5">
        <w:t xml:space="preserve"> Timur, </w:t>
      </w:r>
      <w:proofErr w:type="spellStart"/>
      <w:r w:rsidRPr="00C80ED5">
        <w:t>Kecamatan</w:t>
      </w:r>
      <w:proofErr w:type="spellEnd"/>
      <w:r w:rsidRPr="00C80ED5">
        <w:t xml:space="preserve"> </w:t>
      </w:r>
      <w:proofErr w:type="spellStart"/>
      <w:r w:rsidRPr="00C80ED5">
        <w:t>Batujajar</w:t>
      </w:r>
      <w:proofErr w:type="spellEnd"/>
      <w:r w:rsidRPr="00C80ED5">
        <w:t xml:space="preserve">,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proofErr w:type="gramStart"/>
      <w:r w:rsidRPr="00C80ED5">
        <w:t>Cendekia</w:t>
      </w:r>
      <w:proofErr w:type="spellEnd"/>
      <w:r w:rsidRPr="00C80ED5">
        <w:t xml:space="preserve">  </w:t>
      </w:r>
      <w:proofErr w:type="spellStart"/>
      <w:r w:rsidRPr="00C80ED5">
        <w:t>telah</w:t>
      </w:r>
      <w:proofErr w:type="spellEnd"/>
      <w:proofErr w:type="gram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Dinas Pendidikan </w:t>
      </w:r>
      <w:proofErr w:type="spellStart"/>
      <w:r w:rsidRPr="00C80ED5">
        <w:t>Pemuda</w:t>
      </w:r>
      <w:proofErr w:type="spellEnd"/>
      <w:r w:rsidRPr="00C80ED5">
        <w:t xml:space="preserve">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w:t>
      </w:r>
      <w:proofErr w:type="spellStart"/>
      <w:r w:rsidRPr="00C80ED5">
        <w:t>sangat</w:t>
      </w:r>
      <w:proofErr w:type="spellEnd"/>
      <w:r w:rsidRPr="00C80ED5">
        <w:t xml:space="preserve">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w:t>
      </w:r>
      <w:proofErr w:type="spellStart"/>
      <w:r w:rsidRPr="00C80ED5">
        <w:t>Siswa</w:t>
      </w:r>
      <w:proofErr w:type="spellEnd"/>
      <w:r w:rsidRPr="00C80ED5">
        <w:t xml:space="preserve">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7BD8CEFA" w:rsidR="005C75DF" w:rsidRDefault="00356EC8" w:rsidP="00C93BF7">
      <w:pPr>
        <w:pStyle w:val="Heading3"/>
        <w:numPr>
          <w:ilvl w:val="2"/>
          <w:numId w:val="6"/>
        </w:numPr>
        <w:ind w:left="709" w:hanging="142"/>
        <w:rPr>
          <w:lang w:val="en-US"/>
        </w:rPr>
      </w:pPr>
      <w:bookmarkStart w:id="297" w:name="_Toc80034231"/>
      <w:bookmarkStart w:id="298"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297"/>
      <w:bookmarkEnd w:id="298"/>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65E33DF7" w:rsidR="00C80ED5" w:rsidRDefault="00832EA1" w:rsidP="00C80ED5">
      <w:del w:id="299" w:author=" " w:date="2021-11-12T16:24:00Z">
        <w:r w:rsidDel="001A7B0B">
          <w:rPr>
            <w:noProof/>
          </w:rPr>
          <mc:AlternateContent>
            <mc:Choice Requires="wps">
              <w:drawing>
                <wp:anchor distT="0" distB="0" distL="114300" distR="114300" simplePos="0" relativeHeight="251702784" behindDoc="1" locked="0" layoutInCell="1" allowOverlap="1" wp14:anchorId="5084941C" wp14:editId="59CD1494">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8554FA9" w:rsidR="00D26F74" w:rsidRPr="00630A6E" w:rsidRDefault="00D26F74" w:rsidP="00832EA1">
                              <w:pPr>
                                <w:pStyle w:val="Caption"/>
                                <w:rPr>
                                  <w:b/>
                                  <w:noProof/>
                                  <w:color w:val="auto"/>
                                  <w:lang w:val="id-ID"/>
                                </w:rPr>
                              </w:pPr>
                              <w:bookmarkStart w:id="300"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w:t>
                              </w:r>
                              <w:proofErr w:type="spellStart"/>
                              <w:r>
                                <w:t>Cendekia</w:t>
                              </w:r>
                              <w:proofErr w:type="spellEnd"/>
                              <w:r>
                                <w:t xml:space="preserve"> </w:t>
                              </w:r>
                              <w:proofErr w:type="spellStart"/>
                              <w:r>
                                <w:t>Batujajar</w:t>
                              </w:r>
                              <w:bookmarkEnd w:id="3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8554FA9" w:rsidR="00D26F74" w:rsidRPr="00630A6E" w:rsidRDefault="00D26F74" w:rsidP="00832EA1">
                        <w:pPr>
                          <w:pStyle w:val="Caption"/>
                          <w:rPr>
                            <w:b/>
                            <w:noProof/>
                            <w:color w:val="auto"/>
                            <w:lang w:val="id-ID"/>
                          </w:rPr>
                        </w:pPr>
                        <w:bookmarkStart w:id="301"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w:t>
                        </w:r>
                        <w:proofErr w:type="spellStart"/>
                        <w:r>
                          <w:t>Cendekia</w:t>
                        </w:r>
                        <w:proofErr w:type="spellEnd"/>
                        <w:r>
                          <w:t xml:space="preserve"> </w:t>
                        </w:r>
                        <w:proofErr w:type="spellStart"/>
                        <w:r>
                          <w:t>Batujajar</w:t>
                        </w:r>
                        <w:bookmarkEnd w:id="301"/>
                        <w:proofErr w:type="spellEnd"/>
                      </w:p>
                    </w:txbxContent>
                  </v:textbox>
                  <w10:wrap anchorx="margin"/>
                </v:shape>
              </w:pict>
            </mc:Fallback>
          </mc:AlternateContent>
        </w:r>
      </w:del>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w:t>
      </w:r>
      <w:proofErr w:type="spellStart"/>
      <w:r w:rsidR="008B4D81">
        <w:t>Batujajar</w:t>
      </w:r>
      <w:proofErr w:type="spellEnd"/>
      <w:r w:rsidR="008B4D81">
        <w:t xml:space="preserve">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w:t>
      </w:r>
      <w:proofErr w:type="spellStart"/>
      <w:r w:rsidR="008B4D81">
        <w:t>Batujajar</w:t>
      </w:r>
      <w:proofErr w:type="spellEnd"/>
      <w:r w:rsidR="008B4D81">
        <w:t xml:space="preserve">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w:t>
      </w:r>
      <w:proofErr w:type="spellStart"/>
      <w:r w:rsidR="008B4D81">
        <w:t>Batujajar</w:t>
      </w:r>
      <w:proofErr w:type="spellEnd"/>
      <w:r w:rsidR="008B4D81">
        <w:t xml:space="preserve">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w:t>
      </w:r>
      <w:proofErr w:type="spellStart"/>
      <w:r w:rsidR="00D2448E">
        <w:t>Kelola</w:t>
      </w:r>
      <w:proofErr w:type="spellEnd"/>
      <w:r w:rsidR="00D2448E">
        <w:t xml:space="preserve">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w:t>
      </w:r>
      <w:proofErr w:type="spellStart"/>
      <w:r w:rsidR="00D2448E">
        <w:t>masing-masing</w:t>
      </w:r>
      <w:proofErr w:type="spellEnd"/>
      <w:r w:rsidR="00D2448E">
        <w:t xml:space="preserve">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4BD0AB28" w:rsidR="00746D78" w:rsidRDefault="00746D78" w:rsidP="00C93BF7">
      <w:pPr>
        <w:pStyle w:val="Heading3"/>
        <w:numPr>
          <w:ilvl w:val="2"/>
          <w:numId w:val="6"/>
        </w:numPr>
        <w:ind w:left="709" w:hanging="142"/>
        <w:rPr>
          <w:lang w:val="en-US"/>
        </w:rPr>
      </w:pPr>
      <w:bookmarkStart w:id="302" w:name="_Toc80034232"/>
      <w:bookmarkStart w:id="303"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302"/>
      <w:bookmarkEnd w:id="303"/>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Adapun</w:t>
      </w:r>
      <w:proofErr w:type="spellEnd"/>
      <w:r>
        <w:t xml:space="preserve">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w:t>
      </w:r>
      <w:proofErr w:type="spellStart"/>
      <w:r>
        <w:rPr>
          <w:color w:val="000000"/>
        </w:rPr>
        <w:t>Agamis</w:t>
      </w:r>
      <w:proofErr w:type="spellEnd"/>
      <w:r>
        <w:rPr>
          <w:color w:val="000000"/>
        </w:rPr>
        <w:t xml:space="preserve">, Aman dan </w:t>
      </w:r>
      <w:proofErr w:type="spellStart"/>
      <w:r>
        <w:rPr>
          <w:color w:val="000000"/>
        </w:rPr>
        <w:t>Rindang</w:t>
      </w:r>
      <w:proofErr w:type="spellEnd"/>
      <w:r>
        <w:rPr>
          <w:color w:val="000000"/>
        </w:rPr>
        <w:t xml:space="preserve"> (HIBAAR).</w:t>
      </w:r>
    </w:p>
    <w:p w14:paraId="30C93776" w14:textId="700CDB1A" w:rsidR="00746D78" w:rsidRDefault="00746D78" w:rsidP="00C93BF7">
      <w:pPr>
        <w:pStyle w:val="Heading3"/>
        <w:numPr>
          <w:ilvl w:val="2"/>
          <w:numId w:val="6"/>
        </w:numPr>
        <w:ind w:left="709" w:hanging="142"/>
        <w:rPr>
          <w:lang w:val="en-US"/>
        </w:rPr>
      </w:pPr>
      <w:bookmarkStart w:id="304" w:name="_Toc80034233"/>
      <w:bookmarkStart w:id="305" w:name="_Toc83115735"/>
      <w:proofErr w:type="spellStart"/>
      <w:r>
        <w:rPr>
          <w:lang w:val="en-US"/>
        </w:rPr>
        <w:t>Struktur</w:t>
      </w:r>
      <w:proofErr w:type="spellEnd"/>
      <w:r>
        <w:rPr>
          <w:lang w:val="en-US"/>
        </w:rPr>
        <w:t xml:space="preserve"> </w:t>
      </w:r>
      <w:proofErr w:type="spellStart"/>
      <w:r>
        <w:rPr>
          <w:lang w:val="en-US"/>
        </w:rPr>
        <w:t>Organisasi</w:t>
      </w:r>
      <w:bookmarkEnd w:id="304"/>
      <w:bookmarkEnd w:id="305"/>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2B9B6887" w:rsidR="00C64817" w:rsidRDefault="00832EA1" w:rsidP="00C64817">
      <w:pPr>
        <w:ind w:left="709"/>
      </w:pPr>
      <w:del w:id="306" w:author=" " w:date="2021-11-12T16:25:00Z">
        <w:r w:rsidDel="001A7B0B">
          <w:rPr>
            <w:noProof/>
          </w:rPr>
          <w:lastRenderedPageBreak/>
          <mc:AlternateContent>
            <mc:Choice Requires="wps">
              <w:drawing>
                <wp:anchor distT="0" distB="0" distL="114300" distR="114300" simplePos="0" relativeHeight="251704832" behindDoc="1" locked="0" layoutInCell="1" allowOverlap="1" wp14:anchorId="5168B8BB" wp14:editId="0405D91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10633310" w:rsidR="00D26F74" w:rsidRPr="00B90116" w:rsidRDefault="00D26F74" w:rsidP="00832EA1">
                              <w:pPr>
                                <w:pStyle w:val="Caption"/>
                                <w:jc w:val="center"/>
                                <w:rPr>
                                  <w:noProof/>
                                  <w:sz w:val="24"/>
                                  <w:szCs w:val="24"/>
                                </w:rPr>
                              </w:pPr>
                              <w:bookmarkStart w:id="307" w:name="_Toc83115815"/>
                              <w:r>
                                <w:t xml:space="preserve">Gambar 3. </w:t>
                              </w:r>
                              <w:r>
                                <w:fldChar w:fldCharType="begin"/>
                              </w:r>
                              <w:r>
                                <w:instrText xml:space="preserve"> SEQ Gambar_3. \* ARABIC </w:instrText>
                              </w:r>
                              <w:r>
                                <w:fldChar w:fldCharType="separate"/>
                              </w:r>
                              <w:r>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bookmarkEnd w:id="3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10633310" w:rsidR="00D26F74" w:rsidRPr="00B90116" w:rsidRDefault="00D26F74" w:rsidP="00832EA1">
                        <w:pPr>
                          <w:pStyle w:val="Caption"/>
                          <w:jc w:val="center"/>
                          <w:rPr>
                            <w:noProof/>
                            <w:sz w:val="24"/>
                            <w:szCs w:val="24"/>
                          </w:rPr>
                        </w:pPr>
                        <w:bookmarkStart w:id="308" w:name="_Toc83115815"/>
                        <w:r>
                          <w:t xml:space="preserve">Gambar 3. </w:t>
                        </w:r>
                        <w:r>
                          <w:fldChar w:fldCharType="begin"/>
                        </w:r>
                        <w:r>
                          <w:instrText xml:space="preserve"> SEQ Gambar_3. \* ARABIC </w:instrText>
                        </w:r>
                        <w:r>
                          <w:fldChar w:fldCharType="separate"/>
                        </w:r>
                        <w:r>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bookmarkEnd w:id="308"/>
                        <w:proofErr w:type="spellEnd"/>
                      </w:p>
                    </w:txbxContent>
                  </v:textbox>
                </v:shape>
              </w:pict>
            </mc:Fallback>
          </mc:AlternateContent>
        </w:r>
      </w:del>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w:t>
      </w:r>
      <w:proofErr w:type="spellStart"/>
      <w:r w:rsidR="00356EC8">
        <w:t>Batujajar</w:t>
      </w:r>
      <w:proofErr w:type="spellEnd"/>
      <w:r>
        <w:t>)</w:t>
      </w:r>
    </w:p>
    <w:p w14:paraId="086A6CAE" w14:textId="70C05497" w:rsidR="00746D78" w:rsidRDefault="00746D78" w:rsidP="00C93BF7">
      <w:pPr>
        <w:pStyle w:val="Heading2"/>
        <w:numPr>
          <w:ilvl w:val="1"/>
          <w:numId w:val="4"/>
        </w:numPr>
        <w:ind w:left="709" w:hanging="709"/>
        <w:rPr>
          <w:lang w:val="en-US"/>
        </w:rPr>
      </w:pPr>
      <w:bookmarkStart w:id="309" w:name="_Toc80034234"/>
      <w:bookmarkStart w:id="310"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309"/>
      <w:bookmarkEnd w:id="310"/>
      <w:proofErr w:type="spellEnd"/>
    </w:p>
    <w:p w14:paraId="1D7A1A7F" w14:textId="0E58F8EB" w:rsidR="00B0071F" w:rsidRPr="00B0071F" w:rsidDel="007162C2" w:rsidRDefault="0093375E" w:rsidP="007162C2">
      <w:pPr>
        <w:ind w:firstLine="709"/>
        <w:rPr>
          <w:del w:id="311" w:author="Rafi Aziizi" w:date="2021-11-13T10:23:00Z"/>
        </w:rPr>
        <w:pPrChange w:id="312" w:author="Rafi Aziizi" w:date="2021-11-13T10:25:00Z">
          <w:pPr>
            <w:ind w:firstLine="709"/>
          </w:pPr>
        </w:pPrChange>
      </w:pPr>
      <w:proofErr w:type="spellStart"/>
      <w:ins w:id="313" w:author="Rafi Aziizi" w:date="2021-11-12T13:27:00Z">
        <w:r>
          <w:t>Sistem</w:t>
        </w:r>
        <w:proofErr w:type="spellEnd"/>
        <w:r>
          <w:t xml:space="preserve"> yang </w:t>
        </w:r>
        <w:proofErr w:type="spellStart"/>
        <w:r>
          <w:t>sedang</w:t>
        </w:r>
        <w:proofErr w:type="spellEnd"/>
        <w:r>
          <w:t xml:space="preserve"> </w:t>
        </w:r>
        <w:proofErr w:type="spellStart"/>
        <w:r>
          <w:t>berjalan</w:t>
        </w:r>
        <w:proofErr w:type="spellEnd"/>
        <w:r>
          <w:t xml:space="preserve"> di SMK </w:t>
        </w:r>
        <w:proofErr w:type="spellStart"/>
        <w:r>
          <w:t>Cendekia</w:t>
        </w:r>
        <w:proofErr w:type="spellEnd"/>
        <w:r>
          <w:t xml:space="preserve"> </w:t>
        </w:r>
        <w:proofErr w:type="spellStart"/>
        <w:r>
          <w:t>Batujajar</w:t>
        </w:r>
      </w:ins>
      <w:proofErr w:type="spellEnd"/>
      <w:ins w:id="314" w:author="Rafi Aziizi" w:date="2021-11-12T13:28:00Z">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berjalan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absensi</w:t>
        </w:r>
        <w:proofErr w:type="spellEnd"/>
        <w:r>
          <w:t xml:space="preserve">, </w:t>
        </w:r>
      </w:ins>
      <w:ins w:id="315" w:author="Rafi Aziizi" w:date="2021-11-12T13:29:00Z">
        <w:r>
          <w:t xml:space="preserve">salah </w:t>
        </w:r>
        <w:proofErr w:type="spellStart"/>
        <w:r>
          <w:t>satu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yaitu</w:t>
        </w:r>
        <w:proofErr w:type="spellEnd"/>
        <w:r>
          <w:t xml:space="preserve"> guru BK </w:t>
        </w:r>
        <w:proofErr w:type="spellStart"/>
        <w:r>
          <w:t>perlu</w:t>
        </w:r>
        <w:proofErr w:type="spellEnd"/>
        <w:r>
          <w:t xml:space="preserve"> </w:t>
        </w:r>
        <w:proofErr w:type="spellStart"/>
        <w:r>
          <w:t>berkeliling</w:t>
        </w:r>
        <w:proofErr w:type="spellEnd"/>
        <w:r>
          <w:t xml:space="preserve"> </w:t>
        </w:r>
        <w:proofErr w:type="spellStart"/>
        <w:r>
          <w:t>disetiap</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dan di </w:t>
        </w:r>
        <w:proofErr w:type="spellStart"/>
        <w:r>
          <w:t>akhir</w:t>
        </w:r>
        <w:proofErr w:type="spellEnd"/>
        <w:r>
          <w:t xml:space="preserve"> se</w:t>
        </w:r>
      </w:ins>
      <w:ins w:id="316" w:author="Rafi Aziizi" w:date="2021-11-12T13:30:00Z">
        <w:r>
          <w:t xml:space="preserve">mester </w:t>
        </w:r>
        <w:proofErr w:type="spellStart"/>
        <w:r>
          <w:t>dilakukan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mesin</w:t>
        </w:r>
        <w:proofErr w:type="spellEnd"/>
        <w:r>
          <w:t xml:space="preserve"> </w:t>
        </w:r>
        <w:proofErr w:type="spellStart"/>
        <w:r>
          <w:t>pengolah</w:t>
        </w:r>
        <w:proofErr w:type="spellEnd"/>
        <w:r>
          <w:t xml:space="preserve"> kata. </w:t>
        </w:r>
        <w:proofErr w:type="spellStart"/>
        <w:r>
          <w:t>Untuk</w:t>
        </w:r>
        <w:proofErr w:type="spellEnd"/>
        <w:r>
          <w:t xml:space="preserve"> proses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dijelaskan</w:t>
        </w:r>
        <w:proofErr w:type="spellEnd"/>
        <w:r>
          <w:t xml:space="preserve"> pada sub </w:t>
        </w:r>
        <w:proofErr w:type="spellStart"/>
        <w:r>
          <w:t>bab</w:t>
        </w:r>
      </w:ins>
      <w:proofErr w:type="spellEnd"/>
      <w:ins w:id="317" w:author="Rafi Aziizi" w:date="2021-11-12T13:31:00Z">
        <w:r>
          <w:t xml:space="preserve"> 3.2.1 </w:t>
        </w:r>
        <w:proofErr w:type="spellStart"/>
        <w:r>
          <w:t>sampai</w:t>
        </w:r>
        <w:proofErr w:type="spellEnd"/>
        <w:r>
          <w:t xml:space="preserve"> 3.2.4.</w:t>
        </w:r>
      </w:ins>
      <w:del w:id="318"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319" w:author="Rafi Aziizi" w:date="2021-11-12T13:20:00Z">
        <w:r w:rsidR="00C47083" w:rsidDel="0004566C">
          <w:delText>minggu</w:delText>
        </w:r>
      </w:del>
      <w:del w:id="320"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rsidP="007162C2">
      <w:pPr>
        <w:ind w:firstLine="709"/>
        <w:rPr>
          <w:del w:id="321" w:author="Rafi Aziizi" w:date="2021-11-13T10:23:00Z"/>
        </w:rPr>
        <w:pPrChange w:id="322" w:author="Rafi Aziizi" w:date="2021-11-13T10:25:00Z">
          <w:pPr>
            <w:pStyle w:val="Heading3"/>
            <w:numPr>
              <w:ilvl w:val="0"/>
              <w:numId w:val="7"/>
            </w:numPr>
            <w:ind w:left="709" w:hanging="142"/>
          </w:pPr>
        </w:pPrChange>
      </w:pPr>
      <w:bookmarkStart w:id="323" w:name="_Toc80034235"/>
      <w:bookmarkStart w:id="324" w:name="_Toc83115737"/>
      <w:del w:id="325" w:author="Rafi Aziizi" w:date="2021-11-13T10:23:00Z">
        <w:r w:rsidDel="007162C2">
          <w:delText>Proses Bisnis</w:delText>
        </w:r>
      </w:del>
      <w:del w:id="326" w:author="Rafi Aziizi" w:date="2021-11-12T13:24:00Z">
        <w:r w:rsidDel="0093375E">
          <w:delText xml:space="preserve"> Data Absen </w:delText>
        </w:r>
        <w:commentRangeStart w:id="327"/>
        <w:r w:rsidDel="0093375E">
          <w:delText>Siswa</w:delText>
        </w:r>
        <w:bookmarkEnd w:id="323"/>
        <w:bookmarkEnd w:id="324"/>
        <w:commentRangeEnd w:id="327"/>
        <w:r w:rsidR="00C9617C" w:rsidDel="0093375E">
          <w:rPr>
            <w:rStyle w:val="CommentReference"/>
            <w:b/>
          </w:rPr>
          <w:commentReference w:id="327"/>
        </w:r>
      </w:del>
    </w:p>
    <w:p w14:paraId="6BDC8828" w14:textId="1DAD2181" w:rsidR="00880D9D" w:rsidDel="0093375E" w:rsidRDefault="00B67D3D" w:rsidP="007162C2">
      <w:pPr>
        <w:ind w:firstLine="709"/>
        <w:rPr>
          <w:del w:id="328" w:author="Rafi Aziizi" w:date="2021-11-12T13:22:00Z"/>
        </w:rPr>
        <w:pPrChange w:id="329" w:author="Rafi Aziizi" w:date="2021-11-13T10:25:00Z">
          <w:pPr>
            <w:ind w:firstLine="709"/>
          </w:pPr>
        </w:pPrChange>
      </w:pPr>
      <w:del w:id="330"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rsidP="007162C2">
      <w:pPr>
        <w:ind w:firstLine="709"/>
        <w:rPr>
          <w:moveFrom w:id="331" w:author="Rafi Aziizi" w:date="2021-11-12T13:21:00Z"/>
        </w:rPr>
        <w:pPrChange w:id="332" w:author="Rafi Aziizi" w:date="2021-11-13T10:25:00Z">
          <w:pPr>
            <w:ind w:firstLine="709"/>
          </w:pPr>
        </w:pPrChange>
      </w:pPr>
      <w:moveFromRangeStart w:id="333" w:author="Rafi Aziizi" w:date="2021-11-12T13:21:00Z" w:name="move87615713"/>
      <w:moveFrom w:id="334" w:author="Rafi Aziizi" w:date="2021-11-12T13:21:00Z">
        <w:r w:rsidDel="0093375E">
          <w:t>Beberapa aturan terkait mengenai proses bisnis data absen siswa yaitu :</w:t>
        </w:r>
      </w:moveFrom>
    </w:p>
    <w:p w14:paraId="212F3C8A" w14:textId="512CDA38" w:rsidR="00305A2E" w:rsidDel="0093375E" w:rsidRDefault="00305A2E" w:rsidP="007162C2">
      <w:pPr>
        <w:ind w:firstLine="709"/>
        <w:rPr>
          <w:moveFrom w:id="335" w:author="Rafi Aziizi" w:date="2021-11-12T13:21:00Z"/>
        </w:rPr>
        <w:pPrChange w:id="336" w:author="Rafi Aziizi" w:date="2021-11-13T10:25:00Z">
          <w:pPr>
            <w:pStyle w:val="ListParagraph"/>
            <w:numPr>
              <w:numId w:val="75"/>
            </w:numPr>
            <w:ind w:hanging="360"/>
          </w:pPr>
        </w:pPrChange>
      </w:pPr>
      <w:moveFrom w:id="337" w:author="Rafi Aziizi" w:date="2021-11-12T13:21:00Z">
        <w:r w:rsidDel="0093375E">
          <w:t>Siswa harus masuk sekolah sebelum jam 07:15:00, apabila lebih dari jam tersebut dianggap terlambat/alpha.</w:t>
        </w:r>
      </w:moveFrom>
    </w:p>
    <w:p w14:paraId="0124CCD9" w14:textId="00017B25" w:rsidR="00305A2E" w:rsidDel="0093375E" w:rsidRDefault="00305A2E" w:rsidP="007162C2">
      <w:pPr>
        <w:ind w:firstLine="709"/>
        <w:rPr>
          <w:moveFrom w:id="338" w:author="Rafi Aziizi" w:date="2021-11-12T13:21:00Z"/>
        </w:rPr>
        <w:pPrChange w:id="339" w:author="Rafi Aziizi" w:date="2021-11-13T10:25:00Z">
          <w:pPr>
            <w:pStyle w:val="ListParagraph"/>
            <w:numPr>
              <w:numId w:val="75"/>
            </w:numPr>
            <w:ind w:hanging="360"/>
          </w:pPr>
        </w:pPrChange>
      </w:pPr>
      <w:moveFrom w:id="340"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rsidP="007162C2">
      <w:pPr>
        <w:ind w:firstLine="709"/>
        <w:rPr>
          <w:moveFrom w:id="341" w:author="Rafi Aziizi" w:date="2021-11-12T13:21:00Z"/>
        </w:rPr>
        <w:pPrChange w:id="342" w:author="Rafi Aziizi" w:date="2021-11-13T10:25:00Z">
          <w:pPr>
            <w:pStyle w:val="ListParagraph"/>
            <w:numPr>
              <w:numId w:val="75"/>
            </w:numPr>
            <w:ind w:hanging="360"/>
          </w:pPr>
        </w:pPrChange>
      </w:pPr>
      <w:moveFrom w:id="343"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333"/>
    <w:p w14:paraId="11B90FB5" w14:textId="06A3B856" w:rsidR="00111278" w:rsidRDefault="00A2766B" w:rsidP="007162C2">
      <w:pPr>
        <w:ind w:firstLine="709"/>
        <w:pPrChange w:id="344" w:author="Rafi Aziizi" w:date="2021-11-13T10:25:00Z">
          <w:pPr>
            <w:keepNext/>
            <w:jc w:val="center"/>
          </w:pPr>
        </w:pPrChange>
      </w:pPr>
      <w:del w:id="345" w:author="Rafi Aziizi" w:date="2021-11-12T13:21:00Z">
        <w:r w:rsidDel="0093375E">
          <w:rPr>
            <w:noProof/>
          </w:rPr>
          <w:drawing>
            <wp:inline distT="0" distB="0" distL="0" distR="0" wp14:anchorId="6B498C38" wp14:editId="51E37011">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346" w:author="Rafi Aziizi" w:date="2021-11-12T13:22:00Z"/>
        </w:rPr>
      </w:pPr>
      <w:bookmarkStart w:id="347" w:name="_Toc83115816"/>
      <w:moveFromRangeStart w:id="348" w:author="Rafi Aziizi" w:date="2021-11-12T13:22:00Z" w:name="move87615748"/>
      <w:moveFrom w:id="349"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bookmarkEnd w:id="347"/>
      </w:moveFrom>
    </w:p>
    <w:p w14:paraId="717F137C" w14:textId="188428F9" w:rsidR="00111278" w:rsidDel="0093375E" w:rsidRDefault="00111278" w:rsidP="00111278">
      <w:pPr>
        <w:jc w:val="center"/>
        <w:rPr>
          <w:moveFrom w:id="350" w:author="Rafi Aziizi" w:date="2021-11-12T13:22:00Z"/>
        </w:rPr>
      </w:pPr>
      <w:moveFrom w:id="351"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352" w:author="Rafi Aziizi" w:date="2021-11-13T10:22:00Z"/>
          <w:lang w:val="en-US"/>
        </w:rPr>
      </w:pPr>
      <w:bookmarkStart w:id="353" w:name="_Toc80034236"/>
      <w:bookmarkStart w:id="354" w:name="_Toc83115738"/>
      <w:moveFromRangeEnd w:id="348"/>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commentRangeStart w:id="355"/>
      <w:proofErr w:type="spellStart"/>
      <w:r>
        <w:rPr>
          <w:lang w:val="en-US"/>
        </w:rPr>
        <w:t>Berjalan</w:t>
      </w:r>
      <w:bookmarkEnd w:id="353"/>
      <w:bookmarkEnd w:id="354"/>
      <w:commentRangeEnd w:id="355"/>
      <w:proofErr w:type="spellEnd"/>
      <w:r w:rsidR="00494C80">
        <w:rPr>
          <w:rStyle w:val="CommentReference"/>
          <w:rFonts w:eastAsia="Times New Roman"/>
          <w:b w:val="0"/>
          <w:lang w:val="en-US"/>
        </w:rPr>
        <w:commentReference w:id="355"/>
      </w:r>
    </w:p>
    <w:p w14:paraId="1C13D199" w14:textId="5AC1CBA9" w:rsidR="007162C2" w:rsidRPr="007162C2" w:rsidRDefault="007162C2" w:rsidP="007162C2">
      <w:pPr>
        <w:ind w:firstLine="567"/>
        <w:rPr>
          <w:b/>
          <w:bCs/>
          <w:rPrChange w:id="356" w:author="Rafi Aziizi" w:date="2021-11-13T10:23:00Z">
            <w:rPr>
              <w:lang w:val="en-US"/>
            </w:rPr>
          </w:rPrChange>
        </w:rPr>
        <w:pPrChange w:id="357" w:author="Rafi Aziizi" w:date="2021-11-13T10:24:00Z">
          <w:pPr>
            <w:pStyle w:val="Heading3"/>
            <w:numPr>
              <w:ilvl w:val="0"/>
              <w:numId w:val="7"/>
            </w:numPr>
            <w:ind w:left="709" w:hanging="142"/>
          </w:pPr>
        </w:pPrChange>
      </w:pPr>
      <w:ins w:id="358" w:author="Rafi Aziizi" w:date="2021-11-13T10:23:00Z">
        <w:r w:rsidRPr="007162C2">
          <w:rPr>
            <w:b/>
            <w:bCs/>
            <w:rPrChange w:id="359" w:author="Rafi Aziizi" w:date="2021-11-13T10:23:00Z">
              <w:rPr/>
            </w:rPrChange>
          </w:rPr>
          <w:t xml:space="preserve">a. </w:t>
        </w:r>
        <w:proofErr w:type="spellStart"/>
        <w:r w:rsidRPr="007162C2">
          <w:rPr>
            <w:b/>
            <w:bCs/>
            <w:rPrChange w:id="360" w:author="Rafi Aziizi" w:date="2021-11-13T10:23:00Z">
              <w:rPr/>
            </w:rPrChange>
          </w:rPr>
          <w:t>Absensi</w:t>
        </w:r>
        <w:proofErr w:type="spellEnd"/>
        <w:r w:rsidRPr="007162C2">
          <w:rPr>
            <w:b/>
            <w:bCs/>
            <w:rPrChange w:id="361" w:author="Rafi Aziizi" w:date="2021-11-13T10:23:00Z">
              <w:rPr/>
            </w:rPrChange>
          </w:rPr>
          <w:t xml:space="preserve"> dan </w:t>
        </w:r>
        <w:proofErr w:type="spellStart"/>
        <w:r w:rsidRPr="007162C2">
          <w:rPr>
            <w:b/>
            <w:bCs/>
            <w:rPrChange w:id="362" w:author="Rafi Aziizi" w:date="2021-11-13T10:23:00Z">
              <w:rPr/>
            </w:rPrChange>
          </w:rPr>
          <w:t>Rekapitulasi</w:t>
        </w:r>
        <w:proofErr w:type="spellEnd"/>
        <w:r w:rsidRPr="007162C2">
          <w:rPr>
            <w:b/>
            <w:bCs/>
            <w:rPrChange w:id="363" w:author="Rafi Aziizi" w:date="2021-11-13T10:23:00Z">
              <w:rPr/>
            </w:rPrChange>
          </w:rPr>
          <w:t xml:space="preserve"> </w:t>
        </w:r>
        <w:proofErr w:type="spellStart"/>
        <w:r w:rsidRPr="007162C2">
          <w:rPr>
            <w:b/>
            <w:bCs/>
            <w:rPrChange w:id="364" w:author="Rafi Aziizi" w:date="2021-11-13T10:23:00Z">
              <w:rPr/>
            </w:rPrChange>
          </w:rPr>
          <w:t>Absensi</w:t>
        </w:r>
      </w:ins>
      <w:proofErr w:type="spellEnd"/>
    </w:p>
    <w:p w14:paraId="35A129EF" w14:textId="21D00BD2" w:rsidR="00BC49F6" w:rsidDel="00357EFF" w:rsidRDefault="007162C2" w:rsidP="007162C2">
      <w:pPr>
        <w:rPr>
          <w:del w:id="365" w:author="Rafi Aziizi" w:date="2021-11-12T13:33:00Z"/>
        </w:rPr>
        <w:pPrChange w:id="366" w:author="Rafi Aziizi" w:date="2021-11-13T10:25:00Z">
          <w:pPr>
            <w:ind w:firstLine="709"/>
          </w:pPr>
        </w:pPrChange>
      </w:pPr>
      <w:ins w:id="367" w:author="Rafi Aziizi" w:date="2021-11-13T10:25:00Z">
        <w:r>
          <w:tab/>
        </w:r>
      </w:ins>
      <w:del w:id="368"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369" w:author="Rafi Aziizi" w:date="2021-11-12T13:32:00Z">
        <w:r w:rsidR="001807FF" w:rsidDel="00357EFF">
          <w:delText>l</w:delText>
        </w:r>
      </w:del>
      <w:del w:id="370"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770772A1" w:rsidR="0093375E" w:rsidRDefault="0038556B" w:rsidP="007162C2">
      <w:pPr>
        <w:rPr>
          <w:ins w:id="371" w:author="Rafi Aziizi" w:date="2021-11-12T13:26:00Z"/>
        </w:rPr>
        <w:pPrChange w:id="372" w:author="Rafi Aziizi" w:date="2021-11-13T10:25:00Z">
          <w:pPr>
            <w:ind w:firstLine="709"/>
          </w:pPr>
        </w:pPrChange>
      </w:pPr>
      <w:del w:id="373"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374" w:author="Rafi Aziizi" w:date="2021-11-12T13:26:00Z">
        <w:r w:rsidR="0093375E">
          <w:t xml:space="preserve">SMK </w:t>
        </w:r>
        <w:proofErr w:type="spellStart"/>
        <w:r w:rsidR="0093375E">
          <w:t>Cendekia</w:t>
        </w:r>
        <w:proofErr w:type="spellEnd"/>
        <w:r w:rsidR="0093375E">
          <w:t xml:space="preserve"> </w:t>
        </w:r>
        <w:proofErr w:type="spellStart"/>
        <w:r w:rsidR="0093375E">
          <w:t>Batujajar</w:t>
        </w:r>
        <w:proofErr w:type="spellEnd"/>
        <w:r w:rsidR="0093375E">
          <w:t xml:space="preserve"> </w:t>
        </w:r>
        <w:proofErr w:type="spellStart"/>
        <w:r w:rsidR="0093375E">
          <w:t>merupakan</w:t>
        </w:r>
        <w:proofErr w:type="spellEnd"/>
        <w:r w:rsidR="0093375E">
          <w:t xml:space="preserve"> salah </w:t>
        </w:r>
        <w:proofErr w:type="spellStart"/>
        <w:r w:rsidR="0093375E">
          <w:t>satu</w:t>
        </w:r>
        <w:proofErr w:type="spellEnd"/>
        <w:r w:rsidR="0093375E">
          <w:t xml:space="preserve"> </w:t>
        </w:r>
        <w:proofErr w:type="spellStart"/>
        <w:r w:rsidR="0093375E">
          <w:t>dari</w:t>
        </w:r>
        <w:proofErr w:type="spellEnd"/>
        <w:r w:rsidR="0093375E">
          <w:t xml:space="preserve"> </w:t>
        </w:r>
        <w:proofErr w:type="spellStart"/>
        <w:r w:rsidR="0093375E">
          <w:t>banyak</w:t>
        </w:r>
        <w:proofErr w:type="spellEnd"/>
        <w:r w:rsidR="0093375E">
          <w:t xml:space="preserve"> </w:t>
        </w:r>
        <w:proofErr w:type="spellStart"/>
        <w:r w:rsidR="0093375E">
          <w:t>sekolah</w:t>
        </w:r>
        <w:proofErr w:type="spellEnd"/>
        <w:r w:rsidR="0093375E">
          <w:t xml:space="preserve"> yang </w:t>
        </w:r>
        <w:proofErr w:type="spellStart"/>
        <w:r w:rsidR="0093375E">
          <w:t>memiliki</w:t>
        </w:r>
        <w:proofErr w:type="spellEnd"/>
        <w:r w:rsidR="0093375E">
          <w:t xml:space="preserve"> </w:t>
        </w:r>
        <w:proofErr w:type="spellStart"/>
        <w:r w:rsidR="0093375E">
          <w:t>sistem</w:t>
        </w:r>
        <w:proofErr w:type="spellEnd"/>
        <w:r w:rsidR="0093375E">
          <w:t xml:space="preserve"> </w:t>
        </w:r>
        <w:proofErr w:type="spellStart"/>
        <w:r w:rsidR="0093375E">
          <w:t>absensi</w:t>
        </w:r>
        <w:proofErr w:type="spellEnd"/>
        <w:r w:rsidR="0093375E">
          <w:t xml:space="preserve"> </w:t>
        </w:r>
        <w:proofErr w:type="spellStart"/>
        <w:r w:rsidR="0093375E">
          <w:t>secara</w:t>
        </w:r>
        <w:proofErr w:type="spellEnd"/>
        <w:r w:rsidR="0093375E">
          <w:t xml:space="preserve"> manual. Proses </w:t>
        </w:r>
        <w:proofErr w:type="spellStart"/>
        <w:r w:rsidR="0093375E">
          <w:t>absensi</w:t>
        </w:r>
        <w:proofErr w:type="spellEnd"/>
        <w:r w:rsidR="0093375E">
          <w:t xml:space="preserve"> </w:t>
        </w:r>
        <w:proofErr w:type="spellStart"/>
        <w:r w:rsidR="0093375E">
          <w:t>dimulai</w:t>
        </w:r>
        <w:proofErr w:type="spellEnd"/>
        <w:r w:rsidR="0093375E">
          <w:t xml:space="preserve"> </w:t>
        </w:r>
        <w:proofErr w:type="spellStart"/>
        <w:r w:rsidR="0093375E">
          <w:t>dengan</w:t>
        </w:r>
        <w:proofErr w:type="spellEnd"/>
        <w:r w:rsidR="0093375E">
          <w:t xml:space="preserve"> </w:t>
        </w:r>
        <w:proofErr w:type="spellStart"/>
        <w:r w:rsidR="0093375E">
          <w:t>cara</w:t>
        </w:r>
        <w:proofErr w:type="spellEnd"/>
        <w:r w:rsidR="0093375E">
          <w:t xml:space="preserve"> guru BK </w:t>
        </w:r>
        <w:proofErr w:type="spellStart"/>
        <w:r w:rsidR="0093375E">
          <w:t>berkeliling</w:t>
        </w:r>
        <w:proofErr w:type="spellEnd"/>
        <w:r w:rsidR="0093375E">
          <w:t xml:space="preserve"> pada </w:t>
        </w:r>
        <w:proofErr w:type="spellStart"/>
        <w:r w:rsidR="0093375E">
          <w:t>setiap</w:t>
        </w:r>
        <w:proofErr w:type="spellEnd"/>
        <w:r w:rsidR="0093375E">
          <w:t xml:space="preserve"> </w:t>
        </w:r>
        <w:proofErr w:type="spellStart"/>
        <w:r w:rsidR="0093375E">
          <w:t>kelas</w:t>
        </w:r>
        <w:proofErr w:type="spellEnd"/>
        <w:r w:rsidR="0093375E">
          <w:t xml:space="preserve"> </w:t>
        </w:r>
        <w:proofErr w:type="spellStart"/>
        <w:r w:rsidR="0093375E">
          <w:t>untuk</w:t>
        </w:r>
        <w:proofErr w:type="spellEnd"/>
        <w:r w:rsidR="0093375E">
          <w:t xml:space="preserve"> </w:t>
        </w:r>
        <w:proofErr w:type="spellStart"/>
        <w:r w:rsidR="0093375E">
          <w:t>mengetahui</w:t>
        </w:r>
        <w:proofErr w:type="spellEnd"/>
        <w:r w:rsidR="0093375E">
          <w:t xml:space="preserve"> </w:t>
        </w:r>
        <w:proofErr w:type="spellStart"/>
        <w:r w:rsidR="0093375E">
          <w:t>kehadiran</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yang </w:t>
        </w:r>
        <w:proofErr w:type="spellStart"/>
        <w:r w:rsidR="0093375E">
          <w:t>nantinya</w:t>
        </w:r>
        <w:proofErr w:type="spellEnd"/>
        <w:r w:rsidR="0093375E">
          <w:t xml:space="preserve"> </w:t>
        </w:r>
        <w:proofErr w:type="spellStart"/>
        <w:r w:rsidR="0093375E">
          <w:t>akan</w:t>
        </w:r>
        <w:proofErr w:type="spellEnd"/>
        <w:r w:rsidR="0093375E">
          <w:t xml:space="preserve"> </w:t>
        </w:r>
        <w:proofErr w:type="spellStart"/>
        <w:r w:rsidR="0093375E">
          <w:t>dimasukan</w:t>
        </w:r>
        <w:proofErr w:type="spellEnd"/>
        <w:r w:rsidR="0093375E">
          <w:t xml:space="preserve"> </w:t>
        </w:r>
        <w:proofErr w:type="spellStart"/>
        <w:r w:rsidR="0093375E">
          <w:t>dalam</w:t>
        </w:r>
        <w:proofErr w:type="spellEnd"/>
        <w:r w:rsidR="0093375E">
          <w:t xml:space="preserve"> </w:t>
        </w:r>
        <w:proofErr w:type="spellStart"/>
        <w:r w:rsidR="0093375E">
          <w:t>sebuah</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berisikan</w:t>
        </w:r>
        <w:proofErr w:type="spellEnd"/>
        <w:r w:rsidR="0093375E">
          <w:t xml:space="preserve"> daftar </w:t>
        </w:r>
        <w:proofErr w:type="spellStart"/>
        <w:r w:rsidR="0093375E">
          <w:t>siswa</w:t>
        </w:r>
        <w:proofErr w:type="spellEnd"/>
        <w:r w:rsidR="0093375E">
          <w:t xml:space="preserve"> yang </w:t>
        </w:r>
        <w:proofErr w:type="spellStart"/>
        <w:r w:rsidR="0093375E">
          <w:t>tidak</w:t>
        </w:r>
        <w:proofErr w:type="spellEnd"/>
        <w:r w:rsidR="0093375E">
          <w:t xml:space="preserve"> </w:t>
        </w:r>
        <w:proofErr w:type="spellStart"/>
        <w:r w:rsidR="0093375E">
          <w:t>hadir</w:t>
        </w:r>
        <w:proofErr w:type="spellEnd"/>
        <w:r w:rsidR="0093375E">
          <w:t xml:space="preserve"> </w:t>
        </w:r>
        <w:proofErr w:type="spellStart"/>
        <w:r w:rsidR="0093375E">
          <w:t>baik</w:t>
        </w:r>
        <w:proofErr w:type="spellEnd"/>
        <w:r w:rsidR="0093375E">
          <w:t xml:space="preserve"> </w:t>
        </w:r>
        <w:proofErr w:type="spellStart"/>
        <w:r w:rsidR="0093375E">
          <w:t>izin</w:t>
        </w:r>
        <w:proofErr w:type="spellEnd"/>
        <w:r w:rsidR="0093375E">
          <w:t xml:space="preserve">, </w:t>
        </w:r>
        <w:proofErr w:type="spellStart"/>
        <w:r w:rsidR="0093375E">
          <w:t>sakit</w:t>
        </w:r>
        <w:proofErr w:type="spellEnd"/>
        <w:r w:rsidR="0093375E">
          <w:t xml:space="preserve"> </w:t>
        </w:r>
        <w:proofErr w:type="spellStart"/>
        <w:r w:rsidR="0093375E">
          <w:t>maupun</w:t>
        </w:r>
        <w:proofErr w:type="spellEnd"/>
        <w:r w:rsidR="0093375E">
          <w:t xml:space="preserve"> alpha. </w:t>
        </w:r>
        <w:proofErr w:type="spellStart"/>
        <w:r w:rsidR="0093375E">
          <w:t>Sistem</w:t>
        </w:r>
        <w:proofErr w:type="spellEnd"/>
        <w:r w:rsidR="0093375E">
          <w:t xml:space="preserve"> </w:t>
        </w:r>
        <w:proofErr w:type="spellStart"/>
        <w:r w:rsidR="0093375E">
          <w:t>pencatatan</w:t>
        </w:r>
        <w:proofErr w:type="spellEnd"/>
        <w:r w:rsidR="0093375E">
          <w:t xml:space="preserve"> </w:t>
        </w:r>
        <w:proofErr w:type="spellStart"/>
        <w:r w:rsidR="0093375E">
          <w:t>dilakukan</w:t>
        </w:r>
        <w:proofErr w:type="spellEnd"/>
        <w:r w:rsidR="0093375E">
          <w:t xml:space="preserve"> </w:t>
        </w:r>
        <w:proofErr w:type="spellStart"/>
        <w:r w:rsidR="0093375E">
          <w:t>hingga</w:t>
        </w:r>
        <w:proofErr w:type="spellEnd"/>
        <w:r w:rsidR="0093375E">
          <w:t xml:space="preserve"> semester </w:t>
        </w:r>
        <w:proofErr w:type="spellStart"/>
        <w:r w:rsidR="0093375E">
          <w:t>berakhir</w:t>
        </w:r>
        <w:proofErr w:type="spellEnd"/>
        <w:r w:rsidR="0093375E">
          <w:t xml:space="preserve">. </w:t>
        </w:r>
        <w:proofErr w:type="spellStart"/>
        <w:r w:rsidR="0093375E">
          <w:t>Apabila</w:t>
        </w:r>
        <w:proofErr w:type="spellEnd"/>
        <w:r w:rsidR="0093375E">
          <w:t xml:space="preserve"> semester </w:t>
        </w:r>
        <w:proofErr w:type="spellStart"/>
        <w:r w:rsidR="0093375E">
          <w:t>telah</w:t>
        </w:r>
        <w:proofErr w:type="spellEnd"/>
        <w:r w:rsidR="0093375E">
          <w:t xml:space="preserve"> </w:t>
        </w:r>
        <w:proofErr w:type="spellStart"/>
        <w:r w:rsidR="0093375E">
          <w:t>berakhir</w:t>
        </w:r>
        <w:proofErr w:type="spellEnd"/>
        <w:r w:rsidR="0093375E">
          <w:t xml:space="preserve"> </w:t>
        </w:r>
        <w:proofErr w:type="spellStart"/>
        <w:r w:rsidR="0093375E">
          <w:t>maka</w:t>
        </w:r>
        <w:proofErr w:type="spellEnd"/>
        <w:r w:rsidR="0093375E">
          <w:t xml:space="preserve"> guru BK </w:t>
        </w:r>
        <w:proofErr w:type="spellStart"/>
        <w:r w:rsidR="0093375E">
          <w:t>akan</w:t>
        </w:r>
        <w:proofErr w:type="spellEnd"/>
        <w:r w:rsidR="0093375E">
          <w:t xml:space="preserve"> </w:t>
        </w:r>
        <w:proofErr w:type="spellStart"/>
        <w:r w:rsidR="0093375E">
          <w:t>memasukan</w:t>
        </w:r>
        <w:proofErr w:type="spellEnd"/>
        <w:r w:rsidR="0093375E">
          <w:t xml:space="preserve"> </w:t>
        </w:r>
        <w:proofErr w:type="spellStart"/>
        <w:r w:rsidR="0093375E">
          <w:t>kembali</w:t>
        </w:r>
        <w:proofErr w:type="spellEnd"/>
        <w:r w:rsidR="0093375E">
          <w:t xml:space="preserve"> data yang </w:t>
        </w:r>
        <w:proofErr w:type="spellStart"/>
        <w:r w:rsidR="0093375E">
          <w:t>berasal</w:t>
        </w:r>
        <w:proofErr w:type="spellEnd"/>
        <w:r w:rsidR="0093375E">
          <w:t xml:space="preserve"> </w:t>
        </w:r>
        <w:proofErr w:type="spellStart"/>
        <w:r w:rsidR="0093375E">
          <w:t>dari</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kedalam</w:t>
        </w:r>
        <w:proofErr w:type="spellEnd"/>
        <w:r w:rsidR="0093375E">
          <w:t xml:space="preserve"> </w:t>
        </w:r>
        <w:proofErr w:type="spellStart"/>
        <w:r w:rsidR="0093375E">
          <w:t>mesin</w:t>
        </w:r>
        <w:proofErr w:type="spellEnd"/>
        <w:r w:rsidR="0093375E">
          <w:t xml:space="preserve"> </w:t>
        </w:r>
        <w:proofErr w:type="spellStart"/>
        <w:r w:rsidR="0093375E">
          <w:t>pengelola</w:t>
        </w:r>
        <w:proofErr w:type="spellEnd"/>
        <w:r w:rsidR="0093375E">
          <w:t xml:space="preserve"> </w:t>
        </w:r>
        <w:proofErr w:type="spellStart"/>
        <w:r w:rsidR="0093375E">
          <w:t>angka</w:t>
        </w:r>
        <w:proofErr w:type="spellEnd"/>
        <w:r w:rsidR="0093375E">
          <w:t xml:space="preserve"> </w:t>
        </w:r>
        <w:proofErr w:type="spellStart"/>
        <w:r w:rsidR="0093375E">
          <w:t>secara</w:t>
        </w:r>
        <w:proofErr w:type="spellEnd"/>
        <w:r w:rsidR="0093375E">
          <w:t xml:space="preserve"> manual </w:t>
        </w:r>
        <w:proofErr w:type="spellStart"/>
        <w:r w:rsidR="0093375E">
          <w:t>untuk</w:t>
        </w:r>
        <w:proofErr w:type="spellEnd"/>
        <w:r w:rsidR="0093375E">
          <w:t xml:space="preserve"> </w:t>
        </w:r>
        <w:proofErr w:type="spellStart"/>
        <w:r w:rsidR="0093375E">
          <w:t>rekapitulasi</w:t>
        </w:r>
        <w:proofErr w:type="spellEnd"/>
        <w:r w:rsidR="0093375E">
          <w:t xml:space="preserve"> </w:t>
        </w:r>
        <w:proofErr w:type="spellStart"/>
        <w:r w:rsidR="0093375E">
          <w:t>absensi</w:t>
        </w:r>
        <w:proofErr w:type="spellEnd"/>
        <w:r w:rsidR="0093375E">
          <w:t xml:space="preserve"> per </w:t>
        </w:r>
        <w:r w:rsidR="0093375E">
          <w:lastRenderedPageBreak/>
          <w:t xml:space="preserve">semester yang </w:t>
        </w:r>
        <w:proofErr w:type="spellStart"/>
        <w:r w:rsidR="0093375E">
          <w:t>akan</w:t>
        </w:r>
        <w:proofErr w:type="spellEnd"/>
        <w:r w:rsidR="0093375E">
          <w:t xml:space="preserve"> </w:t>
        </w:r>
        <w:proofErr w:type="spellStart"/>
        <w:r w:rsidR="0093375E">
          <w:t>diberikan</w:t>
        </w:r>
        <w:proofErr w:type="spellEnd"/>
        <w:r w:rsidR="0093375E">
          <w:t xml:space="preserve"> </w:t>
        </w:r>
        <w:proofErr w:type="spellStart"/>
        <w:r w:rsidR="0093375E">
          <w:t>kepada</w:t>
        </w:r>
        <w:proofErr w:type="spellEnd"/>
        <w:r w:rsidR="0093375E">
          <w:t xml:space="preserve"> </w:t>
        </w:r>
        <w:proofErr w:type="spellStart"/>
        <w:r w:rsidR="0093375E">
          <w:t>wali</w:t>
        </w:r>
        <w:proofErr w:type="spellEnd"/>
        <w:r w:rsidR="0093375E">
          <w:t xml:space="preserve"> </w:t>
        </w:r>
        <w:proofErr w:type="spellStart"/>
        <w:r w:rsidR="0093375E">
          <w:t>kelas</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w:t>
        </w:r>
        <w:proofErr w:type="spellStart"/>
        <w:r w:rsidR="0093375E">
          <w:t>sebagai</w:t>
        </w:r>
        <w:proofErr w:type="spellEnd"/>
        <w:r w:rsidR="0093375E">
          <w:t xml:space="preserve"> </w:t>
        </w:r>
        <w:proofErr w:type="spellStart"/>
        <w:r w:rsidR="0093375E">
          <w:t>pertimbangan</w:t>
        </w:r>
        <w:proofErr w:type="spellEnd"/>
        <w:r w:rsidR="0093375E">
          <w:t xml:space="preserve"> </w:t>
        </w:r>
        <w:proofErr w:type="spellStart"/>
        <w:r w:rsidR="0093375E">
          <w:t>kenaikan</w:t>
        </w:r>
        <w:proofErr w:type="spellEnd"/>
        <w:r w:rsidR="0093375E">
          <w:t xml:space="preserve"> </w:t>
        </w:r>
        <w:proofErr w:type="spellStart"/>
        <w:r w:rsidR="0093375E">
          <w:t>kelas</w:t>
        </w:r>
        <w:proofErr w:type="spellEnd"/>
        <w:r w:rsidR="0093375E">
          <w:t xml:space="preserve">. </w:t>
        </w:r>
      </w:ins>
    </w:p>
    <w:p w14:paraId="0D03D885" w14:textId="77777777" w:rsidR="007162C2" w:rsidRDefault="0093375E" w:rsidP="007162C2">
      <w:pPr>
        <w:ind w:firstLine="720"/>
        <w:rPr>
          <w:ins w:id="375" w:author="Rafi Aziizi" w:date="2021-11-13T10:24:00Z"/>
        </w:rPr>
        <w:pPrChange w:id="376" w:author="Rafi Aziizi" w:date="2021-11-13T10:25:00Z">
          <w:pPr>
            <w:ind w:firstLine="709"/>
          </w:pPr>
        </w:pPrChange>
      </w:pPr>
      <w:proofErr w:type="spellStart"/>
      <w:ins w:id="377" w:author="Rafi Aziizi" w:date="2021-11-12T13:26:00Z">
        <w:r>
          <w:t>Dalam</w:t>
        </w:r>
        <w:proofErr w:type="spellEnd"/>
        <w:r>
          <w:t xml:space="preserve"> proses </w:t>
        </w:r>
        <w:proofErr w:type="spellStart"/>
        <w:r>
          <w:t>absensi</w:t>
        </w:r>
        <w:proofErr w:type="spellEnd"/>
        <w:r>
          <w:t xml:space="preserve"> pada SMK </w:t>
        </w:r>
        <w:proofErr w:type="spellStart"/>
        <w:r>
          <w:t>ini</w:t>
        </w:r>
        <w:proofErr w:type="spellEnd"/>
        <w:r>
          <w:t xml:space="preserve"> juga </w:t>
        </w:r>
        <w:proofErr w:type="spellStart"/>
        <w:r>
          <w:t>tentu</w:t>
        </w:r>
        <w:proofErr w:type="spellEnd"/>
        <w:r>
          <w:t xml:space="preserve"> </w:t>
        </w:r>
        <w:proofErr w:type="spellStart"/>
        <w:r>
          <w:t>saja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peraturan</w:t>
        </w:r>
        <w:proofErr w:type="spellEnd"/>
        <w:r>
          <w:t xml:space="preserve"> </w:t>
        </w:r>
        <w:proofErr w:type="spellStart"/>
        <w:r>
          <w:t>dimana</w:t>
        </w:r>
        <w:proofErr w:type="spellEnd"/>
        <w:r>
          <w:t xml:space="preserve"> </w:t>
        </w:r>
        <w:proofErr w:type="spellStart"/>
        <w:r>
          <w:t>apabila</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hadir</w:t>
        </w:r>
        <w:proofErr w:type="spellEnd"/>
        <w:r>
          <w:t xml:space="preserve"> </w:t>
        </w:r>
        <w:proofErr w:type="spellStart"/>
        <w:r>
          <w:t>kesekolah</w:t>
        </w:r>
        <w:proofErr w:type="spellEnd"/>
        <w:r>
          <w:t xml:space="preserve"> </w:t>
        </w:r>
        <w:proofErr w:type="spellStart"/>
        <w:r>
          <w:t>atau</w:t>
        </w:r>
        <w:proofErr w:type="spellEnd"/>
        <w:r>
          <w:t xml:space="preserve"> </w:t>
        </w:r>
        <w:proofErr w:type="spellStart"/>
        <w:r>
          <w:t>dengan</w:t>
        </w:r>
        <w:proofErr w:type="spellEnd"/>
        <w:r>
          <w:t xml:space="preserve"> kata lain alpha </w:t>
        </w:r>
        <w:proofErr w:type="spellStart"/>
        <w:r>
          <w:t>tiga</w:t>
        </w:r>
        <w:proofErr w:type="spellEnd"/>
        <w:r>
          <w:t xml:space="preserve"> kali </w:t>
        </w:r>
      </w:ins>
      <w:ins w:id="378" w:author="Rafi Aziizi" w:date="2021-11-12T13:34:00Z">
        <w:r w:rsidR="00357EFF">
          <w:t xml:space="preserve">dan </w:t>
        </w:r>
        <w:proofErr w:type="spellStart"/>
        <w:r w:rsidR="00357EFF">
          <w:t>kelipatan</w:t>
        </w:r>
        <w:proofErr w:type="spellEnd"/>
        <w:r w:rsidR="00357EFF">
          <w:t xml:space="preserve"> 3 </w:t>
        </w:r>
      </w:ins>
      <w:proofErr w:type="spellStart"/>
      <w:ins w:id="379" w:author="Rafi Aziizi" w:date="2021-11-12T13:26:00Z">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satu</w:t>
        </w:r>
        <w:proofErr w:type="spellEnd"/>
        <w:r>
          <w:t xml:space="preserve"> semester, </w:t>
        </w:r>
        <w:proofErr w:type="spellStart"/>
        <w:r>
          <w:t>maka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pemanggilan</w:t>
        </w:r>
        <w:proofErr w:type="spellEnd"/>
        <w:r>
          <w:t xml:space="preserve"> </w:t>
        </w:r>
        <w:proofErr w:type="spellStart"/>
        <w:r>
          <w:t>kedalam</w:t>
        </w:r>
        <w:proofErr w:type="spellEnd"/>
        <w:r>
          <w:t xml:space="preserve"> </w:t>
        </w:r>
        <w:proofErr w:type="spellStart"/>
        <w:r>
          <w:t>ruang</w:t>
        </w:r>
        <w:proofErr w:type="spellEnd"/>
        <w:r>
          <w:t xml:space="preserve"> BK </w:t>
        </w:r>
        <w:proofErr w:type="spellStart"/>
        <w:r>
          <w:t>untuk</w:t>
        </w:r>
        <w:proofErr w:type="spellEnd"/>
        <w:r>
          <w:t xml:space="preserve"> </w:t>
        </w:r>
        <w:proofErr w:type="spellStart"/>
        <w:r>
          <w:t>diberikan</w:t>
        </w:r>
        <w:proofErr w:type="spellEnd"/>
        <w:r>
          <w:t xml:space="preserve"> </w:t>
        </w:r>
        <w:proofErr w:type="spellStart"/>
        <w:r>
          <w:t>peringatan</w:t>
        </w:r>
        <w:proofErr w:type="spellEnd"/>
        <w:r>
          <w:t xml:space="preserve"> </w:t>
        </w:r>
        <w:proofErr w:type="spellStart"/>
        <w:r>
          <w:t>atau</w:t>
        </w:r>
        <w:proofErr w:type="spellEnd"/>
        <w:r>
          <w:t xml:space="preserve"> </w:t>
        </w:r>
        <w:proofErr w:type="spellStart"/>
        <w:r>
          <w:t>langsung</w:t>
        </w:r>
        <w:proofErr w:type="spellEnd"/>
        <w:r>
          <w:t xml:space="preserve"> </w:t>
        </w:r>
        <w:proofErr w:type="spellStart"/>
        <w:r>
          <w:t>mengunjungi</w:t>
        </w:r>
        <w:proofErr w:type="spellEnd"/>
        <w:r>
          <w:t xml:space="preserve"> </w:t>
        </w:r>
        <w:proofErr w:type="spellStart"/>
        <w:r>
          <w:t>rumah</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Sedangkan</w:t>
        </w:r>
        <w:proofErr w:type="spellEnd"/>
        <w:r>
          <w:t xml:space="preserve"> </w:t>
        </w:r>
        <w:proofErr w:type="spellStart"/>
        <w:r>
          <w:t>untuk</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maka</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perlu</w:t>
        </w:r>
        <w:proofErr w:type="spellEnd"/>
        <w:r>
          <w:t xml:space="preserve"> </w:t>
        </w:r>
        <w:proofErr w:type="spellStart"/>
        <w:r>
          <w:t>mengirim</w:t>
        </w:r>
        <w:proofErr w:type="spellEnd"/>
        <w:r>
          <w:t xml:space="preserve"> </w:t>
        </w:r>
        <w:proofErr w:type="spellStart"/>
        <w:r>
          <w:t>tanda</w:t>
        </w:r>
        <w:proofErr w:type="spellEnd"/>
        <w:r>
          <w:t xml:space="preserve"> </w:t>
        </w:r>
        <w:proofErr w:type="spellStart"/>
        <w:r>
          <w:t>bukti</w:t>
        </w:r>
        <w:proofErr w:type="spellEnd"/>
        <w:r>
          <w:t xml:space="preserve"> </w:t>
        </w:r>
        <w:proofErr w:type="spellStart"/>
        <w:r>
          <w:t>seperti</w:t>
        </w:r>
        <w:proofErr w:type="spellEnd"/>
        <w:r>
          <w:t xml:space="preserve"> </w:t>
        </w:r>
        <w:proofErr w:type="spellStart"/>
        <w:r>
          <w:t>surat</w:t>
        </w:r>
        <w:proofErr w:type="spellEnd"/>
        <w:r>
          <w:t xml:space="preserve"> </w:t>
        </w:r>
        <w:proofErr w:type="spellStart"/>
        <w:r>
          <w:t>ataupun</w:t>
        </w:r>
        <w:proofErr w:type="spellEnd"/>
        <w:r>
          <w:t xml:space="preserve"> </w:t>
        </w:r>
        <w:proofErr w:type="spellStart"/>
        <w:r>
          <w:t>menghubungi</w:t>
        </w:r>
        <w:proofErr w:type="spellEnd"/>
        <w:r>
          <w:t xml:space="preserve"> </w:t>
        </w:r>
        <w:proofErr w:type="spellStart"/>
        <w:r>
          <w:t>langsung</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baik</w:t>
        </w:r>
        <w:proofErr w:type="spellEnd"/>
        <w:r>
          <w:t xml:space="preserve"> guru BK </w:t>
        </w:r>
        <w:proofErr w:type="spellStart"/>
        <w:r>
          <w:t>atau</w:t>
        </w:r>
        <w:proofErr w:type="spellEnd"/>
        <w:r>
          <w:t xml:space="preserve"> </w:t>
        </w:r>
        <w:proofErr w:type="spellStart"/>
        <w:r>
          <w:t>wali</w:t>
        </w:r>
        <w:proofErr w:type="spellEnd"/>
        <w:r>
          <w:t xml:space="preserve"> </w:t>
        </w:r>
        <w:proofErr w:type="spellStart"/>
        <w:r>
          <w:t>kelas</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bukti</w:t>
        </w:r>
        <w:proofErr w:type="spellEnd"/>
        <w:r>
          <w:t xml:space="preserve"> </w:t>
        </w:r>
        <w:proofErr w:type="spellStart"/>
        <w:r>
          <w:t>ketidakhadiran</w:t>
        </w:r>
        <w:proofErr w:type="spellEnd"/>
        <w:r>
          <w:t xml:space="preserve">, </w:t>
        </w:r>
        <w:proofErr w:type="spellStart"/>
        <w:r>
          <w:t>maka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akan</w:t>
        </w:r>
        <w:proofErr w:type="spellEnd"/>
        <w:r>
          <w:t xml:space="preserve"> </w:t>
        </w:r>
        <w:proofErr w:type="spellStart"/>
        <w:r>
          <w:t>dianggap</w:t>
        </w:r>
        <w:proofErr w:type="spellEnd"/>
        <w:r>
          <w:t xml:space="preserve"> alpha</w:t>
        </w:r>
      </w:ins>
      <w:ins w:id="380" w:author="Rafi Aziizi" w:date="2021-11-12T13:33:00Z">
        <w:r w:rsidR="00357EFF">
          <w:t>.</w:t>
        </w:r>
      </w:ins>
      <w:ins w:id="381" w:author="Rafi Aziizi" w:date="2021-11-13T10:24:00Z">
        <w:r w:rsidR="007162C2">
          <w:t xml:space="preserve"> </w:t>
        </w:r>
        <w:proofErr w:type="spellStart"/>
        <w:r w:rsidR="007162C2">
          <w:t>Beberapa</w:t>
        </w:r>
        <w:proofErr w:type="spellEnd"/>
        <w:r w:rsidR="007162C2">
          <w:t xml:space="preserve"> </w:t>
        </w:r>
        <w:proofErr w:type="spellStart"/>
        <w:r w:rsidR="007162C2">
          <w:t>aturan</w:t>
        </w:r>
        <w:proofErr w:type="spellEnd"/>
        <w:r w:rsidR="007162C2">
          <w:t xml:space="preserve"> </w:t>
        </w:r>
        <w:proofErr w:type="spellStart"/>
        <w:r w:rsidR="007162C2">
          <w:t>terkait</w:t>
        </w:r>
        <w:proofErr w:type="spellEnd"/>
        <w:r w:rsidR="007162C2">
          <w:t xml:space="preserve"> </w:t>
        </w:r>
        <w:proofErr w:type="spellStart"/>
        <w:r w:rsidR="007162C2">
          <w:t>mengenai</w:t>
        </w:r>
        <w:proofErr w:type="spellEnd"/>
        <w:r w:rsidR="007162C2">
          <w:t xml:space="preserve"> </w:t>
        </w:r>
        <w:proofErr w:type="spellStart"/>
        <w:r w:rsidR="007162C2">
          <w:t>absen</w:t>
        </w:r>
        <w:r w:rsidR="007162C2">
          <w:t>si</w:t>
        </w:r>
        <w:proofErr w:type="spellEnd"/>
        <w:r w:rsidR="007162C2">
          <w:t xml:space="preserve"> </w:t>
        </w:r>
        <w:proofErr w:type="spellStart"/>
        <w:r w:rsidR="007162C2">
          <w:t>siswa</w:t>
        </w:r>
        <w:proofErr w:type="spellEnd"/>
        <w:r w:rsidR="007162C2">
          <w:t xml:space="preserve"> </w:t>
        </w:r>
        <w:commentRangeStart w:id="382"/>
        <w:proofErr w:type="spellStart"/>
        <w:r w:rsidR="007162C2">
          <w:t>yaitu</w:t>
        </w:r>
        <w:commentRangeEnd w:id="382"/>
        <w:proofErr w:type="spellEnd"/>
        <w:r w:rsidR="007162C2">
          <w:rPr>
            <w:rStyle w:val="CommentReference"/>
          </w:rPr>
          <w:commentReference w:id="382"/>
        </w:r>
        <w:r w:rsidR="007162C2">
          <w:t xml:space="preserve"> :</w:t>
        </w:r>
      </w:ins>
    </w:p>
    <w:p w14:paraId="67960C87" w14:textId="77777777" w:rsidR="007162C2" w:rsidRDefault="007162C2" w:rsidP="007162C2">
      <w:pPr>
        <w:pStyle w:val="ListParagraph"/>
        <w:numPr>
          <w:ilvl w:val="0"/>
          <w:numId w:val="106"/>
        </w:numPr>
        <w:rPr>
          <w:ins w:id="383" w:author="Rafi Aziizi" w:date="2021-11-13T10:24:00Z"/>
        </w:rPr>
        <w:pPrChange w:id="384" w:author="Rafi Aziizi" w:date="2021-11-13T10:24:00Z">
          <w:pPr>
            <w:pStyle w:val="ListParagraph"/>
            <w:numPr>
              <w:numId w:val="77"/>
            </w:numPr>
            <w:ind w:left="360" w:hanging="360"/>
          </w:pPr>
        </w:pPrChange>
      </w:pPr>
      <w:proofErr w:type="spellStart"/>
      <w:ins w:id="385" w:author="Rafi Aziizi" w:date="2021-11-13T10:24:00Z">
        <w:r>
          <w:t>Siswa</w:t>
        </w:r>
        <w:proofErr w:type="spellEnd"/>
        <w:r>
          <w:t xml:space="preserve"> </w:t>
        </w:r>
        <w:proofErr w:type="spellStart"/>
        <w:r>
          <w:t>harus</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sebelum</w:t>
        </w:r>
        <w:proofErr w:type="spellEnd"/>
        <w:r>
          <w:t xml:space="preserve"> jam 07:15:00, </w:t>
        </w:r>
        <w:proofErr w:type="spellStart"/>
        <w:r>
          <w:t>apabila</w:t>
        </w:r>
        <w:proofErr w:type="spellEnd"/>
        <w:r>
          <w:t xml:space="preserve"> </w:t>
        </w:r>
        <w:proofErr w:type="spellStart"/>
        <w:r>
          <w:t>siswa</w:t>
        </w:r>
        <w:proofErr w:type="spellEnd"/>
        <w:r>
          <w:t xml:space="preserve"> </w:t>
        </w:r>
        <w:proofErr w:type="spellStart"/>
        <w:r>
          <w:t>datang</w:t>
        </w:r>
        <w:proofErr w:type="spellEnd"/>
        <w:r>
          <w:t xml:space="preserve"> di jam 07:15:01 </w:t>
        </w:r>
        <w:proofErr w:type="spellStart"/>
        <w:r>
          <w:t>hingga</w:t>
        </w:r>
        <w:proofErr w:type="spellEnd"/>
        <w:r>
          <w:t xml:space="preserve"> 07:30:00 </w:t>
        </w:r>
        <w:proofErr w:type="spellStart"/>
        <w:r>
          <w:t>maka</w:t>
        </w:r>
        <w:proofErr w:type="spellEnd"/>
        <w:r>
          <w:t xml:space="preserve"> status </w:t>
        </w:r>
        <w:proofErr w:type="spellStart"/>
        <w:r>
          <w:t>kehadiran</w:t>
        </w:r>
        <w:proofErr w:type="spellEnd"/>
        <w:r>
          <w:t xml:space="preserve"> </w:t>
        </w:r>
        <w:proofErr w:type="spellStart"/>
        <w:r>
          <w:t>siswa</w:t>
        </w:r>
        <w:proofErr w:type="spellEnd"/>
        <w:r>
          <w:t xml:space="preserve"> </w:t>
        </w:r>
        <w:proofErr w:type="spellStart"/>
        <w:r>
          <w:t>dianggap</w:t>
        </w:r>
        <w:proofErr w:type="spellEnd"/>
        <w:r>
          <w:t xml:space="preserve"> </w:t>
        </w:r>
        <w:proofErr w:type="spellStart"/>
        <w:r>
          <w:t>terlambat</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diperbolehkan</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sedangkan</w:t>
        </w:r>
        <w:proofErr w:type="spellEnd"/>
        <w:r>
          <w:t xml:space="preserve"> </w:t>
        </w:r>
        <w:proofErr w:type="spellStart"/>
        <w:r>
          <w:t>lebih</w:t>
        </w:r>
        <w:proofErr w:type="spellEnd"/>
        <w:r>
          <w:t xml:space="preserve"> </w:t>
        </w:r>
        <w:proofErr w:type="spellStart"/>
        <w:r>
          <w:t>dari</w:t>
        </w:r>
        <w:proofErr w:type="spellEnd"/>
        <w:r>
          <w:t xml:space="preserve"> jam </w:t>
        </w:r>
        <w:r>
          <w:t xml:space="preserve">07:30:00 </w:t>
        </w:r>
        <w:proofErr w:type="spellStart"/>
        <w:r>
          <w:t>maka</w:t>
        </w:r>
        <w:proofErr w:type="spellEnd"/>
        <w:r>
          <w:t xml:space="preserve"> </w:t>
        </w:r>
        <w:proofErr w:type="spellStart"/>
        <w:r>
          <w:t>siswa</w:t>
        </w:r>
        <w:proofErr w:type="spellEnd"/>
        <w:r>
          <w:t xml:space="preserve"> </w:t>
        </w:r>
        <w:proofErr w:type="spellStart"/>
        <w:r>
          <w:t>dianggap</w:t>
        </w:r>
        <w:proofErr w:type="spellEnd"/>
        <w:r>
          <w:t xml:space="preserve"> alph</w:t>
        </w:r>
        <w:r>
          <w:t xml:space="preserve">a dan </w:t>
        </w:r>
        <w:proofErr w:type="spellStart"/>
        <w:r>
          <w:t>dilarang</w:t>
        </w:r>
        <w:proofErr w:type="spellEnd"/>
        <w:r>
          <w:t xml:space="preserve"> </w:t>
        </w:r>
        <w:proofErr w:type="spellStart"/>
        <w:r>
          <w:t>masuk</w:t>
        </w:r>
        <w:proofErr w:type="spellEnd"/>
        <w:r>
          <w:t>.</w:t>
        </w:r>
      </w:ins>
    </w:p>
    <w:p w14:paraId="026B8950" w14:textId="77777777" w:rsidR="007162C2" w:rsidRDefault="007162C2" w:rsidP="007162C2">
      <w:pPr>
        <w:pStyle w:val="ListParagraph"/>
        <w:numPr>
          <w:ilvl w:val="0"/>
          <w:numId w:val="106"/>
        </w:numPr>
        <w:rPr>
          <w:ins w:id="386" w:author="Rafi Aziizi" w:date="2021-11-13T10:24:00Z"/>
        </w:rPr>
        <w:pPrChange w:id="387" w:author="Rafi Aziizi" w:date="2021-11-13T10:24:00Z">
          <w:pPr>
            <w:pStyle w:val="ListParagraph"/>
            <w:numPr>
              <w:numId w:val="77"/>
            </w:numPr>
            <w:ind w:left="360" w:hanging="360"/>
          </w:pPr>
        </w:pPrChange>
      </w:pPr>
      <w:proofErr w:type="spellStart"/>
      <w:ins w:id="388" w:author="Rafi Aziizi" w:date="2021-11-13T10:24:00Z">
        <w:r>
          <w:t>Apabila</w:t>
        </w:r>
        <w:proofErr w:type="spellEnd"/>
        <w:r>
          <w:t xml:space="preserve"> </w:t>
        </w:r>
        <w:proofErr w:type="spellStart"/>
        <w:r>
          <w:t>siswa</w:t>
        </w:r>
        <w:proofErr w:type="spellEnd"/>
        <w:r>
          <w:t xml:space="preserve"> </w:t>
        </w:r>
        <w:proofErr w:type="spellStart"/>
        <w:r>
          <w:t>mempunyai</w:t>
        </w:r>
        <w:proofErr w:type="spellEnd"/>
        <w:r>
          <w:t xml:space="preserve"> status</w:t>
        </w:r>
        <w:r>
          <w:t xml:space="preserve"> </w:t>
        </w:r>
        <w:proofErr w:type="spellStart"/>
        <w:r>
          <w:t>kehadiran</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surat</w:t>
        </w:r>
        <w:proofErr w:type="spellEnd"/>
        <w:r>
          <w:t xml:space="preserve"> yang </w:t>
        </w:r>
        <w:proofErr w:type="spellStart"/>
        <w:r>
          <w:t>diberikan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sekolah</w:t>
        </w:r>
        <w:proofErr w:type="spellEnd"/>
      </w:ins>
    </w:p>
    <w:p w14:paraId="319C2F5C" w14:textId="119367BC" w:rsidR="007162C2" w:rsidRDefault="007162C2" w:rsidP="007162C2">
      <w:pPr>
        <w:pStyle w:val="ListParagraph"/>
        <w:numPr>
          <w:ilvl w:val="0"/>
          <w:numId w:val="106"/>
        </w:numPr>
        <w:rPr>
          <w:ins w:id="389" w:author="Rafi Aziizi" w:date="2021-11-13T10:25:00Z"/>
        </w:rPr>
      </w:pPr>
      <w:proofErr w:type="spellStart"/>
      <w:ins w:id="390" w:author="Rafi Aziizi" w:date="2021-11-13T10:24:00Z">
        <w:r>
          <w:t>Apabila</w:t>
        </w:r>
        <w:proofErr w:type="spellEnd"/>
        <w:r>
          <w:t xml:space="preserve"> </w:t>
        </w:r>
        <w:proofErr w:type="spellStart"/>
        <w:r>
          <w:t>siswa</w:t>
        </w:r>
        <w:proofErr w:type="spellEnd"/>
        <w:r>
          <w:t xml:space="preserve"> </w:t>
        </w:r>
        <w:proofErr w:type="spellStart"/>
        <w:r>
          <w:t>memiliki</w:t>
        </w:r>
        <w:proofErr w:type="spellEnd"/>
        <w:r>
          <w:t xml:space="preserve"> status </w:t>
        </w:r>
        <w:proofErr w:type="spellStart"/>
        <w:r>
          <w:t>kehadiran</w:t>
        </w:r>
        <w:proofErr w:type="spellEnd"/>
        <w:r>
          <w:t xml:space="preserve"> alpha </w:t>
        </w:r>
        <w:proofErr w:type="spellStart"/>
        <w:r>
          <w:t>sebanyak</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1,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6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2 dan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9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3 dan </w:t>
        </w:r>
        <w:proofErr w:type="spellStart"/>
        <w:r>
          <w:t>dilakukan</w:t>
        </w:r>
        <w:proofErr w:type="spellEnd"/>
        <w:r>
          <w:t xml:space="preserve"> home visit.</w:t>
        </w:r>
      </w:ins>
    </w:p>
    <w:p w14:paraId="03651185" w14:textId="024E5CCD" w:rsidR="007162C2" w:rsidRDefault="007162C2" w:rsidP="007162C2">
      <w:pPr>
        <w:ind w:firstLine="709"/>
        <w:rPr>
          <w:ins w:id="391" w:author="Rafi Aziizi" w:date="2021-11-13T10:25:00Z"/>
        </w:rPr>
        <w:pPrChange w:id="392" w:author="Rafi Aziizi" w:date="2021-11-13T10:25:00Z">
          <w:pPr>
            <w:ind w:firstLine="360"/>
          </w:pPr>
        </w:pPrChange>
      </w:pPr>
      <w:proofErr w:type="spellStart"/>
      <w:ins w:id="393" w:author="Rafi Aziizi" w:date="2021-11-13T10:25:00Z">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sebuah</w:t>
        </w:r>
        <w:proofErr w:type="spellEnd"/>
        <w:r>
          <w:t xml:space="preserve"> activity diagram yang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proses </w:t>
        </w:r>
        <w:proofErr w:type="spellStart"/>
        <w:r>
          <w:t>bisnis</w:t>
        </w:r>
        <w:proofErr w:type="spellEnd"/>
        <w:r>
          <w:t xml:space="preserve"> </w:t>
        </w:r>
        <w:proofErr w:type="spellStart"/>
        <w:r>
          <w:t>absensi</w:t>
        </w:r>
        <w:proofErr w:type="spellEnd"/>
        <w:r>
          <w:t xml:space="preserve"> </w:t>
        </w:r>
        <w:proofErr w:type="spellStart"/>
        <w:r>
          <w:t>siswa</w:t>
        </w:r>
        <w:proofErr w:type="spellEnd"/>
        <w:r>
          <w:t xml:space="preserve"> SMK </w:t>
        </w:r>
        <w:proofErr w:type="spellStart"/>
        <w:r>
          <w:t>Cendekia</w:t>
        </w:r>
        <w:proofErr w:type="spellEnd"/>
        <w:r>
          <w:t xml:space="preserve"> </w:t>
        </w:r>
        <w:proofErr w:type="spellStart"/>
        <w:r>
          <w:t>Batujajar</w:t>
        </w:r>
        <w:proofErr w:type="spellEnd"/>
        <w:r>
          <w:t xml:space="preserve">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w:t>
        </w:r>
        <w:proofErr w:type="spellStart"/>
        <w:r>
          <w:t>masing-masing</w:t>
        </w:r>
        <w:proofErr w:type="spellEnd"/>
        <w:r>
          <w:t xml:space="preserve"> </w:t>
        </w:r>
        <w:proofErr w:type="spellStart"/>
        <w:r>
          <w:t>wali</w:t>
        </w:r>
        <w:proofErr w:type="spellEnd"/>
        <w:r>
          <w:t xml:space="preserve"> </w:t>
        </w:r>
        <w:proofErr w:type="spellStart"/>
        <w:r>
          <w:t>kelas</w:t>
        </w:r>
        <w:proofErr w:type="spellEnd"/>
        <w:r>
          <w:t>.</w:t>
        </w:r>
      </w:ins>
    </w:p>
    <w:p w14:paraId="575DD8AE" w14:textId="77777777" w:rsidR="007162C2" w:rsidRDefault="007162C2" w:rsidP="007162C2">
      <w:pPr>
        <w:ind w:firstLine="709"/>
        <w:jc w:val="center"/>
        <w:rPr>
          <w:ins w:id="394" w:author="Rafi Aziizi" w:date="2021-11-13T10:25:00Z"/>
        </w:rPr>
      </w:pPr>
      <w:ins w:id="395" w:author="Rafi Aziizi" w:date="2021-11-13T10:25:00Z">
        <w:r>
          <w:rPr>
            <w:noProof/>
          </w:rPr>
          <w:lastRenderedPageBreak/>
          <w:drawing>
            <wp:inline distT="0" distB="0" distL="0" distR="0" wp14:anchorId="7D3B3854" wp14:editId="63ECDC22">
              <wp:extent cx="4612158" cy="31884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ins>
    </w:p>
    <w:p w14:paraId="5EFF4899" w14:textId="45623E05" w:rsidR="007162C2" w:rsidRDefault="007162C2" w:rsidP="007162C2">
      <w:pPr>
        <w:jc w:val="center"/>
        <w:rPr>
          <w:ins w:id="396" w:author="Rafi Aziizi" w:date="2021-11-13T10:23:00Z"/>
        </w:rPr>
        <w:pPrChange w:id="397" w:author="Rafi Aziizi" w:date="2021-11-13T10:25:00Z">
          <w:pPr/>
        </w:pPrChange>
      </w:pPr>
      <w:ins w:id="398" w:author="Rafi Aziizi" w:date="2021-11-13T10:25:00Z">
        <w:r>
          <w:rPr>
            <w:b/>
          </w:rPr>
          <w:t>(</w:t>
        </w:r>
        <w:proofErr w:type="spellStart"/>
        <w:r>
          <w:rPr>
            <w:b/>
          </w:rPr>
          <w:t>Sumber</w:t>
        </w:r>
        <w:proofErr w:type="spellEnd"/>
        <w:r>
          <w:rPr>
            <w:b/>
          </w:rPr>
          <w:t>:</w:t>
        </w:r>
        <w:r>
          <w:t xml:space="preserve"> </w:t>
        </w:r>
        <w:proofErr w:type="spellStart"/>
        <w:r>
          <w:t>Penyusun</w:t>
        </w:r>
        <w:proofErr w:type="spellEnd"/>
        <w:r>
          <w:t>)</w:t>
        </w:r>
      </w:ins>
    </w:p>
    <w:p w14:paraId="474ECE0E" w14:textId="51BFE6ED" w:rsidR="007162C2" w:rsidRPr="007162C2" w:rsidRDefault="007162C2" w:rsidP="007162C2">
      <w:pPr>
        <w:ind w:firstLine="360"/>
        <w:rPr>
          <w:ins w:id="399" w:author="Rafi Aziizi" w:date="2021-11-12T13:33:00Z"/>
          <w:b/>
          <w:bCs/>
          <w:rPrChange w:id="400" w:author="Rafi Aziizi" w:date="2021-11-13T10:23:00Z">
            <w:rPr>
              <w:ins w:id="401" w:author="Rafi Aziizi" w:date="2021-11-12T13:33:00Z"/>
            </w:rPr>
          </w:rPrChange>
        </w:rPr>
        <w:pPrChange w:id="402" w:author="Rafi Aziizi" w:date="2021-11-13T10:24:00Z">
          <w:pPr>
            <w:ind w:firstLine="709"/>
          </w:pPr>
        </w:pPrChange>
      </w:pPr>
      <w:ins w:id="403" w:author="Rafi Aziizi" w:date="2021-11-13T10:23:00Z">
        <w:r w:rsidRPr="007162C2">
          <w:rPr>
            <w:b/>
            <w:bCs/>
            <w:rPrChange w:id="404" w:author="Rafi Aziizi" w:date="2021-11-13T10:23:00Z">
              <w:rPr/>
            </w:rPrChange>
          </w:rPr>
          <w:t xml:space="preserve">b. </w:t>
        </w:r>
        <w:proofErr w:type="spellStart"/>
        <w:r w:rsidRPr="007162C2">
          <w:rPr>
            <w:b/>
            <w:bCs/>
            <w:rPrChange w:id="405" w:author="Rafi Aziizi" w:date="2021-11-13T10:23:00Z">
              <w:rPr/>
            </w:rPrChange>
          </w:rPr>
          <w:t>Pencatatan</w:t>
        </w:r>
        <w:proofErr w:type="spellEnd"/>
        <w:r w:rsidRPr="007162C2">
          <w:rPr>
            <w:b/>
            <w:bCs/>
            <w:rPrChange w:id="406" w:author="Rafi Aziizi" w:date="2021-11-13T10:23:00Z">
              <w:rPr/>
            </w:rPrChange>
          </w:rPr>
          <w:t xml:space="preserve"> Data </w:t>
        </w:r>
        <w:proofErr w:type="spellStart"/>
        <w:r w:rsidRPr="007162C2">
          <w:rPr>
            <w:b/>
            <w:bCs/>
            <w:rPrChange w:id="407" w:author="Rafi Aziizi" w:date="2021-11-13T10:23:00Z">
              <w:rPr/>
            </w:rPrChange>
          </w:rPr>
          <w:t>Siswa</w:t>
        </w:r>
        <w:proofErr w:type="spellEnd"/>
        <w:r w:rsidRPr="007162C2">
          <w:rPr>
            <w:b/>
            <w:bCs/>
            <w:rPrChange w:id="408" w:author="Rafi Aziizi" w:date="2021-11-13T10:23:00Z">
              <w:rPr/>
            </w:rPrChange>
          </w:rPr>
          <w:t xml:space="preserve">, Guru, Kelas, dan </w:t>
        </w:r>
        <w:proofErr w:type="spellStart"/>
        <w:r w:rsidRPr="007162C2">
          <w:rPr>
            <w:b/>
            <w:bCs/>
            <w:rPrChange w:id="409" w:author="Rafi Aziizi" w:date="2021-11-13T10:23:00Z">
              <w:rPr/>
            </w:rPrChange>
          </w:rPr>
          <w:t>Walikelas</w:t>
        </w:r>
      </w:ins>
      <w:proofErr w:type="spellEnd"/>
    </w:p>
    <w:p w14:paraId="1C78A02A" w14:textId="4F3A1AF3" w:rsidR="0093375E" w:rsidDel="007162C2" w:rsidRDefault="00357EFF" w:rsidP="007162C2">
      <w:pPr>
        <w:ind w:firstLine="709"/>
        <w:rPr>
          <w:del w:id="410" w:author="Rafi Aziizi" w:date="2021-11-13T10:24:00Z"/>
          <w:moveTo w:id="411" w:author="Rafi Aziizi" w:date="2021-11-12T13:21:00Z"/>
        </w:rPr>
        <w:pPrChange w:id="412" w:author="Rafi Aziizi" w:date="2021-11-13T10:24:00Z">
          <w:pPr>
            <w:ind w:firstLine="709"/>
          </w:pPr>
        </w:pPrChange>
      </w:pPr>
      <w:proofErr w:type="spellStart"/>
      <w:ins w:id="413" w:author="Rafi Aziizi" w:date="2021-11-12T13:33:00Z">
        <w:r>
          <w:t>Untuk</w:t>
        </w:r>
        <w:proofErr w:type="spellEnd"/>
        <w:r>
          <w:t xml:space="preserve"> </w:t>
        </w:r>
        <w:proofErr w:type="spellStart"/>
        <w:r>
          <w:t>pengelolaan</w:t>
        </w:r>
        <w:proofErr w:type="spellEnd"/>
        <w:r>
          <w:t xml:space="preserve"> data guru, data </w:t>
        </w:r>
        <w:proofErr w:type="spellStart"/>
        <w:r>
          <w:t>kelas</w:t>
        </w:r>
        <w:proofErr w:type="spellEnd"/>
        <w:r>
          <w:t xml:space="preserve">, dan </w:t>
        </w:r>
      </w:ins>
      <w:ins w:id="414" w:author="Rafi Aziizi" w:date="2021-11-12T13:42:00Z">
        <w:r w:rsidR="00BC0DF1">
          <w:t xml:space="preserve">data </w:t>
        </w:r>
      </w:ins>
      <w:proofErr w:type="spellStart"/>
      <w:ins w:id="415" w:author="Rafi Aziizi" w:date="2021-11-12T13:33:00Z">
        <w:r>
          <w:t>walikelas</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cara</w:t>
        </w:r>
        <w:proofErr w:type="spellEnd"/>
        <w:r>
          <w:t xml:space="preserve"> </w:t>
        </w:r>
        <w:proofErr w:type="spellStart"/>
        <w:r>
          <w:t>memasukan</w:t>
        </w:r>
        <w:proofErr w:type="spellEnd"/>
        <w:r>
          <w:t xml:space="preserve"> data </w:t>
        </w:r>
        <w:proofErr w:type="spellStart"/>
        <w:r>
          <w:t>kedalam</w:t>
        </w:r>
        <w:proofErr w:type="spellEnd"/>
        <w:r>
          <w:t xml:space="preserve"> </w:t>
        </w:r>
        <w:proofErr w:type="spellStart"/>
        <w:r>
          <w:t>mesin</w:t>
        </w:r>
        <w:proofErr w:type="spellEnd"/>
        <w:r>
          <w:t xml:space="preserve"> </w:t>
        </w:r>
        <w:proofErr w:type="spellStart"/>
        <w:r>
          <w:t>pengolah</w:t>
        </w:r>
        <w:proofErr w:type="spellEnd"/>
        <w:r>
          <w:t xml:space="preserve"> data/</w:t>
        </w:r>
        <w:proofErr w:type="spellStart"/>
        <w:r>
          <w:t>angka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sehingga</w:t>
        </w:r>
        <w:proofErr w:type="spellEnd"/>
        <w:r>
          <w:t xml:space="preserve"> </w:t>
        </w:r>
        <w:proofErr w:type="spellStart"/>
        <w:r>
          <w:t>membutuhkan</w:t>
        </w:r>
        <w:proofErr w:type="spellEnd"/>
        <w:r>
          <w:t xml:space="preserve"> </w:t>
        </w:r>
        <w:proofErr w:type="spellStart"/>
        <w:r>
          <w:t>waktu</w:t>
        </w:r>
        <w:proofErr w:type="spellEnd"/>
        <w:r>
          <w:t xml:space="preserve"> yang </w:t>
        </w:r>
        <w:proofErr w:type="spellStart"/>
        <w:r>
          <w:t>cukup</w:t>
        </w:r>
        <w:proofErr w:type="spellEnd"/>
        <w:r>
          <w:t xml:space="preserve"> lama dan </w:t>
        </w:r>
        <w:proofErr w:type="spellStart"/>
        <w:r>
          <w:t>tidak</w:t>
        </w:r>
        <w:proofErr w:type="spellEnd"/>
        <w:r>
          <w:t xml:space="preserve"> </w:t>
        </w:r>
        <w:proofErr w:type="spellStart"/>
        <w:r>
          <w:t>efisien</w:t>
        </w:r>
        <w:proofErr w:type="spellEnd"/>
        <w:r>
          <w:t xml:space="preserve">. Lain </w:t>
        </w:r>
        <w:proofErr w:type="spellStart"/>
        <w:r>
          <w:t>dari</w:t>
        </w:r>
        <w:proofErr w:type="spellEnd"/>
        <w:r>
          <w:t xml:space="preserve"> </w:t>
        </w:r>
        <w:proofErr w:type="spellStart"/>
        <w:r>
          <w:t>itu</w:t>
        </w:r>
        <w:proofErr w:type="spellEnd"/>
        <w:r>
          <w:t xml:space="preserve">, </w:t>
        </w:r>
        <w:proofErr w:type="spellStart"/>
        <w:r>
          <w:t>kelola</w:t>
        </w:r>
        <w:proofErr w:type="spellEnd"/>
        <w:r>
          <w:t xml:space="preserve"> semester </w:t>
        </w:r>
        <w:proofErr w:type="spellStart"/>
        <w:r>
          <w:t>ditetapkan</w:t>
        </w:r>
        <w:proofErr w:type="spellEnd"/>
        <w:r>
          <w:t xml:space="preserve"> </w:t>
        </w:r>
        <w:proofErr w:type="spellStart"/>
        <w:r>
          <w:t>berdasarkan</w:t>
        </w:r>
        <w:proofErr w:type="spellEnd"/>
        <w:r>
          <w:t xml:space="preserve"> </w:t>
        </w:r>
        <w:proofErr w:type="spellStart"/>
        <w:r>
          <w:t>tanggal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rapat</w:t>
        </w:r>
        <w:proofErr w:type="spellEnd"/>
        <w:r>
          <w:t xml:space="preserve"> </w:t>
        </w:r>
        <w:proofErr w:type="spellStart"/>
        <w:r>
          <w:t>akhir</w:t>
        </w:r>
        <w:proofErr w:type="spellEnd"/>
        <w:r>
          <w:t xml:space="preserve"> semester.</w:t>
        </w:r>
      </w:ins>
      <w:ins w:id="416" w:author="Rafi Aziizi" w:date="2021-11-12T13:36:00Z">
        <w:r>
          <w:t xml:space="preserve"> </w:t>
        </w:r>
      </w:ins>
      <w:moveToRangeStart w:id="417" w:author="Rafi Aziizi" w:date="2021-11-12T13:21:00Z" w:name="move87615713"/>
      <w:moveTo w:id="418" w:author="Rafi Aziizi" w:date="2021-11-12T13:21:00Z">
        <w:del w:id="419" w:author="Rafi Aziizi" w:date="2021-11-13T10:24:00Z">
          <w:r w:rsidR="0093375E" w:rsidDel="007162C2">
            <w:delText xml:space="preserve">Beberapa aturan terkait mengenai </w:delText>
          </w:r>
        </w:del>
        <w:del w:id="420" w:author="Rafi Aziizi" w:date="2021-11-12T13:35:00Z">
          <w:r w:rsidR="0093375E" w:rsidDel="00357EFF">
            <w:delText xml:space="preserve">proses bisnis data </w:delText>
          </w:r>
        </w:del>
        <w:del w:id="421" w:author="Rafi Aziizi" w:date="2021-11-13T10:24:00Z">
          <w:r w:rsidR="0093375E" w:rsidDel="007162C2">
            <w:delText xml:space="preserve">absen siswa </w:delText>
          </w:r>
          <w:commentRangeStart w:id="422"/>
          <w:r w:rsidR="0093375E" w:rsidDel="007162C2">
            <w:delText>yaitu</w:delText>
          </w:r>
        </w:del>
      </w:moveTo>
      <w:commentRangeEnd w:id="422"/>
      <w:del w:id="423" w:author="Rafi Aziizi" w:date="2021-11-13T10:24:00Z">
        <w:r w:rsidR="00AF0DB5" w:rsidDel="007162C2">
          <w:rPr>
            <w:rStyle w:val="CommentReference"/>
          </w:rPr>
          <w:commentReference w:id="422"/>
        </w:r>
      </w:del>
      <w:moveTo w:id="424" w:author="Rafi Aziizi" w:date="2021-11-12T13:21:00Z">
        <w:del w:id="425" w:author="Rafi Aziizi" w:date="2021-11-13T10:24:00Z">
          <w:r w:rsidR="0093375E" w:rsidDel="007162C2">
            <w:delText xml:space="preserve"> :</w:delText>
          </w:r>
        </w:del>
      </w:moveTo>
    </w:p>
    <w:p w14:paraId="5AA535E3" w14:textId="7703EC26" w:rsidR="0093375E" w:rsidDel="007162C2" w:rsidRDefault="0093375E" w:rsidP="007162C2">
      <w:pPr>
        <w:ind w:firstLine="709"/>
        <w:rPr>
          <w:del w:id="426" w:author="Rafi Aziizi" w:date="2021-11-13T10:24:00Z"/>
          <w:moveTo w:id="427" w:author="Rafi Aziizi" w:date="2021-11-12T13:21:00Z"/>
        </w:rPr>
        <w:pPrChange w:id="428" w:author="Rafi Aziizi" w:date="2021-11-13T10:24:00Z">
          <w:pPr>
            <w:pStyle w:val="ListParagraph"/>
            <w:numPr>
              <w:numId w:val="75"/>
            </w:numPr>
            <w:ind w:hanging="360"/>
          </w:pPr>
        </w:pPrChange>
      </w:pPr>
      <w:moveTo w:id="429" w:author="Rafi Aziizi" w:date="2021-11-12T13:21:00Z">
        <w:del w:id="430" w:author="Rafi Aziizi" w:date="2021-11-13T10:24:00Z">
          <w:r w:rsidDel="007162C2">
            <w:delText xml:space="preserve">Siswa harus masuk sekolah sebelum jam 07:15:00, apabila lebih dari jam </w:delText>
          </w:r>
        </w:del>
        <w:del w:id="431" w:author="Rafi Aziizi" w:date="2021-11-12T13:44:00Z">
          <w:r w:rsidDel="00BC0DF1">
            <w:delText>tersebut</w:delText>
          </w:r>
        </w:del>
        <w:del w:id="432" w:author="Rafi Aziizi" w:date="2021-11-13T10:24:00Z">
          <w:r w:rsidDel="007162C2">
            <w:delText xml:space="preserve"> dianggap </w:delText>
          </w:r>
        </w:del>
        <w:del w:id="433" w:author="Rafi Aziizi" w:date="2021-11-12T13:44:00Z">
          <w:r w:rsidDel="00BC0DF1">
            <w:delText>terlambat/</w:delText>
          </w:r>
        </w:del>
        <w:del w:id="434" w:author="Rafi Aziizi" w:date="2021-11-13T10:24:00Z">
          <w:r w:rsidDel="007162C2">
            <w:delText>alph</w:delText>
          </w:r>
        </w:del>
        <w:del w:id="435" w:author="Rafi Aziizi" w:date="2021-11-12T13:45:00Z">
          <w:r w:rsidDel="00BC0DF1">
            <w:delText>a</w:delText>
          </w:r>
        </w:del>
        <w:del w:id="436" w:author="Rafi Aziizi" w:date="2021-11-13T10:24:00Z">
          <w:r w:rsidDel="007162C2">
            <w:delText>.</w:delText>
          </w:r>
        </w:del>
      </w:moveTo>
    </w:p>
    <w:p w14:paraId="0F111C03" w14:textId="146982E5" w:rsidR="0093375E" w:rsidDel="007162C2" w:rsidRDefault="0093375E" w:rsidP="007162C2">
      <w:pPr>
        <w:ind w:firstLine="709"/>
        <w:rPr>
          <w:del w:id="437" w:author="Rafi Aziizi" w:date="2021-11-13T10:24:00Z"/>
          <w:moveTo w:id="438" w:author="Rafi Aziizi" w:date="2021-11-12T13:21:00Z"/>
        </w:rPr>
        <w:pPrChange w:id="439" w:author="Rafi Aziizi" w:date="2021-11-13T10:24:00Z">
          <w:pPr>
            <w:pStyle w:val="ListParagraph"/>
            <w:numPr>
              <w:numId w:val="75"/>
            </w:numPr>
            <w:ind w:hanging="360"/>
          </w:pPr>
        </w:pPrChange>
      </w:pPr>
      <w:moveTo w:id="440" w:author="Rafi Aziizi" w:date="2021-11-12T13:21:00Z">
        <w:del w:id="441"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rsidP="007162C2">
      <w:pPr>
        <w:ind w:firstLine="709"/>
        <w:rPr>
          <w:ins w:id="442" w:author="Rafi Aziizi" w:date="2021-11-13T10:21:00Z"/>
        </w:rPr>
        <w:pPrChange w:id="443" w:author="Rafi Aziizi" w:date="2021-11-13T10:24:00Z">
          <w:pPr>
            <w:pStyle w:val="ListParagraph"/>
            <w:numPr>
              <w:numId w:val="77"/>
            </w:numPr>
            <w:ind w:left="360" w:hanging="360"/>
          </w:pPr>
        </w:pPrChange>
      </w:pPr>
      <w:moveTo w:id="444" w:author="Rafi Aziizi" w:date="2021-11-12T13:21:00Z">
        <w:del w:id="445"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357EFF" w:rsidRDefault="00357EFF">
      <w:pPr>
        <w:pStyle w:val="Heading3"/>
        <w:numPr>
          <w:ilvl w:val="0"/>
          <w:numId w:val="7"/>
        </w:numPr>
        <w:ind w:left="709" w:hanging="142"/>
        <w:rPr>
          <w:ins w:id="446" w:author="Rafi Aziizi" w:date="2021-11-12T13:22:00Z"/>
          <w:rPrChange w:id="447" w:author="Rafi Aziizi" w:date="2021-11-12T13:39:00Z">
            <w:rPr>
              <w:ins w:id="448" w:author="Rafi Aziizi" w:date="2021-11-12T13:22:00Z"/>
            </w:rPr>
          </w:rPrChange>
        </w:rPr>
        <w:pPrChange w:id="449" w:author="Rafi Aziizi" w:date="2021-11-12T13:39:00Z">
          <w:pPr>
            <w:pStyle w:val="ListParagraph"/>
            <w:numPr>
              <w:numId w:val="75"/>
            </w:numPr>
            <w:ind w:hanging="360"/>
          </w:pPr>
        </w:pPrChange>
      </w:pPr>
      <w:ins w:id="450" w:author="Rafi Aziizi" w:date="2021-11-12T13:39:00Z">
        <w:r>
          <w:rPr>
            <w:lang w:val="en-US"/>
          </w:rPr>
          <w:t>Business Use Case</w:t>
        </w:r>
      </w:ins>
    </w:p>
    <w:p w14:paraId="363AAA34" w14:textId="3E7BE406" w:rsidR="0093375E" w:rsidDel="0093375E" w:rsidRDefault="0093375E">
      <w:pPr>
        <w:rPr>
          <w:del w:id="451" w:author="Rafi Aziizi" w:date="2021-11-12T13:23:00Z"/>
          <w:moveTo w:id="452" w:author="Rafi Aziizi" w:date="2021-11-12T13:21:00Z"/>
        </w:rPr>
        <w:pPrChange w:id="453" w:author="Rafi Aziizi" w:date="2021-11-12T13:37:00Z">
          <w:pPr>
            <w:pStyle w:val="ListParagraph"/>
            <w:numPr>
              <w:numId w:val="75"/>
            </w:numPr>
            <w:ind w:hanging="360"/>
          </w:pPr>
        </w:pPrChange>
      </w:pPr>
    </w:p>
    <w:p w14:paraId="52D32B85" w14:textId="5EBA65C6" w:rsidR="0093375E" w:rsidDel="0093375E" w:rsidRDefault="0093375E">
      <w:pPr>
        <w:rPr>
          <w:del w:id="454" w:author="Rafi Aziizi" w:date="2021-11-12T13:23:00Z"/>
          <w:moveTo w:id="455" w:author="Rafi Aziizi" w:date="2021-11-12T13:22:00Z"/>
        </w:rPr>
        <w:pPrChange w:id="456" w:author="Rafi Aziizi" w:date="2021-11-12T13:37:00Z">
          <w:pPr>
            <w:pStyle w:val="Caption"/>
            <w:jc w:val="center"/>
          </w:pPr>
        </w:pPrChange>
      </w:pPr>
      <w:moveToRangeStart w:id="457" w:author="Rafi Aziizi" w:date="2021-11-12T13:22:00Z" w:name="move87615748"/>
      <w:moveToRangeEnd w:id="417"/>
      <w:moveTo w:id="458" w:author="Rafi Aziizi" w:date="2021-11-12T13:22:00Z">
        <w:del w:id="459" w:author="Rafi Aziizi" w:date="2021-11-12T13:23:00Z">
          <w:r w:rsidDel="0093375E">
            <w:delText xml:space="preserve">Gambar 3. </w:delText>
          </w:r>
          <w:r w:rsidDel="0093375E">
            <w:fldChar w:fldCharType="begin"/>
          </w:r>
          <w:r w:rsidRPr="00357EFF" w:rsidDel="0093375E">
            <w:rPr>
              <w:rPrChange w:id="460"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461" w:author="Rafi Aziizi" w:date="2021-11-12T13:23:00Z"/>
          <w:moveTo w:id="462" w:author="Rafi Aziizi" w:date="2021-11-12T13:22:00Z"/>
        </w:rPr>
        <w:pPrChange w:id="463" w:author="Rafi Aziizi" w:date="2021-11-12T13:37:00Z">
          <w:pPr>
            <w:jc w:val="center"/>
          </w:pPr>
        </w:pPrChange>
      </w:pPr>
      <w:moveTo w:id="464" w:author="Rafi Aziizi" w:date="2021-11-12T13:22:00Z">
        <w:del w:id="465" w:author="Rafi Aziizi" w:date="2021-11-12T13:23:00Z">
          <w:r w:rsidDel="0093375E">
            <w:rPr>
              <w:b/>
            </w:rPr>
            <w:delText>(Sumber:</w:delText>
          </w:r>
          <w:r w:rsidDel="0093375E">
            <w:delText xml:space="preserve"> Penyusun)</w:delText>
          </w:r>
        </w:del>
      </w:moveTo>
    </w:p>
    <w:moveToRangeEnd w:id="457"/>
    <w:p w14:paraId="145AE781" w14:textId="6A0890E4" w:rsidR="0093375E" w:rsidDel="00357EFF" w:rsidRDefault="0093375E">
      <w:pPr>
        <w:rPr>
          <w:del w:id="466" w:author="Rafi Aziizi" w:date="2021-11-12T13:36:00Z"/>
        </w:rPr>
        <w:pPrChange w:id="467" w:author="Rafi Aziizi" w:date="2021-11-12T13:37:00Z">
          <w:pPr>
            <w:ind w:firstLine="709"/>
          </w:pPr>
        </w:pPrChange>
      </w:pPr>
    </w:p>
    <w:p w14:paraId="0693D35C" w14:textId="37AF4E20" w:rsidR="00494C80" w:rsidDel="00357EFF" w:rsidRDefault="00494C80">
      <w:pPr>
        <w:rPr>
          <w:del w:id="468" w:author="Rafi Aziizi" w:date="2021-11-12T13:39:00Z"/>
          <w:moveTo w:id="469" w:author="Rafi Aziizi" w:date="2021-11-12T11:16:00Z"/>
        </w:rPr>
        <w:pPrChange w:id="470" w:author="Rafi Aziizi" w:date="2021-11-12T13:37:00Z">
          <w:pPr>
            <w:pStyle w:val="Heading3"/>
            <w:numPr>
              <w:ilvl w:val="0"/>
              <w:numId w:val="9"/>
            </w:numPr>
            <w:ind w:left="426" w:hanging="426"/>
          </w:pPr>
        </w:pPrChange>
      </w:pPr>
      <w:moveToRangeStart w:id="471" w:author="Rafi Aziizi" w:date="2021-11-12T11:16:00Z" w:name="move87608234"/>
      <w:moveTo w:id="472" w:author="Rafi Aziizi" w:date="2021-11-12T11:16:00Z">
        <w:del w:id="473" w:author="Rafi Aziizi" w:date="2021-11-12T13:39:00Z">
          <w:r w:rsidDel="00357EFF">
            <w:delText>Business Use Case</w:delText>
          </w:r>
        </w:del>
      </w:moveTo>
    </w:p>
    <w:p w14:paraId="702029F7" w14:textId="77777777" w:rsidR="00494C80" w:rsidRDefault="00494C80" w:rsidP="00494C80">
      <w:pPr>
        <w:ind w:firstLine="720"/>
        <w:rPr>
          <w:moveTo w:id="474" w:author="Rafi Aziizi" w:date="2021-11-12T11:16:00Z"/>
          <w:lang w:val="id-ID"/>
        </w:rPr>
      </w:pPr>
      <w:moveTo w:id="475" w:author="Rafi Aziizi" w:date="2021-11-12T11:16:00Z">
        <w:r w:rsidRPr="00142D1A">
          <w:t xml:space="preserve">Business use case </w:t>
        </w:r>
        <w:r>
          <w:t xml:space="preserve">diagram </w:t>
        </w:r>
        <w:proofErr w:type="spellStart"/>
        <w:r>
          <w:t>ini</w:t>
        </w:r>
        <w:proofErr w:type="spellEnd"/>
        <w:r>
          <w:t xml:space="preserve"> </w:t>
        </w:r>
        <w:proofErr w:type="spellStart"/>
        <w:r>
          <w:t>akan</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kegiatan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mulai</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hingga</w:t>
        </w:r>
        <w:proofErr w:type="spellEnd"/>
        <w:r>
          <w:t xml:space="preserve"> </w:t>
        </w:r>
        <w:proofErr w:type="spellStart"/>
        <w:r>
          <w:t>siapa</w:t>
        </w:r>
        <w:proofErr w:type="spellEnd"/>
        <w:r>
          <w:t xml:space="preserve"> yang </w:t>
        </w:r>
        <w:proofErr w:type="spellStart"/>
        <w:r>
          <w:t>melakukan</w:t>
        </w:r>
        <w:proofErr w:type="spellEnd"/>
        <w:r>
          <w:t xml:space="preserve"> </w:t>
        </w:r>
        <w:proofErr w:type="spellStart"/>
        <w:r>
          <w:t>kegiatan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sistem</w:t>
        </w:r>
        <w:proofErr w:type="spellEnd"/>
        <w:r>
          <w:t xml:space="preserve"> lama </w:t>
        </w:r>
        <w:proofErr w:type="spellStart"/>
        <w:r>
          <w:t>dapat</w:t>
        </w:r>
        <w:proofErr w:type="spellEnd"/>
        <w:r>
          <w:t xml:space="preserve"> </w:t>
        </w:r>
        <w:proofErr w:type="spellStart"/>
        <w:r>
          <w:t>dijelaskan</w:t>
        </w:r>
        <w:proofErr w:type="spellEnd"/>
        <w:r>
          <w:t xml:space="preserve"> pada </w:t>
        </w:r>
        <w:proofErr w:type="spellStart"/>
        <w:r>
          <w:t>gambar</w:t>
        </w:r>
        <w:proofErr w:type="spellEnd"/>
        <w:r>
          <w:t xml:space="preserve"> </w:t>
        </w:r>
        <w:proofErr w:type="spellStart"/>
        <w:r>
          <w:t>dibawah</w:t>
        </w:r>
        <w:proofErr w:type="spellEnd"/>
        <w:r>
          <w:t>.</w:t>
        </w:r>
      </w:moveTo>
    </w:p>
    <w:p w14:paraId="1CF6D5C1" w14:textId="0920F59E" w:rsidR="00494C80" w:rsidRPr="001A7B0B" w:rsidDel="001A7B0B" w:rsidRDefault="00494C80">
      <w:pPr>
        <w:pStyle w:val="Caption"/>
        <w:keepNext/>
        <w:jc w:val="center"/>
        <w:rPr>
          <w:del w:id="476" w:author=" " w:date="2021-11-12T16:25:00Z"/>
          <w:moveTo w:id="477" w:author="Rafi Aziizi" w:date="2021-11-12T11:16:00Z"/>
          <w:rPrChange w:id="478" w:author=" " w:date="2021-11-12T16:25:00Z">
            <w:rPr>
              <w:del w:id="479" w:author=" " w:date="2021-11-12T16:25:00Z"/>
              <w:moveTo w:id="480" w:author="Rafi Aziizi" w:date="2021-11-12T11:16:00Z"/>
              <w:b/>
              <w:bCs/>
            </w:rPr>
          </w:rPrChange>
        </w:rPr>
        <w:pPrChange w:id="481" w:author=" " w:date="2021-11-12T16:25:00Z">
          <w:pPr>
            <w:jc w:val="center"/>
          </w:pPr>
        </w:pPrChange>
      </w:pPr>
      <w:moveTo w:id="482" w:author="Rafi Aziizi" w:date="2021-11-12T11:16:00Z">
        <w:del w:id="483" w:author=" " w:date="2021-11-12T16:23:00Z">
          <w:r w:rsidDel="001A7B0B">
            <w:rPr>
              <w:i w:val="0"/>
              <w:iCs w:val="0"/>
              <w:noProof/>
            </w:rPr>
            <w:lastRenderedPageBreak/>
            <mc:AlternateContent>
              <mc:Choice Requires="wps">
                <w:drawing>
                  <wp:anchor distT="0" distB="0" distL="114300" distR="114300" simplePos="0" relativeHeight="252042752" behindDoc="1" locked="0" layoutInCell="1" allowOverlap="1" wp14:anchorId="1FEDB641" wp14:editId="556105DA">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6B18D395" w:rsidR="00D26F74" w:rsidRPr="000B7812" w:rsidRDefault="00D26F74"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del w:id="484" w:author=" " w:date="2021-11-12T16:23:00Z">
                                  <w:r w:rsidDel="001A7B0B">
                                    <w:delText>Bisnis Use Case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3"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vXLw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" stroked="f">
                    <v:textbox style="mso-fit-shape-to-text:t" inset="0,0,0,0">
                      <w:txbxContent>
                        <w:p w14:paraId="20A61D23" w14:textId="6B18D395" w:rsidR="00D26F74" w:rsidRPr="000B7812" w:rsidRDefault="00D26F74"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del w:id="485" w:author=" " w:date="2021-11-12T16:23:00Z">
                            <w:r w:rsidDel="001A7B0B">
                              <w:delText>Bisnis Use Case Sistem Absensi SMK Cendekia Batujajar</w:delText>
                            </w:r>
                          </w:del>
                        </w:p>
                      </w:txbxContent>
                    </v:textbox>
                  </v:shape>
                </w:pict>
              </mc:Fallback>
            </mc:AlternateContent>
          </w:r>
        </w:del>
        <w:r>
          <w:rPr>
            <w:i w:val="0"/>
            <w:iCs w:val="0"/>
            <w:noProof/>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44730BAE" w14:textId="77777777" w:rsidR="00494C80" w:rsidRDefault="00494C80" w:rsidP="00494C80">
      <w:pPr>
        <w:rPr>
          <w:moveTo w:id="486" w:author="Rafi Aziizi" w:date="2021-11-12T11:16:00Z"/>
          <w:b/>
          <w:bCs/>
        </w:rPr>
      </w:pPr>
    </w:p>
    <w:p w14:paraId="0C93DF64" w14:textId="77777777" w:rsidR="00494C80" w:rsidRPr="00675081" w:rsidRDefault="00494C80" w:rsidP="00494C80">
      <w:pPr>
        <w:jc w:val="center"/>
        <w:rPr>
          <w:moveTo w:id="487" w:author="Rafi Aziizi" w:date="2021-11-12T11:16:00Z"/>
          <w:b/>
          <w:bCs/>
        </w:rPr>
      </w:pPr>
      <w:moveTo w:id="488" w:author="Rafi Aziizi" w:date="2021-11-12T11:16:00Z">
        <w:r>
          <w:rPr>
            <w:b/>
            <w:bCs/>
          </w:rPr>
          <w:t>(</w:t>
        </w:r>
        <w:proofErr w:type="spellStart"/>
        <w:r>
          <w:rPr>
            <w:b/>
            <w:bCs/>
          </w:rPr>
          <w:t>Sumber</w:t>
        </w:r>
        <w:proofErr w:type="spellEnd"/>
        <w:r>
          <w:rPr>
            <w:b/>
            <w:bCs/>
          </w:rPr>
          <w:t xml:space="preserve">: </w:t>
        </w:r>
        <w:commentRangeStart w:id="489"/>
        <w:proofErr w:type="spellStart"/>
        <w:r w:rsidRPr="00111278">
          <w:t>Penyusun</w:t>
        </w:r>
      </w:moveTo>
      <w:commentRangeEnd w:id="489"/>
      <w:proofErr w:type="spellEnd"/>
      <w:r w:rsidR="00AF0DB5">
        <w:rPr>
          <w:rStyle w:val="CommentReference"/>
        </w:rPr>
        <w:commentReference w:id="489"/>
      </w:r>
      <w:moveTo w:id="490" w:author="Rafi Aziizi" w:date="2021-11-12T11:16:00Z">
        <w:r>
          <w:rPr>
            <w:b/>
            <w:bCs/>
          </w:rPr>
          <w:t>)</w:t>
        </w:r>
      </w:moveTo>
    </w:p>
    <w:moveToRangeEnd w:id="471"/>
    <w:p w14:paraId="7A26330B" w14:textId="4C429661" w:rsidR="00BC49F6" w:rsidRDefault="001807FF" w:rsidP="00C93BF7">
      <w:pPr>
        <w:pStyle w:val="Heading3"/>
        <w:numPr>
          <w:ilvl w:val="0"/>
          <w:numId w:val="7"/>
        </w:numPr>
        <w:ind w:left="709" w:hanging="142"/>
        <w:rPr>
          <w:lang w:val="en-US"/>
        </w:rPr>
      </w:pPr>
      <w:del w:id="491" w:author="Rafi Aziizi" w:date="2021-11-12T13:39:00Z">
        <w:r w:rsidDel="00357EFF">
          <w:delText xml:space="preserve"> </w:delText>
        </w:r>
      </w:del>
      <w:bookmarkStart w:id="492"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492"/>
      <w:proofErr w:type="spellEnd"/>
    </w:p>
    <w:p w14:paraId="0D5A7C3D" w14:textId="34DC5C06" w:rsidR="00675081" w:rsidDel="007162C2" w:rsidRDefault="00675081" w:rsidP="00832EA1">
      <w:pPr>
        <w:ind w:firstLine="709"/>
        <w:rPr>
          <w:del w:id="493" w:author="Rafi Aziizi" w:date="2021-11-13T10:26:00Z"/>
        </w:rPr>
      </w:pPr>
      <w:proofErr w:type="spellStart"/>
      <w:r>
        <w:t>Adapun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391BEA18" w:rsidR="00832EA1" w:rsidRDefault="00832EA1" w:rsidP="007162C2">
      <w:pPr>
        <w:ind w:firstLine="709"/>
        <w:pPrChange w:id="494" w:author="Rafi Aziizi" w:date="2021-11-13T10:26:00Z">
          <w:pPr>
            <w:pStyle w:val="Caption"/>
            <w:keepNext/>
            <w:jc w:val="center"/>
          </w:pPr>
        </w:pPrChange>
      </w:pPr>
      <w:bookmarkStart w:id="495" w:name="_Toc83115862"/>
      <w:del w:id="496" w:author=" "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bookmarkEnd w:id="495"/>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0DF1" w14:paraId="414C7523" w14:textId="77777777" w:rsidTr="00BC49F6">
        <w:trPr>
          <w:ins w:id="497" w:author="Rafi Aziizi" w:date="2021-11-12T13:47:00Z"/>
        </w:trPr>
        <w:tc>
          <w:tcPr>
            <w:tcW w:w="625" w:type="dxa"/>
          </w:tcPr>
          <w:p w14:paraId="360B920A" w14:textId="2D36A88A" w:rsidR="00BC0DF1" w:rsidRDefault="00BC0DF1" w:rsidP="003D3CC2">
            <w:pPr>
              <w:rPr>
                <w:ins w:id="498" w:author="Rafi Aziizi" w:date="2021-11-12T13:47:00Z"/>
              </w:rPr>
            </w:pPr>
            <w:ins w:id="499" w:author="Rafi Aziizi" w:date="2021-11-12T13:47:00Z">
              <w:r>
                <w:t>1</w:t>
              </w:r>
            </w:ins>
          </w:p>
        </w:tc>
        <w:tc>
          <w:tcPr>
            <w:tcW w:w="3330" w:type="dxa"/>
          </w:tcPr>
          <w:p w14:paraId="74EE474C" w14:textId="1779480C" w:rsidR="00BC0DF1" w:rsidRDefault="00BC0DF1" w:rsidP="003D3CC2">
            <w:pPr>
              <w:rPr>
                <w:ins w:id="500" w:author="Rafi Aziizi" w:date="2021-11-12T13:47:00Z"/>
              </w:rPr>
            </w:pPr>
            <w:ins w:id="501" w:author="Rafi Aziizi" w:date="2021-11-12T13:47:00Z">
              <w:r>
                <w:t>Siswa</w:t>
              </w:r>
            </w:ins>
          </w:p>
        </w:tc>
        <w:tc>
          <w:tcPr>
            <w:tcW w:w="3972" w:type="dxa"/>
          </w:tcPr>
          <w:p w14:paraId="74321B41" w14:textId="1C790560" w:rsidR="00BC0DF1" w:rsidRDefault="00BC0DF1" w:rsidP="003D3CC2">
            <w:pPr>
              <w:rPr>
                <w:ins w:id="502" w:author="Rafi Aziizi" w:date="2021-11-12T13:47:00Z"/>
              </w:rPr>
            </w:pPr>
            <w:proofErr w:type="spellStart"/>
            <w:ins w:id="503" w:author="Rafi Aziizi" w:date="2021-11-12T13:47:00Z">
              <w:r>
                <w:t>Melakukan</w:t>
              </w:r>
              <w:proofErr w:type="spellEnd"/>
              <w:r>
                <w:t xml:space="preserve"> </w:t>
              </w:r>
              <w:proofErr w:type="spellStart"/>
              <w:r>
                <w:t>absensi</w:t>
              </w:r>
              <w:proofErr w:type="spellEnd"/>
              <w:r>
                <w:t xml:space="preserve"> </w:t>
              </w:r>
              <w:proofErr w:type="spellStart"/>
              <w:r>
                <w:t>sebagai</w:t>
              </w:r>
              <w:proofErr w:type="spellEnd"/>
              <w:r>
                <w:t xml:space="preserve"> </w:t>
              </w:r>
              <w:proofErr w:type="spellStart"/>
              <w:r>
                <w:t>seorang</w:t>
              </w:r>
              <w:proofErr w:type="spellEnd"/>
              <w:r>
                <w:t xml:space="preserve"> </w:t>
              </w:r>
              <w:proofErr w:type="spellStart"/>
              <w:r>
                <w:t>siswa</w:t>
              </w:r>
              <w:proofErr w:type="spellEnd"/>
              <w:r>
                <w:t xml:space="preserve"> </w:t>
              </w:r>
            </w:ins>
            <w:ins w:id="504" w:author="Rafi Aziizi" w:date="2021-11-12T13:48:00Z">
              <w:r>
                <w:t xml:space="preserve">dan </w:t>
              </w:r>
            </w:ins>
            <w:proofErr w:type="spellStart"/>
            <w:ins w:id="505" w:author="Rafi Aziizi" w:date="2021-11-12T13:47:00Z">
              <w:r>
                <w:t>harus</w:t>
              </w:r>
              <w:proofErr w:type="spellEnd"/>
              <w:r>
                <w:t xml:space="preserve"> </w:t>
              </w:r>
              <w:proofErr w:type="spellStart"/>
              <w:r>
                <w:t>hadir</w:t>
              </w:r>
              <w:proofErr w:type="spellEnd"/>
              <w:r>
                <w:t xml:space="preserve"> </w:t>
              </w:r>
              <w:proofErr w:type="spellStart"/>
              <w:r>
                <w:t>tepat</w:t>
              </w:r>
              <w:proofErr w:type="spellEnd"/>
              <w:r>
                <w:t xml:space="preserve"> </w:t>
              </w:r>
              <w:proofErr w:type="spellStart"/>
              <w:r>
                <w:t>waktu</w:t>
              </w:r>
            </w:ins>
            <w:proofErr w:type="spellEnd"/>
            <w:ins w:id="506" w:author="Rafi Aziizi" w:date="2021-11-12T13:48:00Z">
              <w:r>
                <w:t xml:space="preserve"> </w:t>
              </w:r>
              <w:proofErr w:type="spellStart"/>
              <w:r>
                <w:t>disekolah</w:t>
              </w:r>
              <w:proofErr w:type="spellEnd"/>
              <w:r>
                <w:t>.</w:t>
              </w:r>
            </w:ins>
          </w:p>
        </w:tc>
      </w:tr>
      <w:tr w:rsidR="00BC49F6" w14:paraId="2BA7E2F8" w14:textId="77777777" w:rsidTr="00BC49F6">
        <w:tc>
          <w:tcPr>
            <w:tcW w:w="625" w:type="dxa"/>
          </w:tcPr>
          <w:p w14:paraId="0448E5CE" w14:textId="24EC9465" w:rsidR="00BC49F6" w:rsidRDefault="00BC0DF1" w:rsidP="003D3CC2">
            <w:ins w:id="507" w:author="Rafi Aziizi" w:date="2021-11-12T13:47:00Z">
              <w:r>
                <w:t>2</w:t>
              </w:r>
            </w:ins>
            <w:del w:id="508"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proofErr w:type="spellStart"/>
            <w:r>
              <w:t>Melakukan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ditiap</w:t>
            </w:r>
            <w:proofErr w:type="spellEnd"/>
            <w:r>
              <w:t xml:space="preserve"> </w:t>
            </w:r>
            <w:proofErr w:type="spellStart"/>
            <w:r>
              <w:t>kelas</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2305AD80" w:rsidR="00BC49F6" w:rsidRDefault="00BC0DF1" w:rsidP="003D3CC2">
            <w:ins w:id="509" w:author="Rafi Aziizi" w:date="2021-11-12T13:47:00Z">
              <w:r>
                <w:t>3</w:t>
              </w:r>
            </w:ins>
            <w:del w:id="510" w:author="Rafi Aziizi" w:date="2021-11-12T13:47:00Z">
              <w:r w:rsidR="00BC49F6" w:rsidDel="00BC0DF1">
                <w:delText>2</w:delText>
              </w:r>
            </w:del>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2BDDD3EE" w:rsidR="00BC49F6" w:rsidRDefault="00BC0DF1" w:rsidP="003D3CC2">
            <w:ins w:id="511" w:author="Rafi Aziizi" w:date="2021-11-12T13:47:00Z">
              <w:r>
                <w:lastRenderedPageBreak/>
                <w:t>4</w:t>
              </w:r>
            </w:ins>
            <w:del w:id="512" w:author="Rafi Aziizi" w:date="2021-11-12T13:47:00Z">
              <w:r w:rsidR="00BC49F6" w:rsidDel="00BC0DF1">
                <w:delText>3</w:delText>
              </w:r>
            </w:del>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05C00F7F" w:rsidR="00746D78" w:rsidRDefault="00746D78" w:rsidP="00C93BF7">
      <w:pPr>
        <w:pStyle w:val="Heading2"/>
        <w:numPr>
          <w:ilvl w:val="1"/>
          <w:numId w:val="4"/>
        </w:numPr>
        <w:ind w:left="709" w:hanging="709"/>
        <w:rPr>
          <w:lang w:val="en-US"/>
        </w:rPr>
      </w:pPr>
      <w:bookmarkStart w:id="513" w:name="_Toc80034237"/>
      <w:bookmarkStart w:id="514" w:name="_Toc83115740"/>
      <w:proofErr w:type="spellStart"/>
      <w:r>
        <w:rPr>
          <w:lang w:val="en-US"/>
        </w:rPr>
        <w:t>Analisis</w:t>
      </w:r>
      <w:proofErr w:type="spellEnd"/>
      <w:r>
        <w:rPr>
          <w:lang w:val="en-US"/>
        </w:rPr>
        <w:t xml:space="preserve"> </w:t>
      </w:r>
      <w:proofErr w:type="spellStart"/>
      <w:r>
        <w:rPr>
          <w:lang w:val="en-US"/>
        </w:rPr>
        <w:t>Pengembangan</w:t>
      </w:r>
      <w:bookmarkEnd w:id="513"/>
      <w:bookmarkEnd w:id="514"/>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1D4DA48A" w:rsidR="00C2066A" w:rsidRDefault="00C2066A" w:rsidP="00C93BF7">
      <w:pPr>
        <w:pStyle w:val="Heading3"/>
        <w:numPr>
          <w:ilvl w:val="2"/>
          <w:numId w:val="8"/>
        </w:numPr>
        <w:ind w:left="709"/>
        <w:rPr>
          <w:lang w:val="en-US"/>
        </w:rPr>
      </w:pPr>
      <w:bookmarkStart w:id="515" w:name="_Toc80034238"/>
      <w:bookmarkStart w:id="516"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515"/>
      <w:bookmarkEnd w:id="516"/>
      <w:proofErr w:type="spellEnd"/>
    </w:p>
    <w:p w14:paraId="46ADF9E1" w14:textId="3D448FDD" w:rsidR="001A5C47" w:rsidRDefault="001A5C47" w:rsidP="00316088">
      <w:pPr>
        <w:ind w:firstLine="709"/>
        <w:rPr>
          <w:ins w:id="517" w:author="Rafi Aziizi" w:date="2021-11-12T17:00:00Z"/>
        </w:rPr>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del w:id="518" w:author="Rafi Aziizi" w:date="2021-11-12T13:55:00Z">
        <w:r w:rsidR="00441F8F" w:rsidDel="001B1ED9">
          <w:delText>harian, bulanan, maupun</w:delText>
        </w:r>
      </w:del>
      <w:proofErr w:type="spellStart"/>
      <w:ins w:id="519" w:author="Rafi Aziizi" w:date="2021-11-12T13:55:00Z">
        <w:r w:rsidR="001B1ED9">
          <w:t>dalam</w:t>
        </w:r>
        <w:proofErr w:type="spellEnd"/>
        <w:r w:rsidR="001B1ED9">
          <w:t xml:space="preserve"> </w:t>
        </w:r>
        <w:proofErr w:type="spellStart"/>
        <w:r w:rsidR="001B1ED9">
          <w:t>kurun</w:t>
        </w:r>
        <w:proofErr w:type="spellEnd"/>
        <w:r w:rsidR="001B1ED9">
          <w:t xml:space="preserve"> </w:t>
        </w:r>
        <w:proofErr w:type="spellStart"/>
        <w:r w:rsidR="001B1ED9">
          <w:t>waktu</w:t>
        </w:r>
        <w:proofErr w:type="spellEnd"/>
        <w:r w:rsidR="001B1ED9">
          <w:t xml:space="preserve"> 1</w:t>
        </w:r>
      </w:ins>
      <w:del w:id="520" w:author="Rafi Aziizi" w:date="2021-11-12T13:55:00Z">
        <w:r w:rsidR="00441F8F" w:rsidDel="001B1ED9">
          <w:delText xml:space="preserve"> akhir</w:delText>
        </w:r>
      </w:del>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guru</w:t>
      </w:r>
      <w:ins w:id="521" w:author="Rafi Aziizi" w:date="2021-11-12T13:55:00Z">
        <w:r w:rsidR="001B1ED9">
          <w:t xml:space="preserve">, </w:t>
        </w:r>
        <w:proofErr w:type="spellStart"/>
        <w:r w:rsidR="001B1ED9">
          <w:t>walikelas</w:t>
        </w:r>
        <w:proofErr w:type="spellEnd"/>
        <w:r w:rsidR="001B1ED9">
          <w:t>, semester</w:t>
        </w:r>
      </w:ins>
      <w:r w:rsidR="006B7890">
        <w:t xml:space="preserve"> </w:t>
      </w:r>
      <w:proofErr w:type="spellStart"/>
      <w:r w:rsidR="006B7890">
        <w:t>maupun</w:t>
      </w:r>
      <w:proofErr w:type="spellEnd"/>
      <w:r w:rsidR="006B7890">
        <w:t xml:space="preserve"> </w:t>
      </w:r>
      <w:proofErr w:type="spellStart"/>
      <w:r w:rsidR="006B7890">
        <w:t>kelas</w:t>
      </w:r>
      <w:proofErr w:type="spellEnd"/>
      <w:r w:rsidR="006B7890">
        <w:t>.</w:t>
      </w:r>
    </w:p>
    <w:p w14:paraId="0A4FF8F4" w14:textId="67C3117E" w:rsidR="00C4154F" w:rsidRPr="001A5C47" w:rsidDel="00C4154F" w:rsidRDefault="00C4154F" w:rsidP="00316088">
      <w:pPr>
        <w:ind w:firstLine="709"/>
        <w:rPr>
          <w:del w:id="522" w:author="Rafi Aziizi" w:date="2021-11-12T17:02:00Z"/>
        </w:rPr>
      </w:pPr>
    </w:p>
    <w:p w14:paraId="13FECD14" w14:textId="3B07969A" w:rsidR="00C2066A" w:rsidDel="00BC0DF1" w:rsidRDefault="00C2066A" w:rsidP="00C93BF7">
      <w:pPr>
        <w:pStyle w:val="Heading3"/>
        <w:numPr>
          <w:ilvl w:val="2"/>
          <w:numId w:val="8"/>
        </w:numPr>
        <w:ind w:left="709"/>
        <w:rPr>
          <w:del w:id="523" w:author="Rafi Aziizi" w:date="2021-11-12T13:50:00Z"/>
          <w:lang w:val="en-US"/>
        </w:rPr>
      </w:pPr>
      <w:bookmarkStart w:id="524" w:name="_Toc80034239"/>
      <w:bookmarkStart w:id="525" w:name="_Toc83115742"/>
      <w:del w:id="526" w:author="Rafi Aziizi" w:date="2021-11-12T13:50:00Z">
        <w:r w:rsidDel="00BC0DF1">
          <w:rPr>
            <w:lang w:val="en-US"/>
          </w:rPr>
          <w:delText xml:space="preserve">Analisis Kebutuhan </w:delText>
        </w:r>
        <w:commentRangeStart w:id="527"/>
        <w:r w:rsidDel="00BC0DF1">
          <w:rPr>
            <w:lang w:val="en-US"/>
          </w:rPr>
          <w:delText>Pengguna</w:delText>
        </w:r>
        <w:bookmarkEnd w:id="524"/>
        <w:bookmarkEnd w:id="525"/>
        <w:commentRangeEnd w:id="527"/>
        <w:r w:rsidR="00494C80" w:rsidDel="00BC0DF1">
          <w:rPr>
            <w:rStyle w:val="CommentReference"/>
            <w:rFonts w:eastAsia="Times New Roman"/>
            <w:b w:val="0"/>
            <w:lang w:val="en-US"/>
          </w:rPr>
          <w:commentReference w:id="527"/>
        </w:r>
      </w:del>
    </w:p>
    <w:p w14:paraId="54F20E28" w14:textId="2BC4B8B8" w:rsidR="002B33F4" w:rsidRPr="002B33F4" w:rsidDel="00BC0DF1" w:rsidRDefault="00A946CD" w:rsidP="00A946CD">
      <w:pPr>
        <w:ind w:firstLine="709"/>
        <w:rPr>
          <w:del w:id="528" w:author="Rafi Aziizi" w:date="2021-11-12T13:50:00Z"/>
        </w:rPr>
      </w:pPr>
      <w:del w:id="529"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59283E09" w:rsidR="00832EA1" w:rsidDel="00BC0DF1" w:rsidRDefault="00832EA1" w:rsidP="005B790F">
      <w:pPr>
        <w:pStyle w:val="Caption"/>
        <w:keepNext/>
        <w:jc w:val="center"/>
        <w:rPr>
          <w:del w:id="530" w:author="Rafi Aziizi" w:date="2021-11-12T13:50:00Z"/>
        </w:rPr>
      </w:pPr>
      <w:bookmarkStart w:id="531" w:name="_Toc83115863"/>
      <w:del w:id="532"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bookmarkEnd w:id="531"/>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533">
          <w:tblGrid>
            <w:gridCol w:w="570"/>
            <w:gridCol w:w="2119"/>
            <w:gridCol w:w="2268"/>
            <w:gridCol w:w="2970"/>
          </w:tblGrid>
        </w:tblGridChange>
      </w:tblGrid>
      <w:tr w:rsidR="006B7890" w:rsidRPr="00A56663" w:rsidDel="00BC0DF1" w14:paraId="74636AE8" w14:textId="0628785B" w:rsidTr="004A0936">
        <w:trPr>
          <w:jc w:val="center"/>
          <w:del w:id="534" w:author="Rafi Aziizi" w:date="2021-11-12T13:50:00Z"/>
        </w:trPr>
        <w:tc>
          <w:tcPr>
            <w:tcW w:w="570" w:type="dxa"/>
          </w:tcPr>
          <w:p w14:paraId="3230C506" w14:textId="063815AC" w:rsidR="006B7890" w:rsidRPr="00A56663" w:rsidDel="00BC0DF1" w:rsidRDefault="006B7890" w:rsidP="004A0936">
            <w:pPr>
              <w:spacing w:after="200" w:line="240" w:lineRule="auto"/>
              <w:rPr>
                <w:del w:id="535" w:author="Rafi Aziizi" w:date="2021-11-12T13:50:00Z"/>
                <w:b/>
                <w:iCs/>
                <w:szCs w:val="18"/>
              </w:rPr>
            </w:pPr>
            <w:del w:id="536"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537" w:author="Rafi Aziizi" w:date="2021-11-12T13:50:00Z"/>
                <w:b/>
                <w:iCs/>
                <w:szCs w:val="18"/>
              </w:rPr>
            </w:pPr>
            <w:del w:id="538"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539" w:author="Rafi Aziizi" w:date="2021-11-12T13:50:00Z"/>
                <w:b/>
                <w:iCs/>
                <w:szCs w:val="18"/>
              </w:rPr>
            </w:pPr>
            <w:del w:id="540"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541" w:author="Rafi Aziizi" w:date="2021-11-12T13:50:00Z"/>
                <w:b/>
                <w:iCs/>
                <w:szCs w:val="18"/>
              </w:rPr>
            </w:pPr>
            <w:del w:id="542"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543"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544" w:author="Rafi Aziizi" w:date="2021-11-12T13:50:00Z"/>
          <w:trPrChange w:id="545" w:author="Rafi Aziizi" w:date="2021-11-12T11:13:00Z">
            <w:trPr>
              <w:jc w:val="center"/>
            </w:trPr>
          </w:trPrChange>
        </w:trPr>
        <w:tc>
          <w:tcPr>
            <w:tcW w:w="570" w:type="dxa"/>
            <w:tcPrChange w:id="546" w:author="Rafi Aziizi" w:date="2021-11-12T11:13:00Z">
              <w:tcPr>
                <w:tcW w:w="570" w:type="dxa"/>
              </w:tcPr>
            </w:tcPrChange>
          </w:tcPr>
          <w:p w14:paraId="1B432B2F" w14:textId="1B6D2897" w:rsidR="00A978CB" w:rsidRPr="00A56663" w:rsidDel="00BC0DF1" w:rsidRDefault="00A978CB" w:rsidP="004A0936">
            <w:pPr>
              <w:spacing w:after="200" w:line="240" w:lineRule="auto"/>
              <w:rPr>
                <w:del w:id="547" w:author="Rafi Aziizi" w:date="2021-11-12T13:50:00Z"/>
                <w:iCs/>
                <w:szCs w:val="18"/>
              </w:rPr>
            </w:pPr>
            <w:del w:id="548" w:author="Rafi Aziizi" w:date="2021-11-12T13:50:00Z">
              <w:r w:rsidDel="00BC0DF1">
                <w:rPr>
                  <w:iCs/>
                  <w:szCs w:val="18"/>
                </w:rPr>
                <w:delText>1</w:delText>
              </w:r>
            </w:del>
          </w:p>
        </w:tc>
        <w:tc>
          <w:tcPr>
            <w:tcW w:w="2119" w:type="dxa"/>
            <w:shd w:val="clear" w:color="auto" w:fill="FFFFFF" w:themeFill="background1"/>
            <w:tcPrChange w:id="549" w:author="Rafi Aziizi" w:date="2021-11-12T11:13:00Z">
              <w:tcPr>
                <w:tcW w:w="2119" w:type="dxa"/>
                <w:shd w:val="clear" w:color="auto" w:fill="FFC000" w:themeFill="accent4"/>
              </w:tcPr>
            </w:tcPrChange>
          </w:tcPr>
          <w:p w14:paraId="7ADC58AD" w14:textId="2E558706" w:rsidR="00A978CB" w:rsidRPr="00494C80" w:rsidDel="00BC0DF1" w:rsidRDefault="00A978CB" w:rsidP="004A0936">
            <w:pPr>
              <w:spacing w:after="200" w:line="240" w:lineRule="auto"/>
              <w:rPr>
                <w:del w:id="550" w:author="Rafi Aziizi" w:date="2021-11-12T13:50:00Z"/>
                <w:iCs/>
                <w:szCs w:val="18"/>
                <w:rPrChange w:id="551" w:author="Rafi Aziizi" w:date="2021-11-12T11:13:00Z">
                  <w:rPr>
                    <w:del w:id="552" w:author="Rafi Aziizi" w:date="2021-11-12T13:50:00Z"/>
                    <w:b/>
                    <w:bCs/>
                    <w:iCs/>
                    <w:szCs w:val="18"/>
                  </w:rPr>
                </w:rPrChange>
              </w:rPr>
            </w:pPr>
            <w:del w:id="553" w:author="Rafi Aziizi" w:date="2021-11-12T13:50:00Z">
              <w:r w:rsidRPr="00494C80" w:rsidDel="00BC0DF1">
                <w:rPr>
                  <w:iCs/>
                  <w:szCs w:val="18"/>
                  <w:rPrChange w:id="554" w:author="Rafi Aziizi" w:date="2021-11-12T11:13:00Z">
                    <w:rPr>
                      <w:b/>
                      <w:bCs/>
                      <w:iCs/>
                      <w:szCs w:val="18"/>
                    </w:rPr>
                  </w:rPrChange>
                </w:rPr>
                <w:delText>Absen Siswa</w:delText>
              </w:r>
            </w:del>
          </w:p>
        </w:tc>
        <w:tc>
          <w:tcPr>
            <w:tcW w:w="2268" w:type="dxa"/>
            <w:shd w:val="clear" w:color="auto" w:fill="FFFFFF" w:themeFill="background1"/>
            <w:tcPrChange w:id="555" w:author="Rafi Aziizi" w:date="2021-11-12T11:13:00Z">
              <w:tcPr>
                <w:tcW w:w="2268" w:type="dxa"/>
                <w:shd w:val="clear" w:color="auto" w:fill="FFC000" w:themeFill="accent4"/>
              </w:tcPr>
            </w:tcPrChange>
          </w:tcPr>
          <w:p w14:paraId="7242E44C" w14:textId="37083FE1" w:rsidR="00A978CB" w:rsidRPr="00494C80" w:rsidDel="00BC0DF1" w:rsidRDefault="00A978CB" w:rsidP="004A0936">
            <w:pPr>
              <w:spacing w:after="200" w:line="240" w:lineRule="auto"/>
              <w:rPr>
                <w:del w:id="556" w:author="Rafi Aziizi" w:date="2021-11-12T13:50:00Z"/>
                <w:iCs/>
                <w:szCs w:val="18"/>
                <w:rPrChange w:id="557" w:author="Rafi Aziizi" w:date="2021-11-12T11:13:00Z">
                  <w:rPr>
                    <w:del w:id="558" w:author="Rafi Aziizi" w:date="2021-11-12T13:50:00Z"/>
                    <w:b/>
                    <w:bCs/>
                    <w:iCs/>
                    <w:szCs w:val="18"/>
                  </w:rPr>
                </w:rPrChange>
              </w:rPr>
            </w:pPr>
            <w:del w:id="559" w:author="Rafi Aziizi" w:date="2021-11-12T13:50:00Z">
              <w:r w:rsidRPr="00494C80" w:rsidDel="00BC0DF1">
                <w:rPr>
                  <w:iCs/>
                  <w:szCs w:val="18"/>
                  <w:rPrChange w:id="560"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561" w:author="Rafi Aziizi" w:date="2021-11-12T11:13:00Z">
              <w:tcPr>
                <w:tcW w:w="2970" w:type="dxa"/>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562" w:author="Rafi Aziizi" w:date="2021-11-12T13:50:00Z"/>
                <w:iCs/>
                <w:szCs w:val="18"/>
                <w:rPrChange w:id="563" w:author="Rafi Aziizi" w:date="2021-11-12T11:13:00Z">
                  <w:rPr>
                    <w:del w:id="564" w:author="Rafi Aziizi" w:date="2021-11-12T13:50:00Z"/>
                    <w:b/>
                    <w:bCs/>
                    <w:iCs/>
                    <w:szCs w:val="18"/>
                  </w:rPr>
                </w:rPrChange>
              </w:rPr>
            </w:pPr>
            <w:del w:id="565" w:author="Rafi Aziizi" w:date="2021-11-12T13:50:00Z">
              <w:r w:rsidRPr="00494C80" w:rsidDel="00BC0DF1">
                <w:rPr>
                  <w:iCs/>
                  <w:szCs w:val="18"/>
                  <w:rPrChange w:id="566"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567" w:author="Rafi Aziizi" w:date="2021-11-12T13:50:00Z"/>
        </w:trPr>
        <w:tc>
          <w:tcPr>
            <w:tcW w:w="570" w:type="dxa"/>
          </w:tcPr>
          <w:p w14:paraId="250941B1" w14:textId="35CF995B" w:rsidR="006B7890" w:rsidRPr="00A56663" w:rsidDel="00BC0DF1" w:rsidRDefault="00A978CB" w:rsidP="004A0936">
            <w:pPr>
              <w:spacing w:after="200" w:line="240" w:lineRule="auto"/>
              <w:rPr>
                <w:del w:id="568" w:author="Rafi Aziizi" w:date="2021-11-12T13:50:00Z"/>
                <w:iCs/>
                <w:szCs w:val="18"/>
              </w:rPr>
            </w:pPr>
            <w:del w:id="569"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570" w:author="Rafi Aziizi" w:date="2021-11-12T13:50:00Z"/>
                <w:iCs/>
                <w:szCs w:val="18"/>
              </w:rPr>
            </w:pPr>
            <w:del w:id="571"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572" w:author="Rafi Aziizi" w:date="2021-11-12T13:50:00Z"/>
                <w:iCs/>
                <w:szCs w:val="18"/>
              </w:rPr>
            </w:pPr>
            <w:del w:id="573"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574" w:author="Rafi Aziizi" w:date="2021-11-12T13:50:00Z"/>
                <w:iCs/>
                <w:szCs w:val="18"/>
              </w:rPr>
            </w:pPr>
            <w:del w:id="575" w:author="Rafi Aziizi" w:date="2021-11-12T13:50:00Z">
              <w:r w:rsidDel="00BC0DF1">
                <w:rPr>
                  <w:iCs/>
                  <w:szCs w:val="18"/>
                </w:rPr>
                <w:delText>Data absensi siswa.</w:delText>
              </w:r>
            </w:del>
          </w:p>
        </w:tc>
      </w:tr>
      <w:tr w:rsidR="00524A03" w:rsidRPr="0072778E" w:rsidDel="00BC0DF1" w14:paraId="55577C13" w14:textId="6D1513E6" w:rsidTr="004A0936">
        <w:trPr>
          <w:jc w:val="center"/>
          <w:del w:id="576" w:author="Rafi Aziizi" w:date="2021-11-12T13:50:00Z"/>
        </w:trPr>
        <w:tc>
          <w:tcPr>
            <w:tcW w:w="570" w:type="dxa"/>
          </w:tcPr>
          <w:p w14:paraId="1931659F" w14:textId="213702E4" w:rsidR="00524A03" w:rsidRPr="00A56663" w:rsidDel="00BC0DF1" w:rsidRDefault="00A978CB" w:rsidP="00524A03">
            <w:pPr>
              <w:spacing w:after="200" w:line="240" w:lineRule="auto"/>
              <w:rPr>
                <w:del w:id="577" w:author="Rafi Aziizi" w:date="2021-11-12T13:50:00Z"/>
                <w:iCs/>
                <w:szCs w:val="18"/>
              </w:rPr>
            </w:pPr>
            <w:del w:id="578"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579" w:author="Rafi Aziizi" w:date="2021-11-12T13:50:00Z"/>
                <w:iCs/>
                <w:szCs w:val="18"/>
              </w:rPr>
            </w:pPr>
            <w:del w:id="580"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581" w:author="Rafi Aziizi" w:date="2021-11-12T13:50:00Z"/>
                <w:iCs/>
                <w:szCs w:val="18"/>
              </w:rPr>
            </w:pPr>
            <w:del w:id="582"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583" w:author="Rafi Aziizi" w:date="2021-11-12T13:50:00Z"/>
                <w:iCs/>
                <w:szCs w:val="18"/>
                <w:lang w:val="id-ID"/>
              </w:rPr>
            </w:pPr>
            <w:del w:id="584"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585" w:author="Rafi Aziizi" w:date="2021-11-12T13:50:00Z"/>
        </w:trPr>
        <w:tc>
          <w:tcPr>
            <w:tcW w:w="570" w:type="dxa"/>
          </w:tcPr>
          <w:p w14:paraId="249A36F1" w14:textId="659CED24" w:rsidR="00524A03" w:rsidRPr="00A978CB" w:rsidDel="00BC0DF1" w:rsidRDefault="00A978CB" w:rsidP="00524A03">
            <w:pPr>
              <w:spacing w:after="200" w:line="240" w:lineRule="auto"/>
              <w:rPr>
                <w:del w:id="586" w:author="Rafi Aziizi" w:date="2021-11-12T13:50:00Z"/>
                <w:iCs/>
                <w:szCs w:val="18"/>
              </w:rPr>
            </w:pPr>
            <w:del w:id="587"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588" w:author="Rafi Aziizi" w:date="2021-11-12T13:50:00Z"/>
                <w:iCs/>
                <w:szCs w:val="18"/>
              </w:rPr>
            </w:pPr>
            <w:del w:id="589"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590" w:author="Rafi Aziizi" w:date="2021-11-12T13:50:00Z"/>
                <w:iCs/>
                <w:szCs w:val="18"/>
              </w:rPr>
            </w:pPr>
            <w:del w:id="591"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592" w:author="Rafi Aziizi" w:date="2021-11-12T13:50:00Z"/>
                <w:iCs/>
                <w:szCs w:val="18"/>
              </w:rPr>
            </w:pPr>
            <w:del w:id="593" w:author="Rafi Aziizi" w:date="2021-11-12T13:50:00Z">
              <w:r w:rsidDel="00BC0DF1">
                <w:rPr>
                  <w:iCs/>
                  <w:szCs w:val="18"/>
                </w:rPr>
                <w:delText>Data siswa.</w:delText>
              </w:r>
            </w:del>
          </w:p>
        </w:tc>
      </w:tr>
      <w:tr w:rsidR="00524A03" w:rsidRPr="00A56663" w:rsidDel="00BC0DF1" w14:paraId="5A6C3449" w14:textId="2B4DD7CA" w:rsidTr="004A0936">
        <w:trPr>
          <w:jc w:val="center"/>
          <w:del w:id="594" w:author="Rafi Aziizi" w:date="2021-11-12T13:50:00Z"/>
        </w:trPr>
        <w:tc>
          <w:tcPr>
            <w:tcW w:w="570" w:type="dxa"/>
          </w:tcPr>
          <w:p w14:paraId="461DCDA0" w14:textId="5FF6FAF7" w:rsidR="00524A03" w:rsidRPr="00A978CB" w:rsidDel="00BC0DF1" w:rsidRDefault="00A978CB" w:rsidP="00524A03">
            <w:pPr>
              <w:spacing w:after="200" w:line="240" w:lineRule="auto"/>
              <w:rPr>
                <w:del w:id="595" w:author="Rafi Aziizi" w:date="2021-11-12T13:50:00Z"/>
                <w:iCs/>
                <w:szCs w:val="18"/>
              </w:rPr>
            </w:pPr>
            <w:del w:id="596"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597" w:author="Rafi Aziizi" w:date="2021-11-12T13:50:00Z"/>
                <w:iCs/>
                <w:szCs w:val="18"/>
              </w:rPr>
            </w:pPr>
            <w:del w:id="598"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599" w:author="Rafi Aziizi" w:date="2021-11-12T13:50:00Z"/>
                <w:iCs/>
                <w:szCs w:val="18"/>
              </w:rPr>
            </w:pPr>
            <w:del w:id="600"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601" w:author="Rafi Aziizi" w:date="2021-11-12T13:50:00Z"/>
                <w:iCs/>
                <w:szCs w:val="18"/>
                <w:lang w:val="id-ID"/>
              </w:rPr>
            </w:pPr>
            <w:del w:id="602" w:author="Rafi Aziizi" w:date="2021-11-12T13:50:00Z">
              <w:r w:rsidDel="00BC0DF1">
                <w:rPr>
                  <w:iCs/>
                  <w:szCs w:val="18"/>
                </w:rPr>
                <w:delText>Data guru.</w:delText>
              </w:r>
            </w:del>
          </w:p>
        </w:tc>
      </w:tr>
      <w:tr w:rsidR="00524A03" w:rsidRPr="00975145" w:rsidDel="00BC0DF1" w14:paraId="65286343" w14:textId="2FF11B12" w:rsidTr="004A0936">
        <w:trPr>
          <w:jc w:val="center"/>
          <w:del w:id="603" w:author="Rafi Aziizi" w:date="2021-11-12T13:50:00Z"/>
        </w:trPr>
        <w:tc>
          <w:tcPr>
            <w:tcW w:w="570" w:type="dxa"/>
          </w:tcPr>
          <w:p w14:paraId="041EB9D4" w14:textId="3F2745EB" w:rsidR="00524A03" w:rsidRPr="00A978CB" w:rsidDel="00BC0DF1" w:rsidRDefault="00A978CB" w:rsidP="00524A03">
            <w:pPr>
              <w:spacing w:after="200" w:line="240" w:lineRule="auto"/>
              <w:rPr>
                <w:del w:id="604" w:author="Rafi Aziizi" w:date="2021-11-12T13:50:00Z"/>
                <w:iCs/>
                <w:szCs w:val="18"/>
              </w:rPr>
            </w:pPr>
            <w:del w:id="605"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606" w:author="Rafi Aziizi" w:date="2021-11-12T13:50:00Z"/>
                <w:iCs/>
                <w:szCs w:val="18"/>
              </w:rPr>
            </w:pPr>
            <w:del w:id="607"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608" w:author="Rafi Aziizi" w:date="2021-11-12T13:50:00Z"/>
                <w:iCs/>
                <w:szCs w:val="18"/>
              </w:rPr>
            </w:pPr>
            <w:del w:id="609"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610" w:author="Rafi Aziizi" w:date="2021-11-12T13:50:00Z"/>
                <w:iCs/>
                <w:szCs w:val="18"/>
              </w:rPr>
            </w:pPr>
            <w:del w:id="611" w:author="Rafi Aziizi" w:date="2021-11-12T13:50:00Z">
              <w:r w:rsidDel="00BC0DF1">
                <w:rPr>
                  <w:iCs/>
                  <w:szCs w:val="18"/>
                </w:rPr>
                <w:delText>Data kelas.</w:delText>
              </w:r>
            </w:del>
          </w:p>
        </w:tc>
      </w:tr>
      <w:tr w:rsidR="00524A03" w:rsidRPr="00A56663" w:rsidDel="00BC0DF1" w14:paraId="15F42C49" w14:textId="0B9BAC52" w:rsidTr="004A0936">
        <w:trPr>
          <w:jc w:val="center"/>
          <w:del w:id="612" w:author="Rafi Aziizi" w:date="2021-11-12T13:50:00Z"/>
        </w:trPr>
        <w:tc>
          <w:tcPr>
            <w:tcW w:w="570" w:type="dxa"/>
          </w:tcPr>
          <w:p w14:paraId="5974ECDC" w14:textId="0414DFF9" w:rsidR="00524A03" w:rsidRPr="00A978CB" w:rsidDel="00BC0DF1" w:rsidRDefault="00A978CB" w:rsidP="00524A03">
            <w:pPr>
              <w:spacing w:after="200" w:line="240" w:lineRule="auto"/>
              <w:rPr>
                <w:del w:id="613" w:author="Rafi Aziizi" w:date="2021-11-12T13:50:00Z"/>
                <w:iCs/>
                <w:szCs w:val="18"/>
              </w:rPr>
            </w:pPr>
            <w:del w:id="614"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615" w:author="Rafi Aziizi" w:date="2021-11-12T13:50:00Z"/>
                <w:iCs/>
                <w:szCs w:val="18"/>
              </w:rPr>
            </w:pPr>
            <w:del w:id="616"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617" w:author="Rafi Aziizi" w:date="2021-11-12T13:50:00Z"/>
                <w:iCs/>
                <w:szCs w:val="18"/>
                <w:lang w:val="id-ID"/>
              </w:rPr>
            </w:pPr>
            <w:del w:id="618"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619" w:author="Rafi Aziizi" w:date="2021-11-12T13:50:00Z"/>
                <w:iCs/>
                <w:szCs w:val="18"/>
                <w:lang w:val="id-ID"/>
              </w:rPr>
            </w:pPr>
            <w:del w:id="620" w:author="Rafi Aziizi" w:date="2021-11-12T13:50:00Z">
              <w:r w:rsidDel="00BC0DF1">
                <w:rPr>
                  <w:iCs/>
                  <w:szCs w:val="18"/>
                </w:rPr>
                <w:delText>Data admin.</w:delText>
              </w:r>
            </w:del>
          </w:p>
        </w:tc>
      </w:tr>
    </w:tbl>
    <w:p w14:paraId="5AD50ADF" w14:textId="670584C0" w:rsidR="006B7890" w:rsidRPr="006B7890" w:rsidDel="00BC0DF1" w:rsidRDefault="006B7890" w:rsidP="00C4154F">
      <w:pPr>
        <w:numPr>
          <w:ilvl w:val="1"/>
          <w:numId w:val="8"/>
        </w:numPr>
        <w:rPr>
          <w:del w:id="621" w:author="Rafi Aziizi" w:date="2021-11-12T13:50:00Z"/>
        </w:rPr>
        <w:pPrChange w:id="622" w:author="Rafi Aziizi" w:date="2021-11-12T17:01:00Z">
          <w:pPr/>
        </w:pPrChange>
      </w:pPr>
    </w:p>
    <w:p w14:paraId="1315C24D" w14:textId="159E1E27" w:rsidR="00BC0DF1" w:rsidRDefault="00C4154F" w:rsidP="00BC0DF1">
      <w:pPr>
        <w:pStyle w:val="Heading3"/>
        <w:numPr>
          <w:ilvl w:val="2"/>
          <w:numId w:val="8"/>
        </w:numPr>
        <w:ind w:left="709"/>
        <w:rPr>
          <w:ins w:id="623" w:author="Rafi Aziizi" w:date="2021-11-12T17:02:00Z"/>
          <w:lang w:val="en-US"/>
        </w:rPr>
      </w:pPr>
      <w:bookmarkStart w:id="624" w:name="_Toc80034240"/>
      <w:bookmarkStart w:id="625" w:name="_Toc83115743"/>
      <w:proofErr w:type="spellStart"/>
      <w:ins w:id="626" w:author="Rafi Aziizi" w:date="2021-11-12T17:02:00Z">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ins>
    </w:p>
    <w:p w14:paraId="690BD410" w14:textId="589A70C3" w:rsidR="00C4154F" w:rsidRDefault="00C4154F" w:rsidP="00C4154F">
      <w:pPr>
        <w:ind w:firstLine="529"/>
        <w:rPr>
          <w:ins w:id="627" w:author="Rafi Aziizi" w:date="2021-11-12T17:02:00Z"/>
        </w:rPr>
        <w:pPrChange w:id="628" w:author="Rafi Aziizi" w:date="2021-11-12T17:02:00Z">
          <w:pPr>
            <w:ind w:firstLine="709"/>
          </w:pPr>
        </w:pPrChange>
      </w:pPr>
      <w:ins w:id="629" w:author="Rafi Aziizi" w:date="2021-11-12T17:02:00Z">
        <w:r>
          <w:t>Hal-</w:t>
        </w:r>
        <w:proofErr w:type="spellStart"/>
        <w:r>
          <w:t>hal</w:t>
        </w:r>
        <w:proofErr w:type="spellEnd"/>
        <w:r>
          <w:t xml:space="preserve"> yang </w:t>
        </w:r>
        <w:proofErr w:type="spellStart"/>
        <w:r>
          <w:t>menjadi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user </w:t>
        </w:r>
        <w:proofErr w:type="spellStart"/>
        <w:r>
          <w:t>atau</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spellStart"/>
        <w:r>
          <w:t>dibawah</w:t>
        </w:r>
        <w:proofErr w:type="spellEnd"/>
        <w:r>
          <w:t>.</w:t>
        </w:r>
      </w:ins>
    </w:p>
    <w:p w14:paraId="05D34C59" w14:textId="77777777" w:rsidR="00C4154F" w:rsidRDefault="00C4154F" w:rsidP="00C4154F">
      <w:pPr>
        <w:pStyle w:val="Caption"/>
        <w:keepNext/>
        <w:jc w:val="center"/>
        <w:rPr>
          <w:ins w:id="630" w:author="Rafi Aziizi" w:date="2021-11-12T17:02:00Z"/>
        </w:rPr>
      </w:pPr>
      <w:ins w:id="631" w:author="Rafi Aziizi" w:date="2021-11-12T17:02:00Z">
        <w:r>
          <w:t xml:space="preserve">Table 3. </w:t>
        </w:r>
        <w:r>
          <w:fldChar w:fldCharType="begin"/>
        </w:r>
        <w:r>
          <w:instrText xml:space="preserve"> SEQ Table_3. \* ARABIC </w:instrText>
        </w:r>
        <w:r>
          <w:fldChar w:fldCharType="separate"/>
        </w:r>
        <w:r>
          <w:rPr>
            <w:noProof/>
          </w:rPr>
          <w:t>2</w:t>
        </w:r>
        <w:r>
          <w:fldChar w:fldCharType="end"/>
        </w:r>
        <w:r>
          <w:t xml:space="preserve"> Hasil </w:t>
        </w:r>
        <w:proofErr w:type="spellStart"/>
        <w:r>
          <w:t>Analisis</w:t>
        </w:r>
        <w:proofErr w:type="spellEnd"/>
        <w:r>
          <w:t xml:space="preserve"> </w:t>
        </w:r>
        <w:proofErr w:type="spellStart"/>
        <w:r>
          <w:t>Kebutuhan</w:t>
        </w:r>
        <w:proofErr w:type="spellEnd"/>
        <w:r>
          <w:t xml:space="preserve"> </w:t>
        </w:r>
        <w:proofErr w:type="spellStart"/>
        <w:r>
          <w:t>Pengguna</w:t>
        </w:r>
        <w:proofErr w:type="spellEnd"/>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63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633" w:author="Rafi Aziizi" w:date="2021-11-12T17:02:00Z"/>
                <w:b/>
                <w:iCs/>
                <w:szCs w:val="18"/>
                <w:lang w:val="en-ID"/>
              </w:rPr>
            </w:pPr>
            <w:ins w:id="634"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635" w:author="Rafi Aziizi" w:date="2021-11-12T17:02:00Z"/>
                <w:b/>
                <w:iCs/>
                <w:szCs w:val="18"/>
                <w:lang w:val="en-ID"/>
              </w:rPr>
            </w:pPr>
            <w:proofErr w:type="spellStart"/>
            <w:ins w:id="636" w:author="Rafi Aziizi" w:date="2021-11-12T17:02:00Z">
              <w:r>
                <w:rPr>
                  <w:b/>
                  <w:iCs/>
                  <w:szCs w:val="18"/>
                  <w:lang w:val="en-ID"/>
                </w:rPr>
                <w:t>Kebutuhan</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637" w:author="Rafi Aziizi" w:date="2021-11-12T17:02:00Z"/>
                <w:b/>
                <w:iCs/>
                <w:szCs w:val="18"/>
                <w:lang w:val="en-ID"/>
              </w:rPr>
            </w:pPr>
            <w:proofErr w:type="spellStart"/>
            <w:ins w:id="638" w:author="Rafi Aziizi" w:date="2021-11-12T17:02:00Z">
              <w:r>
                <w:rPr>
                  <w:b/>
                  <w:iCs/>
                  <w:szCs w:val="18"/>
                  <w:lang w:val="en-ID"/>
                </w:rPr>
                <w:t>Tujuan</w:t>
              </w:r>
              <w:proofErr w:type="spellEnd"/>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639" w:author="Rafi Aziizi" w:date="2021-11-12T17:02:00Z"/>
                <w:b/>
                <w:iCs/>
                <w:szCs w:val="18"/>
                <w:lang w:val="en-ID"/>
              </w:rPr>
            </w:pPr>
            <w:proofErr w:type="spellStart"/>
            <w:ins w:id="640" w:author="Rafi Aziizi" w:date="2021-11-12T17:02:00Z">
              <w:r>
                <w:rPr>
                  <w:b/>
                  <w:iCs/>
                  <w:szCs w:val="18"/>
                  <w:lang w:val="en-ID"/>
                </w:rPr>
                <w:t>Dokumen</w:t>
              </w:r>
              <w:proofErr w:type="spellEnd"/>
              <w:r>
                <w:rPr>
                  <w:b/>
                  <w:iCs/>
                  <w:szCs w:val="18"/>
                  <w:lang w:val="en-ID"/>
                </w:rPr>
                <w:t xml:space="preserve"> yang </w:t>
              </w:r>
              <w:proofErr w:type="spellStart"/>
              <w:r>
                <w:rPr>
                  <w:b/>
                  <w:iCs/>
                  <w:szCs w:val="18"/>
                  <w:lang w:val="en-ID"/>
                </w:rPr>
                <w:t>dihasilkan</w:t>
              </w:r>
              <w:proofErr w:type="spellEnd"/>
            </w:ins>
          </w:p>
        </w:tc>
      </w:tr>
      <w:tr w:rsidR="00C4154F" w14:paraId="18EDE40C" w14:textId="77777777" w:rsidTr="00D26F74">
        <w:trPr>
          <w:jc w:val="center"/>
          <w:ins w:id="64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642" w:author="Rafi Aziizi" w:date="2021-11-12T17:02:00Z"/>
                <w:iCs/>
                <w:szCs w:val="18"/>
                <w:lang w:val="en-ID"/>
              </w:rPr>
            </w:pPr>
            <w:ins w:id="643"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644" w:author="Rafi Aziizi" w:date="2021-11-12T17:02:00Z"/>
                <w:iCs/>
                <w:szCs w:val="18"/>
                <w:lang w:val="en-ID"/>
              </w:rPr>
            </w:pPr>
            <w:proofErr w:type="spellStart"/>
            <w:ins w:id="645" w:author="Rafi Aziizi" w:date="2021-11-12T17:02:00Z">
              <w:r>
                <w:rPr>
                  <w:iCs/>
                  <w:szCs w:val="18"/>
                  <w:lang w:val="en-ID"/>
                </w:rPr>
                <w:t>Absen</w:t>
              </w:r>
              <w:proofErr w:type="spellEnd"/>
              <w:r>
                <w:rPr>
                  <w:iCs/>
                  <w:szCs w:val="18"/>
                  <w:lang w:val="en-ID"/>
                </w:rPr>
                <w:t xml:space="preserve">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646" w:author="Rafi Aziizi" w:date="2021-11-12T17:02:00Z"/>
                <w:iCs/>
                <w:szCs w:val="18"/>
                <w:lang w:val="en-ID"/>
              </w:rPr>
            </w:pPr>
            <w:proofErr w:type="spellStart"/>
            <w:ins w:id="647" w:author="Rafi Aziizi" w:date="2021-11-12T17:02:00Z">
              <w:r>
                <w:rPr>
                  <w:iCs/>
                  <w:szCs w:val="18"/>
                  <w:lang w:val="en-ID"/>
                </w:rPr>
                <w:t>Memudahkan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lastRenderedPageBreak/>
                <w:t>menggunakan</w:t>
              </w:r>
              <w:proofErr w:type="spellEnd"/>
              <w:r>
                <w:rPr>
                  <w:iCs/>
                  <w:szCs w:val="18"/>
                  <w:lang w:val="en-ID"/>
                </w:rPr>
                <w:t xml:space="preserve"> RFID </w:t>
              </w:r>
              <w:proofErr w:type="spellStart"/>
              <w:r>
                <w:rPr>
                  <w:iCs/>
                  <w:szCs w:val="18"/>
                  <w:lang w:val="en-ID"/>
                </w:rPr>
                <w:t>kartu</w:t>
              </w:r>
              <w:proofErr w:type="spellEnd"/>
              <w:r>
                <w:rPr>
                  <w:iCs/>
                  <w:szCs w:val="18"/>
                  <w:lang w:val="en-ID"/>
                </w:rPr>
                <w:t xml:space="preserve">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648" w:author="Rafi Aziizi" w:date="2021-11-12T17:02:00Z"/>
                <w:iCs/>
                <w:szCs w:val="18"/>
                <w:lang w:val="en-ID"/>
              </w:rPr>
            </w:pPr>
            <w:ins w:id="649" w:author="Rafi Aziizi" w:date="2021-11-12T17:02:00Z">
              <w:r>
                <w:rPr>
                  <w:iCs/>
                  <w:szCs w:val="18"/>
                  <w:lang w:val="en-ID"/>
                </w:rPr>
                <w:lastRenderedPageBreak/>
                <w:t xml:space="preserve">Data </w:t>
              </w:r>
            </w:ins>
            <w:proofErr w:type="spellStart"/>
            <w:ins w:id="650" w:author="Rafi Aziizi" w:date="2021-11-12T17:06:00Z">
              <w:r w:rsidR="00E37DD3">
                <w:rPr>
                  <w:iCs/>
                  <w:szCs w:val="18"/>
                  <w:lang w:val="en-ID"/>
                </w:rPr>
                <w:t>A</w:t>
              </w:r>
            </w:ins>
            <w:ins w:id="651" w:author="Rafi Aziizi" w:date="2021-11-12T17:02:00Z">
              <w:r>
                <w:rPr>
                  <w:iCs/>
                  <w:szCs w:val="18"/>
                  <w:lang w:val="en-ID"/>
                </w:rPr>
                <w:t>bsensi</w:t>
              </w:r>
              <w:proofErr w:type="spellEnd"/>
              <w:r>
                <w:rPr>
                  <w:iCs/>
                  <w:szCs w:val="18"/>
                  <w:lang w:val="en-ID"/>
                </w:rPr>
                <w:t xml:space="preserve"> per-</w:t>
              </w:r>
            </w:ins>
            <w:proofErr w:type="spellStart"/>
            <w:ins w:id="652" w:author="Rafi Aziizi" w:date="2021-11-12T17:06:00Z">
              <w:r w:rsidR="00E37DD3">
                <w:rPr>
                  <w:iCs/>
                  <w:szCs w:val="18"/>
                  <w:lang w:val="en-ID"/>
                </w:rPr>
                <w:t>S</w:t>
              </w:r>
            </w:ins>
            <w:ins w:id="653" w:author="Rafi Aziizi" w:date="2021-11-12T17:02:00Z">
              <w:r>
                <w:rPr>
                  <w:iCs/>
                  <w:szCs w:val="18"/>
                  <w:lang w:val="en-ID"/>
                </w:rPr>
                <w:t>iswa</w:t>
              </w:r>
              <w:proofErr w:type="spellEnd"/>
              <w:r>
                <w:rPr>
                  <w:iCs/>
                  <w:szCs w:val="18"/>
                  <w:lang w:val="en-ID"/>
                </w:rPr>
                <w:t>.</w:t>
              </w:r>
            </w:ins>
          </w:p>
        </w:tc>
      </w:tr>
      <w:tr w:rsidR="00C4154F" w14:paraId="41D1F009" w14:textId="77777777" w:rsidTr="00D26F74">
        <w:trPr>
          <w:jc w:val="center"/>
          <w:ins w:id="65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655" w:author="Rafi Aziizi" w:date="2021-11-12T17:02:00Z"/>
                <w:iCs/>
                <w:szCs w:val="18"/>
                <w:lang w:val="en-ID"/>
              </w:rPr>
            </w:pPr>
            <w:ins w:id="656"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657" w:author="Rafi Aziizi" w:date="2021-11-12T17:02:00Z"/>
                <w:iCs/>
                <w:szCs w:val="18"/>
                <w:lang w:val="en-ID"/>
              </w:rPr>
            </w:pPr>
            <w:proofErr w:type="spellStart"/>
            <w:ins w:id="658" w:author="Rafi Aziizi" w:date="2021-11-12T17:02:00Z">
              <w:r>
                <w:rPr>
                  <w:iCs/>
                  <w:szCs w:val="18"/>
                  <w:lang w:val="en-ID"/>
                </w:rPr>
                <w:t>Kelola</w:t>
              </w:r>
              <w:proofErr w:type="spellEnd"/>
              <w:r>
                <w:rPr>
                  <w:iCs/>
                  <w:szCs w:val="18"/>
                  <w:lang w:val="en-ID"/>
                </w:rPr>
                <w:t xml:space="preserve"> data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659" w:author="Rafi Aziizi" w:date="2021-11-12T17:02:00Z"/>
                <w:iCs/>
                <w:szCs w:val="18"/>
                <w:lang w:val="en-ID"/>
              </w:rPr>
            </w:pPr>
            <w:proofErr w:type="spellStart"/>
            <w:ins w:id="660" w:author="Rafi Aziizi" w:date="2021-11-12T17:02:00Z">
              <w:r>
                <w:rPr>
                  <w:iCs/>
                  <w:szCs w:val="18"/>
                  <w:lang w:val="en-ID"/>
                </w:rPr>
                <w:t>Memudahkan</w:t>
              </w:r>
              <w:proofErr w:type="spellEnd"/>
              <w:r>
                <w:rPr>
                  <w:iCs/>
                  <w:szCs w:val="18"/>
                  <w:lang w:val="en-ID"/>
                </w:rPr>
                <w:t xml:space="preserve"> Guru BK </w:t>
              </w:r>
              <w:proofErr w:type="gramStart"/>
              <w:r>
                <w:rPr>
                  <w:iCs/>
                  <w:szCs w:val="18"/>
                  <w:lang w:val="en-ID"/>
                </w:rPr>
                <w:t xml:space="preserve">dan  </w:t>
              </w:r>
              <w:proofErr w:type="spellStart"/>
              <w:r>
                <w:rPr>
                  <w:iCs/>
                  <w:szCs w:val="18"/>
                  <w:lang w:val="en-ID"/>
                </w:rPr>
                <w:t>bagian</w:t>
              </w:r>
              <w:proofErr w:type="spellEnd"/>
              <w:proofErr w:type="gram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proses </w:t>
              </w:r>
              <w:proofErr w:type="spellStart"/>
              <w:r>
                <w:rPr>
                  <w:iCs/>
                  <w:szCs w:val="18"/>
                  <w:lang w:val="en-ID"/>
                </w:rPr>
                <w:t>pengelolaan</w:t>
              </w:r>
              <w:proofErr w:type="spellEnd"/>
              <w:r>
                <w:rPr>
                  <w:iCs/>
                  <w:szCs w:val="18"/>
                  <w:lang w:val="en-ID"/>
                </w:rPr>
                <w:t xml:space="preserve"> data </w:t>
              </w:r>
              <w:proofErr w:type="spellStart"/>
              <w:r>
                <w:rPr>
                  <w:iCs/>
                  <w:szCs w:val="18"/>
                  <w:lang w:val="en-ID"/>
                </w:rPr>
                <w:t>absensi</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661" w:author="Rafi Aziizi" w:date="2021-11-12T17:02:00Z"/>
                <w:iCs/>
                <w:szCs w:val="18"/>
                <w:lang w:val="en-ID"/>
              </w:rPr>
            </w:pPr>
            <w:ins w:id="662" w:author="Rafi Aziizi" w:date="2021-11-12T17:02:00Z">
              <w:r>
                <w:rPr>
                  <w:iCs/>
                  <w:szCs w:val="18"/>
                  <w:lang w:val="en-ID"/>
                </w:rPr>
                <w:t xml:space="preserve">Data </w:t>
              </w:r>
            </w:ins>
            <w:proofErr w:type="spellStart"/>
            <w:ins w:id="663" w:author="Rafi Aziizi" w:date="2021-11-12T17:06:00Z">
              <w:r w:rsidR="00E37DD3">
                <w:rPr>
                  <w:iCs/>
                  <w:szCs w:val="18"/>
                  <w:lang w:val="en-ID"/>
                </w:rPr>
                <w:t>A</w:t>
              </w:r>
            </w:ins>
            <w:ins w:id="664" w:author="Rafi Aziizi" w:date="2021-11-12T17:02:00Z">
              <w:r>
                <w:rPr>
                  <w:iCs/>
                  <w:szCs w:val="18"/>
                  <w:lang w:val="en-ID"/>
                </w:rPr>
                <w:t>bsensi</w:t>
              </w:r>
              <w:proofErr w:type="spellEnd"/>
              <w:r>
                <w:rPr>
                  <w:iCs/>
                  <w:szCs w:val="18"/>
                  <w:lang w:val="en-ID"/>
                </w:rPr>
                <w:t xml:space="preserve"> </w:t>
              </w:r>
            </w:ins>
            <w:proofErr w:type="spellStart"/>
            <w:ins w:id="665" w:author="Rafi Aziizi" w:date="2021-11-12T17:06:00Z">
              <w:r w:rsidR="00E37DD3">
                <w:rPr>
                  <w:iCs/>
                  <w:szCs w:val="18"/>
                  <w:lang w:val="en-ID"/>
                </w:rPr>
                <w:t>S</w:t>
              </w:r>
            </w:ins>
            <w:ins w:id="666" w:author="Rafi Aziizi" w:date="2021-11-12T17:02:00Z">
              <w:r>
                <w:rPr>
                  <w:iCs/>
                  <w:szCs w:val="18"/>
                  <w:lang w:val="en-ID"/>
                </w:rPr>
                <w:t>iswa</w:t>
              </w:r>
              <w:proofErr w:type="spellEnd"/>
              <w:r>
                <w:rPr>
                  <w:iCs/>
                  <w:szCs w:val="18"/>
                  <w:lang w:val="en-ID"/>
                </w:rPr>
                <w:t>.</w:t>
              </w:r>
            </w:ins>
          </w:p>
        </w:tc>
      </w:tr>
      <w:tr w:rsidR="00C4154F" w14:paraId="763F0EE0" w14:textId="77777777" w:rsidTr="00D26F74">
        <w:trPr>
          <w:jc w:val="center"/>
          <w:ins w:id="66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668" w:author="Rafi Aziizi" w:date="2021-11-12T17:02:00Z"/>
                <w:iCs/>
                <w:szCs w:val="18"/>
                <w:lang w:val="en-ID"/>
              </w:rPr>
            </w:pPr>
            <w:ins w:id="669"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670" w:author="Rafi Aziizi" w:date="2021-11-12T17:02:00Z"/>
                <w:iCs/>
                <w:szCs w:val="18"/>
                <w:lang w:val="en-ID"/>
              </w:rPr>
            </w:pPr>
            <w:proofErr w:type="spellStart"/>
            <w:ins w:id="671" w:author="Rafi Aziizi" w:date="2021-11-12T17:02:00Z">
              <w:r>
                <w:rPr>
                  <w:iCs/>
                  <w:szCs w:val="18"/>
                  <w:lang w:val="en-ID"/>
                </w:rPr>
                <w:t>Kelola</w:t>
              </w:r>
              <w:proofErr w:type="spellEnd"/>
              <w:r>
                <w:rPr>
                  <w:iCs/>
                  <w:szCs w:val="18"/>
                  <w:lang w:val="en-ID"/>
                </w:rPr>
                <w:t xml:space="preserve"> 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672" w:author="Rafi Aziizi" w:date="2021-11-12T17:02:00Z"/>
                <w:iCs/>
                <w:szCs w:val="18"/>
                <w:lang w:val="en-ID"/>
              </w:rPr>
            </w:pPr>
            <w:proofErr w:type="spellStart"/>
            <w:ins w:id="673"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rekapitulasi</w:t>
              </w:r>
              <w:proofErr w:type="spellEnd"/>
              <w:r>
                <w:rPr>
                  <w:iCs/>
                  <w:szCs w:val="18"/>
                  <w:lang w:val="en-ID"/>
                </w:rPr>
                <w:t xml:space="preserve"> data </w:t>
              </w:r>
              <w:proofErr w:type="spellStart"/>
              <w:r>
                <w:rPr>
                  <w:iCs/>
                  <w:szCs w:val="18"/>
                  <w:lang w:val="en-ID"/>
                </w:rPr>
                <w:t>absensi</w:t>
              </w:r>
              <w:proofErr w:type="spellEnd"/>
              <w:r>
                <w:rPr>
                  <w:iCs/>
                  <w:szCs w:val="18"/>
                  <w:lang w:val="en-ID"/>
                </w:rPr>
                <w:t xml:space="preserve"> yang </w:t>
              </w:r>
              <w:proofErr w:type="spellStart"/>
              <w:r>
                <w:rPr>
                  <w:iCs/>
                  <w:szCs w:val="18"/>
                  <w:lang w:val="en-ID"/>
                </w:rPr>
                <w:t>nantinya</w:t>
              </w:r>
              <w:proofErr w:type="spellEnd"/>
              <w:r>
                <w:rPr>
                  <w:iCs/>
                  <w:szCs w:val="18"/>
                  <w:lang w:val="en-ID"/>
                </w:rPr>
                <w:t xml:space="preserve"> </w:t>
              </w:r>
              <w:proofErr w:type="spellStart"/>
              <w:r>
                <w:rPr>
                  <w:iCs/>
                  <w:szCs w:val="18"/>
                  <w:lang w:val="en-ID"/>
                </w:rPr>
                <w:t>diteruskan</w:t>
              </w:r>
              <w:proofErr w:type="spellEnd"/>
              <w:r>
                <w:rPr>
                  <w:iCs/>
                  <w:szCs w:val="18"/>
                  <w:lang w:val="en-ID"/>
                </w:rPr>
                <w:t xml:space="preserve"> </w:t>
              </w:r>
              <w:proofErr w:type="spellStart"/>
              <w:r>
                <w:rPr>
                  <w:iCs/>
                  <w:szCs w:val="18"/>
                  <w:lang w:val="en-ID"/>
                </w:rPr>
                <w:t>kepada</w:t>
              </w:r>
              <w:proofErr w:type="spellEnd"/>
              <w:r>
                <w:rPr>
                  <w:iCs/>
                  <w:szCs w:val="18"/>
                  <w:lang w:val="en-ID"/>
                </w:rPr>
                <w:t xml:space="preserve"> </w:t>
              </w:r>
              <w:proofErr w:type="spellStart"/>
              <w:r>
                <w:rPr>
                  <w:iCs/>
                  <w:szCs w:val="18"/>
                  <w:lang w:val="en-ID"/>
                </w:rPr>
                <w:t>walikelas</w:t>
              </w:r>
              <w:proofErr w:type="spellEnd"/>
              <w:r>
                <w:rPr>
                  <w:iCs/>
                  <w:szCs w:val="18"/>
                  <w:lang w:val="en-ID"/>
                </w:rPr>
                <w:t>/</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674" w:author="Rafi Aziizi" w:date="2021-11-12T17:02:00Z"/>
                <w:iCs/>
                <w:szCs w:val="18"/>
                <w:lang w:val="id-ID"/>
              </w:rPr>
            </w:pPr>
            <w:ins w:id="675" w:author="Rafi Aziizi" w:date="2021-11-12T17:02:00Z">
              <w:r>
                <w:rPr>
                  <w:iCs/>
                  <w:szCs w:val="18"/>
                  <w:lang w:val="en-ID"/>
                </w:rPr>
                <w:t xml:space="preserve">Data </w:t>
              </w:r>
            </w:ins>
            <w:proofErr w:type="spellStart"/>
            <w:ins w:id="676" w:author="Rafi Aziizi" w:date="2021-11-12T17:06:00Z">
              <w:r w:rsidR="00E37DD3">
                <w:rPr>
                  <w:iCs/>
                  <w:szCs w:val="18"/>
                  <w:lang w:val="en-ID"/>
                </w:rPr>
                <w:t>L</w:t>
              </w:r>
            </w:ins>
            <w:ins w:id="677" w:author="Rafi Aziizi" w:date="2021-11-12T17:02:00Z">
              <w:r>
                <w:rPr>
                  <w:iCs/>
                  <w:szCs w:val="18"/>
                  <w:lang w:val="en-ID"/>
                </w:rPr>
                <w:t>aporan</w:t>
              </w:r>
              <w:proofErr w:type="spellEnd"/>
              <w:r>
                <w:rPr>
                  <w:iCs/>
                  <w:szCs w:val="18"/>
                  <w:lang w:val="en-ID"/>
                </w:rPr>
                <w:t xml:space="preserve"> </w:t>
              </w:r>
            </w:ins>
            <w:proofErr w:type="spellStart"/>
            <w:ins w:id="678" w:author="Rafi Aziizi" w:date="2021-11-12T17:06:00Z">
              <w:r w:rsidR="00E37DD3">
                <w:rPr>
                  <w:iCs/>
                  <w:szCs w:val="18"/>
                  <w:lang w:val="en-ID"/>
                </w:rPr>
                <w:t>A</w:t>
              </w:r>
            </w:ins>
            <w:ins w:id="679" w:author="Rafi Aziizi" w:date="2021-11-12T17:02:00Z">
              <w:r>
                <w:rPr>
                  <w:iCs/>
                  <w:szCs w:val="18"/>
                  <w:lang w:val="en-ID"/>
                </w:rPr>
                <w:t>bsensi</w:t>
              </w:r>
              <w:proofErr w:type="spellEnd"/>
              <w:r>
                <w:rPr>
                  <w:iCs/>
                  <w:szCs w:val="18"/>
                  <w:lang w:val="en-ID"/>
                </w:rPr>
                <w:t xml:space="preserve"> </w:t>
              </w:r>
            </w:ins>
            <w:proofErr w:type="spellStart"/>
            <w:ins w:id="680" w:author="Rafi Aziizi" w:date="2021-11-12T17:06:00Z">
              <w:r w:rsidR="00E37DD3">
                <w:rPr>
                  <w:iCs/>
                  <w:szCs w:val="18"/>
                  <w:lang w:val="en-ID"/>
                </w:rPr>
                <w:t>S</w:t>
              </w:r>
            </w:ins>
            <w:ins w:id="681" w:author="Rafi Aziizi" w:date="2021-11-12T17:02:00Z">
              <w:r>
                <w:rPr>
                  <w:iCs/>
                  <w:szCs w:val="18"/>
                  <w:lang w:val="en-ID"/>
                </w:rPr>
                <w:t>iswa</w:t>
              </w:r>
              <w:proofErr w:type="spellEnd"/>
              <w:r>
                <w:rPr>
                  <w:iCs/>
                  <w:szCs w:val="18"/>
                  <w:lang w:val="en-ID"/>
                </w:rPr>
                <w:t>.</w:t>
              </w:r>
            </w:ins>
          </w:p>
        </w:tc>
      </w:tr>
      <w:tr w:rsidR="00C4154F" w14:paraId="0FD243B9" w14:textId="77777777" w:rsidTr="00D26F74">
        <w:trPr>
          <w:jc w:val="center"/>
          <w:ins w:id="68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683" w:author="Rafi Aziizi" w:date="2021-11-12T17:02:00Z"/>
                <w:iCs/>
                <w:szCs w:val="18"/>
                <w:lang w:val="en-ID"/>
              </w:rPr>
            </w:pPr>
            <w:ins w:id="684"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685" w:author="Rafi Aziizi" w:date="2021-11-12T17:02:00Z"/>
                <w:iCs/>
                <w:szCs w:val="18"/>
                <w:lang w:val="en-ID"/>
              </w:rPr>
            </w:pPr>
            <w:proofErr w:type="spellStart"/>
            <w:ins w:id="686" w:author="Rafi Aziizi" w:date="2021-11-12T17:02:00Z">
              <w:r>
                <w:rPr>
                  <w:iCs/>
                  <w:szCs w:val="18"/>
                  <w:lang w:val="en-ID"/>
                </w:rPr>
                <w:t>Kelola</w:t>
              </w:r>
              <w:proofErr w:type="spellEnd"/>
              <w:r>
                <w:rPr>
                  <w:iCs/>
                  <w:szCs w:val="18"/>
                  <w:lang w:val="en-ID"/>
                </w:rPr>
                <w:t xml:space="preserve"> data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687" w:author="Rafi Aziizi" w:date="2021-11-12T17:02:00Z"/>
                <w:iCs/>
                <w:szCs w:val="18"/>
                <w:lang w:val="en-ID"/>
              </w:rPr>
            </w:pPr>
            <w:proofErr w:type="spellStart"/>
            <w:ins w:id="688"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689" w:author="Rafi Aziizi" w:date="2021-11-12T17:02:00Z"/>
                <w:iCs/>
                <w:szCs w:val="18"/>
                <w:lang w:val="en-ID"/>
              </w:rPr>
            </w:pPr>
            <w:ins w:id="690" w:author="Rafi Aziizi" w:date="2021-11-12T17:02:00Z">
              <w:r>
                <w:rPr>
                  <w:iCs/>
                  <w:szCs w:val="18"/>
                  <w:lang w:val="en-ID"/>
                </w:rPr>
                <w:t xml:space="preserve">Data </w:t>
              </w:r>
            </w:ins>
            <w:proofErr w:type="spellStart"/>
            <w:ins w:id="691" w:author="Rafi Aziizi" w:date="2021-11-12T17:06:00Z">
              <w:r w:rsidR="00E37DD3">
                <w:rPr>
                  <w:iCs/>
                  <w:szCs w:val="18"/>
                  <w:lang w:val="en-ID"/>
                </w:rPr>
                <w:t>S</w:t>
              </w:r>
            </w:ins>
            <w:ins w:id="692" w:author="Rafi Aziizi" w:date="2021-11-12T17:02:00Z">
              <w:r>
                <w:rPr>
                  <w:iCs/>
                  <w:szCs w:val="18"/>
                  <w:lang w:val="en-ID"/>
                </w:rPr>
                <w:t>iswa</w:t>
              </w:r>
              <w:proofErr w:type="spellEnd"/>
              <w:r>
                <w:rPr>
                  <w:iCs/>
                  <w:szCs w:val="18"/>
                  <w:lang w:val="en-ID"/>
                </w:rPr>
                <w:t>.</w:t>
              </w:r>
            </w:ins>
          </w:p>
        </w:tc>
      </w:tr>
      <w:tr w:rsidR="00C4154F" w14:paraId="10FF927E" w14:textId="77777777" w:rsidTr="00D26F74">
        <w:trPr>
          <w:jc w:val="center"/>
          <w:ins w:id="69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694" w:author="Rafi Aziizi" w:date="2021-11-12T17:02:00Z"/>
                <w:iCs/>
                <w:szCs w:val="18"/>
                <w:lang w:val="en-ID"/>
              </w:rPr>
            </w:pPr>
            <w:ins w:id="695"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696" w:author="Rafi Aziizi" w:date="2021-11-12T17:02:00Z"/>
                <w:iCs/>
                <w:szCs w:val="18"/>
                <w:lang w:val="en-ID"/>
              </w:rPr>
            </w:pPr>
            <w:proofErr w:type="spellStart"/>
            <w:ins w:id="697" w:author="Rafi Aziizi" w:date="2021-11-12T17:02:00Z">
              <w:r>
                <w:rPr>
                  <w:iCs/>
                  <w:szCs w:val="18"/>
                  <w:lang w:val="en-ID"/>
                </w:rPr>
                <w:t>Kelola</w:t>
              </w:r>
              <w:proofErr w:type="spellEnd"/>
              <w:r>
                <w:rPr>
                  <w:iCs/>
                  <w:szCs w:val="18"/>
                  <w:lang w:val="en-ID"/>
                </w:rPr>
                <w:t xml:space="preserve">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698" w:author="Rafi Aziizi" w:date="2021-11-12T17:02:00Z"/>
                <w:iCs/>
                <w:szCs w:val="18"/>
                <w:lang w:val="en-ID"/>
              </w:rPr>
            </w:pPr>
            <w:proofErr w:type="spellStart"/>
            <w:ins w:id="699"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700" w:author="Rafi Aziizi" w:date="2021-11-12T17:02:00Z"/>
                <w:iCs/>
                <w:szCs w:val="18"/>
                <w:lang w:val="id-ID"/>
              </w:rPr>
            </w:pPr>
            <w:ins w:id="701" w:author="Rafi Aziizi" w:date="2021-11-12T17:02:00Z">
              <w:r>
                <w:rPr>
                  <w:iCs/>
                  <w:szCs w:val="18"/>
                  <w:lang w:val="en-ID"/>
                </w:rPr>
                <w:t xml:space="preserve">Data </w:t>
              </w:r>
            </w:ins>
            <w:ins w:id="702" w:author="Rafi Aziizi" w:date="2021-11-12T17:06:00Z">
              <w:r w:rsidR="00E37DD3">
                <w:rPr>
                  <w:iCs/>
                  <w:szCs w:val="18"/>
                  <w:lang w:val="en-ID"/>
                </w:rPr>
                <w:t>G</w:t>
              </w:r>
            </w:ins>
            <w:ins w:id="703" w:author="Rafi Aziizi" w:date="2021-11-12T17:02:00Z">
              <w:r>
                <w:rPr>
                  <w:iCs/>
                  <w:szCs w:val="18"/>
                  <w:lang w:val="en-ID"/>
                </w:rPr>
                <w:t>uru.</w:t>
              </w:r>
            </w:ins>
          </w:p>
        </w:tc>
      </w:tr>
      <w:tr w:rsidR="00E37DD3" w14:paraId="56B1C268" w14:textId="77777777" w:rsidTr="00D26F74">
        <w:trPr>
          <w:jc w:val="center"/>
          <w:ins w:id="704"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705" w:author="Rafi Aziizi" w:date="2021-11-12T17:04:00Z"/>
                <w:iCs/>
                <w:szCs w:val="18"/>
                <w:lang w:val="en-ID"/>
              </w:rPr>
            </w:pPr>
            <w:ins w:id="706"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707" w:author="Rafi Aziizi" w:date="2021-11-12T17:04:00Z"/>
                <w:iCs/>
                <w:szCs w:val="18"/>
                <w:lang w:val="en-ID"/>
              </w:rPr>
            </w:pPr>
            <w:proofErr w:type="spellStart"/>
            <w:ins w:id="708" w:author="Rafi Aziizi" w:date="2021-11-12T17:04:00Z">
              <w:r>
                <w:rPr>
                  <w:iCs/>
                  <w:szCs w:val="18"/>
                  <w:lang w:val="en-ID"/>
                </w:rPr>
                <w:t>Kelola</w:t>
              </w:r>
              <w:proofErr w:type="spellEnd"/>
              <w:r>
                <w:rPr>
                  <w:iCs/>
                  <w:szCs w:val="18"/>
                  <w:lang w:val="en-ID"/>
                </w:rPr>
                <w:t xml:space="preserve"> data </w:t>
              </w:r>
              <w:proofErr w:type="spellStart"/>
              <w:r>
                <w:rPr>
                  <w:iCs/>
                  <w:szCs w:val="18"/>
                  <w:lang w:val="en-ID"/>
                </w:rPr>
                <w:t>walikelas</w:t>
              </w:r>
              <w:proofErr w:type="spellEnd"/>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709" w:author="Rafi Aziizi" w:date="2021-11-12T17:04:00Z"/>
                <w:iCs/>
                <w:szCs w:val="18"/>
                <w:lang w:val="en-ID"/>
              </w:rPr>
            </w:pPr>
            <w:proofErr w:type="spellStart"/>
            <w:ins w:id="710" w:author="Rafi Aziizi" w:date="2021-11-12T17:04: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walikelas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711" w:author="Rafi Aziizi" w:date="2021-11-12T17:04:00Z"/>
                <w:iCs/>
                <w:szCs w:val="18"/>
                <w:lang w:val="en-ID"/>
              </w:rPr>
            </w:pPr>
            <w:ins w:id="712" w:author="Rafi Aziizi" w:date="2021-11-12T17:04:00Z">
              <w:r>
                <w:rPr>
                  <w:iCs/>
                  <w:szCs w:val="18"/>
                  <w:lang w:val="en-ID"/>
                </w:rPr>
                <w:t xml:space="preserve">Data </w:t>
              </w:r>
            </w:ins>
            <w:proofErr w:type="spellStart"/>
            <w:ins w:id="713" w:author="Rafi Aziizi" w:date="2021-11-12T17:06:00Z">
              <w:r>
                <w:rPr>
                  <w:iCs/>
                  <w:szCs w:val="18"/>
                  <w:lang w:val="en-ID"/>
                </w:rPr>
                <w:t>W</w:t>
              </w:r>
            </w:ins>
            <w:ins w:id="714" w:author="Rafi Aziizi" w:date="2021-11-12T17:04:00Z">
              <w:r>
                <w:rPr>
                  <w:iCs/>
                  <w:szCs w:val="18"/>
                  <w:lang w:val="en-ID"/>
                </w:rPr>
                <w:t>alikelas</w:t>
              </w:r>
              <w:proofErr w:type="spellEnd"/>
              <w:r>
                <w:rPr>
                  <w:iCs/>
                  <w:szCs w:val="18"/>
                  <w:lang w:val="en-ID"/>
                </w:rPr>
                <w:t>.</w:t>
              </w:r>
            </w:ins>
          </w:p>
        </w:tc>
      </w:tr>
      <w:tr w:rsidR="00E37DD3" w14:paraId="467B02BB" w14:textId="77777777" w:rsidTr="00D26F74">
        <w:trPr>
          <w:jc w:val="center"/>
          <w:ins w:id="71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716" w:author="Rafi Aziizi" w:date="2021-11-12T17:02:00Z"/>
                <w:iCs/>
                <w:szCs w:val="18"/>
                <w:lang w:val="en-ID"/>
              </w:rPr>
            </w:pPr>
            <w:ins w:id="717"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718" w:author="Rafi Aziizi" w:date="2021-11-12T17:02:00Z"/>
                <w:iCs/>
                <w:szCs w:val="18"/>
                <w:lang w:val="en-ID"/>
              </w:rPr>
            </w:pPr>
            <w:proofErr w:type="spellStart"/>
            <w:ins w:id="719" w:author="Rafi Aziizi" w:date="2021-11-12T17:02:00Z">
              <w:r>
                <w:rPr>
                  <w:iCs/>
                  <w:szCs w:val="18"/>
                  <w:lang w:val="en-ID"/>
                </w:rPr>
                <w:t>Kelola</w:t>
              </w:r>
              <w:proofErr w:type="spellEnd"/>
              <w:r>
                <w:rPr>
                  <w:iCs/>
                  <w:szCs w:val="18"/>
                  <w:lang w:val="en-ID"/>
                </w:rPr>
                <w:t xml:space="preserve"> data </w:t>
              </w:r>
              <w:proofErr w:type="spellStart"/>
              <w:r>
                <w:rPr>
                  <w:iCs/>
                  <w:szCs w:val="18"/>
                  <w:lang w:val="en-ID"/>
                </w:rPr>
                <w:t>kelas</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720" w:author="Rafi Aziizi" w:date="2021-11-12T17:02:00Z"/>
                <w:iCs/>
                <w:szCs w:val="18"/>
                <w:lang w:val="en-ID"/>
              </w:rPr>
            </w:pPr>
            <w:proofErr w:type="spellStart"/>
            <w:ins w:id="721"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722" w:author="Rafi Aziizi" w:date="2021-11-12T17:02:00Z"/>
                <w:iCs/>
                <w:szCs w:val="18"/>
                <w:lang w:val="en-ID"/>
              </w:rPr>
            </w:pPr>
            <w:ins w:id="723" w:author="Rafi Aziizi" w:date="2021-11-12T17:02:00Z">
              <w:r>
                <w:rPr>
                  <w:iCs/>
                  <w:szCs w:val="18"/>
                  <w:lang w:val="en-ID"/>
                </w:rPr>
                <w:t xml:space="preserve">Data </w:t>
              </w:r>
            </w:ins>
            <w:ins w:id="724" w:author="Rafi Aziizi" w:date="2021-11-12T17:06:00Z">
              <w:r>
                <w:rPr>
                  <w:iCs/>
                  <w:szCs w:val="18"/>
                  <w:lang w:val="en-ID"/>
                </w:rPr>
                <w:t>K</w:t>
              </w:r>
            </w:ins>
            <w:ins w:id="725" w:author="Rafi Aziizi" w:date="2021-11-12T17:02:00Z">
              <w:r>
                <w:rPr>
                  <w:iCs/>
                  <w:szCs w:val="18"/>
                  <w:lang w:val="en-ID"/>
                </w:rPr>
                <w:t>elas.</w:t>
              </w:r>
            </w:ins>
          </w:p>
        </w:tc>
      </w:tr>
      <w:tr w:rsidR="00E37DD3" w14:paraId="026494D8" w14:textId="77777777" w:rsidTr="00D26F74">
        <w:trPr>
          <w:jc w:val="center"/>
          <w:ins w:id="726"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727" w:author="Rafi Aziizi" w:date="2021-11-12T17:02:00Z"/>
                <w:iCs/>
                <w:szCs w:val="18"/>
                <w:lang w:val="en-ID"/>
              </w:rPr>
            </w:pPr>
            <w:ins w:id="728"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729" w:author="Rafi Aziizi" w:date="2021-11-12T17:02:00Z"/>
                <w:iCs/>
                <w:szCs w:val="18"/>
                <w:lang w:val="en-ID"/>
              </w:rPr>
            </w:pPr>
            <w:proofErr w:type="spellStart"/>
            <w:ins w:id="730" w:author="Rafi Aziizi" w:date="2021-11-12T17:02:00Z">
              <w:r>
                <w:rPr>
                  <w:iCs/>
                  <w:szCs w:val="18"/>
                  <w:lang w:val="en-ID"/>
                </w:rPr>
                <w:t>Kelola</w:t>
              </w:r>
              <w:proofErr w:type="spellEnd"/>
              <w:r>
                <w:rPr>
                  <w:iCs/>
                  <w:szCs w:val="18"/>
                  <w:lang w:val="en-ID"/>
                </w:rPr>
                <w:t xml:space="preserve">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731" w:author="Rafi Aziizi" w:date="2021-11-12T17:02:00Z"/>
                <w:iCs/>
                <w:szCs w:val="18"/>
                <w:lang w:val="id-ID"/>
              </w:rPr>
            </w:pPr>
            <w:proofErr w:type="spellStart"/>
            <w:ins w:id="732"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w:t>
              </w:r>
              <w:proofErr w:type="spellStart"/>
              <w:r>
                <w:rPr>
                  <w:iCs/>
                  <w:szCs w:val="18"/>
                  <w:lang w:val="en-ID"/>
                </w:rPr>
                <w:t>pengguna</w:t>
              </w:r>
              <w:proofErr w:type="spellEnd"/>
              <w:r>
                <w:rPr>
                  <w:iCs/>
                  <w:szCs w:val="18"/>
                  <w:lang w:val="en-ID"/>
                </w:rPr>
                <w:t xml:space="preserve"> </w:t>
              </w:r>
              <w:proofErr w:type="spellStart"/>
              <w:r>
                <w:rPr>
                  <w:iCs/>
                  <w:szCs w:val="18"/>
                  <w:lang w:val="en-ID"/>
                </w:rPr>
                <w:t>sistem</w:t>
              </w:r>
              <w:proofErr w:type="spellEnd"/>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733" w:author="Rafi Aziizi" w:date="2021-11-12T17:02:00Z"/>
                <w:iCs/>
                <w:szCs w:val="18"/>
                <w:lang w:val="id-ID"/>
              </w:rPr>
            </w:pPr>
            <w:ins w:id="734" w:author="Rafi Aziizi" w:date="2021-11-12T17:02:00Z">
              <w:r>
                <w:rPr>
                  <w:iCs/>
                  <w:szCs w:val="18"/>
                  <w:lang w:val="en-ID"/>
                </w:rPr>
                <w:t xml:space="preserve">Data </w:t>
              </w:r>
            </w:ins>
            <w:ins w:id="735" w:author="Rafi Aziizi" w:date="2021-11-12T17:06:00Z">
              <w:r>
                <w:rPr>
                  <w:iCs/>
                  <w:szCs w:val="18"/>
                  <w:lang w:val="en-ID"/>
                </w:rPr>
                <w:t>A</w:t>
              </w:r>
            </w:ins>
            <w:ins w:id="736" w:author="Rafi Aziizi" w:date="2021-11-12T17:02:00Z">
              <w:r>
                <w:rPr>
                  <w:iCs/>
                  <w:szCs w:val="18"/>
                  <w:lang w:val="en-ID"/>
                </w:rPr>
                <w:t>dmin.</w:t>
              </w:r>
            </w:ins>
          </w:p>
        </w:tc>
      </w:tr>
      <w:tr w:rsidR="00E37DD3" w14:paraId="3C78159B" w14:textId="77777777" w:rsidTr="00D26F74">
        <w:trPr>
          <w:jc w:val="center"/>
          <w:ins w:id="737"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738" w:author="Rafi Aziizi" w:date="2021-11-12T17:04:00Z"/>
                <w:iCs/>
                <w:szCs w:val="18"/>
                <w:lang w:val="en-ID"/>
              </w:rPr>
            </w:pPr>
            <w:ins w:id="739"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740" w:author="Rafi Aziizi" w:date="2021-11-12T17:04:00Z"/>
                <w:iCs/>
                <w:szCs w:val="18"/>
                <w:lang w:val="en-ID"/>
              </w:rPr>
            </w:pPr>
            <w:ins w:id="741"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742" w:author="Rafi Aziizi" w:date="2021-11-12T17:04:00Z"/>
                <w:iCs/>
                <w:szCs w:val="18"/>
                <w:lang w:val="en-ID"/>
              </w:rPr>
            </w:pPr>
            <w:proofErr w:type="spellStart"/>
            <w:ins w:id="743" w:author="Rafi Aziizi" w:date="2021-11-12T17:04:00Z">
              <w:r>
                <w:rPr>
                  <w:iCs/>
                  <w:szCs w:val="18"/>
                  <w:lang w:val="en-ID"/>
                </w:rPr>
                <w:t>Memudahkan</w:t>
              </w:r>
              <w:proofErr w:type="spellEnd"/>
              <w:r>
                <w:rPr>
                  <w:iCs/>
                  <w:szCs w:val="18"/>
                  <w:lang w:val="en-ID"/>
                </w:rPr>
                <w:t xml:space="preserve"> </w:t>
              </w:r>
            </w:ins>
            <w:ins w:id="744" w:author="Rafi Aziizi" w:date="2021-11-12T17:05:00Z">
              <w:r>
                <w:rPr>
                  <w:iCs/>
                  <w:szCs w:val="18"/>
                  <w:lang w:val="en-ID"/>
                </w:rPr>
                <w:t xml:space="preserve">Guru BK, </w:t>
              </w:r>
              <w:proofErr w:type="spellStart"/>
              <w:r>
                <w:rPr>
                  <w:iCs/>
                  <w:szCs w:val="18"/>
                  <w:lang w:val="en-ID"/>
                </w:rPr>
                <w:t>Bagian</w:t>
              </w:r>
              <w:proofErr w:type="spellEnd"/>
              <w:r>
                <w:rPr>
                  <w:iCs/>
                  <w:szCs w:val="18"/>
                  <w:lang w:val="en-ID"/>
                </w:rPr>
                <w:t xml:space="preserve"> IT dan </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melihat</w:t>
              </w:r>
              <w:proofErr w:type="spellEnd"/>
              <w:r>
                <w:rPr>
                  <w:iCs/>
                  <w:szCs w:val="18"/>
                  <w:lang w:val="en-ID"/>
                </w:rPr>
                <w:t xml:space="preserve"> </w:t>
              </w:r>
              <w:proofErr w:type="spellStart"/>
              <w:r>
                <w:rPr>
                  <w:iCs/>
                  <w:szCs w:val="18"/>
                  <w:lang w:val="en-ID"/>
                </w:rPr>
                <w:t>informasi</w:t>
              </w:r>
              <w:proofErr w:type="spellEnd"/>
              <w:r>
                <w:rPr>
                  <w:iCs/>
                  <w:szCs w:val="18"/>
                  <w:lang w:val="en-ID"/>
                </w:rPr>
                <w:t xml:space="preserve"> </w:t>
              </w:r>
              <w:proofErr w:type="spellStart"/>
              <w:r>
                <w:rPr>
                  <w:iCs/>
                  <w:szCs w:val="18"/>
                  <w:lang w:val="en-ID"/>
                </w:rPr>
                <w:t>grafis</w:t>
              </w:r>
              <w:proofErr w:type="spellEnd"/>
              <w:r>
                <w:rPr>
                  <w:iCs/>
                  <w:szCs w:val="18"/>
                  <w:lang w:val="en-ID"/>
                </w:rPr>
                <w:t xml:space="preserve"> </w:t>
              </w:r>
              <w:proofErr w:type="spellStart"/>
              <w:r>
                <w:rPr>
                  <w:iCs/>
                  <w:szCs w:val="18"/>
                  <w:lang w:val="en-ID"/>
                </w:rPr>
                <w:t>mengenai</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dengan</w:t>
              </w:r>
              <w:proofErr w:type="spellEnd"/>
              <w:r>
                <w:rPr>
                  <w:iCs/>
                  <w:szCs w:val="18"/>
                  <w:lang w:val="en-ID"/>
                </w:rPr>
                <w:t xml:space="preserve"> </w:t>
              </w:r>
              <w:proofErr w:type="spellStart"/>
              <w:r>
                <w:rPr>
                  <w:iCs/>
                  <w:szCs w:val="18"/>
                  <w:lang w:val="en-ID"/>
                </w:rPr>
                <w:t>kategori</w:t>
              </w:r>
              <w:proofErr w:type="spellEnd"/>
              <w:r>
                <w:rPr>
                  <w:iCs/>
                  <w:szCs w:val="18"/>
                  <w:lang w:val="en-ID"/>
                </w:rPr>
                <w:t xml:space="preserve"> </w:t>
              </w:r>
              <w:proofErr w:type="spellStart"/>
              <w:r>
                <w:rPr>
                  <w:iCs/>
                  <w:szCs w:val="18"/>
                  <w:lang w:val="en-ID"/>
                </w:rPr>
                <w:t>tertentu</w:t>
              </w:r>
            </w:ins>
            <w:proofErr w:type="spellEnd"/>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745" w:author="Rafi Aziizi" w:date="2021-11-12T17:04:00Z"/>
                <w:iCs/>
                <w:szCs w:val="18"/>
                <w:lang w:val="en-ID"/>
              </w:rPr>
            </w:pPr>
            <w:ins w:id="746" w:author="Rafi Aziizi" w:date="2021-11-12T17:05:00Z">
              <w:r>
                <w:rPr>
                  <w:iCs/>
                  <w:szCs w:val="18"/>
                  <w:lang w:val="en-ID"/>
                </w:rPr>
                <w:t xml:space="preserve">Data </w:t>
              </w:r>
              <w:proofErr w:type="spellStart"/>
              <w:r>
                <w:rPr>
                  <w:iCs/>
                  <w:szCs w:val="18"/>
                  <w:lang w:val="en-ID"/>
                </w:rPr>
                <w:t>Absensi</w:t>
              </w:r>
              <w:proofErr w:type="spellEnd"/>
              <w:r>
                <w:rPr>
                  <w:iCs/>
                  <w:szCs w:val="18"/>
                  <w:lang w:val="en-ID"/>
                </w:rPr>
                <w:t xml:space="preserve"> </w:t>
              </w:r>
              <w:proofErr w:type="spellStart"/>
              <w:r>
                <w:rPr>
                  <w:iCs/>
                  <w:szCs w:val="18"/>
                  <w:lang w:val="en-ID"/>
                </w:rPr>
                <w:t>Siswa</w:t>
              </w:r>
            </w:ins>
            <w:proofErr w:type="spellEnd"/>
            <w:ins w:id="747" w:author="Rafi Aziizi" w:date="2021-11-12T17:06:00Z">
              <w:r>
                <w:rPr>
                  <w:iCs/>
                  <w:szCs w:val="18"/>
                  <w:lang w:val="en-ID"/>
                </w:rPr>
                <w:t>.</w:t>
              </w:r>
            </w:ins>
          </w:p>
        </w:tc>
      </w:tr>
      <w:tr w:rsidR="00E37DD3" w14:paraId="4B9E9184" w14:textId="77777777" w:rsidTr="00D26F74">
        <w:trPr>
          <w:jc w:val="center"/>
          <w:ins w:id="748"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749" w:author="Rafi Aziizi" w:date="2021-11-12T17:05:00Z"/>
                <w:iCs/>
                <w:szCs w:val="18"/>
                <w:lang w:val="en-ID"/>
              </w:rPr>
            </w:pPr>
            <w:ins w:id="750"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751" w:author="Rafi Aziizi" w:date="2021-11-12T17:05:00Z"/>
                <w:iCs/>
                <w:szCs w:val="18"/>
                <w:lang w:val="en-ID"/>
              </w:rPr>
            </w:pPr>
            <w:proofErr w:type="spellStart"/>
            <w:ins w:id="752" w:author="Rafi Aziizi" w:date="2021-11-12T17:05:00Z">
              <w:r>
                <w:rPr>
                  <w:iCs/>
                  <w:szCs w:val="18"/>
                  <w:lang w:val="en-ID"/>
                </w:rPr>
                <w:t>Kelola</w:t>
              </w:r>
              <w:proofErr w:type="spellEnd"/>
              <w:r>
                <w:rPr>
                  <w:iCs/>
                  <w:szCs w:val="18"/>
                  <w:lang w:val="en-ID"/>
                </w:rPr>
                <w:t xml:space="preserve"> </w:t>
              </w:r>
              <w:proofErr w:type="spellStart"/>
              <w:r>
                <w:rPr>
                  <w:iCs/>
                  <w:szCs w:val="18"/>
                  <w:lang w:val="en-ID"/>
                </w:rPr>
                <w:t>Laporan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Bermasal</w:t>
              </w:r>
            </w:ins>
            <w:ins w:id="753" w:author="Rafi Aziizi" w:date="2021-11-12T17:06:00Z">
              <w:r>
                <w:rPr>
                  <w:iCs/>
                  <w:szCs w:val="18"/>
                  <w:lang w:val="en-ID"/>
                </w:rPr>
                <w:t>ah</w:t>
              </w:r>
            </w:ins>
            <w:proofErr w:type="spellEnd"/>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754" w:author="Rafi Aziizi" w:date="2021-11-12T17:05:00Z"/>
                <w:iCs/>
                <w:szCs w:val="18"/>
                <w:lang w:val="en-ID"/>
              </w:rPr>
            </w:pPr>
            <w:proofErr w:type="spellStart"/>
            <w:ins w:id="755" w:author="Rafi Aziizi" w:date="2021-11-12T17:06: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 xml:space="preserve"> </w:t>
              </w:r>
              <w:proofErr w:type="spellStart"/>
              <w:r>
                <w:rPr>
                  <w:iCs/>
                  <w:szCs w:val="18"/>
                  <w:lang w:val="en-ID"/>
                </w:rPr>
                <w:t>bermasalah</w:t>
              </w:r>
            </w:ins>
            <w:proofErr w:type="spellEnd"/>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756" w:author="Rafi Aziizi" w:date="2021-11-12T17:05:00Z"/>
                <w:iCs/>
                <w:szCs w:val="18"/>
                <w:lang w:val="en-ID"/>
              </w:rPr>
            </w:pPr>
            <w:ins w:id="757" w:author="Rafi Aziizi" w:date="2021-11-12T17:06:00Z">
              <w:r>
                <w:rPr>
                  <w:iCs/>
                  <w:szCs w:val="18"/>
                  <w:lang w:val="en-ID"/>
                </w:rPr>
                <w:t xml:space="preserve">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w:t>
              </w:r>
            </w:ins>
          </w:p>
        </w:tc>
      </w:tr>
    </w:tbl>
    <w:p w14:paraId="20CC7BBC" w14:textId="77777777" w:rsidR="00494C80" w:rsidRPr="00122F94" w:rsidRDefault="00494C80" w:rsidP="00C4154F">
      <w:pPr>
        <w:spacing w:line="240" w:lineRule="auto"/>
        <w:rPr>
          <w:ins w:id="758" w:author="Rafi Aziizi" w:date="2021-11-12T11:15:00Z"/>
          <w:b/>
          <w:bCs/>
          <w:sz w:val="22"/>
          <w:szCs w:val="22"/>
        </w:rPr>
        <w:pPrChange w:id="759"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760" w:author="Rafi Aziizi" w:date="2021-11-12T13:51:00Z"/>
          <w:moveTo w:id="761" w:author="Rafi Aziizi" w:date="2021-11-12T11:16:00Z"/>
        </w:rPr>
      </w:pPr>
      <w:commentRangeStart w:id="762"/>
      <w:commentRangeEnd w:id="762"/>
      <w:del w:id="763" w:author="Rafi Aziizi" w:date="2021-11-12T13:52:00Z">
        <w:r w:rsidDel="00BC0DF1">
          <w:rPr>
            <w:rStyle w:val="CommentReference"/>
            <w:b/>
          </w:rPr>
          <w:commentReference w:id="762"/>
        </w:r>
      </w:del>
      <w:moveToRangeStart w:id="764" w:author="Rafi Aziizi" w:date="2021-11-12T11:16:00Z" w:name="move87608182"/>
      <w:moveTo w:id="765" w:author="Rafi Aziizi" w:date="2021-11-12T11:16:00Z">
        <w:del w:id="766"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767" w:author="Rafi Aziizi" w:date="2021-11-12T13:51:00Z"/>
          <w:moveTo w:id="768" w:author="Rafi Aziizi" w:date="2021-11-12T11:16:00Z"/>
        </w:rPr>
      </w:pPr>
      <w:moveTo w:id="769" w:author="Rafi Aziizi" w:date="2021-11-12T11:16:00Z">
        <w:del w:id="770" w:author="Rafi Aziizi" w:date="2021-11-12T13:51:00Z">
          <w:r w:rsidDel="00BC0DF1">
            <w:delText xml:space="preserve">Table 3. </w:delText>
          </w:r>
          <w:r w:rsidDel="00BC0DF1">
            <w:rPr>
              <w:i w:val="0"/>
              <w:iCs w:val="0"/>
            </w:rPr>
            <w:fldChar w:fldCharType="begin"/>
          </w:r>
          <w:r w:rsidRPr="00C4154F" w:rsidDel="00BC0DF1">
            <w:rPr>
              <w:rPrChange w:id="771" w:author="Rafi Aziizi" w:date="2021-11-12T17:03:00Z">
                <w:rPr/>
              </w:rPrChange>
            </w:rPr>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772" w:author="Rafi Aziizi" w:date="2021-11-12T13:51:00Z"/>
        </w:trPr>
        <w:tc>
          <w:tcPr>
            <w:tcW w:w="704" w:type="dxa"/>
          </w:tcPr>
          <w:p w14:paraId="7E5CA51E" w14:textId="31EC94CD" w:rsidR="00494C80" w:rsidRPr="0009462F" w:rsidDel="00BC0DF1" w:rsidRDefault="00494C80" w:rsidP="00F14C4A">
            <w:pPr>
              <w:jc w:val="center"/>
              <w:rPr>
                <w:del w:id="773" w:author="Rafi Aziizi" w:date="2021-11-12T13:51:00Z"/>
                <w:moveTo w:id="774" w:author="Rafi Aziizi" w:date="2021-11-12T11:16:00Z"/>
                <w:b/>
              </w:rPr>
            </w:pPr>
            <w:moveTo w:id="775" w:author="Rafi Aziizi" w:date="2021-11-12T11:16:00Z">
              <w:del w:id="776"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777" w:author="Rafi Aziizi" w:date="2021-11-12T13:51:00Z"/>
                <w:moveTo w:id="778" w:author="Rafi Aziizi" w:date="2021-11-12T11:16:00Z"/>
                <w:b/>
              </w:rPr>
            </w:pPr>
            <w:moveTo w:id="779" w:author="Rafi Aziizi" w:date="2021-11-12T11:16:00Z">
              <w:del w:id="780"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781" w:author="Rafi Aziizi" w:date="2021-11-12T13:51:00Z"/>
                <w:moveTo w:id="782" w:author="Rafi Aziizi" w:date="2021-11-12T11:16:00Z"/>
                <w:b/>
              </w:rPr>
            </w:pPr>
            <w:moveTo w:id="783" w:author="Rafi Aziizi" w:date="2021-11-12T11:16:00Z">
              <w:del w:id="784" w:author="Rafi Aziizi" w:date="2021-11-12T13:51:00Z">
                <w:r w:rsidRPr="0009462F" w:rsidDel="00BC0DF1">
                  <w:rPr>
                    <w:b/>
                  </w:rPr>
                  <w:delText>Deskripsi</w:delText>
                </w:r>
              </w:del>
            </w:moveTo>
          </w:p>
        </w:tc>
      </w:tr>
      <w:tr w:rsidR="00494C80" w:rsidDel="00BC0DF1" w14:paraId="047CFB03" w14:textId="69803F67" w:rsidTr="00F14C4A">
        <w:trPr>
          <w:del w:id="785" w:author="Rafi Aziizi" w:date="2021-11-12T13:51:00Z"/>
        </w:trPr>
        <w:tc>
          <w:tcPr>
            <w:tcW w:w="704" w:type="dxa"/>
          </w:tcPr>
          <w:p w14:paraId="23CB2290" w14:textId="3E1754B2" w:rsidR="00494C80" w:rsidDel="00BC0DF1" w:rsidRDefault="00494C80" w:rsidP="00F14C4A">
            <w:pPr>
              <w:rPr>
                <w:del w:id="786" w:author="Rafi Aziizi" w:date="2021-11-12T13:51:00Z"/>
                <w:moveTo w:id="787" w:author="Rafi Aziizi" w:date="2021-11-12T11:16:00Z"/>
              </w:rPr>
            </w:pPr>
            <w:moveTo w:id="788" w:author="Rafi Aziizi" w:date="2021-11-12T11:16:00Z">
              <w:del w:id="789" w:author="Rafi Aziizi" w:date="2021-11-12T13:51:00Z">
                <w:r w:rsidDel="00BC0DF1">
                  <w:delText>1.</w:delText>
                </w:r>
              </w:del>
            </w:moveTo>
          </w:p>
        </w:tc>
        <w:tc>
          <w:tcPr>
            <w:tcW w:w="2268" w:type="dxa"/>
          </w:tcPr>
          <w:p w14:paraId="42F9C66E" w14:textId="4FC4730D" w:rsidR="00494C80" w:rsidDel="00BC0DF1" w:rsidRDefault="00494C80" w:rsidP="00F14C4A">
            <w:pPr>
              <w:rPr>
                <w:del w:id="790" w:author="Rafi Aziizi" w:date="2021-11-12T13:51:00Z"/>
                <w:moveTo w:id="791" w:author="Rafi Aziizi" w:date="2021-11-12T11:16:00Z"/>
              </w:rPr>
            </w:pPr>
            <w:moveTo w:id="792" w:author="Rafi Aziizi" w:date="2021-11-12T11:16:00Z">
              <w:del w:id="793" w:author="Rafi Aziizi" w:date="2021-11-12T13:51:00Z">
                <w:r w:rsidDel="00BC0DF1">
                  <w:delText>Siswa</w:delText>
                </w:r>
              </w:del>
            </w:moveTo>
          </w:p>
        </w:tc>
        <w:tc>
          <w:tcPr>
            <w:tcW w:w="4955" w:type="dxa"/>
          </w:tcPr>
          <w:p w14:paraId="033E34D1" w14:textId="01E2811F" w:rsidR="00494C80" w:rsidDel="00BC0DF1" w:rsidRDefault="00494C80" w:rsidP="00F14C4A">
            <w:pPr>
              <w:rPr>
                <w:del w:id="794" w:author="Rafi Aziizi" w:date="2021-11-12T13:51:00Z"/>
                <w:moveTo w:id="795" w:author="Rafi Aziizi" w:date="2021-11-12T11:16:00Z"/>
              </w:rPr>
            </w:pPr>
            <w:moveTo w:id="796" w:author="Rafi Aziizi" w:date="2021-11-12T11:16:00Z">
              <w:del w:id="797"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798" w:author="Rafi Aziizi" w:date="2021-11-12T13:51:00Z"/>
        </w:trPr>
        <w:tc>
          <w:tcPr>
            <w:tcW w:w="704" w:type="dxa"/>
          </w:tcPr>
          <w:p w14:paraId="49B667B3" w14:textId="2DA9BA2B" w:rsidR="00494C80" w:rsidDel="00BC0DF1" w:rsidRDefault="00494C80" w:rsidP="00F14C4A">
            <w:pPr>
              <w:rPr>
                <w:del w:id="799" w:author="Rafi Aziizi" w:date="2021-11-12T13:51:00Z"/>
                <w:moveTo w:id="800" w:author="Rafi Aziizi" w:date="2021-11-12T11:16:00Z"/>
              </w:rPr>
            </w:pPr>
            <w:moveTo w:id="801" w:author="Rafi Aziizi" w:date="2021-11-12T11:16:00Z">
              <w:del w:id="802" w:author="Rafi Aziizi" w:date="2021-11-12T13:51:00Z">
                <w:r w:rsidDel="00BC0DF1">
                  <w:delText>2.</w:delText>
                </w:r>
              </w:del>
            </w:moveTo>
          </w:p>
        </w:tc>
        <w:tc>
          <w:tcPr>
            <w:tcW w:w="2268" w:type="dxa"/>
          </w:tcPr>
          <w:p w14:paraId="75B5250B" w14:textId="3B3F9BE7" w:rsidR="00494C80" w:rsidDel="00BC0DF1" w:rsidRDefault="00494C80" w:rsidP="00F14C4A">
            <w:pPr>
              <w:rPr>
                <w:del w:id="803" w:author="Rafi Aziizi" w:date="2021-11-12T13:51:00Z"/>
                <w:moveTo w:id="804" w:author="Rafi Aziizi" w:date="2021-11-12T11:16:00Z"/>
              </w:rPr>
            </w:pPr>
            <w:moveTo w:id="805" w:author="Rafi Aziizi" w:date="2021-11-12T11:16:00Z">
              <w:del w:id="806"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807" w:author="Rafi Aziizi" w:date="2021-11-12T13:51:00Z"/>
                <w:moveTo w:id="808" w:author="Rafi Aziizi" w:date="2021-11-12T11:16:00Z"/>
                <w:lang w:val="id-ID"/>
              </w:rPr>
            </w:pPr>
            <w:moveTo w:id="809" w:author="Rafi Aziizi" w:date="2021-11-12T11:16:00Z">
              <w:del w:id="810"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811" w:author="Rafi Aziizi" w:date="2021-11-12T13:51:00Z"/>
        </w:trPr>
        <w:tc>
          <w:tcPr>
            <w:tcW w:w="704" w:type="dxa"/>
          </w:tcPr>
          <w:p w14:paraId="7C0F14A0" w14:textId="1BCAD702" w:rsidR="00494C80" w:rsidDel="00BC0DF1" w:rsidRDefault="00494C80" w:rsidP="00F14C4A">
            <w:pPr>
              <w:rPr>
                <w:del w:id="812" w:author="Rafi Aziizi" w:date="2021-11-12T13:51:00Z"/>
                <w:moveTo w:id="813" w:author="Rafi Aziizi" w:date="2021-11-12T11:16:00Z"/>
              </w:rPr>
            </w:pPr>
            <w:moveTo w:id="814" w:author="Rafi Aziizi" w:date="2021-11-12T11:16:00Z">
              <w:del w:id="815"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816" w:author="Rafi Aziizi" w:date="2021-11-12T13:51:00Z"/>
                <w:moveTo w:id="817" w:author="Rafi Aziizi" w:date="2021-11-12T11:16:00Z"/>
              </w:rPr>
            </w:pPr>
            <w:moveTo w:id="818" w:author="Rafi Aziizi" w:date="2021-11-12T11:16:00Z">
              <w:del w:id="819" w:author="Rafi Aziizi" w:date="2021-11-12T13:51:00Z">
                <w:r w:rsidDel="00BC0DF1">
                  <w:delText>Guru BK</w:delText>
                </w:r>
              </w:del>
            </w:moveTo>
          </w:p>
        </w:tc>
        <w:tc>
          <w:tcPr>
            <w:tcW w:w="4955" w:type="dxa"/>
          </w:tcPr>
          <w:p w14:paraId="6BCB9C6A" w14:textId="4A17D50F" w:rsidR="00494C80" w:rsidDel="00BC0DF1" w:rsidRDefault="00494C80" w:rsidP="00F14C4A">
            <w:pPr>
              <w:rPr>
                <w:del w:id="820" w:author="Rafi Aziizi" w:date="2021-11-12T13:51:00Z"/>
                <w:moveTo w:id="821" w:author="Rafi Aziizi" w:date="2021-11-12T11:16:00Z"/>
              </w:rPr>
            </w:pPr>
            <w:moveTo w:id="822" w:author="Rafi Aziizi" w:date="2021-11-12T11:16:00Z">
              <w:del w:id="823"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824" w:author="Rafi Aziizi" w:date="2021-11-12T13:51:00Z"/>
        </w:trPr>
        <w:tc>
          <w:tcPr>
            <w:tcW w:w="704" w:type="dxa"/>
          </w:tcPr>
          <w:p w14:paraId="1378B91E" w14:textId="20AF8472" w:rsidR="00494C80" w:rsidDel="00BC0DF1" w:rsidRDefault="00494C80" w:rsidP="00F14C4A">
            <w:pPr>
              <w:rPr>
                <w:del w:id="825" w:author="Rafi Aziizi" w:date="2021-11-12T13:51:00Z"/>
                <w:moveTo w:id="826" w:author="Rafi Aziizi" w:date="2021-11-12T11:16:00Z"/>
              </w:rPr>
            </w:pPr>
            <w:moveTo w:id="827" w:author="Rafi Aziizi" w:date="2021-11-12T11:16:00Z">
              <w:del w:id="828" w:author="Rafi Aziizi" w:date="2021-11-12T13:51:00Z">
                <w:r w:rsidDel="00BC0DF1">
                  <w:delText>4.</w:delText>
                </w:r>
              </w:del>
            </w:moveTo>
          </w:p>
        </w:tc>
        <w:tc>
          <w:tcPr>
            <w:tcW w:w="2268" w:type="dxa"/>
          </w:tcPr>
          <w:p w14:paraId="1962667A" w14:textId="1C26DAAA" w:rsidR="00494C80" w:rsidDel="00BC0DF1" w:rsidRDefault="00494C80" w:rsidP="00F14C4A">
            <w:pPr>
              <w:rPr>
                <w:del w:id="829" w:author="Rafi Aziizi" w:date="2021-11-12T13:51:00Z"/>
                <w:moveTo w:id="830" w:author="Rafi Aziizi" w:date="2021-11-12T11:16:00Z"/>
              </w:rPr>
            </w:pPr>
            <w:moveTo w:id="831" w:author="Rafi Aziizi" w:date="2021-11-12T11:16:00Z">
              <w:del w:id="832" w:author="Rafi Aziizi" w:date="2021-11-12T13:51:00Z">
                <w:r w:rsidDel="00BC0DF1">
                  <w:delText>Bagian IT</w:delText>
                </w:r>
              </w:del>
            </w:moveTo>
          </w:p>
        </w:tc>
        <w:tc>
          <w:tcPr>
            <w:tcW w:w="4955" w:type="dxa"/>
          </w:tcPr>
          <w:p w14:paraId="6F022119" w14:textId="1771FC2F" w:rsidR="00494C80" w:rsidDel="00BC0DF1" w:rsidRDefault="00494C80" w:rsidP="00F14C4A">
            <w:pPr>
              <w:rPr>
                <w:del w:id="833" w:author="Rafi Aziizi" w:date="2021-11-12T13:51:00Z"/>
                <w:moveTo w:id="834" w:author="Rafi Aziizi" w:date="2021-11-12T11:16:00Z"/>
              </w:rPr>
            </w:pPr>
            <w:moveTo w:id="835" w:author="Rafi Aziizi" w:date="2021-11-12T11:16:00Z">
              <w:del w:id="836"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764"/>
    <w:p w14:paraId="1E4D9859" w14:textId="418B454D" w:rsidR="00C4154F" w:rsidRDefault="00C4154F" w:rsidP="00C93BF7">
      <w:pPr>
        <w:pStyle w:val="Heading3"/>
        <w:numPr>
          <w:ilvl w:val="2"/>
          <w:numId w:val="8"/>
        </w:numPr>
        <w:ind w:left="709"/>
        <w:rPr>
          <w:ins w:id="837" w:author="Rafi Aziizi" w:date="2021-11-12T17:02:00Z"/>
          <w:lang w:val="en-US"/>
        </w:rPr>
      </w:pPr>
      <w:proofErr w:type="spellStart"/>
      <w:ins w:id="838" w:author="Rafi Aziizi" w:date="2021-11-12T17:02:00Z">
        <w:r>
          <w:rPr>
            <w:lang w:val="en-US"/>
          </w:rPr>
          <w:t>Bisnis</w:t>
        </w:r>
        <w:proofErr w:type="spellEnd"/>
        <w:r>
          <w:rPr>
            <w:lang w:val="en-US"/>
          </w:rPr>
          <w:t xml:space="preserve"> </w:t>
        </w:r>
        <w:proofErr w:type="spellStart"/>
        <w:r>
          <w:rPr>
            <w:lang w:val="en-US"/>
          </w:rPr>
          <w:t>Aktor</w:t>
        </w:r>
        <w:proofErr w:type="spellEnd"/>
      </w:ins>
    </w:p>
    <w:p w14:paraId="2D151BF1" w14:textId="661F82CB" w:rsidR="00C4154F" w:rsidRPr="00114A62" w:rsidRDefault="00C4154F" w:rsidP="00C4154F">
      <w:pPr>
        <w:ind w:firstLine="529"/>
        <w:rPr>
          <w:ins w:id="839" w:author="Rafi Aziizi" w:date="2021-11-12T17:02:00Z"/>
          <w:b/>
          <w:bCs/>
        </w:rPr>
        <w:pPrChange w:id="840" w:author="Rafi Aziizi" w:date="2021-11-12T17:02:00Z">
          <w:pPr>
            <w:ind w:firstLine="720"/>
          </w:pPr>
        </w:pPrChange>
      </w:pPr>
      <w:proofErr w:type="spellStart"/>
      <w:ins w:id="841" w:author="Rafi Aziizi" w:date="2021-11-12T17:02:00Z">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proofErr w:type="spellStart"/>
        <w:r>
          <w:t>Siswa</w:t>
        </w:r>
        <w:proofErr w:type="spellEnd"/>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 xml:space="preserve">SMK </w:t>
        </w:r>
        <w:proofErr w:type="spellStart"/>
        <w:r>
          <w:t>Cendekia</w:t>
        </w:r>
        <w:proofErr w:type="spellEnd"/>
        <w:r>
          <w:t xml:space="preserve"> </w:t>
        </w:r>
        <w:proofErr w:type="spellStart"/>
        <w:r>
          <w:t>Batujajar</w:t>
        </w:r>
        <w:proofErr w:type="spellEnd"/>
        <w:r>
          <w:t xml:space="preserve"> yang </w:t>
        </w:r>
        <w:proofErr w:type="spellStart"/>
        <w:r>
          <w:t>ditunjukkan</w:t>
        </w:r>
        <w:proofErr w:type="spellEnd"/>
        <w:r>
          <w:t xml:space="preserve"> pada Gambar:</w:t>
        </w:r>
        <w:r>
          <w:rPr>
            <w:noProof/>
          </w:rPr>
          <mc:AlternateContent>
            <mc:Choice Requires="wps">
              <w:drawing>
                <wp:anchor distT="0" distB="0" distL="114300" distR="114300" simplePos="0" relativeHeight="252044800" behindDoc="1" locked="0" layoutInCell="1" allowOverlap="1" wp14:anchorId="225659C9" wp14:editId="65BF325C">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5D73B93" w14:textId="77777777" w:rsidR="00D26F74" w:rsidRPr="00084E91" w:rsidRDefault="00D26F74" w:rsidP="00C4154F">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59C9" id="Text Box 123" o:spid="_x0000_s1034" type="#_x0000_t202" style="position:absolute;left:0;text-align:left;margin-left:0;margin-top:268.25pt;width:396.85pt;height:.05pt;z-index:-25127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UeMAIAAGgEAAAOAAAAZHJzL2Uyb0RvYy54bWysVE2P2yAQvVfqf0DcG+dDWW2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" stroked="f">
                  <v:textbox style="mso-fit-shape-to-text:t" inset="0,0,0,0">
                    <w:txbxContent>
                      <w:p w14:paraId="05D73B93" w14:textId="77777777" w:rsidR="00D26F74" w:rsidRPr="00084E91" w:rsidRDefault="00D26F74" w:rsidP="00C4154F">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ins>
    </w:p>
    <w:p w14:paraId="1DDDC678" w14:textId="77777777" w:rsidR="00C4154F" w:rsidRDefault="00C4154F" w:rsidP="00C4154F">
      <w:pPr>
        <w:spacing w:line="240" w:lineRule="auto"/>
        <w:jc w:val="center"/>
        <w:rPr>
          <w:ins w:id="842" w:author="Rafi Aziizi" w:date="2021-11-12T17:02:00Z"/>
          <w:b/>
          <w:bCs/>
          <w:sz w:val="22"/>
          <w:szCs w:val="22"/>
        </w:rPr>
      </w:pPr>
      <w:ins w:id="843" w:author="Rafi Aziizi" w:date="2021-11-12T17:02:00Z">
        <w:r>
          <w:rPr>
            <w:noProof/>
          </w:rPr>
          <w:drawing>
            <wp:inline distT="0" distB="0" distL="0" distR="0" wp14:anchorId="72FBD20E" wp14:editId="41B64CB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Pr>
            <w:noProof/>
          </w:rPr>
          <w:t xml:space="preserve"> </w:t>
        </w:r>
      </w:ins>
    </w:p>
    <w:p w14:paraId="60139BDE" w14:textId="77777777" w:rsidR="00C4154F" w:rsidRDefault="00C4154F" w:rsidP="00C4154F">
      <w:pPr>
        <w:spacing w:line="240" w:lineRule="auto"/>
        <w:rPr>
          <w:ins w:id="844" w:author="Rafi Aziizi" w:date="2021-11-12T17:02:00Z"/>
          <w:b/>
          <w:bCs/>
          <w:sz w:val="22"/>
          <w:szCs w:val="22"/>
        </w:rPr>
      </w:pPr>
    </w:p>
    <w:p w14:paraId="6B4F8F47" w14:textId="77777777" w:rsidR="00C4154F" w:rsidRDefault="00C4154F" w:rsidP="00C4154F">
      <w:pPr>
        <w:spacing w:line="240" w:lineRule="auto"/>
        <w:jc w:val="center"/>
        <w:rPr>
          <w:ins w:id="845" w:author="Rafi Aziizi" w:date="2021-11-12T17:02:00Z"/>
          <w:b/>
          <w:bCs/>
          <w:sz w:val="22"/>
          <w:szCs w:val="22"/>
        </w:rPr>
      </w:pPr>
      <w:ins w:id="846" w:author="Rafi Aziizi" w:date="2021-11-12T17:02:00Z">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Pr>
            <w:sz w:val="22"/>
            <w:szCs w:val="22"/>
          </w:rPr>
          <w:t>nyusun</w:t>
        </w:r>
        <w:proofErr w:type="spellEnd"/>
        <w:r w:rsidRPr="00122F94">
          <w:rPr>
            <w:b/>
            <w:bCs/>
            <w:sz w:val="22"/>
            <w:szCs w:val="22"/>
          </w:rPr>
          <w:t>)</w:t>
        </w:r>
      </w:ins>
    </w:p>
    <w:p w14:paraId="16EE715E" w14:textId="66388BC1" w:rsidR="00C4154F" w:rsidRPr="00C4154F" w:rsidRDefault="00C4154F" w:rsidP="00C4154F">
      <w:pPr>
        <w:rPr>
          <w:ins w:id="847" w:author="Rafi Aziizi" w:date="2021-11-12T17:01:00Z"/>
          <w:rPrChange w:id="848" w:author="Rafi Aziizi" w:date="2021-11-12T17:02:00Z">
            <w:rPr>
              <w:ins w:id="849" w:author="Rafi Aziizi" w:date="2021-11-12T17:01:00Z"/>
              <w:lang w:val="en-US"/>
            </w:rPr>
          </w:rPrChange>
        </w:rPr>
        <w:pPrChange w:id="850"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851" w:author="Rafi Aziizi" w:date="2021-11-12T13:51:00Z"/>
          <w:lang w:val="en-US"/>
        </w:rPr>
      </w:pPr>
      <w:proofErr w:type="spellStart"/>
      <w:ins w:id="852" w:author="Rafi Aziizi" w:date="2021-11-12T13:51:00Z">
        <w:r>
          <w:rPr>
            <w:lang w:val="en-US"/>
          </w:rPr>
          <w:lastRenderedPageBreak/>
          <w:t>Deskripsi</w:t>
        </w:r>
        <w:proofErr w:type="spellEnd"/>
        <w:r>
          <w:rPr>
            <w:lang w:val="en-US"/>
          </w:rPr>
          <w:t xml:space="preserve"> </w:t>
        </w:r>
        <w:proofErr w:type="spellStart"/>
        <w:r>
          <w:rPr>
            <w:lang w:val="en-US"/>
          </w:rPr>
          <w:t>Aktor</w:t>
        </w:r>
        <w:proofErr w:type="spellEnd"/>
      </w:ins>
    </w:p>
    <w:p w14:paraId="38B4CB3C" w14:textId="252F1F83" w:rsidR="00BC0DF1" w:rsidRPr="003E1103" w:rsidRDefault="00BC0DF1" w:rsidP="00BC0DF1">
      <w:pPr>
        <w:ind w:firstLine="720"/>
        <w:rPr>
          <w:ins w:id="853" w:author="Rafi Aziizi" w:date="2021-11-12T13:52:00Z"/>
        </w:rPr>
      </w:pPr>
      <w:proofErr w:type="spellStart"/>
      <w:ins w:id="854" w:author="Rafi Aziizi" w:date="2021-11-12T13:52:00Z">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w:t>
        </w:r>
        <w:proofErr w:type="spellStart"/>
        <w:r>
          <w:t>Siswa</w:t>
        </w:r>
        <w:proofErr w:type="spellEnd"/>
        <w:r>
          <w:t xml:space="preserve">, </w:t>
        </w:r>
        <w:proofErr w:type="spellStart"/>
        <w:r>
          <w:t>Bagian</w:t>
        </w:r>
        <w:proofErr w:type="spellEnd"/>
        <w:r>
          <w:t xml:space="preserve"> IT, </w:t>
        </w:r>
        <w:proofErr w:type="spellStart"/>
        <w:r>
          <w:t>Kepala</w:t>
        </w:r>
        <w:proofErr w:type="spellEnd"/>
        <w:r>
          <w:t xml:space="preserve"> </w:t>
        </w:r>
        <w:proofErr w:type="spellStart"/>
        <w:r>
          <w:t>Sekolah</w:t>
        </w:r>
        <w:proofErr w:type="spellEnd"/>
        <w:r>
          <w:t xml:space="preserve">, dan Guru BK.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ins>
    </w:p>
    <w:p w14:paraId="0AE59418" w14:textId="333C1EAE" w:rsidR="00BC0DF1" w:rsidRDefault="00BC0DF1" w:rsidP="00BC0DF1">
      <w:pPr>
        <w:pStyle w:val="Caption"/>
        <w:keepNext/>
        <w:jc w:val="center"/>
        <w:rPr>
          <w:ins w:id="855" w:author="Rafi Aziizi" w:date="2021-11-12T13:52:00Z"/>
        </w:rPr>
      </w:pPr>
      <w:ins w:id="856" w:author="Rafi Aziizi" w:date="2021-11-12T13:52:00Z">
        <w:del w:id="857" w:author=" " w:date="2021-11-12T16:22:00Z">
          <w:r w:rsidDel="001A7B0B">
            <w:delText>Table 3.</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4</w:delText>
          </w:r>
          <w:r w:rsidDel="001A7B0B">
            <w:fldChar w:fldCharType="end"/>
          </w:r>
          <w:r w:rsidDel="001A7B0B">
            <w:delText xml:space="preserve"> </w:delText>
          </w:r>
          <w:r w:rsidRPr="00D74A99" w:rsidDel="001A7B0B">
            <w:delText>Deskripsi Aktor</w:delText>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858" w:author="Rafi Aziizi" w:date="2021-11-12T13:52:00Z"/>
        </w:trPr>
        <w:tc>
          <w:tcPr>
            <w:tcW w:w="704" w:type="dxa"/>
          </w:tcPr>
          <w:p w14:paraId="246F0149" w14:textId="77777777" w:rsidR="00BC0DF1" w:rsidRPr="0009462F" w:rsidRDefault="00BC0DF1" w:rsidP="001F2641">
            <w:pPr>
              <w:jc w:val="center"/>
              <w:rPr>
                <w:ins w:id="859" w:author="Rafi Aziizi" w:date="2021-11-12T13:52:00Z"/>
                <w:b/>
              </w:rPr>
            </w:pPr>
            <w:ins w:id="860" w:author="Rafi Aziizi" w:date="2021-11-12T13:52:00Z">
              <w:r>
                <w:rPr>
                  <w:b/>
                </w:rPr>
                <w:t>No</w:t>
              </w:r>
            </w:ins>
          </w:p>
        </w:tc>
        <w:tc>
          <w:tcPr>
            <w:tcW w:w="2268" w:type="dxa"/>
          </w:tcPr>
          <w:p w14:paraId="51911992" w14:textId="77777777" w:rsidR="00BC0DF1" w:rsidRPr="0009462F" w:rsidRDefault="00BC0DF1" w:rsidP="001F2641">
            <w:pPr>
              <w:jc w:val="center"/>
              <w:rPr>
                <w:ins w:id="861" w:author="Rafi Aziizi" w:date="2021-11-12T13:52:00Z"/>
                <w:b/>
              </w:rPr>
            </w:pPr>
            <w:proofErr w:type="spellStart"/>
            <w:ins w:id="862" w:author="Rafi Aziizi" w:date="2021-11-12T13:52:00Z">
              <w:r w:rsidRPr="0009462F">
                <w:rPr>
                  <w:b/>
                </w:rPr>
                <w:t>Aktor</w:t>
              </w:r>
              <w:proofErr w:type="spellEnd"/>
            </w:ins>
          </w:p>
        </w:tc>
        <w:tc>
          <w:tcPr>
            <w:tcW w:w="4955" w:type="dxa"/>
          </w:tcPr>
          <w:p w14:paraId="468EDDE4" w14:textId="77777777" w:rsidR="00BC0DF1" w:rsidRPr="0009462F" w:rsidRDefault="00BC0DF1" w:rsidP="001F2641">
            <w:pPr>
              <w:jc w:val="center"/>
              <w:rPr>
                <w:ins w:id="863" w:author="Rafi Aziizi" w:date="2021-11-12T13:52:00Z"/>
                <w:b/>
              </w:rPr>
            </w:pPr>
            <w:proofErr w:type="spellStart"/>
            <w:ins w:id="864" w:author="Rafi Aziizi" w:date="2021-11-12T13:52:00Z">
              <w:r w:rsidRPr="0009462F">
                <w:rPr>
                  <w:b/>
                </w:rPr>
                <w:t>Deskripsi</w:t>
              </w:r>
              <w:proofErr w:type="spellEnd"/>
            </w:ins>
          </w:p>
        </w:tc>
      </w:tr>
      <w:tr w:rsidR="00BC0DF1" w14:paraId="5EDC83CF" w14:textId="77777777" w:rsidTr="001F2641">
        <w:trPr>
          <w:ins w:id="865" w:author="Rafi Aziizi" w:date="2021-11-12T13:52:00Z"/>
        </w:trPr>
        <w:tc>
          <w:tcPr>
            <w:tcW w:w="704" w:type="dxa"/>
          </w:tcPr>
          <w:p w14:paraId="36BD3B17" w14:textId="77777777" w:rsidR="00BC0DF1" w:rsidRDefault="00BC0DF1" w:rsidP="001F2641">
            <w:pPr>
              <w:rPr>
                <w:ins w:id="866" w:author="Rafi Aziizi" w:date="2021-11-12T13:52:00Z"/>
              </w:rPr>
            </w:pPr>
            <w:ins w:id="867" w:author="Rafi Aziizi" w:date="2021-11-12T13:52:00Z">
              <w:r>
                <w:t>1.</w:t>
              </w:r>
            </w:ins>
          </w:p>
        </w:tc>
        <w:tc>
          <w:tcPr>
            <w:tcW w:w="2268" w:type="dxa"/>
          </w:tcPr>
          <w:p w14:paraId="1490A8EA" w14:textId="77777777" w:rsidR="00BC0DF1" w:rsidRDefault="00BC0DF1" w:rsidP="001F2641">
            <w:pPr>
              <w:rPr>
                <w:ins w:id="868" w:author="Rafi Aziizi" w:date="2021-11-12T13:52:00Z"/>
              </w:rPr>
            </w:pPr>
            <w:ins w:id="869" w:author="Rafi Aziizi" w:date="2021-11-12T13:52:00Z">
              <w:r>
                <w:t>Siswa</w:t>
              </w:r>
            </w:ins>
          </w:p>
        </w:tc>
        <w:tc>
          <w:tcPr>
            <w:tcW w:w="4955" w:type="dxa"/>
          </w:tcPr>
          <w:p w14:paraId="0CACDE65" w14:textId="6A4FE8D3" w:rsidR="00BC0DF1" w:rsidRDefault="00BC0DF1" w:rsidP="001F2641">
            <w:pPr>
              <w:rPr>
                <w:ins w:id="870" w:author="Rafi Aziizi" w:date="2021-11-12T13:52:00Z"/>
              </w:rPr>
            </w:pPr>
            <w:proofErr w:type="spellStart"/>
            <w:ins w:id="871"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ins>
            <w:proofErr w:type="spellEnd"/>
            <w:ins w:id="872" w:author="Rafi Aziizi" w:date="2021-11-12T13:56:00Z">
              <w:r w:rsidR="001B1ED9">
                <w:t xml:space="preserve"> </w:t>
              </w:r>
            </w:ins>
            <w:proofErr w:type="spellStart"/>
            <w:ins w:id="873" w:author="Rafi Aziizi" w:date="2021-11-12T13:57:00Z">
              <w:r w:rsidR="001B1ED9">
                <w:t>menggunakan</w:t>
              </w:r>
              <w:proofErr w:type="spellEnd"/>
              <w:r w:rsidR="001B1ED9">
                <w:t xml:space="preserve"> </w:t>
              </w:r>
              <w:proofErr w:type="spellStart"/>
              <w:r w:rsidR="001B1ED9">
                <w:t>kartu</w:t>
              </w:r>
              <w:proofErr w:type="spellEnd"/>
              <w:r w:rsidR="001B1ED9">
                <w:t xml:space="preserve"> dan </w:t>
              </w:r>
              <w:proofErr w:type="spellStart"/>
              <w:r w:rsidR="001B1ED9">
                <w:t>hadir</w:t>
              </w:r>
              <w:proofErr w:type="spellEnd"/>
              <w:r w:rsidR="001B1ED9">
                <w:t xml:space="preserve"> </w:t>
              </w:r>
              <w:proofErr w:type="spellStart"/>
              <w:r w:rsidR="001B1ED9">
                <w:t>tepat</w:t>
              </w:r>
              <w:proofErr w:type="spellEnd"/>
              <w:r w:rsidR="001B1ED9">
                <w:t xml:space="preserve"> </w:t>
              </w:r>
              <w:proofErr w:type="spellStart"/>
              <w:r w:rsidR="001B1ED9">
                <w:t>waktu</w:t>
              </w:r>
              <w:proofErr w:type="spellEnd"/>
              <w:r w:rsidR="001B1ED9">
                <w:t xml:space="preserve"> </w:t>
              </w:r>
              <w:proofErr w:type="spellStart"/>
              <w:r w:rsidR="001B1ED9">
                <w:t>sesuai</w:t>
              </w:r>
              <w:proofErr w:type="spellEnd"/>
              <w:r w:rsidR="001B1ED9">
                <w:t xml:space="preserve"> jam </w:t>
              </w:r>
              <w:proofErr w:type="spellStart"/>
              <w:r w:rsidR="001B1ED9">
                <w:t>belajar</w:t>
              </w:r>
              <w:proofErr w:type="spellEnd"/>
              <w:r w:rsidR="001B1ED9">
                <w:t xml:space="preserve"> di </w:t>
              </w:r>
              <w:proofErr w:type="spellStart"/>
              <w:r w:rsidR="001B1ED9">
                <w:t>sekolah</w:t>
              </w:r>
              <w:proofErr w:type="spellEnd"/>
              <w:r w:rsidR="001B1ED9">
                <w:t>.</w:t>
              </w:r>
            </w:ins>
          </w:p>
        </w:tc>
      </w:tr>
      <w:tr w:rsidR="00BC0DF1" w14:paraId="0F40CA72" w14:textId="77777777" w:rsidTr="001F2641">
        <w:trPr>
          <w:ins w:id="874" w:author="Rafi Aziizi" w:date="2021-11-12T13:52:00Z"/>
        </w:trPr>
        <w:tc>
          <w:tcPr>
            <w:tcW w:w="704" w:type="dxa"/>
          </w:tcPr>
          <w:p w14:paraId="4CB9821A" w14:textId="77777777" w:rsidR="00BC0DF1" w:rsidRDefault="00BC0DF1" w:rsidP="001F2641">
            <w:pPr>
              <w:rPr>
                <w:ins w:id="875" w:author="Rafi Aziizi" w:date="2021-11-12T13:52:00Z"/>
              </w:rPr>
            </w:pPr>
            <w:ins w:id="876" w:author="Rafi Aziizi" w:date="2021-11-12T13:52:00Z">
              <w:r>
                <w:t>2.</w:t>
              </w:r>
            </w:ins>
          </w:p>
        </w:tc>
        <w:tc>
          <w:tcPr>
            <w:tcW w:w="2268" w:type="dxa"/>
          </w:tcPr>
          <w:p w14:paraId="03C0FA7D" w14:textId="77777777" w:rsidR="00BC0DF1" w:rsidRDefault="00BC0DF1" w:rsidP="001F2641">
            <w:pPr>
              <w:rPr>
                <w:ins w:id="877" w:author="Rafi Aziizi" w:date="2021-11-12T13:52:00Z"/>
              </w:rPr>
            </w:pPr>
            <w:proofErr w:type="spellStart"/>
            <w:ins w:id="878" w:author="Rafi Aziizi" w:date="2021-11-12T13:52:00Z">
              <w:r>
                <w:t>Kepala</w:t>
              </w:r>
              <w:proofErr w:type="spellEnd"/>
              <w:r>
                <w:t xml:space="preserve"> </w:t>
              </w:r>
              <w:proofErr w:type="spellStart"/>
              <w:r>
                <w:t>Sekolah</w:t>
              </w:r>
              <w:proofErr w:type="spellEnd"/>
            </w:ins>
          </w:p>
        </w:tc>
        <w:tc>
          <w:tcPr>
            <w:tcW w:w="4955" w:type="dxa"/>
          </w:tcPr>
          <w:p w14:paraId="1D563520" w14:textId="7921D54D" w:rsidR="00BC0DF1" w:rsidRPr="001B0BF8" w:rsidRDefault="00BC0DF1" w:rsidP="001F2641">
            <w:pPr>
              <w:rPr>
                <w:ins w:id="879" w:author="Rafi Aziizi" w:date="2021-11-12T13:52:00Z"/>
                <w:lang w:val="id-ID"/>
              </w:rPr>
            </w:pPr>
            <w:proofErr w:type="spellStart"/>
            <w:ins w:id="880" w:author="Rafi Aziizi" w:date="2021-11-12T13:52:00Z">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proofErr w:type="gramStart"/>
              <w:r>
                <w:t>absensi</w:t>
              </w:r>
            </w:ins>
            <w:proofErr w:type="spellEnd"/>
            <w:ins w:id="881" w:author="Rafi Aziizi" w:date="2021-11-12T13:57:00Z">
              <w:r w:rsidR="001B1ED9">
                <w:t xml:space="preserve"> </w:t>
              </w:r>
            </w:ins>
            <w:ins w:id="882" w:author="Rafi Aziizi" w:date="2021-11-12T13:52:00Z">
              <w:r>
                <w:t xml:space="preserve"> </w:t>
              </w:r>
              <w:proofErr w:type="spellStart"/>
              <w:r>
                <w:t>berdasarkan</w:t>
              </w:r>
              <w:proofErr w:type="spellEnd"/>
              <w:proofErr w:type="gramEnd"/>
              <w:r>
                <w:t xml:space="preserve"> </w:t>
              </w:r>
              <w:proofErr w:type="spellStart"/>
              <w:r>
                <w:t>hari</w:t>
              </w:r>
              <w:proofErr w:type="spellEnd"/>
              <w:r>
                <w:t xml:space="preserve">, </w:t>
              </w:r>
              <w:proofErr w:type="spellStart"/>
              <w:r>
                <w:t>bulan</w:t>
              </w:r>
              <w:proofErr w:type="spellEnd"/>
              <w:r>
                <w:t xml:space="preserve"> </w:t>
              </w:r>
              <w:proofErr w:type="spellStart"/>
              <w:r>
                <w:t>maupun</w:t>
              </w:r>
              <w:proofErr w:type="spellEnd"/>
              <w:r>
                <w:t xml:space="preserve"> semester</w:t>
              </w:r>
            </w:ins>
            <w:ins w:id="883" w:author="Rafi Aziizi" w:date="2021-11-12T13:57:00Z">
              <w:r w:rsidR="001B1ED9">
                <w:t xml:space="preserve"> </w:t>
              </w:r>
              <w:proofErr w:type="spellStart"/>
              <w:r w:rsidR="001B1ED9">
                <w:t>dari</w:t>
              </w:r>
              <w:proofErr w:type="spellEnd"/>
              <w:r w:rsidR="001B1ED9">
                <w:t xml:space="preserve"> </w:t>
              </w:r>
              <w:proofErr w:type="spellStart"/>
              <w:r w:rsidR="001B1ED9">
                <w:t>setiap</w:t>
              </w:r>
              <w:proofErr w:type="spellEnd"/>
              <w:r w:rsidR="001B1ED9">
                <w:t xml:space="preserve"> </w:t>
              </w:r>
              <w:proofErr w:type="spellStart"/>
              <w:r w:rsidR="001B1ED9">
                <w:t>siswa</w:t>
              </w:r>
              <w:proofErr w:type="spellEnd"/>
              <w:r w:rsidR="001B1ED9">
                <w:t xml:space="preserve">, </w:t>
              </w:r>
              <w:proofErr w:type="spellStart"/>
              <w:r w:rsidR="001B1ED9">
                <w:t>jurusan</w:t>
              </w:r>
              <w:proofErr w:type="spellEnd"/>
              <w:r w:rsidR="001B1ED9">
                <w:t xml:space="preserve"> </w:t>
              </w:r>
              <w:proofErr w:type="spellStart"/>
              <w:r w:rsidR="001B1ED9">
                <w:t>maupun</w:t>
              </w:r>
              <w:proofErr w:type="spellEnd"/>
              <w:r w:rsidR="001B1ED9">
                <w:t xml:space="preserve"> </w:t>
              </w:r>
              <w:proofErr w:type="spellStart"/>
              <w:r w:rsidR="001B1ED9">
                <w:t>angkatan</w:t>
              </w:r>
              <w:proofErr w:type="spellEnd"/>
              <w:r w:rsidR="001B1ED9">
                <w:t xml:space="preserve"> yang </w:t>
              </w:r>
              <w:proofErr w:type="spellStart"/>
              <w:r w:rsidR="001B1ED9">
                <w:t>dapat</w:t>
              </w:r>
              <w:proofErr w:type="spellEnd"/>
              <w:r w:rsidR="001B1ED9">
                <w:t xml:space="preserve"> </w:t>
              </w:r>
              <w:proofErr w:type="spellStart"/>
              <w:r w:rsidR="001B1ED9">
                <w:t>dijadikan</w:t>
              </w:r>
              <w:proofErr w:type="spellEnd"/>
              <w:r w:rsidR="001B1ED9">
                <w:t xml:space="preserve"> </w:t>
              </w:r>
              <w:proofErr w:type="spellStart"/>
              <w:r w:rsidR="001B1ED9">
                <w:t>bahan</w:t>
              </w:r>
              <w:proofErr w:type="spellEnd"/>
              <w:r w:rsidR="001B1ED9">
                <w:t xml:space="preserve"> </w:t>
              </w:r>
              <w:proofErr w:type="spellStart"/>
              <w:r w:rsidR="001B1ED9">
                <w:t>evaluasi</w:t>
              </w:r>
            </w:ins>
            <w:proofErr w:type="spellEnd"/>
            <w:ins w:id="884" w:author="Rafi Aziizi" w:date="2021-11-12T13:52:00Z">
              <w:r>
                <w:t>.</w:t>
              </w:r>
              <w:r>
                <w:rPr>
                  <w:lang w:val="id-ID"/>
                </w:rPr>
                <w:t xml:space="preserve"> </w:t>
              </w:r>
            </w:ins>
          </w:p>
        </w:tc>
      </w:tr>
      <w:tr w:rsidR="00BC0DF1" w14:paraId="346FB2D9" w14:textId="77777777" w:rsidTr="001F2641">
        <w:trPr>
          <w:ins w:id="885" w:author="Rafi Aziizi" w:date="2021-11-12T13:52:00Z"/>
        </w:trPr>
        <w:tc>
          <w:tcPr>
            <w:tcW w:w="704" w:type="dxa"/>
          </w:tcPr>
          <w:p w14:paraId="43A32545" w14:textId="77777777" w:rsidR="00BC0DF1" w:rsidRDefault="00BC0DF1" w:rsidP="001F2641">
            <w:pPr>
              <w:rPr>
                <w:ins w:id="886" w:author="Rafi Aziizi" w:date="2021-11-12T13:52:00Z"/>
              </w:rPr>
            </w:pPr>
            <w:ins w:id="887" w:author="Rafi Aziizi" w:date="2021-11-12T13:52:00Z">
              <w:r>
                <w:t xml:space="preserve">3. </w:t>
              </w:r>
            </w:ins>
          </w:p>
        </w:tc>
        <w:tc>
          <w:tcPr>
            <w:tcW w:w="2268" w:type="dxa"/>
          </w:tcPr>
          <w:p w14:paraId="64D9A833" w14:textId="77777777" w:rsidR="00BC0DF1" w:rsidRDefault="00BC0DF1" w:rsidP="001F2641">
            <w:pPr>
              <w:rPr>
                <w:ins w:id="888" w:author="Rafi Aziizi" w:date="2021-11-12T13:52:00Z"/>
              </w:rPr>
            </w:pPr>
            <w:ins w:id="889" w:author="Rafi Aziizi" w:date="2021-11-12T13:52:00Z">
              <w:r>
                <w:t>Guru BK</w:t>
              </w:r>
            </w:ins>
          </w:p>
        </w:tc>
        <w:tc>
          <w:tcPr>
            <w:tcW w:w="4955" w:type="dxa"/>
          </w:tcPr>
          <w:p w14:paraId="0D168818" w14:textId="6C607256" w:rsidR="00BC0DF1" w:rsidRDefault="00BC0DF1" w:rsidP="001F2641">
            <w:pPr>
              <w:rPr>
                <w:ins w:id="890" w:author="Rafi Aziizi" w:date="2021-11-12T13:52:00Z"/>
              </w:rPr>
            </w:pPr>
            <w:proofErr w:type="spellStart"/>
            <w:ins w:id="891"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r w:rsidRPr="003E1103">
                <w:t>siswa</w:t>
              </w:r>
              <w:proofErr w:type="spellEnd"/>
              <w:r w:rsidRPr="003E1103">
                <w:t>,</w:t>
              </w:r>
              <w:r>
                <w:t xml:space="preserve"> </w:t>
              </w:r>
              <w:r w:rsidRPr="003E1103">
                <w:t>admin,</w:t>
              </w:r>
              <w:r>
                <w:t xml:space="preserve"> </w:t>
              </w:r>
              <w:r w:rsidRPr="003E1103">
                <w:t>guru,</w:t>
              </w:r>
            </w:ins>
            <w:ins w:id="892" w:author="Rafi Aziizi" w:date="2021-11-12T13:58:00Z">
              <w:r w:rsidR="001B1ED9">
                <w:t xml:space="preserve"> </w:t>
              </w:r>
              <w:proofErr w:type="spellStart"/>
              <w:r w:rsidR="001B1ED9">
                <w:t>walikelas</w:t>
              </w:r>
              <w:proofErr w:type="spellEnd"/>
              <w:r w:rsidR="001B1ED9">
                <w:t>,</w:t>
              </w:r>
            </w:ins>
            <w:ins w:id="893" w:author="Rafi Aziizi" w:date="2021-11-12T13:52:00Z">
              <w:r>
                <w:t xml:space="preserve"> </w:t>
              </w:r>
              <w:proofErr w:type="spellStart"/>
              <w:r w:rsidRPr="003E1103">
                <w:t>kelas</w:t>
              </w:r>
              <w:proofErr w:type="spellEnd"/>
              <w:r w:rsidRPr="003E1103">
                <w:t>,</w:t>
              </w:r>
              <w:r>
                <w:t xml:space="preserve"> </w:t>
              </w:r>
              <w:proofErr w:type="spellStart"/>
              <w:r w:rsidRPr="003E1103">
                <w:t>absensi</w:t>
              </w:r>
              <w:proofErr w:type="spellEnd"/>
              <w:r w:rsidRPr="003E1103">
                <w:t>,</w:t>
              </w:r>
              <w:r>
                <w:t xml:space="preserve"> semester, </w:t>
              </w:r>
              <w:proofErr w:type="spellStart"/>
              <w:r w:rsidRPr="003E1103">
                <w:t>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ins>
            <w:proofErr w:type="spellEnd"/>
            <w:ins w:id="894" w:author="Rafi Aziizi" w:date="2021-11-12T13:58:00Z">
              <w:r w:rsidR="001B1ED9">
                <w:t>.</w:t>
              </w:r>
            </w:ins>
          </w:p>
        </w:tc>
      </w:tr>
      <w:tr w:rsidR="00BC0DF1" w14:paraId="38F764E1" w14:textId="77777777" w:rsidTr="001F2641">
        <w:trPr>
          <w:ins w:id="895" w:author="Rafi Aziizi" w:date="2021-11-12T13:52:00Z"/>
        </w:trPr>
        <w:tc>
          <w:tcPr>
            <w:tcW w:w="704" w:type="dxa"/>
          </w:tcPr>
          <w:p w14:paraId="3C2CF62A" w14:textId="77777777" w:rsidR="00BC0DF1" w:rsidRDefault="00BC0DF1" w:rsidP="001F2641">
            <w:pPr>
              <w:rPr>
                <w:ins w:id="896" w:author="Rafi Aziizi" w:date="2021-11-12T13:52:00Z"/>
              </w:rPr>
            </w:pPr>
            <w:ins w:id="897" w:author="Rafi Aziizi" w:date="2021-11-12T13:52:00Z">
              <w:r>
                <w:t>4.</w:t>
              </w:r>
            </w:ins>
          </w:p>
        </w:tc>
        <w:tc>
          <w:tcPr>
            <w:tcW w:w="2268" w:type="dxa"/>
          </w:tcPr>
          <w:p w14:paraId="23EC801A" w14:textId="77777777" w:rsidR="00BC0DF1" w:rsidRDefault="00BC0DF1" w:rsidP="001F2641">
            <w:pPr>
              <w:rPr>
                <w:ins w:id="898" w:author="Rafi Aziizi" w:date="2021-11-12T13:52:00Z"/>
              </w:rPr>
            </w:pPr>
            <w:ins w:id="899" w:author="Rafi Aziizi" w:date="2021-11-12T13:52:00Z">
              <w:r>
                <w:t>Bagian IT</w:t>
              </w:r>
            </w:ins>
          </w:p>
        </w:tc>
        <w:tc>
          <w:tcPr>
            <w:tcW w:w="4955" w:type="dxa"/>
          </w:tcPr>
          <w:p w14:paraId="42FB2CED" w14:textId="406FB50B" w:rsidR="00BC0DF1" w:rsidRDefault="00BC0DF1" w:rsidP="001F2641">
            <w:pPr>
              <w:rPr>
                <w:ins w:id="900" w:author="Rafi Aziizi" w:date="2021-11-12T13:52:00Z"/>
              </w:rPr>
            </w:pPr>
            <w:proofErr w:type="spellStart"/>
            <w:ins w:id="901" w:author="Rafi Aziizi" w:date="2021-11-12T13:52:00Z">
              <w:r w:rsidRPr="003E1103">
                <w:t>Bagian</w:t>
              </w:r>
              <w:proofErr w:type="spellEnd"/>
              <w:r w:rsidRPr="003E1103">
                <w:t xml:space="preserve">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r w:rsidRPr="003E1103">
                <w:t>siswa</w:t>
              </w:r>
              <w:proofErr w:type="spellEnd"/>
              <w:r w:rsidRPr="003E1103">
                <w:t>,</w:t>
              </w:r>
              <w:r>
                <w:t xml:space="preserve"> </w:t>
              </w:r>
              <w:r w:rsidRPr="003E1103">
                <w:t>guru,</w:t>
              </w:r>
            </w:ins>
            <w:ins w:id="902" w:author="Rafi Aziizi" w:date="2021-11-12T13:58:00Z">
              <w:r w:rsidR="001B1ED9">
                <w:t xml:space="preserve"> </w:t>
              </w:r>
              <w:proofErr w:type="spellStart"/>
              <w:r w:rsidR="001B1ED9">
                <w:t>walikelas</w:t>
              </w:r>
              <w:proofErr w:type="spellEnd"/>
              <w:r w:rsidR="001B1ED9">
                <w:t>,</w:t>
              </w:r>
            </w:ins>
            <w:ins w:id="903" w:author="Rafi Aziizi" w:date="2021-11-12T13:52:00Z">
              <w:r>
                <w:t xml:space="preserve"> </w:t>
              </w:r>
              <w:proofErr w:type="spellStart"/>
              <w:r w:rsidRPr="003E1103">
                <w:t>kelas</w:t>
              </w:r>
              <w:proofErr w:type="spellEnd"/>
              <w:r>
                <w:t xml:space="preserve">, </w:t>
              </w:r>
              <w:proofErr w:type="spellStart"/>
              <w:r>
                <w:t>absensi</w:t>
              </w:r>
              <w:proofErr w:type="spellEnd"/>
              <w:r>
                <w:t xml:space="preserve"> dan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bl>
    <w:p w14:paraId="678FBA10" w14:textId="05E5CAFB" w:rsidR="00BC0DF1" w:rsidRPr="000F1488" w:rsidRDefault="00BC0DF1">
      <w:pPr>
        <w:rPr>
          <w:ins w:id="904" w:author="Rafi Aziizi" w:date="2021-11-12T13:51:00Z"/>
        </w:rPr>
        <w:pPrChange w:id="905" w:author="Rafi Aziizi" w:date="2021-11-12T13:51:00Z">
          <w:pPr>
            <w:pStyle w:val="Heading3"/>
            <w:numPr>
              <w:numId w:val="8"/>
            </w:numPr>
            <w:ind w:left="709"/>
          </w:pPr>
        </w:pPrChange>
      </w:pPr>
    </w:p>
    <w:p w14:paraId="4DC1AA49" w14:textId="11DF2D9A" w:rsidR="00A978CB" w:rsidRDefault="00C2066A" w:rsidP="00C93BF7">
      <w:pPr>
        <w:pStyle w:val="Heading3"/>
        <w:numPr>
          <w:ilvl w:val="2"/>
          <w:numId w:val="8"/>
        </w:numPr>
        <w:ind w:left="709"/>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624"/>
      <w:bookmarkEnd w:id="625"/>
      <w:proofErr w:type="spellEnd"/>
    </w:p>
    <w:p w14:paraId="1CEEA799" w14:textId="1199667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w:t>
      </w:r>
      <w:proofErr w:type="spellStart"/>
      <w:ins w:id="906" w:author="Rafi Aziizi" w:date="2021-11-13T10:31:00Z">
        <w:r w:rsidR="006F4D0B">
          <w:t>perangkat</w:t>
        </w:r>
        <w:proofErr w:type="spellEnd"/>
        <w:r w:rsidR="006F4D0B">
          <w:t xml:space="preserve"> </w:t>
        </w:r>
        <w:proofErr w:type="spellStart"/>
        <w:r w:rsidR="006F4D0B">
          <w:t>lunak</w:t>
        </w:r>
        <w:proofErr w:type="spellEnd"/>
        <w:r w:rsidR="006F4D0B">
          <w:t xml:space="preserve"> yang </w:t>
        </w:r>
        <w:proofErr w:type="spellStart"/>
        <w:r w:rsidR="006F4D0B">
          <w:t>dibangun</w:t>
        </w:r>
      </w:ins>
      <w:proofErr w:type="spellEnd"/>
      <w:del w:id="907" w:author="Rafi Aziizi" w:date="2021-11-13T10:31:00Z">
        <w:r w:rsidDel="006F4D0B">
          <w:delText>PL</w:delText>
        </w:r>
      </w:del>
      <w:r>
        <w:t xml:space="preserve">,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43BDE18A" w:rsidR="00832EA1" w:rsidRDefault="00832EA1" w:rsidP="005B790F">
      <w:pPr>
        <w:pStyle w:val="Caption"/>
        <w:keepNext/>
        <w:jc w:val="center"/>
      </w:pPr>
      <w:bookmarkStart w:id="908" w:name="_Toc83115864"/>
      <w:del w:id="909"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3</w:delText>
        </w:r>
        <w:r w:rsidR="006720D0" w:rsidDel="001A7B0B">
          <w:fldChar w:fldCharType="end"/>
        </w:r>
        <w:r w:rsidDel="001A7B0B">
          <w:delText xml:space="preserve"> </w:delText>
        </w:r>
        <w:r w:rsidRPr="007E159B" w:rsidDel="001A7B0B">
          <w:delText>Hasil Analisis Kebutuhan Fungsional</w:delText>
        </w:r>
      </w:del>
      <w:bookmarkEnd w:id="908"/>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910" w:author="Rafi Aziizi" w:date="2021-11-12T13:59:00Z"/>
              </w:rPr>
            </w:pPr>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ins w:id="911" w:author="Rafi Aziizi" w:date="2021-11-12T13:59:00Z">
              <w:r w:rsidR="001B1ED9">
                <w:t xml:space="preserve"> </w:t>
              </w:r>
              <w:proofErr w:type="spellStart"/>
              <w:r w:rsidR="001B1ED9">
                <w:t>kedalam</w:t>
              </w:r>
              <w:proofErr w:type="spellEnd"/>
              <w:r w:rsidR="001B1ED9">
                <w:t xml:space="preserve"> </w:t>
              </w:r>
              <w:proofErr w:type="spellStart"/>
              <w:r w:rsidR="001B1ED9">
                <w:t>beberapa</w:t>
              </w:r>
              <w:proofErr w:type="spellEnd"/>
              <w:r w:rsidR="001B1ED9">
                <w:t xml:space="preserve"> </w:t>
              </w:r>
              <w:proofErr w:type="spellStart"/>
              <w:r w:rsidR="001B1ED9">
                <w:t>kategori</w:t>
              </w:r>
              <w:proofErr w:type="spellEnd"/>
              <w:r w:rsidR="001B1ED9">
                <w:t xml:space="preserve"> </w:t>
              </w:r>
              <w:proofErr w:type="spellStart"/>
              <w:proofErr w:type="gramStart"/>
              <w:r w:rsidR="001B1ED9">
                <w:t>yaitu</w:t>
              </w:r>
              <w:proofErr w:type="spellEnd"/>
              <w:r w:rsidR="001B1ED9">
                <w:t xml:space="preserve"> :</w:t>
              </w:r>
            </w:ins>
            <w:proofErr w:type="gramEnd"/>
            <w:del w:id="912" w:author="Rafi Aziizi" w:date="2021-11-12T13:59:00Z">
              <w:r w:rsidDel="001B1ED9">
                <w:delText>.</w:delText>
              </w:r>
            </w:del>
          </w:p>
          <w:p w14:paraId="50084279" w14:textId="46CDF779" w:rsidR="001B1ED9" w:rsidRDefault="001B1ED9" w:rsidP="00A978CB">
            <w:pPr>
              <w:rPr>
                <w:ins w:id="913" w:author="Rafi Aziizi" w:date="2021-11-12T14:00:00Z"/>
              </w:rPr>
            </w:pPr>
            <w:ins w:id="914" w:author="Rafi Aziizi" w:date="2021-11-12T13:59:00Z">
              <w:r>
                <w:t xml:space="preserve">1. Status </w:t>
              </w:r>
            </w:ins>
            <w:proofErr w:type="spellStart"/>
            <w:ins w:id="915" w:author="Rafi Aziizi" w:date="2021-11-12T14:00:00Z">
              <w:r>
                <w:t>seluruh</w:t>
              </w:r>
              <w:proofErr w:type="spellEnd"/>
              <w:r>
                <w:t xml:space="preserve"> </w:t>
              </w:r>
            </w:ins>
            <w:proofErr w:type="spellStart"/>
            <w:ins w:id="916" w:author="Rafi Aziizi" w:date="2021-11-12T13:59:00Z">
              <w:r>
                <w:t>ke</w:t>
              </w:r>
            </w:ins>
            <w:ins w:id="917" w:author="Rafi Aziizi" w:date="2021-11-12T14:00:00Z">
              <w:r>
                <w:t>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566BD2F9" w14:textId="2EFCDE9B" w:rsidR="001B1ED9" w:rsidRDefault="001B1ED9" w:rsidP="00A978CB">
            <w:pPr>
              <w:rPr>
                <w:ins w:id="918" w:author="Rafi Aziizi" w:date="2021-11-12T14:00:00Z"/>
              </w:rPr>
            </w:pPr>
            <w:ins w:id="919" w:author="Rafi Aziizi" w:date="2021-11-12T14:00:00Z">
              <w:r>
                <w:t xml:space="preserve">2. Status </w:t>
              </w:r>
              <w:proofErr w:type="spellStart"/>
              <w:r>
                <w:t>seluruh</w:t>
              </w:r>
              <w:proofErr w:type="spellEnd"/>
              <w:r>
                <w:t xml:space="preserve"> </w:t>
              </w:r>
              <w:proofErr w:type="spellStart"/>
              <w:r>
                <w:t>kehadiran</w:t>
              </w:r>
            </w:ins>
            <w:proofErr w:type="spellEnd"/>
            <w:ins w:id="920" w:author="Rafi Aziizi" w:date="2021-11-12T14:01:00Z">
              <w:r>
                <w:t xml:space="preserve"> </w:t>
              </w:r>
              <w:proofErr w:type="spellStart"/>
              <w:r>
                <w:t>siswa</w:t>
              </w:r>
            </w:ins>
            <w:proofErr w:type="spellEnd"/>
            <w:ins w:id="921" w:author="Rafi Aziizi" w:date="2021-11-12T14:00:00Z">
              <w:r>
                <w:t xml:space="preserve"> per</w:t>
              </w:r>
            </w:ins>
            <w:ins w:id="922" w:author="Rafi Aziizi" w:date="2021-11-12T14:01:00Z">
              <w:r>
                <w:t>-</w:t>
              </w:r>
            </w:ins>
            <w:proofErr w:type="spellStart"/>
            <w:ins w:id="923" w:author="Rafi Aziizi" w:date="2021-11-12T14:00:00Z">
              <w:r>
                <w:t>jurusan</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247F89DA" w14:textId="5023BC3F" w:rsidR="001B1ED9" w:rsidRDefault="001B1ED9" w:rsidP="00A978CB">
            <w:ins w:id="924" w:author="Rafi Aziizi" w:date="2021-11-12T14:00:00Z">
              <w:r>
                <w:t xml:space="preserve">3. Status </w:t>
              </w:r>
              <w:proofErr w:type="spellStart"/>
              <w:r>
                <w:t>seluruh</w:t>
              </w:r>
              <w:proofErr w:type="spellEnd"/>
              <w:r>
                <w:t xml:space="preserve"> </w:t>
              </w:r>
              <w:proofErr w:type="spellStart"/>
              <w:r>
                <w:t>kehadiran</w:t>
              </w:r>
            </w:ins>
            <w:proofErr w:type="spellEnd"/>
            <w:ins w:id="925" w:author="Rafi Aziizi" w:date="2021-11-12T14:01:00Z">
              <w:r>
                <w:t xml:space="preserve"> </w:t>
              </w:r>
              <w:proofErr w:type="spellStart"/>
              <w:r>
                <w:t>siswa</w:t>
              </w:r>
            </w:ins>
            <w:proofErr w:type="spellEnd"/>
            <w:ins w:id="926" w:author="Rafi Aziizi" w:date="2021-11-12T14:00:00Z">
              <w:r>
                <w:t xml:space="preserve"> per</w:t>
              </w:r>
            </w:ins>
            <w:ins w:id="927" w:author="Rafi Aziizi" w:date="2021-11-12T14:01:00Z">
              <w:r>
                <w:t>-</w:t>
              </w:r>
              <w:proofErr w:type="spellStart"/>
              <w:r>
                <w:t>a</w:t>
              </w:r>
            </w:ins>
            <w:ins w:id="928" w:author="Rafi Aziizi" w:date="2021-11-12T14:00:00Z">
              <w:r>
                <w:t>ngkatan</w:t>
              </w:r>
              <w:proofErr w:type="spellEnd"/>
              <w:r>
                <w:t xml:space="preserve"> </w:t>
              </w:r>
            </w:ins>
            <w:proofErr w:type="spellStart"/>
            <w:ins w:id="929" w:author="Rafi Aziizi" w:date="2021-11-12T14:01:00Z">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waktu</w:t>
            </w:r>
            <w:proofErr w:type="spellEnd"/>
            <w:r>
              <w:t xml:space="preserve">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 xml:space="preserve">Profile </w:t>
            </w:r>
            <w:proofErr w:type="spellStart"/>
            <w:r>
              <w:t>Walikelas</w:t>
            </w:r>
            <w:proofErr w:type="spellEnd"/>
          </w:p>
        </w:tc>
        <w:tc>
          <w:tcPr>
            <w:tcW w:w="3083" w:type="dxa"/>
          </w:tcPr>
          <w:p w14:paraId="69BDA87A" w14:textId="3A8FB50B"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lastRenderedPageBreak/>
              <w:t>RC08</w:t>
            </w:r>
          </w:p>
        </w:tc>
        <w:tc>
          <w:tcPr>
            <w:tcW w:w="1701" w:type="dxa"/>
            <w:vAlign w:val="center"/>
          </w:tcPr>
          <w:p w14:paraId="6E923CA5" w14:textId="6834E691" w:rsidR="00DD3CFF" w:rsidRDefault="00DD3CFF" w:rsidP="007F1959">
            <w:pPr>
              <w:jc w:val="center"/>
            </w:pPr>
            <w:proofErr w:type="spellStart"/>
            <w:r>
              <w:t>Anggota</w:t>
            </w:r>
            <w:proofErr w:type="spellEnd"/>
            <w:r>
              <w:t xml:space="preserve"> </w:t>
            </w:r>
            <w:proofErr w:type="spellStart"/>
            <w:r>
              <w:t>Siswa</w:t>
            </w:r>
            <w:proofErr w:type="spellEnd"/>
          </w:p>
        </w:tc>
        <w:tc>
          <w:tcPr>
            <w:tcW w:w="3083" w:type="dxa"/>
          </w:tcPr>
          <w:p w14:paraId="7B2D8218" w14:textId="7183DE73"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diwalikelaskan</w:t>
            </w:r>
            <w:proofErr w:type="spellEnd"/>
            <w:r>
              <w:t>.</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rsidR="0035613F">
              <w:t xml:space="preserve"> detail </w:t>
            </w:r>
            <w:proofErr w:type="spellStart"/>
            <w:r w:rsidR="0035613F">
              <w:t>mengenai</w:t>
            </w:r>
            <w:proofErr w:type="spellEnd"/>
            <w:r w:rsidR="0035613F">
              <w:t xml:space="preserve"> </w:t>
            </w:r>
            <w:proofErr w:type="spellStart"/>
            <w:r w:rsidR="0035613F">
              <w:t>kelas</w:t>
            </w:r>
            <w:proofErr w:type="spellEnd"/>
            <w:r w:rsidR="0035613F">
              <w:t>.</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proofErr w:type="spellStart"/>
            <w:r>
              <w:t>Anggota</w:t>
            </w:r>
            <w:proofErr w:type="spellEnd"/>
            <w:r>
              <w:t xml:space="preserve"> Kelas</w:t>
            </w:r>
          </w:p>
        </w:tc>
        <w:tc>
          <w:tcPr>
            <w:tcW w:w="3083" w:type="dxa"/>
          </w:tcPr>
          <w:p w14:paraId="26371938" w14:textId="13A37585" w:rsidR="0035613F" w:rsidRDefault="0035613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berada</w:t>
            </w:r>
            <w:proofErr w:type="spellEnd"/>
            <w:r>
              <w:t xml:space="preserve"> </w:t>
            </w:r>
            <w:proofErr w:type="spellStart"/>
            <w:r>
              <w:t>dikelas</w:t>
            </w:r>
            <w:proofErr w:type="spellEnd"/>
            <w:r>
              <w:t>.</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proofErr w:type="spellStart"/>
            <w:r>
              <w:t>Kelola</w:t>
            </w:r>
            <w:proofErr w:type="spellEnd"/>
            <w:r>
              <w:t xml:space="preserve"> </w:t>
            </w:r>
            <w:proofErr w:type="spellStart"/>
            <w:r>
              <w:t>Walikelas</w:t>
            </w:r>
            <w:proofErr w:type="spellEnd"/>
          </w:p>
        </w:tc>
        <w:tc>
          <w:tcPr>
            <w:tcW w:w="3083" w:type="dxa"/>
          </w:tcPr>
          <w:p w14:paraId="6181607F" w14:textId="2FBD1569" w:rsidR="00DD3CFF" w:rsidRDefault="00DD3CF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walikelas</w:t>
            </w:r>
            <w:proofErr w:type="spellEnd"/>
            <w:r>
              <w:t xml:space="preserve"> </w:t>
            </w:r>
            <w:proofErr w:type="spellStart"/>
            <w:r>
              <w:t>kedalam</w:t>
            </w:r>
            <w:proofErr w:type="spellEnd"/>
            <w:r>
              <w:t xml:space="preserve">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w:t>
            </w:r>
            <w:proofErr w:type="spellEnd"/>
            <w:r>
              <w:t xml:space="preserve">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lastRenderedPageBreak/>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930" w:author="Rafi Aziizi" w:date="2021-11-12T14:03:00Z">
              <w:r w:rsidDel="000F1488">
                <w:delText>Kelola</w:delText>
              </w:r>
              <w:r w:rsidR="000D5CB9" w:rsidDel="000F1488">
                <w:delText xml:space="preserve"> </w:delText>
              </w:r>
            </w:del>
            <w:r w:rsidR="000D5CB9">
              <w:t>Absensi</w:t>
            </w:r>
          </w:p>
        </w:tc>
        <w:tc>
          <w:tcPr>
            <w:tcW w:w="3083" w:type="dxa"/>
            <w:shd w:val="clear" w:color="auto" w:fill="auto"/>
          </w:tcPr>
          <w:p w14:paraId="7A9BBC04" w14:textId="12C5C7BB" w:rsidR="000D5CB9" w:rsidRDefault="000D5CB9" w:rsidP="000D5CB9">
            <w:del w:id="931" w:author="Rafi Aziizi" w:date="2021-11-12T14:03:00Z">
              <w:r w:rsidDel="000F1488">
                <w:delText>Sistem memberikan hak akses untuk melakukan</w:delText>
              </w:r>
            </w:del>
            <w:proofErr w:type="spellStart"/>
            <w:ins w:id="932" w:author="Rafi Aziizi" w:date="2021-11-12T14:03:00Z">
              <w:r w:rsidR="000F1488">
                <w:t>Siswa</w:t>
              </w:r>
              <w:proofErr w:type="spellEnd"/>
              <w:r w:rsidR="000F1488">
                <w:t xml:space="preserve"> </w:t>
              </w:r>
              <w:proofErr w:type="spellStart"/>
              <w:r w:rsidR="000F1488">
                <w:t>melakukan</w:t>
              </w:r>
            </w:ins>
            <w:proofErr w:type="spellEnd"/>
            <w:r>
              <w:t xml:space="preserve"> </w:t>
            </w:r>
            <w:proofErr w:type="spellStart"/>
            <w:r>
              <w:t>absensi</w:t>
            </w:r>
            <w:proofErr w:type="spellEnd"/>
            <w:r>
              <w:t xml:space="preserve"> </w:t>
            </w:r>
            <w:del w:id="933" w:author="Rafi Aziizi" w:date="2021-11-12T14:04:00Z">
              <w:r w:rsidDel="000F1488">
                <w:delText xml:space="preserve">terhadap siswa </w:delText>
              </w:r>
            </w:del>
            <w:proofErr w:type="spellStart"/>
            <w:r>
              <w:t>menggunakan</w:t>
            </w:r>
            <w:proofErr w:type="spellEnd"/>
            <w:r>
              <w:t xml:space="preserve"> RFID</w:t>
            </w:r>
            <w:ins w:id="934" w:author="Rafi Aziizi" w:date="2021-11-12T14:04:00Z">
              <w:r w:rsidR="000F1488">
                <w:t>.</w:t>
              </w:r>
            </w:ins>
            <w:del w:id="935"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936" w:author="Rafi Aziizi" w:date="2021-11-12T14:04:00Z"/>
        </w:trPr>
        <w:tc>
          <w:tcPr>
            <w:tcW w:w="1838" w:type="dxa"/>
            <w:vAlign w:val="center"/>
          </w:tcPr>
          <w:p w14:paraId="778521B9" w14:textId="038A6D2C" w:rsidR="000F1488" w:rsidRDefault="000F1488" w:rsidP="00114A62">
            <w:pPr>
              <w:jc w:val="center"/>
              <w:rPr>
                <w:ins w:id="937" w:author="Rafi Aziizi" w:date="2021-11-12T14:04:00Z"/>
              </w:rPr>
            </w:pPr>
            <w:ins w:id="938"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939" w:author="Rafi Aziizi" w:date="2021-11-12T14:04:00Z"/>
              </w:rPr>
            </w:pPr>
            <w:ins w:id="940" w:author="Rafi Aziizi" w:date="2021-11-12T14:04:00Z">
              <w:r>
                <w:t>Kelola Absensi</w:t>
              </w:r>
            </w:ins>
          </w:p>
        </w:tc>
        <w:tc>
          <w:tcPr>
            <w:tcW w:w="3083" w:type="dxa"/>
            <w:shd w:val="clear" w:color="auto" w:fill="auto"/>
          </w:tcPr>
          <w:p w14:paraId="40EBF260" w14:textId="409FFA0C" w:rsidR="000F1488" w:rsidDel="000F1488" w:rsidRDefault="000F1488" w:rsidP="000D5CB9">
            <w:pPr>
              <w:rPr>
                <w:ins w:id="941" w:author="Rafi Aziizi" w:date="2021-11-12T14:04:00Z"/>
              </w:rPr>
            </w:pPr>
            <w:ins w:id="942" w:author="Rafi Aziizi" w:date="2021-11-12T14:05:00Z">
              <w:r>
                <w:t xml:space="preserve">Admin </w:t>
              </w:r>
              <w:proofErr w:type="spellStart"/>
              <w:r>
                <w:t>dapat</w:t>
              </w:r>
              <w:proofErr w:type="spellEnd"/>
              <w:r>
                <w:t xml:space="preserve"> </w:t>
              </w:r>
              <w:proofErr w:type="spellStart"/>
              <w:r>
                <w:t>mengelola</w:t>
              </w:r>
              <w:proofErr w:type="spellEnd"/>
              <w:r>
                <w:t xml:space="preserve"> data </w:t>
              </w:r>
              <w:proofErr w:type="spellStart"/>
              <w:r>
                <w:t>absensi</w:t>
              </w:r>
              <w:proofErr w:type="spellEnd"/>
              <w:r>
                <w:t xml:space="preserve"> </w:t>
              </w:r>
              <w:proofErr w:type="spellStart"/>
              <w:r>
                <w:t>untuk</w:t>
              </w:r>
              <w:proofErr w:type="spellEnd"/>
              <w:r>
                <w:t xml:space="preserve"> </w:t>
              </w:r>
              <w:proofErr w:type="spellStart"/>
              <w:r>
                <w:t>merubah</w:t>
              </w:r>
              <w:proofErr w:type="spellEnd"/>
              <w:r>
                <w:t xml:space="preserve"> status </w:t>
              </w:r>
              <w:proofErr w:type="spellStart"/>
              <w:r>
                <w:t>kehadiran</w:t>
              </w:r>
              <w:proofErr w:type="spellEnd"/>
              <w:r>
                <w:t xml:space="preserve"> </w:t>
              </w:r>
              <w:proofErr w:type="spellStart"/>
              <w:r>
                <w:t>siswa</w:t>
              </w:r>
              <w:proofErr w:type="spellEnd"/>
              <w:r>
                <w:t>.</w:t>
              </w:r>
            </w:ins>
          </w:p>
        </w:tc>
        <w:tc>
          <w:tcPr>
            <w:tcW w:w="1305" w:type="dxa"/>
            <w:shd w:val="clear" w:color="auto" w:fill="auto"/>
            <w:vAlign w:val="center"/>
          </w:tcPr>
          <w:p w14:paraId="36BE3088" w14:textId="34483D1F" w:rsidR="000F1488" w:rsidRDefault="000F1488" w:rsidP="007F1959">
            <w:pPr>
              <w:jc w:val="center"/>
              <w:rPr>
                <w:ins w:id="943" w:author="Rafi Aziizi" w:date="2021-11-12T14:04:00Z"/>
              </w:rPr>
            </w:pPr>
            <w:ins w:id="944"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945" w:author="Rafi Aziizi" w:date="2021-11-12T14:05:00Z">
              <w:r w:rsidR="000F1488">
                <w:t>20</w:t>
              </w:r>
            </w:ins>
            <w:del w:id="946" w:author="Rafi Aziizi" w:date="2021-11-12T14:05:00Z">
              <w:r w:rsidR="00B956F6" w:rsidDel="000F1488">
                <w:delText>1</w:delText>
              </w:r>
              <w:r w:rsidR="00F97775" w:rsidDel="000F1488">
                <w:delText>9</w:delText>
              </w:r>
            </w:del>
          </w:p>
        </w:tc>
        <w:tc>
          <w:tcPr>
            <w:tcW w:w="1701" w:type="dxa"/>
            <w:vAlign w:val="center"/>
          </w:tcPr>
          <w:p w14:paraId="42613085" w14:textId="00C8A4BC" w:rsidR="000D5CB9" w:rsidRDefault="000D5CB9" w:rsidP="007F1959">
            <w:pPr>
              <w:jc w:val="center"/>
            </w:pPr>
            <w:proofErr w:type="spellStart"/>
            <w:r>
              <w:t>Laporan</w:t>
            </w:r>
            <w:proofErr w:type="spellEnd"/>
            <w:r>
              <w:t xml:space="preserve"> </w:t>
            </w:r>
            <w:proofErr w:type="spellStart"/>
            <w:r>
              <w:t>Absensi</w:t>
            </w:r>
            <w:proofErr w:type="spellEnd"/>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proofErr w:type="gramStart"/>
            <w:r>
              <w:t>hari,bulan</w:t>
            </w:r>
            <w:proofErr w:type="spellEnd"/>
            <w:proofErr w:type="gram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947" w:author="Rafi Aziizi" w:date="2021-11-12T14:05:00Z">
              <w:r w:rsidR="000F1488">
                <w:t>1</w:t>
              </w:r>
            </w:ins>
            <w:del w:id="948"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proofErr w:type="spellStart"/>
            <w:r>
              <w:t>Cetak</w:t>
            </w:r>
            <w:proofErr w:type="spellEnd"/>
            <w:r>
              <w:t xml:space="preserve"> </w:t>
            </w:r>
            <w:proofErr w:type="spellStart"/>
            <w:r>
              <w:t>Laporan</w:t>
            </w:r>
            <w:proofErr w:type="spellEnd"/>
            <w:r>
              <w:t xml:space="preserve"> </w:t>
            </w:r>
            <w:proofErr w:type="spellStart"/>
            <w:r>
              <w:t>Absensi</w:t>
            </w:r>
            <w:proofErr w:type="spellEnd"/>
          </w:p>
        </w:tc>
        <w:tc>
          <w:tcPr>
            <w:tcW w:w="3083" w:type="dxa"/>
          </w:tcPr>
          <w:p w14:paraId="178C2C04" w14:textId="76BBAD1F" w:rsidR="00BC3B37" w:rsidRDefault="00BC3B37"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walikelas</w:t>
            </w:r>
            <w:proofErr w:type="spellEnd"/>
            <w:r>
              <w:t xml:space="preserve">, dan semester </w:t>
            </w:r>
            <w:proofErr w:type="spellStart"/>
            <w:r>
              <w:t>terkini</w:t>
            </w:r>
            <w:proofErr w:type="spellEnd"/>
            <w:r>
              <w:t>.</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t>RC</w:t>
            </w:r>
            <w:r w:rsidR="00BC3B37">
              <w:t>2</w:t>
            </w:r>
            <w:ins w:id="949" w:author="Rafi Aziizi" w:date="2021-11-12T14:05:00Z">
              <w:r w:rsidR="000F1488">
                <w:t>2</w:t>
              </w:r>
            </w:ins>
            <w:del w:id="950"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951" w:author="Rafi Aziizi" w:date="2021-11-12T14:05:00Z">
              <w:r w:rsidR="000F1488">
                <w:t>3</w:t>
              </w:r>
            </w:ins>
            <w:del w:id="952"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083" w:type="dxa"/>
          </w:tcPr>
          <w:p w14:paraId="45AA77A7" w14:textId="35B9C2C3"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filterisasi</w:t>
            </w:r>
            <w:proofErr w:type="spellEnd"/>
            <w:r>
              <w:t xml:space="preserve"> </w:t>
            </w:r>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953" w:name="_Toc80034241"/>
      <w:bookmarkStart w:id="954" w:name="_Toc83115744"/>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953"/>
      <w:bookmarkEnd w:id="954"/>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lastRenderedPageBreak/>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50C4ACA1" w:rsidR="00746D78" w:rsidRDefault="00746D78" w:rsidP="00C93BF7">
      <w:pPr>
        <w:pStyle w:val="Heading2"/>
        <w:numPr>
          <w:ilvl w:val="1"/>
          <w:numId w:val="4"/>
        </w:numPr>
        <w:ind w:left="709" w:hanging="709"/>
        <w:rPr>
          <w:lang w:val="en-US"/>
        </w:rPr>
      </w:pPr>
      <w:bookmarkStart w:id="955" w:name="_Toc80034242"/>
      <w:bookmarkStart w:id="956" w:name="_Toc83115745"/>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955"/>
      <w:bookmarkEnd w:id="956"/>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4759E931" w:rsidR="00926DA8" w:rsidDel="00494C80" w:rsidRDefault="00926DA8" w:rsidP="00C93BF7">
      <w:pPr>
        <w:pStyle w:val="Heading3"/>
        <w:numPr>
          <w:ilvl w:val="0"/>
          <w:numId w:val="9"/>
        </w:numPr>
        <w:ind w:left="426" w:hanging="426"/>
        <w:rPr>
          <w:del w:id="957" w:author="Rafi Aziizi" w:date="2021-11-12T11:15:00Z"/>
        </w:rPr>
      </w:pPr>
      <w:bookmarkStart w:id="958" w:name="_heading=h.4f1mdlm"/>
      <w:bookmarkStart w:id="959" w:name="_Toc80034244"/>
      <w:bookmarkStart w:id="960" w:name="_Toc83115746"/>
      <w:bookmarkEnd w:id="958"/>
      <w:del w:id="961" w:author="Rafi Aziizi" w:date="2021-11-12T11:15:00Z">
        <w:r w:rsidDel="00494C80">
          <w:delText>Bisnis Aktor</w:delText>
        </w:r>
        <w:bookmarkEnd w:id="959"/>
        <w:bookmarkEnd w:id="960"/>
      </w:del>
    </w:p>
    <w:p w14:paraId="7E1A0481" w14:textId="5BA5C78B" w:rsidR="001777A7" w:rsidDel="003E7B2F" w:rsidRDefault="001777A7" w:rsidP="007F1959">
      <w:pPr>
        <w:ind w:firstLine="720"/>
        <w:rPr>
          <w:del w:id="962" w:author="Rafi Aziizi" w:date="2021-11-12T10:43:00Z"/>
        </w:rPr>
      </w:pPr>
      <w:del w:id="963"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964" w:author="Rafi Aziizi" w:date="2021-11-12T10:43:00Z"/>
          <w:b/>
          <w:bCs/>
        </w:rPr>
      </w:pPr>
    </w:p>
    <w:p w14:paraId="5A5F5B22" w14:textId="636B2064" w:rsidR="00122F94" w:rsidRPr="00114A62" w:rsidDel="00494C80" w:rsidRDefault="00832EA1">
      <w:pPr>
        <w:ind w:firstLine="720"/>
        <w:rPr>
          <w:del w:id="965" w:author="Rafi Aziizi" w:date="2021-11-12T11:15:00Z"/>
          <w:b/>
          <w:bCs/>
        </w:rPr>
        <w:pPrChange w:id="966" w:author="Rafi Aziizi" w:date="2021-11-12T10:43:00Z">
          <w:pPr/>
        </w:pPrChange>
      </w:pPr>
      <w:del w:id="967"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D26F74" w:rsidRPr="00084E91" w:rsidRDefault="00D26F74" w:rsidP="00832EA1">
                              <w:pPr>
                                <w:pStyle w:val="Caption"/>
                                <w:jc w:val="center"/>
                                <w:rPr>
                                  <w:noProof/>
                                  <w:sz w:val="24"/>
                                  <w:szCs w:val="24"/>
                                </w:rPr>
                              </w:pPr>
                              <w:bookmarkStart w:id="968"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9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5"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cIf1zLwIAAGYEAAAOAAAAAAAAAAAAAAAAAC4C&#10;AABkcnMvZTJvRG9jLnhtbFBLAQItABQABgAIAAAAIQBah4KD4AAAAAgBAAAPAAAAAAAAAAAAAAAA&#10;AIkEAABkcnMvZG93bnJldi54bWxQSwUGAAAAAAQABADzAAAAlgUAAAAA&#10;" stroked="f">
                  <v:textbox style="mso-fit-shape-to-text:t" inset="0,0,0,0">
                    <w:txbxContent>
                      <w:p w14:paraId="7F2285CE" w14:textId="62129384" w:rsidR="00D26F74" w:rsidRPr="00084E91" w:rsidRDefault="00D26F74" w:rsidP="00832EA1">
                        <w:pPr>
                          <w:pStyle w:val="Caption"/>
                          <w:jc w:val="center"/>
                          <w:rPr>
                            <w:noProof/>
                            <w:sz w:val="24"/>
                            <w:szCs w:val="24"/>
                          </w:rPr>
                        </w:pPr>
                        <w:bookmarkStart w:id="969"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969"/>
                      </w:p>
                    </w:txbxContent>
                  </v:textbox>
                </v:shape>
              </w:pict>
            </mc:Fallback>
          </mc:AlternateContent>
        </w:r>
      </w:del>
    </w:p>
    <w:p w14:paraId="7ADB4247" w14:textId="1A11BC6F" w:rsidR="00111278" w:rsidDel="00494C80" w:rsidRDefault="00F97775" w:rsidP="00122F94">
      <w:pPr>
        <w:spacing w:line="240" w:lineRule="auto"/>
        <w:jc w:val="center"/>
        <w:rPr>
          <w:del w:id="970" w:author="Rafi Aziizi" w:date="2021-11-12T11:15:00Z"/>
          <w:b/>
          <w:bCs/>
          <w:sz w:val="22"/>
          <w:szCs w:val="22"/>
        </w:rPr>
      </w:pPr>
      <w:bookmarkStart w:id="971" w:name="_heading=h.2u6wntf"/>
      <w:bookmarkStart w:id="972" w:name="_Toc80034245"/>
      <w:bookmarkEnd w:id="971"/>
      <w:del w:id="973"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D26F74" w:rsidRPr="0030050B" w:rsidRDefault="00D26F74" w:rsidP="00111278">
                              <w:pPr>
                                <w:pStyle w:val="Caption"/>
                                <w:jc w:val="center"/>
                                <w:rPr>
                                  <w:noProof/>
                                  <w:sz w:val="24"/>
                                  <w:szCs w:val="24"/>
                                </w:rPr>
                              </w:pPr>
                              <w:bookmarkStart w:id="974"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9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6"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" stroked="f">
                  <v:textbox style="mso-fit-shape-to-text:t" inset="0,0,0,0">
                    <w:txbxContent>
                      <w:p w14:paraId="2C59090D" w14:textId="61ECF225" w:rsidR="00D26F74" w:rsidRPr="0030050B" w:rsidRDefault="00D26F74" w:rsidP="00111278">
                        <w:pPr>
                          <w:pStyle w:val="Caption"/>
                          <w:jc w:val="center"/>
                          <w:rPr>
                            <w:noProof/>
                            <w:sz w:val="24"/>
                            <w:szCs w:val="24"/>
                          </w:rPr>
                        </w:pPr>
                        <w:bookmarkStart w:id="975"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975"/>
                        <w:proofErr w:type="spellEnd"/>
                      </w:p>
                    </w:txbxContent>
                  </v:textbox>
                </v:shape>
              </w:pict>
            </mc:Fallback>
          </mc:AlternateContent>
        </w:r>
      </w:del>
    </w:p>
    <w:p w14:paraId="5A1C52B9" w14:textId="3576B057" w:rsidR="00111278" w:rsidDel="00494C80" w:rsidRDefault="00111278" w:rsidP="00BC3B37">
      <w:pPr>
        <w:spacing w:line="240" w:lineRule="auto"/>
        <w:rPr>
          <w:del w:id="976" w:author="Rafi Aziizi" w:date="2021-11-12T11:15:00Z"/>
          <w:b/>
          <w:bCs/>
          <w:sz w:val="22"/>
          <w:szCs w:val="22"/>
        </w:rPr>
      </w:pPr>
    </w:p>
    <w:p w14:paraId="388F18D6" w14:textId="16A1FAAE" w:rsidR="00122F94" w:rsidDel="00494C80" w:rsidRDefault="00122F94" w:rsidP="00122F94">
      <w:pPr>
        <w:spacing w:line="240" w:lineRule="auto"/>
        <w:jc w:val="center"/>
        <w:rPr>
          <w:del w:id="977" w:author="Rafi Aziizi" w:date="2021-11-12T11:15:00Z"/>
          <w:b/>
          <w:bCs/>
          <w:sz w:val="22"/>
          <w:szCs w:val="22"/>
        </w:rPr>
      </w:pPr>
      <w:del w:id="978"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979"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980" w:author="Rafi Aziizi" w:date="2021-11-12T11:16:00Z"/>
        </w:rPr>
      </w:pPr>
      <w:bookmarkStart w:id="981" w:name="_Toc83115747"/>
      <w:moveFromRangeStart w:id="982" w:author="Rafi Aziizi" w:date="2021-11-12T11:16:00Z" w:name="move87608182"/>
      <w:moveFrom w:id="983" w:author="Rafi Aziizi" w:date="2021-11-12T11:16:00Z">
        <w:r w:rsidDel="00494C80">
          <w:t>Deskripsi Aktor</w:t>
        </w:r>
        <w:bookmarkEnd w:id="972"/>
        <w:bookmarkEnd w:id="981"/>
      </w:moveFrom>
    </w:p>
    <w:p w14:paraId="3D57A0B8" w14:textId="1CF0AD2D" w:rsidR="003E1103" w:rsidRPr="003E1103" w:rsidDel="00494C80" w:rsidRDefault="003E1103" w:rsidP="007F1959">
      <w:pPr>
        <w:ind w:firstLine="720"/>
        <w:rPr>
          <w:moveFrom w:id="984" w:author="Rafi Aziizi" w:date="2021-11-12T11:16:00Z"/>
        </w:rPr>
      </w:pPr>
      <w:moveFrom w:id="985"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986" w:author="Rafi Aziizi" w:date="2021-11-12T11:16:00Z"/>
        </w:rPr>
      </w:pPr>
      <w:bookmarkStart w:id="987" w:name="_Toc83115865"/>
      <w:moveFrom w:id="988"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bookmarkEnd w:id="987"/>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989" w:author="Rafi Aziizi" w:date="2021-11-12T14:06:00Z"/>
        </w:trPr>
        <w:tc>
          <w:tcPr>
            <w:tcW w:w="704" w:type="dxa"/>
          </w:tcPr>
          <w:p w14:paraId="65BD9765" w14:textId="7C0CC4A0" w:rsidR="003E1103" w:rsidRPr="0009462F" w:rsidDel="000F1488" w:rsidRDefault="003E1103" w:rsidP="004A0936">
            <w:pPr>
              <w:jc w:val="center"/>
              <w:rPr>
                <w:del w:id="990" w:author="Rafi Aziizi" w:date="2021-11-12T14:06:00Z"/>
                <w:moveFrom w:id="991" w:author="Rafi Aziizi" w:date="2021-11-12T11:16:00Z"/>
                <w:b/>
              </w:rPr>
            </w:pPr>
            <w:moveFrom w:id="992" w:author="Rafi Aziizi" w:date="2021-11-12T11:16:00Z">
              <w:del w:id="993"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994" w:author="Rafi Aziizi" w:date="2021-11-12T14:06:00Z"/>
                <w:moveFrom w:id="995" w:author="Rafi Aziizi" w:date="2021-11-12T11:16:00Z"/>
                <w:b/>
              </w:rPr>
            </w:pPr>
            <w:moveFrom w:id="996" w:author="Rafi Aziizi" w:date="2021-11-12T11:16:00Z">
              <w:del w:id="997"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998" w:author="Rafi Aziizi" w:date="2021-11-12T14:06:00Z"/>
                <w:moveFrom w:id="999" w:author="Rafi Aziizi" w:date="2021-11-12T11:16:00Z"/>
                <w:b/>
              </w:rPr>
            </w:pPr>
            <w:moveFrom w:id="1000" w:author="Rafi Aziizi" w:date="2021-11-12T11:16:00Z">
              <w:del w:id="1001" w:author="Rafi Aziizi" w:date="2021-11-12T14:06:00Z">
                <w:r w:rsidRPr="0009462F" w:rsidDel="000F1488">
                  <w:rPr>
                    <w:b/>
                  </w:rPr>
                  <w:delText>Deskripsi</w:delText>
                </w:r>
              </w:del>
            </w:moveFrom>
          </w:p>
        </w:tc>
      </w:tr>
      <w:tr w:rsidR="003E1103" w:rsidDel="000F1488" w14:paraId="7D2B30A2" w14:textId="52A7D33F" w:rsidTr="004A0936">
        <w:trPr>
          <w:del w:id="1002" w:author="Rafi Aziizi" w:date="2021-11-12T14:06:00Z"/>
        </w:trPr>
        <w:tc>
          <w:tcPr>
            <w:tcW w:w="704" w:type="dxa"/>
          </w:tcPr>
          <w:p w14:paraId="7CE6E055" w14:textId="5F051485" w:rsidR="003E1103" w:rsidDel="000F1488" w:rsidRDefault="003E1103" w:rsidP="004A0936">
            <w:pPr>
              <w:rPr>
                <w:del w:id="1003" w:author="Rafi Aziizi" w:date="2021-11-12T14:06:00Z"/>
                <w:moveFrom w:id="1004" w:author="Rafi Aziizi" w:date="2021-11-12T11:16:00Z"/>
              </w:rPr>
            </w:pPr>
            <w:moveFrom w:id="1005" w:author="Rafi Aziizi" w:date="2021-11-12T11:16:00Z">
              <w:del w:id="1006" w:author="Rafi Aziizi" w:date="2021-11-12T14:06:00Z">
                <w:r w:rsidDel="000F1488">
                  <w:delText>1.</w:delText>
                </w:r>
              </w:del>
            </w:moveFrom>
          </w:p>
        </w:tc>
        <w:tc>
          <w:tcPr>
            <w:tcW w:w="2268" w:type="dxa"/>
          </w:tcPr>
          <w:p w14:paraId="403916A3" w14:textId="19EAD207" w:rsidR="003E1103" w:rsidDel="000F1488" w:rsidRDefault="003E1103" w:rsidP="004A0936">
            <w:pPr>
              <w:rPr>
                <w:del w:id="1007" w:author="Rafi Aziizi" w:date="2021-11-12T14:06:00Z"/>
                <w:moveFrom w:id="1008" w:author="Rafi Aziizi" w:date="2021-11-12T11:16:00Z"/>
              </w:rPr>
            </w:pPr>
            <w:moveFrom w:id="1009" w:author="Rafi Aziizi" w:date="2021-11-12T11:16:00Z">
              <w:del w:id="1010" w:author="Rafi Aziizi" w:date="2021-11-12T14:06:00Z">
                <w:r w:rsidDel="000F1488">
                  <w:delText>Siswa</w:delText>
                </w:r>
              </w:del>
            </w:moveFrom>
          </w:p>
        </w:tc>
        <w:tc>
          <w:tcPr>
            <w:tcW w:w="4955" w:type="dxa"/>
          </w:tcPr>
          <w:p w14:paraId="69264B7F" w14:textId="6FBD77BF" w:rsidR="003E1103" w:rsidDel="000F1488" w:rsidRDefault="003E1103" w:rsidP="004A0936">
            <w:pPr>
              <w:rPr>
                <w:del w:id="1011" w:author="Rafi Aziizi" w:date="2021-11-12T14:06:00Z"/>
                <w:moveFrom w:id="1012" w:author="Rafi Aziizi" w:date="2021-11-12T11:16:00Z"/>
              </w:rPr>
            </w:pPr>
            <w:moveFrom w:id="1013" w:author="Rafi Aziizi" w:date="2021-11-12T11:16:00Z">
              <w:del w:id="1014"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1015" w:author="Rafi Aziizi" w:date="2021-11-12T14:06:00Z"/>
        </w:trPr>
        <w:tc>
          <w:tcPr>
            <w:tcW w:w="704" w:type="dxa"/>
          </w:tcPr>
          <w:p w14:paraId="7CF5AD76" w14:textId="7AB7FF04" w:rsidR="003E1103" w:rsidDel="000F1488" w:rsidRDefault="003E1103" w:rsidP="004A0936">
            <w:pPr>
              <w:rPr>
                <w:del w:id="1016" w:author="Rafi Aziizi" w:date="2021-11-12T14:06:00Z"/>
                <w:moveFrom w:id="1017" w:author="Rafi Aziizi" w:date="2021-11-12T11:16:00Z"/>
              </w:rPr>
            </w:pPr>
            <w:moveFrom w:id="1018" w:author="Rafi Aziizi" w:date="2021-11-12T11:16:00Z">
              <w:del w:id="1019" w:author="Rafi Aziizi" w:date="2021-11-12T14:06:00Z">
                <w:r w:rsidDel="000F1488">
                  <w:delText>2.</w:delText>
                </w:r>
              </w:del>
            </w:moveFrom>
          </w:p>
        </w:tc>
        <w:tc>
          <w:tcPr>
            <w:tcW w:w="2268" w:type="dxa"/>
          </w:tcPr>
          <w:p w14:paraId="780C7662" w14:textId="646A6317" w:rsidR="003E1103" w:rsidDel="000F1488" w:rsidRDefault="003E1103" w:rsidP="004A0936">
            <w:pPr>
              <w:rPr>
                <w:del w:id="1020" w:author="Rafi Aziizi" w:date="2021-11-12T14:06:00Z"/>
                <w:moveFrom w:id="1021" w:author="Rafi Aziizi" w:date="2021-11-12T11:16:00Z"/>
              </w:rPr>
            </w:pPr>
            <w:moveFrom w:id="1022" w:author="Rafi Aziizi" w:date="2021-11-12T11:16:00Z">
              <w:del w:id="1023"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1024" w:author="Rafi Aziizi" w:date="2021-11-12T14:06:00Z"/>
                <w:moveFrom w:id="1025" w:author="Rafi Aziizi" w:date="2021-11-12T11:16:00Z"/>
                <w:lang w:val="id-ID"/>
              </w:rPr>
            </w:pPr>
            <w:moveFrom w:id="1026" w:author="Rafi Aziizi" w:date="2021-11-12T11:16:00Z">
              <w:del w:id="1027"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1028" w:author="Rafi Aziizi" w:date="2021-11-12T14:06:00Z"/>
        </w:trPr>
        <w:tc>
          <w:tcPr>
            <w:tcW w:w="704" w:type="dxa"/>
          </w:tcPr>
          <w:p w14:paraId="5B7F4DDC" w14:textId="56E9F8DC" w:rsidR="003E1103" w:rsidDel="000F1488" w:rsidRDefault="003E1103" w:rsidP="004A0936">
            <w:pPr>
              <w:rPr>
                <w:del w:id="1029" w:author="Rafi Aziizi" w:date="2021-11-12T14:06:00Z"/>
                <w:moveFrom w:id="1030" w:author="Rafi Aziizi" w:date="2021-11-12T11:16:00Z"/>
              </w:rPr>
            </w:pPr>
            <w:moveFrom w:id="1031" w:author="Rafi Aziizi" w:date="2021-11-12T11:16:00Z">
              <w:del w:id="1032"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1033" w:author="Rafi Aziizi" w:date="2021-11-12T14:06:00Z"/>
                <w:moveFrom w:id="1034" w:author="Rafi Aziizi" w:date="2021-11-12T11:16:00Z"/>
              </w:rPr>
            </w:pPr>
            <w:moveFrom w:id="1035" w:author="Rafi Aziizi" w:date="2021-11-12T11:16:00Z">
              <w:del w:id="1036" w:author="Rafi Aziizi" w:date="2021-11-12T14:06:00Z">
                <w:r w:rsidDel="000F1488">
                  <w:delText>Guru BK</w:delText>
                </w:r>
              </w:del>
            </w:moveFrom>
          </w:p>
        </w:tc>
        <w:tc>
          <w:tcPr>
            <w:tcW w:w="4955" w:type="dxa"/>
          </w:tcPr>
          <w:p w14:paraId="0EC69F53" w14:textId="13A8BD26" w:rsidR="003E1103" w:rsidDel="000F1488" w:rsidRDefault="003E1103" w:rsidP="004A0936">
            <w:pPr>
              <w:rPr>
                <w:del w:id="1037" w:author="Rafi Aziizi" w:date="2021-11-12T14:06:00Z"/>
                <w:moveFrom w:id="1038" w:author="Rafi Aziizi" w:date="2021-11-12T11:16:00Z"/>
              </w:rPr>
            </w:pPr>
            <w:moveFrom w:id="1039" w:author="Rafi Aziizi" w:date="2021-11-12T11:16:00Z">
              <w:del w:id="1040"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1041" w:author="Rafi Aziizi" w:date="2021-11-12T14:06:00Z"/>
        </w:trPr>
        <w:tc>
          <w:tcPr>
            <w:tcW w:w="704" w:type="dxa"/>
          </w:tcPr>
          <w:p w14:paraId="0CFC7E18" w14:textId="213B76FB" w:rsidR="003E1103" w:rsidDel="000F1488" w:rsidRDefault="003E1103" w:rsidP="004A0936">
            <w:pPr>
              <w:rPr>
                <w:del w:id="1042" w:author="Rafi Aziizi" w:date="2021-11-12T14:06:00Z"/>
                <w:moveFrom w:id="1043" w:author="Rafi Aziizi" w:date="2021-11-12T11:16:00Z"/>
              </w:rPr>
            </w:pPr>
            <w:moveFrom w:id="1044" w:author="Rafi Aziizi" w:date="2021-11-12T11:16:00Z">
              <w:del w:id="1045" w:author="Rafi Aziizi" w:date="2021-11-12T14:06:00Z">
                <w:r w:rsidDel="000F1488">
                  <w:delText>4.</w:delText>
                </w:r>
              </w:del>
            </w:moveFrom>
          </w:p>
        </w:tc>
        <w:tc>
          <w:tcPr>
            <w:tcW w:w="2268" w:type="dxa"/>
          </w:tcPr>
          <w:p w14:paraId="4D7E1CAF" w14:textId="7D76AB6A" w:rsidR="003E1103" w:rsidDel="000F1488" w:rsidRDefault="003E1103" w:rsidP="004A0936">
            <w:pPr>
              <w:rPr>
                <w:del w:id="1046" w:author="Rafi Aziizi" w:date="2021-11-12T14:06:00Z"/>
                <w:moveFrom w:id="1047" w:author="Rafi Aziizi" w:date="2021-11-12T11:16:00Z"/>
              </w:rPr>
            </w:pPr>
            <w:moveFrom w:id="1048" w:author="Rafi Aziizi" w:date="2021-11-12T11:16:00Z">
              <w:del w:id="1049" w:author="Rafi Aziizi" w:date="2021-11-12T14:06:00Z">
                <w:r w:rsidDel="000F1488">
                  <w:delText>Bagian IT</w:delText>
                </w:r>
              </w:del>
            </w:moveFrom>
          </w:p>
        </w:tc>
        <w:tc>
          <w:tcPr>
            <w:tcW w:w="4955" w:type="dxa"/>
          </w:tcPr>
          <w:p w14:paraId="7A1F47BA" w14:textId="199D613F" w:rsidR="003E1103" w:rsidDel="000F1488" w:rsidRDefault="003E1103" w:rsidP="004A0936">
            <w:pPr>
              <w:rPr>
                <w:del w:id="1050" w:author="Rafi Aziizi" w:date="2021-11-12T14:06:00Z"/>
                <w:moveFrom w:id="1051" w:author="Rafi Aziizi" w:date="2021-11-12T11:16:00Z"/>
              </w:rPr>
            </w:pPr>
            <w:moveFrom w:id="1052" w:author="Rafi Aziizi" w:date="2021-11-12T11:16:00Z">
              <w:del w:id="1053"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1054" w:author="Rafi Aziizi" w:date="2021-11-12T11:16:00Z"/>
        </w:rPr>
      </w:pPr>
      <w:bookmarkStart w:id="1055" w:name="_heading=h.19c6y18"/>
      <w:bookmarkStart w:id="1056" w:name="_Toc80034246"/>
      <w:bookmarkStart w:id="1057" w:name="_Toc83115748"/>
      <w:bookmarkEnd w:id="1055"/>
      <w:moveFromRangeStart w:id="1058" w:author="Rafi Aziizi" w:date="2021-11-12T11:16:00Z" w:name="move87608234"/>
      <w:moveFromRangeEnd w:id="982"/>
      <w:moveFrom w:id="1059" w:author="Rafi Aziizi" w:date="2021-11-12T11:16:00Z">
        <w:r w:rsidDel="00494C80">
          <w:t>Business Use Case</w:t>
        </w:r>
        <w:bookmarkEnd w:id="1056"/>
        <w:bookmarkEnd w:id="1057"/>
      </w:moveFrom>
    </w:p>
    <w:p w14:paraId="1505BB80" w14:textId="784EAB17" w:rsidR="003E1103" w:rsidDel="00494C80" w:rsidRDefault="003E1103" w:rsidP="007F1959">
      <w:pPr>
        <w:ind w:firstLine="720"/>
        <w:rPr>
          <w:moveFrom w:id="1060" w:author="Rafi Aziizi" w:date="2021-11-12T11:16:00Z"/>
          <w:lang w:val="id-ID"/>
        </w:rPr>
      </w:pPr>
      <w:moveFrom w:id="1061"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1062" w:author="Rafi Aziizi" w:date="2021-11-12T11:16:00Z"/>
          <w:b/>
          <w:bCs/>
        </w:rPr>
      </w:pPr>
      <w:moveFrom w:id="1063"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D26F74" w:rsidRPr="000B7812" w:rsidRDefault="00D26F74" w:rsidP="00111278">
                              <w:pPr>
                                <w:pStyle w:val="Caption"/>
                                <w:jc w:val="center"/>
                                <w:rPr>
                                  <w:noProof/>
                                  <w:sz w:val="24"/>
                                  <w:szCs w:val="24"/>
                                </w:rPr>
                              </w:pPr>
                              <w:bookmarkStart w:id="1064"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10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7"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" stroked="f">
                  <v:textbox style="mso-fit-shape-to-text:t" inset="0,0,0,0">
                    <w:txbxContent>
                      <w:p w14:paraId="2D5FECDD" w14:textId="424D09AA" w:rsidR="00D26F74" w:rsidRPr="000B7812" w:rsidRDefault="00D26F74" w:rsidP="00111278">
                        <w:pPr>
                          <w:pStyle w:val="Caption"/>
                          <w:jc w:val="center"/>
                          <w:rPr>
                            <w:noProof/>
                            <w:sz w:val="24"/>
                            <w:szCs w:val="24"/>
                          </w:rPr>
                        </w:pPr>
                        <w:bookmarkStart w:id="1065"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1065"/>
                        <w:proofErr w:type="spellEnd"/>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1066" w:author="Rafi Aziizi" w:date="2021-11-12T11:16:00Z"/>
          <w:b/>
          <w:bCs/>
        </w:rPr>
      </w:pPr>
    </w:p>
    <w:p w14:paraId="206D73A2" w14:textId="5B68BA72" w:rsidR="00111278" w:rsidDel="003E7B2F" w:rsidRDefault="00111278">
      <w:pPr>
        <w:rPr>
          <w:moveFrom w:id="1067" w:author="Rafi Aziizi" w:date="2021-11-12T11:16:00Z"/>
          <w:b/>
          <w:bCs/>
        </w:rPr>
        <w:pPrChange w:id="1068" w:author="Rafi Aziizi" w:date="2021-11-12T10:42:00Z">
          <w:pPr>
            <w:jc w:val="center"/>
          </w:pPr>
        </w:pPrChange>
      </w:pPr>
    </w:p>
    <w:p w14:paraId="09E1527F" w14:textId="5BC59CE6" w:rsidR="00111278" w:rsidDel="003E7B2F" w:rsidRDefault="00111278">
      <w:pPr>
        <w:rPr>
          <w:moveFrom w:id="1069" w:author="Rafi Aziizi" w:date="2021-11-12T11:16:00Z"/>
          <w:b/>
          <w:bCs/>
        </w:rPr>
        <w:pPrChange w:id="1070" w:author="Rafi Aziizi" w:date="2021-11-12T10:42:00Z">
          <w:pPr>
            <w:jc w:val="center"/>
          </w:pPr>
        </w:pPrChange>
      </w:pPr>
    </w:p>
    <w:p w14:paraId="742E71B9" w14:textId="47211C90" w:rsidR="00111278" w:rsidDel="003E7B2F" w:rsidRDefault="00111278" w:rsidP="00A2766B">
      <w:pPr>
        <w:jc w:val="center"/>
        <w:rPr>
          <w:moveFrom w:id="1071" w:author="Rafi Aziizi" w:date="2021-11-12T11:16:00Z"/>
          <w:b/>
          <w:bCs/>
        </w:rPr>
      </w:pPr>
    </w:p>
    <w:p w14:paraId="146A1EE1" w14:textId="5C51A790" w:rsidR="00111278" w:rsidDel="003E7B2F" w:rsidRDefault="00111278" w:rsidP="00A2766B">
      <w:pPr>
        <w:jc w:val="center"/>
        <w:rPr>
          <w:moveFrom w:id="1072" w:author="Rafi Aziizi" w:date="2021-11-12T11:16:00Z"/>
          <w:b/>
          <w:bCs/>
        </w:rPr>
      </w:pPr>
    </w:p>
    <w:p w14:paraId="7D961F10" w14:textId="439624B1" w:rsidR="00111278" w:rsidDel="003E7B2F" w:rsidRDefault="00111278" w:rsidP="00A2766B">
      <w:pPr>
        <w:jc w:val="center"/>
        <w:rPr>
          <w:moveFrom w:id="1073" w:author="Rafi Aziizi" w:date="2021-11-12T11:16:00Z"/>
          <w:b/>
          <w:bCs/>
        </w:rPr>
      </w:pPr>
    </w:p>
    <w:p w14:paraId="47CA6460" w14:textId="720A6AEC" w:rsidR="00111278" w:rsidDel="003E7B2F" w:rsidRDefault="00111278" w:rsidP="00A2766B">
      <w:pPr>
        <w:jc w:val="center"/>
        <w:rPr>
          <w:moveFrom w:id="1074" w:author="Rafi Aziizi" w:date="2021-11-12T11:16:00Z"/>
          <w:b/>
          <w:bCs/>
        </w:rPr>
      </w:pPr>
    </w:p>
    <w:p w14:paraId="644749F0" w14:textId="14B4CAA9" w:rsidR="00111278" w:rsidDel="003E7B2F" w:rsidRDefault="00111278" w:rsidP="00A2766B">
      <w:pPr>
        <w:jc w:val="center"/>
        <w:rPr>
          <w:moveFrom w:id="1075" w:author="Rafi Aziizi" w:date="2021-11-12T11:16:00Z"/>
          <w:b/>
          <w:bCs/>
        </w:rPr>
      </w:pPr>
    </w:p>
    <w:p w14:paraId="12DA6C1C" w14:textId="76CF70A9" w:rsidR="00111278" w:rsidDel="003E7B2F" w:rsidRDefault="00111278" w:rsidP="00A2766B">
      <w:pPr>
        <w:jc w:val="center"/>
        <w:rPr>
          <w:moveFrom w:id="1076" w:author="Rafi Aziizi" w:date="2021-11-12T11:16:00Z"/>
          <w:b/>
          <w:bCs/>
        </w:rPr>
      </w:pPr>
    </w:p>
    <w:p w14:paraId="15A9ED2B" w14:textId="0F21F73D" w:rsidR="00111278" w:rsidDel="003E7B2F" w:rsidRDefault="00111278" w:rsidP="00A2766B">
      <w:pPr>
        <w:jc w:val="center"/>
        <w:rPr>
          <w:moveFrom w:id="1077" w:author="Rafi Aziizi" w:date="2021-11-12T11:16:00Z"/>
          <w:b/>
          <w:bCs/>
        </w:rPr>
      </w:pPr>
    </w:p>
    <w:p w14:paraId="14AFF6AF" w14:textId="25168BBF" w:rsidR="00111278" w:rsidDel="003E7B2F" w:rsidRDefault="00111278" w:rsidP="00A2766B">
      <w:pPr>
        <w:jc w:val="center"/>
        <w:rPr>
          <w:moveFrom w:id="1078" w:author="Rafi Aziizi" w:date="2021-11-12T11:16:00Z"/>
          <w:b/>
          <w:bCs/>
        </w:rPr>
      </w:pPr>
    </w:p>
    <w:p w14:paraId="7226AC5F" w14:textId="6CFBD4C8" w:rsidR="00111278" w:rsidDel="003E7B2F" w:rsidRDefault="00111278" w:rsidP="00A2766B">
      <w:pPr>
        <w:jc w:val="center"/>
        <w:rPr>
          <w:moveFrom w:id="1079" w:author="Rafi Aziizi" w:date="2021-11-12T11:16:00Z"/>
          <w:b/>
          <w:bCs/>
        </w:rPr>
      </w:pPr>
    </w:p>
    <w:p w14:paraId="7F8A9F05" w14:textId="141EF7EB" w:rsidR="00111278" w:rsidDel="003E7B2F" w:rsidRDefault="00111278">
      <w:pPr>
        <w:rPr>
          <w:moveFrom w:id="1080" w:author="Rafi Aziizi" w:date="2021-11-12T11:16:00Z"/>
          <w:b/>
          <w:bCs/>
        </w:rPr>
        <w:pPrChange w:id="1081" w:author="Rafi Aziizi" w:date="2021-11-12T10:42:00Z">
          <w:pPr>
            <w:jc w:val="center"/>
          </w:pPr>
        </w:pPrChange>
      </w:pPr>
    </w:p>
    <w:p w14:paraId="12C0EB6E" w14:textId="03199E35" w:rsidR="00111278" w:rsidDel="003E7B2F" w:rsidRDefault="00111278">
      <w:pPr>
        <w:rPr>
          <w:moveFrom w:id="1082" w:author="Rafi Aziizi" w:date="2021-11-12T11:16:00Z"/>
          <w:b/>
          <w:bCs/>
        </w:rPr>
        <w:pPrChange w:id="1083" w:author="Rafi Aziizi" w:date="2021-11-12T10:42:00Z">
          <w:pPr>
            <w:jc w:val="center"/>
          </w:pPr>
        </w:pPrChange>
      </w:pPr>
    </w:p>
    <w:p w14:paraId="47163FEF" w14:textId="3B9F9AED" w:rsidR="00111278" w:rsidDel="003E7B2F" w:rsidRDefault="00111278">
      <w:pPr>
        <w:rPr>
          <w:moveFrom w:id="1084" w:author="Rafi Aziizi" w:date="2021-11-12T11:16:00Z"/>
          <w:b/>
          <w:bCs/>
        </w:rPr>
        <w:pPrChange w:id="1085" w:author="Rafi Aziizi" w:date="2021-11-12T10:42:00Z">
          <w:pPr>
            <w:jc w:val="center"/>
          </w:pPr>
        </w:pPrChange>
      </w:pPr>
    </w:p>
    <w:p w14:paraId="75074D89" w14:textId="77777777" w:rsidR="00111278" w:rsidDel="003E7B2F" w:rsidRDefault="00111278">
      <w:pPr>
        <w:rPr>
          <w:moveFrom w:id="1086" w:author="Rafi Aziizi" w:date="2021-11-12T11:16:00Z"/>
          <w:b/>
          <w:bCs/>
        </w:rPr>
        <w:pPrChange w:id="1087" w:author="Rafi Aziizi" w:date="2021-11-12T10:42:00Z">
          <w:pPr>
            <w:jc w:val="center"/>
          </w:pPr>
        </w:pPrChange>
      </w:pPr>
    </w:p>
    <w:p w14:paraId="4108B4BB" w14:textId="6206E3D9" w:rsidR="00EB6AD3" w:rsidDel="00494C80" w:rsidRDefault="00EB6AD3" w:rsidP="00FA382F">
      <w:pPr>
        <w:rPr>
          <w:moveFrom w:id="1088" w:author="Rafi Aziizi" w:date="2021-11-12T11:16:00Z"/>
          <w:b/>
          <w:bCs/>
        </w:rPr>
      </w:pPr>
    </w:p>
    <w:p w14:paraId="0609481A" w14:textId="19204F51" w:rsidR="00111278" w:rsidRPr="00675081" w:rsidDel="00494C80" w:rsidRDefault="00111278" w:rsidP="00A2766B">
      <w:pPr>
        <w:jc w:val="center"/>
        <w:rPr>
          <w:moveFrom w:id="1089" w:author="Rafi Aziizi" w:date="2021-11-12T11:16:00Z"/>
          <w:b/>
          <w:bCs/>
        </w:rPr>
      </w:pPr>
      <w:moveFrom w:id="1090"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1091" w:name="_heading=h.3tbugp1"/>
      <w:bookmarkStart w:id="1092" w:name="_Toc80034247"/>
      <w:bookmarkStart w:id="1093" w:name="_Toc83115749"/>
      <w:bookmarkEnd w:id="1091"/>
      <w:moveFromRangeEnd w:id="1058"/>
      <w:r>
        <w:t>Use Case Diagram</w:t>
      </w:r>
      <w:bookmarkEnd w:id="1092"/>
      <w:bookmarkEnd w:id="1093"/>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0E2819DD" w14:textId="2E3BA686" w:rsidR="00111278" w:rsidRDefault="00F97775" w:rsidP="00111278">
      <w:pPr>
        <w:keepNext/>
        <w:jc w:val="center"/>
      </w:pPr>
      <w:r>
        <w:rPr>
          <w:noProof/>
        </w:rPr>
        <w:lastRenderedPageBreak/>
        <w:drawing>
          <wp:inline distT="0" distB="0" distL="0" distR="0" wp14:anchorId="0F83E7B8" wp14:editId="1920182E">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p>
    <w:p w14:paraId="236887B4" w14:textId="39482D8F" w:rsidR="00675081" w:rsidDel="001A7B0B" w:rsidRDefault="00111278" w:rsidP="00111278">
      <w:pPr>
        <w:pStyle w:val="Caption"/>
        <w:jc w:val="center"/>
        <w:rPr>
          <w:del w:id="1094" w:author=" " w:date="2021-11-12T16:25:00Z"/>
        </w:rPr>
      </w:pPr>
      <w:bookmarkStart w:id="1095" w:name="_Toc83115820"/>
      <w:del w:id="1096" w:author=" "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bookmarkEnd w:id="1095"/>
      </w:del>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1097" w:name="_heading=h.28h4qwu"/>
      <w:bookmarkStart w:id="1098" w:name="_Toc80034248"/>
      <w:bookmarkStart w:id="1099" w:name="_Toc83115750"/>
      <w:bookmarkEnd w:id="1097"/>
      <w:r>
        <w:t>Skenario Use Case</w:t>
      </w:r>
      <w:bookmarkEnd w:id="1098"/>
      <w:bookmarkEnd w:id="1099"/>
    </w:p>
    <w:p w14:paraId="1201B58F" w14:textId="0CBCB49D" w:rsidR="000829CA" w:rsidRPr="000829CA" w:rsidRDefault="00316180" w:rsidP="000829CA">
      <w:pPr>
        <w:ind w:left="66" w:firstLine="720"/>
      </w:pPr>
      <w:r>
        <w:t xml:space="preserve">Use Case pada sub </w:t>
      </w:r>
      <w:proofErr w:type="spellStart"/>
      <w:r>
        <w:t>bab</w:t>
      </w:r>
      <w:proofErr w:type="spellEnd"/>
      <w:r>
        <w:t xml:space="preserve"> 3.4.</w:t>
      </w:r>
      <w:ins w:id="1100" w:author="Rafi Aziizi" w:date="2021-11-12T14:08:00Z">
        <w:r w:rsidR="000F1488">
          <w:t>1</w:t>
        </w:r>
      </w:ins>
      <w:del w:id="1101" w:author="Rafi Aziizi" w:date="2021-11-12T14:08:00Z">
        <w:r w:rsidDel="000F1488">
          <w:delText>4</w:delText>
        </w:r>
      </w:del>
      <w:r>
        <w:t xml:space="preserve">.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proofErr w:type="spellStart"/>
      <w:r w:rsidR="000829CA">
        <w:t>Adapun</w:t>
      </w:r>
      <w:proofErr w:type="spellEnd"/>
      <w:r w:rsidR="000829CA">
        <w:t xml:space="preserve">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5FA5774E" w:rsidR="00926DA8" w:rsidRDefault="00270503" w:rsidP="00FF2590">
      <w:pPr>
        <w:pStyle w:val="ListParagraph"/>
        <w:numPr>
          <w:ilvl w:val="0"/>
          <w:numId w:val="25"/>
        </w:numPr>
        <w:ind w:left="426"/>
      </w:pPr>
      <w:proofErr w:type="spellStart"/>
      <w:r>
        <w:t>Skenario</w:t>
      </w:r>
      <w:proofErr w:type="spellEnd"/>
      <w:r>
        <w:t xml:space="preserve"> Login</w:t>
      </w:r>
    </w:p>
    <w:p w14:paraId="6AE3635A" w14:textId="6B6D8721" w:rsidR="00832EA1" w:rsidRDefault="00832EA1" w:rsidP="005B790F">
      <w:pPr>
        <w:pStyle w:val="Caption"/>
        <w:keepNext/>
        <w:jc w:val="center"/>
      </w:pPr>
      <w:bookmarkStart w:id="1102" w:name="_Toc83115866"/>
      <w:del w:id="1103"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5</w:delText>
        </w:r>
        <w:r w:rsidR="006720D0" w:rsidDel="001A7B0B">
          <w:fldChar w:fldCharType="end"/>
        </w:r>
        <w:r w:rsidDel="001A7B0B">
          <w:delText xml:space="preserve"> </w:delText>
        </w:r>
        <w:r w:rsidRPr="002C6E8F" w:rsidDel="001A7B0B">
          <w:delText>Skenario Use Case Login</w:delText>
        </w:r>
      </w:del>
      <w:bookmarkEnd w:id="110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lastRenderedPageBreak/>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masing-masing</w:t>
            </w:r>
            <w:proofErr w:type="spellEnd"/>
            <w:r>
              <w:t>.</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190ECE">
              <w:rPr>
                <w:i/>
                <w:iCs/>
              </w:rPr>
              <w:t xml:space="preserve"> </w:t>
            </w:r>
            <w:proofErr w:type="spellStart"/>
            <w:r w:rsidR="00190ECE" w:rsidRPr="00190ECE">
              <w:t>lalu</w:t>
            </w:r>
            <w:proofErr w:type="spellEnd"/>
            <w:r w:rsidR="00190ECE" w:rsidRPr="00190ECE">
              <w:t xml:space="preserve"> </w:t>
            </w:r>
            <w:proofErr w:type="spellStart"/>
            <w:r w:rsidR="00190ECE" w:rsidRPr="00190ECE">
              <w:t>menekan</w:t>
            </w:r>
            <w:proofErr w:type="spellEnd"/>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w:t>
            </w:r>
            <w:r w:rsidRPr="00190ECE">
              <w:rPr>
                <w:i/>
                <w:iCs/>
              </w:rPr>
              <w:t>form login</w:t>
            </w:r>
            <w:r>
              <w:t xml:space="preserve">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proofErr w:type="spellStart"/>
            <w:r w:rsidR="001B1AF9">
              <w:t>Memasuki</w:t>
            </w:r>
            <w:proofErr w:type="spellEnd"/>
            <w:r w:rsidR="001B1AF9">
              <w:t xml:space="preserve"> </w:t>
            </w:r>
            <w:proofErr w:type="spellStart"/>
            <w:r w:rsidR="001B1AF9">
              <w:t>sistem</w:t>
            </w:r>
            <w:proofErr w:type="spellEnd"/>
            <w:r w:rsidR="001B1AF9">
              <w:t xml:space="preserve"> </w:t>
            </w:r>
            <w:proofErr w:type="spellStart"/>
            <w:r w:rsidR="001B1AF9">
              <w:t>tanpa</w:t>
            </w:r>
            <w:proofErr w:type="spellEnd"/>
            <w:r w:rsidR="001B1AF9">
              <w:t xml:space="preserve"> </w:t>
            </w:r>
            <w:proofErr w:type="spellStart"/>
            <w:proofErr w:type="gramStart"/>
            <w:r w:rsidR="001B1AF9">
              <w:t>m</w:t>
            </w:r>
            <w:r>
              <w:t>engisi</w:t>
            </w:r>
            <w:proofErr w:type="spellEnd"/>
            <w:r>
              <w:t xml:space="preserve"> </w:t>
            </w:r>
            <w:r w:rsidR="001B1AF9">
              <w:t xml:space="preserve"> </w:t>
            </w:r>
            <w:r w:rsidR="001B1AF9" w:rsidRPr="00190ECE">
              <w:rPr>
                <w:i/>
                <w:iCs/>
              </w:rPr>
              <w:t>form</w:t>
            </w:r>
            <w:proofErr w:type="gramEnd"/>
            <w:r w:rsidR="001B1AF9" w:rsidRPr="00190ECE">
              <w:rPr>
                <w:i/>
                <w:iCs/>
              </w:rPr>
              <w:t xml:space="preserve">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proofErr w:type="spellStart"/>
            <w:r w:rsidR="00851762">
              <w:t>Menampikan</w:t>
            </w:r>
            <w:proofErr w:type="spellEnd"/>
            <w:r w:rsidR="00851762">
              <w:t xml:space="preserve">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proofErr w:type="spellStart"/>
      <w:r>
        <w:t>Skenario</w:t>
      </w:r>
      <w:proofErr w:type="spellEnd"/>
      <w:r>
        <w:t xml:space="preserve"> Dashboard</w:t>
      </w:r>
    </w:p>
    <w:p w14:paraId="09015379" w14:textId="0AD259A6" w:rsidR="00832EA1" w:rsidRDefault="00832EA1" w:rsidP="005B790F">
      <w:pPr>
        <w:pStyle w:val="Caption"/>
        <w:keepNext/>
        <w:jc w:val="center"/>
      </w:pPr>
      <w:bookmarkStart w:id="1104" w:name="_Toc83115867"/>
      <w:del w:id="1105"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6</w:delText>
        </w:r>
        <w:r w:rsidR="006720D0" w:rsidDel="001A7B0B">
          <w:fldChar w:fldCharType="end"/>
        </w:r>
        <w:r w:rsidDel="001A7B0B">
          <w:delText xml:space="preserve"> </w:delText>
        </w:r>
        <w:r w:rsidRPr="001C3AF5" w:rsidDel="001A7B0B">
          <w:delText>Skenario Use Case Dashboard</w:delText>
        </w:r>
      </w:del>
      <w:bookmarkEnd w:id="110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proofErr w:type="spellStart"/>
            <w:r>
              <w:t>Masuk</w:t>
            </w:r>
            <w:proofErr w:type="spellEnd"/>
            <w:r>
              <w:t xml:space="preserve">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1106" w:author="Rafi Aziizi" w:date="2021-11-12T10:45:00Z">
              <w:r w:rsidDel="007C5FA9">
                <w:delText xml:space="preserve">Masuk </w:delText>
              </w:r>
            </w:del>
            <w:proofErr w:type="spellStart"/>
            <w:ins w:id="1107" w:author="Rafi Aziizi" w:date="2021-11-12T10:45:00Z">
              <w:r w:rsidR="007C5FA9">
                <w:t>menampilkan</w:t>
              </w:r>
              <w:proofErr w:type="spellEnd"/>
              <w:r w:rsidR="007C5FA9">
                <w:t xml:space="preserve"> </w:t>
              </w:r>
            </w:ins>
            <w:del w:id="1108" w:author="Rafi Aziizi" w:date="2021-11-12T10:45:00Z">
              <w:r w:rsidDel="007C5FA9">
                <w:delText>ke</w:delText>
              </w:r>
            </w:del>
            <w:proofErr w:type="spellStart"/>
            <w:r>
              <w:t>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1109" w:author=" " w:date="2021-11-12T16:26:00Z"/>
        </w:rPr>
      </w:pPr>
      <w:proofErr w:type="spellStart"/>
      <w:r>
        <w:t>Skenario</w:t>
      </w:r>
      <w:proofErr w:type="spellEnd"/>
      <w:r>
        <w:t xml:space="preserve"> </w:t>
      </w:r>
      <w:r w:rsidR="006B0320">
        <w:t xml:space="preserve">Menu </w:t>
      </w:r>
      <w:proofErr w:type="spellStart"/>
      <w:r w:rsidR="006B0320">
        <w:t>Kelola</w:t>
      </w:r>
      <w:proofErr w:type="spellEnd"/>
      <w:r w:rsidR="006B0320">
        <w:t xml:space="preserve"> Utama</w:t>
      </w:r>
    </w:p>
    <w:p w14:paraId="3F4EDD82" w14:textId="77777777" w:rsidR="001A7B0B" w:rsidRDefault="001A7B0B">
      <w:pPr>
        <w:pStyle w:val="ListParagraph"/>
        <w:ind w:left="426"/>
        <w:pPrChange w:id="1110"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lastRenderedPageBreak/>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r>
              <w:t>.</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menu </w:t>
            </w:r>
            <w:proofErr w:type="spellStart"/>
            <w:r>
              <w:t>kelola</w:t>
            </w:r>
            <w:proofErr w:type="spellEnd"/>
            <w:r>
              <w:t xml:space="preserve"> </w:t>
            </w:r>
            <w:proofErr w:type="spellStart"/>
            <w:r>
              <w:t>absensi</w:t>
            </w:r>
            <w:proofErr w:type="spellEnd"/>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proofErr w:type="spellStart"/>
            <w:r>
              <w:t>Masuk</w:t>
            </w:r>
            <w:proofErr w:type="spellEnd"/>
            <w:r>
              <w:t xml:space="preserve"> </w:t>
            </w:r>
            <w:proofErr w:type="spellStart"/>
            <w:r>
              <w:t>kedalam</w:t>
            </w:r>
            <w:proofErr w:type="spellEnd"/>
            <w:r>
              <w:t xml:space="preserve"> menu </w:t>
            </w:r>
            <w:proofErr w:type="spellStart"/>
            <w:r>
              <w:t>kelola</w:t>
            </w:r>
            <w:proofErr w:type="spellEnd"/>
            <w:r>
              <w:t xml:space="preserve"> </w:t>
            </w:r>
            <w:proofErr w:type="spellStart"/>
            <w:r>
              <w:t>utama</w:t>
            </w:r>
            <w:proofErr w:type="spellEnd"/>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AED47F7" w14:textId="77777777" w:rsidR="006B0320" w:rsidRPr="0044182F" w:rsidRDefault="006B032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proofErr w:type="spellStart"/>
            <w:r>
              <w:t>Memilih</w:t>
            </w:r>
            <w:proofErr w:type="spellEnd"/>
            <w:r>
              <w:t xml:space="preserve"> </w:t>
            </w:r>
            <w:proofErr w:type="spellStart"/>
            <w:r>
              <w:t>Kelola</w:t>
            </w:r>
            <w:proofErr w:type="spellEnd"/>
            <w:r>
              <w:t xml:space="preserve"> </w:t>
            </w:r>
            <w:proofErr w:type="spellStart"/>
            <w:r>
              <w:t>Absensi</w:t>
            </w:r>
            <w:proofErr w:type="spellEnd"/>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bl>
    <w:p w14:paraId="0DC76A1A" w14:textId="76CB56DF" w:rsidR="001A7B0B" w:rsidRDefault="001A7B0B" w:rsidP="006B0320">
      <w:pPr>
        <w:rPr>
          <w:ins w:id="1111" w:author=" " w:date="2021-11-12T16:26:00Z"/>
        </w:rPr>
      </w:pPr>
    </w:p>
    <w:p w14:paraId="71D096DB" w14:textId="6A38347C" w:rsidR="001A7B0B" w:rsidRDefault="001A7B0B" w:rsidP="006B0320">
      <w:pPr>
        <w:rPr>
          <w:ins w:id="1112" w:author=" " w:date="2021-11-12T16:26:00Z"/>
        </w:rPr>
      </w:pPr>
    </w:p>
    <w:p w14:paraId="09426CAA" w14:textId="77777777" w:rsidR="001A7B0B" w:rsidRDefault="001A7B0B" w:rsidP="006B0320"/>
    <w:p w14:paraId="6E9152D4" w14:textId="1FAFF14E"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w:t>
      </w:r>
      <w:proofErr w:type="spellStart"/>
      <w:r>
        <w:t>Siswa</w:t>
      </w:r>
      <w:proofErr w:type="spellEnd"/>
    </w:p>
    <w:p w14:paraId="0B0099A3" w14:textId="1D36A420" w:rsidR="00832EA1" w:rsidRDefault="00832EA1" w:rsidP="005B790F">
      <w:pPr>
        <w:pStyle w:val="Caption"/>
        <w:keepNext/>
        <w:jc w:val="center"/>
      </w:pPr>
      <w:bookmarkStart w:id="1113" w:name="_Toc83115868"/>
      <w:del w:id="1114" w:author=" " w:date="2021-11-12T16:26: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7</w:delText>
        </w:r>
        <w:r w:rsidR="006720D0" w:rsidDel="001A7B0B">
          <w:fldChar w:fldCharType="end"/>
        </w:r>
        <w:r w:rsidDel="001A7B0B">
          <w:delText xml:space="preserve"> </w:delText>
        </w:r>
        <w:r w:rsidRPr="00551309" w:rsidDel="001A7B0B">
          <w:delText>Skenario Use Case Profil Siswa</w:delText>
        </w:r>
      </w:del>
      <w:bookmarkEnd w:id="111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3B9D">
              <w:t xml:space="preserve"> </w:t>
            </w:r>
            <w:proofErr w:type="spellStart"/>
            <w:r w:rsidR="006F3B9D">
              <w:t>informasi</w:t>
            </w:r>
            <w:proofErr w:type="spellEnd"/>
            <w:r w:rsidR="006F518B">
              <w:t xml:space="preserve"> </w:t>
            </w:r>
            <w:proofErr w:type="spellStart"/>
            <w:r w:rsidR="006F3B9D">
              <w:t>secara</w:t>
            </w:r>
            <w:proofErr w:type="spellEnd"/>
            <w:r w:rsidR="006F3B9D">
              <w:t xml:space="preserve"> detail </w:t>
            </w:r>
            <w:proofErr w:type="spellStart"/>
            <w:r w:rsidR="006F3B9D">
              <w:t>mengenai</w:t>
            </w:r>
            <w:proofErr w:type="spellEnd"/>
            <w:r w:rsidR="006F3B9D">
              <w:t xml:space="preserve"> </w:t>
            </w:r>
            <w:r w:rsidR="006F518B">
              <w:t xml:space="preserve">data </w:t>
            </w:r>
            <w:proofErr w:type="spellStart"/>
            <w:r w:rsidR="006F518B">
              <w:t>identitas</w:t>
            </w:r>
            <w:proofErr w:type="spellEnd"/>
            <w:r w:rsidR="006F518B">
              <w:t xml:space="preserve"> </w:t>
            </w:r>
            <w:proofErr w:type="spellStart"/>
            <w:r w:rsidR="006F518B">
              <w:t>siswa</w:t>
            </w:r>
            <w:proofErr w:type="spellEnd"/>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r w:rsidR="00C53A83">
              <w:t xml:space="preserve">data </w:t>
            </w:r>
            <w:proofErr w:type="spellStart"/>
            <w:r w:rsidR="00C53A83">
              <w:t>siswa</w:t>
            </w:r>
            <w:proofErr w:type="spellEnd"/>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lastRenderedPageBreak/>
              <w:t>Post-Conditions</w:t>
            </w:r>
          </w:p>
        </w:tc>
        <w:tc>
          <w:tcPr>
            <w:tcW w:w="3964" w:type="dxa"/>
            <w:vAlign w:val="center"/>
          </w:tcPr>
          <w:p w14:paraId="66A55048" w14:textId="06E69A9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proofErr w:type="spellStart"/>
            <w:r>
              <w:t>M</w:t>
            </w:r>
            <w:ins w:id="1115" w:author="Rafi Aziizi" w:date="2021-11-12T10:45:00Z">
              <w:r w:rsidR="007C5FA9">
                <w:t>emasuki</w:t>
              </w:r>
            </w:ins>
            <w:proofErr w:type="spellEnd"/>
            <w:del w:id="1116" w:author="Rafi Aziizi" w:date="2021-11-12T10:45:00Z">
              <w:r w:rsidDel="007C5FA9">
                <w:delText>asuk</w:delText>
              </w:r>
            </w:del>
            <w:r>
              <w:t xml:space="preserve">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w:t>
            </w:r>
            <w:proofErr w:type="spellStart"/>
            <w:r>
              <w:t>Siswa</w:t>
            </w:r>
            <w:proofErr w:type="spellEnd"/>
            <w:r>
              <w:t>”</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proofErr w:type="spellStart"/>
            <w:r>
              <w:t>Menekan</w:t>
            </w:r>
            <w:proofErr w:type="spellEnd"/>
            <w:r>
              <w:t xml:space="preserve"> </w:t>
            </w:r>
            <w:r>
              <w:rPr>
                <w:i/>
                <w:iCs/>
              </w:rPr>
              <w:t>button “</w:t>
            </w:r>
            <w:r w:rsidR="006B0320">
              <w:rPr>
                <w:i/>
                <w:iCs/>
              </w:rPr>
              <w:t xml:space="preserve">Profile </w:t>
            </w:r>
            <w:proofErr w:type="spellStart"/>
            <w:r w:rsidR="006B0320">
              <w:rPr>
                <w:i/>
                <w:iCs/>
              </w:rPr>
              <w:t>Siswa</w:t>
            </w:r>
            <w:proofErr w:type="spellEnd"/>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1117" w:author=" " w:date="2021-11-12T16:26:00Z"/>
        </w:rPr>
      </w:pPr>
      <w:proofErr w:type="spellStart"/>
      <w:r>
        <w:t>Skenario</w:t>
      </w:r>
      <w:proofErr w:type="spellEnd"/>
      <w:r>
        <w:t xml:space="preserve"> </w:t>
      </w:r>
      <w:proofErr w:type="spellStart"/>
      <w:r w:rsidR="006B0320">
        <w:t>Riwayat</w:t>
      </w:r>
      <w:proofErr w:type="spellEnd"/>
      <w:r w:rsidR="006B0320">
        <w:t xml:space="preserve"> </w:t>
      </w:r>
      <w:proofErr w:type="spellStart"/>
      <w:r w:rsidR="006B0320">
        <w:t>Absen</w:t>
      </w:r>
      <w:proofErr w:type="spellEnd"/>
      <w:r w:rsidR="006B0320">
        <w:t xml:space="preserve"> </w:t>
      </w:r>
      <w:proofErr w:type="spellStart"/>
      <w:r w:rsidR="006B0320">
        <w:t>Siswa</w:t>
      </w:r>
      <w:proofErr w:type="spellEnd"/>
    </w:p>
    <w:p w14:paraId="2EDB801D" w14:textId="77777777" w:rsidR="001A7B0B" w:rsidRDefault="001A7B0B">
      <w:pPr>
        <w:pStyle w:val="ListParagraph"/>
        <w:ind w:left="426"/>
        <w:pPrChange w:id="1118"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proofErr w:type="spellStart"/>
            <w:r>
              <w:t>Riwayat</w:t>
            </w:r>
            <w:proofErr w:type="spellEnd"/>
            <w:r>
              <w:t xml:space="preserve"> </w:t>
            </w:r>
            <w:proofErr w:type="spellStart"/>
            <w:r>
              <w:t>Absen</w:t>
            </w:r>
            <w:proofErr w:type="spellEnd"/>
            <w:r>
              <w:t xml:space="preserve"> </w:t>
            </w:r>
            <w:proofErr w:type="spellStart"/>
            <w:r>
              <w:t>Siswa</w:t>
            </w:r>
            <w:proofErr w:type="spellEnd"/>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absensi</w:t>
            </w:r>
            <w:proofErr w:type="spellEnd"/>
            <w:r>
              <w:t xml:space="preserve"> </w:t>
            </w:r>
            <w:proofErr w:type="spellStart"/>
            <w:r>
              <w:t>siswa</w:t>
            </w:r>
            <w:proofErr w:type="spellEnd"/>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siswa</w:t>
            </w:r>
            <w:proofErr w:type="spellEnd"/>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proofErr w:type="spellStart"/>
            <w:r>
              <w:t>Sistem</w:t>
            </w:r>
            <w:proofErr w:type="spellEnd"/>
            <w:r>
              <w:t xml:space="preserve"> </w:t>
            </w:r>
            <w:proofErr w:type="spellStart"/>
            <w:r>
              <w:t>menampilkan</w:t>
            </w:r>
            <w:proofErr w:type="spellEnd"/>
            <w:r>
              <w:t xml:space="preserve"> data </w:t>
            </w:r>
            <w:proofErr w:type="spellStart"/>
            <w:r>
              <w:t>siswa</w:t>
            </w:r>
            <w:proofErr w:type="spellEnd"/>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E8942D7"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1119" w:author=" " w:date="2021-11-12T15:18:00Z">
                <w:pPr>
                  <w:numPr>
                    <w:numId w:val="28"/>
                  </w:numPr>
                  <w:spacing w:after="160"/>
                  <w:ind w:left="720" w:hanging="360"/>
                </w:pPr>
              </w:pPrChange>
            </w:pPr>
            <w:proofErr w:type="spellStart"/>
            <w:r>
              <w:lastRenderedPageBreak/>
              <w:t>M</w:t>
            </w:r>
            <w:ins w:id="1120" w:author="Rafi Aziizi" w:date="2021-11-12T10:45:00Z">
              <w:r w:rsidR="007C5FA9">
                <w:t>em</w:t>
              </w:r>
            </w:ins>
            <w:r>
              <w:t>asuk</w:t>
            </w:r>
            <w:ins w:id="1121" w:author="Rafi Aziizi" w:date="2021-11-12T10:45:00Z">
              <w:r w:rsidR="007C5FA9">
                <w:t>i</w:t>
              </w:r>
            </w:ins>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4074B881" w14:textId="77777777" w:rsidR="006F3B9D" w:rsidRPr="0044182F" w:rsidRDefault="006F3B9D">
            <w:pPr>
              <w:ind w:left="360"/>
              <w:pPrChange w:id="1122" w:author=" "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1123" w:author=" "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1124" w:author=" " w:date="2021-11-12T15:18:00Z">
                <w:pPr>
                  <w:numPr>
                    <w:numId w:val="28"/>
                  </w:numPr>
                  <w:spacing w:after="160"/>
                  <w:ind w:left="511" w:hanging="360"/>
                </w:pPr>
              </w:pPrChange>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1125" w:author=" " w:date="2021-11-12T15:18:00Z">
                <w:pPr>
                  <w:pStyle w:val="ListParagraph"/>
                  <w:numPr>
                    <w:numId w:val="28"/>
                  </w:numPr>
                  <w:ind w:hanging="360"/>
                </w:pPr>
              </w:pPrChange>
            </w:pPr>
            <w:proofErr w:type="spellStart"/>
            <w:r>
              <w:t>Memilih</w:t>
            </w:r>
            <w:proofErr w:type="spellEnd"/>
            <w:r>
              <w:t xml:space="preserve"> menu “Data </w:t>
            </w:r>
            <w:proofErr w:type="spellStart"/>
            <w:r>
              <w:t>Siswa</w:t>
            </w:r>
            <w:proofErr w:type="spellEnd"/>
            <w:r>
              <w:t>”</w:t>
            </w:r>
          </w:p>
        </w:tc>
        <w:tc>
          <w:tcPr>
            <w:tcW w:w="3964" w:type="dxa"/>
            <w:vAlign w:val="center"/>
          </w:tcPr>
          <w:p w14:paraId="21584E18" w14:textId="77777777" w:rsidR="006F3B9D" w:rsidRDefault="006F3B9D">
            <w:pPr>
              <w:pStyle w:val="ListParagraph"/>
              <w:spacing w:after="160"/>
              <w:pPrChange w:id="1126" w:author=" "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1127" w:author=" " w:date="2021-11-12T15:18:00Z">
                <w:pPr>
                  <w:pStyle w:val="ListParagraph"/>
                  <w:numPr>
                    <w:numId w:val="28"/>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1128" w:author=" " w:date="2021-11-12T15:18:00Z">
                <w:pPr>
                  <w:pStyle w:val="ListParagraph"/>
                  <w:numPr>
                    <w:numId w:val="28"/>
                  </w:numPr>
                  <w:ind w:hanging="360"/>
                </w:pPr>
              </w:pPrChange>
            </w:pPr>
            <w:proofErr w:type="spellStart"/>
            <w:r>
              <w:t>Menekan</w:t>
            </w:r>
            <w:proofErr w:type="spellEnd"/>
            <w:r>
              <w:t xml:space="preserve"> </w:t>
            </w:r>
            <w:r w:rsidRPr="00F97775">
              <w:rPr>
                <w:i/>
                <w:iCs/>
              </w:rPr>
              <w:t>button “</w:t>
            </w:r>
            <w:proofErr w:type="spellStart"/>
            <w:r w:rsidRPr="00F97775">
              <w:rPr>
                <w:i/>
                <w:iCs/>
              </w:rPr>
              <w:t>Riwayat</w:t>
            </w:r>
            <w:proofErr w:type="spellEnd"/>
            <w:r w:rsidRPr="00F97775">
              <w:rPr>
                <w:i/>
                <w:iCs/>
              </w:rPr>
              <w:t xml:space="preserve"> </w:t>
            </w:r>
            <w:proofErr w:type="spellStart"/>
            <w:r w:rsidRPr="00F97775">
              <w:rPr>
                <w:i/>
                <w:iCs/>
              </w:rPr>
              <w:t>Absen</w:t>
            </w:r>
            <w:proofErr w:type="spellEnd"/>
            <w:r w:rsidRPr="00F97775">
              <w:rPr>
                <w:i/>
                <w:iCs/>
              </w:rPr>
              <w:t>”</w:t>
            </w:r>
          </w:p>
        </w:tc>
        <w:tc>
          <w:tcPr>
            <w:tcW w:w="3964" w:type="dxa"/>
            <w:vAlign w:val="center"/>
          </w:tcPr>
          <w:p w14:paraId="791B408A" w14:textId="77777777" w:rsidR="006F3B9D" w:rsidRDefault="006F3B9D">
            <w:pPr>
              <w:pStyle w:val="ListParagraph"/>
              <w:spacing w:after="160"/>
              <w:pPrChange w:id="1129" w:author=" "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1130" w:author=" " w:date="2021-11-12T15:18:00Z">
                <w:pPr>
                  <w:pStyle w:val="ListParagraph"/>
                  <w:numPr>
                    <w:numId w:val="28"/>
                  </w:numPr>
                  <w:spacing w:after="160"/>
                  <w:ind w:hanging="360"/>
                </w:pPr>
              </w:pPrChange>
            </w:pPr>
            <w:proofErr w:type="spellStart"/>
            <w:r>
              <w:t>Menampilkan</w:t>
            </w:r>
            <w:proofErr w:type="spellEnd"/>
            <w:r>
              <w:t xml:space="preserve"> </w:t>
            </w:r>
            <w:proofErr w:type="spellStart"/>
            <w:r>
              <w:t>halaman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Guru</w:t>
      </w:r>
    </w:p>
    <w:p w14:paraId="5CA30615" w14:textId="4E9F0803" w:rsidR="00C53A83" w:rsidRDefault="00C53A83" w:rsidP="00C53A83">
      <w:pPr>
        <w:pStyle w:val="Caption"/>
        <w:keepNext/>
        <w:jc w:val="center"/>
      </w:pPr>
      <w:bookmarkStart w:id="1131" w:name="_Toc83115869"/>
      <w:del w:id="1132" w:author=" " w:date="2021-11-12T16:26:00Z">
        <w:r w:rsidDel="001A7B0B">
          <w:delText xml:space="preserve">Table 3. </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8</w:delText>
        </w:r>
        <w:r w:rsidDel="001A7B0B">
          <w:fldChar w:fldCharType="end"/>
        </w:r>
        <w:r w:rsidDel="001A7B0B">
          <w:delText xml:space="preserve"> </w:delText>
        </w:r>
        <w:r w:rsidRPr="00D8535B" w:rsidDel="001A7B0B">
          <w:delText>Skenario Use Case Profil Guru</w:delText>
        </w:r>
      </w:del>
      <w:bookmarkEnd w:id="113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rsidR="006F3B9D">
              <w:t xml:space="preserve"> </w:t>
            </w:r>
            <w:proofErr w:type="spellStart"/>
            <w:r w:rsidR="006F3B9D">
              <w:t>informasi</w:t>
            </w:r>
            <w:proofErr w:type="spellEnd"/>
            <w:r w:rsidR="006F3B9D">
              <w:t xml:space="preserve"> </w:t>
            </w:r>
            <w:proofErr w:type="spellStart"/>
            <w:r w:rsidR="006F3B9D">
              <w:t>secara</w:t>
            </w:r>
            <w:proofErr w:type="spellEnd"/>
            <w:r w:rsidR="006F3B9D">
              <w:t xml:space="preserve"> detail </w:t>
            </w:r>
            <w:proofErr w:type="spellStart"/>
            <w:r w:rsidR="006F3B9D">
              <w:t>mengenai</w:t>
            </w:r>
            <w:proofErr w:type="spellEnd"/>
            <w:r>
              <w:t xml:space="preserve"> data </w:t>
            </w:r>
            <w:proofErr w:type="spellStart"/>
            <w:r>
              <w:t>identitas</w:t>
            </w:r>
            <w:proofErr w:type="spellEnd"/>
            <w:r>
              <w:t xml:space="preserve">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5DB490E"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proofErr w:type="spellStart"/>
            <w:ins w:id="1133"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1134"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proofErr w:type="spellStart"/>
            <w:r>
              <w:t>Memiliih</w:t>
            </w:r>
            <w:proofErr w:type="spellEnd"/>
            <w:r>
              <w:t xml:space="preserve">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33A8B687" w14:textId="77777777" w:rsidR="00C53A83" w:rsidRDefault="00C53A83" w:rsidP="00C53A83"/>
    <w:p w14:paraId="4CD576F5" w14:textId="46033F92" w:rsidR="00C53A83" w:rsidRDefault="00C53A83" w:rsidP="00FF2590">
      <w:pPr>
        <w:pStyle w:val="ListParagraph"/>
        <w:numPr>
          <w:ilvl w:val="0"/>
          <w:numId w:val="25"/>
        </w:numPr>
        <w:ind w:left="426"/>
        <w:rPr>
          <w:ins w:id="1135" w:author=" " w:date="2021-11-12T16:26:00Z"/>
        </w:rPr>
      </w:pPr>
      <w:proofErr w:type="spellStart"/>
      <w:r>
        <w:t>Skenario</w:t>
      </w:r>
      <w:proofErr w:type="spellEnd"/>
      <w:r>
        <w:t xml:space="preserve"> </w:t>
      </w:r>
      <w:proofErr w:type="spellStart"/>
      <w:r>
        <w:t>Profil</w:t>
      </w:r>
      <w:proofErr w:type="spellEnd"/>
      <w:r>
        <w:t xml:space="preserve"> </w:t>
      </w:r>
      <w:proofErr w:type="spellStart"/>
      <w:r>
        <w:t>Walikelas</w:t>
      </w:r>
      <w:proofErr w:type="spellEnd"/>
    </w:p>
    <w:p w14:paraId="05AA8DC6" w14:textId="77777777" w:rsidR="001A7B0B" w:rsidRDefault="001A7B0B">
      <w:pPr>
        <w:pStyle w:val="ListParagraph"/>
        <w:ind w:left="426"/>
        <w:pPrChange w:id="1136"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proofErr w:type="spellStart"/>
            <w:r>
              <w:t>Profil</w:t>
            </w:r>
            <w:proofErr w:type="spellEnd"/>
            <w:r>
              <w:t xml:space="preserve"> </w:t>
            </w:r>
            <w:proofErr w:type="spellStart"/>
            <w:r w:rsidR="006F3B9D">
              <w:t>Walikelas</w:t>
            </w:r>
            <w:proofErr w:type="spellEnd"/>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walikelas</w:t>
            </w:r>
            <w:proofErr w:type="spellEnd"/>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00DD3CFF">
              <w:t>walikelas</w:t>
            </w:r>
            <w:proofErr w:type="spellEnd"/>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rsidR="006F3B9D">
              <w:t>walikelas</w:t>
            </w:r>
            <w:proofErr w:type="spellEnd"/>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3DF1B76"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1137" w:author=" " w:date="2021-11-12T15:19:00Z">
                <w:pPr>
                  <w:numPr>
                    <w:numId w:val="29"/>
                  </w:numPr>
                  <w:spacing w:after="160"/>
                  <w:ind w:left="720" w:hanging="360"/>
                </w:pPr>
              </w:pPrChange>
            </w:pPr>
            <w:proofErr w:type="spellStart"/>
            <w:ins w:id="1138"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1139"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1140" w:author=" "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1141" w:author=" "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1142" w:author=" " w:date="2021-11-12T15:19: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1143" w:author=" " w:date="2021-11-12T15:19:00Z">
                <w:pPr>
                  <w:pStyle w:val="ListParagraph"/>
                  <w:numPr>
                    <w:numId w:val="29"/>
                  </w:numPr>
                  <w:ind w:hanging="360"/>
                </w:pPr>
              </w:pPrChange>
            </w:pPr>
            <w:proofErr w:type="spellStart"/>
            <w:r>
              <w:t>Memiliih</w:t>
            </w:r>
            <w:proofErr w:type="spellEnd"/>
            <w:r>
              <w:t xml:space="preserve"> menu “Data </w:t>
            </w:r>
            <w:proofErr w:type="spellStart"/>
            <w:r w:rsidR="006F3B9D">
              <w:t>Walikelas</w:t>
            </w:r>
            <w:proofErr w:type="spellEnd"/>
            <w:r>
              <w:t>”</w:t>
            </w:r>
          </w:p>
        </w:tc>
        <w:tc>
          <w:tcPr>
            <w:tcW w:w="3964" w:type="dxa"/>
            <w:vAlign w:val="center"/>
          </w:tcPr>
          <w:p w14:paraId="07B6D988" w14:textId="77777777" w:rsidR="00C53A83" w:rsidRDefault="00C53A83">
            <w:pPr>
              <w:spacing w:after="160"/>
              <w:ind w:left="720"/>
              <w:pPrChange w:id="1144" w:author=" "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1145" w:author=" "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1146" w:author=" " w:date="2021-11-12T15:19: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1147" w:author=" " w:date="2021-11-12T15:19:00Z">
                <w:pPr>
                  <w:pStyle w:val="ListParagraph"/>
                  <w:numPr>
                    <w:numId w:val="39"/>
                  </w:numPr>
                  <w:ind w:hanging="360"/>
                </w:pPr>
              </w:pPrChange>
            </w:pPr>
            <w:proofErr w:type="spellStart"/>
            <w:r>
              <w:t>Menekan</w:t>
            </w:r>
            <w:proofErr w:type="spellEnd"/>
            <w:r>
              <w:t xml:space="preserve"> </w:t>
            </w:r>
            <w:r w:rsidRPr="009A7AF1">
              <w:rPr>
                <w:i/>
                <w:iCs/>
                <w:rPrChange w:id="1148" w:author=" " w:date="2021-11-12T15:19:00Z">
                  <w:rPr/>
                </w:rPrChange>
              </w:rPr>
              <w:t>button “</w:t>
            </w:r>
            <w:r w:rsidR="006F3B9D" w:rsidRPr="009A7AF1">
              <w:rPr>
                <w:i/>
                <w:iCs/>
                <w:rPrChange w:id="1149" w:author=" " w:date="2021-11-12T15:19:00Z">
                  <w:rPr/>
                </w:rPrChange>
              </w:rPr>
              <w:t>Profile</w:t>
            </w:r>
            <w:r w:rsidRPr="009A7AF1">
              <w:rPr>
                <w:i/>
                <w:iCs/>
                <w:rPrChange w:id="1150" w:author=" " w:date="2021-11-12T15:19:00Z">
                  <w:rPr/>
                </w:rPrChange>
              </w:rPr>
              <w:t xml:space="preserve"> </w:t>
            </w:r>
            <w:proofErr w:type="spellStart"/>
            <w:r w:rsidR="006F3B9D" w:rsidRPr="009A7AF1">
              <w:rPr>
                <w:i/>
                <w:iCs/>
                <w:rPrChange w:id="1151" w:author=" " w:date="2021-11-12T15:19:00Z">
                  <w:rPr/>
                </w:rPrChange>
              </w:rPr>
              <w:t>Walikelas</w:t>
            </w:r>
            <w:proofErr w:type="spellEnd"/>
            <w:r w:rsidRPr="009A7AF1">
              <w:rPr>
                <w:i/>
                <w:iCs/>
                <w:rPrChange w:id="1152" w:author=" " w:date="2021-11-12T15:19:00Z">
                  <w:rPr/>
                </w:rPrChange>
              </w:rPr>
              <w:t>”</w:t>
            </w:r>
          </w:p>
        </w:tc>
        <w:tc>
          <w:tcPr>
            <w:tcW w:w="3964" w:type="dxa"/>
            <w:vAlign w:val="center"/>
          </w:tcPr>
          <w:p w14:paraId="19073F93" w14:textId="77777777" w:rsidR="00C53A83" w:rsidRDefault="00C53A83">
            <w:pPr>
              <w:pStyle w:val="ListParagraph"/>
              <w:spacing w:after="160"/>
              <w:ind w:left="1080"/>
              <w:pPrChange w:id="1153" w:author=" "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1154" w:author=" "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1155" w:author=" " w:date="2021-11-12T15:19: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6F3B9D">
              <w:t>walikelas</w:t>
            </w:r>
            <w:proofErr w:type="spellEnd"/>
          </w:p>
        </w:tc>
      </w:tr>
    </w:tbl>
    <w:p w14:paraId="7D314D4C" w14:textId="77777777" w:rsidR="00C42BC3" w:rsidRDefault="00C42BC3" w:rsidP="00C42BC3">
      <w:pPr>
        <w:ind w:left="66"/>
      </w:pPr>
    </w:p>
    <w:p w14:paraId="338FAF20" w14:textId="7B0D8E36" w:rsidR="006F3B9D" w:rsidRDefault="006B0840" w:rsidP="00FF2590">
      <w:pPr>
        <w:pStyle w:val="ListParagraph"/>
        <w:numPr>
          <w:ilvl w:val="0"/>
          <w:numId w:val="25"/>
        </w:numPr>
        <w:ind w:left="426"/>
        <w:rPr>
          <w:ins w:id="1156" w:author=" " w:date="2021-11-12T16:26:00Z"/>
        </w:rPr>
      </w:pPr>
      <w:proofErr w:type="spellStart"/>
      <w:r>
        <w:t>Skenario</w:t>
      </w:r>
      <w:proofErr w:type="spellEnd"/>
      <w:r>
        <w:t xml:space="preserve"> </w:t>
      </w:r>
      <w:proofErr w:type="spellStart"/>
      <w:r w:rsidR="006F3B9D">
        <w:t>Anggota</w:t>
      </w:r>
      <w:proofErr w:type="spellEnd"/>
      <w:r w:rsidR="006F3B9D">
        <w:t xml:space="preserve"> </w:t>
      </w:r>
      <w:proofErr w:type="spellStart"/>
      <w:r w:rsidR="006F3B9D">
        <w:t>Siswa</w:t>
      </w:r>
      <w:proofErr w:type="spellEnd"/>
    </w:p>
    <w:p w14:paraId="5215B10A" w14:textId="77777777" w:rsidR="001A7B0B" w:rsidRDefault="001A7B0B">
      <w:pPr>
        <w:pStyle w:val="ListParagraph"/>
        <w:ind w:left="426"/>
        <w:pPrChange w:id="1157"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proofErr w:type="spellStart"/>
            <w:r>
              <w:t>Anggota</w:t>
            </w:r>
            <w:proofErr w:type="spellEnd"/>
            <w:r>
              <w:t xml:space="preserve"> </w:t>
            </w:r>
            <w:proofErr w:type="spellStart"/>
            <w:r>
              <w:t>Siswa</w:t>
            </w:r>
            <w:proofErr w:type="spellEnd"/>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nama</w:t>
            </w:r>
            <w:proofErr w:type="spellEnd"/>
            <w:r>
              <w:t xml:space="preserve"> </w:t>
            </w:r>
            <w:proofErr w:type="spellStart"/>
            <w:r>
              <w:t>walikelas</w:t>
            </w:r>
            <w:proofErr w:type="spellEnd"/>
            <w:r>
              <w:t xml:space="preserve"> yang </w:t>
            </w:r>
            <w:proofErr w:type="spellStart"/>
            <w:r>
              <w:t>sama</w:t>
            </w:r>
            <w:proofErr w:type="spellEnd"/>
            <w:r>
              <w:t>.</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w:t>
            </w:r>
            <w:proofErr w:type="spellStart"/>
            <w:r>
              <w:t>walikelas</w:t>
            </w:r>
            <w:proofErr w:type="spellEnd"/>
            <w:r>
              <w:t>.</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walikelas</w:t>
            </w:r>
            <w:proofErr w:type="spellEnd"/>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rsidR="006B0840">
              <w:t xml:space="preserve"> dan </w:t>
            </w:r>
            <w:proofErr w:type="spellStart"/>
            <w:r w:rsidR="006B0840">
              <w:t>riwayat</w:t>
            </w:r>
            <w:proofErr w:type="spellEnd"/>
            <w:r w:rsidR="006B0840">
              <w:t xml:space="preserve"> </w:t>
            </w:r>
            <w:proofErr w:type="spellStart"/>
            <w:r w:rsidR="006B0840">
              <w:t>absensi</w:t>
            </w:r>
            <w:proofErr w:type="spellEnd"/>
            <w:r w:rsidR="006B0840">
              <w:t xml:space="preserve"> </w:t>
            </w:r>
            <w:proofErr w:type="spellStart"/>
            <w:r w:rsidR="006B0840">
              <w:t>semua</w:t>
            </w:r>
            <w:proofErr w:type="spellEnd"/>
            <w:r w:rsidR="006B0840">
              <w:t xml:space="preserve"> </w:t>
            </w:r>
            <w:proofErr w:type="spellStart"/>
            <w:r w:rsidR="006B0840">
              <w:t>siswa</w:t>
            </w:r>
            <w:proofErr w:type="spellEnd"/>
            <w:r w:rsidR="006B0840">
              <w:t xml:space="preserve"> yang </w:t>
            </w:r>
            <w:proofErr w:type="spellStart"/>
            <w:r w:rsidR="006B0840">
              <w:t>diwalikelaskan</w:t>
            </w:r>
            <w:proofErr w:type="spellEnd"/>
            <w:r w:rsidR="006B0840">
              <w:t>.</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36373F2"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1158" w:author=" " w:date="2021-11-12T15:20:00Z">
                <w:pPr>
                  <w:numPr>
                    <w:numId w:val="29"/>
                  </w:numPr>
                  <w:spacing w:after="160"/>
                  <w:ind w:left="720" w:hanging="360"/>
                </w:pPr>
              </w:pPrChange>
            </w:pPr>
            <w:proofErr w:type="spellStart"/>
            <w:ins w:id="1159"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1160"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1161" w:author=" "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1162" w:author=" "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1163" w:author=" " w:date="2021-11-12T15:20: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1164" w:author=" " w:date="2021-11-12T15:20:00Z">
                <w:pPr>
                  <w:pStyle w:val="ListParagraph"/>
                  <w:numPr>
                    <w:numId w:val="29"/>
                  </w:numPr>
                  <w:ind w:hanging="360"/>
                </w:pPr>
              </w:pPrChange>
            </w:pPr>
            <w:proofErr w:type="spellStart"/>
            <w:r>
              <w:lastRenderedPageBreak/>
              <w:t>Memilih</w:t>
            </w:r>
            <w:proofErr w:type="spellEnd"/>
            <w:r>
              <w:t xml:space="preserve"> menu “Data </w:t>
            </w:r>
            <w:proofErr w:type="spellStart"/>
            <w:r>
              <w:t>Walikelas</w:t>
            </w:r>
            <w:proofErr w:type="spellEnd"/>
            <w:r>
              <w:t>”</w:t>
            </w:r>
          </w:p>
        </w:tc>
        <w:tc>
          <w:tcPr>
            <w:tcW w:w="3964" w:type="dxa"/>
            <w:vAlign w:val="center"/>
          </w:tcPr>
          <w:p w14:paraId="47805E27" w14:textId="77777777" w:rsidR="006F3B9D" w:rsidRDefault="006F3B9D">
            <w:pPr>
              <w:pStyle w:val="ListParagraph"/>
              <w:spacing w:after="160"/>
              <w:ind w:left="734"/>
              <w:pPrChange w:id="1165" w:author=" "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1166" w:author=" "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1167" w:author=" " w:date="2021-11-12T15:20: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walikelas</w:t>
            </w:r>
            <w:proofErr w:type="spellEnd"/>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1168" w:author=" " w:date="2021-11-12T15:20:00Z">
                <w:pPr>
                  <w:pStyle w:val="ListParagraph"/>
                  <w:numPr>
                    <w:numId w:val="39"/>
                  </w:numPr>
                  <w:ind w:hanging="360"/>
                </w:pPr>
              </w:pPrChange>
            </w:pPr>
            <w:proofErr w:type="spellStart"/>
            <w:r>
              <w:t>Menekan</w:t>
            </w:r>
            <w:proofErr w:type="spellEnd"/>
            <w:r>
              <w:t xml:space="preserve"> </w:t>
            </w:r>
            <w:r w:rsidRPr="009A7AF1">
              <w:rPr>
                <w:i/>
                <w:iCs/>
                <w:rPrChange w:id="1169" w:author=" " w:date="2021-11-12T15:20:00Z">
                  <w:rPr/>
                </w:rPrChange>
              </w:rPr>
              <w:t xml:space="preserve">button “Profile </w:t>
            </w:r>
            <w:proofErr w:type="spellStart"/>
            <w:r w:rsidRPr="009A7AF1">
              <w:rPr>
                <w:i/>
                <w:iCs/>
                <w:rPrChange w:id="1170" w:author=" " w:date="2021-11-12T15:20:00Z">
                  <w:rPr/>
                </w:rPrChange>
              </w:rPr>
              <w:t>Walikelas</w:t>
            </w:r>
            <w:proofErr w:type="spellEnd"/>
            <w:r w:rsidRPr="009A7AF1">
              <w:rPr>
                <w:i/>
                <w:iCs/>
                <w:rPrChange w:id="1171" w:author=" " w:date="2021-11-12T15:20:00Z">
                  <w:rPr/>
                </w:rPrChange>
              </w:rPr>
              <w:t>”</w:t>
            </w:r>
          </w:p>
        </w:tc>
        <w:tc>
          <w:tcPr>
            <w:tcW w:w="3964" w:type="dxa"/>
            <w:vAlign w:val="center"/>
          </w:tcPr>
          <w:p w14:paraId="5731CF41" w14:textId="77777777" w:rsidR="006F3B9D" w:rsidRDefault="006F3B9D">
            <w:pPr>
              <w:pStyle w:val="ListParagraph"/>
              <w:spacing w:after="160"/>
              <w:ind w:left="734"/>
              <w:pPrChange w:id="1172" w:author=" "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1173" w:author=" "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1174" w:author=" " w:date="2021-11-12T15:20: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walikelas</w:t>
            </w:r>
            <w:proofErr w:type="spellEnd"/>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1175" w:author=" " w:date="2021-11-12T15:20:00Z">
                <w:pPr>
                  <w:pStyle w:val="ListParagraph"/>
                  <w:numPr>
                    <w:numId w:val="39"/>
                  </w:numPr>
                  <w:ind w:hanging="360"/>
                </w:pPr>
              </w:pPrChange>
            </w:pPr>
            <w:proofErr w:type="spellStart"/>
            <w:r>
              <w:t>Menekan</w:t>
            </w:r>
            <w:proofErr w:type="spellEnd"/>
            <w:r>
              <w:t xml:space="preserve"> button </w:t>
            </w:r>
            <w:r w:rsidRPr="009A7AF1">
              <w:rPr>
                <w:i/>
                <w:iCs/>
              </w:rPr>
              <w:t>“</w:t>
            </w:r>
            <w:proofErr w:type="spellStart"/>
            <w:r w:rsidRPr="009A7AF1">
              <w:rPr>
                <w:i/>
                <w:iCs/>
              </w:rPr>
              <w:t>Anggota</w:t>
            </w:r>
            <w:proofErr w:type="spellEnd"/>
            <w:r w:rsidRPr="009A7AF1">
              <w:rPr>
                <w:i/>
                <w:iCs/>
              </w:rPr>
              <w:t xml:space="preserve"> </w:t>
            </w:r>
            <w:proofErr w:type="spellStart"/>
            <w:r w:rsidRPr="009A7AF1">
              <w:rPr>
                <w:i/>
                <w:iCs/>
              </w:rPr>
              <w:t>Siswa</w:t>
            </w:r>
            <w:proofErr w:type="spellEnd"/>
            <w:r w:rsidRPr="009A7AF1">
              <w:rPr>
                <w:i/>
                <w:iCs/>
              </w:rPr>
              <w:t>”</w:t>
            </w:r>
          </w:p>
        </w:tc>
        <w:tc>
          <w:tcPr>
            <w:tcW w:w="3964" w:type="dxa"/>
            <w:vAlign w:val="center"/>
          </w:tcPr>
          <w:p w14:paraId="2600A675" w14:textId="77777777" w:rsidR="006B0840" w:rsidRDefault="006B0840">
            <w:pPr>
              <w:pStyle w:val="ListParagraph"/>
              <w:spacing w:after="160"/>
              <w:ind w:left="734"/>
              <w:pPrChange w:id="1176" w:author=" "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1177" w:author=" "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1178" w:author=" " w:date="2021-11-12T15:20: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1179" w:author=" " w:date="2021-11-12T16:26:00Z"/>
        </w:rPr>
      </w:pPr>
      <w:proofErr w:type="spellStart"/>
      <w:r>
        <w:t>Skenario</w:t>
      </w:r>
      <w:proofErr w:type="spellEnd"/>
      <w:r>
        <w:t xml:space="preserve"> Profile Kelas</w:t>
      </w:r>
    </w:p>
    <w:p w14:paraId="19B599CD" w14:textId="77777777" w:rsidR="001A7B0B" w:rsidRDefault="001A7B0B">
      <w:pPr>
        <w:pStyle w:val="ListParagraph"/>
        <w:ind w:left="426"/>
        <w:pPrChange w:id="1180"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kelas</w:t>
            </w:r>
            <w:proofErr w:type="spellEnd"/>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kelas</w:t>
            </w:r>
            <w:proofErr w:type="spellEnd"/>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kelas</w:t>
            </w:r>
            <w:proofErr w:type="spellEnd"/>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proofErr w:type="spellStart"/>
            <w:r w:rsidRPr="0044182F">
              <w:rPr>
                <w:b/>
              </w:rPr>
              <w:lastRenderedPageBreak/>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41D93E9"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1181" w:author=" " w:date="2021-11-12T15:21:00Z">
                <w:pPr>
                  <w:numPr>
                    <w:numId w:val="29"/>
                  </w:numPr>
                  <w:spacing w:after="160"/>
                  <w:ind w:left="720" w:hanging="360"/>
                </w:pPr>
              </w:pPrChange>
            </w:pPr>
            <w:proofErr w:type="spellStart"/>
            <w:ins w:id="1182"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1183"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1184" w:author=" "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1185" w:author=" "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1186"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1187" w:author=" " w:date="2021-11-12T15:21:00Z">
                <w:pPr>
                  <w:pStyle w:val="ListParagraph"/>
                  <w:numPr>
                    <w:numId w:val="29"/>
                  </w:numPr>
                  <w:ind w:hanging="360"/>
                </w:pPr>
              </w:pPrChange>
            </w:pPr>
            <w:proofErr w:type="spellStart"/>
            <w:r>
              <w:t>Memiliih</w:t>
            </w:r>
            <w:proofErr w:type="spellEnd"/>
            <w:r>
              <w:t xml:space="preserve"> menu “Data Kelas”</w:t>
            </w:r>
          </w:p>
        </w:tc>
        <w:tc>
          <w:tcPr>
            <w:tcW w:w="3964" w:type="dxa"/>
            <w:vAlign w:val="center"/>
          </w:tcPr>
          <w:p w14:paraId="6FE5B38D" w14:textId="77777777" w:rsidR="006B0840" w:rsidRDefault="006B0840">
            <w:pPr>
              <w:pStyle w:val="ListParagraph"/>
              <w:spacing w:after="160"/>
              <w:ind w:left="450"/>
              <w:pPrChange w:id="1188" w:author=" "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1189" w:author=" "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1190"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1191" w:author=" " w:date="2021-11-12T15:21:00Z">
                <w:pPr>
                  <w:pStyle w:val="ListParagraph"/>
                  <w:numPr>
                    <w:numId w:val="39"/>
                  </w:numPr>
                  <w:ind w:hanging="360"/>
                </w:pPr>
              </w:pPrChange>
            </w:pPr>
            <w:proofErr w:type="spellStart"/>
            <w:r>
              <w:t>Menekan</w:t>
            </w:r>
            <w:proofErr w:type="spellEnd"/>
            <w:r>
              <w:t xml:space="preserve"> </w:t>
            </w:r>
            <w:r>
              <w:rPr>
                <w:i/>
                <w:iCs/>
              </w:rPr>
              <w:t>button “Profile Kelas”</w:t>
            </w:r>
          </w:p>
        </w:tc>
        <w:tc>
          <w:tcPr>
            <w:tcW w:w="3964" w:type="dxa"/>
            <w:vAlign w:val="center"/>
          </w:tcPr>
          <w:p w14:paraId="59AF8FC7" w14:textId="77777777" w:rsidR="006B0840" w:rsidRDefault="006B0840">
            <w:pPr>
              <w:pStyle w:val="ListParagraph"/>
              <w:spacing w:after="160"/>
              <w:ind w:left="450"/>
              <w:pPrChange w:id="1192" w:author=" "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1193" w:author=" "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1194"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kelas</w:t>
            </w:r>
            <w:proofErr w:type="spellEnd"/>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1195" w:author=" " w:date="2021-11-12T16:26:00Z"/>
        </w:rPr>
      </w:pPr>
      <w:proofErr w:type="spellStart"/>
      <w:r>
        <w:t>Skenario</w:t>
      </w:r>
      <w:proofErr w:type="spellEnd"/>
      <w:r>
        <w:t xml:space="preserve"> </w:t>
      </w:r>
      <w:proofErr w:type="spellStart"/>
      <w:r>
        <w:t>Anggota</w:t>
      </w:r>
      <w:proofErr w:type="spellEnd"/>
      <w:r>
        <w:t xml:space="preserve"> Kelas</w:t>
      </w:r>
    </w:p>
    <w:p w14:paraId="53D3826A" w14:textId="77777777" w:rsidR="001A7B0B" w:rsidRDefault="001A7B0B">
      <w:pPr>
        <w:pStyle w:val="ListParagraph"/>
        <w:ind w:left="426"/>
        <w:pPrChange w:id="1196"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proofErr w:type="spellStart"/>
            <w:r>
              <w:t>Anggota</w:t>
            </w:r>
            <w:proofErr w:type="spellEnd"/>
            <w:r>
              <w:t xml:space="preserve">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data </w:t>
            </w:r>
            <w:proofErr w:type="spellStart"/>
            <w:r>
              <w:t>kelas</w:t>
            </w:r>
            <w:proofErr w:type="spellEnd"/>
            <w:r>
              <w:t>.</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data </w:t>
            </w:r>
            <w:proofErr w:type="spellStart"/>
            <w:r>
              <w:t>kelas</w:t>
            </w:r>
            <w:proofErr w:type="spellEnd"/>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semua</w:t>
            </w:r>
            <w:proofErr w:type="spellEnd"/>
            <w:r>
              <w:t xml:space="preserve"> </w:t>
            </w:r>
            <w:proofErr w:type="spellStart"/>
            <w:r>
              <w:t>siswa</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proofErr w:type="spellStart"/>
            <w:r w:rsidRPr="0044182F">
              <w:rPr>
                <w:b/>
              </w:rPr>
              <w:lastRenderedPageBreak/>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99D8D0"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1197" w:author=" " w:date="2021-11-12T15:21:00Z">
                <w:pPr>
                  <w:numPr>
                    <w:numId w:val="29"/>
                  </w:numPr>
                  <w:spacing w:after="160"/>
                  <w:ind w:left="720" w:hanging="360"/>
                </w:pPr>
              </w:pPrChange>
            </w:pPr>
            <w:proofErr w:type="spellStart"/>
            <w:ins w:id="1198"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1199"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1200" w:author=" "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1201" w:author=" "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1202"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1203" w:author=" " w:date="2021-11-12T15:21:00Z">
                <w:pPr>
                  <w:pStyle w:val="ListParagraph"/>
                  <w:numPr>
                    <w:numId w:val="29"/>
                  </w:numPr>
                  <w:ind w:hanging="360"/>
                </w:pPr>
              </w:pPrChange>
            </w:pPr>
            <w:proofErr w:type="spellStart"/>
            <w:r>
              <w:t>Memilih</w:t>
            </w:r>
            <w:proofErr w:type="spellEnd"/>
            <w:r>
              <w:t xml:space="preserve"> menu “Data Kelas”</w:t>
            </w:r>
          </w:p>
        </w:tc>
        <w:tc>
          <w:tcPr>
            <w:tcW w:w="3964" w:type="dxa"/>
            <w:vAlign w:val="center"/>
          </w:tcPr>
          <w:p w14:paraId="5BC8CEE1" w14:textId="77777777" w:rsidR="006B0840" w:rsidRDefault="006B0840">
            <w:pPr>
              <w:pStyle w:val="ListParagraph"/>
              <w:spacing w:after="160"/>
              <w:ind w:left="450"/>
              <w:pPrChange w:id="1204" w:author=" "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1205" w:author=" "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1206"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F97775">
              <w:t>kelas</w:t>
            </w:r>
            <w:proofErr w:type="spellEnd"/>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1207" w:author=" " w:date="2021-11-12T15:21:00Z">
                <w:pPr>
                  <w:pStyle w:val="ListParagraph"/>
                  <w:numPr>
                    <w:numId w:val="39"/>
                  </w:numPr>
                  <w:ind w:hanging="360"/>
                </w:pPr>
              </w:pPrChange>
            </w:pPr>
            <w:proofErr w:type="spellStart"/>
            <w:r>
              <w:t>Menekan</w:t>
            </w:r>
            <w:proofErr w:type="spellEnd"/>
            <w:r>
              <w:t xml:space="preserve">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1208" w:author=" "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1209" w:author=" "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1210"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F97775">
              <w:t>kelas</w:t>
            </w:r>
            <w:proofErr w:type="spellEnd"/>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1211" w:author=" " w:date="2021-11-12T15:21:00Z">
                <w:pPr>
                  <w:pStyle w:val="ListParagraph"/>
                  <w:numPr>
                    <w:numId w:val="39"/>
                  </w:numPr>
                  <w:ind w:hanging="360"/>
                </w:pPr>
              </w:pPrChange>
            </w:pPr>
            <w:proofErr w:type="spellStart"/>
            <w:r>
              <w:t>Menekan</w:t>
            </w:r>
            <w:proofErr w:type="spellEnd"/>
            <w:r>
              <w:t xml:space="preserve"> button </w:t>
            </w:r>
            <w:r>
              <w:rPr>
                <w:i/>
                <w:iCs/>
              </w:rPr>
              <w:t>“</w:t>
            </w:r>
            <w:proofErr w:type="spellStart"/>
            <w:r>
              <w:rPr>
                <w:i/>
                <w:iCs/>
              </w:rPr>
              <w:t>Anggota</w:t>
            </w:r>
            <w:proofErr w:type="spellEnd"/>
            <w:r>
              <w:rPr>
                <w:i/>
                <w:iCs/>
              </w:rPr>
              <w:t xml:space="preserve">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1212" w:author=" "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1213" w:author=" "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1214" w:author=" " w:date="2021-11-12T15:21: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5F9BE4D3" w14:textId="77777777" w:rsidR="006B0840" w:rsidRDefault="006B0840" w:rsidP="006B0840"/>
    <w:p w14:paraId="3219A028" w14:textId="743F0421" w:rsidR="00F97775" w:rsidRDefault="00F97775" w:rsidP="00FF2590">
      <w:pPr>
        <w:pStyle w:val="ListParagraph"/>
        <w:numPr>
          <w:ilvl w:val="0"/>
          <w:numId w:val="25"/>
        </w:numPr>
        <w:ind w:left="426"/>
        <w:rPr>
          <w:ins w:id="1215" w:author=" " w:date="2021-11-12T16:26:00Z"/>
        </w:rPr>
      </w:pPr>
      <w:r>
        <w:t>Profile Admin</w:t>
      </w:r>
    </w:p>
    <w:p w14:paraId="308E6E36" w14:textId="77777777" w:rsidR="001A7B0B" w:rsidRDefault="001A7B0B">
      <w:pPr>
        <w:pStyle w:val="ListParagraph"/>
        <w:ind w:left="426"/>
        <w:pPrChange w:id="1216"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lastRenderedPageBreak/>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0381A242" w14:textId="77777777" w:rsidR="000D36D4" w:rsidRPr="0044182F" w:rsidRDefault="000D36D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1217" w:author=" " w:date="2021-11-12T15:22:00Z">
                <w:pPr>
                  <w:numPr>
                    <w:numId w:val="29"/>
                  </w:numPr>
                  <w:spacing w:after="160"/>
                  <w:ind w:left="720" w:hanging="360"/>
                </w:pPr>
              </w:pPrChange>
            </w:pPr>
            <w:proofErr w:type="spellStart"/>
            <w:ins w:id="1218"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1219"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1220" w:author=" "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1221" w:author=" "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1222" w:author=" " w:date="2021-11-12T15:22: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1223" w:author=" " w:date="2021-11-12T15:22:00Z">
                <w:pPr>
                  <w:pStyle w:val="ListParagraph"/>
                  <w:numPr>
                    <w:numId w:val="29"/>
                  </w:numPr>
                  <w:ind w:hanging="360"/>
                </w:pPr>
              </w:pPrChange>
            </w:pPr>
            <w:proofErr w:type="spellStart"/>
            <w:r>
              <w:t>Memiliih</w:t>
            </w:r>
            <w:proofErr w:type="spellEnd"/>
            <w:r>
              <w:t xml:space="preserve"> menu “Data Admin”</w:t>
            </w:r>
          </w:p>
        </w:tc>
        <w:tc>
          <w:tcPr>
            <w:tcW w:w="3964" w:type="dxa"/>
            <w:vAlign w:val="center"/>
          </w:tcPr>
          <w:p w14:paraId="31A7AA13" w14:textId="77777777" w:rsidR="000D36D4" w:rsidRDefault="000D36D4">
            <w:pPr>
              <w:pStyle w:val="ListParagraph"/>
              <w:spacing w:after="160"/>
              <w:ind w:left="450"/>
              <w:pPrChange w:id="1224" w:author=" "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1225" w:author=" "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1226" w:author=" " w:date="2021-11-12T15:22: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1227" w:author=" " w:date="2021-11-12T15:22:00Z">
                <w:pPr>
                  <w:pStyle w:val="ListParagraph"/>
                  <w:numPr>
                    <w:numId w:val="39"/>
                  </w:numPr>
                  <w:ind w:hanging="360"/>
                </w:pPr>
              </w:pPrChange>
            </w:pPr>
            <w:proofErr w:type="spellStart"/>
            <w:r>
              <w:t>Menekan</w:t>
            </w:r>
            <w:proofErr w:type="spellEnd"/>
            <w:r>
              <w:t xml:space="preserve"> </w:t>
            </w:r>
            <w:r>
              <w:rPr>
                <w:i/>
                <w:iCs/>
              </w:rPr>
              <w:t>button “Profile Admin”</w:t>
            </w:r>
          </w:p>
        </w:tc>
        <w:tc>
          <w:tcPr>
            <w:tcW w:w="3964" w:type="dxa"/>
            <w:vAlign w:val="center"/>
          </w:tcPr>
          <w:p w14:paraId="60DA1FBA" w14:textId="77777777" w:rsidR="000D36D4" w:rsidRDefault="000D36D4">
            <w:pPr>
              <w:pStyle w:val="ListParagraph"/>
              <w:spacing w:after="160"/>
              <w:ind w:left="450"/>
              <w:pPrChange w:id="1228" w:author=" "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1229" w:author=" "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1230" w:author=" " w:date="2021-11-12T15:22: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1231" w:author="Rafi Aziizi" w:date="2021-11-12T14:26:00Z"/>
        </w:rPr>
      </w:pPr>
      <w:proofErr w:type="spellStart"/>
      <w:r>
        <w:t>Skenario</w:t>
      </w:r>
      <w:proofErr w:type="spellEnd"/>
      <w:r>
        <w:t xml:space="preserve"> </w:t>
      </w:r>
      <w:proofErr w:type="spellStart"/>
      <w:r>
        <w:t>Kelola</w:t>
      </w:r>
      <w:proofErr w:type="spellEnd"/>
      <w:r>
        <w:t xml:space="preserve"> </w:t>
      </w:r>
      <w:commentRangeStart w:id="1232"/>
      <w:proofErr w:type="spellStart"/>
      <w:r>
        <w:t>Siswa</w:t>
      </w:r>
      <w:commentRangeEnd w:id="1232"/>
      <w:proofErr w:type="spellEnd"/>
      <w:r w:rsidR="00494C80">
        <w:rPr>
          <w:rStyle w:val="CommentReference"/>
        </w:rPr>
        <w:commentReference w:id="1232"/>
      </w:r>
    </w:p>
    <w:p w14:paraId="75D8BD0B" w14:textId="408CCD41" w:rsidR="00E02300" w:rsidRDefault="00E02300">
      <w:pPr>
        <w:ind w:firstLine="426"/>
        <w:rPr>
          <w:ins w:id="1233" w:author="Rafi Aziizi" w:date="2021-11-12T14:18:00Z"/>
        </w:rPr>
        <w:pPrChange w:id="1234" w:author="Rafi Aziizi" w:date="2021-11-12T14:27:00Z">
          <w:pPr>
            <w:pStyle w:val="ListParagraph"/>
            <w:numPr>
              <w:numId w:val="25"/>
            </w:numPr>
            <w:ind w:left="426" w:hanging="360"/>
          </w:pPr>
        </w:pPrChange>
      </w:pPr>
      <w:ins w:id="1235" w:author="Rafi Aziizi" w:date="2021-11-12T14:26:00Z">
        <w:r>
          <w:t xml:space="preserve">Pada scenario </w:t>
        </w:r>
        <w:proofErr w:type="spellStart"/>
        <w:r>
          <w:t>kelola</w:t>
        </w:r>
        <w:proofErr w:type="spellEnd"/>
        <w:r>
          <w:t xml:space="preserve"> </w:t>
        </w:r>
        <w:proofErr w:type="spellStart"/>
        <w:r>
          <w:t>siswa</w:t>
        </w:r>
        <w:proofErr w:type="spellEnd"/>
        <w:r>
          <w:t xml:space="preserve"> </w:t>
        </w:r>
        <w:proofErr w:type="spellStart"/>
        <w:r>
          <w:t>terdapat</w:t>
        </w:r>
        <w:proofErr w:type="spellEnd"/>
        <w:r>
          <w:t xml:space="preserve"> 4 </w:t>
        </w:r>
        <w:proofErr w:type="spellStart"/>
        <w:r>
          <w:t>generalisasi</w:t>
        </w:r>
        <w:proofErr w:type="spellEnd"/>
        <w:r>
          <w:t xml:space="preserve"> </w:t>
        </w:r>
      </w:ins>
      <w:ins w:id="1236" w:author="Rafi Aziizi" w:date="2021-11-12T14:27:00Z">
        <w:r>
          <w:t xml:space="preserve">data </w:t>
        </w:r>
      </w:ins>
      <w:proofErr w:type="spellStart"/>
      <w:ins w:id="1237" w:author="Rafi Aziizi" w:date="2021-11-12T14:26:00Z">
        <w:r>
          <w:t>yaitu</w:t>
        </w:r>
        <w:proofErr w:type="spellEnd"/>
        <w:r>
          <w:t xml:space="preserve"> </w:t>
        </w:r>
        <w:proofErr w:type="spellStart"/>
        <w:r>
          <w:t>tambah</w:t>
        </w:r>
        <w:proofErr w:type="spellEnd"/>
        <w:r>
          <w:t xml:space="preserve"> </w:t>
        </w:r>
        <w:proofErr w:type="spellStart"/>
        <w:r>
          <w:t>siswa</w:t>
        </w:r>
        <w:proofErr w:type="spellEnd"/>
        <w:r>
          <w:t xml:space="preserve">, </w:t>
        </w:r>
        <w:proofErr w:type="spellStart"/>
        <w:r>
          <w:t>hapus</w:t>
        </w:r>
        <w:proofErr w:type="spellEnd"/>
        <w:r>
          <w:t xml:space="preserve"> </w:t>
        </w:r>
        <w:proofErr w:type="spellStart"/>
        <w:r>
          <w:t>siswa</w:t>
        </w:r>
        <w:proofErr w:type="spellEnd"/>
        <w:r>
          <w:t xml:space="preserve">, edit </w:t>
        </w:r>
        <w:proofErr w:type="spellStart"/>
        <w:r>
          <w:t>siswa</w:t>
        </w:r>
        <w:proofErr w:type="spellEnd"/>
        <w:r>
          <w:t xml:space="preserve"> dan </w:t>
        </w:r>
        <w:proofErr w:type="spellStart"/>
        <w:r>
          <w:t>lihat</w:t>
        </w:r>
        <w:proofErr w:type="spellEnd"/>
        <w:r>
          <w:t xml:space="preserve"> </w:t>
        </w:r>
        <w:proofErr w:type="spellStart"/>
        <w:r>
          <w:t>siswa</w:t>
        </w:r>
        <w:proofErr w:type="spellEnd"/>
        <w:r>
          <w:t xml:space="preserve">. Hal </w:t>
        </w:r>
        <w:proofErr w:type="spellStart"/>
        <w:r>
          <w:t>tersebut</w:t>
        </w:r>
        <w:proofErr w:type="spellEnd"/>
        <w:r>
          <w:t xml:space="preserve"> </w:t>
        </w:r>
        <w:proofErr w:type="spellStart"/>
        <w:r>
          <w:t>dijelaskan</w:t>
        </w:r>
        <w:proofErr w:type="spellEnd"/>
        <w:r>
          <w:t xml:space="preserve"> pada</w:t>
        </w:r>
      </w:ins>
      <w:ins w:id="1238" w:author="Rafi Aziizi" w:date="2021-11-12T14:27:00Z">
        <w:r>
          <w:t xml:space="preserve">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069D94A5" w14:textId="6326C9C8" w:rsidR="0025138C" w:rsidRDefault="0025138C" w:rsidP="0025138C">
      <w:pPr>
        <w:ind w:firstLine="66"/>
        <w:rPr>
          <w:ins w:id="1239" w:author=" " w:date="2021-11-12T16:27:00Z"/>
        </w:rPr>
      </w:pPr>
      <w:ins w:id="1240" w:author="Rafi Aziizi" w:date="2021-11-12T14:18:00Z">
        <w:r>
          <w:t>a.</w:t>
        </w:r>
      </w:ins>
      <w:ins w:id="1241" w:author="Rafi Aziizi" w:date="2021-11-12T14:19:00Z">
        <w:r>
          <w:t xml:space="preserve"> </w:t>
        </w:r>
        <w:proofErr w:type="spellStart"/>
        <w:r>
          <w:t>Skenario</w:t>
        </w:r>
        <w:proofErr w:type="spellEnd"/>
        <w:r>
          <w:t xml:space="preserve"> </w:t>
        </w:r>
        <w:proofErr w:type="spellStart"/>
        <w:r>
          <w:t>Tambah</w:t>
        </w:r>
        <w:proofErr w:type="spellEnd"/>
        <w:r>
          <w:t xml:space="preserve"> </w:t>
        </w:r>
        <w:proofErr w:type="spellStart"/>
        <w:r>
          <w:t>Siswa</w:t>
        </w:r>
      </w:ins>
      <w:proofErr w:type="spellEnd"/>
    </w:p>
    <w:p w14:paraId="6217F863" w14:textId="77777777" w:rsidR="001A7B0B" w:rsidRDefault="001A7B0B">
      <w:pPr>
        <w:rPr>
          <w:ins w:id="1242" w:author="Rafi Aziizi" w:date="2021-11-12T14:25:00Z"/>
        </w:rPr>
        <w:pPrChange w:id="1243" w:author=" " w:date="2021-11-12T16:27:00Z">
          <w:pPr>
            <w:ind w:firstLine="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1244" w:author="Rafi Aziizi" w:date="2021-11-12T14:25:00Z"/>
        </w:trPr>
        <w:tc>
          <w:tcPr>
            <w:tcW w:w="3827" w:type="dxa"/>
            <w:shd w:val="clear" w:color="auto" w:fill="F2EE98"/>
            <w:vAlign w:val="center"/>
          </w:tcPr>
          <w:p w14:paraId="22D54EC5" w14:textId="77777777" w:rsidR="00E02300" w:rsidRPr="0044182F" w:rsidRDefault="00E02300" w:rsidP="001F2641">
            <w:pPr>
              <w:rPr>
                <w:ins w:id="1245" w:author="Rafi Aziizi" w:date="2021-11-12T14:25:00Z"/>
                <w:b/>
              </w:rPr>
            </w:pPr>
            <w:ins w:id="1246"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1247" w:author="Rafi Aziizi" w:date="2021-11-12T14:25:00Z"/>
              </w:rPr>
            </w:pPr>
            <w:proofErr w:type="spellStart"/>
            <w:ins w:id="1248" w:author="Rafi Aziizi" w:date="2021-11-12T14:26:00Z">
              <w:r>
                <w:t>Tambah</w:t>
              </w:r>
            </w:ins>
            <w:proofErr w:type="spellEnd"/>
            <w:ins w:id="1249" w:author="Rafi Aziizi" w:date="2021-11-12T14:25:00Z">
              <w:r>
                <w:t xml:space="preserve"> </w:t>
              </w:r>
              <w:proofErr w:type="spellStart"/>
              <w:r>
                <w:t>Siswa</w:t>
              </w:r>
              <w:proofErr w:type="spellEnd"/>
            </w:ins>
          </w:p>
        </w:tc>
      </w:tr>
      <w:tr w:rsidR="00E02300" w:rsidRPr="002F6C1D" w14:paraId="2E79408F" w14:textId="77777777" w:rsidTr="001F2641">
        <w:trPr>
          <w:jc w:val="center"/>
          <w:ins w:id="1250" w:author="Rafi Aziizi" w:date="2021-11-12T14:25:00Z"/>
        </w:trPr>
        <w:tc>
          <w:tcPr>
            <w:tcW w:w="3827" w:type="dxa"/>
            <w:vAlign w:val="center"/>
          </w:tcPr>
          <w:p w14:paraId="54279196" w14:textId="77777777" w:rsidR="00E02300" w:rsidRPr="0044182F" w:rsidRDefault="00E02300" w:rsidP="001F2641">
            <w:pPr>
              <w:rPr>
                <w:ins w:id="1251" w:author="Rafi Aziizi" w:date="2021-11-12T14:25:00Z"/>
                <w:b/>
              </w:rPr>
            </w:pPr>
            <w:ins w:id="1252" w:author="Rafi Aziizi" w:date="2021-11-12T14:25:00Z">
              <w:r w:rsidRPr="0044182F">
                <w:rPr>
                  <w:b/>
                </w:rPr>
                <w:t>ID</w:t>
              </w:r>
            </w:ins>
          </w:p>
        </w:tc>
        <w:tc>
          <w:tcPr>
            <w:tcW w:w="3964" w:type="dxa"/>
            <w:vAlign w:val="center"/>
          </w:tcPr>
          <w:p w14:paraId="0D0907B4" w14:textId="2DC7F921" w:rsidR="00E02300" w:rsidRPr="002F6C1D" w:rsidRDefault="00E02300" w:rsidP="001F2641">
            <w:pPr>
              <w:rPr>
                <w:ins w:id="1253" w:author="Rafi Aziizi" w:date="2021-11-12T14:25:00Z"/>
              </w:rPr>
            </w:pPr>
            <w:ins w:id="1254" w:author="Rafi Aziizi" w:date="2021-11-12T14:25:00Z">
              <w:r>
                <w:t>RC12</w:t>
              </w:r>
            </w:ins>
            <w:ins w:id="1255" w:author="Rafi Aziizi" w:date="2021-11-12T17:30:00Z">
              <w:r w:rsidR="00D26F74">
                <w:t>.1</w:t>
              </w:r>
            </w:ins>
          </w:p>
        </w:tc>
      </w:tr>
      <w:tr w:rsidR="00E02300" w:rsidRPr="000C722D" w14:paraId="64BF1A88" w14:textId="77777777" w:rsidTr="001F2641">
        <w:trPr>
          <w:jc w:val="center"/>
          <w:ins w:id="1256" w:author="Rafi Aziizi" w:date="2021-11-12T14:25:00Z"/>
        </w:trPr>
        <w:tc>
          <w:tcPr>
            <w:tcW w:w="3827" w:type="dxa"/>
            <w:vAlign w:val="center"/>
          </w:tcPr>
          <w:p w14:paraId="7CAE8251" w14:textId="77777777" w:rsidR="00E02300" w:rsidRPr="0044182F" w:rsidRDefault="00E02300" w:rsidP="001F2641">
            <w:pPr>
              <w:rPr>
                <w:ins w:id="1257" w:author="Rafi Aziizi" w:date="2021-11-12T14:25:00Z"/>
                <w:b/>
              </w:rPr>
            </w:pPr>
            <w:ins w:id="1258" w:author="Rafi Aziizi" w:date="2021-11-12T14:25:00Z">
              <w:r w:rsidRPr="0044182F">
                <w:rPr>
                  <w:b/>
                </w:rPr>
                <w:t>Description</w:t>
              </w:r>
            </w:ins>
          </w:p>
        </w:tc>
        <w:tc>
          <w:tcPr>
            <w:tcW w:w="3964" w:type="dxa"/>
          </w:tcPr>
          <w:p w14:paraId="4DCA4B7F" w14:textId="24901F14" w:rsidR="00E02300" w:rsidRPr="000C722D" w:rsidRDefault="00E02300" w:rsidP="001F2641">
            <w:pPr>
              <w:rPr>
                <w:ins w:id="1259" w:author="Rafi Aziizi" w:date="2021-11-12T14:25:00Z"/>
              </w:rPr>
            </w:pPr>
            <w:ins w:id="1260" w:author="Rafi Aziizi" w:date="2021-11-12T14:2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siswa</w:t>
              </w:r>
              <w:proofErr w:type="spellEnd"/>
              <w:r>
                <w:t>.</w:t>
              </w:r>
            </w:ins>
          </w:p>
        </w:tc>
      </w:tr>
      <w:tr w:rsidR="00E02300" w:rsidRPr="002F6C1D" w14:paraId="6A173F0B" w14:textId="77777777" w:rsidTr="001F2641">
        <w:trPr>
          <w:jc w:val="center"/>
          <w:ins w:id="1261" w:author="Rafi Aziizi" w:date="2021-11-12T14:25:00Z"/>
        </w:trPr>
        <w:tc>
          <w:tcPr>
            <w:tcW w:w="3827" w:type="dxa"/>
            <w:vAlign w:val="center"/>
          </w:tcPr>
          <w:p w14:paraId="1269B39E" w14:textId="77777777" w:rsidR="00E02300" w:rsidRPr="0044182F" w:rsidRDefault="00E02300" w:rsidP="001F2641">
            <w:pPr>
              <w:rPr>
                <w:ins w:id="1262" w:author="Rafi Aziizi" w:date="2021-11-12T14:25:00Z"/>
                <w:b/>
              </w:rPr>
            </w:pPr>
            <w:ins w:id="1263"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1264" w:author="Rafi Aziizi" w:date="2021-11-12T14:25:00Z"/>
              </w:rPr>
            </w:pPr>
            <w:ins w:id="1265" w:author="Rafi Aziizi" w:date="2021-11-12T14:25:00Z">
              <w:r>
                <w:t>Bag.IT, Guru BK.</w:t>
              </w:r>
            </w:ins>
          </w:p>
        </w:tc>
      </w:tr>
      <w:tr w:rsidR="00E02300" w:rsidRPr="0044182F" w14:paraId="2ABEA729" w14:textId="77777777" w:rsidTr="001F2641">
        <w:trPr>
          <w:jc w:val="center"/>
          <w:ins w:id="1266" w:author="Rafi Aziizi" w:date="2021-11-12T14:25:00Z"/>
        </w:trPr>
        <w:tc>
          <w:tcPr>
            <w:tcW w:w="3827" w:type="dxa"/>
            <w:vAlign w:val="center"/>
          </w:tcPr>
          <w:p w14:paraId="18DA7738" w14:textId="77777777" w:rsidR="00E02300" w:rsidRPr="0044182F" w:rsidRDefault="00E02300" w:rsidP="001F2641">
            <w:pPr>
              <w:rPr>
                <w:ins w:id="1267" w:author="Rafi Aziizi" w:date="2021-11-12T14:25:00Z"/>
                <w:b/>
              </w:rPr>
            </w:pPr>
            <w:ins w:id="1268"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1269" w:author="Rafi Aziizi" w:date="2021-11-12T14:25:00Z"/>
                <w:i/>
                <w:iCs/>
              </w:rPr>
            </w:pPr>
            <w:ins w:id="1270" w:author="Rafi Aziizi" w:date="2021-11-12T14:25:00Z">
              <w:r>
                <w:rPr>
                  <w:i/>
                  <w:iCs/>
                </w:rPr>
                <w:t>Conditional</w:t>
              </w:r>
            </w:ins>
          </w:p>
        </w:tc>
      </w:tr>
      <w:tr w:rsidR="00E02300" w:rsidRPr="0044182F" w14:paraId="3039B3C0" w14:textId="77777777" w:rsidTr="001F2641">
        <w:trPr>
          <w:jc w:val="center"/>
          <w:ins w:id="1271" w:author="Rafi Aziizi" w:date="2021-11-12T14:25:00Z"/>
        </w:trPr>
        <w:tc>
          <w:tcPr>
            <w:tcW w:w="3827" w:type="dxa"/>
            <w:vAlign w:val="center"/>
          </w:tcPr>
          <w:p w14:paraId="6F1F90EE" w14:textId="77777777" w:rsidR="00E02300" w:rsidRPr="0044182F" w:rsidRDefault="00E02300" w:rsidP="001F2641">
            <w:pPr>
              <w:rPr>
                <w:ins w:id="1272" w:author="Rafi Aziizi" w:date="2021-11-12T14:25:00Z"/>
                <w:b/>
              </w:rPr>
            </w:pPr>
            <w:ins w:id="1273"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1274" w:author="Rafi Aziizi" w:date="2021-11-12T14:25:00Z"/>
              </w:rPr>
            </w:pPr>
            <w:ins w:id="1275" w:author="Rafi Aziizi" w:date="2021-11-12T14:25:00Z">
              <w:r>
                <w:t>-</w:t>
              </w:r>
            </w:ins>
          </w:p>
        </w:tc>
      </w:tr>
      <w:tr w:rsidR="00E02300" w:rsidRPr="0081005E" w14:paraId="7F2DF638" w14:textId="77777777" w:rsidTr="001F2641">
        <w:trPr>
          <w:jc w:val="center"/>
          <w:ins w:id="1276" w:author="Rafi Aziizi" w:date="2021-11-12T14:25:00Z"/>
        </w:trPr>
        <w:tc>
          <w:tcPr>
            <w:tcW w:w="3827" w:type="dxa"/>
            <w:vAlign w:val="center"/>
          </w:tcPr>
          <w:p w14:paraId="30B19907" w14:textId="77777777" w:rsidR="00E02300" w:rsidRPr="0044182F" w:rsidRDefault="00E02300" w:rsidP="001F2641">
            <w:pPr>
              <w:rPr>
                <w:ins w:id="1277" w:author="Rafi Aziizi" w:date="2021-11-12T14:25:00Z"/>
                <w:b/>
              </w:rPr>
            </w:pPr>
            <w:ins w:id="1278"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1279" w:author="Rafi Aziizi" w:date="2021-11-12T14:25:00Z"/>
                <w:i/>
                <w:iCs/>
              </w:rPr>
            </w:pPr>
            <w:ins w:id="1280" w:author="Rafi Aziizi" w:date="2021-11-12T14:27:00Z">
              <w:r>
                <w:t xml:space="preserve">Data </w:t>
              </w:r>
              <w:proofErr w:type="spellStart"/>
              <w:r>
                <w:t>siswa</w:t>
              </w:r>
              <w:proofErr w:type="spellEnd"/>
              <w:r>
                <w:t xml:space="preserve"> </w:t>
              </w:r>
            </w:ins>
            <w:proofErr w:type="spellStart"/>
            <w:ins w:id="1281" w:author="Rafi Aziizi" w:date="2021-11-12T14:28:00Z">
              <w:r>
                <w:t>tidak</w:t>
              </w:r>
              <w:proofErr w:type="spellEnd"/>
              <w:r>
                <w:t xml:space="preserve"> </w:t>
              </w:r>
              <w:proofErr w:type="spellStart"/>
              <w:r>
                <w:t>ada</w:t>
              </w:r>
            </w:ins>
            <w:proofErr w:type="spellEnd"/>
          </w:p>
        </w:tc>
      </w:tr>
      <w:tr w:rsidR="00E02300" w:rsidRPr="0048762E" w14:paraId="4981A49A" w14:textId="77777777" w:rsidTr="001F2641">
        <w:trPr>
          <w:jc w:val="center"/>
          <w:ins w:id="1282" w:author="Rafi Aziizi" w:date="2021-11-12T14:25:00Z"/>
        </w:trPr>
        <w:tc>
          <w:tcPr>
            <w:tcW w:w="3827" w:type="dxa"/>
            <w:vAlign w:val="center"/>
          </w:tcPr>
          <w:p w14:paraId="214BBFDA" w14:textId="77777777" w:rsidR="00E02300" w:rsidRPr="0044182F" w:rsidRDefault="00E02300" w:rsidP="001F2641">
            <w:pPr>
              <w:rPr>
                <w:ins w:id="1283" w:author="Rafi Aziizi" w:date="2021-11-12T14:25:00Z"/>
                <w:b/>
              </w:rPr>
            </w:pPr>
            <w:ins w:id="1284"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1285" w:author="Rafi Aziizi" w:date="2021-11-12T14:25:00Z"/>
              </w:rPr>
            </w:pPr>
            <w:ins w:id="1286" w:author="Rafi Aziizi" w:date="2021-11-12T14:25:00Z">
              <w:r>
                <w:t xml:space="preserve">Data </w:t>
              </w:r>
              <w:proofErr w:type="spellStart"/>
              <w:r>
                <w:t>siswa</w:t>
              </w:r>
              <w:proofErr w:type="spellEnd"/>
              <w:r>
                <w:t xml:space="preserve"> </w:t>
              </w:r>
            </w:ins>
            <w:proofErr w:type="spellStart"/>
            <w:ins w:id="1287" w:author="Rafi Aziizi" w:date="2021-11-12T14:28:00Z">
              <w:r>
                <w:t>baru</w:t>
              </w:r>
              <w:proofErr w:type="spellEnd"/>
              <w:r>
                <w:t xml:space="preserve"> </w:t>
              </w:r>
              <w:proofErr w:type="spellStart"/>
              <w:r>
                <w:t>ditampilkan</w:t>
              </w:r>
            </w:ins>
            <w:proofErr w:type="spellEnd"/>
          </w:p>
        </w:tc>
      </w:tr>
      <w:tr w:rsidR="00E02300" w:rsidRPr="0044182F" w14:paraId="16A83DA8" w14:textId="77777777" w:rsidTr="001F2641">
        <w:trPr>
          <w:jc w:val="center"/>
          <w:ins w:id="1288"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1289" w:author="Rafi Aziizi" w:date="2021-11-12T14:25:00Z"/>
                <w:b/>
              </w:rPr>
            </w:pPr>
            <w:ins w:id="1290" w:author="Rafi Aziizi" w:date="2021-11-12T14:25:00Z">
              <w:r w:rsidRPr="0044182F">
                <w:rPr>
                  <w:b/>
                </w:rPr>
                <w:t>Main Course</w:t>
              </w:r>
            </w:ins>
          </w:p>
        </w:tc>
      </w:tr>
      <w:tr w:rsidR="00E02300" w:rsidRPr="0044182F" w14:paraId="2252748E" w14:textId="77777777" w:rsidTr="001F2641">
        <w:trPr>
          <w:jc w:val="center"/>
          <w:ins w:id="1291"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1292" w:author="Rafi Aziizi" w:date="2021-11-12T14:25:00Z"/>
                <w:b/>
              </w:rPr>
            </w:pPr>
            <w:proofErr w:type="spellStart"/>
            <w:ins w:id="1293" w:author="Rafi Aziizi" w:date="2021-11-12T14:25:00Z">
              <w:r w:rsidRPr="0044182F">
                <w:rPr>
                  <w:b/>
                </w:rPr>
                <w:lastRenderedPageBreak/>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1AA5AC" w14:textId="77777777" w:rsidR="00E02300" w:rsidRPr="0044182F" w:rsidRDefault="00E02300" w:rsidP="001F2641">
            <w:pPr>
              <w:jc w:val="center"/>
              <w:rPr>
                <w:ins w:id="1294" w:author="Rafi Aziizi" w:date="2021-11-12T14:25:00Z"/>
                <w:b/>
              </w:rPr>
            </w:pPr>
            <w:proofErr w:type="spellStart"/>
            <w:ins w:id="1295" w:author="Rafi Aziizi" w:date="2021-11-12T14:25: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3C439C5C" w14:textId="77777777" w:rsidTr="001F2641">
        <w:trPr>
          <w:jc w:val="center"/>
          <w:ins w:id="1296"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1297" w:author="Rafi Aziizi" w:date="2021-11-12T14:25:00Z"/>
              </w:rPr>
            </w:pPr>
            <w:proofErr w:type="spellStart"/>
            <w:ins w:id="1298" w:author="Rafi Aziizi" w:date="2021-11-12T14:25:00Z">
              <w:r>
                <w:t>Memasuki</w:t>
              </w:r>
              <w:proofErr w:type="spellEnd"/>
              <w:r>
                <w:t xml:space="preserve"> menu “</w:t>
              </w:r>
            </w:ins>
            <w:proofErr w:type="spellStart"/>
            <w:ins w:id="1299" w:author="Rafi Aziizi" w:date="2021-11-12T14:28:00Z">
              <w:r>
                <w:t>Tambah</w:t>
              </w:r>
            </w:ins>
            <w:proofErr w:type="spellEnd"/>
            <w:ins w:id="1300" w:author="Rafi Aziizi" w:date="2021-11-12T14:25:00Z">
              <w:r>
                <w:t xml:space="preserve"> </w:t>
              </w:r>
              <w:proofErr w:type="spellStart"/>
              <w:r>
                <w:t>Siswa</w:t>
              </w:r>
              <w:proofErr w:type="spellEnd"/>
              <w:r>
                <w:t>”</w:t>
              </w:r>
            </w:ins>
          </w:p>
        </w:tc>
        <w:tc>
          <w:tcPr>
            <w:tcW w:w="3964" w:type="dxa"/>
            <w:vAlign w:val="center"/>
          </w:tcPr>
          <w:p w14:paraId="60411807" w14:textId="77777777" w:rsidR="00E02300" w:rsidRPr="0044182F" w:rsidRDefault="00E02300" w:rsidP="001F2641">
            <w:pPr>
              <w:ind w:left="511"/>
              <w:rPr>
                <w:ins w:id="1301" w:author="Rafi Aziizi" w:date="2021-11-12T14:25:00Z"/>
              </w:rPr>
            </w:pPr>
          </w:p>
        </w:tc>
      </w:tr>
      <w:tr w:rsidR="00E02300" w:rsidRPr="0044182F" w14:paraId="20F56E0B" w14:textId="77777777" w:rsidTr="001F2641">
        <w:trPr>
          <w:jc w:val="center"/>
          <w:ins w:id="1302" w:author="Rafi Aziizi" w:date="2021-11-12T14:25:00Z"/>
        </w:trPr>
        <w:tc>
          <w:tcPr>
            <w:tcW w:w="3827" w:type="dxa"/>
            <w:vAlign w:val="center"/>
          </w:tcPr>
          <w:p w14:paraId="08D24AC5" w14:textId="77777777" w:rsidR="00E02300" w:rsidRPr="0044182F" w:rsidRDefault="00E02300" w:rsidP="001F2641">
            <w:pPr>
              <w:ind w:left="510"/>
              <w:rPr>
                <w:ins w:id="1303"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1304" w:author="Rafi Aziizi" w:date="2021-11-12T14:25:00Z"/>
              </w:rPr>
            </w:pPr>
            <w:proofErr w:type="spellStart"/>
            <w:ins w:id="1305" w:author="Rafi Aziizi" w:date="2021-11-12T14:25:00Z">
              <w:r>
                <w:t>Menampilkan</w:t>
              </w:r>
              <w:proofErr w:type="spellEnd"/>
              <w:r>
                <w:t xml:space="preserve"> </w:t>
              </w:r>
            </w:ins>
            <w:ins w:id="1306" w:author="Rafi Aziizi" w:date="2021-11-12T14:28:00Z">
              <w:r>
                <w:t xml:space="preserve">form </w:t>
              </w:r>
              <w:proofErr w:type="spellStart"/>
              <w:r>
                <w:t>tambah</w:t>
              </w:r>
            </w:ins>
            <w:proofErr w:type="spellEnd"/>
            <w:ins w:id="1307" w:author="Rafi Aziizi" w:date="2021-11-12T14:25:00Z">
              <w:r>
                <w:t xml:space="preserve"> data </w:t>
              </w:r>
              <w:proofErr w:type="spellStart"/>
              <w:r>
                <w:t>siswa</w:t>
              </w:r>
              <w:proofErr w:type="spellEnd"/>
            </w:ins>
          </w:p>
        </w:tc>
      </w:tr>
      <w:tr w:rsidR="00E02300" w:rsidRPr="0044182F" w14:paraId="4867E998" w14:textId="77777777" w:rsidTr="001F2641">
        <w:trPr>
          <w:jc w:val="center"/>
          <w:ins w:id="1308"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1309" w:author="Rafi Aziizi" w:date="2021-11-12T14:28:00Z"/>
              </w:rPr>
              <w:pPrChange w:id="1310" w:author="Rafi Aziizi" w:date="2021-11-12T14:29:00Z">
                <w:pPr>
                  <w:ind w:left="510"/>
                </w:pPr>
              </w:pPrChange>
            </w:pPr>
            <w:proofErr w:type="spellStart"/>
            <w:ins w:id="1311" w:author="Rafi Aziizi" w:date="2021-11-12T14:29:00Z">
              <w:r>
                <w:t>Mengisi</w:t>
              </w:r>
              <w:proofErr w:type="spellEnd"/>
              <w:r>
                <w:t xml:space="preserve"> form </w:t>
              </w:r>
            </w:ins>
            <w:proofErr w:type="spellStart"/>
            <w:ins w:id="1312" w:author="Rafi Aziizi" w:date="2021-11-12T14:30:00Z">
              <w:r>
                <w:t>tambah</w:t>
              </w:r>
              <w:proofErr w:type="spellEnd"/>
              <w:r>
                <w:t xml:space="preserve"> </w:t>
              </w:r>
            </w:ins>
            <w:ins w:id="1313" w:author="Rafi Aziizi" w:date="2021-11-12T14:29:00Z">
              <w:r>
                <w:t xml:space="preserve">data </w:t>
              </w:r>
              <w:proofErr w:type="spellStart"/>
              <w:r>
                <w:t>siswa</w:t>
              </w:r>
            </w:ins>
            <w:proofErr w:type="spellEnd"/>
          </w:p>
        </w:tc>
        <w:tc>
          <w:tcPr>
            <w:tcW w:w="3964" w:type="dxa"/>
            <w:vAlign w:val="center"/>
          </w:tcPr>
          <w:p w14:paraId="4D36BFC6" w14:textId="77777777" w:rsidR="00E02300" w:rsidRDefault="00E02300">
            <w:pPr>
              <w:spacing w:after="160"/>
              <w:ind w:left="511"/>
              <w:rPr>
                <w:ins w:id="1314" w:author="Rafi Aziizi" w:date="2021-11-12T14:28:00Z"/>
              </w:rPr>
              <w:pPrChange w:id="1315" w:author="Rafi Aziizi" w:date="2021-11-12T14:29:00Z">
                <w:pPr>
                  <w:numPr>
                    <w:numId w:val="30"/>
                  </w:numPr>
                  <w:spacing w:after="160"/>
                  <w:ind w:left="511" w:hanging="360"/>
                </w:pPr>
              </w:pPrChange>
            </w:pPr>
          </w:p>
        </w:tc>
      </w:tr>
      <w:tr w:rsidR="00E02300" w:rsidRPr="0044182F" w14:paraId="2C7E7940" w14:textId="77777777" w:rsidTr="001F2641">
        <w:trPr>
          <w:jc w:val="center"/>
          <w:ins w:id="1316" w:author="Rafi Aziizi" w:date="2021-11-12T14:29:00Z"/>
        </w:trPr>
        <w:tc>
          <w:tcPr>
            <w:tcW w:w="3827" w:type="dxa"/>
            <w:vAlign w:val="center"/>
          </w:tcPr>
          <w:p w14:paraId="6B5D031B" w14:textId="77777777" w:rsidR="00E02300" w:rsidRDefault="00E02300">
            <w:pPr>
              <w:pStyle w:val="ListParagraph"/>
              <w:rPr>
                <w:ins w:id="1317" w:author="Rafi Aziizi" w:date="2021-11-12T14:29:00Z"/>
              </w:rPr>
              <w:pPrChange w:id="1318"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1319" w:author="Rafi Aziizi" w:date="2021-11-12T14:29:00Z"/>
              </w:rPr>
              <w:pPrChange w:id="1320" w:author="Rafi Aziizi" w:date="2021-11-12T14:29:00Z">
                <w:pPr>
                  <w:spacing w:after="160"/>
                  <w:ind w:left="511"/>
                </w:pPr>
              </w:pPrChange>
            </w:pPr>
            <w:proofErr w:type="spellStart"/>
            <w:ins w:id="1321" w:author="Rafi Aziizi" w:date="2021-11-12T14:29:00Z">
              <w:r>
                <w:t>Menyimpan</w:t>
              </w:r>
              <w:proofErr w:type="spellEnd"/>
              <w:r>
                <w:t xml:space="preserve"> data </w:t>
              </w:r>
              <w:proofErr w:type="spellStart"/>
              <w:r>
                <w:t>siswa</w:t>
              </w:r>
              <w:proofErr w:type="spellEnd"/>
              <w:r>
                <w:t xml:space="preserve"> </w:t>
              </w:r>
              <w:proofErr w:type="spellStart"/>
              <w:r>
                <w:t>baru</w:t>
              </w:r>
              <w:proofErr w:type="spellEnd"/>
              <w:r>
                <w:t xml:space="preserve"> pada </w:t>
              </w:r>
              <w:r w:rsidRPr="00E02300">
                <w:rPr>
                  <w:i/>
                  <w:iCs/>
                  <w:rPrChange w:id="1322" w:author="Rafi Aziizi" w:date="2021-11-12T14:29:00Z">
                    <w:rPr/>
                  </w:rPrChange>
                </w:rPr>
                <w:t>database</w:t>
              </w:r>
            </w:ins>
          </w:p>
        </w:tc>
      </w:tr>
      <w:tr w:rsidR="00E02300" w:rsidRPr="001B1AF9" w14:paraId="36187F42" w14:textId="77777777" w:rsidTr="001F2641">
        <w:trPr>
          <w:jc w:val="center"/>
          <w:ins w:id="1323"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1324" w:author="Rafi Aziizi" w:date="2021-11-12T14:25:00Z"/>
                <w:b/>
                <w:bCs/>
              </w:rPr>
            </w:pPr>
            <w:proofErr w:type="spellStart"/>
            <w:ins w:id="1325" w:author="Rafi Aziizi" w:date="2021-11-12T14: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41EC4BD0" w14:textId="77777777" w:rsidTr="001F2641">
        <w:trPr>
          <w:jc w:val="center"/>
          <w:ins w:id="1326"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1327" w:author="Rafi Aziizi" w:date="2021-11-12T14:25:00Z"/>
                <w:b/>
                <w:bCs/>
              </w:rPr>
            </w:pPr>
            <w:proofErr w:type="spellStart"/>
            <w:ins w:id="1328" w:author="Rafi Aziizi" w:date="2021-11-12T14: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1329" w:author="Rafi Aziizi" w:date="2021-11-12T14:25:00Z"/>
                <w:b/>
                <w:bCs/>
              </w:rPr>
            </w:pPr>
            <w:proofErr w:type="spellStart"/>
            <w:ins w:id="1330" w:author="Rafi Aziizi" w:date="2021-11-12T14:25: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53C3D03B" w14:textId="77777777" w:rsidTr="001F2641">
        <w:trPr>
          <w:jc w:val="center"/>
          <w:ins w:id="1331" w:author="Rafi Aziizi" w:date="2021-11-12T14:25:00Z"/>
        </w:trPr>
        <w:tc>
          <w:tcPr>
            <w:tcW w:w="3827" w:type="dxa"/>
            <w:vAlign w:val="center"/>
          </w:tcPr>
          <w:p w14:paraId="21254621" w14:textId="6E867CB2" w:rsidR="00E02300" w:rsidRDefault="00E02300" w:rsidP="001F2641">
            <w:pPr>
              <w:ind w:left="360"/>
              <w:rPr>
                <w:ins w:id="1332" w:author="Rafi Aziizi" w:date="2021-11-12T14:25:00Z"/>
              </w:rPr>
            </w:pPr>
            <w:ins w:id="1333" w:author="Rafi Aziizi" w:date="2021-11-12T14:30:00Z">
              <w:r>
                <w:t>3</w:t>
              </w:r>
            </w:ins>
            <w:ins w:id="1334" w:author="Rafi Aziizi" w:date="2021-11-12T14:25:00Z">
              <w:r>
                <w:t xml:space="preserve">a. </w:t>
              </w:r>
            </w:ins>
            <w:proofErr w:type="spellStart"/>
            <w:ins w:id="1335" w:author="Rafi Aziizi" w:date="2021-11-12T14:29:00Z">
              <w:r>
                <w:t>Tidak</w:t>
              </w:r>
              <w:proofErr w:type="spellEnd"/>
              <w:r>
                <w:t xml:space="preserve"> </w:t>
              </w:r>
            </w:ins>
            <w:proofErr w:type="spellStart"/>
            <w:ins w:id="1336" w:author="Rafi Aziizi" w:date="2021-11-12T14:30:00Z">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siswa</w:t>
              </w:r>
            </w:ins>
            <w:proofErr w:type="spellEnd"/>
          </w:p>
        </w:tc>
        <w:tc>
          <w:tcPr>
            <w:tcW w:w="3964" w:type="dxa"/>
            <w:vAlign w:val="center"/>
          </w:tcPr>
          <w:p w14:paraId="2E00121E" w14:textId="77777777" w:rsidR="00E02300" w:rsidRDefault="00E02300" w:rsidP="001F2641">
            <w:pPr>
              <w:pStyle w:val="ListParagraph"/>
              <w:spacing w:after="160"/>
              <w:ind w:left="468"/>
              <w:rPr>
                <w:ins w:id="1337" w:author="Rafi Aziizi" w:date="2021-11-12T14:25:00Z"/>
              </w:rPr>
            </w:pPr>
          </w:p>
        </w:tc>
      </w:tr>
      <w:tr w:rsidR="00E02300" w14:paraId="1149EF36" w14:textId="77777777" w:rsidTr="001F2641">
        <w:trPr>
          <w:jc w:val="center"/>
          <w:ins w:id="1338" w:author="Rafi Aziizi" w:date="2021-11-12T14:25:00Z"/>
        </w:trPr>
        <w:tc>
          <w:tcPr>
            <w:tcW w:w="3827" w:type="dxa"/>
            <w:vAlign w:val="center"/>
          </w:tcPr>
          <w:p w14:paraId="1A183E47" w14:textId="77777777" w:rsidR="00E02300" w:rsidRDefault="00E02300" w:rsidP="001F2641">
            <w:pPr>
              <w:pStyle w:val="ListParagraph"/>
              <w:ind w:left="450"/>
              <w:rPr>
                <w:ins w:id="1339" w:author="Rafi Aziizi" w:date="2021-11-12T14:25:00Z"/>
              </w:rPr>
            </w:pPr>
          </w:p>
        </w:tc>
        <w:tc>
          <w:tcPr>
            <w:tcW w:w="3964" w:type="dxa"/>
            <w:vAlign w:val="center"/>
          </w:tcPr>
          <w:p w14:paraId="2F19F147" w14:textId="5F73894F" w:rsidR="00E02300" w:rsidRDefault="00E02300" w:rsidP="001F2641">
            <w:pPr>
              <w:spacing w:after="160"/>
              <w:ind w:left="360"/>
              <w:rPr>
                <w:ins w:id="1340" w:author="Rafi Aziizi" w:date="2021-11-12T14:25:00Z"/>
              </w:rPr>
            </w:pPr>
            <w:ins w:id="1341" w:author="Rafi Aziizi" w:date="2021-11-12T14:30:00Z">
              <w:r>
                <w:t>3</w:t>
              </w:r>
            </w:ins>
            <w:ins w:id="1342" w:author="Rafi Aziizi" w:date="2021-11-12T14:25:00Z">
              <w:r>
                <w:t xml:space="preserve">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ins>
            <w:proofErr w:type="spellStart"/>
            <w:ins w:id="1343" w:author="Rafi Aziizi" w:date="2021-11-12T14:30: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ins>
            <w:proofErr w:type="spellEnd"/>
          </w:p>
        </w:tc>
      </w:tr>
    </w:tbl>
    <w:p w14:paraId="4623802F" w14:textId="77777777" w:rsidR="00E02300" w:rsidRDefault="00E02300">
      <w:pPr>
        <w:ind w:firstLine="66"/>
        <w:rPr>
          <w:ins w:id="1344" w:author="Rafi Aziizi" w:date="2021-11-12T14:19:00Z"/>
        </w:rPr>
        <w:pPrChange w:id="1345" w:author="Rafi Aziizi" w:date="2021-11-12T14:22:00Z">
          <w:pPr>
            <w:ind w:firstLine="426"/>
          </w:pPr>
        </w:pPrChange>
      </w:pPr>
    </w:p>
    <w:p w14:paraId="12887761" w14:textId="4CA0DC09" w:rsidR="0025138C" w:rsidRDefault="0025138C" w:rsidP="0025138C">
      <w:pPr>
        <w:ind w:firstLine="66"/>
        <w:rPr>
          <w:ins w:id="1346" w:author=" " w:date="2021-11-12T16:27:00Z"/>
        </w:rPr>
      </w:pPr>
      <w:ins w:id="1347" w:author="Rafi Aziizi" w:date="2021-11-12T14:19:00Z">
        <w:r>
          <w:t xml:space="preserve">b. </w:t>
        </w:r>
        <w:proofErr w:type="spellStart"/>
        <w:r>
          <w:t>Skenario</w:t>
        </w:r>
        <w:proofErr w:type="spellEnd"/>
        <w:r>
          <w:t xml:space="preserve"> </w:t>
        </w:r>
        <w:proofErr w:type="spellStart"/>
        <w:r>
          <w:t>Hapus</w:t>
        </w:r>
        <w:proofErr w:type="spellEnd"/>
        <w:r>
          <w:t xml:space="preserve"> </w:t>
        </w:r>
        <w:proofErr w:type="spellStart"/>
        <w:r>
          <w:t>Siswa</w:t>
        </w:r>
      </w:ins>
      <w:proofErr w:type="spellEnd"/>
    </w:p>
    <w:p w14:paraId="52261897" w14:textId="77777777" w:rsidR="001A7B0B" w:rsidRDefault="001A7B0B">
      <w:pPr>
        <w:rPr>
          <w:ins w:id="1348" w:author="Rafi Aziizi" w:date="2021-11-12T14:30:00Z"/>
        </w:rPr>
        <w:pPrChange w:id="1349" w:author=" " w:date="2021-11-12T16:27:00Z">
          <w:pPr>
            <w:ind w:firstLine="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1350" w:author="Rafi Aziizi" w:date="2021-11-12T14:31:00Z"/>
        </w:trPr>
        <w:tc>
          <w:tcPr>
            <w:tcW w:w="3827" w:type="dxa"/>
            <w:shd w:val="clear" w:color="auto" w:fill="F2EE98"/>
            <w:vAlign w:val="center"/>
          </w:tcPr>
          <w:p w14:paraId="49988FA4" w14:textId="77777777" w:rsidR="00E02300" w:rsidRPr="0044182F" w:rsidRDefault="00E02300" w:rsidP="001F2641">
            <w:pPr>
              <w:rPr>
                <w:ins w:id="1351" w:author="Rafi Aziizi" w:date="2021-11-12T14:31:00Z"/>
                <w:b/>
              </w:rPr>
            </w:pPr>
            <w:ins w:id="1352"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1353" w:author="Rafi Aziizi" w:date="2021-11-12T14:31:00Z"/>
              </w:rPr>
            </w:pPr>
            <w:proofErr w:type="spellStart"/>
            <w:ins w:id="1354" w:author="Rafi Aziizi" w:date="2021-11-12T14:31:00Z">
              <w:r>
                <w:t>Hapus</w:t>
              </w:r>
              <w:proofErr w:type="spellEnd"/>
              <w:r>
                <w:t xml:space="preserve"> </w:t>
              </w:r>
              <w:proofErr w:type="spellStart"/>
              <w:r>
                <w:t>Siswa</w:t>
              </w:r>
              <w:proofErr w:type="spellEnd"/>
            </w:ins>
          </w:p>
        </w:tc>
      </w:tr>
      <w:tr w:rsidR="00E02300" w:rsidRPr="002F6C1D" w14:paraId="52D15CD4" w14:textId="77777777" w:rsidTr="001F2641">
        <w:trPr>
          <w:jc w:val="center"/>
          <w:ins w:id="1355" w:author="Rafi Aziizi" w:date="2021-11-12T14:31:00Z"/>
        </w:trPr>
        <w:tc>
          <w:tcPr>
            <w:tcW w:w="3827" w:type="dxa"/>
            <w:vAlign w:val="center"/>
          </w:tcPr>
          <w:p w14:paraId="4716422C" w14:textId="77777777" w:rsidR="00E02300" w:rsidRPr="0044182F" w:rsidRDefault="00E02300" w:rsidP="001F2641">
            <w:pPr>
              <w:rPr>
                <w:ins w:id="1356" w:author="Rafi Aziizi" w:date="2021-11-12T14:31:00Z"/>
                <w:b/>
              </w:rPr>
            </w:pPr>
            <w:ins w:id="1357" w:author="Rafi Aziizi" w:date="2021-11-12T14:31:00Z">
              <w:r w:rsidRPr="0044182F">
                <w:rPr>
                  <w:b/>
                </w:rPr>
                <w:t>ID</w:t>
              </w:r>
            </w:ins>
          </w:p>
        </w:tc>
        <w:tc>
          <w:tcPr>
            <w:tcW w:w="3964" w:type="dxa"/>
            <w:vAlign w:val="center"/>
          </w:tcPr>
          <w:p w14:paraId="3BF5768A" w14:textId="6E219344" w:rsidR="00E02300" w:rsidRPr="002F6C1D" w:rsidRDefault="00E02300" w:rsidP="001F2641">
            <w:pPr>
              <w:rPr>
                <w:ins w:id="1358" w:author="Rafi Aziizi" w:date="2021-11-12T14:31:00Z"/>
              </w:rPr>
            </w:pPr>
            <w:ins w:id="1359" w:author="Rafi Aziizi" w:date="2021-11-12T14:31:00Z">
              <w:r>
                <w:t>RC12</w:t>
              </w:r>
            </w:ins>
            <w:ins w:id="1360" w:author="Rafi Aziizi" w:date="2021-11-12T17:30:00Z">
              <w:r w:rsidR="00D26F74">
                <w:t>.2</w:t>
              </w:r>
            </w:ins>
          </w:p>
        </w:tc>
      </w:tr>
      <w:tr w:rsidR="00E02300" w:rsidRPr="000C722D" w14:paraId="31CB88BA" w14:textId="77777777" w:rsidTr="001F2641">
        <w:trPr>
          <w:jc w:val="center"/>
          <w:ins w:id="1361" w:author="Rafi Aziizi" w:date="2021-11-12T14:31:00Z"/>
        </w:trPr>
        <w:tc>
          <w:tcPr>
            <w:tcW w:w="3827" w:type="dxa"/>
            <w:vAlign w:val="center"/>
          </w:tcPr>
          <w:p w14:paraId="44E322E8" w14:textId="77777777" w:rsidR="00E02300" w:rsidRPr="0044182F" w:rsidRDefault="00E02300" w:rsidP="001F2641">
            <w:pPr>
              <w:rPr>
                <w:ins w:id="1362" w:author="Rafi Aziizi" w:date="2021-11-12T14:31:00Z"/>
                <w:b/>
              </w:rPr>
            </w:pPr>
            <w:ins w:id="1363" w:author="Rafi Aziizi" w:date="2021-11-12T14:31:00Z">
              <w:r w:rsidRPr="0044182F">
                <w:rPr>
                  <w:b/>
                </w:rPr>
                <w:t>Description</w:t>
              </w:r>
            </w:ins>
          </w:p>
        </w:tc>
        <w:tc>
          <w:tcPr>
            <w:tcW w:w="3964" w:type="dxa"/>
          </w:tcPr>
          <w:p w14:paraId="58BEFBB7" w14:textId="4561B319" w:rsidR="00E02300" w:rsidRPr="000C722D" w:rsidRDefault="00E02300" w:rsidP="001F2641">
            <w:pPr>
              <w:rPr>
                <w:ins w:id="1364" w:author="Rafi Aziizi" w:date="2021-11-12T14:31:00Z"/>
              </w:rPr>
            </w:pPr>
            <w:ins w:id="1365" w:author="Rafi Aziizi" w:date="2021-11-12T14:3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siswa</w:t>
              </w:r>
              <w:proofErr w:type="spellEnd"/>
              <w:r>
                <w:t>.</w:t>
              </w:r>
            </w:ins>
          </w:p>
        </w:tc>
      </w:tr>
      <w:tr w:rsidR="00E02300" w:rsidRPr="002F6C1D" w14:paraId="2399BAB8" w14:textId="77777777" w:rsidTr="001F2641">
        <w:trPr>
          <w:jc w:val="center"/>
          <w:ins w:id="1366" w:author="Rafi Aziizi" w:date="2021-11-12T14:31:00Z"/>
        </w:trPr>
        <w:tc>
          <w:tcPr>
            <w:tcW w:w="3827" w:type="dxa"/>
            <w:vAlign w:val="center"/>
          </w:tcPr>
          <w:p w14:paraId="68491AF7" w14:textId="77777777" w:rsidR="00E02300" w:rsidRPr="0044182F" w:rsidRDefault="00E02300" w:rsidP="001F2641">
            <w:pPr>
              <w:rPr>
                <w:ins w:id="1367" w:author="Rafi Aziizi" w:date="2021-11-12T14:31:00Z"/>
                <w:b/>
              </w:rPr>
            </w:pPr>
            <w:ins w:id="1368"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1369" w:author="Rafi Aziizi" w:date="2021-11-12T14:31:00Z"/>
              </w:rPr>
            </w:pPr>
            <w:ins w:id="1370" w:author="Rafi Aziizi" w:date="2021-11-12T14:31:00Z">
              <w:r>
                <w:t>Bag.IT, Guru BK.</w:t>
              </w:r>
            </w:ins>
          </w:p>
        </w:tc>
      </w:tr>
      <w:tr w:rsidR="00E02300" w:rsidRPr="0044182F" w14:paraId="299C8542" w14:textId="77777777" w:rsidTr="001F2641">
        <w:trPr>
          <w:jc w:val="center"/>
          <w:ins w:id="1371" w:author="Rafi Aziizi" w:date="2021-11-12T14:31:00Z"/>
        </w:trPr>
        <w:tc>
          <w:tcPr>
            <w:tcW w:w="3827" w:type="dxa"/>
            <w:vAlign w:val="center"/>
          </w:tcPr>
          <w:p w14:paraId="5B9CF936" w14:textId="77777777" w:rsidR="00E02300" w:rsidRPr="0044182F" w:rsidRDefault="00E02300" w:rsidP="001F2641">
            <w:pPr>
              <w:rPr>
                <w:ins w:id="1372" w:author="Rafi Aziizi" w:date="2021-11-12T14:31:00Z"/>
                <w:b/>
              </w:rPr>
            </w:pPr>
            <w:ins w:id="1373"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1374" w:author="Rafi Aziizi" w:date="2021-11-12T14:31:00Z"/>
                <w:i/>
                <w:iCs/>
              </w:rPr>
            </w:pPr>
            <w:ins w:id="1375" w:author="Rafi Aziizi" w:date="2021-11-12T14:31:00Z">
              <w:r>
                <w:rPr>
                  <w:i/>
                  <w:iCs/>
                </w:rPr>
                <w:t>Conditional</w:t>
              </w:r>
            </w:ins>
          </w:p>
        </w:tc>
      </w:tr>
      <w:tr w:rsidR="00E02300" w:rsidRPr="0044182F" w14:paraId="5D852CFF" w14:textId="77777777" w:rsidTr="001F2641">
        <w:trPr>
          <w:jc w:val="center"/>
          <w:ins w:id="1376" w:author="Rafi Aziizi" w:date="2021-11-12T14:31:00Z"/>
        </w:trPr>
        <w:tc>
          <w:tcPr>
            <w:tcW w:w="3827" w:type="dxa"/>
            <w:vAlign w:val="center"/>
          </w:tcPr>
          <w:p w14:paraId="74B10E37" w14:textId="77777777" w:rsidR="00E02300" w:rsidRPr="0044182F" w:rsidRDefault="00E02300" w:rsidP="001F2641">
            <w:pPr>
              <w:rPr>
                <w:ins w:id="1377" w:author="Rafi Aziizi" w:date="2021-11-12T14:31:00Z"/>
                <w:b/>
              </w:rPr>
            </w:pPr>
            <w:ins w:id="1378" w:author="Rafi Aziizi" w:date="2021-11-12T14:31:00Z">
              <w:r w:rsidRPr="0044182F">
                <w:rPr>
                  <w:b/>
                </w:rPr>
                <w:lastRenderedPageBreak/>
                <w:t>Triggers</w:t>
              </w:r>
            </w:ins>
          </w:p>
        </w:tc>
        <w:tc>
          <w:tcPr>
            <w:tcW w:w="3964" w:type="dxa"/>
            <w:vAlign w:val="center"/>
          </w:tcPr>
          <w:p w14:paraId="477B3AA2" w14:textId="77777777" w:rsidR="00E02300" w:rsidRPr="0044182F" w:rsidRDefault="00E02300" w:rsidP="001F2641">
            <w:pPr>
              <w:rPr>
                <w:ins w:id="1379" w:author="Rafi Aziizi" w:date="2021-11-12T14:31:00Z"/>
              </w:rPr>
            </w:pPr>
            <w:ins w:id="1380" w:author="Rafi Aziizi" w:date="2021-11-12T14:31:00Z">
              <w:r>
                <w:t>-</w:t>
              </w:r>
            </w:ins>
          </w:p>
        </w:tc>
      </w:tr>
      <w:tr w:rsidR="00E02300" w:rsidRPr="0081005E" w14:paraId="529CB1A5" w14:textId="77777777" w:rsidTr="001F2641">
        <w:trPr>
          <w:jc w:val="center"/>
          <w:ins w:id="1381" w:author="Rafi Aziizi" w:date="2021-11-12T14:31:00Z"/>
        </w:trPr>
        <w:tc>
          <w:tcPr>
            <w:tcW w:w="3827" w:type="dxa"/>
            <w:vAlign w:val="center"/>
          </w:tcPr>
          <w:p w14:paraId="591C0BCD" w14:textId="77777777" w:rsidR="00E02300" w:rsidRPr="0044182F" w:rsidRDefault="00E02300" w:rsidP="001F2641">
            <w:pPr>
              <w:rPr>
                <w:ins w:id="1382" w:author="Rafi Aziizi" w:date="2021-11-12T14:31:00Z"/>
                <w:b/>
              </w:rPr>
            </w:pPr>
            <w:ins w:id="1383"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1384" w:author="Rafi Aziizi" w:date="2021-11-12T14:31:00Z"/>
                <w:i/>
                <w:iCs/>
              </w:rPr>
            </w:pPr>
            <w:ins w:id="1385" w:author="Rafi Aziizi" w:date="2021-11-12T14:31:00Z">
              <w:r>
                <w:t xml:space="preserve">Data </w:t>
              </w:r>
              <w:proofErr w:type="spellStart"/>
              <w:r>
                <w:t>siswa</w:t>
              </w:r>
              <w:proofErr w:type="spellEnd"/>
              <w:r>
                <w:t xml:space="preserve"> </w:t>
              </w:r>
              <w:proofErr w:type="spellStart"/>
              <w:r>
                <w:t>aktif</w:t>
              </w:r>
              <w:proofErr w:type="spellEnd"/>
            </w:ins>
          </w:p>
        </w:tc>
      </w:tr>
      <w:tr w:rsidR="00E02300" w:rsidRPr="0048762E" w14:paraId="5ED0BFCA" w14:textId="77777777" w:rsidTr="001F2641">
        <w:trPr>
          <w:jc w:val="center"/>
          <w:ins w:id="1386" w:author="Rafi Aziizi" w:date="2021-11-12T14:31:00Z"/>
        </w:trPr>
        <w:tc>
          <w:tcPr>
            <w:tcW w:w="3827" w:type="dxa"/>
            <w:vAlign w:val="center"/>
          </w:tcPr>
          <w:p w14:paraId="6057F828" w14:textId="77777777" w:rsidR="00E02300" w:rsidRPr="0044182F" w:rsidRDefault="00E02300" w:rsidP="001F2641">
            <w:pPr>
              <w:rPr>
                <w:ins w:id="1387" w:author="Rafi Aziizi" w:date="2021-11-12T14:31:00Z"/>
                <w:b/>
              </w:rPr>
            </w:pPr>
            <w:ins w:id="1388"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1389" w:author="Rafi Aziizi" w:date="2021-11-12T14:31:00Z"/>
              </w:rPr>
            </w:pPr>
            <w:proofErr w:type="spellStart"/>
            <w:ins w:id="1390" w:author="Rafi Aziizi" w:date="2021-11-12T14:31:00Z">
              <w:r>
                <w:t>Perubahan</w:t>
              </w:r>
              <w:proofErr w:type="spellEnd"/>
              <w:r>
                <w:t xml:space="preserve"> data </w:t>
              </w:r>
              <w:proofErr w:type="spellStart"/>
              <w:r>
                <w:t>siswa</w:t>
              </w:r>
              <w:proofErr w:type="spellEnd"/>
              <w:r>
                <w:t xml:space="preserve"> </w:t>
              </w:r>
              <w:proofErr w:type="spellStart"/>
              <w:r>
                <w:t>menjadi</w:t>
              </w:r>
              <w:proofErr w:type="spellEnd"/>
              <w:r>
                <w:t xml:space="preserve"> </w:t>
              </w:r>
              <w:proofErr w:type="spellStart"/>
              <w:r>
                <w:t>pasif</w:t>
              </w:r>
              <w:proofErr w:type="spellEnd"/>
            </w:ins>
          </w:p>
        </w:tc>
      </w:tr>
      <w:tr w:rsidR="00E02300" w:rsidRPr="0044182F" w14:paraId="7489C51A" w14:textId="77777777" w:rsidTr="001F2641">
        <w:trPr>
          <w:jc w:val="center"/>
          <w:ins w:id="1391"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1392" w:author="Rafi Aziizi" w:date="2021-11-12T14:31:00Z"/>
                <w:b/>
              </w:rPr>
            </w:pPr>
            <w:ins w:id="1393" w:author="Rafi Aziizi" w:date="2021-11-12T14:31:00Z">
              <w:r w:rsidRPr="0044182F">
                <w:rPr>
                  <w:b/>
                </w:rPr>
                <w:t>Main Course</w:t>
              </w:r>
            </w:ins>
          </w:p>
        </w:tc>
      </w:tr>
      <w:tr w:rsidR="00E02300" w:rsidRPr="0044182F" w14:paraId="46A3D590" w14:textId="77777777" w:rsidTr="001F2641">
        <w:trPr>
          <w:jc w:val="center"/>
          <w:ins w:id="1394"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1395" w:author="Rafi Aziizi" w:date="2021-11-12T14:31:00Z"/>
                <w:b/>
              </w:rPr>
            </w:pPr>
            <w:proofErr w:type="spellStart"/>
            <w:ins w:id="1396" w:author="Rafi Aziizi" w:date="2021-11-12T14:3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43CAC1F" w14:textId="77777777" w:rsidR="00E02300" w:rsidRPr="0044182F" w:rsidRDefault="00E02300" w:rsidP="001F2641">
            <w:pPr>
              <w:jc w:val="center"/>
              <w:rPr>
                <w:ins w:id="1397" w:author="Rafi Aziizi" w:date="2021-11-12T14:31:00Z"/>
                <w:b/>
              </w:rPr>
            </w:pPr>
            <w:proofErr w:type="spellStart"/>
            <w:ins w:id="1398" w:author="Rafi Aziizi" w:date="2021-11-12T14:31: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0DA27D86" w14:textId="77777777" w:rsidTr="001F2641">
        <w:trPr>
          <w:jc w:val="center"/>
          <w:ins w:id="1399"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1400" w:author="Rafi Aziizi" w:date="2021-11-12T14:31:00Z"/>
              </w:rPr>
            </w:pPr>
            <w:proofErr w:type="spellStart"/>
            <w:ins w:id="1401" w:author="Rafi Aziizi" w:date="2021-11-12T14:31:00Z">
              <w:r>
                <w:t>Memasuki</w:t>
              </w:r>
              <w:proofErr w:type="spellEnd"/>
              <w:r>
                <w:t xml:space="preserve"> menu “Data </w:t>
              </w:r>
              <w:proofErr w:type="spellStart"/>
              <w:r>
                <w:t>Siswa</w:t>
              </w:r>
              <w:proofErr w:type="spellEnd"/>
              <w:r>
                <w:t>”</w:t>
              </w:r>
            </w:ins>
          </w:p>
        </w:tc>
        <w:tc>
          <w:tcPr>
            <w:tcW w:w="3964" w:type="dxa"/>
            <w:vAlign w:val="center"/>
          </w:tcPr>
          <w:p w14:paraId="678FAB10" w14:textId="77777777" w:rsidR="00E02300" w:rsidRPr="0044182F" w:rsidRDefault="00E02300" w:rsidP="001F2641">
            <w:pPr>
              <w:ind w:left="511"/>
              <w:rPr>
                <w:ins w:id="1402" w:author="Rafi Aziizi" w:date="2021-11-12T14:31:00Z"/>
              </w:rPr>
            </w:pPr>
          </w:p>
        </w:tc>
      </w:tr>
      <w:tr w:rsidR="00E02300" w:rsidRPr="0044182F" w14:paraId="1AC1A067" w14:textId="77777777" w:rsidTr="001F2641">
        <w:trPr>
          <w:jc w:val="center"/>
          <w:ins w:id="1403" w:author="Rafi Aziizi" w:date="2021-11-12T14:31:00Z"/>
        </w:trPr>
        <w:tc>
          <w:tcPr>
            <w:tcW w:w="3827" w:type="dxa"/>
            <w:vAlign w:val="center"/>
          </w:tcPr>
          <w:p w14:paraId="2DB6490F" w14:textId="77777777" w:rsidR="00E02300" w:rsidRPr="0044182F" w:rsidRDefault="00E02300" w:rsidP="001F2641">
            <w:pPr>
              <w:ind w:left="510"/>
              <w:rPr>
                <w:ins w:id="1404"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1405" w:author="Rafi Aziizi" w:date="2021-11-12T14:31:00Z"/>
              </w:rPr>
            </w:pPr>
            <w:proofErr w:type="spellStart"/>
            <w:ins w:id="1406" w:author="Rafi Aziizi" w:date="2021-11-12T14:31:00Z">
              <w:r>
                <w:t>Menampilkan</w:t>
              </w:r>
              <w:proofErr w:type="spellEnd"/>
              <w:r>
                <w:t xml:space="preserve"> </w:t>
              </w:r>
              <w:proofErr w:type="spellStart"/>
              <w:r>
                <w:t>seluruh</w:t>
              </w:r>
              <w:proofErr w:type="spellEnd"/>
              <w:r>
                <w:t xml:space="preserve"> data </w:t>
              </w:r>
              <w:proofErr w:type="spellStart"/>
              <w:r>
                <w:t>siswa</w:t>
              </w:r>
              <w:proofErr w:type="spellEnd"/>
            </w:ins>
          </w:p>
        </w:tc>
      </w:tr>
      <w:tr w:rsidR="00E02300" w:rsidRPr="0044182F" w14:paraId="43BE3631" w14:textId="77777777" w:rsidTr="001F2641">
        <w:trPr>
          <w:jc w:val="center"/>
          <w:ins w:id="1407"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1408" w:author="Rafi Aziizi" w:date="2021-11-12T14:31:00Z"/>
              </w:rPr>
            </w:pPr>
            <w:proofErr w:type="spellStart"/>
            <w:ins w:id="1409" w:author="Rafi Aziizi" w:date="2021-11-12T14:32:00Z">
              <w:r>
                <w:t>Menghapus</w:t>
              </w:r>
              <w:proofErr w:type="spellEnd"/>
              <w:r>
                <w:t xml:space="preserve"> data </w:t>
              </w:r>
              <w:proofErr w:type="spellStart"/>
              <w:r>
                <w:t>siswa</w:t>
              </w:r>
              <w:proofErr w:type="spellEnd"/>
              <w:r>
                <w:t xml:space="preserve"> </w:t>
              </w:r>
              <w:proofErr w:type="spellStart"/>
              <w:r>
                <w:t>tertentu</w:t>
              </w:r>
            </w:ins>
            <w:proofErr w:type="spellEnd"/>
          </w:p>
        </w:tc>
        <w:tc>
          <w:tcPr>
            <w:tcW w:w="3964" w:type="dxa"/>
            <w:vAlign w:val="center"/>
          </w:tcPr>
          <w:p w14:paraId="7B45E70F" w14:textId="77777777" w:rsidR="00E02300" w:rsidRDefault="00E02300" w:rsidP="001F2641">
            <w:pPr>
              <w:spacing w:after="160"/>
              <w:ind w:left="511"/>
              <w:rPr>
                <w:ins w:id="1410" w:author="Rafi Aziizi" w:date="2021-11-12T14:31:00Z"/>
              </w:rPr>
            </w:pPr>
          </w:p>
        </w:tc>
      </w:tr>
      <w:tr w:rsidR="00E02300" w:rsidRPr="0044182F" w14:paraId="200A31FB" w14:textId="77777777" w:rsidTr="001F2641">
        <w:trPr>
          <w:jc w:val="center"/>
          <w:ins w:id="1411" w:author="Rafi Aziizi" w:date="2021-11-12T14:31:00Z"/>
        </w:trPr>
        <w:tc>
          <w:tcPr>
            <w:tcW w:w="3827" w:type="dxa"/>
            <w:vAlign w:val="center"/>
          </w:tcPr>
          <w:p w14:paraId="7331C67F" w14:textId="77777777" w:rsidR="00E02300" w:rsidRDefault="00E02300" w:rsidP="001F2641">
            <w:pPr>
              <w:pStyle w:val="ListParagraph"/>
              <w:rPr>
                <w:ins w:id="1412"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1413" w:author="Rafi Aziizi" w:date="2021-11-12T14:31:00Z"/>
              </w:rPr>
            </w:pPr>
            <w:proofErr w:type="spellStart"/>
            <w:ins w:id="1414" w:author="Rafi Aziizi" w:date="2021-11-12T14:32:00Z">
              <w:r>
                <w:t>Melakukan</w:t>
              </w:r>
              <w:proofErr w:type="spellEnd"/>
              <w:r>
                <w:t xml:space="preserve"> </w:t>
              </w:r>
              <w:proofErr w:type="spellStart"/>
              <w:r>
                <w:t>perubahan</w:t>
              </w:r>
            </w:ins>
            <w:proofErr w:type="spellEnd"/>
            <w:ins w:id="1415" w:author="Rafi Aziizi" w:date="2021-11-12T14:31:00Z">
              <w:r>
                <w:t xml:space="preserve"> data </w:t>
              </w:r>
              <w:proofErr w:type="spellStart"/>
              <w:r>
                <w:t>siswa</w:t>
              </w:r>
              <w:proofErr w:type="spellEnd"/>
              <w:r>
                <w:t xml:space="preserve"> </w:t>
              </w:r>
            </w:ins>
            <w:proofErr w:type="spellStart"/>
            <w:ins w:id="1416" w:author="Rafi Aziizi" w:date="2021-11-12T14:32:00Z">
              <w:r w:rsidR="001F2641">
                <w:t>aktif</w:t>
              </w:r>
              <w:proofErr w:type="spellEnd"/>
              <w:r w:rsidR="001F2641">
                <w:t xml:space="preserve"> </w:t>
              </w:r>
              <w:proofErr w:type="spellStart"/>
              <w:r w:rsidR="001F2641">
                <w:t>menjadi</w:t>
              </w:r>
              <w:proofErr w:type="spellEnd"/>
              <w:r w:rsidR="001F2641">
                <w:t xml:space="preserve"> </w:t>
              </w:r>
              <w:proofErr w:type="spellStart"/>
              <w:r w:rsidR="001F2641">
                <w:t>pasif</w:t>
              </w:r>
            </w:ins>
            <w:proofErr w:type="spellEnd"/>
            <w:ins w:id="1417" w:author="Rafi Aziizi" w:date="2021-11-12T14:31:00Z">
              <w:r>
                <w:t xml:space="preserve"> pada </w:t>
              </w:r>
              <w:r w:rsidRPr="00C70CAF">
                <w:rPr>
                  <w:i/>
                  <w:iCs/>
                </w:rPr>
                <w:t>database</w:t>
              </w:r>
            </w:ins>
          </w:p>
        </w:tc>
      </w:tr>
      <w:tr w:rsidR="00E02300" w:rsidRPr="001B1AF9" w14:paraId="34632C92" w14:textId="77777777" w:rsidTr="001F2641">
        <w:trPr>
          <w:jc w:val="center"/>
          <w:ins w:id="1418"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1419" w:author="Rafi Aziizi" w:date="2021-11-12T14:31:00Z"/>
                <w:b/>
                <w:bCs/>
              </w:rPr>
            </w:pPr>
            <w:proofErr w:type="spellStart"/>
            <w:ins w:id="1420" w:author="Rafi Aziizi" w:date="2021-11-12T14:3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7CA1693D" w14:textId="77777777" w:rsidTr="001F2641">
        <w:trPr>
          <w:jc w:val="center"/>
          <w:ins w:id="1421"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1422" w:author="Rafi Aziizi" w:date="2021-11-12T14:31:00Z"/>
                <w:b/>
                <w:bCs/>
              </w:rPr>
            </w:pPr>
            <w:proofErr w:type="spellStart"/>
            <w:ins w:id="1423" w:author="Rafi Aziizi" w:date="2021-11-12T14:3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1424" w:author="Rafi Aziizi" w:date="2021-11-12T14:31:00Z"/>
                <w:b/>
                <w:bCs/>
              </w:rPr>
            </w:pPr>
            <w:proofErr w:type="spellStart"/>
            <w:ins w:id="1425" w:author="Rafi Aziizi" w:date="2021-11-12T14:31: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3B149639" w14:textId="77777777" w:rsidTr="001F2641">
        <w:trPr>
          <w:jc w:val="center"/>
          <w:ins w:id="1426" w:author="Rafi Aziizi" w:date="2021-11-12T14:31:00Z"/>
        </w:trPr>
        <w:tc>
          <w:tcPr>
            <w:tcW w:w="3827" w:type="dxa"/>
            <w:vAlign w:val="center"/>
          </w:tcPr>
          <w:p w14:paraId="574F373B" w14:textId="7C7C7286" w:rsidR="00E02300" w:rsidRDefault="00E02300" w:rsidP="001F2641">
            <w:pPr>
              <w:ind w:left="360"/>
              <w:rPr>
                <w:ins w:id="1427" w:author="Rafi Aziizi" w:date="2021-11-12T14:31:00Z"/>
              </w:rPr>
            </w:pPr>
            <w:ins w:id="1428" w:author="Rafi Aziizi" w:date="2021-11-12T14:31:00Z">
              <w:r>
                <w:t xml:space="preserve">3a. </w:t>
              </w:r>
            </w:ins>
            <w:proofErr w:type="spellStart"/>
            <w:ins w:id="1429" w:author="Rafi Aziizi" w:date="2021-11-12T14:33:00Z">
              <w:r w:rsidR="001F2641">
                <w:t>Tidak</w:t>
              </w:r>
              <w:proofErr w:type="spellEnd"/>
              <w:r w:rsidR="001F2641">
                <w:t xml:space="preserve"> </w:t>
              </w:r>
              <w:proofErr w:type="spellStart"/>
              <w:r w:rsidR="001F2641">
                <w:t>memasukan</w:t>
              </w:r>
              <w:proofErr w:type="spellEnd"/>
              <w:r w:rsidR="001F2641">
                <w:t xml:space="preserve"> </w:t>
              </w:r>
              <w:proofErr w:type="spellStart"/>
              <w:r w:rsidR="001F2641">
                <w:t>secara</w:t>
              </w:r>
              <w:proofErr w:type="spellEnd"/>
              <w:r w:rsidR="001F2641">
                <w:t xml:space="preserve"> </w:t>
              </w:r>
              <w:proofErr w:type="spellStart"/>
              <w:r w:rsidR="001F2641">
                <w:t>benar</w:t>
              </w:r>
              <w:proofErr w:type="spellEnd"/>
              <w:r w:rsidR="001F2641">
                <w:t xml:space="preserve"> data </w:t>
              </w:r>
              <w:proofErr w:type="spellStart"/>
              <w:r w:rsidR="001F2641">
                <w:t>siswa</w:t>
              </w:r>
              <w:proofErr w:type="spellEnd"/>
              <w:r w:rsidR="001F2641">
                <w:t xml:space="preserve"> yang </w:t>
              </w:r>
              <w:proofErr w:type="spellStart"/>
              <w:r w:rsidR="001F2641">
                <w:t>akan</w:t>
              </w:r>
              <w:proofErr w:type="spellEnd"/>
              <w:r w:rsidR="001F2641">
                <w:t xml:space="preserve"> </w:t>
              </w:r>
              <w:proofErr w:type="spellStart"/>
              <w:r w:rsidR="001F2641">
                <w:t>dihapus</w:t>
              </w:r>
            </w:ins>
            <w:proofErr w:type="spellEnd"/>
          </w:p>
        </w:tc>
        <w:tc>
          <w:tcPr>
            <w:tcW w:w="3964" w:type="dxa"/>
            <w:vAlign w:val="center"/>
          </w:tcPr>
          <w:p w14:paraId="1506A5D5" w14:textId="77777777" w:rsidR="00E02300" w:rsidRDefault="00E02300" w:rsidP="001F2641">
            <w:pPr>
              <w:pStyle w:val="ListParagraph"/>
              <w:spacing w:after="160"/>
              <w:ind w:left="468"/>
              <w:rPr>
                <w:ins w:id="1430" w:author="Rafi Aziizi" w:date="2021-11-12T14:31:00Z"/>
              </w:rPr>
            </w:pPr>
          </w:p>
        </w:tc>
      </w:tr>
      <w:tr w:rsidR="00E02300" w14:paraId="7BCEC41C" w14:textId="77777777" w:rsidTr="001F2641">
        <w:trPr>
          <w:jc w:val="center"/>
          <w:ins w:id="1431" w:author="Rafi Aziizi" w:date="2021-11-12T14:31:00Z"/>
        </w:trPr>
        <w:tc>
          <w:tcPr>
            <w:tcW w:w="3827" w:type="dxa"/>
            <w:vAlign w:val="center"/>
          </w:tcPr>
          <w:p w14:paraId="1FD3EB3D" w14:textId="77777777" w:rsidR="00E02300" w:rsidRDefault="00E02300" w:rsidP="001F2641">
            <w:pPr>
              <w:pStyle w:val="ListParagraph"/>
              <w:ind w:left="450"/>
              <w:rPr>
                <w:ins w:id="1432" w:author="Rafi Aziizi" w:date="2021-11-12T14:31:00Z"/>
              </w:rPr>
            </w:pPr>
          </w:p>
        </w:tc>
        <w:tc>
          <w:tcPr>
            <w:tcW w:w="3964" w:type="dxa"/>
            <w:vAlign w:val="center"/>
          </w:tcPr>
          <w:p w14:paraId="1FF45788" w14:textId="4D427F08" w:rsidR="00E02300" w:rsidRDefault="00E02300" w:rsidP="001F2641">
            <w:pPr>
              <w:spacing w:after="160"/>
              <w:ind w:left="360"/>
              <w:rPr>
                <w:ins w:id="1433" w:author="Rafi Aziizi" w:date="2021-11-12T14:31:00Z"/>
              </w:rPr>
            </w:pPr>
            <w:ins w:id="1434" w:author="Rafi Aziizi" w:date="2021-11-12T14:3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w:t>
              </w:r>
            </w:ins>
            <w:ins w:id="1435" w:author="Rafi Aziizi" w:date="2021-11-12T14:33:00Z">
              <w:r w:rsidR="001F2641">
                <w:t>hapuskan</w:t>
              </w:r>
            </w:ins>
            <w:proofErr w:type="spellEnd"/>
          </w:p>
        </w:tc>
      </w:tr>
    </w:tbl>
    <w:p w14:paraId="323D6A42" w14:textId="77777777" w:rsidR="00E02300" w:rsidRDefault="00E02300">
      <w:pPr>
        <w:ind w:firstLine="66"/>
        <w:rPr>
          <w:ins w:id="1436" w:author="Rafi Aziizi" w:date="2021-11-12T14:19:00Z"/>
        </w:rPr>
        <w:pPrChange w:id="1437" w:author="Rafi Aziizi" w:date="2021-11-12T14:22:00Z">
          <w:pPr>
            <w:ind w:firstLine="426"/>
          </w:pPr>
        </w:pPrChange>
      </w:pPr>
    </w:p>
    <w:p w14:paraId="6617FB5A" w14:textId="1A8A3219" w:rsidR="0025138C" w:rsidRDefault="0025138C" w:rsidP="0025138C">
      <w:pPr>
        <w:ind w:firstLine="66"/>
        <w:rPr>
          <w:ins w:id="1438" w:author=" " w:date="2021-11-12T16:27:00Z"/>
        </w:rPr>
      </w:pPr>
      <w:ins w:id="1439" w:author="Rafi Aziizi" w:date="2021-11-12T14:19:00Z">
        <w:r>
          <w:t xml:space="preserve">c. </w:t>
        </w:r>
        <w:proofErr w:type="spellStart"/>
        <w:r>
          <w:t>Skenario</w:t>
        </w:r>
        <w:proofErr w:type="spellEnd"/>
        <w:r>
          <w:t xml:space="preserve"> Edit </w:t>
        </w:r>
        <w:proofErr w:type="spellStart"/>
        <w:r>
          <w:t>Siswa</w:t>
        </w:r>
      </w:ins>
      <w:proofErr w:type="spellEnd"/>
    </w:p>
    <w:p w14:paraId="42B0A95F" w14:textId="77777777" w:rsidR="001A7B0B" w:rsidRDefault="001A7B0B" w:rsidP="0025138C">
      <w:pPr>
        <w:ind w:firstLine="66"/>
        <w:rPr>
          <w:ins w:id="1440" w:author="Rafi Aziizi" w:date="2021-11-12T14:33: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1441" w:author="Rafi Aziizi" w:date="2021-11-12T14:33:00Z"/>
        </w:trPr>
        <w:tc>
          <w:tcPr>
            <w:tcW w:w="3827" w:type="dxa"/>
            <w:shd w:val="clear" w:color="auto" w:fill="F2EE98"/>
            <w:vAlign w:val="center"/>
          </w:tcPr>
          <w:p w14:paraId="43CFF176" w14:textId="77777777" w:rsidR="001F2641" w:rsidRPr="0044182F" w:rsidRDefault="001F2641" w:rsidP="001F2641">
            <w:pPr>
              <w:rPr>
                <w:ins w:id="1442" w:author="Rafi Aziizi" w:date="2021-11-12T14:33:00Z"/>
                <w:b/>
              </w:rPr>
            </w:pPr>
            <w:ins w:id="1443"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1444" w:author="Rafi Aziizi" w:date="2021-11-12T14:33:00Z"/>
              </w:rPr>
            </w:pPr>
            <w:ins w:id="1445" w:author="Rafi Aziizi" w:date="2021-11-12T14:34:00Z">
              <w:r>
                <w:t>Edit</w:t>
              </w:r>
            </w:ins>
            <w:ins w:id="1446" w:author="Rafi Aziizi" w:date="2021-11-12T14:33:00Z">
              <w:r>
                <w:t xml:space="preserve"> Siswa</w:t>
              </w:r>
            </w:ins>
          </w:p>
        </w:tc>
      </w:tr>
      <w:tr w:rsidR="001F2641" w:rsidRPr="002F6C1D" w14:paraId="34F18DF0" w14:textId="77777777" w:rsidTr="001F2641">
        <w:trPr>
          <w:jc w:val="center"/>
          <w:ins w:id="1447" w:author="Rafi Aziizi" w:date="2021-11-12T14:33:00Z"/>
        </w:trPr>
        <w:tc>
          <w:tcPr>
            <w:tcW w:w="3827" w:type="dxa"/>
            <w:vAlign w:val="center"/>
          </w:tcPr>
          <w:p w14:paraId="356D5E2F" w14:textId="77777777" w:rsidR="001F2641" w:rsidRPr="0044182F" w:rsidRDefault="001F2641" w:rsidP="001F2641">
            <w:pPr>
              <w:rPr>
                <w:ins w:id="1448" w:author="Rafi Aziizi" w:date="2021-11-12T14:33:00Z"/>
                <w:b/>
              </w:rPr>
            </w:pPr>
            <w:ins w:id="1449" w:author="Rafi Aziizi" w:date="2021-11-12T14:33:00Z">
              <w:r w:rsidRPr="0044182F">
                <w:rPr>
                  <w:b/>
                </w:rPr>
                <w:t>ID</w:t>
              </w:r>
            </w:ins>
          </w:p>
        </w:tc>
        <w:tc>
          <w:tcPr>
            <w:tcW w:w="3964" w:type="dxa"/>
            <w:vAlign w:val="center"/>
          </w:tcPr>
          <w:p w14:paraId="3FC2F303" w14:textId="5112C2E0" w:rsidR="001F2641" w:rsidRPr="002F6C1D" w:rsidRDefault="001F2641" w:rsidP="001F2641">
            <w:pPr>
              <w:rPr>
                <w:ins w:id="1450" w:author="Rafi Aziizi" w:date="2021-11-12T14:33:00Z"/>
              </w:rPr>
            </w:pPr>
            <w:ins w:id="1451" w:author="Rafi Aziizi" w:date="2021-11-12T14:33:00Z">
              <w:r>
                <w:t>RC12</w:t>
              </w:r>
            </w:ins>
            <w:ins w:id="1452" w:author="Rafi Aziizi" w:date="2021-11-12T17:30:00Z">
              <w:r w:rsidR="00D26F74">
                <w:t>.3</w:t>
              </w:r>
            </w:ins>
          </w:p>
        </w:tc>
      </w:tr>
      <w:tr w:rsidR="001F2641" w:rsidRPr="000C722D" w14:paraId="27C7FF07" w14:textId="77777777" w:rsidTr="001F2641">
        <w:trPr>
          <w:jc w:val="center"/>
          <w:ins w:id="1453" w:author="Rafi Aziizi" w:date="2021-11-12T14:33:00Z"/>
        </w:trPr>
        <w:tc>
          <w:tcPr>
            <w:tcW w:w="3827" w:type="dxa"/>
            <w:vAlign w:val="center"/>
          </w:tcPr>
          <w:p w14:paraId="31DEED7B" w14:textId="77777777" w:rsidR="001F2641" w:rsidRPr="0044182F" w:rsidRDefault="001F2641" w:rsidP="001F2641">
            <w:pPr>
              <w:rPr>
                <w:ins w:id="1454" w:author="Rafi Aziizi" w:date="2021-11-12T14:33:00Z"/>
                <w:b/>
              </w:rPr>
            </w:pPr>
            <w:ins w:id="1455" w:author="Rafi Aziizi" w:date="2021-11-12T14:33:00Z">
              <w:r w:rsidRPr="0044182F">
                <w:rPr>
                  <w:b/>
                </w:rPr>
                <w:lastRenderedPageBreak/>
                <w:t>Description</w:t>
              </w:r>
            </w:ins>
          </w:p>
        </w:tc>
        <w:tc>
          <w:tcPr>
            <w:tcW w:w="3964" w:type="dxa"/>
          </w:tcPr>
          <w:p w14:paraId="5049517D" w14:textId="0A120098" w:rsidR="001F2641" w:rsidRPr="000C722D" w:rsidRDefault="001F2641" w:rsidP="001F2641">
            <w:pPr>
              <w:rPr>
                <w:ins w:id="1456" w:author="Rafi Aziizi" w:date="2021-11-12T14:33:00Z"/>
              </w:rPr>
            </w:pPr>
            <w:ins w:id="1457" w:author="Rafi Aziizi" w:date="2021-11-12T14:3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w:t>
              </w:r>
            </w:ins>
            <w:ins w:id="1458" w:author="Rafi Aziizi" w:date="2021-11-12T14:34:00Z">
              <w:r>
                <w:t>mperbaharui</w:t>
              </w:r>
            </w:ins>
            <w:proofErr w:type="spellEnd"/>
            <w:ins w:id="1459" w:author="Rafi Aziizi" w:date="2021-11-12T14:33:00Z">
              <w:r>
                <w:t xml:space="preserve"> data </w:t>
              </w:r>
              <w:proofErr w:type="spellStart"/>
              <w:r>
                <w:t>siswa</w:t>
              </w:r>
              <w:proofErr w:type="spellEnd"/>
              <w:r>
                <w:t>.</w:t>
              </w:r>
            </w:ins>
          </w:p>
        </w:tc>
      </w:tr>
      <w:tr w:rsidR="001F2641" w:rsidRPr="002F6C1D" w14:paraId="2BC5CE22" w14:textId="77777777" w:rsidTr="001F2641">
        <w:trPr>
          <w:jc w:val="center"/>
          <w:ins w:id="1460" w:author="Rafi Aziizi" w:date="2021-11-12T14:33:00Z"/>
        </w:trPr>
        <w:tc>
          <w:tcPr>
            <w:tcW w:w="3827" w:type="dxa"/>
            <w:vAlign w:val="center"/>
          </w:tcPr>
          <w:p w14:paraId="3E8F887C" w14:textId="77777777" w:rsidR="001F2641" w:rsidRPr="0044182F" w:rsidRDefault="001F2641" w:rsidP="001F2641">
            <w:pPr>
              <w:rPr>
                <w:ins w:id="1461" w:author="Rafi Aziizi" w:date="2021-11-12T14:33:00Z"/>
                <w:b/>
              </w:rPr>
            </w:pPr>
            <w:ins w:id="1462"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1463" w:author="Rafi Aziizi" w:date="2021-11-12T14:33:00Z"/>
              </w:rPr>
            </w:pPr>
            <w:ins w:id="1464" w:author="Rafi Aziizi" w:date="2021-11-12T14:33:00Z">
              <w:r>
                <w:t>Bag.IT, Guru BK.</w:t>
              </w:r>
            </w:ins>
          </w:p>
        </w:tc>
      </w:tr>
      <w:tr w:rsidR="001F2641" w:rsidRPr="0044182F" w14:paraId="0EF2F9DB" w14:textId="77777777" w:rsidTr="001F2641">
        <w:trPr>
          <w:jc w:val="center"/>
          <w:ins w:id="1465" w:author="Rafi Aziizi" w:date="2021-11-12T14:33:00Z"/>
        </w:trPr>
        <w:tc>
          <w:tcPr>
            <w:tcW w:w="3827" w:type="dxa"/>
            <w:vAlign w:val="center"/>
          </w:tcPr>
          <w:p w14:paraId="5E81B814" w14:textId="77777777" w:rsidR="001F2641" w:rsidRPr="0044182F" w:rsidRDefault="001F2641" w:rsidP="001F2641">
            <w:pPr>
              <w:rPr>
                <w:ins w:id="1466" w:author="Rafi Aziizi" w:date="2021-11-12T14:33:00Z"/>
                <w:b/>
              </w:rPr>
            </w:pPr>
            <w:ins w:id="1467"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1468" w:author="Rafi Aziizi" w:date="2021-11-12T14:33:00Z"/>
                <w:i/>
                <w:iCs/>
              </w:rPr>
            </w:pPr>
            <w:ins w:id="1469" w:author="Rafi Aziizi" w:date="2021-11-12T14:33:00Z">
              <w:r>
                <w:rPr>
                  <w:i/>
                  <w:iCs/>
                </w:rPr>
                <w:t>Conditional</w:t>
              </w:r>
            </w:ins>
          </w:p>
        </w:tc>
      </w:tr>
      <w:tr w:rsidR="001F2641" w:rsidRPr="0044182F" w14:paraId="5EF2157B" w14:textId="77777777" w:rsidTr="001F2641">
        <w:trPr>
          <w:jc w:val="center"/>
          <w:ins w:id="1470" w:author="Rafi Aziizi" w:date="2021-11-12T14:33:00Z"/>
        </w:trPr>
        <w:tc>
          <w:tcPr>
            <w:tcW w:w="3827" w:type="dxa"/>
            <w:vAlign w:val="center"/>
          </w:tcPr>
          <w:p w14:paraId="1A6810F7" w14:textId="77777777" w:rsidR="001F2641" w:rsidRPr="0044182F" w:rsidRDefault="001F2641" w:rsidP="001F2641">
            <w:pPr>
              <w:rPr>
                <w:ins w:id="1471" w:author="Rafi Aziizi" w:date="2021-11-12T14:33:00Z"/>
                <w:b/>
              </w:rPr>
            </w:pPr>
            <w:ins w:id="1472"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1473" w:author="Rafi Aziizi" w:date="2021-11-12T14:33:00Z"/>
              </w:rPr>
            </w:pPr>
            <w:ins w:id="1474" w:author="Rafi Aziizi" w:date="2021-11-12T14:33:00Z">
              <w:r>
                <w:t>-</w:t>
              </w:r>
            </w:ins>
          </w:p>
        </w:tc>
      </w:tr>
      <w:tr w:rsidR="001F2641" w:rsidRPr="0081005E" w14:paraId="709704B4" w14:textId="77777777" w:rsidTr="001F2641">
        <w:trPr>
          <w:jc w:val="center"/>
          <w:ins w:id="1475" w:author="Rafi Aziizi" w:date="2021-11-12T14:33:00Z"/>
        </w:trPr>
        <w:tc>
          <w:tcPr>
            <w:tcW w:w="3827" w:type="dxa"/>
            <w:vAlign w:val="center"/>
          </w:tcPr>
          <w:p w14:paraId="082F03D4" w14:textId="77777777" w:rsidR="001F2641" w:rsidRPr="0044182F" w:rsidRDefault="001F2641" w:rsidP="001F2641">
            <w:pPr>
              <w:rPr>
                <w:ins w:id="1476" w:author="Rafi Aziizi" w:date="2021-11-12T14:33:00Z"/>
                <w:b/>
              </w:rPr>
            </w:pPr>
            <w:ins w:id="1477"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1478" w:author="Rafi Aziizi" w:date="2021-11-12T14:33:00Z"/>
                <w:i/>
                <w:iCs/>
              </w:rPr>
            </w:pPr>
            <w:ins w:id="1479" w:author="Rafi Aziizi" w:date="2021-11-12T14:33:00Z">
              <w:r>
                <w:t xml:space="preserve">Data </w:t>
              </w:r>
              <w:proofErr w:type="spellStart"/>
              <w:r>
                <w:t>siswa</w:t>
              </w:r>
              <w:proofErr w:type="spellEnd"/>
              <w:r>
                <w:t xml:space="preserve"> </w:t>
              </w:r>
            </w:ins>
            <w:proofErr w:type="spellStart"/>
            <w:ins w:id="1480" w:author="Rafi Aziizi" w:date="2021-11-12T14:34:00Z">
              <w:r>
                <w:t>belum</w:t>
              </w:r>
              <w:proofErr w:type="spellEnd"/>
              <w:r>
                <w:t xml:space="preserve"> </w:t>
              </w:r>
              <w:proofErr w:type="spellStart"/>
              <w:r>
                <w:t>diperbaharui</w:t>
              </w:r>
            </w:ins>
            <w:proofErr w:type="spellEnd"/>
          </w:p>
        </w:tc>
      </w:tr>
      <w:tr w:rsidR="001F2641" w:rsidRPr="0048762E" w14:paraId="67952A2A" w14:textId="77777777" w:rsidTr="001F2641">
        <w:trPr>
          <w:jc w:val="center"/>
          <w:ins w:id="1481" w:author="Rafi Aziizi" w:date="2021-11-12T14:33:00Z"/>
        </w:trPr>
        <w:tc>
          <w:tcPr>
            <w:tcW w:w="3827" w:type="dxa"/>
            <w:vAlign w:val="center"/>
          </w:tcPr>
          <w:p w14:paraId="6C9C7263" w14:textId="77777777" w:rsidR="001F2641" w:rsidRPr="0044182F" w:rsidRDefault="001F2641" w:rsidP="001F2641">
            <w:pPr>
              <w:rPr>
                <w:ins w:id="1482" w:author="Rafi Aziizi" w:date="2021-11-12T14:33:00Z"/>
                <w:b/>
              </w:rPr>
            </w:pPr>
            <w:ins w:id="1483"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1484" w:author="Rafi Aziizi" w:date="2021-11-12T14:33:00Z"/>
              </w:rPr>
            </w:pPr>
            <w:proofErr w:type="spellStart"/>
            <w:ins w:id="1485" w:author="Rafi Aziizi" w:date="2021-11-12T14:33:00Z">
              <w:r>
                <w:t>Perubahan</w:t>
              </w:r>
              <w:proofErr w:type="spellEnd"/>
              <w:r>
                <w:t xml:space="preserve"> data</w:t>
              </w:r>
            </w:ins>
            <w:ins w:id="1486" w:author="Rafi Aziizi" w:date="2021-11-12T14:34:00Z">
              <w:r>
                <w:t xml:space="preserve"> </w:t>
              </w:r>
              <w:proofErr w:type="spellStart"/>
              <w:r>
                <w:t>identitas</w:t>
              </w:r>
            </w:ins>
            <w:proofErr w:type="spellEnd"/>
            <w:ins w:id="1487" w:author="Rafi Aziizi" w:date="2021-11-12T14:33:00Z">
              <w:r>
                <w:t xml:space="preserve"> </w:t>
              </w:r>
              <w:proofErr w:type="spellStart"/>
              <w:r>
                <w:t>siswa</w:t>
              </w:r>
              <w:proofErr w:type="spellEnd"/>
              <w:r>
                <w:t xml:space="preserve"> </w:t>
              </w:r>
            </w:ins>
          </w:p>
        </w:tc>
      </w:tr>
      <w:tr w:rsidR="001F2641" w:rsidRPr="0044182F" w14:paraId="14EA8181" w14:textId="77777777" w:rsidTr="001F2641">
        <w:trPr>
          <w:jc w:val="center"/>
          <w:ins w:id="1488"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1489" w:author="Rafi Aziizi" w:date="2021-11-12T14:33:00Z"/>
                <w:b/>
              </w:rPr>
            </w:pPr>
            <w:ins w:id="1490" w:author="Rafi Aziizi" w:date="2021-11-12T14:33:00Z">
              <w:r w:rsidRPr="0044182F">
                <w:rPr>
                  <w:b/>
                </w:rPr>
                <w:t>Main Course</w:t>
              </w:r>
            </w:ins>
          </w:p>
        </w:tc>
      </w:tr>
      <w:tr w:rsidR="001F2641" w:rsidRPr="0044182F" w14:paraId="33FD5104" w14:textId="77777777" w:rsidTr="001F2641">
        <w:trPr>
          <w:jc w:val="center"/>
          <w:ins w:id="1491"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1492" w:author="Rafi Aziizi" w:date="2021-11-12T14:33:00Z"/>
                <w:b/>
              </w:rPr>
            </w:pPr>
            <w:proofErr w:type="spellStart"/>
            <w:ins w:id="1493" w:author="Rafi Aziizi" w:date="2021-11-12T14:3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546041" w14:textId="77777777" w:rsidR="001F2641" w:rsidRPr="0044182F" w:rsidRDefault="001F2641" w:rsidP="001F2641">
            <w:pPr>
              <w:jc w:val="center"/>
              <w:rPr>
                <w:ins w:id="1494" w:author="Rafi Aziizi" w:date="2021-11-12T14:33:00Z"/>
                <w:b/>
              </w:rPr>
            </w:pPr>
            <w:proofErr w:type="spellStart"/>
            <w:ins w:id="1495" w:author="Rafi Aziizi" w:date="2021-11-12T14:33: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82278D9" w14:textId="77777777" w:rsidTr="001F2641">
        <w:trPr>
          <w:jc w:val="center"/>
          <w:ins w:id="1496"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1497" w:author="Rafi Aziizi" w:date="2021-11-12T14:33:00Z"/>
              </w:rPr>
            </w:pPr>
            <w:proofErr w:type="spellStart"/>
            <w:ins w:id="1498" w:author="Rafi Aziizi" w:date="2021-11-12T14:33:00Z">
              <w:r>
                <w:t>Memasuki</w:t>
              </w:r>
              <w:proofErr w:type="spellEnd"/>
              <w:r>
                <w:t xml:space="preserve"> menu “Data </w:t>
              </w:r>
              <w:proofErr w:type="spellStart"/>
              <w:r>
                <w:t>Siswa</w:t>
              </w:r>
              <w:proofErr w:type="spellEnd"/>
              <w:r>
                <w:t>”</w:t>
              </w:r>
            </w:ins>
          </w:p>
        </w:tc>
        <w:tc>
          <w:tcPr>
            <w:tcW w:w="3964" w:type="dxa"/>
            <w:vAlign w:val="center"/>
          </w:tcPr>
          <w:p w14:paraId="3179C90B" w14:textId="77777777" w:rsidR="001F2641" w:rsidRPr="0044182F" w:rsidRDefault="001F2641" w:rsidP="001F2641">
            <w:pPr>
              <w:ind w:left="511"/>
              <w:rPr>
                <w:ins w:id="1499" w:author="Rafi Aziizi" w:date="2021-11-12T14:33:00Z"/>
              </w:rPr>
            </w:pPr>
          </w:p>
        </w:tc>
      </w:tr>
      <w:tr w:rsidR="001F2641" w:rsidRPr="0044182F" w14:paraId="0B50E357" w14:textId="77777777" w:rsidTr="001F2641">
        <w:trPr>
          <w:jc w:val="center"/>
          <w:ins w:id="1500" w:author="Rafi Aziizi" w:date="2021-11-12T14:33:00Z"/>
        </w:trPr>
        <w:tc>
          <w:tcPr>
            <w:tcW w:w="3827" w:type="dxa"/>
            <w:vAlign w:val="center"/>
          </w:tcPr>
          <w:p w14:paraId="4D82EC1B" w14:textId="77777777" w:rsidR="001F2641" w:rsidRPr="0044182F" w:rsidRDefault="001F2641" w:rsidP="001F2641">
            <w:pPr>
              <w:ind w:left="510"/>
              <w:rPr>
                <w:ins w:id="1501"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1502" w:author="Rafi Aziizi" w:date="2021-11-12T14:33:00Z"/>
              </w:rPr>
            </w:pPr>
            <w:proofErr w:type="spellStart"/>
            <w:ins w:id="1503" w:author="Rafi Aziizi" w:date="2021-11-12T14:33:00Z">
              <w:r>
                <w:t>Menampilkan</w:t>
              </w:r>
              <w:proofErr w:type="spellEnd"/>
              <w:r>
                <w:t xml:space="preserve"> </w:t>
              </w:r>
              <w:proofErr w:type="spellStart"/>
              <w:r>
                <w:t>seluruh</w:t>
              </w:r>
              <w:proofErr w:type="spellEnd"/>
              <w:r>
                <w:t xml:space="preserve"> data </w:t>
              </w:r>
              <w:proofErr w:type="spellStart"/>
              <w:r>
                <w:t>siswa</w:t>
              </w:r>
              <w:proofErr w:type="spellEnd"/>
            </w:ins>
          </w:p>
        </w:tc>
      </w:tr>
      <w:tr w:rsidR="001F2641" w:rsidRPr="0044182F" w14:paraId="4155C86E" w14:textId="77777777" w:rsidTr="001F2641">
        <w:trPr>
          <w:jc w:val="center"/>
          <w:ins w:id="1504"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1505" w:author="Rafi Aziizi" w:date="2021-11-12T14:33:00Z"/>
              </w:rPr>
            </w:pPr>
            <w:proofErr w:type="spellStart"/>
            <w:ins w:id="1506" w:author="Rafi Aziizi" w:date="2021-11-12T14:33:00Z">
              <w:r>
                <w:t>Men</w:t>
              </w:r>
            </w:ins>
            <w:ins w:id="1507" w:author="Rafi Aziizi" w:date="2021-11-12T14:34:00Z">
              <w:r>
                <w:t>ekan</w:t>
              </w:r>
              <w:proofErr w:type="spellEnd"/>
              <w:r>
                <w:t xml:space="preserve"> </w:t>
              </w:r>
              <w:proofErr w:type="spellStart"/>
              <w:r>
                <w:t>tombol</w:t>
              </w:r>
              <w:proofErr w:type="spellEnd"/>
              <w:r>
                <w:t xml:space="preserve"> “</w:t>
              </w:r>
            </w:ins>
            <w:ins w:id="1508" w:author="Rafi Aziizi" w:date="2021-11-12T14:39:00Z">
              <w:r>
                <w:t>P</w:t>
              </w:r>
            </w:ins>
            <w:ins w:id="1509" w:author="Rafi Aziizi" w:date="2021-11-12T14:34:00Z">
              <w:r>
                <w:t xml:space="preserve">rofile </w:t>
              </w:r>
            </w:ins>
            <w:proofErr w:type="spellStart"/>
            <w:ins w:id="1510" w:author="Rafi Aziizi" w:date="2021-11-12T14:39:00Z">
              <w:r>
                <w:t>S</w:t>
              </w:r>
            </w:ins>
            <w:ins w:id="1511" w:author="Rafi Aziizi" w:date="2021-11-12T14:34:00Z">
              <w:r>
                <w:t>iswa</w:t>
              </w:r>
              <w:proofErr w:type="spellEnd"/>
              <w:r>
                <w:t>”</w:t>
              </w:r>
            </w:ins>
          </w:p>
        </w:tc>
        <w:tc>
          <w:tcPr>
            <w:tcW w:w="3964" w:type="dxa"/>
            <w:vAlign w:val="center"/>
          </w:tcPr>
          <w:p w14:paraId="3E684617" w14:textId="77777777" w:rsidR="001F2641" w:rsidRDefault="001F2641" w:rsidP="001F2641">
            <w:pPr>
              <w:spacing w:after="160"/>
              <w:ind w:left="511"/>
              <w:rPr>
                <w:ins w:id="1512" w:author="Rafi Aziizi" w:date="2021-11-12T14:33:00Z"/>
              </w:rPr>
            </w:pPr>
          </w:p>
        </w:tc>
      </w:tr>
      <w:tr w:rsidR="001F2641" w:rsidRPr="0044182F" w14:paraId="582A751A" w14:textId="77777777" w:rsidTr="001F2641">
        <w:trPr>
          <w:jc w:val="center"/>
          <w:ins w:id="1513" w:author="Rafi Aziizi" w:date="2021-11-12T14:33:00Z"/>
        </w:trPr>
        <w:tc>
          <w:tcPr>
            <w:tcW w:w="3827" w:type="dxa"/>
            <w:vAlign w:val="center"/>
          </w:tcPr>
          <w:p w14:paraId="12F70944" w14:textId="77777777" w:rsidR="001F2641" w:rsidRDefault="001F2641" w:rsidP="001F2641">
            <w:pPr>
              <w:pStyle w:val="ListParagraph"/>
              <w:rPr>
                <w:ins w:id="1514"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1515" w:author="Rafi Aziizi" w:date="2021-11-12T14:33:00Z"/>
              </w:rPr>
            </w:pPr>
            <w:proofErr w:type="spellStart"/>
            <w:ins w:id="1516" w:author="Rafi Aziizi" w:date="2021-11-12T14:34:00Z">
              <w:r>
                <w:t>Menampilkan</w:t>
              </w:r>
              <w:proofErr w:type="spellEnd"/>
              <w:r>
                <w:t xml:space="preserve"> data </w:t>
              </w:r>
              <w:proofErr w:type="spellStart"/>
              <w:r>
                <w:t>identitas</w:t>
              </w:r>
              <w:proofErr w:type="spellEnd"/>
              <w:r>
                <w:t xml:space="preserve"> </w:t>
              </w:r>
              <w:proofErr w:type="spellStart"/>
              <w:r>
                <w:t>siswa</w:t>
              </w:r>
              <w:proofErr w:type="spellEnd"/>
              <w:r>
                <w:t xml:space="preserve"> </w:t>
              </w:r>
              <w:proofErr w:type="spellStart"/>
              <w:r>
                <w:t>secara</w:t>
              </w:r>
            </w:ins>
            <w:proofErr w:type="spellEnd"/>
            <w:ins w:id="1517" w:author="Rafi Aziizi" w:date="2021-11-12T14:35:00Z">
              <w:r>
                <w:t xml:space="preserve"> </w:t>
              </w:r>
              <w:proofErr w:type="spellStart"/>
              <w:r>
                <w:t>keseluruhan</w:t>
              </w:r>
            </w:ins>
            <w:proofErr w:type="spellEnd"/>
          </w:p>
        </w:tc>
      </w:tr>
      <w:tr w:rsidR="001F2641" w:rsidRPr="0044182F" w14:paraId="200E698A" w14:textId="77777777" w:rsidTr="001F2641">
        <w:trPr>
          <w:jc w:val="center"/>
          <w:ins w:id="1518" w:author="Rafi Aziizi" w:date="2021-11-12T14:35:00Z"/>
        </w:trPr>
        <w:tc>
          <w:tcPr>
            <w:tcW w:w="3827" w:type="dxa"/>
            <w:vAlign w:val="center"/>
          </w:tcPr>
          <w:p w14:paraId="01433B8D" w14:textId="51FDAA51" w:rsidR="001F2641" w:rsidRDefault="001F2641">
            <w:pPr>
              <w:pStyle w:val="ListParagraph"/>
              <w:numPr>
                <w:ilvl w:val="0"/>
                <w:numId w:val="79"/>
              </w:numPr>
              <w:rPr>
                <w:ins w:id="1519" w:author="Rafi Aziizi" w:date="2021-11-12T14:35:00Z"/>
              </w:rPr>
              <w:pPrChange w:id="1520" w:author="Rafi Aziizi" w:date="2021-11-12T14:35:00Z">
                <w:pPr>
                  <w:pStyle w:val="ListParagraph"/>
                </w:pPr>
              </w:pPrChange>
            </w:pPr>
            <w:proofErr w:type="spellStart"/>
            <w:ins w:id="1521" w:author="Rafi Aziizi" w:date="2021-11-12T14:35:00Z">
              <w:r>
                <w:t>Melakukan</w:t>
              </w:r>
              <w:proofErr w:type="spellEnd"/>
              <w:r>
                <w:t xml:space="preserve"> </w:t>
              </w:r>
              <w:proofErr w:type="spellStart"/>
              <w:r>
                <w:t>perubahan</w:t>
              </w:r>
              <w:proofErr w:type="spellEnd"/>
              <w:r>
                <w:t xml:space="preserve"> data </w:t>
              </w:r>
              <w:proofErr w:type="spellStart"/>
              <w:r>
                <w:t>siswa</w:t>
              </w:r>
              <w:proofErr w:type="spellEnd"/>
            </w:ins>
          </w:p>
        </w:tc>
        <w:tc>
          <w:tcPr>
            <w:tcW w:w="3964" w:type="dxa"/>
            <w:vAlign w:val="center"/>
          </w:tcPr>
          <w:p w14:paraId="0B503BAF" w14:textId="77777777" w:rsidR="001F2641" w:rsidRDefault="001F2641">
            <w:pPr>
              <w:spacing w:after="160"/>
              <w:rPr>
                <w:ins w:id="1522" w:author="Rafi Aziizi" w:date="2021-11-12T14:35:00Z"/>
              </w:rPr>
              <w:pPrChange w:id="1523"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1524" w:author="Rafi Aziizi" w:date="2021-11-12T14:35:00Z"/>
        </w:trPr>
        <w:tc>
          <w:tcPr>
            <w:tcW w:w="3827" w:type="dxa"/>
            <w:vAlign w:val="center"/>
          </w:tcPr>
          <w:p w14:paraId="74E3768C" w14:textId="77777777" w:rsidR="001F2641" w:rsidRDefault="001F2641">
            <w:pPr>
              <w:rPr>
                <w:ins w:id="1525" w:author="Rafi Aziizi" w:date="2021-11-12T14:35:00Z"/>
              </w:rPr>
              <w:pPrChange w:id="1526"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1527" w:author="Rafi Aziizi" w:date="2021-11-12T14:35:00Z"/>
              </w:rPr>
              <w:pPrChange w:id="1528" w:author="Rafi Aziizi" w:date="2021-11-12T14:35:00Z">
                <w:pPr>
                  <w:spacing w:after="160"/>
                </w:pPr>
              </w:pPrChange>
            </w:pPr>
            <w:proofErr w:type="spellStart"/>
            <w:ins w:id="1529" w:author="Rafi Aziizi" w:date="2021-11-12T14:35:00Z">
              <w:r>
                <w:t>Menyimpan</w:t>
              </w:r>
              <w:proofErr w:type="spellEnd"/>
              <w:r>
                <w:t xml:space="preserve"> data </w:t>
              </w:r>
            </w:ins>
            <w:proofErr w:type="spellStart"/>
            <w:ins w:id="1530" w:author="Rafi Aziizi" w:date="2021-11-12T14:36:00Z">
              <w:r>
                <w:t>siswa</w:t>
              </w:r>
              <w:proofErr w:type="spellEnd"/>
              <w:r>
                <w:t xml:space="preserve"> </w:t>
              </w:r>
              <w:proofErr w:type="spellStart"/>
              <w:r>
                <w:t>terbaru</w:t>
              </w:r>
            </w:ins>
            <w:proofErr w:type="spellEnd"/>
            <w:ins w:id="1531" w:author="Rafi Aziizi" w:date="2021-11-12T14:35:00Z">
              <w:r>
                <w:t xml:space="preserve"> pada </w:t>
              </w:r>
              <w:r w:rsidRPr="001F2641">
                <w:rPr>
                  <w:i/>
                  <w:iCs/>
                  <w:rPrChange w:id="1532" w:author="Rafi Aziizi" w:date="2021-11-12T14:35:00Z">
                    <w:rPr/>
                  </w:rPrChange>
                </w:rPr>
                <w:t>database</w:t>
              </w:r>
            </w:ins>
          </w:p>
        </w:tc>
      </w:tr>
      <w:tr w:rsidR="001F2641" w:rsidRPr="001B1AF9" w14:paraId="4A57B584" w14:textId="77777777" w:rsidTr="001F2641">
        <w:trPr>
          <w:jc w:val="center"/>
          <w:ins w:id="1533"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1534" w:author="Rafi Aziizi" w:date="2021-11-12T14:33:00Z"/>
                <w:b/>
                <w:bCs/>
              </w:rPr>
            </w:pPr>
            <w:proofErr w:type="spellStart"/>
            <w:ins w:id="1535" w:author="Rafi Aziizi" w:date="2021-11-12T14:3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38639B75" w14:textId="77777777" w:rsidTr="001F2641">
        <w:trPr>
          <w:jc w:val="center"/>
          <w:ins w:id="1536"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1537" w:author="Rafi Aziizi" w:date="2021-11-12T14:33:00Z"/>
                <w:b/>
                <w:bCs/>
              </w:rPr>
            </w:pPr>
            <w:proofErr w:type="spellStart"/>
            <w:ins w:id="1538" w:author="Rafi Aziizi" w:date="2021-11-12T14:3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1539" w:author="Rafi Aziizi" w:date="2021-11-12T14:33:00Z"/>
                <w:b/>
                <w:bCs/>
              </w:rPr>
            </w:pPr>
            <w:proofErr w:type="spellStart"/>
            <w:ins w:id="1540" w:author="Rafi Aziizi" w:date="2021-11-12T14:33: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F8996C0" w14:textId="77777777" w:rsidTr="001F2641">
        <w:trPr>
          <w:jc w:val="center"/>
          <w:ins w:id="1541" w:author="Rafi Aziizi" w:date="2021-11-12T14:33:00Z"/>
        </w:trPr>
        <w:tc>
          <w:tcPr>
            <w:tcW w:w="3827" w:type="dxa"/>
            <w:vAlign w:val="center"/>
          </w:tcPr>
          <w:p w14:paraId="604FB17E" w14:textId="715AEE17" w:rsidR="001F2641" w:rsidRDefault="001F2641" w:rsidP="001F2641">
            <w:pPr>
              <w:ind w:left="360"/>
              <w:rPr>
                <w:ins w:id="1542" w:author="Rafi Aziizi" w:date="2021-11-12T14:33:00Z"/>
              </w:rPr>
            </w:pPr>
            <w:ins w:id="1543" w:author="Rafi Aziizi" w:date="2021-11-12T14:36:00Z">
              <w:r>
                <w:t>5</w:t>
              </w:r>
            </w:ins>
            <w:ins w:id="1544" w:author="Rafi Aziizi" w:date="2021-11-12T14:33:00Z">
              <w:r>
                <w:t xml:space="preserve">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siswa</w:t>
              </w:r>
              <w:proofErr w:type="spellEnd"/>
              <w:r>
                <w:t xml:space="preserve"> yang </w:t>
              </w:r>
              <w:proofErr w:type="spellStart"/>
              <w:r>
                <w:t>akan</w:t>
              </w:r>
              <w:proofErr w:type="spellEnd"/>
              <w:r>
                <w:t xml:space="preserve"> </w:t>
              </w:r>
            </w:ins>
            <w:proofErr w:type="spellStart"/>
            <w:ins w:id="1545" w:author="Rafi Aziizi" w:date="2021-11-12T14:36:00Z">
              <w:r>
                <w:t>diperbaharui</w:t>
              </w:r>
            </w:ins>
            <w:proofErr w:type="spellEnd"/>
          </w:p>
        </w:tc>
        <w:tc>
          <w:tcPr>
            <w:tcW w:w="3964" w:type="dxa"/>
            <w:vAlign w:val="center"/>
          </w:tcPr>
          <w:p w14:paraId="6C590E61" w14:textId="77777777" w:rsidR="001F2641" w:rsidRDefault="001F2641" w:rsidP="001F2641">
            <w:pPr>
              <w:pStyle w:val="ListParagraph"/>
              <w:spacing w:after="160"/>
              <w:ind w:left="468"/>
              <w:rPr>
                <w:ins w:id="1546" w:author="Rafi Aziizi" w:date="2021-11-12T14:33:00Z"/>
              </w:rPr>
            </w:pPr>
          </w:p>
        </w:tc>
      </w:tr>
      <w:tr w:rsidR="001F2641" w14:paraId="6E42B32D" w14:textId="77777777" w:rsidTr="001F2641">
        <w:trPr>
          <w:jc w:val="center"/>
          <w:ins w:id="1547" w:author="Rafi Aziizi" w:date="2021-11-12T14:33:00Z"/>
        </w:trPr>
        <w:tc>
          <w:tcPr>
            <w:tcW w:w="3827" w:type="dxa"/>
            <w:vAlign w:val="center"/>
          </w:tcPr>
          <w:p w14:paraId="4C6912CD" w14:textId="77777777" w:rsidR="001F2641" w:rsidRDefault="001F2641" w:rsidP="001F2641">
            <w:pPr>
              <w:pStyle w:val="ListParagraph"/>
              <w:ind w:left="450"/>
              <w:rPr>
                <w:ins w:id="1548" w:author="Rafi Aziizi" w:date="2021-11-12T14:33:00Z"/>
              </w:rPr>
            </w:pPr>
          </w:p>
        </w:tc>
        <w:tc>
          <w:tcPr>
            <w:tcW w:w="3964" w:type="dxa"/>
            <w:vAlign w:val="center"/>
          </w:tcPr>
          <w:p w14:paraId="76030E26" w14:textId="04EC542B" w:rsidR="001F2641" w:rsidRDefault="001F2641" w:rsidP="001F2641">
            <w:pPr>
              <w:spacing w:after="160"/>
              <w:ind w:left="360"/>
              <w:rPr>
                <w:ins w:id="1549" w:author="Rafi Aziizi" w:date="2021-11-12T14:33:00Z"/>
              </w:rPr>
            </w:pPr>
            <w:ins w:id="1550" w:author="Rafi Aziizi" w:date="2021-11-12T14:33: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lastRenderedPageBreak/>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ins>
            <w:proofErr w:type="spellStart"/>
            <w:ins w:id="1551" w:author="Rafi Aziizi" w:date="2021-11-12T14:36:00Z">
              <w:r>
                <w:t>diperbaharui</w:t>
              </w:r>
            </w:ins>
            <w:proofErr w:type="spellEnd"/>
          </w:p>
        </w:tc>
      </w:tr>
    </w:tbl>
    <w:p w14:paraId="12738AC9" w14:textId="77777777" w:rsidR="001F2641" w:rsidRDefault="001F2641">
      <w:pPr>
        <w:ind w:firstLine="66"/>
        <w:rPr>
          <w:ins w:id="1552" w:author="Rafi Aziizi" w:date="2021-11-12T14:19:00Z"/>
        </w:rPr>
        <w:pPrChange w:id="1553" w:author="Rafi Aziizi" w:date="2021-11-12T14:22:00Z">
          <w:pPr>
            <w:ind w:firstLine="426"/>
          </w:pPr>
        </w:pPrChange>
      </w:pPr>
    </w:p>
    <w:p w14:paraId="7F2AAC80" w14:textId="41DFE771" w:rsidR="0025138C" w:rsidRDefault="0025138C">
      <w:pPr>
        <w:ind w:firstLine="66"/>
        <w:pPrChange w:id="1554" w:author="Rafi Aziizi" w:date="2021-11-12T14:22:00Z">
          <w:pPr>
            <w:pStyle w:val="ListParagraph"/>
            <w:numPr>
              <w:numId w:val="25"/>
            </w:numPr>
            <w:ind w:left="426" w:hanging="360"/>
          </w:pPr>
        </w:pPrChange>
      </w:pPr>
      <w:ins w:id="1555" w:author="Rafi Aziizi" w:date="2021-11-12T14:19:00Z">
        <w:r>
          <w:t xml:space="preserve">d. </w:t>
        </w:r>
        <w:proofErr w:type="spellStart"/>
        <w:r>
          <w:t>Skenario</w:t>
        </w:r>
        <w:proofErr w:type="spellEnd"/>
        <w:r>
          <w:t xml:space="preserve"> </w:t>
        </w:r>
        <w:proofErr w:type="spellStart"/>
        <w:r>
          <w:t>Lihat</w:t>
        </w:r>
        <w:proofErr w:type="spellEnd"/>
        <w:r>
          <w:t xml:space="preserve"> </w:t>
        </w:r>
        <w:proofErr w:type="spellStart"/>
        <w:r>
          <w:t>Siswa</w:t>
        </w:r>
      </w:ins>
      <w:proofErr w:type="spellEnd"/>
    </w:p>
    <w:p w14:paraId="77C76E3A" w14:textId="03A66E9E" w:rsidR="00117601" w:rsidRDefault="00117601" w:rsidP="005B790F">
      <w:pPr>
        <w:pStyle w:val="Caption"/>
        <w:keepNext/>
        <w:jc w:val="center"/>
      </w:pPr>
      <w:bookmarkStart w:id="1556" w:name="_Toc83115870"/>
      <w:del w:id="1557" w:author=" " w:date="2021-11-12T16:27: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9</w:delText>
        </w:r>
        <w:r w:rsidR="006720D0" w:rsidDel="001A7B0B">
          <w:fldChar w:fldCharType="end"/>
        </w:r>
        <w:r w:rsidDel="001A7B0B">
          <w:delText xml:space="preserve"> </w:delText>
        </w:r>
        <w:r w:rsidRPr="002E4F11" w:rsidDel="001A7B0B">
          <w:delText>Skenario Use Case Kelola Siswa</w:delText>
        </w:r>
      </w:del>
      <w:bookmarkEnd w:id="155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1558" w:author="Rafi Aziizi" w:date="2021-11-12T14:21:00Z">
              <w:r w:rsidDel="0025138C">
                <w:delText>Kelola Siswa</w:delText>
              </w:r>
            </w:del>
            <w:proofErr w:type="spellStart"/>
            <w:ins w:id="1559" w:author="Rafi Aziizi" w:date="2021-11-12T14:21:00Z">
              <w:r w:rsidR="0025138C">
                <w:t>Lihat</w:t>
              </w:r>
              <w:proofErr w:type="spellEnd"/>
              <w:r w:rsidR="0025138C">
                <w:t xml:space="preserve"> </w:t>
              </w:r>
              <w:proofErr w:type="spellStart"/>
              <w:r w:rsidR="0025138C">
                <w:t>Siswa</w:t>
              </w:r>
            </w:ins>
            <w:proofErr w:type="spellEnd"/>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1560"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ins w:id="1561" w:author="Rafi Aziizi" w:date="2021-11-12T14:21:00Z">
              <w:r w:rsidR="0025138C">
                <w:t>kelola</w:t>
              </w:r>
              <w:proofErr w:type="spellEnd"/>
              <w:r w:rsidR="0025138C">
                <w:t xml:space="preserve"> </w:t>
              </w:r>
              <w:proofErr w:type="spellStart"/>
              <w:r w:rsidR="0025138C">
                <w:t>siswa</w:t>
              </w:r>
              <w:proofErr w:type="spellEnd"/>
              <w:r w:rsidR="0025138C">
                <w:t xml:space="preserve"> </w:t>
              </w:r>
              <w:proofErr w:type="spellStart"/>
              <w:r w:rsidR="0025138C">
                <w:t>untuk</w:t>
              </w:r>
              <w:proofErr w:type="spellEnd"/>
              <w:r w:rsidR="0025138C">
                <w:t xml:space="preserve"> </w:t>
              </w:r>
            </w:ins>
            <w:del w:id="1562" w:author="Rafi Aziizi" w:date="2021-11-12T14:20:00Z">
              <w:r w:rsidDel="0025138C">
                <w:delText xml:space="preserve">menambah, </w:delText>
              </w:r>
            </w:del>
            <w:proofErr w:type="spellStart"/>
            <w:r w:rsidR="000D36D4">
              <w:t>melihat</w:t>
            </w:r>
            <w:proofErr w:type="spellEnd"/>
            <w:del w:id="1563" w:author="Rafi Aziizi" w:date="2021-11-12T14:21:00Z">
              <w:r w:rsidR="000D36D4" w:rsidDel="0025138C">
                <w:delText>, mengubah</w:delText>
              </w:r>
              <w:r w:rsidDel="0025138C">
                <w:delText xml:space="preserve"> dan menghapus</w:delText>
              </w:r>
            </w:del>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1564" w:author="Rafi Aziizi" w:date="2021-11-12T14:22:00Z">
              <w:r w:rsidDel="0025138C">
                <w:delText>Data tetap pada kondisi biasa</w:delText>
              </w:r>
            </w:del>
            <w:ins w:id="1565"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1566" w:author="Rafi Aziizi" w:date="2021-11-12T14:22:00Z">
              <w:r w:rsidDel="0025138C">
                <w:delText>Data telah dikelola atau diedit</w:delText>
              </w:r>
            </w:del>
            <w:ins w:id="1567" w:author="Rafi Aziizi" w:date="2021-11-12T14:22:00Z">
              <w:r w:rsidR="0025138C">
                <w:t xml:space="preserve">Data </w:t>
              </w:r>
              <w:proofErr w:type="spellStart"/>
              <w:r w:rsidR="0025138C">
                <w:t>siswa</w:t>
              </w:r>
              <w:proofErr w:type="spellEnd"/>
              <w:r w:rsidR="0025138C">
                <w:t xml:space="preserve"> </w:t>
              </w:r>
              <w:proofErr w:type="spellStart"/>
              <w:r w:rsidR="0025138C">
                <w:t>ditampilkan</w:t>
              </w:r>
            </w:ins>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1568" w:author="Rafi Aziizi" w:date="2021-11-12T14:40:00Z">
                <w:pPr>
                  <w:numPr>
                    <w:numId w:val="79"/>
                  </w:numPr>
                  <w:spacing w:after="160"/>
                  <w:ind w:left="720" w:hanging="360"/>
                </w:pPr>
              </w:pPrChange>
            </w:pPr>
            <w:proofErr w:type="spellStart"/>
            <w:ins w:id="1569" w:author="Rafi Aziizi" w:date="2021-11-12T10:46:00Z">
              <w:r>
                <w:t>Memasuki</w:t>
              </w:r>
              <w:proofErr w:type="spellEnd"/>
              <w:r>
                <w:t xml:space="preserve"> </w:t>
              </w:r>
            </w:ins>
            <w:del w:id="1570" w:author="Rafi Aziizi" w:date="2021-11-12T10:46:00Z">
              <w:r w:rsidR="007B7AB3" w:rsidDel="007C5FA9">
                <w:delText xml:space="preserve">Aktor masuk kedalam </w:delText>
              </w:r>
            </w:del>
            <w:r w:rsidR="007B7AB3">
              <w:t xml:space="preserve">menu “Data </w:t>
            </w:r>
            <w:proofErr w:type="spellStart"/>
            <w:r w:rsidR="007B7AB3">
              <w:t>Siswa</w:t>
            </w:r>
            <w:proofErr w:type="spellEnd"/>
            <w:r w:rsidR="007B7AB3">
              <w:t>”</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1571" w:author="Rafi Aziizi" w:date="2021-11-12T14:40:00Z">
                <w:pPr>
                  <w:numPr>
                    <w:numId w:val="79"/>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1572" w:author="Rafi Aziizi" w:date="2021-11-12T14:24:00Z">
              <w:r>
                <w:t>2</w:t>
              </w:r>
            </w:ins>
            <w:del w:id="1573" w:author="Rafi Aziizi" w:date="2021-11-12T14:23:00Z">
              <w:r w:rsidR="000D36D4" w:rsidDel="00E02300">
                <w:delText>3</w:delText>
              </w:r>
            </w:del>
            <w:r w:rsidR="000D36D4">
              <w:t xml:space="preserve">a. </w:t>
            </w:r>
            <w:del w:id="1574"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proofErr w:type="spellStart"/>
            <w:ins w:id="1575" w:author="Rafi Aziizi" w:date="2021-11-12T14:24:00Z">
              <w:r>
                <w:t>Memasukan</w:t>
              </w:r>
              <w:proofErr w:type="spellEnd"/>
              <w:r>
                <w:t xml:space="preserve"> data </w:t>
              </w:r>
              <w:proofErr w:type="spellStart"/>
              <w:r>
                <w:t>siswa</w:t>
              </w:r>
              <w:proofErr w:type="spellEnd"/>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576"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1577" w:author="Rafi Aziizi" w:date="2021-11-12T14:24:00Z">
              <w:r>
                <w:t>2</w:t>
              </w:r>
            </w:ins>
            <w:del w:id="1578" w:author="Rafi Aziizi" w:date="2021-11-12T14:24:00Z">
              <w:r w:rsidR="000D36D4" w:rsidDel="00E02300">
                <w:delText>3</w:delText>
              </w:r>
            </w:del>
            <w:r w:rsidR="000D36D4">
              <w:t xml:space="preserve">b. </w:t>
            </w:r>
            <w:proofErr w:type="spellStart"/>
            <w:r w:rsidR="007B7AB3">
              <w:t>Menampilkan</w:t>
            </w:r>
            <w:proofErr w:type="spellEnd"/>
            <w:r w:rsidR="007B7AB3">
              <w:t xml:space="preserve"> </w:t>
            </w:r>
            <w:proofErr w:type="spellStart"/>
            <w:r w:rsidR="000D36D4">
              <w:t>pemberitahuan</w:t>
            </w:r>
            <w:proofErr w:type="spellEnd"/>
            <w:r w:rsidR="000D36D4">
              <w:t xml:space="preserve"> </w:t>
            </w:r>
            <w:proofErr w:type="spellStart"/>
            <w:r w:rsidR="000D36D4">
              <w:t>melalui</w:t>
            </w:r>
            <w:proofErr w:type="spellEnd"/>
            <w:r w:rsidR="000D36D4">
              <w:t xml:space="preserve"> </w:t>
            </w:r>
            <w:proofErr w:type="spellStart"/>
            <w:r w:rsidR="000D36D4">
              <w:t>notifikasi</w:t>
            </w:r>
            <w:proofErr w:type="spellEnd"/>
            <w:r w:rsidR="000D36D4">
              <w:t xml:space="preserve"> </w:t>
            </w:r>
            <w:proofErr w:type="spellStart"/>
            <w:r w:rsidR="000D36D4">
              <w:t>bahwa</w:t>
            </w:r>
            <w:proofErr w:type="spellEnd"/>
            <w:r w:rsidR="000D36D4">
              <w:t xml:space="preserve"> </w:t>
            </w:r>
            <w:del w:id="1579" w:author="Rafi Aziizi" w:date="2021-11-12T14:25:00Z">
              <w:r w:rsidR="000D36D4" w:rsidDel="00E02300">
                <w:delText xml:space="preserve">terdapat kendala </w:delText>
              </w:r>
            </w:del>
            <w:ins w:id="1580" w:author="Rafi Aziizi" w:date="2021-11-12T14:24:00Z">
              <w:r>
                <w:t xml:space="preserve">data </w:t>
              </w:r>
              <w:proofErr w:type="spellStart"/>
              <w:r>
                <w:t>siswa</w:t>
              </w:r>
              <w:proofErr w:type="spellEnd"/>
              <w:r>
                <w:t xml:space="preserve"> </w:t>
              </w:r>
              <w:proofErr w:type="spellStart"/>
              <w:r>
                <w:t>tidak</w:t>
              </w:r>
              <w:proofErr w:type="spellEnd"/>
              <w:r>
                <w:t xml:space="preserve"> </w:t>
              </w:r>
              <w:proofErr w:type="spellStart"/>
              <w:r>
                <w:t>ditemukan</w:t>
              </w:r>
            </w:ins>
            <w:proofErr w:type="spellEnd"/>
            <w:del w:id="1581"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77777777" w:rsidR="007B7AB3" w:rsidRDefault="007B7AB3" w:rsidP="007B7AB3">
      <w:pPr>
        <w:ind w:left="66"/>
      </w:pPr>
    </w:p>
    <w:p w14:paraId="36E3A266" w14:textId="0F15918E" w:rsidR="00270503" w:rsidRDefault="00270503" w:rsidP="00FF2590">
      <w:pPr>
        <w:pStyle w:val="ListParagraph"/>
        <w:numPr>
          <w:ilvl w:val="0"/>
          <w:numId w:val="25"/>
        </w:numPr>
        <w:ind w:left="426"/>
        <w:rPr>
          <w:ins w:id="1582" w:author="Rafi Aziizi" w:date="2021-11-12T14:37:00Z"/>
        </w:rPr>
      </w:pPr>
      <w:proofErr w:type="spellStart"/>
      <w:r>
        <w:t>Skenario</w:t>
      </w:r>
      <w:proofErr w:type="spellEnd"/>
      <w:r>
        <w:t xml:space="preserve"> </w:t>
      </w:r>
      <w:proofErr w:type="spellStart"/>
      <w:r>
        <w:t>Kelola</w:t>
      </w:r>
      <w:proofErr w:type="spellEnd"/>
      <w:r>
        <w:t xml:space="preserve"> Guru</w:t>
      </w:r>
    </w:p>
    <w:p w14:paraId="497DB10E" w14:textId="7941C04C" w:rsidR="001F2641" w:rsidRDefault="001F2641">
      <w:pPr>
        <w:ind w:firstLine="426"/>
        <w:rPr>
          <w:ins w:id="1583" w:author="Rafi Aziizi" w:date="2021-11-12T14:36:00Z"/>
        </w:rPr>
        <w:pPrChange w:id="1584" w:author="Rafi Aziizi" w:date="2021-11-12T14:38:00Z">
          <w:pPr>
            <w:pStyle w:val="ListParagraph"/>
            <w:numPr>
              <w:numId w:val="25"/>
            </w:numPr>
            <w:ind w:left="426" w:hanging="360"/>
          </w:pPr>
        </w:pPrChange>
      </w:pPr>
      <w:ins w:id="1585" w:author="Rafi Aziizi" w:date="2021-11-12T14:38:00Z">
        <w:r>
          <w:lastRenderedPageBreak/>
          <w:t xml:space="preserve">Pada </w:t>
        </w:r>
        <w:proofErr w:type="spellStart"/>
        <w:r>
          <w:t>skenario</w:t>
        </w:r>
        <w:proofErr w:type="spellEnd"/>
        <w:r>
          <w:t xml:space="preserve"> </w:t>
        </w:r>
        <w:proofErr w:type="spellStart"/>
        <w:r>
          <w:t>kelola</w:t>
        </w:r>
        <w:proofErr w:type="spellEnd"/>
        <w:r>
          <w:t xml:space="preserve"> guru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guru, </w:t>
        </w:r>
        <w:proofErr w:type="spellStart"/>
        <w:r>
          <w:t>hapus</w:t>
        </w:r>
        <w:proofErr w:type="spellEnd"/>
        <w:r>
          <w:t xml:space="preserve"> guru, edit guru dan </w:t>
        </w:r>
        <w:proofErr w:type="spellStart"/>
        <w:r>
          <w:t>lihat</w:t>
        </w:r>
        <w:proofErr w:type="spellEnd"/>
        <w:r>
          <w:t xml:space="preserve"> guru.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4D84E533" w14:textId="22EE45F1" w:rsidR="001F2641" w:rsidRDefault="001F2641" w:rsidP="001F2641">
      <w:pPr>
        <w:ind w:left="66"/>
        <w:rPr>
          <w:ins w:id="1586" w:author=" " w:date="2021-11-12T16:27:00Z"/>
        </w:rPr>
      </w:pPr>
      <w:ins w:id="1587" w:author="Rafi Aziizi" w:date="2021-11-12T14:36:00Z">
        <w:r>
          <w:t xml:space="preserve">a. </w:t>
        </w:r>
      </w:ins>
      <w:proofErr w:type="spellStart"/>
      <w:ins w:id="1588" w:author="Rafi Aziizi" w:date="2021-11-12T14:45:00Z">
        <w:r w:rsidR="00522ADB">
          <w:t>Skenario</w:t>
        </w:r>
        <w:proofErr w:type="spellEnd"/>
        <w:r w:rsidR="00522ADB">
          <w:t xml:space="preserve"> </w:t>
        </w:r>
      </w:ins>
      <w:proofErr w:type="spellStart"/>
      <w:ins w:id="1589" w:author="Rafi Aziizi" w:date="2021-11-12T14:36:00Z">
        <w:r>
          <w:t>Tambah</w:t>
        </w:r>
        <w:proofErr w:type="spellEnd"/>
        <w:r>
          <w:t xml:space="preserve"> Guru</w:t>
        </w:r>
      </w:ins>
    </w:p>
    <w:p w14:paraId="29FDFE47" w14:textId="77777777" w:rsidR="001A7B0B" w:rsidRDefault="001A7B0B">
      <w:pPr>
        <w:rPr>
          <w:ins w:id="1590" w:author="Rafi Aziizi" w:date="2021-11-12T14:41:00Z"/>
        </w:rPr>
        <w:pPrChange w:id="1591" w:author=" " w:date="2021-11-12T16:27:00Z">
          <w:pPr>
            <w:ind w:left="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1592" w:author="Rafi Aziizi" w:date="2021-11-12T14:41:00Z"/>
        </w:trPr>
        <w:tc>
          <w:tcPr>
            <w:tcW w:w="3827" w:type="dxa"/>
            <w:shd w:val="clear" w:color="auto" w:fill="F2EE98"/>
            <w:vAlign w:val="center"/>
          </w:tcPr>
          <w:p w14:paraId="7410EB51" w14:textId="77777777" w:rsidR="001F2641" w:rsidRPr="0044182F" w:rsidRDefault="001F2641" w:rsidP="001F2641">
            <w:pPr>
              <w:rPr>
                <w:ins w:id="1593" w:author="Rafi Aziizi" w:date="2021-11-12T14:41:00Z"/>
                <w:b/>
              </w:rPr>
            </w:pPr>
            <w:ins w:id="1594"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1595" w:author="Rafi Aziizi" w:date="2021-11-12T14:41:00Z"/>
              </w:rPr>
            </w:pPr>
            <w:proofErr w:type="spellStart"/>
            <w:ins w:id="1596" w:author="Rafi Aziizi" w:date="2021-11-12T14:41:00Z">
              <w:r>
                <w:t>Tambah</w:t>
              </w:r>
              <w:proofErr w:type="spellEnd"/>
              <w:r>
                <w:t xml:space="preserve"> </w:t>
              </w:r>
            </w:ins>
            <w:ins w:id="1597" w:author="Rafi Aziizi" w:date="2021-11-12T14:42:00Z">
              <w:r>
                <w:t>Guru</w:t>
              </w:r>
            </w:ins>
          </w:p>
        </w:tc>
      </w:tr>
      <w:tr w:rsidR="001F2641" w:rsidRPr="002F6C1D" w14:paraId="0C2FE592" w14:textId="77777777" w:rsidTr="001F2641">
        <w:trPr>
          <w:jc w:val="center"/>
          <w:ins w:id="1598" w:author="Rafi Aziizi" w:date="2021-11-12T14:41:00Z"/>
        </w:trPr>
        <w:tc>
          <w:tcPr>
            <w:tcW w:w="3827" w:type="dxa"/>
            <w:vAlign w:val="center"/>
          </w:tcPr>
          <w:p w14:paraId="1F30E74F" w14:textId="77777777" w:rsidR="001F2641" w:rsidRPr="0044182F" w:rsidRDefault="001F2641" w:rsidP="001F2641">
            <w:pPr>
              <w:rPr>
                <w:ins w:id="1599" w:author="Rafi Aziizi" w:date="2021-11-12T14:41:00Z"/>
                <w:b/>
              </w:rPr>
            </w:pPr>
            <w:ins w:id="1600" w:author="Rafi Aziizi" w:date="2021-11-12T14:41:00Z">
              <w:r w:rsidRPr="0044182F">
                <w:rPr>
                  <w:b/>
                </w:rPr>
                <w:t>ID</w:t>
              </w:r>
            </w:ins>
          </w:p>
        </w:tc>
        <w:tc>
          <w:tcPr>
            <w:tcW w:w="3964" w:type="dxa"/>
            <w:vAlign w:val="center"/>
          </w:tcPr>
          <w:p w14:paraId="32268E5A" w14:textId="7062C08B" w:rsidR="001F2641" w:rsidRPr="002F6C1D" w:rsidRDefault="001F2641" w:rsidP="001F2641">
            <w:pPr>
              <w:rPr>
                <w:ins w:id="1601" w:author="Rafi Aziizi" w:date="2021-11-12T14:41:00Z"/>
              </w:rPr>
            </w:pPr>
            <w:ins w:id="1602" w:author="Rafi Aziizi" w:date="2021-11-12T14:41:00Z">
              <w:r>
                <w:t>RC1</w:t>
              </w:r>
            </w:ins>
            <w:ins w:id="1603" w:author="Rafi Aziizi" w:date="2021-11-12T14:42:00Z">
              <w:r>
                <w:t>3</w:t>
              </w:r>
            </w:ins>
            <w:ins w:id="1604" w:author="Rafi Aziizi" w:date="2021-11-13T06:55:00Z">
              <w:r w:rsidR="005049EC">
                <w:t>.1</w:t>
              </w:r>
            </w:ins>
          </w:p>
        </w:tc>
      </w:tr>
      <w:tr w:rsidR="001F2641" w:rsidRPr="000C722D" w14:paraId="3219BF6B" w14:textId="77777777" w:rsidTr="001F2641">
        <w:trPr>
          <w:jc w:val="center"/>
          <w:ins w:id="1605" w:author="Rafi Aziizi" w:date="2021-11-12T14:41:00Z"/>
        </w:trPr>
        <w:tc>
          <w:tcPr>
            <w:tcW w:w="3827" w:type="dxa"/>
            <w:vAlign w:val="center"/>
          </w:tcPr>
          <w:p w14:paraId="2486C178" w14:textId="77777777" w:rsidR="001F2641" w:rsidRPr="0044182F" w:rsidRDefault="001F2641" w:rsidP="001F2641">
            <w:pPr>
              <w:rPr>
                <w:ins w:id="1606" w:author="Rafi Aziizi" w:date="2021-11-12T14:41:00Z"/>
                <w:b/>
              </w:rPr>
            </w:pPr>
            <w:ins w:id="1607" w:author="Rafi Aziizi" w:date="2021-11-12T14:41:00Z">
              <w:r w:rsidRPr="0044182F">
                <w:rPr>
                  <w:b/>
                </w:rPr>
                <w:t>Description</w:t>
              </w:r>
            </w:ins>
          </w:p>
        </w:tc>
        <w:tc>
          <w:tcPr>
            <w:tcW w:w="3964" w:type="dxa"/>
          </w:tcPr>
          <w:p w14:paraId="60B8F19B" w14:textId="0A37A3A5" w:rsidR="001F2641" w:rsidRPr="000C722D" w:rsidRDefault="001F2641" w:rsidP="001F2641">
            <w:pPr>
              <w:rPr>
                <w:ins w:id="1608" w:author="Rafi Aziizi" w:date="2021-11-12T14:41:00Z"/>
              </w:rPr>
            </w:pPr>
            <w:ins w:id="1609" w:author="Rafi Aziizi" w:date="2021-11-12T14:4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610" w:author="Rafi Aziizi" w:date="2021-11-12T14:44:00Z">
              <w:r w:rsidR="00522ADB">
                <w:t>guru</w:t>
              </w:r>
            </w:ins>
            <w:ins w:id="1611" w:author="Rafi Aziizi" w:date="2021-11-12T14:41:00Z">
              <w:r>
                <w:t xml:space="preserve"> </w:t>
              </w:r>
              <w:proofErr w:type="spellStart"/>
              <w:r>
                <w:t>untuk</w:t>
              </w:r>
              <w:proofErr w:type="spellEnd"/>
              <w:r>
                <w:t xml:space="preserve"> </w:t>
              </w:r>
              <w:proofErr w:type="spellStart"/>
              <w:r>
                <w:t>menambah</w:t>
              </w:r>
              <w:proofErr w:type="spellEnd"/>
              <w:r>
                <w:t xml:space="preserve"> data </w:t>
              </w:r>
            </w:ins>
            <w:ins w:id="1612" w:author="Rafi Aziizi" w:date="2021-11-12T14:42:00Z">
              <w:r>
                <w:t>guru</w:t>
              </w:r>
            </w:ins>
            <w:ins w:id="1613" w:author="Rafi Aziizi" w:date="2021-11-12T14:41:00Z">
              <w:r>
                <w:t>.</w:t>
              </w:r>
            </w:ins>
          </w:p>
        </w:tc>
      </w:tr>
      <w:tr w:rsidR="001F2641" w:rsidRPr="002F6C1D" w14:paraId="2553A343" w14:textId="77777777" w:rsidTr="001F2641">
        <w:trPr>
          <w:jc w:val="center"/>
          <w:ins w:id="1614" w:author="Rafi Aziizi" w:date="2021-11-12T14:41:00Z"/>
        </w:trPr>
        <w:tc>
          <w:tcPr>
            <w:tcW w:w="3827" w:type="dxa"/>
            <w:vAlign w:val="center"/>
          </w:tcPr>
          <w:p w14:paraId="20D14C3B" w14:textId="77777777" w:rsidR="001F2641" w:rsidRPr="0044182F" w:rsidRDefault="001F2641" w:rsidP="001F2641">
            <w:pPr>
              <w:rPr>
                <w:ins w:id="1615" w:author="Rafi Aziizi" w:date="2021-11-12T14:41:00Z"/>
                <w:b/>
              </w:rPr>
            </w:pPr>
            <w:ins w:id="1616"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1617" w:author="Rafi Aziizi" w:date="2021-11-12T14:41:00Z"/>
              </w:rPr>
            </w:pPr>
            <w:ins w:id="1618" w:author="Rafi Aziizi" w:date="2021-11-12T14:41:00Z">
              <w:r>
                <w:t>Bag.IT, Guru BK.</w:t>
              </w:r>
            </w:ins>
          </w:p>
        </w:tc>
      </w:tr>
      <w:tr w:rsidR="001F2641" w:rsidRPr="0044182F" w14:paraId="20BFE35C" w14:textId="77777777" w:rsidTr="001F2641">
        <w:trPr>
          <w:jc w:val="center"/>
          <w:ins w:id="1619" w:author="Rafi Aziizi" w:date="2021-11-12T14:41:00Z"/>
        </w:trPr>
        <w:tc>
          <w:tcPr>
            <w:tcW w:w="3827" w:type="dxa"/>
            <w:vAlign w:val="center"/>
          </w:tcPr>
          <w:p w14:paraId="14AB09CC" w14:textId="77777777" w:rsidR="001F2641" w:rsidRPr="0044182F" w:rsidRDefault="001F2641" w:rsidP="001F2641">
            <w:pPr>
              <w:rPr>
                <w:ins w:id="1620" w:author="Rafi Aziizi" w:date="2021-11-12T14:41:00Z"/>
                <w:b/>
              </w:rPr>
            </w:pPr>
            <w:ins w:id="1621"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1622" w:author="Rafi Aziizi" w:date="2021-11-12T14:41:00Z"/>
                <w:i/>
                <w:iCs/>
              </w:rPr>
            </w:pPr>
            <w:ins w:id="1623" w:author="Rafi Aziizi" w:date="2021-11-12T14:41:00Z">
              <w:r>
                <w:rPr>
                  <w:i/>
                  <w:iCs/>
                </w:rPr>
                <w:t>Conditional</w:t>
              </w:r>
            </w:ins>
          </w:p>
        </w:tc>
      </w:tr>
      <w:tr w:rsidR="001F2641" w:rsidRPr="0044182F" w14:paraId="340A808F" w14:textId="77777777" w:rsidTr="001F2641">
        <w:trPr>
          <w:jc w:val="center"/>
          <w:ins w:id="1624" w:author="Rafi Aziizi" w:date="2021-11-12T14:41:00Z"/>
        </w:trPr>
        <w:tc>
          <w:tcPr>
            <w:tcW w:w="3827" w:type="dxa"/>
            <w:vAlign w:val="center"/>
          </w:tcPr>
          <w:p w14:paraId="7C820474" w14:textId="77777777" w:rsidR="001F2641" w:rsidRPr="0044182F" w:rsidRDefault="001F2641" w:rsidP="001F2641">
            <w:pPr>
              <w:rPr>
                <w:ins w:id="1625" w:author="Rafi Aziizi" w:date="2021-11-12T14:41:00Z"/>
                <w:b/>
              </w:rPr>
            </w:pPr>
            <w:ins w:id="1626"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1627" w:author="Rafi Aziizi" w:date="2021-11-12T14:41:00Z"/>
              </w:rPr>
            </w:pPr>
            <w:ins w:id="1628" w:author="Rafi Aziizi" w:date="2021-11-12T14:41:00Z">
              <w:r>
                <w:t>-</w:t>
              </w:r>
            </w:ins>
          </w:p>
        </w:tc>
      </w:tr>
      <w:tr w:rsidR="001F2641" w:rsidRPr="0081005E" w14:paraId="7BC706B3" w14:textId="77777777" w:rsidTr="001F2641">
        <w:trPr>
          <w:jc w:val="center"/>
          <w:ins w:id="1629" w:author="Rafi Aziizi" w:date="2021-11-12T14:41:00Z"/>
        </w:trPr>
        <w:tc>
          <w:tcPr>
            <w:tcW w:w="3827" w:type="dxa"/>
            <w:vAlign w:val="center"/>
          </w:tcPr>
          <w:p w14:paraId="11F2B9EE" w14:textId="77777777" w:rsidR="001F2641" w:rsidRPr="0044182F" w:rsidRDefault="001F2641" w:rsidP="001F2641">
            <w:pPr>
              <w:rPr>
                <w:ins w:id="1630" w:author="Rafi Aziizi" w:date="2021-11-12T14:41:00Z"/>
                <w:b/>
              </w:rPr>
            </w:pPr>
            <w:ins w:id="1631"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1632" w:author="Rafi Aziizi" w:date="2021-11-12T14:41:00Z"/>
                <w:i/>
                <w:iCs/>
              </w:rPr>
            </w:pPr>
            <w:ins w:id="1633" w:author="Rafi Aziizi" w:date="2021-11-12T14:41:00Z">
              <w:r>
                <w:t xml:space="preserve">Data </w:t>
              </w:r>
            </w:ins>
            <w:ins w:id="1634" w:author="Rafi Aziizi" w:date="2021-11-12T14:42:00Z">
              <w:r>
                <w:t>guru</w:t>
              </w:r>
            </w:ins>
            <w:ins w:id="1635" w:author="Rafi Aziizi" w:date="2021-11-12T14:41:00Z">
              <w:r>
                <w:t xml:space="preserve"> </w:t>
              </w:r>
              <w:proofErr w:type="spellStart"/>
              <w:r>
                <w:t>tidak</w:t>
              </w:r>
              <w:proofErr w:type="spellEnd"/>
              <w:r>
                <w:t xml:space="preserve"> </w:t>
              </w:r>
              <w:proofErr w:type="spellStart"/>
              <w:r>
                <w:t>ada</w:t>
              </w:r>
              <w:proofErr w:type="spellEnd"/>
            </w:ins>
          </w:p>
        </w:tc>
      </w:tr>
      <w:tr w:rsidR="001F2641" w:rsidRPr="0048762E" w14:paraId="093FC932" w14:textId="77777777" w:rsidTr="001F2641">
        <w:trPr>
          <w:jc w:val="center"/>
          <w:ins w:id="1636" w:author="Rafi Aziizi" w:date="2021-11-12T14:41:00Z"/>
        </w:trPr>
        <w:tc>
          <w:tcPr>
            <w:tcW w:w="3827" w:type="dxa"/>
            <w:vAlign w:val="center"/>
          </w:tcPr>
          <w:p w14:paraId="1D58FD09" w14:textId="77777777" w:rsidR="001F2641" w:rsidRPr="0044182F" w:rsidRDefault="001F2641" w:rsidP="001F2641">
            <w:pPr>
              <w:rPr>
                <w:ins w:id="1637" w:author="Rafi Aziizi" w:date="2021-11-12T14:41:00Z"/>
                <w:b/>
              </w:rPr>
            </w:pPr>
            <w:ins w:id="1638"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1639" w:author="Rafi Aziizi" w:date="2021-11-12T14:41:00Z"/>
              </w:rPr>
            </w:pPr>
            <w:ins w:id="1640" w:author="Rafi Aziizi" w:date="2021-11-12T14:41:00Z">
              <w:r>
                <w:t xml:space="preserve">Data </w:t>
              </w:r>
            </w:ins>
            <w:ins w:id="1641" w:author="Rafi Aziizi" w:date="2021-11-12T14:42:00Z">
              <w:r>
                <w:t>guru</w:t>
              </w:r>
            </w:ins>
            <w:ins w:id="1642" w:author="Rafi Aziizi" w:date="2021-11-12T14:41:00Z">
              <w:r>
                <w:t xml:space="preserve"> </w:t>
              </w:r>
              <w:proofErr w:type="spellStart"/>
              <w:r>
                <w:t>baru</w:t>
              </w:r>
              <w:proofErr w:type="spellEnd"/>
              <w:r>
                <w:t xml:space="preserve"> </w:t>
              </w:r>
              <w:proofErr w:type="spellStart"/>
              <w:r>
                <w:t>ditampilkan</w:t>
              </w:r>
              <w:proofErr w:type="spellEnd"/>
            </w:ins>
          </w:p>
        </w:tc>
      </w:tr>
      <w:tr w:rsidR="001F2641" w:rsidRPr="0044182F" w14:paraId="42800025" w14:textId="77777777" w:rsidTr="001F2641">
        <w:trPr>
          <w:jc w:val="center"/>
          <w:ins w:id="1643"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1644" w:author="Rafi Aziizi" w:date="2021-11-12T14:41:00Z"/>
                <w:b/>
              </w:rPr>
            </w:pPr>
            <w:ins w:id="1645" w:author="Rafi Aziizi" w:date="2021-11-12T14:41:00Z">
              <w:r w:rsidRPr="0044182F">
                <w:rPr>
                  <w:b/>
                </w:rPr>
                <w:t>Main Course</w:t>
              </w:r>
            </w:ins>
          </w:p>
        </w:tc>
      </w:tr>
      <w:tr w:rsidR="001F2641" w:rsidRPr="0044182F" w14:paraId="4393EB3A" w14:textId="77777777" w:rsidTr="001F2641">
        <w:trPr>
          <w:jc w:val="center"/>
          <w:ins w:id="1646"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1647" w:author="Rafi Aziizi" w:date="2021-11-12T14:41:00Z"/>
                <w:b/>
              </w:rPr>
            </w:pPr>
            <w:proofErr w:type="spellStart"/>
            <w:ins w:id="1648" w:author="Rafi Aziizi" w:date="2021-11-12T14:4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4A5B169" w14:textId="77777777" w:rsidR="001F2641" w:rsidRPr="0044182F" w:rsidRDefault="001F2641" w:rsidP="001F2641">
            <w:pPr>
              <w:jc w:val="center"/>
              <w:rPr>
                <w:ins w:id="1649" w:author="Rafi Aziizi" w:date="2021-11-12T14:41:00Z"/>
                <w:b/>
              </w:rPr>
            </w:pPr>
            <w:proofErr w:type="spellStart"/>
            <w:ins w:id="1650" w:author="Rafi Aziizi" w:date="2021-11-12T14:41: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01E400D5" w14:textId="77777777" w:rsidTr="001F2641">
        <w:trPr>
          <w:jc w:val="center"/>
          <w:ins w:id="1651"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1652" w:author="Rafi Aziizi" w:date="2021-11-12T14:41:00Z"/>
              </w:rPr>
            </w:pPr>
            <w:proofErr w:type="spellStart"/>
            <w:ins w:id="1653" w:author="Rafi Aziizi" w:date="2021-11-12T14:41:00Z">
              <w:r>
                <w:t>Memasuki</w:t>
              </w:r>
              <w:proofErr w:type="spellEnd"/>
              <w:r>
                <w:t xml:space="preserve"> menu “</w:t>
              </w:r>
              <w:proofErr w:type="spellStart"/>
              <w:r>
                <w:t>Tambah</w:t>
              </w:r>
              <w:proofErr w:type="spellEnd"/>
              <w:r>
                <w:t xml:space="preserve"> Guru”</w:t>
              </w:r>
            </w:ins>
          </w:p>
        </w:tc>
        <w:tc>
          <w:tcPr>
            <w:tcW w:w="3964" w:type="dxa"/>
            <w:vAlign w:val="center"/>
          </w:tcPr>
          <w:p w14:paraId="3BCB50B5" w14:textId="77777777" w:rsidR="001F2641" w:rsidRPr="0044182F" w:rsidRDefault="001F2641" w:rsidP="001F2641">
            <w:pPr>
              <w:ind w:left="511"/>
              <w:rPr>
                <w:ins w:id="1654" w:author="Rafi Aziizi" w:date="2021-11-12T14:41:00Z"/>
              </w:rPr>
            </w:pPr>
          </w:p>
        </w:tc>
      </w:tr>
      <w:tr w:rsidR="001F2641" w:rsidRPr="0044182F" w14:paraId="0D879ADA" w14:textId="77777777" w:rsidTr="001F2641">
        <w:trPr>
          <w:jc w:val="center"/>
          <w:ins w:id="1655" w:author="Rafi Aziizi" w:date="2021-11-12T14:41:00Z"/>
        </w:trPr>
        <w:tc>
          <w:tcPr>
            <w:tcW w:w="3827" w:type="dxa"/>
            <w:vAlign w:val="center"/>
          </w:tcPr>
          <w:p w14:paraId="23008D06" w14:textId="77777777" w:rsidR="001F2641" w:rsidRPr="0044182F" w:rsidRDefault="001F2641" w:rsidP="001F2641">
            <w:pPr>
              <w:ind w:left="510"/>
              <w:rPr>
                <w:ins w:id="1656"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1657" w:author="Rafi Aziizi" w:date="2021-11-12T14:41:00Z"/>
              </w:rPr>
            </w:pPr>
            <w:proofErr w:type="spellStart"/>
            <w:ins w:id="1658" w:author="Rafi Aziizi" w:date="2021-11-12T14:41:00Z">
              <w:r>
                <w:t>Menampilkan</w:t>
              </w:r>
              <w:proofErr w:type="spellEnd"/>
              <w:r>
                <w:t xml:space="preserve"> form </w:t>
              </w:r>
              <w:proofErr w:type="spellStart"/>
              <w:r>
                <w:t>tambah</w:t>
              </w:r>
              <w:proofErr w:type="spellEnd"/>
              <w:r>
                <w:t xml:space="preserve"> data guru</w:t>
              </w:r>
            </w:ins>
          </w:p>
        </w:tc>
      </w:tr>
      <w:tr w:rsidR="001F2641" w:rsidRPr="0044182F" w14:paraId="72E3D444" w14:textId="77777777" w:rsidTr="001F2641">
        <w:trPr>
          <w:jc w:val="center"/>
          <w:ins w:id="1659"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1660" w:author="Rafi Aziizi" w:date="2021-11-12T14:41:00Z"/>
              </w:rPr>
            </w:pPr>
            <w:proofErr w:type="spellStart"/>
            <w:ins w:id="1661" w:author="Rafi Aziizi" w:date="2021-11-12T14:41:00Z">
              <w:r>
                <w:t>Mengisi</w:t>
              </w:r>
              <w:proofErr w:type="spellEnd"/>
              <w:r>
                <w:t xml:space="preserve"> form </w:t>
              </w:r>
              <w:proofErr w:type="spellStart"/>
              <w:r>
                <w:t>tambah</w:t>
              </w:r>
              <w:proofErr w:type="spellEnd"/>
              <w:r>
                <w:t xml:space="preserve"> data guru</w:t>
              </w:r>
            </w:ins>
          </w:p>
        </w:tc>
        <w:tc>
          <w:tcPr>
            <w:tcW w:w="3964" w:type="dxa"/>
            <w:vAlign w:val="center"/>
          </w:tcPr>
          <w:p w14:paraId="5988DF1A" w14:textId="77777777" w:rsidR="001F2641" w:rsidRDefault="001F2641" w:rsidP="001F2641">
            <w:pPr>
              <w:spacing w:after="160"/>
              <w:ind w:left="511"/>
              <w:rPr>
                <w:ins w:id="1662" w:author="Rafi Aziizi" w:date="2021-11-12T14:41:00Z"/>
              </w:rPr>
            </w:pPr>
          </w:p>
        </w:tc>
      </w:tr>
      <w:tr w:rsidR="001F2641" w:rsidRPr="0044182F" w14:paraId="2A24FF6F" w14:textId="77777777" w:rsidTr="001F2641">
        <w:trPr>
          <w:jc w:val="center"/>
          <w:ins w:id="1663" w:author="Rafi Aziizi" w:date="2021-11-12T14:41:00Z"/>
        </w:trPr>
        <w:tc>
          <w:tcPr>
            <w:tcW w:w="3827" w:type="dxa"/>
            <w:vAlign w:val="center"/>
          </w:tcPr>
          <w:p w14:paraId="29531D28" w14:textId="77777777" w:rsidR="001F2641" w:rsidRDefault="001F2641" w:rsidP="001F2641">
            <w:pPr>
              <w:pStyle w:val="ListParagraph"/>
              <w:rPr>
                <w:ins w:id="1664"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1665" w:author="Rafi Aziizi" w:date="2021-11-12T14:41:00Z"/>
              </w:rPr>
            </w:pPr>
            <w:proofErr w:type="spellStart"/>
            <w:ins w:id="1666" w:author="Rafi Aziizi" w:date="2021-11-12T14:41:00Z">
              <w:r>
                <w:t>Menyimpan</w:t>
              </w:r>
              <w:proofErr w:type="spellEnd"/>
              <w:r>
                <w:t xml:space="preserve"> data guru </w:t>
              </w:r>
              <w:proofErr w:type="spellStart"/>
              <w:r>
                <w:t>baru</w:t>
              </w:r>
              <w:proofErr w:type="spellEnd"/>
              <w:r>
                <w:t xml:space="preserve"> pada </w:t>
              </w:r>
              <w:r w:rsidRPr="00C70CAF">
                <w:rPr>
                  <w:i/>
                  <w:iCs/>
                </w:rPr>
                <w:t>database</w:t>
              </w:r>
            </w:ins>
          </w:p>
        </w:tc>
      </w:tr>
      <w:tr w:rsidR="001F2641" w:rsidRPr="001B1AF9" w14:paraId="79FF8847" w14:textId="77777777" w:rsidTr="001F2641">
        <w:trPr>
          <w:jc w:val="center"/>
          <w:ins w:id="1667"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1668" w:author="Rafi Aziizi" w:date="2021-11-12T14:41:00Z"/>
                <w:b/>
                <w:bCs/>
              </w:rPr>
            </w:pPr>
            <w:proofErr w:type="spellStart"/>
            <w:ins w:id="1669" w:author="Rafi Aziizi" w:date="2021-11-12T14:4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181C0ABC" w14:textId="77777777" w:rsidTr="001F2641">
        <w:trPr>
          <w:jc w:val="center"/>
          <w:ins w:id="1670"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1671" w:author="Rafi Aziizi" w:date="2021-11-12T14:41:00Z"/>
                <w:b/>
                <w:bCs/>
              </w:rPr>
            </w:pPr>
            <w:proofErr w:type="spellStart"/>
            <w:ins w:id="1672" w:author="Rafi Aziizi" w:date="2021-11-12T14:4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1673" w:author="Rafi Aziizi" w:date="2021-11-12T14:41:00Z"/>
                <w:b/>
                <w:bCs/>
              </w:rPr>
            </w:pPr>
            <w:proofErr w:type="spellStart"/>
            <w:ins w:id="1674" w:author="Rafi Aziizi" w:date="2021-11-12T14:41: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669EC936" w14:textId="77777777" w:rsidTr="001F2641">
        <w:trPr>
          <w:jc w:val="center"/>
          <w:ins w:id="1675" w:author="Rafi Aziizi" w:date="2021-11-12T14:41:00Z"/>
        </w:trPr>
        <w:tc>
          <w:tcPr>
            <w:tcW w:w="3827" w:type="dxa"/>
            <w:vAlign w:val="center"/>
          </w:tcPr>
          <w:p w14:paraId="06D485F9" w14:textId="3A1F8642" w:rsidR="001F2641" w:rsidRDefault="001F2641" w:rsidP="001F2641">
            <w:pPr>
              <w:ind w:left="360"/>
              <w:rPr>
                <w:ins w:id="1676" w:author="Rafi Aziizi" w:date="2021-11-12T14:41:00Z"/>
              </w:rPr>
            </w:pPr>
            <w:ins w:id="1677" w:author="Rafi Aziizi" w:date="2021-11-12T14:41: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1678"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1679" w:author="Rafi Aziizi" w:date="2021-11-12T14:41:00Z"/>
              </w:rPr>
            </w:pPr>
          </w:p>
        </w:tc>
      </w:tr>
      <w:tr w:rsidR="001F2641" w14:paraId="10582426" w14:textId="77777777" w:rsidTr="001F2641">
        <w:trPr>
          <w:jc w:val="center"/>
          <w:ins w:id="1680" w:author="Rafi Aziizi" w:date="2021-11-12T14:41:00Z"/>
        </w:trPr>
        <w:tc>
          <w:tcPr>
            <w:tcW w:w="3827" w:type="dxa"/>
            <w:vAlign w:val="center"/>
          </w:tcPr>
          <w:p w14:paraId="7499FFD2" w14:textId="77777777" w:rsidR="001F2641" w:rsidRDefault="001F2641" w:rsidP="001F2641">
            <w:pPr>
              <w:pStyle w:val="ListParagraph"/>
              <w:ind w:left="450"/>
              <w:rPr>
                <w:ins w:id="1681" w:author="Rafi Aziizi" w:date="2021-11-12T14:41:00Z"/>
              </w:rPr>
            </w:pPr>
          </w:p>
        </w:tc>
        <w:tc>
          <w:tcPr>
            <w:tcW w:w="3964" w:type="dxa"/>
            <w:vAlign w:val="center"/>
          </w:tcPr>
          <w:p w14:paraId="52F80802" w14:textId="07CC6739" w:rsidR="001F2641" w:rsidRDefault="001F2641" w:rsidP="001F2641">
            <w:pPr>
              <w:spacing w:after="160"/>
              <w:ind w:left="360"/>
              <w:rPr>
                <w:ins w:id="1682" w:author="Rafi Aziizi" w:date="2021-11-12T14:41:00Z"/>
              </w:rPr>
            </w:pPr>
            <w:ins w:id="1683" w:author="Rafi Aziizi" w:date="2021-11-12T14:4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684" w:author="Rafi Aziizi" w:date="2021-11-12T14:42:00Z">
              <w:r>
                <w:t>guru</w:t>
              </w:r>
            </w:ins>
            <w:ins w:id="1685" w:author="Rafi Aziizi" w:date="2021-11-12T14:41: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005AEFFC" w14:textId="77777777" w:rsidR="001F2641" w:rsidRDefault="001F2641" w:rsidP="001F2641">
      <w:pPr>
        <w:ind w:left="66"/>
        <w:rPr>
          <w:ins w:id="1686" w:author="Rafi Aziizi" w:date="2021-11-12T14:36:00Z"/>
        </w:rPr>
      </w:pPr>
    </w:p>
    <w:p w14:paraId="3EC62CB9" w14:textId="1010A776" w:rsidR="001F2641" w:rsidRDefault="001F2641" w:rsidP="001F2641">
      <w:pPr>
        <w:ind w:left="66"/>
        <w:rPr>
          <w:ins w:id="1687" w:author=" " w:date="2021-11-12T16:27:00Z"/>
        </w:rPr>
      </w:pPr>
      <w:ins w:id="1688" w:author="Rafi Aziizi" w:date="2021-11-12T14:36:00Z">
        <w:r>
          <w:t xml:space="preserve">b. </w:t>
        </w:r>
      </w:ins>
      <w:proofErr w:type="spellStart"/>
      <w:ins w:id="1689" w:author="Rafi Aziizi" w:date="2021-11-12T14:45:00Z">
        <w:r w:rsidR="00522ADB">
          <w:t>Skenario</w:t>
        </w:r>
        <w:proofErr w:type="spellEnd"/>
        <w:r w:rsidR="00522ADB">
          <w:t xml:space="preserve"> </w:t>
        </w:r>
      </w:ins>
      <w:proofErr w:type="spellStart"/>
      <w:ins w:id="1690" w:author="Rafi Aziizi" w:date="2021-11-12T14:37:00Z">
        <w:r>
          <w:t>Hapus</w:t>
        </w:r>
        <w:proofErr w:type="spellEnd"/>
        <w:r>
          <w:t xml:space="preserve"> Guru</w:t>
        </w:r>
      </w:ins>
    </w:p>
    <w:p w14:paraId="69F52026" w14:textId="77777777" w:rsidR="001A7B0B" w:rsidRDefault="001A7B0B" w:rsidP="001F2641">
      <w:pPr>
        <w:ind w:left="66"/>
        <w:rPr>
          <w:ins w:id="1691" w:author="Rafi Aziizi" w:date="2021-11-12T14:42: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1692" w:author="Rafi Aziizi" w:date="2021-11-12T14:42:00Z"/>
        </w:trPr>
        <w:tc>
          <w:tcPr>
            <w:tcW w:w="3827" w:type="dxa"/>
            <w:shd w:val="clear" w:color="auto" w:fill="F2EE98"/>
            <w:vAlign w:val="center"/>
          </w:tcPr>
          <w:p w14:paraId="56AB527E" w14:textId="77777777" w:rsidR="001F2641" w:rsidRPr="0044182F" w:rsidRDefault="001F2641" w:rsidP="001F2641">
            <w:pPr>
              <w:rPr>
                <w:ins w:id="1693" w:author="Rafi Aziizi" w:date="2021-11-12T14:42:00Z"/>
                <w:b/>
              </w:rPr>
            </w:pPr>
            <w:ins w:id="1694"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1695" w:author="Rafi Aziizi" w:date="2021-11-12T14:42:00Z"/>
              </w:rPr>
            </w:pPr>
            <w:proofErr w:type="spellStart"/>
            <w:ins w:id="1696" w:author="Rafi Aziizi" w:date="2021-11-12T14:42:00Z">
              <w:r>
                <w:t>Hapus</w:t>
              </w:r>
              <w:proofErr w:type="spellEnd"/>
              <w:r>
                <w:t xml:space="preserve"> Guru</w:t>
              </w:r>
            </w:ins>
          </w:p>
        </w:tc>
      </w:tr>
      <w:tr w:rsidR="001F2641" w:rsidRPr="002F6C1D" w14:paraId="534C663E" w14:textId="77777777" w:rsidTr="001F2641">
        <w:trPr>
          <w:jc w:val="center"/>
          <w:ins w:id="1697" w:author="Rafi Aziizi" w:date="2021-11-12T14:42:00Z"/>
        </w:trPr>
        <w:tc>
          <w:tcPr>
            <w:tcW w:w="3827" w:type="dxa"/>
            <w:vAlign w:val="center"/>
          </w:tcPr>
          <w:p w14:paraId="2813C809" w14:textId="77777777" w:rsidR="001F2641" w:rsidRPr="0044182F" w:rsidRDefault="001F2641" w:rsidP="001F2641">
            <w:pPr>
              <w:rPr>
                <w:ins w:id="1698" w:author="Rafi Aziizi" w:date="2021-11-12T14:42:00Z"/>
                <w:b/>
              </w:rPr>
            </w:pPr>
            <w:ins w:id="1699" w:author="Rafi Aziizi" w:date="2021-11-12T14:42:00Z">
              <w:r w:rsidRPr="0044182F">
                <w:rPr>
                  <w:b/>
                </w:rPr>
                <w:t>ID</w:t>
              </w:r>
            </w:ins>
          </w:p>
        </w:tc>
        <w:tc>
          <w:tcPr>
            <w:tcW w:w="3964" w:type="dxa"/>
            <w:vAlign w:val="center"/>
          </w:tcPr>
          <w:p w14:paraId="19EDCFDF" w14:textId="60A86EFB" w:rsidR="001F2641" w:rsidRPr="002F6C1D" w:rsidRDefault="001F2641" w:rsidP="001F2641">
            <w:pPr>
              <w:rPr>
                <w:ins w:id="1700" w:author="Rafi Aziizi" w:date="2021-11-12T14:42:00Z"/>
              </w:rPr>
            </w:pPr>
            <w:ins w:id="1701" w:author="Rafi Aziizi" w:date="2021-11-12T14:42:00Z">
              <w:r>
                <w:t>RC13</w:t>
              </w:r>
            </w:ins>
            <w:ins w:id="1702" w:author="Rafi Aziizi" w:date="2021-11-13T06:55:00Z">
              <w:r w:rsidR="005049EC">
                <w:t>.2</w:t>
              </w:r>
            </w:ins>
          </w:p>
        </w:tc>
      </w:tr>
      <w:tr w:rsidR="001F2641" w:rsidRPr="000C722D" w14:paraId="2DEE4336" w14:textId="77777777" w:rsidTr="001F2641">
        <w:trPr>
          <w:jc w:val="center"/>
          <w:ins w:id="1703" w:author="Rafi Aziizi" w:date="2021-11-12T14:42:00Z"/>
        </w:trPr>
        <w:tc>
          <w:tcPr>
            <w:tcW w:w="3827" w:type="dxa"/>
            <w:vAlign w:val="center"/>
          </w:tcPr>
          <w:p w14:paraId="34FB3642" w14:textId="77777777" w:rsidR="001F2641" w:rsidRPr="0044182F" w:rsidRDefault="001F2641" w:rsidP="001F2641">
            <w:pPr>
              <w:rPr>
                <w:ins w:id="1704" w:author="Rafi Aziizi" w:date="2021-11-12T14:42:00Z"/>
                <w:b/>
              </w:rPr>
            </w:pPr>
            <w:ins w:id="1705" w:author="Rafi Aziizi" w:date="2021-11-12T14:42:00Z">
              <w:r w:rsidRPr="0044182F">
                <w:rPr>
                  <w:b/>
                </w:rPr>
                <w:t>Description</w:t>
              </w:r>
            </w:ins>
          </w:p>
        </w:tc>
        <w:tc>
          <w:tcPr>
            <w:tcW w:w="3964" w:type="dxa"/>
          </w:tcPr>
          <w:p w14:paraId="245D64BC" w14:textId="0F738ED7" w:rsidR="001F2641" w:rsidRPr="000C722D" w:rsidRDefault="001F2641" w:rsidP="001F2641">
            <w:pPr>
              <w:rPr>
                <w:ins w:id="1706" w:author="Rafi Aziizi" w:date="2021-11-12T14:42:00Z"/>
              </w:rPr>
            </w:pPr>
            <w:ins w:id="1707" w:author="Rafi Aziizi" w:date="2021-11-12T14:4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708" w:author="Rafi Aziizi" w:date="2021-11-12T14:44:00Z">
              <w:r w:rsidR="00522ADB">
                <w:t>guru</w:t>
              </w:r>
            </w:ins>
            <w:ins w:id="1709" w:author="Rafi Aziizi" w:date="2021-11-12T14:42:00Z">
              <w:r>
                <w:t xml:space="preserve"> </w:t>
              </w:r>
              <w:proofErr w:type="spellStart"/>
              <w:r>
                <w:t>untuk</w:t>
              </w:r>
              <w:proofErr w:type="spellEnd"/>
              <w:r>
                <w:t xml:space="preserve"> </w:t>
              </w:r>
              <w:proofErr w:type="spellStart"/>
              <w:r>
                <w:t>menghapus</w:t>
              </w:r>
              <w:proofErr w:type="spellEnd"/>
              <w:r>
                <w:t xml:space="preserve"> data guru.</w:t>
              </w:r>
            </w:ins>
          </w:p>
        </w:tc>
      </w:tr>
      <w:tr w:rsidR="001F2641" w:rsidRPr="002F6C1D" w14:paraId="6FE1783C" w14:textId="77777777" w:rsidTr="001F2641">
        <w:trPr>
          <w:jc w:val="center"/>
          <w:ins w:id="1710" w:author="Rafi Aziizi" w:date="2021-11-12T14:42:00Z"/>
        </w:trPr>
        <w:tc>
          <w:tcPr>
            <w:tcW w:w="3827" w:type="dxa"/>
            <w:vAlign w:val="center"/>
          </w:tcPr>
          <w:p w14:paraId="289529F6" w14:textId="77777777" w:rsidR="001F2641" w:rsidRPr="0044182F" w:rsidRDefault="001F2641" w:rsidP="001F2641">
            <w:pPr>
              <w:rPr>
                <w:ins w:id="1711" w:author="Rafi Aziizi" w:date="2021-11-12T14:42:00Z"/>
                <w:b/>
              </w:rPr>
            </w:pPr>
            <w:ins w:id="1712"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1713" w:author="Rafi Aziizi" w:date="2021-11-12T14:42:00Z"/>
              </w:rPr>
            </w:pPr>
            <w:ins w:id="1714" w:author="Rafi Aziizi" w:date="2021-11-12T14:42:00Z">
              <w:r>
                <w:t>Bag.IT, Guru BK.</w:t>
              </w:r>
            </w:ins>
          </w:p>
        </w:tc>
      </w:tr>
      <w:tr w:rsidR="001F2641" w:rsidRPr="0044182F" w14:paraId="47474A0D" w14:textId="77777777" w:rsidTr="001F2641">
        <w:trPr>
          <w:jc w:val="center"/>
          <w:ins w:id="1715" w:author="Rafi Aziizi" w:date="2021-11-12T14:42:00Z"/>
        </w:trPr>
        <w:tc>
          <w:tcPr>
            <w:tcW w:w="3827" w:type="dxa"/>
            <w:vAlign w:val="center"/>
          </w:tcPr>
          <w:p w14:paraId="37CE8B83" w14:textId="77777777" w:rsidR="001F2641" w:rsidRPr="0044182F" w:rsidRDefault="001F2641" w:rsidP="001F2641">
            <w:pPr>
              <w:rPr>
                <w:ins w:id="1716" w:author="Rafi Aziizi" w:date="2021-11-12T14:42:00Z"/>
                <w:b/>
              </w:rPr>
            </w:pPr>
            <w:ins w:id="1717"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1718" w:author="Rafi Aziizi" w:date="2021-11-12T14:42:00Z"/>
                <w:i/>
                <w:iCs/>
              </w:rPr>
            </w:pPr>
            <w:ins w:id="1719" w:author="Rafi Aziizi" w:date="2021-11-12T14:42:00Z">
              <w:r>
                <w:rPr>
                  <w:i/>
                  <w:iCs/>
                </w:rPr>
                <w:t>Conditional</w:t>
              </w:r>
            </w:ins>
          </w:p>
        </w:tc>
      </w:tr>
      <w:tr w:rsidR="001F2641" w:rsidRPr="0044182F" w14:paraId="20791379" w14:textId="77777777" w:rsidTr="001F2641">
        <w:trPr>
          <w:jc w:val="center"/>
          <w:ins w:id="1720" w:author="Rafi Aziizi" w:date="2021-11-12T14:42:00Z"/>
        </w:trPr>
        <w:tc>
          <w:tcPr>
            <w:tcW w:w="3827" w:type="dxa"/>
            <w:vAlign w:val="center"/>
          </w:tcPr>
          <w:p w14:paraId="14F0B71B" w14:textId="77777777" w:rsidR="001F2641" w:rsidRPr="0044182F" w:rsidRDefault="001F2641" w:rsidP="001F2641">
            <w:pPr>
              <w:rPr>
                <w:ins w:id="1721" w:author="Rafi Aziizi" w:date="2021-11-12T14:42:00Z"/>
                <w:b/>
              </w:rPr>
            </w:pPr>
            <w:ins w:id="1722"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1723" w:author="Rafi Aziizi" w:date="2021-11-12T14:42:00Z"/>
              </w:rPr>
            </w:pPr>
            <w:ins w:id="1724" w:author="Rafi Aziizi" w:date="2021-11-12T14:42:00Z">
              <w:r>
                <w:t>-</w:t>
              </w:r>
            </w:ins>
          </w:p>
        </w:tc>
      </w:tr>
      <w:tr w:rsidR="001F2641" w:rsidRPr="0081005E" w14:paraId="620F858A" w14:textId="77777777" w:rsidTr="001F2641">
        <w:trPr>
          <w:jc w:val="center"/>
          <w:ins w:id="1725" w:author="Rafi Aziizi" w:date="2021-11-12T14:42:00Z"/>
        </w:trPr>
        <w:tc>
          <w:tcPr>
            <w:tcW w:w="3827" w:type="dxa"/>
            <w:vAlign w:val="center"/>
          </w:tcPr>
          <w:p w14:paraId="5FECDB9A" w14:textId="77777777" w:rsidR="001F2641" w:rsidRPr="0044182F" w:rsidRDefault="001F2641" w:rsidP="001F2641">
            <w:pPr>
              <w:rPr>
                <w:ins w:id="1726" w:author="Rafi Aziizi" w:date="2021-11-12T14:42:00Z"/>
                <w:b/>
              </w:rPr>
            </w:pPr>
            <w:ins w:id="1727"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1728" w:author="Rafi Aziizi" w:date="2021-11-12T14:42:00Z"/>
                <w:i/>
                <w:iCs/>
              </w:rPr>
            </w:pPr>
            <w:ins w:id="1729" w:author="Rafi Aziizi" w:date="2021-11-12T14:42:00Z">
              <w:r>
                <w:t xml:space="preserve">Data guru </w:t>
              </w:r>
              <w:proofErr w:type="spellStart"/>
              <w:r>
                <w:t>aktif</w:t>
              </w:r>
              <w:proofErr w:type="spellEnd"/>
            </w:ins>
          </w:p>
        </w:tc>
      </w:tr>
      <w:tr w:rsidR="001F2641" w:rsidRPr="0048762E" w14:paraId="6E86A4D8" w14:textId="77777777" w:rsidTr="001F2641">
        <w:trPr>
          <w:jc w:val="center"/>
          <w:ins w:id="1730" w:author="Rafi Aziizi" w:date="2021-11-12T14:42:00Z"/>
        </w:trPr>
        <w:tc>
          <w:tcPr>
            <w:tcW w:w="3827" w:type="dxa"/>
            <w:vAlign w:val="center"/>
          </w:tcPr>
          <w:p w14:paraId="0882F61F" w14:textId="77777777" w:rsidR="001F2641" w:rsidRPr="0044182F" w:rsidRDefault="001F2641" w:rsidP="001F2641">
            <w:pPr>
              <w:rPr>
                <w:ins w:id="1731" w:author="Rafi Aziizi" w:date="2021-11-12T14:42:00Z"/>
                <w:b/>
              </w:rPr>
            </w:pPr>
            <w:ins w:id="1732"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1733" w:author="Rafi Aziizi" w:date="2021-11-12T14:42:00Z"/>
              </w:rPr>
            </w:pPr>
            <w:proofErr w:type="spellStart"/>
            <w:ins w:id="1734" w:author="Rafi Aziizi" w:date="2021-11-12T14:42:00Z">
              <w:r>
                <w:t>Perubahan</w:t>
              </w:r>
              <w:proofErr w:type="spellEnd"/>
              <w:r>
                <w:t xml:space="preserve"> data </w:t>
              </w:r>
            </w:ins>
            <w:ins w:id="1735" w:author="Rafi Aziizi" w:date="2021-11-12T14:43:00Z">
              <w:r>
                <w:t>guru</w:t>
              </w:r>
            </w:ins>
            <w:ins w:id="1736" w:author="Rafi Aziizi" w:date="2021-11-12T14:42:00Z">
              <w:r>
                <w:t xml:space="preserve"> </w:t>
              </w:r>
              <w:proofErr w:type="spellStart"/>
              <w:r>
                <w:t>menjadi</w:t>
              </w:r>
              <w:proofErr w:type="spellEnd"/>
              <w:r>
                <w:t xml:space="preserve"> </w:t>
              </w:r>
              <w:proofErr w:type="spellStart"/>
              <w:r>
                <w:t>pasif</w:t>
              </w:r>
              <w:proofErr w:type="spellEnd"/>
            </w:ins>
          </w:p>
        </w:tc>
      </w:tr>
      <w:tr w:rsidR="001F2641" w:rsidRPr="0044182F" w14:paraId="3E7AE399" w14:textId="77777777" w:rsidTr="001F2641">
        <w:trPr>
          <w:jc w:val="center"/>
          <w:ins w:id="1737"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1738" w:author="Rafi Aziizi" w:date="2021-11-12T14:42:00Z"/>
                <w:b/>
              </w:rPr>
            </w:pPr>
            <w:ins w:id="1739" w:author="Rafi Aziizi" w:date="2021-11-12T14:42:00Z">
              <w:r w:rsidRPr="0044182F">
                <w:rPr>
                  <w:b/>
                </w:rPr>
                <w:t>Main Course</w:t>
              </w:r>
            </w:ins>
          </w:p>
        </w:tc>
      </w:tr>
      <w:tr w:rsidR="001F2641" w:rsidRPr="0044182F" w14:paraId="5D3EE41F" w14:textId="77777777" w:rsidTr="001F2641">
        <w:trPr>
          <w:jc w:val="center"/>
          <w:ins w:id="1740"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1741" w:author="Rafi Aziizi" w:date="2021-11-12T14:42:00Z"/>
                <w:b/>
              </w:rPr>
            </w:pPr>
            <w:proofErr w:type="spellStart"/>
            <w:ins w:id="1742" w:author="Rafi Aziizi" w:date="2021-11-12T14: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B0FEE89" w14:textId="77777777" w:rsidR="001F2641" w:rsidRPr="0044182F" w:rsidRDefault="001F2641" w:rsidP="001F2641">
            <w:pPr>
              <w:jc w:val="center"/>
              <w:rPr>
                <w:ins w:id="1743" w:author="Rafi Aziizi" w:date="2021-11-12T14:42:00Z"/>
                <w:b/>
              </w:rPr>
            </w:pPr>
            <w:proofErr w:type="spellStart"/>
            <w:ins w:id="1744" w:author="Rafi Aziizi" w:date="2021-11-12T14:42: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49C2774A" w14:textId="77777777" w:rsidTr="001F2641">
        <w:trPr>
          <w:jc w:val="center"/>
          <w:ins w:id="1745"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1746" w:author="Rafi Aziizi" w:date="2021-11-12T14:42:00Z"/>
              </w:rPr>
            </w:pPr>
            <w:proofErr w:type="spellStart"/>
            <w:ins w:id="1747" w:author="Rafi Aziizi" w:date="2021-11-12T14:42:00Z">
              <w:r>
                <w:t>Memasuki</w:t>
              </w:r>
              <w:proofErr w:type="spellEnd"/>
              <w:r>
                <w:t xml:space="preserve"> menu “Data </w:t>
              </w:r>
            </w:ins>
            <w:ins w:id="1748" w:author="Rafi Aziizi" w:date="2021-11-12T14:43:00Z">
              <w:r>
                <w:t>Guru</w:t>
              </w:r>
            </w:ins>
            <w:ins w:id="1749" w:author="Rafi Aziizi" w:date="2021-11-12T14:42:00Z">
              <w:r>
                <w:t>”</w:t>
              </w:r>
            </w:ins>
          </w:p>
        </w:tc>
        <w:tc>
          <w:tcPr>
            <w:tcW w:w="3964" w:type="dxa"/>
            <w:vAlign w:val="center"/>
          </w:tcPr>
          <w:p w14:paraId="4AB2D5D7" w14:textId="77777777" w:rsidR="001F2641" w:rsidRPr="0044182F" w:rsidRDefault="001F2641" w:rsidP="001F2641">
            <w:pPr>
              <w:ind w:left="511"/>
              <w:rPr>
                <w:ins w:id="1750" w:author="Rafi Aziizi" w:date="2021-11-12T14:42:00Z"/>
              </w:rPr>
            </w:pPr>
          </w:p>
        </w:tc>
      </w:tr>
      <w:tr w:rsidR="001F2641" w:rsidRPr="0044182F" w14:paraId="0586B617" w14:textId="77777777" w:rsidTr="001F2641">
        <w:trPr>
          <w:jc w:val="center"/>
          <w:ins w:id="1751" w:author="Rafi Aziizi" w:date="2021-11-12T14:42:00Z"/>
        </w:trPr>
        <w:tc>
          <w:tcPr>
            <w:tcW w:w="3827" w:type="dxa"/>
            <w:vAlign w:val="center"/>
          </w:tcPr>
          <w:p w14:paraId="44673816" w14:textId="77777777" w:rsidR="001F2641" w:rsidRPr="0044182F" w:rsidRDefault="001F2641" w:rsidP="001F2641">
            <w:pPr>
              <w:ind w:left="510"/>
              <w:rPr>
                <w:ins w:id="1752"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1753" w:author="Rafi Aziizi" w:date="2021-11-12T14:42:00Z"/>
              </w:rPr>
            </w:pPr>
            <w:proofErr w:type="spellStart"/>
            <w:ins w:id="1754" w:author="Rafi Aziizi" w:date="2021-11-12T14:42:00Z">
              <w:r>
                <w:t>Menampilkan</w:t>
              </w:r>
              <w:proofErr w:type="spellEnd"/>
              <w:r>
                <w:t xml:space="preserve"> </w:t>
              </w:r>
              <w:proofErr w:type="spellStart"/>
              <w:r>
                <w:t>seluruh</w:t>
              </w:r>
              <w:proofErr w:type="spellEnd"/>
              <w:r>
                <w:t xml:space="preserve"> data </w:t>
              </w:r>
            </w:ins>
            <w:ins w:id="1755" w:author="Rafi Aziizi" w:date="2021-11-12T14:43:00Z">
              <w:r>
                <w:t>Guru</w:t>
              </w:r>
            </w:ins>
          </w:p>
        </w:tc>
      </w:tr>
      <w:tr w:rsidR="001F2641" w:rsidRPr="0044182F" w14:paraId="4FA26AD6" w14:textId="77777777" w:rsidTr="001F2641">
        <w:trPr>
          <w:jc w:val="center"/>
          <w:ins w:id="1756"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1757" w:author="Rafi Aziizi" w:date="2021-11-12T14:42:00Z"/>
              </w:rPr>
            </w:pPr>
            <w:proofErr w:type="spellStart"/>
            <w:ins w:id="1758" w:author="Rafi Aziizi" w:date="2021-11-12T14:42:00Z">
              <w:r>
                <w:t>Menghapus</w:t>
              </w:r>
              <w:proofErr w:type="spellEnd"/>
              <w:r>
                <w:t xml:space="preserve"> data </w:t>
              </w:r>
            </w:ins>
            <w:ins w:id="1759" w:author="Rafi Aziizi" w:date="2021-11-12T14:43:00Z">
              <w:r>
                <w:t>guru</w:t>
              </w:r>
            </w:ins>
            <w:ins w:id="1760" w:author="Rafi Aziizi" w:date="2021-11-12T14:42:00Z">
              <w:r>
                <w:t xml:space="preserve"> </w:t>
              </w:r>
              <w:proofErr w:type="spellStart"/>
              <w:r>
                <w:t>tertentu</w:t>
              </w:r>
              <w:proofErr w:type="spellEnd"/>
            </w:ins>
          </w:p>
        </w:tc>
        <w:tc>
          <w:tcPr>
            <w:tcW w:w="3964" w:type="dxa"/>
            <w:vAlign w:val="center"/>
          </w:tcPr>
          <w:p w14:paraId="6C713F9D" w14:textId="77777777" w:rsidR="001F2641" w:rsidRDefault="001F2641" w:rsidP="001F2641">
            <w:pPr>
              <w:spacing w:after="160"/>
              <w:ind w:left="511"/>
              <w:rPr>
                <w:ins w:id="1761" w:author="Rafi Aziizi" w:date="2021-11-12T14:42:00Z"/>
              </w:rPr>
            </w:pPr>
          </w:p>
        </w:tc>
      </w:tr>
      <w:tr w:rsidR="001F2641" w:rsidRPr="0044182F" w14:paraId="3C48E24E" w14:textId="77777777" w:rsidTr="001F2641">
        <w:trPr>
          <w:jc w:val="center"/>
          <w:ins w:id="1762" w:author="Rafi Aziizi" w:date="2021-11-12T14:42:00Z"/>
        </w:trPr>
        <w:tc>
          <w:tcPr>
            <w:tcW w:w="3827" w:type="dxa"/>
            <w:vAlign w:val="center"/>
          </w:tcPr>
          <w:p w14:paraId="24E976E0" w14:textId="77777777" w:rsidR="001F2641" w:rsidRDefault="001F2641" w:rsidP="001F2641">
            <w:pPr>
              <w:pStyle w:val="ListParagraph"/>
              <w:rPr>
                <w:ins w:id="1763"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1764" w:author="Rafi Aziizi" w:date="2021-11-12T14:42:00Z"/>
              </w:rPr>
            </w:pPr>
            <w:proofErr w:type="spellStart"/>
            <w:ins w:id="1765" w:author="Rafi Aziizi" w:date="2021-11-12T14:42:00Z">
              <w:r>
                <w:t>Melakukan</w:t>
              </w:r>
              <w:proofErr w:type="spellEnd"/>
              <w:r>
                <w:t xml:space="preserve"> </w:t>
              </w:r>
              <w:proofErr w:type="spellStart"/>
              <w:r>
                <w:t>perubahan</w:t>
              </w:r>
              <w:proofErr w:type="spellEnd"/>
              <w:r>
                <w:t xml:space="preserve"> data </w:t>
              </w:r>
            </w:ins>
            <w:ins w:id="1766" w:author="Rafi Aziizi" w:date="2021-11-12T14:43:00Z">
              <w:r w:rsidR="00522ADB">
                <w:t>guru</w:t>
              </w:r>
            </w:ins>
            <w:ins w:id="1767" w:author="Rafi Aziizi" w:date="2021-11-12T14:42:00Z">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1F2641" w:rsidRPr="001B1AF9" w14:paraId="59060A19" w14:textId="77777777" w:rsidTr="001F2641">
        <w:trPr>
          <w:jc w:val="center"/>
          <w:ins w:id="1768"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1769" w:author="Rafi Aziizi" w:date="2021-11-12T14:42:00Z"/>
                <w:b/>
                <w:bCs/>
              </w:rPr>
            </w:pPr>
            <w:proofErr w:type="spellStart"/>
            <w:ins w:id="1770" w:author="Rafi Aziizi" w:date="2021-11-12T14:4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6CFEE817" w14:textId="77777777" w:rsidTr="001F2641">
        <w:trPr>
          <w:jc w:val="center"/>
          <w:ins w:id="1771"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1772" w:author="Rafi Aziizi" w:date="2021-11-12T14:42:00Z"/>
                <w:b/>
                <w:bCs/>
              </w:rPr>
            </w:pPr>
            <w:proofErr w:type="spellStart"/>
            <w:ins w:id="1773" w:author="Rafi Aziizi" w:date="2021-11-12T14:4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1774" w:author="Rafi Aziizi" w:date="2021-11-12T14:42:00Z"/>
                <w:b/>
                <w:bCs/>
              </w:rPr>
            </w:pPr>
            <w:proofErr w:type="spellStart"/>
            <w:ins w:id="1775" w:author="Rafi Aziizi" w:date="2021-11-12T14:42: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3BFA896" w14:textId="77777777" w:rsidTr="001F2641">
        <w:trPr>
          <w:jc w:val="center"/>
          <w:ins w:id="1776" w:author="Rafi Aziizi" w:date="2021-11-12T14:42:00Z"/>
        </w:trPr>
        <w:tc>
          <w:tcPr>
            <w:tcW w:w="3827" w:type="dxa"/>
            <w:vAlign w:val="center"/>
          </w:tcPr>
          <w:p w14:paraId="0A1AB611" w14:textId="5755120C" w:rsidR="001F2641" w:rsidRDefault="001F2641" w:rsidP="001F2641">
            <w:pPr>
              <w:ind w:left="360"/>
              <w:rPr>
                <w:ins w:id="1777" w:author="Rafi Aziizi" w:date="2021-11-12T14:42:00Z"/>
              </w:rPr>
            </w:pPr>
            <w:ins w:id="1778" w:author="Rafi Aziizi" w:date="2021-11-12T14:42:00Z">
              <w:r>
                <w:lastRenderedPageBreak/>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779" w:author="Rafi Aziizi" w:date="2021-11-12T14:43:00Z">
              <w:r w:rsidR="00522ADB">
                <w:t>guru</w:t>
              </w:r>
            </w:ins>
            <w:ins w:id="1780" w:author="Rafi Aziizi" w:date="2021-11-12T14:42: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3DC75975" w14:textId="77777777" w:rsidR="001F2641" w:rsidRDefault="001F2641" w:rsidP="001F2641">
            <w:pPr>
              <w:pStyle w:val="ListParagraph"/>
              <w:spacing w:after="160"/>
              <w:ind w:left="468"/>
              <w:rPr>
                <w:ins w:id="1781" w:author="Rafi Aziizi" w:date="2021-11-12T14:42:00Z"/>
              </w:rPr>
            </w:pPr>
          </w:p>
        </w:tc>
      </w:tr>
      <w:tr w:rsidR="001F2641" w14:paraId="03F6D861" w14:textId="77777777" w:rsidTr="001F2641">
        <w:trPr>
          <w:jc w:val="center"/>
          <w:ins w:id="1782" w:author="Rafi Aziizi" w:date="2021-11-12T14:42:00Z"/>
        </w:trPr>
        <w:tc>
          <w:tcPr>
            <w:tcW w:w="3827" w:type="dxa"/>
            <w:vAlign w:val="center"/>
          </w:tcPr>
          <w:p w14:paraId="0AB3361F" w14:textId="77777777" w:rsidR="001F2641" w:rsidRDefault="001F2641" w:rsidP="001F2641">
            <w:pPr>
              <w:pStyle w:val="ListParagraph"/>
              <w:ind w:left="450"/>
              <w:rPr>
                <w:ins w:id="1783" w:author="Rafi Aziizi" w:date="2021-11-12T14:42:00Z"/>
              </w:rPr>
            </w:pPr>
          </w:p>
        </w:tc>
        <w:tc>
          <w:tcPr>
            <w:tcW w:w="3964" w:type="dxa"/>
            <w:vAlign w:val="center"/>
          </w:tcPr>
          <w:p w14:paraId="182FFC82" w14:textId="36B62DCB" w:rsidR="001F2641" w:rsidRDefault="001F2641" w:rsidP="001F2641">
            <w:pPr>
              <w:spacing w:after="160"/>
              <w:ind w:left="360"/>
              <w:rPr>
                <w:ins w:id="1784" w:author="Rafi Aziizi" w:date="2021-11-12T14:42:00Z"/>
              </w:rPr>
            </w:pPr>
            <w:ins w:id="1785" w:author="Rafi Aziizi" w:date="2021-11-12T14:4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786" w:author="Rafi Aziizi" w:date="2021-11-12T14:43:00Z">
              <w:r w:rsidR="00522ADB">
                <w:t>guru</w:t>
              </w:r>
            </w:ins>
            <w:ins w:id="1787" w:author="Rafi Aziizi" w:date="2021-11-12T14:42: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70EBC23A" w14:textId="77777777" w:rsidR="001F2641" w:rsidRDefault="001F2641" w:rsidP="001F2641">
      <w:pPr>
        <w:ind w:left="66"/>
        <w:rPr>
          <w:ins w:id="1788" w:author="Rafi Aziizi" w:date="2021-11-12T14:37:00Z"/>
        </w:rPr>
      </w:pPr>
    </w:p>
    <w:p w14:paraId="14CCC8DA" w14:textId="7BDF3A2D" w:rsidR="001F2641" w:rsidRDefault="001F2641" w:rsidP="001F2641">
      <w:pPr>
        <w:ind w:left="66"/>
        <w:rPr>
          <w:ins w:id="1789" w:author=" " w:date="2021-11-12T16:27:00Z"/>
        </w:rPr>
      </w:pPr>
      <w:ins w:id="1790" w:author="Rafi Aziizi" w:date="2021-11-12T14:37:00Z">
        <w:r>
          <w:t xml:space="preserve">c. </w:t>
        </w:r>
      </w:ins>
      <w:proofErr w:type="spellStart"/>
      <w:ins w:id="1791" w:author="Rafi Aziizi" w:date="2021-11-12T14:45:00Z">
        <w:r w:rsidR="00522ADB">
          <w:t>Skenario</w:t>
        </w:r>
        <w:proofErr w:type="spellEnd"/>
        <w:r w:rsidR="00522ADB">
          <w:t xml:space="preserve"> </w:t>
        </w:r>
      </w:ins>
      <w:ins w:id="1792" w:author="Rafi Aziizi" w:date="2021-11-12T14:37:00Z">
        <w:r>
          <w:t>Edit Guru</w:t>
        </w:r>
      </w:ins>
    </w:p>
    <w:p w14:paraId="3DC7D186" w14:textId="77777777" w:rsidR="001A7B0B" w:rsidRDefault="001A7B0B" w:rsidP="001F2641">
      <w:pPr>
        <w:ind w:left="66"/>
        <w:rPr>
          <w:ins w:id="1793" w:author="Rafi Aziizi" w:date="2021-11-12T14:37: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1794" w:author="Rafi Aziizi" w:date="2021-11-12T14:37:00Z"/>
        </w:trPr>
        <w:tc>
          <w:tcPr>
            <w:tcW w:w="3827" w:type="dxa"/>
            <w:shd w:val="clear" w:color="auto" w:fill="F2EE98"/>
            <w:vAlign w:val="center"/>
          </w:tcPr>
          <w:p w14:paraId="37D63F88" w14:textId="77777777" w:rsidR="001F2641" w:rsidRPr="0044182F" w:rsidRDefault="001F2641" w:rsidP="001F2641">
            <w:pPr>
              <w:rPr>
                <w:ins w:id="1795" w:author="Rafi Aziizi" w:date="2021-11-12T14:37:00Z"/>
                <w:b/>
              </w:rPr>
            </w:pPr>
            <w:ins w:id="1796"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1797" w:author="Rafi Aziizi" w:date="2021-11-12T14:37:00Z"/>
              </w:rPr>
            </w:pPr>
            <w:ins w:id="1798" w:author="Rafi Aziizi" w:date="2021-11-12T14:37:00Z">
              <w:r>
                <w:t xml:space="preserve">Edit </w:t>
              </w:r>
            </w:ins>
            <w:ins w:id="1799" w:author="Rafi Aziizi" w:date="2021-11-12T14:38:00Z">
              <w:r>
                <w:t>Guru</w:t>
              </w:r>
            </w:ins>
          </w:p>
        </w:tc>
      </w:tr>
      <w:tr w:rsidR="001F2641" w:rsidRPr="002F6C1D" w14:paraId="4A32897E" w14:textId="77777777" w:rsidTr="001F2641">
        <w:trPr>
          <w:jc w:val="center"/>
          <w:ins w:id="1800" w:author="Rafi Aziizi" w:date="2021-11-12T14:37:00Z"/>
        </w:trPr>
        <w:tc>
          <w:tcPr>
            <w:tcW w:w="3827" w:type="dxa"/>
            <w:vAlign w:val="center"/>
          </w:tcPr>
          <w:p w14:paraId="10039E7F" w14:textId="77777777" w:rsidR="001F2641" w:rsidRPr="0044182F" w:rsidRDefault="001F2641" w:rsidP="001F2641">
            <w:pPr>
              <w:rPr>
                <w:ins w:id="1801" w:author="Rafi Aziizi" w:date="2021-11-12T14:37:00Z"/>
                <w:b/>
              </w:rPr>
            </w:pPr>
            <w:ins w:id="1802" w:author="Rafi Aziizi" w:date="2021-11-12T14:37:00Z">
              <w:r w:rsidRPr="0044182F">
                <w:rPr>
                  <w:b/>
                </w:rPr>
                <w:t>ID</w:t>
              </w:r>
            </w:ins>
          </w:p>
        </w:tc>
        <w:tc>
          <w:tcPr>
            <w:tcW w:w="3964" w:type="dxa"/>
            <w:vAlign w:val="center"/>
          </w:tcPr>
          <w:p w14:paraId="75E41625" w14:textId="4B615B41" w:rsidR="001F2641" w:rsidRPr="002F6C1D" w:rsidRDefault="001F2641" w:rsidP="001F2641">
            <w:pPr>
              <w:rPr>
                <w:ins w:id="1803" w:author="Rafi Aziizi" w:date="2021-11-12T14:37:00Z"/>
              </w:rPr>
            </w:pPr>
            <w:ins w:id="1804" w:author="Rafi Aziizi" w:date="2021-11-12T14:37:00Z">
              <w:r>
                <w:t>RC1</w:t>
              </w:r>
            </w:ins>
            <w:ins w:id="1805" w:author="Rafi Aziizi" w:date="2021-11-12T14:38:00Z">
              <w:r>
                <w:t>3</w:t>
              </w:r>
            </w:ins>
            <w:ins w:id="1806" w:author="Rafi Aziizi" w:date="2021-11-13T06:55:00Z">
              <w:r w:rsidR="005049EC">
                <w:t>.3</w:t>
              </w:r>
            </w:ins>
          </w:p>
        </w:tc>
      </w:tr>
      <w:tr w:rsidR="001F2641" w:rsidRPr="000C722D" w14:paraId="5B5F9D4E" w14:textId="77777777" w:rsidTr="001F2641">
        <w:trPr>
          <w:jc w:val="center"/>
          <w:ins w:id="1807" w:author="Rafi Aziizi" w:date="2021-11-12T14:37:00Z"/>
        </w:trPr>
        <w:tc>
          <w:tcPr>
            <w:tcW w:w="3827" w:type="dxa"/>
            <w:vAlign w:val="center"/>
          </w:tcPr>
          <w:p w14:paraId="0FD190F3" w14:textId="77777777" w:rsidR="001F2641" w:rsidRPr="0044182F" w:rsidRDefault="001F2641" w:rsidP="001F2641">
            <w:pPr>
              <w:rPr>
                <w:ins w:id="1808" w:author="Rafi Aziizi" w:date="2021-11-12T14:37:00Z"/>
                <w:b/>
              </w:rPr>
            </w:pPr>
            <w:ins w:id="1809" w:author="Rafi Aziizi" w:date="2021-11-12T14:37:00Z">
              <w:r w:rsidRPr="0044182F">
                <w:rPr>
                  <w:b/>
                </w:rPr>
                <w:t>Description</w:t>
              </w:r>
            </w:ins>
          </w:p>
        </w:tc>
        <w:tc>
          <w:tcPr>
            <w:tcW w:w="3964" w:type="dxa"/>
          </w:tcPr>
          <w:p w14:paraId="75B27C83" w14:textId="11BBEEA1" w:rsidR="001F2641" w:rsidRPr="000C722D" w:rsidRDefault="001F2641" w:rsidP="001F2641">
            <w:pPr>
              <w:rPr>
                <w:ins w:id="1810" w:author="Rafi Aziizi" w:date="2021-11-12T14:37:00Z"/>
              </w:rPr>
            </w:pPr>
            <w:ins w:id="1811" w:author="Rafi Aziizi" w:date="2021-11-12T14:3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812" w:author="Rafi Aziizi" w:date="2021-11-12T14:38:00Z">
              <w:r>
                <w:t>guru</w:t>
              </w:r>
            </w:ins>
            <w:ins w:id="1813" w:author="Rafi Aziizi" w:date="2021-11-12T14:37:00Z">
              <w:r>
                <w:t xml:space="preserve"> </w:t>
              </w:r>
              <w:proofErr w:type="spellStart"/>
              <w:r>
                <w:t>untuk</w:t>
              </w:r>
              <w:proofErr w:type="spellEnd"/>
              <w:r>
                <w:t xml:space="preserve"> </w:t>
              </w:r>
              <w:proofErr w:type="spellStart"/>
              <w:r>
                <w:t>memperbaharui</w:t>
              </w:r>
              <w:proofErr w:type="spellEnd"/>
              <w:r>
                <w:t xml:space="preserve"> data </w:t>
              </w:r>
            </w:ins>
            <w:ins w:id="1814" w:author="Rafi Aziizi" w:date="2021-11-12T14:38:00Z">
              <w:r>
                <w:t>guru</w:t>
              </w:r>
            </w:ins>
            <w:ins w:id="1815" w:author="Rafi Aziizi" w:date="2021-11-12T14:37:00Z">
              <w:r>
                <w:t>.</w:t>
              </w:r>
            </w:ins>
          </w:p>
        </w:tc>
      </w:tr>
      <w:tr w:rsidR="001F2641" w:rsidRPr="002F6C1D" w14:paraId="39D4B5FF" w14:textId="77777777" w:rsidTr="001F2641">
        <w:trPr>
          <w:jc w:val="center"/>
          <w:ins w:id="1816" w:author="Rafi Aziizi" w:date="2021-11-12T14:37:00Z"/>
        </w:trPr>
        <w:tc>
          <w:tcPr>
            <w:tcW w:w="3827" w:type="dxa"/>
            <w:vAlign w:val="center"/>
          </w:tcPr>
          <w:p w14:paraId="7E22B2F1" w14:textId="77777777" w:rsidR="001F2641" w:rsidRPr="0044182F" w:rsidRDefault="001F2641" w:rsidP="001F2641">
            <w:pPr>
              <w:rPr>
                <w:ins w:id="1817" w:author="Rafi Aziizi" w:date="2021-11-12T14:37:00Z"/>
                <w:b/>
              </w:rPr>
            </w:pPr>
            <w:ins w:id="1818"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1819" w:author="Rafi Aziizi" w:date="2021-11-12T14:37:00Z"/>
              </w:rPr>
            </w:pPr>
            <w:ins w:id="1820" w:author="Rafi Aziizi" w:date="2021-11-12T14:37:00Z">
              <w:r>
                <w:t>Bag.IT, Guru BK.</w:t>
              </w:r>
            </w:ins>
          </w:p>
        </w:tc>
      </w:tr>
      <w:tr w:rsidR="001F2641" w:rsidRPr="0044182F" w14:paraId="6D00B266" w14:textId="77777777" w:rsidTr="001F2641">
        <w:trPr>
          <w:jc w:val="center"/>
          <w:ins w:id="1821" w:author="Rafi Aziizi" w:date="2021-11-12T14:37:00Z"/>
        </w:trPr>
        <w:tc>
          <w:tcPr>
            <w:tcW w:w="3827" w:type="dxa"/>
            <w:vAlign w:val="center"/>
          </w:tcPr>
          <w:p w14:paraId="3056D932" w14:textId="77777777" w:rsidR="001F2641" w:rsidRPr="0044182F" w:rsidRDefault="001F2641" w:rsidP="001F2641">
            <w:pPr>
              <w:rPr>
                <w:ins w:id="1822" w:author="Rafi Aziizi" w:date="2021-11-12T14:37:00Z"/>
                <w:b/>
              </w:rPr>
            </w:pPr>
            <w:ins w:id="1823"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1824" w:author="Rafi Aziizi" w:date="2021-11-12T14:37:00Z"/>
                <w:i/>
                <w:iCs/>
              </w:rPr>
            </w:pPr>
            <w:ins w:id="1825" w:author="Rafi Aziizi" w:date="2021-11-12T14:37:00Z">
              <w:r>
                <w:rPr>
                  <w:i/>
                  <w:iCs/>
                </w:rPr>
                <w:t>Conditional</w:t>
              </w:r>
            </w:ins>
          </w:p>
        </w:tc>
      </w:tr>
      <w:tr w:rsidR="001F2641" w:rsidRPr="0044182F" w14:paraId="5BA5462F" w14:textId="77777777" w:rsidTr="001F2641">
        <w:trPr>
          <w:jc w:val="center"/>
          <w:ins w:id="1826" w:author="Rafi Aziizi" w:date="2021-11-12T14:37:00Z"/>
        </w:trPr>
        <w:tc>
          <w:tcPr>
            <w:tcW w:w="3827" w:type="dxa"/>
            <w:vAlign w:val="center"/>
          </w:tcPr>
          <w:p w14:paraId="4EC8E7DE" w14:textId="77777777" w:rsidR="001F2641" w:rsidRPr="0044182F" w:rsidRDefault="001F2641" w:rsidP="001F2641">
            <w:pPr>
              <w:rPr>
                <w:ins w:id="1827" w:author="Rafi Aziizi" w:date="2021-11-12T14:37:00Z"/>
                <w:b/>
              </w:rPr>
            </w:pPr>
            <w:ins w:id="1828"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1829" w:author="Rafi Aziizi" w:date="2021-11-12T14:37:00Z"/>
              </w:rPr>
            </w:pPr>
            <w:ins w:id="1830" w:author="Rafi Aziizi" w:date="2021-11-12T14:37:00Z">
              <w:r>
                <w:t>-</w:t>
              </w:r>
            </w:ins>
          </w:p>
        </w:tc>
      </w:tr>
      <w:tr w:rsidR="001F2641" w:rsidRPr="0081005E" w14:paraId="02CEBEB3" w14:textId="77777777" w:rsidTr="001F2641">
        <w:trPr>
          <w:jc w:val="center"/>
          <w:ins w:id="1831" w:author="Rafi Aziizi" w:date="2021-11-12T14:37:00Z"/>
        </w:trPr>
        <w:tc>
          <w:tcPr>
            <w:tcW w:w="3827" w:type="dxa"/>
            <w:vAlign w:val="center"/>
          </w:tcPr>
          <w:p w14:paraId="6E8256F5" w14:textId="77777777" w:rsidR="001F2641" w:rsidRPr="0044182F" w:rsidRDefault="001F2641" w:rsidP="001F2641">
            <w:pPr>
              <w:rPr>
                <w:ins w:id="1832" w:author="Rafi Aziizi" w:date="2021-11-12T14:37:00Z"/>
                <w:b/>
              </w:rPr>
            </w:pPr>
            <w:ins w:id="1833"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1834" w:author="Rafi Aziizi" w:date="2021-11-12T14:37:00Z"/>
                <w:i/>
                <w:iCs/>
              </w:rPr>
            </w:pPr>
            <w:ins w:id="1835" w:author="Rafi Aziizi" w:date="2021-11-12T14:37:00Z">
              <w:r>
                <w:t xml:space="preserve">Data </w:t>
              </w:r>
            </w:ins>
            <w:ins w:id="1836" w:author="Rafi Aziizi" w:date="2021-11-12T14:38:00Z">
              <w:r>
                <w:t>guru</w:t>
              </w:r>
            </w:ins>
            <w:ins w:id="1837" w:author="Rafi Aziizi" w:date="2021-11-12T14:37:00Z">
              <w:r>
                <w:t xml:space="preserve"> </w:t>
              </w:r>
              <w:proofErr w:type="spellStart"/>
              <w:r>
                <w:t>belum</w:t>
              </w:r>
              <w:proofErr w:type="spellEnd"/>
              <w:r>
                <w:t xml:space="preserve"> </w:t>
              </w:r>
              <w:proofErr w:type="spellStart"/>
              <w:r>
                <w:t>diperbaharui</w:t>
              </w:r>
              <w:proofErr w:type="spellEnd"/>
            </w:ins>
          </w:p>
        </w:tc>
      </w:tr>
      <w:tr w:rsidR="001F2641" w:rsidRPr="0048762E" w14:paraId="6B84C396" w14:textId="77777777" w:rsidTr="001F2641">
        <w:trPr>
          <w:jc w:val="center"/>
          <w:ins w:id="1838" w:author="Rafi Aziizi" w:date="2021-11-12T14:37:00Z"/>
        </w:trPr>
        <w:tc>
          <w:tcPr>
            <w:tcW w:w="3827" w:type="dxa"/>
            <w:vAlign w:val="center"/>
          </w:tcPr>
          <w:p w14:paraId="5076951F" w14:textId="77777777" w:rsidR="001F2641" w:rsidRPr="0044182F" w:rsidRDefault="001F2641" w:rsidP="001F2641">
            <w:pPr>
              <w:rPr>
                <w:ins w:id="1839" w:author="Rafi Aziizi" w:date="2021-11-12T14:37:00Z"/>
                <w:b/>
              </w:rPr>
            </w:pPr>
            <w:ins w:id="1840"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1841" w:author="Rafi Aziizi" w:date="2021-11-12T14:37:00Z"/>
              </w:rPr>
            </w:pPr>
            <w:proofErr w:type="spellStart"/>
            <w:ins w:id="1842" w:author="Rafi Aziizi" w:date="2021-11-12T14:37:00Z">
              <w:r>
                <w:t>Perubahan</w:t>
              </w:r>
              <w:proofErr w:type="spellEnd"/>
              <w:r>
                <w:t xml:space="preserve"> data </w:t>
              </w:r>
              <w:proofErr w:type="spellStart"/>
              <w:r>
                <w:t>identitas</w:t>
              </w:r>
              <w:proofErr w:type="spellEnd"/>
              <w:r>
                <w:t xml:space="preserve"> </w:t>
              </w:r>
            </w:ins>
            <w:ins w:id="1843" w:author="Rafi Aziizi" w:date="2021-11-12T14:38:00Z">
              <w:r>
                <w:t>guru</w:t>
              </w:r>
            </w:ins>
            <w:ins w:id="1844" w:author="Rafi Aziizi" w:date="2021-11-12T14:37:00Z">
              <w:r>
                <w:t xml:space="preserve"> </w:t>
              </w:r>
            </w:ins>
          </w:p>
        </w:tc>
      </w:tr>
      <w:tr w:rsidR="001F2641" w:rsidRPr="0044182F" w14:paraId="24F986D4" w14:textId="77777777" w:rsidTr="001F2641">
        <w:trPr>
          <w:jc w:val="center"/>
          <w:ins w:id="1845"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1846" w:author="Rafi Aziizi" w:date="2021-11-12T14:37:00Z"/>
                <w:b/>
              </w:rPr>
            </w:pPr>
            <w:ins w:id="1847" w:author="Rafi Aziizi" w:date="2021-11-12T14:37:00Z">
              <w:r w:rsidRPr="0044182F">
                <w:rPr>
                  <w:b/>
                </w:rPr>
                <w:t>Main Course</w:t>
              </w:r>
            </w:ins>
          </w:p>
        </w:tc>
      </w:tr>
      <w:tr w:rsidR="001F2641" w:rsidRPr="0044182F" w14:paraId="071F94FF" w14:textId="77777777" w:rsidTr="001F2641">
        <w:trPr>
          <w:jc w:val="center"/>
          <w:ins w:id="1848"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1849" w:author="Rafi Aziizi" w:date="2021-11-12T14:37:00Z"/>
                <w:b/>
              </w:rPr>
            </w:pPr>
            <w:proofErr w:type="spellStart"/>
            <w:ins w:id="1850" w:author="Rafi Aziizi" w:date="2021-11-12T14:3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35BE2FB" w14:textId="77777777" w:rsidR="001F2641" w:rsidRPr="0044182F" w:rsidRDefault="001F2641" w:rsidP="001F2641">
            <w:pPr>
              <w:jc w:val="center"/>
              <w:rPr>
                <w:ins w:id="1851" w:author="Rafi Aziizi" w:date="2021-11-12T14:37:00Z"/>
                <w:b/>
              </w:rPr>
            </w:pPr>
            <w:proofErr w:type="spellStart"/>
            <w:ins w:id="1852" w:author="Rafi Aziizi" w:date="2021-11-12T14:37: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1D65B77" w14:textId="77777777" w:rsidTr="001F2641">
        <w:trPr>
          <w:jc w:val="center"/>
          <w:ins w:id="1853"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1854" w:author="Rafi Aziizi" w:date="2021-11-12T14:37:00Z"/>
              </w:rPr>
              <w:pPrChange w:id="1855" w:author=" " w:date="2021-11-12T15:23:00Z">
                <w:pPr>
                  <w:numPr>
                    <w:numId w:val="80"/>
                  </w:numPr>
                  <w:spacing w:after="160"/>
                  <w:ind w:left="720" w:hanging="360"/>
                </w:pPr>
              </w:pPrChange>
            </w:pPr>
            <w:proofErr w:type="spellStart"/>
            <w:ins w:id="1856" w:author="Rafi Aziizi" w:date="2021-11-12T14:37:00Z">
              <w:r>
                <w:t>Memasuki</w:t>
              </w:r>
              <w:proofErr w:type="spellEnd"/>
              <w:r>
                <w:t xml:space="preserve"> menu “Data </w:t>
              </w:r>
            </w:ins>
            <w:ins w:id="1857" w:author="Rafi Aziizi" w:date="2021-11-12T14:39:00Z">
              <w:r>
                <w:t>G</w:t>
              </w:r>
            </w:ins>
            <w:ins w:id="1858" w:author="Rafi Aziizi" w:date="2021-11-12T14:38:00Z">
              <w:r>
                <w:t>uru</w:t>
              </w:r>
            </w:ins>
            <w:ins w:id="1859" w:author="Rafi Aziizi" w:date="2021-11-12T14:37:00Z">
              <w:r>
                <w:t>”</w:t>
              </w:r>
            </w:ins>
          </w:p>
        </w:tc>
        <w:tc>
          <w:tcPr>
            <w:tcW w:w="3964" w:type="dxa"/>
            <w:vAlign w:val="center"/>
          </w:tcPr>
          <w:p w14:paraId="61BCC4CA" w14:textId="77777777" w:rsidR="001F2641" w:rsidRPr="0044182F" w:rsidRDefault="001F2641">
            <w:pPr>
              <w:ind w:left="309"/>
              <w:rPr>
                <w:ins w:id="1860" w:author="Rafi Aziizi" w:date="2021-11-12T14:37:00Z"/>
              </w:rPr>
              <w:pPrChange w:id="1861" w:author=" " w:date="2021-11-12T15:23:00Z">
                <w:pPr>
                  <w:ind w:left="511"/>
                </w:pPr>
              </w:pPrChange>
            </w:pPr>
          </w:p>
        </w:tc>
      </w:tr>
      <w:tr w:rsidR="001F2641" w:rsidRPr="0044182F" w14:paraId="1F26DA05" w14:textId="77777777" w:rsidTr="001F2641">
        <w:trPr>
          <w:jc w:val="center"/>
          <w:ins w:id="1862" w:author="Rafi Aziizi" w:date="2021-11-12T14:37:00Z"/>
        </w:trPr>
        <w:tc>
          <w:tcPr>
            <w:tcW w:w="3827" w:type="dxa"/>
            <w:vAlign w:val="center"/>
          </w:tcPr>
          <w:p w14:paraId="377FB527" w14:textId="77777777" w:rsidR="001F2641" w:rsidRPr="0044182F" w:rsidRDefault="001F2641">
            <w:pPr>
              <w:ind w:left="309"/>
              <w:rPr>
                <w:ins w:id="1863" w:author="Rafi Aziizi" w:date="2021-11-12T14:37:00Z"/>
              </w:rPr>
              <w:pPrChange w:id="1864" w:author=" "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1865" w:author="Rafi Aziizi" w:date="2021-11-12T14:37:00Z"/>
              </w:rPr>
              <w:pPrChange w:id="1866" w:author=" " w:date="2021-11-12T15:23:00Z">
                <w:pPr>
                  <w:numPr>
                    <w:numId w:val="80"/>
                  </w:numPr>
                  <w:spacing w:after="160"/>
                  <w:ind w:left="511" w:hanging="360"/>
                </w:pPr>
              </w:pPrChange>
            </w:pPr>
            <w:proofErr w:type="spellStart"/>
            <w:ins w:id="1867" w:author="Rafi Aziizi" w:date="2021-11-12T14:37:00Z">
              <w:r>
                <w:t>Menampilkan</w:t>
              </w:r>
              <w:proofErr w:type="spellEnd"/>
              <w:r>
                <w:t xml:space="preserve"> </w:t>
              </w:r>
              <w:proofErr w:type="spellStart"/>
              <w:r>
                <w:t>seluruh</w:t>
              </w:r>
              <w:proofErr w:type="spellEnd"/>
              <w:r>
                <w:t xml:space="preserve"> data </w:t>
              </w:r>
            </w:ins>
            <w:ins w:id="1868" w:author="Rafi Aziizi" w:date="2021-11-12T14:38:00Z">
              <w:r>
                <w:t>guru</w:t>
              </w:r>
            </w:ins>
          </w:p>
        </w:tc>
      </w:tr>
      <w:tr w:rsidR="001F2641" w:rsidRPr="0044182F" w14:paraId="28E709CE" w14:textId="77777777" w:rsidTr="001F2641">
        <w:trPr>
          <w:jc w:val="center"/>
          <w:ins w:id="1869"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1870" w:author="Rafi Aziizi" w:date="2021-11-12T14:37:00Z"/>
              </w:rPr>
              <w:pPrChange w:id="1871" w:author=" " w:date="2021-11-12T15:23:00Z">
                <w:pPr>
                  <w:pStyle w:val="ListParagraph"/>
                  <w:numPr>
                    <w:numId w:val="80"/>
                  </w:numPr>
                  <w:ind w:hanging="360"/>
                </w:pPr>
              </w:pPrChange>
            </w:pPr>
            <w:proofErr w:type="spellStart"/>
            <w:ins w:id="1872" w:author="Rafi Aziizi" w:date="2021-11-12T14:37:00Z">
              <w:r>
                <w:t>Menekan</w:t>
              </w:r>
              <w:proofErr w:type="spellEnd"/>
              <w:r>
                <w:t xml:space="preserve"> </w:t>
              </w:r>
              <w:proofErr w:type="spellStart"/>
              <w:r>
                <w:t>tombol</w:t>
              </w:r>
              <w:proofErr w:type="spellEnd"/>
              <w:r>
                <w:t xml:space="preserve"> “</w:t>
              </w:r>
            </w:ins>
            <w:ins w:id="1873" w:author="Rafi Aziizi" w:date="2021-11-12T14:39:00Z">
              <w:r>
                <w:t>P</w:t>
              </w:r>
            </w:ins>
            <w:ins w:id="1874" w:author="Rafi Aziizi" w:date="2021-11-12T14:37:00Z">
              <w:r>
                <w:t xml:space="preserve">rofile </w:t>
              </w:r>
            </w:ins>
            <w:ins w:id="1875" w:author="Rafi Aziizi" w:date="2021-11-12T14:39:00Z">
              <w:r>
                <w:t>G</w:t>
              </w:r>
            </w:ins>
            <w:ins w:id="1876" w:author="Rafi Aziizi" w:date="2021-11-12T14:38:00Z">
              <w:r>
                <w:t>uru</w:t>
              </w:r>
            </w:ins>
            <w:ins w:id="1877" w:author="Rafi Aziizi" w:date="2021-11-12T14:37:00Z">
              <w:r>
                <w:t>”</w:t>
              </w:r>
            </w:ins>
          </w:p>
        </w:tc>
        <w:tc>
          <w:tcPr>
            <w:tcW w:w="3964" w:type="dxa"/>
            <w:vAlign w:val="center"/>
          </w:tcPr>
          <w:p w14:paraId="3B939C7C" w14:textId="77777777" w:rsidR="001F2641" w:rsidRDefault="001F2641">
            <w:pPr>
              <w:spacing w:after="160"/>
              <w:ind w:left="309"/>
              <w:rPr>
                <w:ins w:id="1878" w:author="Rafi Aziizi" w:date="2021-11-12T14:37:00Z"/>
              </w:rPr>
              <w:pPrChange w:id="1879" w:author=" " w:date="2021-11-12T15:23:00Z">
                <w:pPr>
                  <w:spacing w:after="160"/>
                  <w:ind w:left="511"/>
                </w:pPr>
              </w:pPrChange>
            </w:pPr>
          </w:p>
        </w:tc>
      </w:tr>
      <w:tr w:rsidR="001F2641" w:rsidRPr="0044182F" w14:paraId="0CD3ABCE" w14:textId="77777777" w:rsidTr="001F2641">
        <w:trPr>
          <w:jc w:val="center"/>
          <w:ins w:id="1880" w:author="Rafi Aziizi" w:date="2021-11-12T14:37:00Z"/>
        </w:trPr>
        <w:tc>
          <w:tcPr>
            <w:tcW w:w="3827" w:type="dxa"/>
            <w:vAlign w:val="center"/>
          </w:tcPr>
          <w:p w14:paraId="426FE5A0" w14:textId="77777777" w:rsidR="001F2641" w:rsidRDefault="001F2641">
            <w:pPr>
              <w:pStyle w:val="ListParagraph"/>
              <w:ind w:left="309"/>
              <w:rPr>
                <w:ins w:id="1881" w:author="Rafi Aziizi" w:date="2021-11-12T14:37:00Z"/>
              </w:rPr>
              <w:pPrChange w:id="1882" w:author=" "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1883" w:author="Rafi Aziizi" w:date="2021-11-12T14:37:00Z"/>
              </w:rPr>
              <w:pPrChange w:id="1884" w:author=" " w:date="2021-11-12T15:23:00Z">
                <w:pPr>
                  <w:pStyle w:val="ListParagraph"/>
                  <w:numPr>
                    <w:numId w:val="80"/>
                  </w:numPr>
                  <w:spacing w:after="160"/>
                  <w:ind w:hanging="360"/>
                </w:pPr>
              </w:pPrChange>
            </w:pPr>
            <w:proofErr w:type="spellStart"/>
            <w:ins w:id="1885" w:author="Rafi Aziizi" w:date="2021-11-12T14:37:00Z">
              <w:r>
                <w:t>Menampilkan</w:t>
              </w:r>
              <w:proofErr w:type="spellEnd"/>
              <w:r>
                <w:t xml:space="preserve"> data </w:t>
              </w:r>
              <w:proofErr w:type="spellStart"/>
              <w:r>
                <w:t>identitas</w:t>
              </w:r>
              <w:proofErr w:type="spellEnd"/>
              <w:r>
                <w:t xml:space="preserve"> </w:t>
              </w:r>
            </w:ins>
            <w:ins w:id="1886" w:author="Rafi Aziizi" w:date="2021-11-12T14:38:00Z">
              <w:r>
                <w:t>guru</w:t>
              </w:r>
            </w:ins>
            <w:ins w:id="1887" w:author="Rafi Aziizi" w:date="2021-11-12T14:37:00Z">
              <w:r>
                <w:t xml:space="preserve"> </w:t>
              </w:r>
              <w:proofErr w:type="spellStart"/>
              <w:r>
                <w:t>secara</w:t>
              </w:r>
              <w:proofErr w:type="spellEnd"/>
              <w:r>
                <w:t xml:space="preserve"> </w:t>
              </w:r>
              <w:proofErr w:type="spellStart"/>
              <w:r>
                <w:t>keseluruhan</w:t>
              </w:r>
              <w:proofErr w:type="spellEnd"/>
            </w:ins>
          </w:p>
        </w:tc>
      </w:tr>
      <w:tr w:rsidR="001F2641" w:rsidRPr="0044182F" w14:paraId="2DB0F533" w14:textId="77777777" w:rsidTr="001F2641">
        <w:trPr>
          <w:jc w:val="center"/>
          <w:ins w:id="1888" w:author="Rafi Aziizi" w:date="2021-11-12T14:37:00Z"/>
        </w:trPr>
        <w:tc>
          <w:tcPr>
            <w:tcW w:w="3827" w:type="dxa"/>
            <w:vAlign w:val="center"/>
          </w:tcPr>
          <w:p w14:paraId="2F72C6E4" w14:textId="323DAF32" w:rsidR="001F2641" w:rsidRDefault="001F2641">
            <w:pPr>
              <w:pStyle w:val="ListParagraph"/>
              <w:numPr>
                <w:ilvl w:val="0"/>
                <w:numId w:val="80"/>
              </w:numPr>
              <w:ind w:left="309"/>
              <w:rPr>
                <w:ins w:id="1889" w:author="Rafi Aziizi" w:date="2021-11-12T14:37:00Z"/>
              </w:rPr>
              <w:pPrChange w:id="1890" w:author=" " w:date="2021-11-12T15:23:00Z">
                <w:pPr>
                  <w:pStyle w:val="ListParagraph"/>
                  <w:numPr>
                    <w:numId w:val="80"/>
                  </w:numPr>
                  <w:ind w:hanging="360"/>
                </w:pPr>
              </w:pPrChange>
            </w:pPr>
            <w:proofErr w:type="spellStart"/>
            <w:ins w:id="1891" w:author="Rafi Aziizi" w:date="2021-11-12T14:37:00Z">
              <w:r>
                <w:t>Melakukan</w:t>
              </w:r>
              <w:proofErr w:type="spellEnd"/>
              <w:r>
                <w:t xml:space="preserve"> </w:t>
              </w:r>
              <w:proofErr w:type="spellStart"/>
              <w:r>
                <w:t>perubahan</w:t>
              </w:r>
              <w:proofErr w:type="spellEnd"/>
              <w:r>
                <w:t xml:space="preserve"> data </w:t>
              </w:r>
            </w:ins>
            <w:ins w:id="1892" w:author="Rafi Aziizi" w:date="2021-11-12T14:39:00Z">
              <w:r>
                <w:t>guru</w:t>
              </w:r>
            </w:ins>
          </w:p>
        </w:tc>
        <w:tc>
          <w:tcPr>
            <w:tcW w:w="3964" w:type="dxa"/>
            <w:vAlign w:val="center"/>
          </w:tcPr>
          <w:p w14:paraId="6144F67D" w14:textId="77777777" w:rsidR="001F2641" w:rsidRDefault="001F2641">
            <w:pPr>
              <w:spacing w:after="160"/>
              <w:ind w:left="309"/>
              <w:rPr>
                <w:ins w:id="1893" w:author="Rafi Aziizi" w:date="2021-11-12T14:37:00Z"/>
              </w:rPr>
              <w:pPrChange w:id="1894" w:author=" " w:date="2021-11-12T15:23:00Z">
                <w:pPr>
                  <w:spacing w:after="160"/>
                </w:pPr>
              </w:pPrChange>
            </w:pPr>
          </w:p>
        </w:tc>
      </w:tr>
      <w:tr w:rsidR="001F2641" w:rsidRPr="0044182F" w14:paraId="4C2C2132" w14:textId="77777777" w:rsidTr="001F2641">
        <w:trPr>
          <w:jc w:val="center"/>
          <w:ins w:id="1895" w:author="Rafi Aziizi" w:date="2021-11-12T14:37:00Z"/>
        </w:trPr>
        <w:tc>
          <w:tcPr>
            <w:tcW w:w="3827" w:type="dxa"/>
            <w:vAlign w:val="center"/>
          </w:tcPr>
          <w:p w14:paraId="78BB6C8E" w14:textId="77777777" w:rsidR="001F2641" w:rsidRDefault="001F2641">
            <w:pPr>
              <w:ind w:left="309"/>
              <w:rPr>
                <w:ins w:id="1896" w:author="Rafi Aziizi" w:date="2021-11-12T14:37:00Z"/>
              </w:rPr>
              <w:pPrChange w:id="1897" w:author=" "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1898" w:author="Rafi Aziizi" w:date="2021-11-12T14:37:00Z"/>
              </w:rPr>
              <w:pPrChange w:id="1899" w:author=" " w:date="2021-11-12T15:23:00Z">
                <w:pPr>
                  <w:pStyle w:val="ListParagraph"/>
                  <w:numPr>
                    <w:numId w:val="80"/>
                  </w:numPr>
                  <w:spacing w:after="160"/>
                  <w:ind w:hanging="360"/>
                </w:pPr>
              </w:pPrChange>
            </w:pPr>
            <w:proofErr w:type="spellStart"/>
            <w:ins w:id="1900" w:author="Rafi Aziizi" w:date="2021-11-12T14:37:00Z">
              <w:r>
                <w:t>Menyimpan</w:t>
              </w:r>
              <w:proofErr w:type="spellEnd"/>
              <w:r>
                <w:t xml:space="preserve"> data </w:t>
              </w:r>
            </w:ins>
            <w:ins w:id="1901" w:author="Rafi Aziizi" w:date="2021-11-12T14:39:00Z">
              <w:r>
                <w:t>guru</w:t>
              </w:r>
            </w:ins>
            <w:ins w:id="1902" w:author="Rafi Aziizi" w:date="2021-11-12T14:37:00Z">
              <w:r>
                <w:t xml:space="preserve"> </w:t>
              </w:r>
              <w:proofErr w:type="spellStart"/>
              <w:r>
                <w:t>terbaru</w:t>
              </w:r>
              <w:proofErr w:type="spellEnd"/>
              <w:r>
                <w:t xml:space="preserve"> pada </w:t>
              </w:r>
              <w:r w:rsidRPr="00C70CAF">
                <w:rPr>
                  <w:i/>
                  <w:iCs/>
                </w:rPr>
                <w:t>database</w:t>
              </w:r>
            </w:ins>
          </w:p>
        </w:tc>
      </w:tr>
      <w:tr w:rsidR="001F2641" w:rsidRPr="001B1AF9" w14:paraId="7AF95CB6" w14:textId="77777777" w:rsidTr="001F2641">
        <w:trPr>
          <w:jc w:val="center"/>
          <w:ins w:id="1903"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1904" w:author="Rafi Aziizi" w:date="2021-11-12T14:37:00Z"/>
                <w:b/>
                <w:bCs/>
              </w:rPr>
            </w:pPr>
            <w:proofErr w:type="spellStart"/>
            <w:ins w:id="1905" w:author="Rafi Aziizi" w:date="2021-11-12T14:37: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0AA75954" w14:textId="77777777" w:rsidTr="001F2641">
        <w:trPr>
          <w:jc w:val="center"/>
          <w:ins w:id="1906"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1907" w:author="Rafi Aziizi" w:date="2021-11-12T14:37:00Z"/>
                <w:b/>
                <w:bCs/>
              </w:rPr>
            </w:pPr>
            <w:proofErr w:type="spellStart"/>
            <w:ins w:id="1908" w:author="Rafi Aziizi" w:date="2021-11-12T14:37: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1909" w:author="Rafi Aziizi" w:date="2021-11-12T14:37:00Z"/>
                <w:b/>
                <w:bCs/>
              </w:rPr>
            </w:pPr>
            <w:proofErr w:type="spellStart"/>
            <w:ins w:id="1910" w:author="Rafi Aziizi" w:date="2021-11-12T14:37: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564563A5" w14:textId="77777777" w:rsidTr="001F2641">
        <w:trPr>
          <w:jc w:val="center"/>
          <w:ins w:id="1911" w:author="Rafi Aziizi" w:date="2021-11-12T14:37:00Z"/>
        </w:trPr>
        <w:tc>
          <w:tcPr>
            <w:tcW w:w="3827" w:type="dxa"/>
            <w:vAlign w:val="center"/>
          </w:tcPr>
          <w:p w14:paraId="511A9F71" w14:textId="68C091DE" w:rsidR="001F2641" w:rsidRDefault="001F2641" w:rsidP="001F2641">
            <w:pPr>
              <w:ind w:left="360"/>
              <w:rPr>
                <w:ins w:id="1912" w:author="Rafi Aziizi" w:date="2021-11-12T14:37:00Z"/>
              </w:rPr>
            </w:pPr>
            <w:ins w:id="1913" w:author="Rafi Aziizi" w:date="2021-11-12T14:37: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914" w:author="Rafi Aziizi" w:date="2021-11-12T14:39:00Z">
              <w:r>
                <w:t>guru</w:t>
              </w:r>
            </w:ins>
            <w:ins w:id="1915" w:author="Rafi Aziizi" w:date="2021-11-12T14:37: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0563872C" w14:textId="77777777" w:rsidR="001F2641" w:rsidRDefault="001F2641" w:rsidP="001F2641">
            <w:pPr>
              <w:pStyle w:val="ListParagraph"/>
              <w:spacing w:after="160"/>
              <w:ind w:left="468"/>
              <w:rPr>
                <w:ins w:id="1916" w:author="Rafi Aziizi" w:date="2021-11-12T14:37:00Z"/>
              </w:rPr>
            </w:pPr>
          </w:p>
        </w:tc>
      </w:tr>
      <w:tr w:rsidR="001F2641" w14:paraId="40CD3F98" w14:textId="77777777" w:rsidTr="001F2641">
        <w:trPr>
          <w:jc w:val="center"/>
          <w:ins w:id="1917" w:author="Rafi Aziizi" w:date="2021-11-12T14:37:00Z"/>
        </w:trPr>
        <w:tc>
          <w:tcPr>
            <w:tcW w:w="3827" w:type="dxa"/>
            <w:vAlign w:val="center"/>
          </w:tcPr>
          <w:p w14:paraId="3F0CA7C7" w14:textId="77777777" w:rsidR="001F2641" w:rsidRDefault="001F2641" w:rsidP="001F2641">
            <w:pPr>
              <w:pStyle w:val="ListParagraph"/>
              <w:ind w:left="450"/>
              <w:rPr>
                <w:ins w:id="1918" w:author="Rafi Aziizi" w:date="2021-11-12T14:37:00Z"/>
              </w:rPr>
            </w:pPr>
          </w:p>
        </w:tc>
        <w:tc>
          <w:tcPr>
            <w:tcW w:w="3964" w:type="dxa"/>
            <w:vAlign w:val="center"/>
          </w:tcPr>
          <w:p w14:paraId="638D5A47" w14:textId="116CE648" w:rsidR="001F2641" w:rsidRDefault="001F2641" w:rsidP="001F2641">
            <w:pPr>
              <w:spacing w:after="160"/>
              <w:ind w:left="360"/>
              <w:rPr>
                <w:ins w:id="1919" w:author="Rafi Aziizi" w:date="2021-11-12T14:37:00Z"/>
              </w:rPr>
            </w:pPr>
            <w:ins w:id="1920" w:author="Rafi Aziizi" w:date="2021-11-12T14:37: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921" w:author="Rafi Aziizi" w:date="2021-11-12T14:39:00Z">
              <w:r>
                <w:t>guru</w:t>
              </w:r>
            </w:ins>
            <w:ins w:id="1922" w:author="Rafi Aziizi" w:date="2021-11-12T14:37: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7C03C62A" w14:textId="77777777" w:rsidR="001F2641" w:rsidRDefault="001F2641" w:rsidP="001F2641">
      <w:pPr>
        <w:ind w:left="66"/>
        <w:rPr>
          <w:ins w:id="1923" w:author="Rafi Aziizi" w:date="2021-11-12T14:37:00Z"/>
        </w:rPr>
      </w:pPr>
    </w:p>
    <w:p w14:paraId="5175CE68" w14:textId="780786F5" w:rsidR="001F2641" w:rsidRDefault="001F2641">
      <w:pPr>
        <w:ind w:left="66"/>
        <w:pPrChange w:id="1924" w:author="Rafi Aziizi" w:date="2021-11-12T14:36:00Z">
          <w:pPr>
            <w:pStyle w:val="ListParagraph"/>
            <w:numPr>
              <w:numId w:val="25"/>
            </w:numPr>
            <w:ind w:left="426" w:hanging="360"/>
          </w:pPr>
        </w:pPrChange>
      </w:pPr>
      <w:ins w:id="1925" w:author="Rafi Aziizi" w:date="2021-11-12T14:37:00Z">
        <w:r>
          <w:t xml:space="preserve">d. </w:t>
        </w:r>
      </w:ins>
      <w:proofErr w:type="spellStart"/>
      <w:ins w:id="1926" w:author="Rafi Aziizi" w:date="2021-11-12T14:45:00Z">
        <w:r w:rsidR="00522ADB">
          <w:t>Skenario</w:t>
        </w:r>
        <w:proofErr w:type="spellEnd"/>
        <w:r w:rsidR="00522ADB">
          <w:t xml:space="preserve"> </w:t>
        </w:r>
      </w:ins>
      <w:proofErr w:type="spellStart"/>
      <w:ins w:id="1927" w:author="Rafi Aziizi" w:date="2021-11-12T14:37:00Z">
        <w:r>
          <w:t>Lihat</w:t>
        </w:r>
        <w:proofErr w:type="spellEnd"/>
        <w:r>
          <w:t xml:space="preserve"> Guru</w:t>
        </w:r>
      </w:ins>
    </w:p>
    <w:p w14:paraId="1E533932" w14:textId="412C2DA0" w:rsidR="00117601" w:rsidRDefault="00117601" w:rsidP="005B790F">
      <w:pPr>
        <w:pStyle w:val="Caption"/>
        <w:keepNext/>
        <w:jc w:val="center"/>
      </w:pPr>
      <w:bookmarkStart w:id="1928" w:name="_Toc83115871"/>
      <w:del w:id="1929" w:author=" "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bookmarkEnd w:id="192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1930" w:author="Rafi Aziizi" w:date="2021-11-12T14:37:00Z">
              <w:r w:rsidDel="001F2641">
                <w:delText xml:space="preserve">Kelola </w:delText>
              </w:r>
            </w:del>
            <w:ins w:id="1931"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1932"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1933" w:author="Rafi Aziizi" w:date="2021-11-12T14:4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guru </w:t>
              </w:r>
              <w:proofErr w:type="spellStart"/>
              <w:r>
                <w:t>untuk</w:t>
              </w:r>
              <w:proofErr w:type="spellEnd"/>
              <w:r>
                <w:t xml:space="preserve"> </w:t>
              </w:r>
              <w:proofErr w:type="spellStart"/>
              <w:r>
                <w:t>melihat</w:t>
              </w:r>
              <w:proofErr w:type="spellEnd"/>
              <w:r>
                <w:t xml:space="preserve"> data guru.</w:t>
              </w:r>
            </w:ins>
            <w:del w:id="1934"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1935" w:author="Rafi Aziizi" w:date="2021-11-12T14:46:00Z">
              <w:r w:rsidDel="00522ADB">
                <w:delText>Data tetap pada kondisi biasa</w:delText>
              </w:r>
            </w:del>
            <w:ins w:id="1936"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1937" w:author="Rafi Aziizi" w:date="2021-11-12T14:46:00Z">
              <w:r w:rsidDel="00522ADB">
                <w:delText>telah dikelola atau diedit</w:delText>
              </w:r>
            </w:del>
            <w:ins w:id="1938" w:author="Rafi Aziizi" w:date="2021-11-12T14:46:00Z">
              <w:r w:rsidR="00522ADB">
                <w:t xml:space="preserve">guru </w:t>
              </w:r>
              <w:proofErr w:type="spellStart"/>
              <w:r w:rsidR="00522ADB">
                <w:t>ditampilkan</w:t>
              </w:r>
            </w:ins>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1939" w:author="Rafi Aziizi" w:date="2021-11-12T10:47:00Z">
              <w:r w:rsidDel="007C5FA9">
                <w:delText>Aktor masuk kedalam</w:delText>
              </w:r>
            </w:del>
            <w:proofErr w:type="spellStart"/>
            <w:ins w:id="1940" w:author="Rafi Aziizi" w:date="2021-11-12T10:47:00Z">
              <w:r w:rsidR="007C5FA9">
                <w:t>memasuki</w:t>
              </w:r>
            </w:ins>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lastRenderedPageBreak/>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1941" w:author=" " w:date="2021-11-12T15:23:00Z">
                <w:pPr>
                  <w:pStyle w:val="ListParagraph"/>
                  <w:ind w:left="455"/>
                </w:pPr>
              </w:pPrChange>
            </w:pPr>
            <w:ins w:id="1942" w:author="Rafi Aziizi" w:date="2021-11-12T14:47: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943"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1944" w:author=" "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1945" w:author=" "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1946" w:author=" " w:date="2021-11-12T15:23:00Z">
                <w:pPr>
                  <w:pStyle w:val="ListParagraph"/>
                  <w:spacing w:after="160"/>
                  <w:ind w:left="468"/>
                </w:pPr>
              </w:pPrChange>
            </w:pPr>
            <w:ins w:id="1947" w:author="Rafi Aziizi" w:date="2021-11-12T14:47: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1948"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1949" w:author="Rafi Aziizi" w:date="2021-11-12T14:48:00Z"/>
        </w:rPr>
      </w:pPr>
      <w:proofErr w:type="spellStart"/>
      <w:r>
        <w:t>Skenario</w:t>
      </w:r>
      <w:proofErr w:type="spellEnd"/>
      <w:r>
        <w:t xml:space="preserve"> </w:t>
      </w:r>
      <w:proofErr w:type="spellStart"/>
      <w:r>
        <w:t>Kelola</w:t>
      </w:r>
      <w:proofErr w:type="spellEnd"/>
      <w:r>
        <w:t xml:space="preserve"> </w:t>
      </w:r>
      <w:proofErr w:type="spellStart"/>
      <w:r>
        <w:t>Walikelas</w:t>
      </w:r>
      <w:proofErr w:type="spellEnd"/>
    </w:p>
    <w:p w14:paraId="1AEC1C85" w14:textId="32FBCF14" w:rsidR="00522ADB" w:rsidRDefault="00522ADB">
      <w:pPr>
        <w:ind w:firstLine="426"/>
        <w:rPr>
          <w:ins w:id="1950" w:author="Rafi Aziizi" w:date="2021-11-12T14:47:00Z"/>
        </w:rPr>
        <w:pPrChange w:id="1951" w:author="Rafi Aziizi" w:date="2021-11-12T14:49:00Z">
          <w:pPr>
            <w:pStyle w:val="ListParagraph"/>
            <w:numPr>
              <w:numId w:val="25"/>
            </w:numPr>
            <w:ind w:left="426" w:hanging="360"/>
          </w:pPr>
        </w:pPrChange>
      </w:pPr>
      <w:ins w:id="1952" w:author="Rafi Aziizi" w:date="2021-11-12T14:48:00Z">
        <w:r>
          <w:t xml:space="preserve">Pada </w:t>
        </w:r>
        <w:proofErr w:type="spellStart"/>
        <w:r>
          <w:t>skenario</w:t>
        </w:r>
        <w:proofErr w:type="spellEnd"/>
        <w:r>
          <w:t xml:space="preserve"> </w:t>
        </w:r>
        <w:proofErr w:type="spellStart"/>
        <w:r>
          <w:t>kelola</w:t>
        </w:r>
        <w:proofErr w:type="spellEnd"/>
        <w:r>
          <w:t xml:space="preserve"> </w:t>
        </w:r>
      </w:ins>
      <w:proofErr w:type="spellStart"/>
      <w:ins w:id="1953" w:author="Rafi Aziizi" w:date="2021-11-12T14:57:00Z">
        <w:r w:rsidR="005D5AD6">
          <w:t>walikelas</w:t>
        </w:r>
      </w:ins>
      <w:proofErr w:type="spellEnd"/>
      <w:ins w:id="1954" w:author="Rafi Aziizi" w:date="2021-11-12T14:48: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ins>
      <w:proofErr w:type="spellStart"/>
      <w:ins w:id="1955" w:author="Rafi Aziizi" w:date="2021-11-12T14:57:00Z">
        <w:r w:rsidR="005D5AD6">
          <w:t>walikelas</w:t>
        </w:r>
      </w:ins>
      <w:proofErr w:type="spellEnd"/>
      <w:ins w:id="1956" w:author="Rafi Aziizi" w:date="2021-11-12T14:48:00Z">
        <w:r>
          <w:t xml:space="preserve">, </w:t>
        </w:r>
        <w:proofErr w:type="spellStart"/>
        <w:r>
          <w:t>hapus</w:t>
        </w:r>
        <w:proofErr w:type="spellEnd"/>
        <w:r>
          <w:t xml:space="preserve"> </w:t>
        </w:r>
      </w:ins>
      <w:proofErr w:type="spellStart"/>
      <w:ins w:id="1957" w:author="Rafi Aziizi" w:date="2021-11-12T14:57:00Z">
        <w:r w:rsidR="005D5AD6">
          <w:t>walikelas</w:t>
        </w:r>
      </w:ins>
      <w:proofErr w:type="spellEnd"/>
      <w:ins w:id="1958" w:author="Rafi Aziizi" w:date="2021-11-12T14:48:00Z">
        <w:r>
          <w:t xml:space="preserve">, edit </w:t>
        </w:r>
      </w:ins>
      <w:proofErr w:type="spellStart"/>
      <w:ins w:id="1959" w:author="Rafi Aziizi" w:date="2021-11-12T14:57:00Z">
        <w:r w:rsidR="005D5AD6">
          <w:t>walikelas</w:t>
        </w:r>
        <w:proofErr w:type="spellEnd"/>
        <w:r w:rsidR="005D5AD6">
          <w:t xml:space="preserve"> </w:t>
        </w:r>
      </w:ins>
      <w:ins w:id="1960" w:author="Rafi Aziizi" w:date="2021-11-12T14:48:00Z">
        <w:r>
          <w:t xml:space="preserve">dan </w:t>
        </w:r>
        <w:proofErr w:type="spellStart"/>
        <w:r>
          <w:t>lihat</w:t>
        </w:r>
        <w:proofErr w:type="spellEnd"/>
        <w:r>
          <w:t xml:space="preserve"> </w:t>
        </w:r>
      </w:ins>
      <w:proofErr w:type="spellStart"/>
      <w:ins w:id="1961" w:author="Rafi Aziizi" w:date="2021-11-12T14:57:00Z">
        <w:r w:rsidR="005D5AD6">
          <w:t>walikelas</w:t>
        </w:r>
      </w:ins>
      <w:proofErr w:type="spellEnd"/>
      <w:ins w:id="1962" w:author="Rafi Aziizi" w:date="2021-11-12T14:48: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751A60A7" w14:textId="56DF3CEC" w:rsidR="00522ADB" w:rsidRDefault="00522ADB" w:rsidP="00522ADB">
      <w:pPr>
        <w:ind w:left="66"/>
        <w:rPr>
          <w:ins w:id="1963" w:author=" " w:date="2021-11-12T16:28:00Z"/>
        </w:rPr>
      </w:pPr>
      <w:ins w:id="1964" w:author="Rafi Aziizi" w:date="2021-11-12T14:47:00Z">
        <w:r>
          <w:t xml:space="preserve">a. </w:t>
        </w:r>
        <w:proofErr w:type="spellStart"/>
        <w:r>
          <w:t>Skenario</w:t>
        </w:r>
        <w:proofErr w:type="spellEnd"/>
        <w:r>
          <w:t xml:space="preserve"> </w:t>
        </w:r>
        <w:proofErr w:type="spellStart"/>
        <w:r>
          <w:t>Tambah</w:t>
        </w:r>
        <w:proofErr w:type="spellEnd"/>
        <w:r>
          <w:t xml:space="preserve"> </w:t>
        </w:r>
        <w:proofErr w:type="spellStart"/>
        <w:r>
          <w:t>Walikelas</w:t>
        </w:r>
      </w:ins>
      <w:proofErr w:type="spellEnd"/>
    </w:p>
    <w:p w14:paraId="4D3115DB" w14:textId="77777777" w:rsidR="00885B6D" w:rsidRDefault="00885B6D" w:rsidP="00522ADB">
      <w:pPr>
        <w:ind w:left="66"/>
        <w:rPr>
          <w:ins w:id="1965" w:author="Rafi Aziizi" w:date="2021-11-12T14:52: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1966" w:author="Rafi Aziizi" w:date="2021-11-12T14:52:00Z"/>
        </w:trPr>
        <w:tc>
          <w:tcPr>
            <w:tcW w:w="3827" w:type="dxa"/>
            <w:shd w:val="clear" w:color="auto" w:fill="F2EE98"/>
            <w:vAlign w:val="center"/>
          </w:tcPr>
          <w:p w14:paraId="66350642" w14:textId="77777777" w:rsidR="00522ADB" w:rsidRPr="0044182F" w:rsidRDefault="00522ADB" w:rsidP="00D26F74">
            <w:pPr>
              <w:rPr>
                <w:ins w:id="1967" w:author="Rafi Aziizi" w:date="2021-11-12T14:52:00Z"/>
                <w:b/>
              </w:rPr>
            </w:pPr>
            <w:ins w:id="1968"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1969" w:author="Rafi Aziizi" w:date="2021-11-12T14:52:00Z"/>
              </w:rPr>
            </w:pPr>
            <w:proofErr w:type="spellStart"/>
            <w:ins w:id="1970" w:author="Rafi Aziizi" w:date="2021-11-12T14:52:00Z">
              <w:r>
                <w:t>Tambah</w:t>
              </w:r>
              <w:proofErr w:type="spellEnd"/>
              <w:r>
                <w:t xml:space="preserve"> </w:t>
              </w:r>
              <w:proofErr w:type="spellStart"/>
              <w:r>
                <w:t>Walikelas</w:t>
              </w:r>
              <w:proofErr w:type="spellEnd"/>
            </w:ins>
          </w:p>
        </w:tc>
      </w:tr>
      <w:tr w:rsidR="00522ADB" w:rsidRPr="002F6C1D" w14:paraId="5EA97668" w14:textId="77777777" w:rsidTr="00D26F74">
        <w:trPr>
          <w:jc w:val="center"/>
          <w:ins w:id="1971" w:author="Rafi Aziizi" w:date="2021-11-12T14:52:00Z"/>
        </w:trPr>
        <w:tc>
          <w:tcPr>
            <w:tcW w:w="3827" w:type="dxa"/>
            <w:vAlign w:val="center"/>
          </w:tcPr>
          <w:p w14:paraId="1F649F2C" w14:textId="77777777" w:rsidR="00522ADB" w:rsidRPr="0044182F" w:rsidRDefault="00522ADB" w:rsidP="00D26F74">
            <w:pPr>
              <w:rPr>
                <w:ins w:id="1972" w:author="Rafi Aziizi" w:date="2021-11-12T14:52:00Z"/>
                <w:b/>
              </w:rPr>
            </w:pPr>
            <w:ins w:id="1973" w:author="Rafi Aziizi" w:date="2021-11-12T14:52:00Z">
              <w:r w:rsidRPr="0044182F">
                <w:rPr>
                  <w:b/>
                </w:rPr>
                <w:t>ID</w:t>
              </w:r>
            </w:ins>
          </w:p>
        </w:tc>
        <w:tc>
          <w:tcPr>
            <w:tcW w:w="3964" w:type="dxa"/>
            <w:vAlign w:val="center"/>
          </w:tcPr>
          <w:p w14:paraId="723B0E88" w14:textId="311BD0CF" w:rsidR="00522ADB" w:rsidRPr="002F6C1D" w:rsidRDefault="00522ADB" w:rsidP="00D26F74">
            <w:pPr>
              <w:rPr>
                <w:ins w:id="1974" w:author="Rafi Aziizi" w:date="2021-11-12T14:52:00Z"/>
              </w:rPr>
            </w:pPr>
            <w:ins w:id="1975" w:author="Rafi Aziizi" w:date="2021-11-12T14:52:00Z">
              <w:r>
                <w:t>RC14</w:t>
              </w:r>
            </w:ins>
            <w:ins w:id="1976" w:author="Rafi Aziizi" w:date="2021-11-13T06:55:00Z">
              <w:r w:rsidR="005049EC">
                <w:t>.1</w:t>
              </w:r>
            </w:ins>
          </w:p>
        </w:tc>
      </w:tr>
      <w:tr w:rsidR="00522ADB" w:rsidRPr="000C722D" w14:paraId="3403D84B" w14:textId="77777777" w:rsidTr="00D26F74">
        <w:trPr>
          <w:jc w:val="center"/>
          <w:ins w:id="1977" w:author="Rafi Aziizi" w:date="2021-11-12T14:52:00Z"/>
        </w:trPr>
        <w:tc>
          <w:tcPr>
            <w:tcW w:w="3827" w:type="dxa"/>
            <w:vAlign w:val="center"/>
          </w:tcPr>
          <w:p w14:paraId="26306F7D" w14:textId="77777777" w:rsidR="00522ADB" w:rsidRPr="0044182F" w:rsidRDefault="00522ADB" w:rsidP="00D26F74">
            <w:pPr>
              <w:rPr>
                <w:ins w:id="1978" w:author="Rafi Aziizi" w:date="2021-11-12T14:52:00Z"/>
                <w:b/>
              </w:rPr>
            </w:pPr>
            <w:ins w:id="1979" w:author="Rafi Aziizi" w:date="2021-11-12T14:52:00Z">
              <w:r w:rsidRPr="0044182F">
                <w:rPr>
                  <w:b/>
                </w:rPr>
                <w:t>Description</w:t>
              </w:r>
            </w:ins>
          </w:p>
        </w:tc>
        <w:tc>
          <w:tcPr>
            <w:tcW w:w="3964" w:type="dxa"/>
          </w:tcPr>
          <w:p w14:paraId="2B31E3FB" w14:textId="48F23781" w:rsidR="00522ADB" w:rsidRPr="000C722D" w:rsidRDefault="00522ADB" w:rsidP="00D26F74">
            <w:pPr>
              <w:rPr>
                <w:ins w:id="1980" w:author="Rafi Aziizi" w:date="2021-11-12T14:52:00Z"/>
              </w:rPr>
            </w:pPr>
            <w:ins w:id="1981" w:author="Rafi Aziizi" w:date="2021-11-12T14:5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walikelas</w:t>
              </w:r>
              <w:proofErr w:type="spellEnd"/>
              <w:r>
                <w:t>.</w:t>
              </w:r>
            </w:ins>
          </w:p>
        </w:tc>
      </w:tr>
      <w:tr w:rsidR="00522ADB" w:rsidRPr="002F6C1D" w14:paraId="26B4B6EB" w14:textId="77777777" w:rsidTr="00D26F74">
        <w:trPr>
          <w:jc w:val="center"/>
          <w:ins w:id="1982" w:author="Rafi Aziizi" w:date="2021-11-12T14:52:00Z"/>
        </w:trPr>
        <w:tc>
          <w:tcPr>
            <w:tcW w:w="3827" w:type="dxa"/>
            <w:vAlign w:val="center"/>
          </w:tcPr>
          <w:p w14:paraId="128D935C" w14:textId="77777777" w:rsidR="00522ADB" w:rsidRPr="0044182F" w:rsidRDefault="00522ADB" w:rsidP="00D26F74">
            <w:pPr>
              <w:rPr>
                <w:ins w:id="1983" w:author="Rafi Aziizi" w:date="2021-11-12T14:52:00Z"/>
                <w:b/>
              </w:rPr>
            </w:pPr>
            <w:ins w:id="1984"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1985" w:author="Rafi Aziizi" w:date="2021-11-12T14:52:00Z"/>
              </w:rPr>
            </w:pPr>
            <w:ins w:id="1986" w:author="Rafi Aziizi" w:date="2021-11-12T14:52:00Z">
              <w:r>
                <w:t>Bag.IT, Guru BK.</w:t>
              </w:r>
            </w:ins>
          </w:p>
        </w:tc>
      </w:tr>
      <w:tr w:rsidR="00522ADB" w:rsidRPr="0044182F" w14:paraId="75367A09" w14:textId="77777777" w:rsidTr="00D26F74">
        <w:trPr>
          <w:jc w:val="center"/>
          <w:ins w:id="1987" w:author="Rafi Aziizi" w:date="2021-11-12T14:52:00Z"/>
        </w:trPr>
        <w:tc>
          <w:tcPr>
            <w:tcW w:w="3827" w:type="dxa"/>
            <w:vAlign w:val="center"/>
          </w:tcPr>
          <w:p w14:paraId="7DDA1296" w14:textId="77777777" w:rsidR="00522ADB" w:rsidRPr="0044182F" w:rsidRDefault="00522ADB" w:rsidP="00D26F74">
            <w:pPr>
              <w:rPr>
                <w:ins w:id="1988" w:author="Rafi Aziizi" w:date="2021-11-12T14:52:00Z"/>
                <w:b/>
              </w:rPr>
            </w:pPr>
            <w:ins w:id="1989"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1990" w:author="Rafi Aziizi" w:date="2021-11-12T14:52:00Z"/>
                <w:i/>
                <w:iCs/>
              </w:rPr>
            </w:pPr>
            <w:ins w:id="1991" w:author="Rafi Aziizi" w:date="2021-11-12T14:52:00Z">
              <w:r>
                <w:rPr>
                  <w:i/>
                  <w:iCs/>
                </w:rPr>
                <w:t>Conditional</w:t>
              </w:r>
            </w:ins>
          </w:p>
        </w:tc>
      </w:tr>
      <w:tr w:rsidR="00522ADB" w:rsidRPr="0044182F" w14:paraId="5F273B7A" w14:textId="77777777" w:rsidTr="00D26F74">
        <w:trPr>
          <w:jc w:val="center"/>
          <w:ins w:id="1992" w:author="Rafi Aziizi" w:date="2021-11-12T14:52:00Z"/>
        </w:trPr>
        <w:tc>
          <w:tcPr>
            <w:tcW w:w="3827" w:type="dxa"/>
            <w:vAlign w:val="center"/>
          </w:tcPr>
          <w:p w14:paraId="45F4AA33" w14:textId="77777777" w:rsidR="00522ADB" w:rsidRPr="0044182F" w:rsidRDefault="00522ADB" w:rsidP="00D26F74">
            <w:pPr>
              <w:rPr>
                <w:ins w:id="1993" w:author="Rafi Aziizi" w:date="2021-11-12T14:52:00Z"/>
                <w:b/>
              </w:rPr>
            </w:pPr>
            <w:ins w:id="1994"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1995" w:author="Rafi Aziizi" w:date="2021-11-12T14:52:00Z"/>
              </w:rPr>
            </w:pPr>
            <w:ins w:id="1996" w:author="Rafi Aziizi" w:date="2021-11-12T14:52:00Z">
              <w:r>
                <w:t>-</w:t>
              </w:r>
            </w:ins>
          </w:p>
        </w:tc>
      </w:tr>
      <w:tr w:rsidR="00522ADB" w:rsidRPr="0081005E" w14:paraId="5280CD5A" w14:textId="77777777" w:rsidTr="00D26F74">
        <w:trPr>
          <w:jc w:val="center"/>
          <w:ins w:id="1997" w:author="Rafi Aziizi" w:date="2021-11-12T14:52:00Z"/>
        </w:trPr>
        <w:tc>
          <w:tcPr>
            <w:tcW w:w="3827" w:type="dxa"/>
            <w:vAlign w:val="center"/>
          </w:tcPr>
          <w:p w14:paraId="7F219D4B" w14:textId="77777777" w:rsidR="00522ADB" w:rsidRPr="0044182F" w:rsidRDefault="00522ADB" w:rsidP="00D26F74">
            <w:pPr>
              <w:rPr>
                <w:ins w:id="1998" w:author="Rafi Aziizi" w:date="2021-11-12T14:52:00Z"/>
                <w:b/>
              </w:rPr>
            </w:pPr>
            <w:ins w:id="1999"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2000" w:author="Rafi Aziizi" w:date="2021-11-12T14:52:00Z"/>
                <w:i/>
                <w:iCs/>
              </w:rPr>
            </w:pPr>
            <w:ins w:id="2001" w:author="Rafi Aziizi" w:date="2021-11-12T14:52:00Z">
              <w:r>
                <w:t xml:space="preserve">Data </w:t>
              </w:r>
              <w:proofErr w:type="spellStart"/>
              <w:r>
                <w:t>walikelas</w:t>
              </w:r>
              <w:proofErr w:type="spellEnd"/>
              <w:r>
                <w:t xml:space="preserve"> </w:t>
              </w:r>
              <w:proofErr w:type="spellStart"/>
              <w:r>
                <w:t>tidak</w:t>
              </w:r>
              <w:proofErr w:type="spellEnd"/>
              <w:r>
                <w:t xml:space="preserve"> </w:t>
              </w:r>
              <w:proofErr w:type="spellStart"/>
              <w:r>
                <w:t>ada</w:t>
              </w:r>
              <w:proofErr w:type="spellEnd"/>
            </w:ins>
          </w:p>
        </w:tc>
      </w:tr>
      <w:tr w:rsidR="00522ADB" w:rsidRPr="0048762E" w14:paraId="199DCACF" w14:textId="77777777" w:rsidTr="00D26F74">
        <w:trPr>
          <w:jc w:val="center"/>
          <w:ins w:id="2002" w:author="Rafi Aziizi" w:date="2021-11-12T14:52:00Z"/>
        </w:trPr>
        <w:tc>
          <w:tcPr>
            <w:tcW w:w="3827" w:type="dxa"/>
            <w:vAlign w:val="center"/>
          </w:tcPr>
          <w:p w14:paraId="3252DA40" w14:textId="77777777" w:rsidR="00522ADB" w:rsidRPr="0044182F" w:rsidRDefault="00522ADB" w:rsidP="00D26F74">
            <w:pPr>
              <w:rPr>
                <w:ins w:id="2003" w:author="Rafi Aziizi" w:date="2021-11-12T14:52:00Z"/>
                <w:b/>
              </w:rPr>
            </w:pPr>
            <w:ins w:id="2004"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2005" w:author="Rafi Aziizi" w:date="2021-11-12T14:52:00Z"/>
              </w:rPr>
            </w:pPr>
            <w:ins w:id="2006" w:author="Rafi Aziizi" w:date="2021-11-12T14:52:00Z">
              <w:r>
                <w:t xml:space="preserve">Data </w:t>
              </w:r>
              <w:proofErr w:type="spellStart"/>
              <w:r>
                <w:t>walikelas</w:t>
              </w:r>
              <w:proofErr w:type="spellEnd"/>
              <w:r>
                <w:t xml:space="preserve"> </w:t>
              </w:r>
              <w:proofErr w:type="spellStart"/>
              <w:r>
                <w:t>baru</w:t>
              </w:r>
              <w:proofErr w:type="spellEnd"/>
              <w:r>
                <w:t xml:space="preserve"> </w:t>
              </w:r>
              <w:proofErr w:type="spellStart"/>
              <w:r>
                <w:t>ditampilkan</w:t>
              </w:r>
              <w:proofErr w:type="spellEnd"/>
            </w:ins>
          </w:p>
        </w:tc>
      </w:tr>
      <w:tr w:rsidR="00522ADB" w:rsidRPr="0044182F" w14:paraId="48E82A50" w14:textId="77777777" w:rsidTr="00D26F74">
        <w:trPr>
          <w:jc w:val="center"/>
          <w:ins w:id="2007"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2008" w:author="Rafi Aziizi" w:date="2021-11-12T14:52:00Z"/>
                <w:b/>
              </w:rPr>
            </w:pPr>
            <w:ins w:id="2009" w:author="Rafi Aziizi" w:date="2021-11-12T14:52:00Z">
              <w:r w:rsidRPr="0044182F">
                <w:rPr>
                  <w:b/>
                </w:rPr>
                <w:t>Main Course</w:t>
              </w:r>
            </w:ins>
          </w:p>
        </w:tc>
      </w:tr>
      <w:tr w:rsidR="00522ADB" w:rsidRPr="0044182F" w14:paraId="2C0812A6" w14:textId="77777777" w:rsidTr="00D26F74">
        <w:trPr>
          <w:jc w:val="center"/>
          <w:ins w:id="2010"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2011" w:author="Rafi Aziizi" w:date="2021-11-12T14:52:00Z"/>
                <w:b/>
              </w:rPr>
            </w:pPr>
            <w:proofErr w:type="spellStart"/>
            <w:ins w:id="2012" w:author="Rafi Aziizi" w:date="2021-11-12T14:5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4CF2B7" w14:textId="77777777" w:rsidR="00522ADB" w:rsidRPr="0044182F" w:rsidRDefault="00522ADB" w:rsidP="00D26F74">
            <w:pPr>
              <w:jc w:val="center"/>
              <w:rPr>
                <w:ins w:id="2013" w:author="Rafi Aziizi" w:date="2021-11-12T14:52:00Z"/>
                <w:b/>
              </w:rPr>
            </w:pPr>
            <w:proofErr w:type="spellStart"/>
            <w:ins w:id="2014" w:author="Rafi Aziizi" w:date="2021-11-12T14:52: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9A02CE8" w14:textId="77777777" w:rsidTr="00D26F74">
        <w:trPr>
          <w:jc w:val="center"/>
          <w:ins w:id="2015"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2016" w:author="Rafi Aziizi" w:date="2021-11-12T14:52:00Z"/>
              </w:rPr>
              <w:pPrChange w:id="2017" w:author=" " w:date="2021-11-12T15:23:00Z">
                <w:pPr>
                  <w:numPr>
                    <w:numId w:val="85"/>
                  </w:numPr>
                  <w:spacing w:after="160"/>
                  <w:ind w:left="720" w:hanging="360"/>
                </w:pPr>
              </w:pPrChange>
            </w:pPr>
            <w:proofErr w:type="spellStart"/>
            <w:ins w:id="2018" w:author="Rafi Aziizi" w:date="2021-11-12T14:52:00Z">
              <w:r>
                <w:t>Memasuki</w:t>
              </w:r>
              <w:proofErr w:type="spellEnd"/>
              <w:r>
                <w:t xml:space="preserve"> menu “</w:t>
              </w:r>
              <w:proofErr w:type="spellStart"/>
              <w:r>
                <w:t>Tambah</w:t>
              </w:r>
              <w:proofErr w:type="spellEnd"/>
              <w:r>
                <w:t xml:space="preserve"> </w:t>
              </w:r>
              <w:proofErr w:type="spellStart"/>
              <w:r>
                <w:t>Walikelas</w:t>
              </w:r>
              <w:proofErr w:type="spellEnd"/>
              <w:r>
                <w:t>”</w:t>
              </w:r>
            </w:ins>
          </w:p>
        </w:tc>
        <w:tc>
          <w:tcPr>
            <w:tcW w:w="3964" w:type="dxa"/>
            <w:vAlign w:val="center"/>
          </w:tcPr>
          <w:p w14:paraId="06313A8F" w14:textId="77777777" w:rsidR="00522ADB" w:rsidRPr="0044182F" w:rsidRDefault="00522ADB">
            <w:pPr>
              <w:ind w:left="167"/>
              <w:rPr>
                <w:ins w:id="2019" w:author="Rafi Aziizi" w:date="2021-11-12T14:52:00Z"/>
              </w:rPr>
              <w:pPrChange w:id="2020" w:author=" " w:date="2021-11-12T15:23:00Z">
                <w:pPr>
                  <w:ind w:left="511"/>
                </w:pPr>
              </w:pPrChange>
            </w:pPr>
          </w:p>
        </w:tc>
      </w:tr>
      <w:tr w:rsidR="00522ADB" w:rsidRPr="0044182F" w14:paraId="2E632317" w14:textId="77777777" w:rsidTr="00D26F74">
        <w:trPr>
          <w:jc w:val="center"/>
          <w:ins w:id="2021" w:author="Rafi Aziizi" w:date="2021-11-12T14:52:00Z"/>
        </w:trPr>
        <w:tc>
          <w:tcPr>
            <w:tcW w:w="3827" w:type="dxa"/>
            <w:vAlign w:val="center"/>
          </w:tcPr>
          <w:p w14:paraId="00E79986" w14:textId="77777777" w:rsidR="00522ADB" w:rsidRPr="0044182F" w:rsidRDefault="00522ADB">
            <w:pPr>
              <w:ind w:left="167"/>
              <w:rPr>
                <w:ins w:id="2022" w:author="Rafi Aziizi" w:date="2021-11-12T14:52:00Z"/>
              </w:rPr>
              <w:pPrChange w:id="2023" w:author=" "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2024" w:author="Rafi Aziizi" w:date="2021-11-12T14:52:00Z"/>
              </w:rPr>
              <w:pPrChange w:id="2025" w:author=" " w:date="2021-11-12T15:23:00Z">
                <w:pPr>
                  <w:numPr>
                    <w:numId w:val="85"/>
                  </w:numPr>
                  <w:spacing w:after="160"/>
                  <w:ind w:left="511" w:hanging="360"/>
                </w:pPr>
              </w:pPrChange>
            </w:pPr>
            <w:proofErr w:type="spellStart"/>
            <w:ins w:id="2026" w:author="Rafi Aziizi" w:date="2021-11-12T14:52:00Z">
              <w:r>
                <w:t>Menampilkan</w:t>
              </w:r>
              <w:proofErr w:type="spellEnd"/>
              <w:r>
                <w:t xml:space="preserve"> form </w:t>
              </w:r>
              <w:proofErr w:type="spellStart"/>
              <w:r>
                <w:t>tambah</w:t>
              </w:r>
              <w:proofErr w:type="spellEnd"/>
              <w:r>
                <w:t xml:space="preserve"> data </w:t>
              </w:r>
              <w:proofErr w:type="spellStart"/>
              <w:r>
                <w:t>walikelas</w:t>
              </w:r>
              <w:proofErr w:type="spellEnd"/>
            </w:ins>
          </w:p>
        </w:tc>
      </w:tr>
      <w:tr w:rsidR="00522ADB" w:rsidRPr="0044182F" w14:paraId="0DE999BA" w14:textId="77777777" w:rsidTr="00D26F74">
        <w:trPr>
          <w:jc w:val="center"/>
          <w:ins w:id="2027"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2028" w:author="Rafi Aziizi" w:date="2021-11-12T14:52:00Z"/>
              </w:rPr>
              <w:pPrChange w:id="2029" w:author=" " w:date="2021-11-12T15:23:00Z">
                <w:pPr>
                  <w:pStyle w:val="ListParagraph"/>
                  <w:numPr>
                    <w:numId w:val="85"/>
                  </w:numPr>
                  <w:ind w:hanging="360"/>
                </w:pPr>
              </w:pPrChange>
            </w:pPr>
            <w:proofErr w:type="spellStart"/>
            <w:ins w:id="2030" w:author="Rafi Aziizi" w:date="2021-11-12T14:52:00Z">
              <w:r>
                <w:t>Mengisi</w:t>
              </w:r>
              <w:proofErr w:type="spellEnd"/>
              <w:r>
                <w:t xml:space="preserve"> form </w:t>
              </w:r>
              <w:proofErr w:type="spellStart"/>
              <w:r>
                <w:t>tambah</w:t>
              </w:r>
              <w:proofErr w:type="spellEnd"/>
              <w:r>
                <w:t xml:space="preserve"> data </w:t>
              </w:r>
              <w:proofErr w:type="spellStart"/>
              <w:r>
                <w:t>walikelas</w:t>
              </w:r>
              <w:proofErr w:type="spellEnd"/>
            </w:ins>
          </w:p>
        </w:tc>
        <w:tc>
          <w:tcPr>
            <w:tcW w:w="3964" w:type="dxa"/>
            <w:vAlign w:val="center"/>
          </w:tcPr>
          <w:p w14:paraId="147CAC45" w14:textId="77777777" w:rsidR="00522ADB" w:rsidRDefault="00522ADB">
            <w:pPr>
              <w:spacing w:after="160"/>
              <w:ind w:left="167"/>
              <w:rPr>
                <w:ins w:id="2031" w:author="Rafi Aziizi" w:date="2021-11-12T14:52:00Z"/>
              </w:rPr>
              <w:pPrChange w:id="2032" w:author=" " w:date="2021-11-12T15:23:00Z">
                <w:pPr>
                  <w:spacing w:after="160"/>
                  <w:ind w:left="511"/>
                </w:pPr>
              </w:pPrChange>
            </w:pPr>
          </w:p>
        </w:tc>
      </w:tr>
      <w:tr w:rsidR="00522ADB" w:rsidRPr="0044182F" w14:paraId="41BAA839" w14:textId="77777777" w:rsidTr="00D26F74">
        <w:trPr>
          <w:jc w:val="center"/>
          <w:ins w:id="2033" w:author="Rafi Aziizi" w:date="2021-11-12T14:52:00Z"/>
        </w:trPr>
        <w:tc>
          <w:tcPr>
            <w:tcW w:w="3827" w:type="dxa"/>
            <w:vAlign w:val="center"/>
          </w:tcPr>
          <w:p w14:paraId="55BB330F" w14:textId="77777777" w:rsidR="00522ADB" w:rsidRDefault="00522ADB">
            <w:pPr>
              <w:pStyle w:val="ListParagraph"/>
              <w:ind w:left="167"/>
              <w:rPr>
                <w:ins w:id="2034" w:author="Rafi Aziizi" w:date="2021-11-12T14:52:00Z"/>
              </w:rPr>
              <w:pPrChange w:id="2035" w:author=" "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2036" w:author="Rafi Aziizi" w:date="2021-11-12T14:52:00Z"/>
              </w:rPr>
              <w:pPrChange w:id="2037" w:author=" " w:date="2021-11-12T15:23:00Z">
                <w:pPr>
                  <w:pStyle w:val="ListParagraph"/>
                  <w:numPr>
                    <w:numId w:val="85"/>
                  </w:numPr>
                  <w:spacing w:after="160"/>
                  <w:ind w:hanging="360"/>
                </w:pPr>
              </w:pPrChange>
            </w:pPr>
            <w:proofErr w:type="spellStart"/>
            <w:ins w:id="2038" w:author="Rafi Aziizi" w:date="2021-11-12T14:52:00Z">
              <w:r>
                <w:t>Menyimpan</w:t>
              </w:r>
              <w:proofErr w:type="spellEnd"/>
              <w:r>
                <w:t xml:space="preserve"> data </w:t>
              </w:r>
              <w:proofErr w:type="spellStart"/>
              <w:r>
                <w:t>walikelas</w:t>
              </w:r>
              <w:proofErr w:type="spellEnd"/>
              <w:r>
                <w:t xml:space="preserve"> </w:t>
              </w:r>
              <w:proofErr w:type="spellStart"/>
              <w:r>
                <w:t>baru</w:t>
              </w:r>
              <w:proofErr w:type="spellEnd"/>
              <w:r>
                <w:t xml:space="preserve"> pada </w:t>
              </w:r>
              <w:r w:rsidRPr="00C70CAF">
                <w:rPr>
                  <w:i/>
                  <w:iCs/>
                </w:rPr>
                <w:t>database</w:t>
              </w:r>
            </w:ins>
          </w:p>
        </w:tc>
      </w:tr>
      <w:tr w:rsidR="00522ADB" w:rsidRPr="001B1AF9" w14:paraId="61187FBC" w14:textId="77777777" w:rsidTr="00D26F74">
        <w:trPr>
          <w:jc w:val="center"/>
          <w:ins w:id="2039"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2040" w:author="Rafi Aziizi" w:date="2021-11-12T14:52:00Z"/>
                <w:b/>
                <w:bCs/>
              </w:rPr>
            </w:pPr>
            <w:proofErr w:type="spellStart"/>
            <w:ins w:id="2041" w:author="Rafi Aziizi" w:date="2021-11-12T14:5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FA67616" w14:textId="77777777" w:rsidTr="00D26F74">
        <w:trPr>
          <w:jc w:val="center"/>
          <w:ins w:id="2042"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2043" w:author="Rafi Aziizi" w:date="2021-11-12T14:52:00Z"/>
                <w:b/>
                <w:bCs/>
              </w:rPr>
            </w:pPr>
            <w:proofErr w:type="spellStart"/>
            <w:ins w:id="2044" w:author="Rafi Aziizi" w:date="2021-11-12T14:5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2045" w:author="Rafi Aziizi" w:date="2021-11-12T14:52:00Z"/>
                <w:b/>
                <w:bCs/>
              </w:rPr>
            </w:pPr>
            <w:proofErr w:type="spellStart"/>
            <w:ins w:id="2046" w:author="Rafi Aziizi" w:date="2021-11-12T14:52: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0B0637AA" w14:textId="77777777" w:rsidTr="00D26F74">
        <w:trPr>
          <w:jc w:val="center"/>
          <w:ins w:id="2047" w:author="Rafi Aziizi" w:date="2021-11-12T14:52:00Z"/>
        </w:trPr>
        <w:tc>
          <w:tcPr>
            <w:tcW w:w="3827" w:type="dxa"/>
            <w:vAlign w:val="center"/>
          </w:tcPr>
          <w:p w14:paraId="200D0841" w14:textId="73264B6B" w:rsidR="00522ADB" w:rsidRDefault="00522ADB">
            <w:pPr>
              <w:ind w:left="25"/>
              <w:rPr>
                <w:ins w:id="2048" w:author="Rafi Aziizi" w:date="2021-11-12T14:52:00Z"/>
              </w:rPr>
              <w:pPrChange w:id="2049" w:author=" " w:date="2021-11-12T15:24:00Z">
                <w:pPr>
                  <w:ind w:left="360"/>
                </w:pPr>
              </w:pPrChange>
            </w:pPr>
            <w:ins w:id="2050" w:author="Rafi Aziizi" w:date="2021-11-12T14:52: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walikelas</w:t>
              </w:r>
              <w:proofErr w:type="spellEnd"/>
            </w:ins>
          </w:p>
        </w:tc>
        <w:tc>
          <w:tcPr>
            <w:tcW w:w="3964" w:type="dxa"/>
            <w:vAlign w:val="center"/>
          </w:tcPr>
          <w:p w14:paraId="2F026C6C" w14:textId="77777777" w:rsidR="00522ADB" w:rsidRDefault="00522ADB">
            <w:pPr>
              <w:pStyle w:val="ListParagraph"/>
              <w:spacing w:after="160"/>
              <w:ind w:left="25"/>
              <w:rPr>
                <w:ins w:id="2051" w:author="Rafi Aziizi" w:date="2021-11-12T14:52:00Z"/>
              </w:rPr>
              <w:pPrChange w:id="2052" w:author=" " w:date="2021-11-12T15:24:00Z">
                <w:pPr>
                  <w:pStyle w:val="ListParagraph"/>
                  <w:spacing w:after="160"/>
                  <w:ind w:left="468"/>
                </w:pPr>
              </w:pPrChange>
            </w:pPr>
          </w:p>
        </w:tc>
      </w:tr>
      <w:tr w:rsidR="00522ADB" w14:paraId="779058AC" w14:textId="77777777" w:rsidTr="00D26F74">
        <w:trPr>
          <w:jc w:val="center"/>
          <w:ins w:id="2053" w:author="Rafi Aziizi" w:date="2021-11-12T14:52:00Z"/>
        </w:trPr>
        <w:tc>
          <w:tcPr>
            <w:tcW w:w="3827" w:type="dxa"/>
            <w:vAlign w:val="center"/>
          </w:tcPr>
          <w:p w14:paraId="089232BA" w14:textId="77777777" w:rsidR="00522ADB" w:rsidRDefault="00522ADB">
            <w:pPr>
              <w:pStyle w:val="ListParagraph"/>
              <w:ind w:left="25"/>
              <w:rPr>
                <w:ins w:id="2054" w:author="Rafi Aziizi" w:date="2021-11-12T14:52:00Z"/>
              </w:rPr>
              <w:pPrChange w:id="2055" w:author=" " w:date="2021-11-12T15:24:00Z">
                <w:pPr>
                  <w:pStyle w:val="ListParagraph"/>
                  <w:ind w:left="450"/>
                </w:pPr>
              </w:pPrChange>
            </w:pPr>
          </w:p>
        </w:tc>
        <w:tc>
          <w:tcPr>
            <w:tcW w:w="3964" w:type="dxa"/>
            <w:vAlign w:val="center"/>
          </w:tcPr>
          <w:p w14:paraId="6BB0C55C" w14:textId="58F9E91B" w:rsidR="00522ADB" w:rsidRDefault="00522ADB">
            <w:pPr>
              <w:spacing w:after="160"/>
              <w:ind w:left="25"/>
              <w:rPr>
                <w:ins w:id="2056" w:author="Rafi Aziizi" w:date="2021-11-12T14:52:00Z"/>
              </w:rPr>
              <w:pPrChange w:id="2057" w:author=" " w:date="2021-11-12T15:24:00Z">
                <w:pPr>
                  <w:spacing w:after="160"/>
                  <w:ind w:left="360"/>
                </w:pPr>
              </w:pPrChange>
            </w:pPr>
            <w:ins w:id="2058" w:author="Rafi Aziizi" w:date="2021-11-12T14:5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690C85D" w14:textId="77777777" w:rsidR="00522ADB" w:rsidRDefault="00522ADB" w:rsidP="00522ADB">
      <w:pPr>
        <w:ind w:left="66"/>
        <w:rPr>
          <w:ins w:id="2059" w:author="Rafi Aziizi" w:date="2021-11-12T14:47:00Z"/>
        </w:rPr>
      </w:pPr>
    </w:p>
    <w:p w14:paraId="01BC49EC" w14:textId="6F205084" w:rsidR="00522ADB" w:rsidRDefault="00522ADB" w:rsidP="00522ADB">
      <w:pPr>
        <w:ind w:left="66"/>
        <w:rPr>
          <w:ins w:id="2060" w:author=" " w:date="2021-11-12T16:28:00Z"/>
        </w:rPr>
      </w:pPr>
      <w:ins w:id="2061" w:author="Rafi Aziizi" w:date="2021-11-12T14:47:00Z">
        <w:r>
          <w:t xml:space="preserve">b. </w:t>
        </w:r>
        <w:proofErr w:type="spellStart"/>
        <w:r>
          <w:t>Skenario</w:t>
        </w:r>
        <w:proofErr w:type="spellEnd"/>
        <w:r>
          <w:t xml:space="preserve"> </w:t>
        </w:r>
        <w:proofErr w:type="spellStart"/>
        <w:r>
          <w:t>Hapus</w:t>
        </w:r>
        <w:proofErr w:type="spellEnd"/>
        <w:r>
          <w:t xml:space="preserve"> </w:t>
        </w:r>
        <w:proofErr w:type="spellStart"/>
        <w:r>
          <w:t>Walikelas</w:t>
        </w:r>
      </w:ins>
      <w:proofErr w:type="spellEnd"/>
    </w:p>
    <w:p w14:paraId="45BDCF9D" w14:textId="77777777" w:rsidR="00885B6D" w:rsidRDefault="00885B6D">
      <w:pPr>
        <w:rPr>
          <w:ins w:id="2062" w:author="Rafi Aziizi" w:date="2021-11-12T14:51:00Z"/>
        </w:rPr>
        <w:pPrChange w:id="2063" w:author=" " w:date="2021-11-12T16:28:00Z">
          <w:pPr>
            <w:ind w:left="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2064" w:author="Rafi Aziizi" w:date="2021-11-12T14:51:00Z"/>
        </w:trPr>
        <w:tc>
          <w:tcPr>
            <w:tcW w:w="3827" w:type="dxa"/>
            <w:shd w:val="clear" w:color="auto" w:fill="F2EE98"/>
            <w:vAlign w:val="center"/>
          </w:tcPr>
          <w:p w14:paraId="74841475" w14:textId="77777777" w:rsidR="00522ADB" w:rsidRPr="0044182F" w:rsidRDefault="00522ADB" w:rsidP="00D26F74">
            <w:pPr>
              <w:rPr>
                <w:ins w:id="2065" w:author="Rafi Aziizi" w:date="2021-11-12T14:51:00Z"/>
                <w:b/>
              </w:rPr>
            </w:pPr>
            <w:ins w:id="2066"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2067" w:author="Rafi Aziizi" w:date="2021-11-12T14:51:00Z"/>
              </w:rPr>
            </w:pPr>
            <w:proofErr w:type="spellStart"/>
            <w:ins w:id="2068" w:author="Rafi Aziizi" w:date="2021-11-12T14:51:00Z">
              <w:r>
                <w:t>Hapus</w:t>
              </w:r>
              <w:proofErr w:type="spellEnd"/>
              <w:r>
                <w:t xml:space="preserve"> </w:t>
              </w:r>
              <w:proofErr w:type="spellStart"/>
              <w:r>
                <w:t>Walikelas</w:t>
              </w:r>
              <w:proofErr w:type="spellEnd"/>
            </w:ins>
          </w:p>
        </w:tc>
      </w:tr>
      <w:tr w:rsidR="00522ADB" w:rsidRPr="002F6C1D" w14:paraId="2C656F43" w14:textId="77777777" w:rsidTr="00D26F74">
        <w:trPr>
          <w:jc w:val="center"/>
          <w:ins w:id="2069" w:author="Rafi Aziizi" w:date="2021-11-12T14:51:00Z"/>
        </w:trPr>
        <w:tc>
          <w:tcPr>
            <w:tcW w:w="3827" w:type="dxa"/>
            <w:vAlign w:val="center"/>
          </w:tcPr>
          <w:p w14:paraId="7A849930" w14:textId="77777777" w:rsidR="00522ADB" w:rsidRPr="0044182F" w:rsidRDefault="00522ADB" w:rsidP="00D26F74">
            <w:pPr>
              <w:rPr>
                <w:ins w:id="2070" w:author="Rafi Aziizi" w:date="2021-11-12T14:51:00Z"/>
                <w:b/>
              </w:rPr>
            </w:pPr>
            <w:ins w:id="2071" w:author="Rafi Aziizi" w:date="2021-11-12T14:51:00Z">
              <w:r w:rsidRPr="0044182F">
                <w:rPr>
                  <w:b/>
                </w:rPr>
                <w:t>ID</w:t>
              </w:r>
            </w:ins>
          </w:p>
        </w:tc>
        <w:tc>
          <w:tcPr>
            <w:tcW w:w="3964" w:type="dxa"/>
            <w:vAlign w:val="center"/>
          </w:tcPr>
          <w:p w14:paraId="4BF5B674" w14:textId="40121742" w:rsidR="00522ADB" w:rsidRPr="002F6C1D" w:rsidRDefault="00522ADB" w:rsidP="00D26F74">
            <w:pPr>
              <w:rPr>
                <w:ins w:id="2072" w:author="Rafi Aziizi" w:date="2021-11-12T14:51:00Z"/>
              </w:rPr>
            </w:pPr>
            <w:ins w:id="2073" w:author="Rafi Aziizi" w:date="2021-11-12T14:51:00Z">
              <w:r>
                <w:t>RC14</w:t>
              </w:r>
            </w:ins>
            <w:ins w:id="2074" w:author="Rafi Aziizi" w:date="2021-11-13T06:55:00Z">
              <w:r w:rsidR="005049EC">
                <w:t>.2</w:t>
              </w:r>
            </w:ins>
          </w:p>
        </w:tc>
      </w:tr>
      <w:tr w:rsidR="00522ADB" w:rsidRPr="000C722D" w14:paraId="78FE0F16" w14:textId="77777777" w:rsidTr="00D26F74">
        <w:trPr>
          <w:jc w:val="center"/>
          <w:ins w:id="2075" w:author="Rafi Aziizi" w:date="2021-11-12T14:51:00Z"/>
        </w:trPr>
        <w:tc>
          <w:tcPr>
            <w:tcW w:w="3827" w:type="dxa"/>
            <w:vAlign w:val="center"/>
          </w:tcPr>
          <w:p w14:paraId="4A6A1F20" w14:textId="77777777" w:rsidR="00522ADB" w:rsidRPr="0044182F" w:rsidRDefault="00522ADB" w:rsidP="00D26F74">
            <w:pPr>
              <w:rPr>
                <w:ins w:id="2076" w:author="Rafi Aziizi" w:date="2021-11-12T14:51:00Z"/>
                <w:b/>
              </w:rPr>
            </w:pPr>
            <w:ins w:id="2077" w:author="Rafi Aziizi" w:date="2021-11-12T14:51:00Z">
              <w:r w:rsidRPr="0044182F">
                <w:rPr>
                  <w:b/>
                </w:rPr>
                <w:t>Description</w:t>
              </w:r>
            </w:ins>
          </w:p>
        </w:tc>
        <w:tc>
          <w:tcPr>
            <w:tcW w:w="3964" w:type="dxa"/>
          </w:tcPr>
          <w:p w14:paraId="6438FAE5" w14:textId="42C41A14" w:rsidR="00522ADB" w:rsidRPr="000C722D" w:rsidRDefault="00522ADB" w:rsidP="00D26F74">
            <w:pPr>
              <w:rPr>
                <w:ins w:id="2078" w:author="Rafi Aziizi" w:date="2021-11-12T14:51:00Z"/>
              </w:rPr>
            </w:pPr>
            <w:ins w:id="2079" w:author="Rafi Aziizi" w:date="2021-11-12T14:5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walikelas</w:t>
              </w:r>
              <w:proofErr w:type="spellEnd"/>
              <w:r>
                <w:t>.</w:t>
              </w:r>
            </w:ins>
          </w:p>
        </w:tc>
      </w:tr>
      <w:tr w:rsidR="00522ADB" w:rsidRPr="002F6C1D" w14:paraId="2943CD7F" w14:textId="77777777" w:rsidTr="00D26F74">
        <w:trPr>
          <w:jc w:val="center"/>
          <w:ins w:id="2080" w:author="Rafi Aziizi" w:date="2021-11-12T14:51:00Z"/>
        </w:trPr>
        <w:tc>
          <w:tcPr>
            <w:tcW w:w="3827" w:type="dxa"/>
            <w:vAlign w:val="center"/>
          </w:tcPr>
          <w:p w14:paraId="4595AE69" w14:textId="77777777" w:rsidR="00522ADB" w:rsidRPr="0044182F" w:rsidRDefault="00522ADB" w:rsidP="00D26F74">
            <w:pPr>
              <w:rPr>
                <w:ins w:id="2081" w:author="Rafi Aziizi" w:date="2021-11-12T14:51:00Z"/>
                <w:b/>
              </w:rPr>
            </w:pPr>
            <w:ins w:id="2082"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2083" w:author="Rafi Aziizi" w:date="2021-11-12T14:51:00Z"/>
              </w:rPr>
            </w:pPr>
            <w:ins w:id="2084" w:author="Rafi Aziizi" w:date="2021-11-12T14:51:00Z">
              <w:r>
                <w:t>Bag.IT, Guru BK.</w:t>
              </w:r>
            </w:ins>
          </w:p>
        </w:tc>
      </w:tr>
      <w:tr w:rsidR="00522ADB" w:rsidRPr="0044182F" w14:paraId="1488FA9F" w14:textId="77777777" w:rsidTr="00D26F74">
        <w:trPr>
          <w:jc w:val="center"/>
          <w:ins w:id="2085" w:author="Rafi Aziizi" w:date="2021-11-12T14:51:00Z"/>
        </w:trPr>
        <w:tc>
          <w:tcPr>
            <w:tcW w:w="3827" w:type="dxa"/>
            <w:vAlign w:val="center"/>
          </w:tcPr>
          <w:p w14:paraId="292F440D" w14:textId="77777777" w:rsidR="00522ADB" w:rsidRPr="0044182F" w:rsidRDefault="00522ADB" w:rsidP="00D26F74">
            <w:pPr>
              <w:rPr>
                <w:ins w:id="2086" w:author="Rafi Aziizi" w:date="2021-11-12T14:51:00Z"/>
                <w:b/>
              </w:rPr>
            </w:pPr>
            <w:ins w:id="2087"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2088" w:author="Rafi Aziizi" w:date="2021-11-12T14:51:00Z"/>
                <w:i/>
                <w:iCs/>
              </w:rPr>
            </w:pPr>
            <w:ins w:id="2089" w:author="Rafi Aziizi" w:date="2021-11-12T14:51:00Z">
              <w:r>
                <w:rPr>
                  <w:i/>
                  <w:iCs/>
                </w:rPr>
                <w:t>Conditional</w:t>
              </w:r>
            </w:ins>
          </w:p>
        </w:tc>
      </w:tr>
      <w:tr w:rsidR="00522ADB" w:rsidRPr="0044182F" w14:paraId="0AB2CD15" w14:textId="77777777" w:rsidTr="00D26F74">
        <w:trPr>
          <w:jc w:val="center"/>
          <w:ins w:id="2090" w:author="Rafi Aziizi" w:date="2021-11-12T14:51:00Z"/>
        </w:trPr>
        <w:tc>
          <w:tcPr>
            <w:tcW w:w="3827" w:type="dxa"/>
            <w:vAlign w:val="center"/>
          </w:tcPr>
          <w:p w14:paraId="6603746F" w14:textId="77777777" w:rsidR="00522ADB" w:rsidRPr="0044182F" w:rsidRDefault="00522ADB" w:rsidP="00D26F74">
            <w:pPr>
              <w:rPr>
                <w:ins w:id="2091" w:author="Rafi Aziizi" w:date="2021-11-12T14:51:00Z"/>
                <w:b/>
              </w:rPr>
            </w:pPr>
            <w:ins w:id="2092"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2093" w:author="Rafi Aziizi" w:date="2021-11-12T14:51:00Z"/>
              </w:rPr>
            </w:pPr>
            <w:ins w:id="2094" w:author="Rafi Aziizi" w:date="2021-11-12T14:51:00Z">
              <w:r>
                <w:t>-</w:t>
              </w:r>
            </w:ins>
          </w:p>
        </w:tc>
      </w:tr>
      <w:tr w:rsidR="00522ADB" w:rsidRPr="0081005E" w14:paraId="11753D85" w14:textId="77777777" w:rsidTr="00D26F74">
        <w:trPr>
          <w:jc w:val="center"/>
          <w:ins w:id="2095" w:author="Rafi Aziizi" w:date="2021-11-12T14:51:00Z"/>
        </w:trPr>
        <w:tc>
          <w:tcPr>
            <w:tcW w:w="3827" w:type="dxa"/>
            <w:vAlign w:val="center"/>
          </w:tcPr>
          <w:p w14:paraId="08725B66" w14:textId="77777777" w:rsidR="00522ADB" w:rsidRPr="0044182F" w:rsidRDefault="00522ADB" w:rsidP="00D26F74">
            <w:pPr>
              <w:rPr>
                <w:ins w:id="2096" w:author="Rafi Aziizi" w:date="2021-11-12T14:51:00Z"/>
                <w:b/>
              </w:rPr>
            </w:pPr>
            <w:ins w:id="2097"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2098" w:author="Rafi Aziizi" w:date="2021-11-12T14:51:00Z"/>
                <w:i/>
                <w:iCs/>
              </w:rPr>
            </w:pPr>
            <w:ins w:id="2099" w:author="Rafi Aziizi" w:date="2021-11-12T14:51:00Z">
              <w:r>
                <w:t xml:space="preserve">Data </w:t>
              </w:r>
              <w:proofErr w:type="spellStart"/>
              <w:r>
                <w:t>walikelas</w:t>
              </w:r>
              <w:proofErr w:type="spellEnd"/>
              <w:r>
                <w:t xml:space="preserve"> </w:t>
              </w:r>
              <w:proofErr w:type="spellStart"/>
              <w:r>
                <w:t>aktif</w:t>
              </w:r>
              <w:proofErr w:type="spellEnd"/>
            </w:ins>
          </w:p>
        </w:tc>
      </w:tr>
      <w:tr w:rsidR="00522ADB" w:rsidRPr="0048762E" w14:paraId="5E603466" w14:textId="77777777" w:rsidTr="00D26F74">
        <w:trPr>
          <w:jc w:val="center"/>
          <w:ins w:id="2100" w:author="Rafi Aziizi" w:date="2021-11-12T14:51:00Z"/>
        </w:trPr>
        <w:tc>
          <w:tcPr>
            <w:tcW w:w="3827" w:type="dxa"/>
            <w:vAlign w:val="center"/>
          </w:tcPr>
          <w:p w14:paraId="59C5C745" w14:textId="77777777" w:rsidR="00522ADB" w:rsidRPr="0044182F" w:rsidRDefault="00522ADB" w:rsidP="00D26F74">
            <w:pPr>
              <w:rPr>
                <w:ins w:id="2101" w:author="Rafi Aziizi" w:date="2021-11-12T14:51:00Z"/>
                <w:b/>
              </w:rPr>
            </w:pPr>
            <w:ins w:id="2102" w:author="Rafi Aziizi" w:date="2021-11-12T14:51:00Z">
              <w:r w:rsidRPr="0044182F">
                <w:rPr>
                  <w:b/>
                </w:rPr>
                <w:t>Post-Conditions</w:t>
              </w:r>
            </w:ins>
          </w:p>
        </w:tc>
        <w:tc>
          <w:tcPr>
            <w:tcW w:w="3964" w:type="dxa"/>
            <w:vAlign w:val="center"/>
          </w:tcPr>
          <w:p w14:paraId="137A8580" w14:textId="0B44C303" w:rsidR="00522ADB" w:rsidRPr="0048762E" w:rsidRDefault="00522ADB" w:rsidP="00D26F74">
            <w:pPr>
              <w:rPr>
                <w:ins w:id="2103" w:author="Rafi Aziizi" w:date="2021-11-12T14:51:00Z"/>
              </w:rPr>
            </w:pPr>
            <w:proofErr w:type="spellStart"/>
            <w:ins w:id="2104" w:author="Rafi Aziizi" w:date="2021-11-12T14:51:00Z">
              <w:r>
                <w:t>Perubahan</w:t>
              </w:r>
              <w:proofErr w:type="spellEnd"/>
              <w:r>
                <w:t xml:space="preserve"> data </w:t>
              </w:r>
              <w:proofErr w:type="spellStart"/>
              <w:r>
                <w:t>walikelas</w:t>
              </w:r>
              <w:proofErr w:type="spellEnd"/>
              <w:r>
                <w:t xml:space="preserve"> </w:t>
              </w:r>
              <w:proofErr w:type="spellStart"/>
              <w:r>
                <w:t>menjadi</w:t>
              </w:r>
              <w:proofErr w:type="spellEnd"/>
              <w:r>
                <w:t xml:space="preserve"> </w:t>
              </w:r>
              <w:proofErr w:type="spellStart"/>
              <w:r>
                <w:t>pasif</w:t>
              </w:r>
              <w:proofErr w:type="spellEnd"/>
            </w:ins>
          </w:p>
        </w:tc>
      </w:tr>
      <w:tr w:rsidR="00522ADB" w:rsidRPr="0044182F" w14:paraId="0EBF0117" w14:textId="77777777" w:rsidTr="00D26F74">
        <w:trPr>
          <w:jc w:val="center"/>
          <w:ins w:id="2105"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2106" w:author="Rafi Aziizi" w:date="2021-11-12T14:51:00Z"/>
                <w:b/>
              </w:rPr>
            </w:pPr>
            <w:ins w:id="2107" w:author="Rafi Aziizi" w:date="2021-11-12T14:51:00Z">
              <w:r w:rsidRPr="0044182F">
                <w:rPr>
                  <w:b/>
                </w:rPr>
                <w:t>Main Course</w:t>
              </w:r>
            </w:ins>
          </w:p>
        </w:tc>
      </w:tr>
      <w:tr w:rsidR="00522ADB" w:rsidRPr="0044182F" w14:paraId="615DB5AC" w14:textId="77777777" w:rsidTr="00D26F74">
        <w:trPr>
          <w:jc w:val="center"/>
          <w:ins w:id="2108"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2109" w:author="Rafi Aziizi" w:date="2021-11-12T14:51:00Z"/>
                <w:b/>
              </w:rPr>
            </w:pPr>
            <w:proofErr w:type="spellStart"/>
            <w:ins w:id="2110" w:author="Rafi Aziizi" w:date="2021-11-12T14:51:00Z">
              <w:r w:rsidRPr="0044182F">
                <w:rPr>
                  <w:b/>
                </w:rPr>
                <w:lastRenderedPageBreak/>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B907ED0" w14:textId="77777777" w:rsidR="00522ADB" w:rsidRPr="0044182F" w:rsidRDefault="00522ADB" w:rsidP="00D26F74">
            <w:pPr>
              <w:jc w:val="center"/>
              <w:rPr>
                <w:ins w:id="2111" w:author="Rafi Aziizi" w:date="2021-11-12T14:51:00Z"/>
                <w:b/>
              </w:rPr>
            </w:pPr>
            <w:proofErr w:type="spellStart"/>
            <w:ins w:id="2112" w:author="Rafi Aziizi" w:date="2021-11-12T14:51: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415CD1CF" w14:textId="77777777" w:rsidTr="00D26F74">
        <w:trPr>
          <w:jc w:val="center"/>
          <w:ins w:id="2113"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2114" w:author="Rafi Aziizi" w:date="2021-11-12T14:51:00Z"/>
              </w:rPr>
            </w:pPr>
            <w:proofErr w:type="spellStart"/>
            <w:ins w:id="2115" w:author="Rafi Aziizi" w:date="2021-11-12T14:51:00Z">
              <w:r>
                <w:t>Memasuki</w:t>
              </w:r>
              <w:proofErr w:type="spellEnd"/>
              <w:r>
                <w:t xml:space="preserve"> menu “Data </w:t>
              </w:r>
              <w:proofErr w:type="spellStart"/>
              <w:r>
                <w:t>Walikelas</w:t>
              </w:r>
              <w:proofErr w:type="spellEnd"/>
              <w:r>
                <w:t>”</w:t>
              </w:r>
            </w:ins>
          </w:p>
        </w:tc>
        <w:tc>
          <w:tcPr>
            <w:tcW w:w="3964" w:type="dxa"/>
            <w:vAlign w:val="center"/>
          </w:tcPr>
          <w:p w14:paraId="60B95773" w14:textId="77777777" w:rsidR="00522ADB" w:rsidRPr="0044182F" w:rsidRDefault="00522ADB" w:rsidP="00D26F74">
            <w:pPr>
              <w:ind w:left="511"/>
              <w:rPr>
                <w:ins w:id="2116" w:author="Rafi Aziizi" w:date="2021-11-12T14:51:00Z"/>
              </w:rPr>
            </w:pPr>
          </w:p>
        </w:tc>
      </w:tr>
      <w:tr w:rsidR="00522ADB" w:rsidRPr="0044182F" w14:paraId="3640E883" w14:textId="77777777" w:rsidTr="00D26F74">
        <w:trPr>
          <w:jc w:val="center"/>
          <w:ins w:id="2117" w:author="Rafi Aziizi" w:date="2021-11-12T14:51:00Z"/>
        </w:trPr>
        <w:tc>
          <w:tcPr>
            <w:tcW w:w="3827" w:type="dxa"/>
            <w:vAlign w:val="center"/>
          </w:tcPr>
          <w:p w14:paraId="20E9D5C8" w14:textId="77777777" w:rsidR="00522ADB" w:rsidRPr="0044182F" w:rsidRDefault="00522ADB" w:rsidP="00D26F74">
            <w:pPr>
              <w:ind w:left="510"/>
              <w:rPr>
                <w:ins w:id="2118"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2119" w:author="Rafi Aziizi" w:date="2021-11-12T14:51:00Z"/>
              </w:rPr>
            </w:pPr>
            <w:proofErr w:type="spellStart"/>
            <w:ins w:id="2120" w:author="Rafi Aziizi" w:date="2021-11-12T14:51:00Z">
              <w:r>
                <w:t>Menampilkan</w:t>
              </w:r>
              <w:proofErr w:type="spellEnd"/>
              <w:r>
                <w:t xml:space="preserve"> </w:t>
              </w:r>
              <w:proofErr w:type="spellStart"/>
              <w:r>
                <w:t>seluruh</w:t>
              </w:r>
              <w:proofErr w:type="spellEnd"/>
              <w:r>
                <w:t xml:space="preserve"> data </w:t>
              </w:r>
              <w:proofErr w:type="spellStart"/>
              <w:r>
                <w:t>walikelas</w:t>
              </w:r>
              <w:proofErr w:type="spellEnd"/>
            </w:ins>
          </w:p>
        </w:tc>
      </w:tr>
      <w:tr w:rsidR="00522ADB" w:rsidRPr="0044182F" w14:paraId="045F2C2E" w14:textId="77777777" w:rsidTr="00D26F74">
        <w:trPr>
          <w:jc w:val="center"/>
          <w:ins w:id="2121"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2122" w:author="Rafi Aziizi" w:date="2021-11-12T14:51:00Z"/>
              </w:rPr>
            </w:pPr>
            <w:proofErr w:type="spellStart"/>
            <w:ins w:id="2123" w:author="Rafi Aziizi" w:date="2021-11-12T14:51:00Z">
              <w:r>
                <w:t>Menghapus</w:t>
              </w:r>
              <w:proofErr w:type="spellEnd"/>
              <w:r>
                <w:t xml:space="preserve"> data </w:t>
              </w:r>
              <w:proofErr w:type="spellStart"/>
              <w:r>
                <w:t>walikelas</w:t>
              </w:r>
              <w:proofErr w:type="spellEnd"/>
              <w:r>
                <w:t xml:space="preserve"> </w:t>
              </w:r>
              <w:proofErr w:type="spellStart"/>
              <w:r>
                <w:t>tertentu</w:t>
              </w:r>
              <w:proofErr w:type="spellEnd"/>
            </w:ins>
          </w:p>
        </w:tc>
        <w:tc>
          <w:tcPr>
            <w:tcW w:w="3964" w:type="dxa"/>
            <w:vAlign w:val="center"/>
          </w:tcPr>
          <w:p w14:paraId="643946D4" w14:textId="77777777" w:rsidR="00522ADB" w:rsidRDefault="00522ADB" w:rsidP="00D26F74">
            <w:pPr>
              <w:spacing w:after="160"/>
              <w:ind w:left="511"/>
              <w:rPr>
                <w:ins w:id="2124" w:author="Rafi Aziizi" w:date="2021-11-12T14:51:00Z"/>
              </w:rPr>
            </w:pPr>
          </w:p>
        </w:tc>
      </w:tr>
      <w:tr w:rsidR="00522ADB" w:rsidRPr="0044182F" w14:paraId="6D2F88A2" w14:textId="77777777" w:rsidTr="00D26F74">
        <w:trPr>
          <w:jc w:val="center"/>
          <w:ins w:id="2125" w:author="Rafi Aziizi" w:date="2021-11-12T14:51:00Z"/>
        </w:trPr>
        <w:tc>
          <w:tcPr>
            <w:tcW w:w="3827" w:type="dxa"/>
            <w:vAlign w:val="center"/>
          </w:tcPr>
          <w:p w14:paraId="522E892C" w14:textId="77777777" w:rsidR="00522ADB" w:rsidRDefault="00522ADB" w:rsidP="00D26F74">
            <w:pPr>
              <w:pStyle w:val="ListParagraph"/>
              <w:rPr>
                <w:ins w:id="2126"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2127" w:author="Rafi Aziizi" w:date="2021-11-12T14:51:00Z"/>
              </w:rPr>
            </w:pPr>
            <w:proofErr w:type="spellStart"/>
            <w:ins w:id="2128" w:author="Rafi Aziizi" w:date="2021-11-12T14:51:00Z">
              <w:r>
                <w:t>Melakukan</w:t>
              </w:r>
              <w:proofErr w:type="spellEnd"/>
              <w:r>
                <w:t xml:space="preserve"> </w:t>
              </w:r>
              <w:proofErr w:type="spellStart"/>
              <w:r>
                <w:t>perubahan</w:t>
              </w:r>
              <w:proofErr w:type="spellEnd"/>
              <w:r>
                <w:t xml:space="preserve"> data </w:t>
              </w:r>
              <w:proofErr w:type="spellStart"/>
              <w:r>
                <w:t>walikelas</w:t>
              </w:r>
              <w:proofErr w:type="spellEnd"/>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522ADB" w:rsidRPr="001B1AF9" w14:paraId="459EEEB8" w14:textId="77777777" w:rsidTr="00D26F74">
        <w:trPr>
          <w:jc w:val="center"/>
          <w:ins w:id="2129"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2130" w:author="Rafi Aziizi" w:date="2021-11-12T14:51:00Z"/>
                <w:b/>
                <w:bCs/>
              </w:rPr>
            </w:pPr>
            <w:proofErr w:type="spellStart"/>
            <w:ins w:id="2131" w:author="Rafi Aziizi" w:date="2021-11-12T14:5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8C929ED" w14:textId="77777777" w:rsidTr="00D26F74">
        <w:trPr>
          <w:jc w:val="center"/>
          <w:ins w:id="2132"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2133" w:author="Rafi Aziizi" w:date="2021-11-12T14:51:00Z"/>
                <w:b/>
                <w:bCs/>
              </w:rPr>
            </w:pPr>
            <w:proofErr w:type="spellStart"/>
            <w:ins w:id="2134" w:author="Rafi Aziizi" w:date="2021-11-12T14:5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2135" w:author="Rafi Aziizi" w:date="2021-11-12T14:51:00Z"/>
                <w:b/>
                <w:bCs/>
              </w:rPr>
            </w:pPr>
            <w:proofErr w:type="spellStart"/>
            <w:ins w:id="2136" w:author="Rafi Aziizi" w:date="2021-11-12T14:51: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0CC96FB" w14:textId="77777777" w:rsidTr="00D26F74">
        <w:trPr>
          <w:jc w:val="center"/>
          <w:ins w:id="2137" w:author="Rafi Aziizi" w:date="2021-11-12T14:51:00Z"/>
        </w:trPr>
        <w:tc>
          <w:tcPr>
            <w:tcW w:w="3827" w:type="dxa"/>
            <w:vAlign w:val="center"/>
          </w:tcPr>
          <w:p w14:paraId="485A3992" w14:textId="52F5FCB0" w:rsidR="00522ADB" w:rsidRDefault="00522ADB" w:rsidP="00D26F74">
            <w:pPr>
              <w:ind w:left="360"/>
              <w:rPr>
                <w:ins w:id="2138" w:author="Rafi Aziizi" w:date="2021-11-12T14:51:00Z"/>
              </w:rPr>
            </w:pPr>
            <w:ins w:id="2139" w:author="Rafi Aziizi" w:date="2021-11-12T14:5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walikelas</w:t>
              </w:r>
              <w:proofErr w:type="spellEnd"/>
              <w:r>
                <w:t xml:space="preserve"> yang </w:t>
              </w:r>
              <w:proofErr w:type="spellStart"/>
              <w:r>
                <w:t>akan</w:t>
              </w:r>
              <w:proofErr w:type="spellEnd"/>
              <w:r>
                <w:t xml:space="preserve"> </w:t>
              </w:r>
              <w:proofErr w:type="spellStart"/>
              <w:r>
                <w:t>dihapus</w:t>
              </w:r>
              <w:proofErr w:type="spellEnd"/>
            </w:ins>
          </w:p>
        </w:tc>
        <w:tc>
          <w:tcPr>
            <w:tcW w:w="3964" w:type="dxa"/>
            <w:vAlign w:val="center"/>
          </w:tcPr>
          <w:p w14:paraId="485F7306" w14:textId="77777777" w:rsidR="00522ADB" w:rsidRDefault="00522ADB" w:rsidP="00D26F74">
            <w:pPr>
              <w:pStyle w:val="ListParagraph"/>
              <w:spacing w:after="160"/>
              <w:ind w:left="468"/>
              <w:rPr>
                <w:ins w:id="2140" w:author="Rafi Aziizi" w:date="2021-11-12T14:51:00Z"/>
              </w:rPr>
            </w:pPr>
          </w:p>
        </w:tc>
      </w:tr>
      <w:tr w:rsidR="00522ADB" w14:paraId="374581E3" w14:textId="77777777" w:rsidTr="00D26F74">
        <w:trPr>
          <w:jc w:val="center"/>
          <w:ins w:id="2141" w:author="Rafi Aziizi" w:date="2021-11-12T14:51:00Z"/>
        </w:trPr>
        <w:tc>
          <w:tcPr>
            <w:tcW w:w="3827" w:type="dxa"/>
            <w:vAlign w:val="center"/>
          </w:tcPr>
          <w:p w14:paraId="13C8E0F2" w14:textId="77777777" w:rsidR="00522ADB" w:rsidRDefault="00522ADB" w:rsidP="00D26F74">
            <w:pPr>
              <w:pStyle w:val="ListParagraph"/>
              <w:ind w:left="450"/>
              <w:rPr>
                <w:ins w:id="2142" w:author="Rafi Aziizi" w:date="2021-11-12T14:51:00Z"/>
              </w:rPr>
            </w:pPr>
          </w:p>
        </w:tc>
        <w:tc>
          <w:tcPr>
            <w:tcW w:w="3964" w:type="dxa"/>
            <w:vAlign w:val="center"/>
          </w:tcPr>
          <w:p w14:paraId="1C6A5B83" w14:textId="794385EC" w:rsidR="00522ADB" w:rsidRDefault="00522ADB" w:rsidP="00D26F74">
            <w:pPr>
              <w:spacing w:after="160"/>
              <w:ind w:left="360"/>
              <w:rPr>
                <w:ins w:id="2143" w:author="Rafi Aziizi" w:date="2021-11-12T14:51:00Z"/>
              </w:rPr>
            </w:pPr>
            <w:ins w:id="2144" w:author="Rafi Aziizi" w:date="2021-11-12T14:5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073C61E" w14:textId="77777777" w:rsidR="00522ADB" w:rsidRDefault="00522ADB" w:rsidP="00522ADB">
      <w:pPr>
        <w:ind w:left="66"/>
        <w:rPr>
          <w:ins w:id="2145" w:author="Rafi Aziizi" w:date="2021-11-12T14:47:00Z"/>
        </w:rPr>
      </w:pPr>
    </w:p>
    <w:p w14:paraId="5433B7E8" w14:textId="1DD29706" w:rsidR="00522ADB" w:rsidRDefault="00522ADB" w:rsidP="00522ADB">
      <w:pPr>
        <w:ind w:left="66"/>
        <w:rPr>
          <w:ins w:id="2146" w:author=" " w:date="2021-11-12T16:28:00Z"/>
        </w:rPr>
      </w:pPr>
      <w:ins w:id="2147" w:author="Rafi Aziizi" w:date="2021-11-12T14:47:00Z">
        <w:r>
          <w:t xml:space="preserve">c. </w:t>
        </w:r>
        <w:proofErr w:type="spellStart"/>
        <w:r>
          <w:t>Skenario</w:t>
        </w:r>
        <w:proofErr w:type="spellEnd"/>
        <w:r>
          <w:t xml:space="preserve"> Edit </w:t>
        </w:r>
        <w:proofErr w:type="spellStart"/>
        <w:r>
          <w:t>Walikelas</w:t>
        </w:r>
      </w:ins>
      <w:proofErr w:type="spellEnd"/>
    </w:p>
    <w:p w14:paraId="32F8849E" w14:textId="77777777" w:rsidR="00885B6D" w:rsidRDefault="00885B6D" w:rsidP="00522ADB">
      <w:pPr>
        <w:ind w:left="66"/>
        <w:rPr>
          <w:ins w:id="2148" w:author="Rafi Aziizi" w:date="2021-11-12T14:49: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2149" w:author="Rafi Aziizi" w:date="2021-11-12T14:49:00Z"/>
        </w:trPr>
        <w:tc>
          <w:tcPr>
            <w:tcW w:w="3827" w:type="dxa"/>
            <w:shd w:val="clear" w:color="auto" w:fill="F2EE98"/>
            <w:vAlign w:val="center"/>
          </w:tcPr>
          <w:p w14:paraId="1F5EAEC4" w14:textId="77777777" w:rsidR="00522ADB" w:rsidRPr="0044182F" w:rsidRDefault="00522ADB" w:rsidP="00D26F74">
            <w:pPr>
              <w:rPr>
                <w:ins w:id="2150" w:author="Rafi Aziizi" w:date="2021-11-12T14:49:00Z"/>
                <w:b/>
              </w:rPr>
            </w:pPr>
            <w:ins w:id="2151"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2152" w:author="Rafi Aziizi" w:date="2021-11-12T14:49:00Z"/>
              </w:rPr>
            </w:pPr>
            <w:ins w:id="2153" w:author="Rafi Aziizi" w:date="2021-11-12T14:49:00Z">
              <w:r>
                <w:t xml:space="preserve">Edit </w:t>
              </w:r>
              <w:proofErr w:type="spellStart"/>
              <w:r>
                <w:t>Walikelas</w:t>
              </w:r>
              <w:proofErr w:type="spellEnd"/>
            </w:ins>
          </w:p>
        </w:tc>
      </w:tr>
      <w:tr w:rsidR="00522ADB" w:rsidRPr="002F6C1D" w14:paraId="4A9CF97F" w14:textId="77777777" w:rsidTr="00D26F74">
        <w:trPr>
          <w:jc w:val="center"/>
          <w:ins w:id="2154" w:author="Rafi Aziizi" w:date="2021-11-12T14:49:00Z"/>
        </w:trPr>
        <w:tc>
          <w:tcPr>
            <w:tcW w:w="3827" w:type="dxa"/>
            <w:vAlign w:val="center"/>
          </w:tcPr>
          <w:p w14:paraId="05AE9A62" w14:textId="77777777" w:rsidR="00522ADB" w:rsidRPr="0044182F" w:rsidRDefault="00522ADB" w:rsidP="00D26F74">
            <w:pPr>
              <w:rPr>
                <w:ins w:id="2155" w:author="Rafi Aziizi" w:date="2021-11-12T14:49:00Z"/>
                <w:b/>
              </w:rPr>
            </w:pPr>
            <w:ins w:id="2156" w:author="Rafi Aziizi" w:date="2021-11-12T14:49:00Z">
              <w:r w:rsidRPr="0044182F">
                <w:rPr>
                  <w:b/>
                </w:rPr>
                <w:t>ID</w:t>
              </w:r>
            </w:ins>
          </w:p>
        </w:tc>
        <w:tc>
          <w:tcPr>
            <w:tcW w:w="3964" w:type="dxa"/>
            <w:vAlign w:val="center"/>
          </w:tcPr>
          <w:p w14:paraId="1665633E" w14:textId="2677C6E8" w:rsidR="00522ADB" w:rsidRPr="002F6C1D" w:rsidRDefault="00522ADB" w:rsidP="00D26F74">
            <w:pPr>
              <w:rPr>
                <w:ins w:id="2157" w:author="Rafi Aziizi" w:date="2021-11-12T14:49:00Z"/>
              </w:rPr>
            </w:pPr>
            <w:ins w:id="2158" w:author="Rafi Aziizi" w:date="2021-11-12T14:49:00Z">
              <w:r>
                <w:t>RC14</w:t>
              </w:r>
            </w:ins>
            <w:ins w:id="2159" w:author="Rafi Aziizi" w:date="2021-11-13T06:55:00Z">
              <w:r w:rsidR="005049EC">
                <w:t>.3</w:t>
              </w:r>
            </w:ins>
          </w:p>
        </w:tc>
      </w:tr>
      <w:tr w:rsidR="00522ADB" w:rsidRPr="000C722D" w14:paraId="1F88D0C5" w14:textId="77777777" w:rsidTr="00D26F74">
        <w:trPr>
          <w:jc w:val="center"/>
          <w:ins w:id="2160" w:author="Rafi Aziizi" w:date="2021-11-12T14:49:00Z"/>
        </w:trPr>
        <w:tc>
          <w:tcPr>
            <w:tcW w:w="3827" w:type="dxa"/>
            <w:vAlign w:val="center"/>
          </w:tcPr>
          <w:p w14:paraId="031C4AEB" w14:textId="77777777" w:rsidR="00522ADB" w:rsidRPr="0044182F" w:rsidRDefault="00522ADB" w:rsidP="00D26F74">
            <w:pPr>
              <w:rPr>
                <w:ins w:id="2161" w:author="Rafi Aziizi" w:date="2021-11-12T14:49:00Z"/>
                <w:b/>
              </w:rPr>
            </w:pPr>
            <w:ins w:id="2162" w:author="Rafi Aziizi" w:date="2021-11-12T14:49:00Z">
              <w:r w:rsidRPr="0044182F">
                <w:rPr>
                  <w:b/>
                </w:rPr>
                <w:t>Description</w:t>
              </w:r>
            </w:ins>
          </w:p>
        </w:tc>
        <w:tc>
          <w:tcPr>
            <w:tcW w:w="3964" w:type="dxa"/>
          </w:tcPr>
          <w:p w14:paraId="6F72BB50" w14:textId="713CEF9B" w:rsidR="00522ADB" w:rsidRPr="000C722D" w:rsidRDefault="00522ADB" w:rsidP="00D26F74">
            <w:pPr>
              <w:rPr>
                <w:ins w:id="2163" w:author="Rafi Aziizi" w:date="2021-11-12T14:49:00Z"/>
              </w:rPr>
            </w:pPr>
            <w:ins w:id="2164" w:author="Rafi Aziizi" w:date="2021-11-12T14:49: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165" w:author="Rafi Aziizi" w:date="2021-11-12T14:50:00Z">
              <w:r>
                <w:t>walikelas</w:t>
              </w:r>
            </w:ins>
            <w:proofErr w:type="spellEnd"/>
            <w:ins w:id="2166" w:author="Rafi Aziizi" w:date="2021-11-12T14:49:00Z">
              <w:r>
                <w:t xml:space="preserve"> </w:t>
              </w:r>
              <w:proofErr w:type="spellStart"/>
              <w:r>
                <w:t>untuk</w:t>
              </w:r>
              <w:proofErr w:type="spellEnd"/>
              <w:r>
                <w:t xml:space="preserve"> </w:t>
              </w:r>
              <w:proofErr w:type="spellStart"/>
              <w:r>
                <w:t>memperbaharui</w:t>
              </w:r>
              <w:proofErr w:type="spellEnd"/>
              <w:r>
                <w:t xml:space="preserve"> data </w:t>
              </w:r>
            </w:ins>
            <w:proofErr w:type="spellStart"/>
            <w:ins w:id="2167" w:author="Rafi Aziizi" w:date="2021-11-12T14:50:00Z">
              <w:r>
                <w:t>walikelas</w:t>
              </w:r>
            </w:ins>
            <w:proofErr w:type="spellEnd"/>
            <w:ins w:id="2168" w:author="Rafi Aziizi" w:date="2021-11-12T14:49:00Z">
              <w:r>
                <w:t>.</w:t>
              </w:r>
            </w:ins>
          </w:p>
        </w:tc>
      </w:tr>
      <w:tr w:rsidR="00522ADB" w:rsidRPr="002F6C1D" w14:paraId="4ACB64D6" w14:textId="77777777" w:rsidTr="00D26F74">
        <w:trPr>
          <w:jc w:val="center"/>
          <w:ins w:id="2169" w:author="Rafi Aziizi" w:date="2021-11-12T14:49:00Z"/>
        </w:trPr>
        <w:tc>
          <w:tcPr>
            <w:tcW w:w="3827" w:type="dxa"/>
            <w:vAlign w:val="center"/>
          </w:tcPr>
          <w:p w14:paraId="5EBDE4EA" w14:textId="77777777" w:rsidR="00522ADB" w:rsidRPr="0044182F" w:rsidRDefault="00522ADB" w:rsidP="00D26F74">
            <w:pPr>
              <w:rPr>
                <w:ins w:id="2170" w:author="Rafi Aziizi" w:date="2021-11-12T14:49:00Z"/>
                <w:b/>
              </w:rPr>
            </w:pPr>
            <w:ins w:id="2171" w:author="Rafi Aziizi" w:date="2021-11-12T14:49:00Z">
              <w:r w:rsidRPr="0044182F">
                <w:rPr>
                  <w:b/>
                </w:rPr>
                <w:t>Actors</w:t>
              </w:r>
            </w:ins>
          </w:p>
        </w:tc>
        <w:tc>
          <w:tcPr>
            <w:tcW w:w="3964" w:type="dxa"/>
            <w:vAlign w:val="center"/>
          </w:tcPr>
          <w:p w14:paraId="3603CC8F" w14:textId="77777777" w:rsidR="00522ADB" w:rsidRPr="002F6C1D" w:rsidRDefault="00522ADB" w:rsidP="00D26F74">
            <w:pPr>
              <w:rPr>
                <w:ins w:id="2172" w:author="Rafi Aziizi" w:date="2021-11-12T14:49:00Z"/>
              </w:rPr>
            </w:pPr>
            <w:ins w:id="2173" w:author="Rafi Aziizi" w:date="2021-11-12T14:49:00Z">
              <w:r>
                <w:t>Bag.IT, Guru BK.</w:t>
              </w:r>
            </w:ins>
          </w:p>
        </w:tc>
      </w:tr>
      <w:tr w:rsidR="00522ADB" w:rsidRPr="0044182F" w14:paraId="17C66176" w14:textId="77777777" w:rsidTr="00D26F74">
        <w:trPr>
          <w:jc w:val="center"/>
          <w:ins w:id="2174" w:author="Rafi Aziizi" w:date="2021-11-12T14:49:00Z"/>
        </w:trPr>
        <w:tc>
          <w:tcPr>
            <w:tcW w:w="3827" w:type="dxa"/>
            <w:vAlign w:val="center"/>
          </w:tcPr>
          <w:p w14:paraId="77E84C3E" w14:textId="77777777" w:rsidR="00522ADB" w:rsidRPr="0044182F" w:rsidRDefault="00522ADB" w:rsidP="00D26F74">
            <w:pPr>
              <w:rPr>
                <w:ins w:id="2175" w:author="Rafi Aziizi" w:date="2021-11-12T14:49:00Z"/>
                <w:b/>
              </w:rPr>
            </w:pPr>
            <w:ins w:id="2176" w:author="Rafi Aziizi" w:date="2021-11-12T14:49:00Z">
              <w:r w:rsidRPr="0044182F">
                <w:rPr>
                  <w:b/>
                </w:rPr>
                <w:lastRenderedPageBreak/>
                <w:t>Frequency of Use</w:t>
              </w:r>
            </w:ins>
          </w:p>
        </w:tc>
        <w:tc>
          <w:tcPr>
            <w:tcW w:w="3964" w:type="dxa"/>
            <w:vAlign w:val="center"/>
          </w:tcPr>
          <w:p w14:paraId="25C1D2F2" w14:textId="77777777" w:rsidR="00522ADB" w:rsidRPr="007B7AB3" w:rsidRDefault="00522ADB" w:rsidP="00D26F74">
            <w:pPr>
              <w:rPr>
                <w:ins w:id="2177" w:author="Rafi Aziizi" w:date="2021-11-12T14:49:00Z"/>
                <w:i/>
                <w:iCs/>
              </w:rPr>
            </w:pPr>
            <w:ins w:id="2178" w:author="Rafi Aziizi" w:date="2021-11-12T14:49:00Z">
              <w:r>
                <w:rPr>
                  <w:i/>
                  <w:iCs/>
                </w:rPr>
                <w:t>Conditional</w:t>
              </w:r>
            </w:ins>
          </w:p>
        </w:tc>
      </w:tr>
      <w:tr w:rsidR="00522ADB" w:rsidRPr="0044182F" w14:paraId="4924B956" w14:textId="77777777" w:rsidTr="00D26F74">
        <w:trPr>
          <w:jc w:val="center"/>
          <w:ins w:id="2179" w:author="Rafi Aziizi" w:date="2021-11-12T14:49:00Z"/>
        </w:trPr>
        <w:tc>
          <w:tcPr>
            <w:tcW w:w="3827" w:type="dxa"/>
            <w:vAlign w:val="center"/>
          </w:tcPr>
          <w:p w14:paraId="3095B3A6" w14:textId="77777777" w:rsidR="00522ADB" w:rsidRPr="0044182F" w:rsidRDefault="00522ADB" w:rsidP="00D26F74">
            <w:pPr>
              <w:rPr>
                <w:ins w:id="2180" w:author="Rafi Aziizi" w:date="2021-11-12T14:49:00Z"/>
                <w:b/>
              </w:rPr>
            </w:pPr>
            <w:ins w:id="2181"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2182" w:author="Rafi Aziizi" w:date="2021-11-12T14:49:00Z"/>
              </w:rPr>
            </w:pPr>
            <w:ins w:id="2183" w:author="Rafi Aziizi" w:date="2021-11-12T14:49:00Z">
              <w:r>
                <w:t>-</w:t>
              </w:r>
            </w:ins>
          </w:p>
        </w:tc>
      </w:tr>
      <w:tr w:rsidR="00522ADB" w:rsidRPr="0081005E" w14:paraId="02F5ED1F" w14:textId="77777777" w:rsidTr="00D26F74">
        <w:trPr>
          <w:jc w:val="center"/>
          <w:ins w:id="2184" w:author="Rafi Aziizi" w:date="2021-11-12T14:49:00Z"/>
        </w:trPr>
        <w:tc>
          <w:tcPr>
            <w:tcW w:w="3827" w:type="dxa"/>
            <w:vAlign w:val="center"/>
          </w:tcPr>
          <w:p w14:paraId="20E6FF45" w14:textId="77777777" w:rsidR="00522ADB" w:rsidRPr="0044182F" w:rsidRDefault="00522ADB" w:rsidP="00D26F74">
            <w:pPr>
              <w:rPr>
                <w:ins w:id="2185" w:author="Rafi Aziizi" w:date="2021-11-12T14:49:00Z"/>
                <w:b/>
              </w:rPr>
            </w:pPr>
            <w:ins w:id="2186"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2187" w:author="Rafi Aziizi" w:date="2021-11-12T14:49:00Z"/>
                <w:i/>
                <w:iCs/>
              </w:rPr>
            </w:pPr>
            <w:ins w:id="2188" w:author="Rafi Aziizi" w:date="2021-11-12T14:49:00Z">
              <w:r>
                <w:t xml:space="preserve">Data </w:t>
              </w:r>
            </w:ins>
            <w:proofErr w:type="spellStart"/>
            <w:ins w:id="2189" w:author="Rafi Aziizi" w:date="2021-11-12T14:50:00Z">
              <w:r>
                <w:t>walikelas</w:t>
              </w:r>
            </w:ins>
            <w:proofErr w:type="spellEnd"/>
            <w:ins w:id="2190" w:author="Rafi Aziizi" w:date="2021-11-12T14:49:00Z">
              <w:r>
                <w:t xml:space="preserve"> </w:t>
              </w:r>
              <w:proofErr w:type="spellStart"/>
              <w:r>
                <w:t>belum</w:t>
              </w:r>
              <w:proofErr w:type="spellEnd"/>
              <w:r>
                <w:t xml:space="preserve"> </w:t>
              </w:r>
              <w:proofErr w:type="spellStart"/>
              <w:r>
                <w:t>diperbaharui</w:t>
              </w:r>
              <w:proofErr w:type="spellEnd"/>
            </w:ins>
          </w:p>
        </w:tc>
      </w:tr>
      <w:tr w:rsidR="00522ADB" w:rsidRPr="0048762E" w14:paraId="128594FC" w14:textId="77777777" w:rsidTr="00D26F74">
        <w:trPr>
          <w:jc w:val="center"/>
          <w:ins w:id="2191" w:author="Rafi Aziizi" w:date="2021-11-12T14:49:00Z"/>
        </w:trPr>
        <w:tc>
          <w:tcPr>
            <w:tcW w:w="3827" w:type="dxa"/>
            <w:vAlign w:val="center"/>
          </w:tcPr>
          <w:p w14:paraId="2F9681B3" w14:textId="77777777" w:rsidR="00522ADB" w:rsidRPr="0044182F" w:rsidRDefault="00522ADB" w:rsidP="00D26F74">
            <w:pPr>
              <w:rPr>
                <w:ins w:id="2192" w:author="Rafi Aziizi" w:date="2021-11-12T14:49:00Z"/>
                <w:b/>
              </w:rPr>
            </w:pPr>
            <w:ins w:id="2193"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2194" w:author="Rafi Aziizi" w:date="2021-11-12T14:49:00Z"/>
              </w:rPr>
            </w:pPr>
            <w:proofErr w:type="spellStart"/>
            <w:ins w:id="2195" w:author="Rafi Aziizi" w:date="2021-11-12T14:49:00Z">
              <w:r>
                <w:t>Perubahan</w:t>
              </w:r>
              <w:proofErr w:type="spellEnd"/>
              <w:r>
                <w:t xml:space="preserve"> data </w:t>
              </w:r>
              <w:proofErr w:type="spellStart"/>
              <w:r>
                <w:t>identitas</w:t>
              </w:r>
              <w:proofErr w:type="spellEnd"/>
              <w:r>
                <w:t xml:space="preserve"> </w:t>
              </w:r>
            </w:ins>
            <w:proofErr w:type="spellStart"/>
            <w:ins w:id="2196" w:author="Rafi Aziizi" w:date="2021-11-12T14:50:00Z">
              <w:r>
                <w:t>walikelas</w:t>
              </w:r>
            </w:ins>
            <w:proofErr w:type="spellEnd"/>
          </w:p>
        </w:tc>
      </w:tr>
      <w:tr w:rsidR="00522ADB" w:rsidRPr="0044182F" w14:paraId="124E6308" w14:textId="77777777" w:rsidTr="00D26F74">
        <w:trPr>
          <w:jc w:val="center"/>
          <w:ins w:id="2197"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2198" w:author="Rafi Aziizi" w:date="2021-11-12T14:49:00Z"/>
                <w:b/>
              </w:rPr>
            </w:pPr>
            <w:ins w:id="2199" w:author="Rafi Aziizi" w:date="2021-11-12T14:49:00Z">
              <w:r w:rsidRPr="0044182F">
                <w:rPr>
                  <w:b/>
                </w:rPr>
                <w:t>Main Course</w:t>
              </w:r>
            </w:ins>
          </w:p>
        </w:tc>
      </w:tr>
      <w:tr w:rsidR="00522ADB" w:rsidRPr="0044182F" w14:paraId="188DF1D0" w14:textId="77777777" w:rsidTr="00D26F74">
        <w:trPr>
          <w:jc w:val="center"/>
          <w:ins w:id="2200"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2201" w:author="Rafi Aziizi" w:date="2021-11-12T14:49:00Z"/>
                <w:b/>
              </w:rPr>
            </w:pPr>
            <w:proofErr w:type="spellStart"/>
            <w:ins w:id="2202" w:author="Rafi Aziizi" w:date="2021-11-12T14:49: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C44DAE3" w14:textId="77777777" w:rsidR="00522ADB" w:rsidRPr="0044182F" w:rsidRDefault="00522ADB" w:rsidP="00D26F74">
            <w:pPr>
              <w:jc w:val="center"/>
              <w:rPr>
                <w:ins w:id="2203" w:author="Rafi Aziizi" w:date="2021-11-12T14:49:00Z"/>
                <w:b/>
              </w:rPr>
            </w:pPr>
            <w:proofErr w:type="spellStart"/>
            <w:ins w:id="2204" w:author="Rafi Aziizi" w:date="2021-11-12T14:49: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7A6FA99" w14:textId="77777777" w:rsidTr="00D26F74">
        <w:trPr>
          <w:jc w:val="center"/>
          <w:ins w:id="2205"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2206" w:author="Rafi Aziizi" w:date="2021-11-12T14:49:00Z"/>
              </w:rPr>
              <w:pPrChange w:id="2207" w:author=" " w:date="2021-11-12T15:24:00Z">
                <w:pPr>
                  <w:numPr>
                    <w:numId w:val="83"/>
                  </w:numPr>
                  <w:spacing w:after="160"/>
                  <w:ind w:left="720" w:hanging="360"/>
                </w:pPr>
              </w:pPrChange>
            </w:pPr>
            <w:proofErr w:type="spellStart"/>
            <w:ins w:id="2208" w:author="Rafi Aziizi" w:date="2021-11-12T14:49:00Z">
              <w:r>
                <w:t>Memasuki</w:t>
              </w:r>
              <w:proofErr w:type="spellEnd"/>
              <w:r>
                <w:t xml:space="preserve"> menu “Data </w:t>
              </w:r>
            </w:ins>
            <w:proofErr w:type="spellStart"/>
            <w:ins w:id="2209" w:author="Rafi Aziizi" w:date="2021-11-12T14:50:00Z">
              <w:r>
                <w:t>Walikelas</w:t>
              </w:r>
            </w:ins>
            <w:proofErr w:type="spellEnd"/>
            <w:ins w:id="2210" w:author="Rafi Aziizi" w:date="2021-11-12T14:49:00Z">
              <w:r>
                <w:t>”</w:t>
              </w:r>
            </w:ins>
          </w:p>
        </w:tc>
        <w:tc>
          <w:tcPr>
            <w:tcW w:w="3964" w:type="dxa"/>
            <w:vAlign w:val="center"/>
          </w:tcPr>
          <w:p w14:paraId="5DA8969D" w14:textId="77777777" w:rsidR="00522ADB" w:rsidRPr="0044182F" w:rsidRDefault="00522ADB">
            <w:pPr>
              <w:ind w:left="309"/>
              <w:rPr>
                <w:ins w:id="2211" w:author="Rafi Aziizi" w:date="2021-11-12T14:49:00Z"/>
              </w:rPr>
              <w:pPrChange w:id="2212" w:author=" " w:date="2021-11-12T15:24:00Z">
                <w:pPr>
                  <w:ind w:left="511"/>
                </w:pPr>
              </w:pPrChange>
            </w:pPr>
          </w:p>
        </w:tc>
      </w:tr>
      <w:tr w:rsidR="00522ADB" w:rsidRPr="0044182F" w14:paraId="717A80FF" w14:textId="77777777" w:rsidTr="00D26F74">
        <w:trPr>
          <w:jc w:val="center"/>
          <w:ins w:id="2213" w:author="Rafi Aziizi" w:date="2021-11-12T14:49:00Z"/>
        </w:trPr>
        <w:tc>
          <w:tcPr>
            <w:tcW w:w="3827" w:type="dxa"/>
            <w:vAlign w:val="center"/>
          </w:tcPr>
          <w:p w14:paraId="4BE89932" w14:textId="77777777" w:rsidR="00522ADB" w:rsidRPr="0044182F" w:rsidRDefault="00522ADB">
            <w:pPr>
              <w:ind w:left="309"/>
              <w:rPr>
                <w:ins w:id="2214" w:author="Rafi Aziizi" w:date="2021-11-12T14:49:00Z"/>
              </w:rPr>
              <w:pPrChange w:id="2215" w:author=" "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2216" w:author="Rafi Aziizi" w:date="2021-11-12T14:49:00Z"/>
              </w:rPr>
              <w:pPrChange w:id="2217" w:author=" " w:date="2021-11-12T15:24:00Z">
                <w:pPr>
                  <w:numPr>
                    <w:numId w:val="83"/>
                  </w:numPr>
                  <w:spacing w:after="160"/>
                  <w:ind w:left="511" w:hanging="360"/>
                </w:pPr>
              </w:pPrChange>
            </w:pPr>
            <w:proofErr w:type="spellStart"/>
            <w:ins w:id="2218" w:author="Rafi Aziizi" w:date="2021-11-12T14:49:00Z">
              <w:r>
                <w:t>Menampilkan</w:t>
              </w:r>
              <w:proofErr w:type="spellEnd"/>
              <w:r>
                <w:t xml:space="preserve"> </w:t>
              </w:r>
              <w:proofErr w:type="spellStart"/>
              <w:r>
                <w:t>seluruh</w:t>
              </w:r>
              <w:proofErr w:type="spellEnd"/>
              <w:r>
                <w:t xml:space="preserve"> data </w:t>
              </w:r>
            </w:ins>
            <w:proofErr w:type="spellStart"/>
            <w:ins w:id="2219" w:author="Rafi Aziizi" w:date="2021-11-12T14:50:00Z">
              <w:r>
                <w:t>walikelas</w:t>
              </w:r>
            </w:ins>
            <w:proofErr w:type="spellEnd"/>
          </w:p>
        </w:tc>
      </w:tr>
      <w:tr w:rsidR="00522ADB" w:rsidRPr="0044182F" w14:paraId="4E956524" w14:textId="77777777" w:rsidTr="00D26F74">
        <w:trPr>
          <w:jc w:val="center"/>
          <w:ins w:id="2220"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2221" w:author="Rafi Aziizi" w:date="2021-11-12T14:49:00Z"/>
              </w:rPr>
              <w:pPrChange w:id="2222" w:author=" " w:date="2021-11-12T15:24:00Z">
                <w:pPr>
                  <w:pStyle w:val="ListParagraph"/>
                  <w:numPr>
                    <w:numId w:val="83"/>
                  </w:numPr>
                  <w:ind w:hanging="360"/>
                </w:pPr>
              </w:pPrChange>
            </w:pPr>
            <w:proofErr w:type="spellStart"/>
            <w:ins w:id="2223" w:author="Rafi Aziizi" w:date="2021-11-12T14:49:00Z">
              <w:r>
                <w:t>Menekan</w:t>
              </w:r>
              <w:proofErr w:type="spellEnd"/>
              <w:r>
                <w:t xml:space="preserve"> </w:t>
              </w:r>
              <w:proofErr w:type="spellStart"/>
              <w:r>
                <w:t>tombol</w:t>
              </w:r>
              <w:proofErr w:type="spellEnd"/>
              <w:r>
                <w:t xml:space="preserve"> “Profile </w:t>
              </w:r>
            </w:ins>
            <w:proofErr w:type="spellStart"/>
            <w:ins w:id="2224" w:author="Rafi Aziizi" w:date="2021-11-12T14:50:00Z">
              <w:r>
                <w:t>Walikelas</w:t>
              </w:r>
            </w:ins>
            <w:proofErr w:type="spellEnd"/>
            <w:ins w:id="2225" w:author="Rafi Aziizi" w:date="2021-11-12T14:49:00Z">
              <w:r>
                <w:t>”</w:t>
              </w:r>
            </w:ins>
          </w:p>
        </w:tc>
        <w:tc>
          <w:tcPr>
            <w:tcW w:w="3964" w:type="dxa"/>
            <w:vAlign w:val="center"/>
          </w:tcPr>
          <w:p w14:paraId="1E917DD7" w14:textId="77777777" w:rsidR="00522ADB" w:rsidRDefault="00522ADB">
            <w:pPr>
              <w:spacing w:after="160"/>
              <w:ind w:left="309"/>
              <w:rPr>
                <w:ins w:id="2226" w:author="Rafi Aziizi" w:date="2021-11-12T14:49:00Z"/>
              </w:rPr>
              <w:pPrChange w:id="2227" w:author=" " w:date="2021-11-12T15:24:00Z">
                <w:pPr>
                  <w:spacing w:after="160"/>
                  <w:ind w:left="511"/>
                </w:pPr>
              </w:pPrChange>
            </w:pPr>
          </w:p>
        </w:tc>
      </w:tr>
      <w:tr w:rsidR="00522ADB" w:rsidRPr="0044182F" w14:paraId="14DC8753" w14:textId="77777777" w:rsidTr="00D26F74">
        <w:trPr>
          <w:jc w:val="center"/>
          <w:ins w:id="2228" w:author="Rafi Aziizi" w:date="2021-11-12T14:49:00Z"/>
        </w:trPr>
        <w:tc>
          <w:tcPr>
            <w:tcW w:w="3827" w:type="dxa"/>
            <w:vAlign w:val="center"/>
          </w:tcPr>
          <w:p w14:paraId="5455ED38" w14:textId="77777777" w:rsidR="00522ADB" w:rsidRDefault="00522ADB">
            <w:pPr>
              <w:pStyle w:val="ListParagraph"/>
              <w:ind w:left="309"/>
              <w:rPr>
                <w:ins w:id="2229" w:author="Rafi Aziizi" w:date="2021-11-12T14:49:00Z"/>
              </w:rPr>
              <w:pPrChange w:id="2230" w:author=" "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2231" w:author="Rafi Aziizi" w:date="2021-11-12T14:49:00Z"/>
              </w:rPr>
              <w:pPrChange w:id="2232" w:author=" " w:date="2021-11-12T15:24:00Z">
                <w:pPr>
                  <w:pStyle w:val="ListParagraph"/>
                  <w:numPr>
                    <w:numId w:val="83"/>
                  </w:numPr>
                  <w:spacing w:after="160"/>
                  <w:ind w:hanging="360"/>
                </w:pPr>
              </w:pPrChange>
            </w:pPr>
            <w:proofErr w:type="spellStart"/>
            <w:ins w:id="2233" w:author="Rafi Aziizi" w:date="2021-11-12T14:49:00Z">
              <w:r>
                <w:t>Menampilkan</w:t>
              </w:r>
              <w:proofErr w:type="spellEnd"/>
              <w:r>
                <w:t xml:space="preserve"> data </w:t>
              </w:r>
              <w:proofErr w:type="spellStart"/>
              <w:r>
                <w:t>identitas</w:t>
              </w:r>
              <w:proofErr w:type="spellEnd"/>
              <w:r>
                <w:t xml:space="preserve"> </w:t>
              </w:r>
            </w:ins>
            <w:proofErr w:type="spellStart"/>
            <w:ins w:id="2234" w:author="Rafi Aziizi" w:date="2021-11-12T14:50:00Z">
              <w:r>
                <w:t>walikelas</w:t>
              </w:r>
              <w:proofErr w:type="spellEnd"/>
              <w:r>
                <w:t xml:space="preserve"> </w:t>
              </w:r>
            </w:ins>
            <w:proofErr w:type="spellStart"/>
            <w:ins w:id="2235" w:author="Rafi Aziizi" w:date="2021-11-12T14:49:00Z">
              <w:r>
                <w:t>secara</w:t>
              </w:r>
              <w:proofErr w:type="spellEnd"/>
              <w:r>
                <w:t xml:space="preserve"> </w:t>
              </w:r>
              <w:proofErr w:type="spellStart"/>
              <w:r>
                <w:t>keseluruhan</w:t>
              </w:r>
              <w:proofErr w:type="spellEnd"/>
            </w:ins>
          </w:p>
        </w:tc>
      </w:tr>
      <w:tr w:rsidR="00522ADB" w:rsidRPr="0044182F" w14:paraId="09BAA6D3" w14:textId="77777777" w:rsidTr="00D26F74">
        <w:trPr>
          <w:jc w:val="center"/>
          <w:ins w:id="2236" w:author="Rafi Aziizi" w:date="2021-11-12T14:49:00Z"/>
        </w:trPr>
        <w:tc>
          <w:tcPr>
            <w:tcW w:w="3827" w:type="dxa"/>
            <w:vAlign w:val="center"/>
          </w:tcPr>
          <w:p w14:paraId="6B403BF7" w14:textId="2E711EC2" w:rsidR="00522ADB" w:rsidRDefault="00522ADB">
            <w:pPr>
              <w:pStyle w:val="ListParagraph"/>
              <w:numPr>
                <w:ilvl w:val="0"/>
                <w:numId w:val="83"/>
              </w:numPr>
              <w:ind w:left="309"/>
              <w:rPr>
                <w:ins w:id="2237" w:author="Rafi Aziizi" w:date="2021-11-12T14:49:00Z"/>
              </w:rPr>
              <w:pPrChange w:id="2238" w:author=" " w:date="2021-11-12T15:24:00Z">
                <w:pPr>
                  <w:pStyle w:val="ListParagraph"/>
                  <w:numPr>
                    <w:numId w:val="83"/>
                  </w:numPr>
                  <w:ind w:hanging="360"/>
                </w:pPr>
              </w:pPrChange>
            </w:pPr>
            <w:proofErr w:type="spellStart"/>
            <w:ins w:id="2239" w:author="Rafi Aziizi" w:date="2021-11-12T14:49:00Z">
              <w:r>
                <w:t>Melakukan</w:t>
              </w:r>
              <w:proofErr w:type="spellEnd"/>
              <w:r>
                <w:t xml:space="preserve"> </w:t>
              </w:r>
              <w:proofErr w:type="spellStart"/>
              <w:r>
                <w:t>perubahan</w:t>
              </w:r>
              <w:proofErr w:type="spellEnd"/>
              <w:r>
                <w:t xml:space="preserve"> data </w:t>
              </w:r>
            </w:ins>
            <w:proofErr w:type="spellStart"/>
            <w:ins w:id="2240" w:author="Rafi Aziizi" w:date="2021-11-12T14:50:00Z">
              <w:r>
                <w:t>walikelas</w:t>
              </w:r>
            </w:ins>
            <w:proofErr w:type="spellEnd"/>
          </w:p>
        </w:tc>
        <w:tc>
          <w:tcPr>
            <w:tcW w:w="3964" w:type="dxa"/>
            <w:vAlign w:val="center"/>
          </w:tcPr>
          <w:p w14:paraId="1A495125" w14:textId="77777777" w:rsidR="00522ADB" w:rsidRDefault="00522ADB">
            <w:pPr>
              <w:spacing w:after="160"/>
              <w:ind w:left="309"/>
              <w:rPr>
                <w:ins w:id="2241" w:author="Rafi Aziizi" w:date="2021-11-12T14:49:00Z"/>
              </w:rPr>
              <w:pPrChange w:id="2242" w:author=" " w:date="2021-11-12T15:24:00Z">
                <w:pPr>
                  <w:spacing w:after="160"/>
                </w:pPr>
              </w:pPrChange>
            </w:pPr>
          </w:p>
        </w:tc>
      </w:tr>
      <w:tr w:rsidR="00522ADB" w:rsidRPr="0044182F" w14:paraId="338DE167" w14:textId="77777777" w:rsidTr="00D26F74">
        <w:trPr>
          <w:jc w:val="center"/>
          <w:ins w:id="2243" w:author="Rafi Aziizi" w:date="2021-11-12T14:49:00Z"/>
        </w:trPr>
        <w:tc>
          <w:tcPr>
            <w:tcW w:w="3827" w:type="dxa"/>
            <w:vAlign w:val="center"/>
          </w:tcPr>
          <w:p w14:paraId="589EB0D6" w14:textId="77777777" w:rsidR="00522ADB" w:rsidRDefault="00522ADB">
            <w:pPr>
              <w:ind w:left="309"/>
              <w:rPr>
                <w:ins w:id="2244" w:author="Rafi Aziizi" w:date="2021-11-12T14:49:00Z"/>
              </w:rPr>
              <w:pPrChange w:id="2245" w:author=" "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2246" w:author="Rafi Aziizi" w:date="2021-11-12T14:49:00Z"/>
              </w:rPr>
              <w:pPrChange w:id="2247" w:author=" " w:date="2021-11-12T15:24:00Z">
                <w:pPr>
                  <w:pStyle w:val="ListParagraph"/>
                  <w:numPr>
                    <w:numId w:val="83"/>
                  </w:numPr>
                  <w:spacing w:after="160"/>
                  <w:ind w:hanging="360"/>
                </w:pPr>
              </w:pPrChange>
            </w:pPr>
            <w:proofErr w:type="spellStart"/>
            <w:ins w:id="2248" w:author="Rafi Aziizi" w:date="2021-11-12T14:49:00Z">
              <w:r>
                <w:t>Menyimpan</w:t>
              </w:r>
              <w:proofErr w:type="spellEnd"/>
              <w:r>
                <w:t xml:space="preserve"> data </w:t>
              </w:r>
            </w:ins>
            <w:proofErr w:type="spellStart"/>
            <w:ins w:id="2249" w:author="Rafi Aziizi" w:date="2021-11-12T14:50:00Z">
              <w:r>
                <w:t>walikelas</w:t>
              </w:r>
              <w:proofErr w:type="spellEnd"/>
              <w:r>
                <w:t xml:space="preserve"> </w:t>
              </w:r>
            </w:ins>
            <w:proofErr w:type="spellStart"/>
            <w:ins w:id="2250" w:author="Rafi Aziizi" w:date="2021-11-12T14:49:00Z">
              <w:r>
                <w:t>terbaru</w:t>
              </w:r>
              <w:proofErr w:type="spellEnd"/>
              <w:r>
                <w:t xml:space="preserve"> pada </w:t>
              </w:r>
              <w:r w:rsidRPr="00C70CAF">
                <w:rPr>
                  <w:i/>
                  <w:iCs/>
                </w:rPr>
                <w:t>database</w:t>
              </w:r>
            </w:ins>
          </w:p>
        </w:tc>
      </w:tr>
      <w:tr w:rsidR="00522ADB" w:rsidRPr="001B1AF9" w14:paraId="3EFDEBED" w14:textId="77777777" w:rsidTr="00D26F74">
        <w:trPr>
          <w:jc w:val="center"/>
          <w:ins w:id="2251"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2252" w:author="Rafi Aziizi" w:date="2021-11-12T14:49:00Z"/>
                <w:b/>
                <w:bCs/>
              </w:rPr>
            </w:pPr>
            <w:proofErr w:type="spellStart"/>
            <w:ins w:id="2253" w:author="Rafi Aziizi" w:date="2021-11-12T14:49: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4E8520F7" w14:textId="77777777" w:rsidTr="00D26F74">
        <w:trPr>
          <w:jc w:val="center"/>
          <w:ins w:id="2254"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2255" w:author="Rafi Aziizi" w:date="2021-11-12T14:49:00Z"/>
                <w:b/>
                <w:bCs/>
              </w:rPr>
            </w:pPr>
            <w:proofErr w:type="spellStart"/>
            <w:ins w:id="2256" w:author="Rafi Aziizi" w:date="2021-11-12T14:49: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2257" w:author="Rafi Aziizi" w:date="2021-11-12T14:49:00Z"/>
                <w:b/>
                <w:bCs/>
              </w:rPr>
            </w:pPr>
            <w:proofErr w:type="spellStart"/>
            <w:ins w:id="2258" w:author="Rafi Aziizi" w:date="2021-11-12T14:49: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804D3BE" w14:textId="77777777" w:rsidTr="00D26F74">
        <w:trPr>
          <w:jc w:val="center"/>
          <w:ins w:id="2259" w:author="Rafi Aziizi" w:date="2021-11-12T14:49:00Z"/>
        </w:trPr>
        <w:tc>
          <w:tcPr>
            <w:tcW w:w="3827" w:type="dxa"/>
            <w:vAlign w:val="center"/>
          </w:tcPr>
          <w:p w14:paraId="644E7E18" w14:textId="6BD05F46" w:rsidR="00522ADB" w:rsidRDefault="00522ADB">
            <w:pPr>
              <w:ind w:left="309"/>
              <w:rPr>
                <w:ins w:id="2260" w:author="Rafi Aziizi" w:date="2021-11-12T14:49:00Z"/>
              </w:rPr>
              <w:pPrChange w:id="2261" w:author=" " w:date="2021-11-12T15:24:00Z">
                <w:pPr>
                  <w:ind w:left="360"/>
                </w:pPr>
              </w:pPrChange>
            </w:pPr>
            <w:ins w:id="2262" w:author="Rafi Aziizi" w:date="2021-11-12T14:49: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263" w:author="Rafi Aziizi" w:date="2021-11-12T14:50:00Z">
              <w:r>
                <w:t>walikelas</w:t>
              </w:r>
              <w:proofErr w:type="spellEnd"/>
              <w:r>
                <w:t xml:space="preserve"> </w:t>
              </w:r>
            </w:ins>
            <w:ins w:id="2264" w:author="Rafi Aziizi" w:date="2021-11-12T14:49: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2483ACF" w14:textId="77777777" w:rsidR="00522ADB" w:rsidRDefault="00522ADB">
            <w:pPr>
              <w:pStyle w:val="ListParagraph"/>
              <w:spacing w:after="160"/>
              <w:ind w:left="309"/>
              <w:rPr>
                <w:ins w:id="2265" w:author="Rafi Aziizi" w:date="2021-11-12T14:49:00Z"/>
              </w:rPr>
              <w:pPrChange w:id="2266" w:author=" " w:date="2021-11-12T15:24:00Z">
                <w:pPr>
                  <w:pStyle w:val="ListParagraph"/>
                  <w:spacing w:after="160"/>
                  <w:ind w:left="468"/>
                </w:pPr>
              </w:pPrChange>
            </w:pPr>
          </w:p>
        </w:tc>
      </w:tr>
      <w:tr w:rsidR="00522ADB" w14:paraId="44454184" w14:textId="77777777" w:rsidTr="00D26F74">
        <w:trPr>
          <w:jc w:val="center"/>
          <w:ins w:id="2267" w:author="Rafi Aziizi" w:date="2021-11-12T14:49:00Z"/>
        </w:trPr>
        <w:tc>
          <w:tcPr>
            <w:tcW w:w="3827" w:type="dxa"/>
            <w:vAlign w:val="center"/>
          </w:tcPr>
          <w:p w14:paraId="0C3BF0E0" w14:textId="77777777" w:rsidR="00522ADB" w:rsidRDefault="00522ADB">
            <w:pPr>
              <w:pStyle w:val="ListParagraph"/>
              <w:ind w:left="309"/>
              <w:rPr>
                <w:ins w:id="2268" w:author="Rafi Aziizi" w:date="2021-11-12T14:49:00Z"/>
              </w:rPr>
              <w:pPrChange w:id="2269" w:author=" " w:date="2021-11-12T15:24:00Z">
                <w:pPr>
                  <w:pStyle w:val="ListParagraph"/>
                  <w:ind w:left="450"/>
                </w:pPr>
              </w:pPrChange>
            </w:pPr>
          </w:p>
        </w:tc>
        <w:tc>
          <w:tcPr>
            <w:tcW w:w="3964" w:type="dxa"/>
            <w:vAlign w:val="center"/>
          </w:tcPr>
          <w:p w14:paraId="72947479" w14:textId="7EE17284" w:rsidR="00522ADB" w:rsidRDefault="00522ADB">
            <w:pPr>
              <w:spacing w:after="160"/>
              <w:ind w:left="309"/>
              <w:rPr>
                <w:ins w:id="2270" w:author="Rafi Aziizi" w:date="2021-11-12T14:49:00Z"/>
              </w:rPr>
              <w:pPrChange w:id="2271" w:author=" " w:date="2021-11-12T15:24:00Z">
                <w:pPr>
                  <w:spacing w:after="160"/>
                  <w:ind w:left="360"/>
                </w:pPr>
              </w:pPrChange>
            </w:pPr>
            <w:ins w:id="2272" w:author="Rafi Aziizi" w:date="2021-11-12T14:49: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273" w:author="Rafi Aziizi" w:date="2021-11-12T14:50:00Z">
              <w:r>
                <w:t>walikelas</w:t>
              </w:r>
              <w:proofErr w:type="spellEnd"/>
              <w:r>
                <w:t xml:space="preserve"> </w:t>
              </w:r>
            </w:ins>
            <w:proofErr w:type="spellStart"/>
            <w:ins w:id="2274" w:author="Rafi Aziizi" w:date="2021-11-12T14:49: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0D01F69D" w14:textId="77777777" w:rsidR="00522ADB" w:rsidRDefault="00522ADB" w:rsidP="00522ADB">
      <w:pPr>
        <w:ind w:left="66"/>
        <w:rPr>
          <w:ins w:id="2275" w:author="Rafi Aziizi" w:date="2021-11-12T14:47:00Z"/>
        </w:rPr>
      </w:pPr>
    </w:p>
    <w:p w14:paraId="1508588B" w14:textId="03046729" w:rsidR="00522ADB" w:rsidRDefault="00522ADB">
      <w:pPr>
        <w:ind w:left="66"/>
        <w:rPr>
          <w:ins w:id="2276" w:author=" " w:date="2021-11-12T16:28:00Z"/>
        </w:rPr>
      </w:pPr>
      <w:ins w:id="2277" w:author="Rafi Aziizi" w:date="2021-11-12T14:47:00Z">
        <w:r>
          <w:lastRenderedPageBreak/>
          <w:t xml:space="preserve">d. </w:t>
        </w:r>
        <w:proofErr w:type="spellStart"/>
        <w:r>
          <w:t>Skenario</w:t>
        </w:r>
        <w:proofErr w:type="spellEnd"/>
        <w:r>
          <w:t xml:space="preserve"> </w:t>
        </w:r>
        <w:proofErr w:type="spellStart"/>
        <w:r>
          <w:t>Lihat</w:t>
        </w:r>
        <w:proofErr w:type="spellEnd"/>
        <w:r>
          <w:t xml:space="preserve"> </w:t>
        </w:r>
        <w:proofErr w:type="spellStart"/>
        <w:r>
          <w:t>Walikelas</w:t>
        </w:r>
      </w:ins>
      <w:proofErr w:type="spellEnd"/>
    </w:p>
    <w:p w14:paraId="5AF6477D" w14:textId="77777777" w:rsidR="00885B6D" w:rsidRDefault="00885B6D">
      <w:pPr>
        <w:ind w:left="66"/>
        <w:pPrChange w:id="2278" w:author="Rafi Aziizi" w:date="2021-11-12T14:47: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2279" w:author="Rafi Aziizi" w:date="2021-11-12T14:49:00Z">
              <w:r w:rsidDel="00522ADB">
                <w:delText>Kelola Walikelas</w:delText>
              </w:r>
            </w:del>
            <w:proofErr w:type="spellStart"/>
            <w:ins w:id="2280" w:author="Rafi Aziizi" w:date="2021-11-12T14:49:00Z">
              <w:r w:rsidR="00522ADB">
                <w:t>Lihat</w:t>
              </w:r>
              <w:proofErr w:type="spellEnd"/>
              <w:r w:rsidR="00522ADB">
                <w:t xml:space="preserve"> </w:t>
              </w:r>
            </w:ins>
            <w:proofErr w:type="spellStart"/>
            <w:ins w:id="2281" w:author="Rafi Aziizi" w:date="2021-11-12T14:50:00Z">
              <w:r w:rsidR="00522ADB">
                <w:t>Walikelas</w:t>
              </w:r>
            </w:ins>
            <w:proofErr w:type="spellEnd"/>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2282"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2283" w:author="Rafi Aziizi" w:date="2021-11-12T14: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2284"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2285" w:author="Rafi Aziizi" w:date="2021-11-12T14:48:00Z">
              <w:r w:rsidDel="00522ADB">
                <w:delText>Data tetap pada kondisi biasa</w:delText>
              </w:r>
            </w:del>
            <w:ins w:id="2286"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2287" w:author="Rafi Aziizi" w:date="2021-11-12T14:48:00Z">
              <w:r w:rsidDel="00522ADB">
                <w:delText>Data telah dikelola atau diedit</w:delText>
              </w:r>
            </w:del>
            <w:ins w:id="2288" w:author="Rafi Aziizi" w:date="2021-11-12T14:48:00Z">
              <w:r w:rsidR="00522ADB">
                <w:t xml:space="preserve">Data </w:t>
              </w:r>
              <w:proofErr w:type="spellStart"/>
              <w:r w:rsidR="00522ADB">
                <w:t>walikelas</w:t>
              </w:r>
              <w:proofErr w:type="spellEnd"/>
              <w:r w:rsidR="00522ADB">
                <w:t xml:space="preserve"> </w:t>
              </w:r>
              <w:proofErr w:type="spellStart"/>
              <w:r w:rsidR="00522ADB">
                <w:t>ditampilkan</w:t>
              </w:r>
            </w:ins>
            <w:proofErr w:type="spellEnd"/>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DD5B640"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2289" w:author=" " w:date="2021-11-12T15:24:00Z">
                <w:pPr>
                  <w:numPr>
                    <w:numId w:val="73"/>
                  </w:numPr>
                  <w:spacing w:after="160"/>
                  <w:ind w:left="720" w:hanging="360"/>
                </w:pPr>
              </w:pPrChange>
            </w:pPr>
            <w:del w:id="2290" w:author="Rafi Aziizi" w:date="2021-11-12T10:47:00Z">
              <w:r w:rsidDel="007C5FA9">
                <w:delText>Aktor masuk kedalam</w:delText>
              </w:r>
            </w:del>
            <w:proofErr w:type="spellStart"/>
            <w:ins w:id="2291" w:author="Rafi Aziizi" w:date="2021-11-12T10:47:00Z">
              <w:r w:rsidR="007C5FA9">
                <w:t>memasuki</w:t>
              </w:r>
            </w:ins>
            <w:proofErr w:type="spellEnd"/>
            <w:r>
              <w:t xml:space="preserve"> menu “Data </w:t>
            </w:r>
            <w:proofErr w:type="spellStart"/>
            <w:r>
              <w:t>Walikelas</w:t>
            </w:r>
            <w:proofErr w:type="spellEnd"/>
            <w:r>
              <w:t>”</w:t>
            </w:r>
          </w:p>
        </w:tc>
        <w:tc>
          <w:tcPr>
            <w:tcW w:w="3964" w:type="dxa"/>
            <w:vAlign w:val="center"/>
          </w:tcPr>
          <w:p w14:paraId="31A3C7B8" w14:textId="77777777" w:rsidR="00443E24" w:rsidRPr="0044182F" w:rsidRDefault="00443E24">
            <w:pPr>
              <w:ind w:left="450"/>
              <w:pPrChange w:id="2292" w:author=" "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2293" w:author=" "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2294" w:author=" " w:date="2021-11-12T15:24:00Z">
                <w:pPr>
                  <w:numPr>
                    <w:numId w:val="73"/>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walikelas</w:t>
            </w:r>
            <w:proofErr w:type="spellEnd"/>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2295" w:author=" " w:date="2021-11-12T15:24:00Z">
                <w:pPr>
                  <w:pStyle w:val="ListParagraph"/>
                  <w:ind w:left="455"/>
                </w:pPr>
              </w:pPrChange>
            </w:pPr>
            <w:ins w:id="2296" w:author="Rafi Aziizi" w:date="2021-11-12T14:48: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297"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2298" w:author=" "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2299" w:author=" "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2300" w:author=" " w:date="2021-11-12T15:24:00Z">
                <w:pPr>
                  <w:pStyle w:val="ListParagraph"/>
                  <w:spacing w:after="160"/>
                  <w:ind w:left="468"/>
                </w:pPr>
              </w:pPrChange>
            </w:pPr>
            <w:ins w:id="2301" w:author="Rafi Aziizi" w:date="2021-11-12T14:4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2302"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2303" w:author="Rafi Aziizi" w:date="2021-11-12T14:56:00Z"/>
        </w:rPr>
      </w:pPr>
      <w:proofErr w:type="spellStart"/>
      <w:r>
        <w:t>Skenario</w:t>
      </w:r>
      <w:proofErr w:type="spellEnd"/>
      <w:r>
        <w:t xml:space="preserve"> </w:t>
      </w:r>
      <w:proofErr w:type="spellStart"/>
      <w:r>
        <w:t>Kelola</w:t>
      </w:r>
      <w:proofErr w:type="spellEnd"/>
      <w:r>
        <w:t xml:space="preserve"> Kelas</w:t>
      </w:r>
    </w:p>
    <w:p w14:paraId="669338DF" w14:textId="7990E324" w:rsidR="005D5AD6" w:rsidRDefault="005D5AD6">
      <w:pPr>
        <w:ind w:firstLine="426"/>
        <w:rPr>
          <w:ins w:id="2304" w:author="Rafi Aziizi" w:date="2021-11-12T14:54:00Z"/>
        </w:rPr>
        <w:pPrChange w:id="2305" w:author="Rafi Aziizi" w:date="2021-11-12T14:56:00Z">
          <w:pPr>
            <w:pStyle w:val="ListParagraph"/>
            <w:numPr>
              <w:numId w:val="25"/>
            </w:numPr>
            <w:ind w:left="426" w:hanging="360"/>
          </w:pPr>
        </w:pPrChange>
      </w:pPr>
      <w:ins w:id="2306" w:author="Rafi Aziizi" w:date="2021-11-12T14:56:00Z">
        <w:r>
          <w:lastRenderedPageBreak/>
          <w:t xml:space="preserve">Pada </w:t>
        </w:r>
        <w:proofErr w:type="spellStart"/>
        <w:r>
          <w:t>skenario</w:t>
        </w:r>
        <w:proofErr w:type="spellEnd"/>
        <w:r>
          <w:t xml:space="preserve"> </w:t>
        </w:r>
        <w:proofErr w:type="spellStart"/>
        <w:r>
          <w:t>kelola</w:t>
        </w:r>
        <w:proofErr w:type="spellEnd"/>
        <w:r>
          <w:t xml:space="preserve"> </w:t>
        </w:r>
      </w:ins>
      <w:proofErr w:type="spellStart"/>
      <w:ins w:id="2307" w:author="Rafi Aziizi" w:date="2021-11-12T14:57:00Z">
        <w:r>
          <w:t>kelas</w:t>
        </w:r>
      </w:ins>
      <w:proofErr w:type="spellEnd"/>
      <w:ins w:id="2308" w:author="Rafi Aziizi" w:date="2021-11-12T14:56: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proofErr w:type="spellStart"/>
        <w:r>
          <w:t>kelas</w:t>
        </w:r>
        <w:proofErr w:type="spellEnd"/>
        <w:r>
          <w:t xml:space="preserve">, </w:t>
        </w:r>
        <w:proofErr w:type="spellStart"/>
        <w:r>
          <w:t>hapus</w:t>
        </w:r>
        <w:proofErr w:type="spellEnd"/>
        <w:r>
          <w:t xml:space="preserve"> </w:t>
        </w:r>
        <w:proofErr w:type="spellStart"/>
        <w:r>
          <w:t>kelas</w:t>
        </w:r>
        <w:proofErr w:type="spellEnd"/>
        <w:r>
          <w:t xml:space="preserve">, edit </w:t>
        </w:r>
      </w:ins>
      <w:proofErr w:type="spellStart"/>
      <w:ins w:id="2309" w:author="Rafi Aziizi" w:date="2021-11-12T14:57:00Z">
        <w:r>
          <w:t>kelas</w:t>
        </w:r>
      </w:ins>
      <w:proofErr w:type="spellEnd"/>
      <w:ins w:id="2310" w:author="Rafi Aziizi" w:date="2021-11-12T14:56:00Z">
        <w:r>
          <w:t xml:space="preserve"> dan </w:t>
        </w:r>
        <w:proofErr w:type="spellStart"/>
        <w:r>
          <w:t>lihat</w:t>
        </w:r>
        <w:proofErr w:type="spellEnd"/>
        <w:r>
          <w:t xml:space="preserve"> </w:t>
        </w:r>
      </w:ins>
      <w:proofErr w:type="spellStart"/>
      <w:ins w:id="2311" w:author="Rafi Aziizi" w:date="2021-11-12T14:57:00Z">
        <w:r>
          <w:t>kelas</w:t>
        </w:r>
      </w:ins>
      <w:proofErr w:type="spellEnd"/>
      <w:ins w:id="2312" w:author="Rafi Aziizi" w:date="2021-11-12T14:56: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2C7D1D91" w14:textId="35217E13" w:rsidR="005D5AD6" w:rsidRDefault="005D5AD6" w:rsidP="005D5AD6">
      <w:pPr>
        <w:ind w:left="66"/>
        <w:rPr>
          <w:ins w:id="2313" w:author=" " w:date="2021-11-12T16:28:00Z"/>
        </w:rPr>
      </w:pPr>
      <w:ins w:id="2314" w:author="Rafi Aziizi" w:date="2021-11-12T14:55:00Z">
        <w:r>
          <w:t xml:space="preserve">a. </w:t>
        </w:r>
        <w:proofErr w:type="spellStart"/>
        <w:r>
          <w:t>Skenario</w:t>
        </w:r>
        <w:proofErr w:type="spellEnd"/>
        <w:r>
          <w:t xml:space="preserve"> </w:t>
        </w:r>
        <w:proofErr w:type="spellStart"/>
        <w:r>
          <w:t>Tambah</w:t>
        </w:r>
        <w:proofErr w:type="spellEnd"/>
        <w:r>
          <w:t xml:space="preserve"> Kelas</w:t>
        </w:r>
      </w:ins>
    </w:p>
    <w:p w14:paraId="60EE6C74" w14:textId="77777777" w:rsidR="00885B6D" w:rsidRDefault="00885B6D" w:rsidP="005D5AD6">
      <w:pPr>
        <w:ind w:left="66"/>
        <w:rPr>
          <w:ins w:id="2315"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2316" w:author="Rafi Aziizi" w:date="2021-11-12T14:55:00Z"/>
        </w:trPr>
        <w:tc>
          <w:tcPr>
            <w:tcW w:w="3827" w:type="dxa"/>
            <w:shd w:val="clear" w:color="auto" w:fill="F2EE98"/>
            <w:vAlign w:val="center"/>
          </w:tcPr>
          <w:p w14:paraId="56E40C6E" w14:textId="77777777" w:rsidR="005D5AD6" w:rsidRPr="0044182F" w:rsidRDefault="005D5AD6" w:rsidP="00D26F74">
            <w:pPr>
              <w:rPr>
                <w:ins w:id="2317" w:author="Rafi Aziizi" w:date="2021-11-12T14:55:00Z"/>
                <w:b/>
              </w:rPr>
            </w:pPr>
            <w:ins w:id="2318"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2319" w:author="Rafi Aziizi" w:date="2021-11-12T14:55:00Z"/>
              </w:rPr>
            </w:pPr>
            <w:proofErr w:type="spellStart"/>
            <w:ins w:id="2320" w:author="Rafi Aziizi" w:date="2021-11-12T14:55:00Z">
              <w:r>
                <w:t>Tambah</w:t>
              </w:r>
              <w:proofErr w:type="spellEnd"/>
              <w:r>
                <w:t xml:space="preserve"> Kelas</w:t>
              </w:r>
            </w:ins>
          </w:p>
        </w:tc>
      </w:tr>
      <w:tr w:rsidR="005D5AD6" w:rsidRPr="002F6C1D" w14:paraId="6CDCA189" w14:textId="77777777" w:rsidTr="00D26F74">
        <w:trPr>
          <w:jc w:val="center"/>
          <w:ins w:id="2321" w:author="Rafi Aziizi" w:date="2021-11-12T14:55:00Z"/>
        </w:trPr>
        <w:tc>
          <w:tcPr>
            <w:tcW w:w="3827" w:type="dxa"/>
            <w:vAlign w:val="center"/>
          </w:tcPr>
          <w:p w14:paraId="538580F2" w14:textId="77777777" w:rsidR="005D5AD6" w:rsidRPr="0044182F" w:rsidRDefault="005D5AD6" w:rsidP="00D26F74">
            <w:pPr>
              <w:rPr>
                <w:ins w:id="2322" w:author="Rafi Aziizi" w:date="2021-11-12T14:55:00Z"/>
                <w:b/>
              </w:rPr>
            </w:pPr>
            <w:ins w:id="2323" w:author="Rafi Aziizi" w:date="2021-11-12T14:55:00Z">
              <w:r w:rsidRPr="0044182F">
                <w:rPr>
                  <w:b/>
                </w:rPr>
                <w:t>ID</w:t>
              </w:r>
            </w:ins>
          </w:p>
        </w:tc>
        <w:tc>
          <w:tcPr>
            <w:tcW w:w="3964" w:type="dxa"/>
            <w:vAlign w:val="center"/>
          </w:tcPr>
          <w:p w14:paraId="43B0B355" w14:textId="613B3B86" w:rsidR="005D5AD6" w:rsidRPr="002F6C1D" w:rsidRDefault="005D5AD6" w:rsidP="00D26F74">
            <w:pPr>
              <w:rPr>
                <w:ins w:id="2324" w:author="Rafi Aziizi" w:date="2021-11-12T14:55:00Z"/>
              </w:rPr>
            </w:pPr>
            <w:ins w:id="2325" w:author="Rafi Aziizi" w:date="2021-11-12T14:55:00Z">
              <w:r>
                <w:t>RC15</w:t>
              </w:r>
            </w:ins>
            <w:ins w:id="2326" w:author="Rafi Aziizi" w:date="2021-11-13T06:56:00Z">
              <w:r w:rsidR="005049EC">
                <w:t>.1</w:t>
              </w:r>
            </w:ins>
          </w:p>
        </w:tc>
      </w:tr>
      <w:tr w:rsidR="005D5AD6" w:rsidRPr="000C722D" w14:paraId="1892EA69" w14:textId="77777777" w:rsidTr="00D26F74">
        <w:trPr>
          <w:jc w:val="center"/>
          <w:ins w:id="2327" w:author="Rafi Aziizi" w:date="2021-11-12T14:55:00Z"/>
        </w:trPr>
        <w:tc>
          <w:tcPr>
            <w:tcW w:w="3827" w:type="dxa"/>
            <w:vAlign w:val="center"/>
          </w:tcPr>
          <w:p w14:paraId="672E06EB" w14:textId="77777777" w:rsidR="005D5AD6" w:rsidRPr="0044182F" w:rsidRDefault="005D5AD6" w:rsidP="00D26F74">
            <w:pPr>
              <w:rPr>
                <w:ins w:id="2328" w:author="Rafi Aziizi" w:date="2021-11-12T14:55:00Z"/>
                <w:b/>
              </w:rPr>
            </w:pPr>
            <w:ins w:id="2329" w:author="Rafi Aziizi" w:date="2021-11-12T14:55:00Z">
              <w:r w:rsidRPr="0044182F">
                <w:rPr>
                  <w:b/>
                </w:rPr>
                <w:t>Description</w:t>
              </w:r>
            </w:ins>
          </w:p>
        </w:tc>
        <w:tc>
          <w:tcPr>
            <w:tcW w:w="3964" w:type="dxa"/>
          </w:tcPr>
          <w:p w14:paraId="6BCC52D7" w14:textId="251368E7" w:rsidR="005D5AD6" w:rsidRPr="000C722D" w:rsidRDefault="005D5AD6" w:rsidP="00D26F74">
            <w:pPr>
              <w:rPr>
                <w:ins w:id="2330" w:author="Rafi Aziizi" w:date="2021-11-12T14:55:00Z"/>
              </w:rPr>
            </w:pPr>
            <w:ins w:id="2331"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kelas</w:t>
              </w:r>
              <w:proofErr w:type="spellEnd"/>
              <w:r>
                <w:t>.</w:t>
              </w:r>
            </w:ins>
          </w:p>
        </w:tc>
      </w:tr>
      <w:tr w:rsidR="005D5AD6" w:rsidRPr="002F6C1D" w14:paraId="29DF0E76" w14:textId="77777777" w:rsidTr="00D26F74">
        <w:trPr>
          <w:jc w:val="center"/>
          <w:ins w:id="2332" w:author="Rafi Aziizi" w:date="2021-11-12T14:55:00Z"/>
        </w:trPr>
        <w:tc>
          <w:tcPr>
            <w:tcW w:w="3827" w:type="dxa"/>
            <w:vAlign w:val="center"/>
          </w:tcPr>
          <w:p w14:paraId="57376BA0" w14:textId="77777777" w:rsidR="005D5AD6" w:rsidRPr="0044182F" w:rsidRDefault="005D5AD6" w:rsidP="00D26F74">
            <w:pPr>
              <w:rPr>
                <w:ins w:id="2333" w:author="Rafi Aziizi" w:date="2021-11-12T14:55:00Z"/>
                <w:b/>
              </w:rPr>
            </w:pPr>
            <w:ins w:id="2334" w:author="Rafi Aziizi" w:date="2021-11-12T14:55:00Z">
              <w:r w:rsidRPr="0044182F">
                <w:rPr>
                  <w:b/>
                </w:rPr>
                <w:t>Actors</w:t>
              </w:r>
            </w:ins>
          </w:p>
        </w:tc>
        <w:tc>
          <w:tcPr>
            <w:tcW w:w="3964" w:type="dxa"/>
            <w:vAlign w:val="center"/>
          </w:tcPr>
          <w:p w14:paraId="0428BCC9" w14:textId="77777777" w:rsidR="005D5AD6" w:rsidRPr="002F6C1D" w:rsidRDefault="005D5AD6" w:rsidP="00D26F74">
            <w:pPr>
              <w:rPr>
                <w:ins w:id="2335" w:author="Rafi Aziizi" w:date="2021-11-12T14:55:00Z"/>
              </w:rPr>
            </w:pPr>
            <w:ins w:id="2336" w:author="Rafi Aziizi" w:date="2021-11-12T14:55:00Z">
              <w:r>
                <w:t>Bag.IT, Guru BK.</w:t>
              </w:r>
            </w:ins>
          </w:p>
        </w:tc>
      </w:tr>
      <w:tr w:rsidR="005D5AD6" w:rsidRPr="0044182F" w14:paraId="4C3E00C3" w14:textId="77777777" w:rsidTr="00D26F74">
        <w:trPr>
          <w:jc w:val="center"/>
          <w:ins w:id="2337" w:author="Rafi Aziizi" w:date="2021-11-12T14:55:00Z"/>
        </w:trPr>
        <w:tc>
          <w:tcPr>
            <w:tcW w:w="3827" w:type="dxa"/>
            <w:vAlign w:val="center"/>
          </w:tcPr>
          <w:p w14:paraId="6D3A9B7B" w14:textId="77777777" w:rsidR="005D5AD6" w:rsidRPr="0044182F" w:rsidRDefault="005D5AD6" w:rsidP="00D26F74">
            <w:pPr>
              <w:rPr>
                <w:ins w:id="2338" w:author="Rafi Aziizi" w:date="2021-11-12T14:55:00Z"/>
                <w:b/>
              </w:rPr>
            </w:pPr>
            <w:ins w:id="2339"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2340" w:author="Rafi Aziizi" w:date="2021-11-12T14:55:00Z"/>
                <w:i/>
                <w:iCs/>
              </w:rPr>
            </w:pPr>
            <w:ins w:id="2341" w:author="Rafi Aziizi" w:date="2021-11-12T14:55:00Z">
              <w:r>
                <w:rPr>
                  <w:i/>
                  <w:iCs/>
                </w:rPr>
                <w:t>Conditional</w:t>
              </w:r>
            </w:ins>
          </w:p>
        </w:tc>
      </w:tr>
      <w:tr w:rsidR="005D5AD6" w:rsidRPr="0044182F" w14:paraId="25994BB1" w14:textId="77777777" w:rsidTr="00D26F74">
        <w:trPr>
          <w:jc w:val="center"/>
          <w:ins w:id="2342" w:author="Rafi Aziizi" w:date="2021-11-12T14:55:00Z"/>
        </w:trPr>
        <w:tc>
          <w:tcPr>
            <w:tcW w:w="3827" w:type="dxa"/>
            <w:vAlign w:val="center"/>
          </w:tcPr>
          <w:p w14:paraId="01B0245E" w14:textId="77777777" w:rsidR="005D5AD6" w:rsidRPr="0044182F" w:rsidRDefault="005D5AD6" w:rsidP="00D26F74">
            <w:pPr>
              <w:rPr>
                <w:ins w:id="2343" w:author="Rafi Aziizi" w:date="2021-11-12T14:55:00Z"/>
                <w:b/>
              </w:rPr>
            </w:pPr>
            <w:ins w:id="2344"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2345" w:author="Rafi Aziizi" w:date="2021-11-12T14:55:00Z"/>
              </w:rPr>
            </w:pPr>
            <w:ins w:id="2346" w:author="Rafi Aziizi" w:date="2021-11-12T14:55:00Z">
              <w:r>
                <w:t>-</w:t>
              </w:r>
            </w:ins>
          </w:p>
        </w:tc>
      </w:tr>
      <w:tr w:rsidR="005D5AD6" w:rsidRPr="0081005E" w14:paraId="180FB272" w14:textId="77777777" w:rsidTr="00D26F74">
        <w:trPr>
          <w:jc w:val="center"/>
          <w:ins w:id="2347" w:author="Rafi Aziizi" w:date="2021-11-12T14:55:00Z"/>
        </w:trPr>
        <w:tc>
          <w:tcPr>
            <w:tcW w:w="3827" w:type="dxa"/>
            <w:vAlign w:val="center"/>
          </w:tcPr>
          <w:p w14:paraId="04F98FDC" w14:textId="77777777" w:rsidR="005D5AD6" w:rsidRPr="0044182F" w:rsidRDefault="005D5AD6" w:rsidP="00D26F74">
            <w:pPr>
              <w:rPr>
                <w:ins w:id="2348" w:author="Rafi Aziizi" w:date="2021-11-12T14:55:00Z"/>
                <w:b/>
              </w:rPr>
            </w:pPr>
            <w:ins w:id="2349"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2350" w:author="Rafi Aziizi" w:date="2021-11-12T14:55:00Z"/>
                <w:i/>
                <w:iCs/>
              </w:rPr>
            </w:pPr>
            <w:ins w:id="2351" w:author="Rafi Aziizi" w:date="2021-11-12T14:55:00Z">
              <w:r>
                <w:t xml:space="preserve">Data </w:t>
              </w:r>
            </w:ins>
            <w:proofErr w:type="spellStart"/>
            <w:ins w:id="2352" w:author="Rafi Aziizi" w:date="2021-11-12T14:56:00Z">
              <w:r>
                <w:t>kelas</w:t>
              </w:r>
              <w:proofErr w:type="spellEnd"/>
              <w:r>
                <w:t xml:space="preserve"> </w:t>
              </w:r>
            </w:ins>
            <w:proofErr w:type="spellStart"/>
            <w:ins w:id="2353" w:author="Rafi Aziizi" w:date="2021-11-12T14:55:00Z">
              <w:r>
                <w:t>tidak</w:t>
              </w:r>
              <w:proofErr w:type="spellEnd"/>
              <w:r>
                <w:t xml:space="preserve"> </w:t>
              </w:r>
              <w:proofErr w:type="spellStart"/>
              <w:r>
                <w:t>ada</w:t>
              </w:r>
              <w:proofErr w:type="spellEnd"/>
            </w:ins>
          </w:p>
        </w:tc>
      </w:tr>
      <w:tr w:rsidR="005D5AD6" w:rsidRPr="0048762E" w14:paraId="5493D24F" w14:textId="77777777" w:rsidTr="00D26F74">
        <w:trPr>
          <w:jc w:val="center"/>
          <w:ins w:id="2354" w:author="Rafi Aziizi" w:date="2021-11-12T14:55:00Z"/>
        </w:trPr>
        <w:tc>
          <w:tcPr>
            <w:tcW w:w="3827" w:type="dxa"/>
            <w:vAlign w:val="center"/>
          </w:tcPr>
          <w:p w14:paraId="2D3D8E04" w14:textId="77777777" w:rsidR="005D5AD6" w:rsidRPr="0044182F" w:rsidRDefault="005D5AD6" w:rsidP="00D26F74">
            <w:pPr>
              <w:rPr>
                <w:ins w:id="2355" w:author="Rafi Aziizi" w:date="2021-11-12T14:55:00Z"/>
                <w:b/>
              </w:rPr>
            </w:pPr>
            <w:ins w:id="2356"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2357" w:author="Rafi Aziizi" w:date="2021-11-12T14:55:00Z"/>
              </w:rPr>
            </w:pPr>
            <w:ins w:id="2358" w:author="Rafi Aziizi" w:date="2021-11-12T14:55:00Z">
              <w:r>
                <w:t xml:space="preserve">Data </w:t>
              </w:r>
            </w:ins>
            <w:proofErr w:type="spellStart"/>
            <w:ins w:id="2359" w:author="Rafi Aziizi" w:date="2021-11-12T14:56:00Z">
              <w:r>
                <w:t>kelas</w:t>
              </w:r>
              <w:proofErr w:type="spellEnd"/>
              <w:r>
                <w:t xml:space="preserve"> </w:t>
              </w:r>
            </w:ins>
            <w:proofErr w:type="spellStart"/>
            <w:ins w:id="2360" w:author="Rafi Aziizi" w:date="2021-11-12T14:55:00Z">
              <w:r>
                <w:t>baru</w:t>
              </w:r>
              <w:proofErr w:type="spellEnd"/>
              <w:r>
                <w:t xml:space="preserve"> </w:t>
              </w:r>
              <w:proofErr w:type="spellStart"/>
              <w:r>
                <w:t>ditampilkan</w:t>
              </w:r>
              <w:proofErr w:type="spellEnd"/>
            </w:ins>
          </w:p>
        </w:tc>
      </w:tr>
      <w:tr w:rsidR="005D5AD6" w:rsidRPr="0044182F" w14:paraId="56A9626A" w14:textId="77777777" w:rsidTr="00D26F74">
        <w:trPr>
          <w:jc w:val="center"/>
          <w:ins w:id="2361"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2362" w:author="Rafi Aziizi" w:date="2021-11-12T14:55:00Z"/>
                <w:b/>
              </w:rPr>
            </w:pPr>
            <w:ins w:id="2363" w:author="Rafi Aziizi" w:date="2021-11-12T14:55:00Z">
              <w:r w:rsidRPr="0044182F">
                <w:rPr>
                  <w:b/>
                </w:rPr>
                <w:t>Main Course</w:t>
              </w:r>
            </w:ins>
          </w:p>
        </w:tc>
      </w:tr>
      <w:tr w:rsidR="005D5AD6" w:rsidRPr="0044182F" w14:paraId="20997C46" w14:textId="77777777" w:rsidTr="00D26F74">
        <w:trPr>
          <w:jc w:val="center"/>
          <w:ins w:id="2364"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2365" w:author="Rafi Aziizi" w:date="2021-11-12T14:55:00Z"/>
                <w:b/>
              </w:rPr>
            </w:pPr>
            <w:proofErr w:type="spellStart"/>
            <w:ins w:id="2366"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FF8386C" w14:textId="77777777" w:rsidR="005D5AD6" w:rsidRPr="0044182F" w:rsidRDefault="005D5AD6" w:rsidP="00D26F74">
            <w:pPr>
              <w:jc w:val="center"/>
              <w:rPr>
                <w:ins w:id="2367" w:author="Rafi Aziizi" w:date="2021-11-12T14:55:00Z"/>
                <w:b/>
              </w:rPr>
            </w:pPr>
            <w:proofErr w:type="spellStart"/>
            <w:ins w:id="2368"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3D6E865B" w14:textId="77777777" w:rsidTr="00D26F74">
        <w:trPr>
          <w:jc w:val="center"/>
          <w:ins w:id="2369"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2370" w:author="Rafi Aziizi" w:date="2021-11-12T14:55:00Z"/>
              </w:rPr>
              <w:pPrChange w:id="2371" w:author=" " w:date="2021-11-12T15:25:00Z">
                <w:pPr>
                  <w:numPr>
                    <w:numId w:val="85"/>
                  </w:numPr>
                  <w:spacing w:after="160"/>
                  <w:ind w:left="720" w:hanging="360"/>
                </w:pPr>
              </w:pPrChange>
            </w:pPr>
            <w:proofErr w:type="spellStart"/>
            <w:ins w:id="2372" w:author="Rafi Aziizi" w:date="2021-11-12T14:55:00Z">
              <w:r>
                <w:t>Memasuki</w:t>
              </w:r>
              <w:proofErr w:type="spellEnd"/>
              <w:r>
                <w:t xml:space="preserve"> menu “</w:t>
              </w:r>
              <w:proofErr w:type="spellStart"/>
              <w:r>
                <w:t>Tambah</w:t>
              </w:r>
              <w:proofErr w:type="spellEnd"/>
              <w:r>
                <w:t xml:space="preserve"> </w:t>
              </w:r>
            </w:ins>
            <w:ins w:id="2373" w:author="Rafi Aziizi" w:date="2021-11-12T14:56:00Z">
              <w:r>
                <w:t>Kelas</w:t>
              </w:r>
            </w:ins>
            <w:ins w:id="2374" w:author="Rafi Aziizi" w:date="2021-11-12T14:55:00Z">
              <w:r>
                <w:t>”</w:t>
              </w:r>
            </w:ins>
          </w:p>
        </w:tc>
        <w:tc>
          <w:tcPr>
            <w:tcW w:w="3964" w:type="dxa"/>
            <w:vAlign w:val="center"/>
          </w:tcPr>
          <w:p w14:paraId="54F7B1D8" w14:textId="77777777" w:rsidR="005D5AD6" w:rsidRPr="0044182F" w:rsidRDefault="005D5AD6">
            <w:pPr>
              <w:pStyle w:val="ListParagraph"/>
              <w:ind w:left="309"/>
              <w:rPr>
                <w:ins w:id="2375" w:author="Rafi Aziizi" w:date="2021-11-12T14:55:00Z"/>
              </w:rPr>
              <w:pPrChange w:id="2376" w:author=" " w:date="2021-11-12T15:25:00Z">
                <w:pPr>
                  <w:ind w:left="511"/>
                </w:pPr>
              </w:pPrChange>
            </w:pPr>
          </w:p>
        </w:tc>
      </w:tr>
      <w:tr w:rsidR="005D5AD6" w:rsidRPr="0044182F" w14:paraId="23C4F0FC" w14:textId="77777777" w:rsidTr="00D26F74">
        <w:trPr>
          <w:jc w:val="center"/>
          <w:ins w:id="2377" w:author="Rafi Aziizi" w:date="2021-11-12T14:55:00Z"/>
        </w:trPr>
        <w:tc>
          <w:tcPr>
            <w:tcW w:w="3827" w:type="dxa"/>
            <w:vAlign w:val="center"/>
          </w:tcPr>
          <w:p w14:paraId="5425378F" w14:textId="77777777" w:rsidR="005D5AD6" w:rsidRPr="0044182F" w:rsidRDefault="005D5AD6">
            <w:pPr>
              <w:pStyle w:val="ListParagraph"/>
              <w:ind w:left="309"/>
              <w:rPr>
                <w:ins w:id="2378" w:author="Rafi Aziizi" w:date="2021-11-12T14:55:00Z"/>
              </w:rPr>
              <w:pPrChange w:id="2379" w:author=" "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2380" w:author="Rafi Aziizi" w:date="2021-11-12T14:55:00Z"/>
              </w:rPr>
              <w:pPrChange w:id="2381" w:author=" " w:date="2021-11-12T15:25:00Z">
                <w:pPr>
                  <w:numPr>
                    <w:numId w:val="85"/>
                  </w:numPr>
                  <w:spacing w:after="160"/>
                  <w:ind w:left="511" w:hanging="360"/>
                </w:pPr>
              </w:pPrChange>
            </w:pPr>
            <w:proofErr w:type="spellStart"/>
            <w:ins w:id="2382" w:author="Rafi Aziizi" w:date="2021-11-12T14:55:00Z">
              <w:r>
                <w:t>Menampilkan</w:t>
              </w:r>
              <w:proofErr w:type="spellEnd"/>
              <w:r>
                <w:t xml:space="preserve"> form </w:t>
              </w:r>
              <w:proofErr w:type="spellStart"/>
              <w:r>
                <w:t>tambah</w:t>
              </w:r>
              <w:proofErr w:type="spellEnd"/>
              <w:r>
                <w:t xml:space="preserve"> data </w:t>
              </w:r>
            </w:ins>
            <w:proofErr w:type="spellStart"/>
            <w:ins w:id="2383" w:author="Rafi Aziizi" w:date="2021-11-12T14:56:00Z">
              <w:r>
                <w:t>kelas</w:t>
              </w:r>
            </w:ins>
            <w:proofErr w:type="spellEnd"/>
          </w:p>
        </w:tc>
      </w:tr>
      <w:tr w:rsidR="005D5AD6" w:rsidRPr="0044182F" w14:paraId="691BBF1F" w14:textId="77777777" w:rsidTr="00D26F74">
        <w:trPr>
          <w:jc w:val="center"/>
          <w:ins w:id="2384"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2385" w:author="Rafi Aziizi" w:date="2021-11-12T14:55:00Z"/>
              </w:rPr>
              <w:pPrChange w:id="2386" w:author=" " w:date="2021-11-12T15:25:00Z">
                <w:pPr>
                  <w:pStyle w:val="ListParagraph"/>
                  <w:numPr>
                    <w:numId w:val="85"/>
                  </w:numPr>
                  <w:ind w:hanging="360"/>
                </w:pPr>
              </w:pPrChange>
            </w:pPr>
            <w:proofErr w:type="spellStart"/>
            <w:ins w:id="2387" w:author="Rafi Aziizi" w:date="2021-11-12T14:55:00Z">
              <w:r>
                <w:t>Mengisi</w:t>
              </w:r>
              <w:proofErr w:type="spellEnd"/>
              <w:r>
                <w:t xml:space="preserve"> form </w:t>
              </w:r>
              <w:proofErr w:type="spellStart"/>
              <w:r>
                <w:t>tambah</w:t>
              </w:r>
              <w:proofErr w:type="spellEnd"/>
              <w:r>
                <w:t xml:space="preserve"> data </w:t>
              </w:r>
            </w:ins>
            <w:proofErr w:type="spellStart"/>
            <w:ins w:id="2388" w:author="Rafi Aziizi" w:date="2021-11-12T14:56:00Z">
              <w:r>
                <w:t>kelas</w:t>
              </w:r>
            </w:ins>
            <w:proofErr w:type="spellEnd"/>
          </w:p>
        </w:tc>
        <w:tc>
          <w:tcPr>
            <w:tcW w:w="3964" w:type="dxa"/>
            <w:vAlign w:val="center"/>
          </w:tcPr>
          <w:p w14:paraId="06DD0BD6" w14:textId="77777777" w:rsidR="005D5AD6" w:rsidRDefault="005D5AD6">
            <w:pPr>
              <w:pStyle w:val="ListParagraph"/>
              <w:spacing w:after="160"/>
              <w:ind w:left="309"/>
              <w:rPr>
                <w:ins w:id="2389" w:author="Rafi Aziizi" w:date="2021-11-12T14:55:00Z"/>
              </w:rPr>
              <w:pPrChange w:id="2390" w:author=" " w:date="2021-11-12T15:25:00Z">
                <w:pPr>
                  <w:spacing w:after="160"/>
                  <w:ind w:left="511"/>
                </w:pPr>
              </w:pPrChange>
            </w:pPr>
          </w:p>
        </w:tc>
      </w:tr>
      <w:tr w:rsidR="005D5AD6" w:rsidRPr="0044182F" w14:paraId="0EE682E9" w14:textId="77777777" w:rsidTr="00D26F74">
        <w:trPr>
          <w:jc w:val="center"/>
          <w:ins w:id="2391" w:author="Rafi Aziizi" w:date="2021-11-12T14:55:00Z"/>
        </w:trPr>
        <w:tc>
          <w:tcPr>
            <w:tcW w:w="3827" w:type="dxa"/>
            <w:vAlign w:val="center"/>
          </w:tcPr>
          <w:p w14:paraId="687FF2CF" w14:textId="77777777" w:rsidR="005D5AD6" w:rsidRDefault="005D5AD6">
            <w:pPr>
              <w:pStyle w:val="ListParagraph"/>
              <w:ind w:left="309"/>
              <w:rPr>
                <w:ins w:id="2392" w:author="Rafi Aziizi" w:date="2021-11-12T14:55:00Z"/>
              </w:rPr>
              <w:pPrChange w:id="2393" w:author=" "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2394" w:author="Rafi Aziizi" w:date="2021-11-12T14:55:00Z"/>
              </w:rPr>
              <w:pPrChange w:id="2395" w:author=" " w:date="2021-11-12T15:25:00Z">
                <w:pPr>
                  <w:pStyle w:val="ListParagraph"/>
                  <w:numPr>
                    <w:numId w:val="85"/>
                  </w:numPr>
                  <w:spacing w:after="160"/>
                  <w:ind w:hanging="360"/>
                </w:pPr>
              </w:pPrChange>
            </w:pPr>
            <w:proofErr w:type="spellStart"/>
            <w:ins w:id="2396" w:author="Rafi Aziizi" w:date="2021-11-12T14:55:00Z">
              <w:r>
                <w:t>Menyimpan</w:t>
              </w:r>
              <w:proofErr w:type="spellEnd"/>
              <w:r>
                <w:t xml:space="preserve"> data </w:t>
              </w:r>
            </w:ins>
            <w:proofErr w:type="spellStart"/>
            <w:ins w:id="2397" w:author="Rafi Aziizi" w:date="2021-11-12T14:56:00Z">
              <w:r>
                <w:t>kelas</w:t>
              </w:r>
              <w:proofErr w:type="spellEnd"/>
              <w:r>
                <w:t xml:space="preserve"> </w:t>
              </w:r>
            </w:ins>
            <w:proofErr w:type="spellStart"/>
            <w:ins w:id="2398" w:author="Rafi Aziizi" w:date="2021-11-12T14:55:00Z">
              <w:r>
                <w:t>baru</w:t>
              </w:r>
              <w:proofErr w:type="spellEnd"/>
              <w:r>
                <w:t xml:space="preserve"> pada </w:t>
              </w:r>
              <w:r w:rsidRPr="00C70CAF">
                <w:rPr>
                  <w:i/>
                  <w:iCs/>
                </w:rPr>
                <w:t>database</w:t>
              </w:r>
            </w:ins>
          </w:p>
        </w:tc>
      </w:tr>
      <w:tr w:rsidR="005D5AD6" w:rsidRPr="001B1AF9" w14:paraId="6B0FF735" w14:textId="77777777" w:rsidTr="00D26F74">
        <w:trPr>
          <w:jc w:val="center"/>
          <w:ins w:id="2399"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2400" w:author="Rafi Aziizi" w:date="2021-11-12T14:55:00Z"/>
                <w:b/>
                <w:bCs/>
              </w:rPr>
            </w:pPr>
            <w:proofErr w:type="spellStart"/>
            <w:ins w:id="2401"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DE4142" w14:textId="77777777" w:rsidTr="00D26F74">
        <w:trPr>
          <w:jc w:val="center"/>
          <w:ins w:id="2402"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2403" w:author="Rafi Aziizi" w:date="2021-11-12T14:55:00Z"/>
                <w:b/>
                <w:bCs/>
              </w:rPr>
            </w:pPr>
            <w:proofErr w:type="spellStart"/>
            <w:ins w:id="2404"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2405" w:author="Rafi Aziizi" w:date="2021-11-12T14:55:00Z"/>
                <w:b/>
                <w:bCs/>
              </w:rPr>
            </w:pPr>
            <w:proofErr w:type="spellStart"/>
            <w:ins w:id="2406"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E83F530" w14:textId="77777777" w:rsidTr="00D26F74">
        <w:trPr>
          <w:jc w:val="center"/>
          <w:ins w:id="2407" w:author="Rafi Aziizi" w:date="2021-11-12T14:55:00Z"/>
        </w:trPr>
        <w:tc>
          <w:tcPr>
            <w:tcW w:w="3827" w:type="dxa"/>
            <w:vAlign w:val="center"/>
          </w:tcPr>
          <w:p w14:paraId="757A7D94" w14:textId="5B0B49FE" w:rsidR="005D5AD6" w:rsidRDefault="005D5AD6">
            <w:pPr>
              <w:ind w:left="25"/>
              <w:rPr>
                <w:ins w:id="2408" w:author="Rafi Aziizi" w:date="2021-11-12T14:55:00Z"/>
              </w:rPr>
              <w:pPrChange w:id="2409" w:author=" " w:date="2021-11-12T15:25:00Z">
                <w:pPr>
                  <w:ind w:left="360"/>
                </w:pPr>
              </w:pPrChange>
            </w:pPr>
            <w:ins w:id="2410" w:author="Rafi Aziizi" w:date="2021-11-12T14:55: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proofErr w:type="spellStart"/>
            <w:ins w:id="2411" w:author="Rafi Aziizi" w:date="2021-11-12T14:56:00Z">
              <w:r>
                <w:t>kelas</w:t>
              </w:r>
            </w:ins>
            <w:proofErr w:type="spellEnd"/>
          </w:p>
        </w:tc>
        <w:tc>
          <w:tcPr>
            <w:tcW w:w="3964" w:type="dxa"/>
            <w:vAlign w:val="center"/>
          </w:tcPr>
          <w:p w14:paraId="773099AA" w14:textId="77777777" w:rsidR="005D5AD6" w:rsidRDefault="005D5AD6">
            <w:pPr>
              <w:pStyle w:val="ListParagraph"/>
              <w:spacing w:after="160"/>
              <w:ind w:left="25"/>
              <w:rPr>
                <w:ins w:id="2412" w:author="Rafi Aziizi" w:date="2021-11-12T14:55:00Z"/>
              </w:rPr>
              <w:pPrChange w:id="2413" w:author=" " w:date="2021-11-12T15:25:00Z">
                <w:pPr>
                  <w:pStyle w:val="ListParagraph"/>
                  <w:spacing w:after="160"/>
                  <w:ind w:left="468"/>
                </w:pPr>
              </w:pPrChange>
            </w:pPr>
          </w:p>
        </w:tc>
      </w:tr>
      <w:tr w:rsidR="005D5AD6" w14:paraId="76EE5A8A" w14:textId="77777777" w:rsidTr="00D26F74">
        <w:trPr>
          <w:jc w:val="center"/>
          <w:ins w:id="2414" w:author="Rafi Aziizi" w:date="2021-11-12T14:55:00Z"/>
        </w:trPr>
        <w:tc>
          <w:tcPr>
            <w:tcW w:w="3827" w:type="dxa"/>
            <w:vAlign w:val="center"/>
          </w:tcPr>
          <w:p w14:paraId="4761F19A" w14:textId="77777777" w:rsidR="005D5AD6" w:rsidRDefault="005D5AD6">
            <w:pPr>
              <w:pStyle w:val="ListParagraph"/>
              <w:ind w:left="25"/>
              <w:rPr>
                <w:ins w:id="2415" w:author="Rafi Aziizi" w:date="2021-11-12T14:55:00Z"/>
              </w:rPr>
              <w:pPrChange w:id="2416" w:author=" " w:date="2021-11-12T15:25:00Z">
                <w:pPr>
                  <w:pStyle w:val="ListParagraph"/>
                  <w:ind w:left="450"/>
                </w:pPr>
              </w:pPrChange>
            </w:pPr>
          </w:p>
        </w:tc>
        <w:tc>
          <w:tcPr>
            <w:tcW w:w="3964" w:type="dxa"/>
            <w:vAlign w:val="center"/>
          </w:tcPr>
          <w:p w14:paraId="137E7F82" w14:textId="4DA4DB68" w:rsidR="005D5AD6" w:rsidRDefault="005D5AD6">
            <w:pPr>
              <w:spacing w:after="160"/>
              <w:ind w:left="25"/>
              <w:rPr>
                <w:ins w:id="2417" w:author="Rafi Aziizi" w:date="2021-11-12T14:55:00Z"/>
              </w:rPr>
              <w:pPrChange w:id="2418" w:author=" " w:date="2021-11-12T15:25:00Z">
                <w:pPr>
                  <w:spacing w:after="160"/>
                  <w:ind w:left="360"/>
                </w:pPr>
              </w:pPrChange>
            </w:pPr>
            <w:ins w:id="2419"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420" w:author="Rafi Aziizi" w:date="2021-11-12T14:56:00Z">
              <w:r>
                <w:t>kelas</w:t>
              </w:r>
              <w:proofErr w:type="spellEnd"/>
              <w:r>
                <w:t xml:space="preserve"> </w:t>
              </w:r>
            </w:ins>
            <w:proofErr w:type="spellStart"/>
            <w:ins w:id="2421"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11468CE" w14:textId="77777777" w:rsidR="005D5AD6" w:rsidRDefault="005D5AD6" w:rsidP="005D5AD6">
      <w:pPr>
        <w:ind w:left="66"/>
        <w:rPr>
          <w:ins w:id="2422" w:author="Rafi Aziizi" w:date="2021-11-12T14:55:00Z"/>
        </w:rPr>
      </w:pPr>
    </w:p>
    <w:p w14:paraId="7705664C" w14:textId="35C377E8" w:rsidR="005D5AD6" w:rsidRDefault="005D5AD6" w:rsidP="005D5AD6">
      <w:pPr>
        <w:ind w:left="66"/>
        <w:rPr>
          <w:ins w:id="2423" w:author=" " w:date="2021-11-12T16:28:00Z"/>
        </w:rPr>
      </w:pPr>
      <w:ins w:id="2424" w:author="Rafi Aziizi" w:date="2021-11-12T14:55:00Z">
        <w:r>
          <w:t xml:space="preserve">b. </w:t>
        </w:r>
        <w:proofErr w:type="spellStart"/>
        <w:r>
          <w:t>Skenario</w:t>
        </w:r>
        <w:proofErr w:type="spellEnd"/>
        <w:r>
          <w:t xml:space="preserve"> </w:t>
        </w:r>
        <w:proofErr w:type="spellStart"/>
        <w:r>
          <w:t>Hapus</w:t>
        </w:r>
        <w:proofErr w:type="spellEnd"/>
        <w:r>
          <w:t xml:space="preserve"> </w:t>
        </w:r>
      </w:ins>
      <w:ins w:id="2425" w:author="Rafi Aziizi" w:date="2021-11-12T14:57:00Z">
        <w:r>
          <w:t>Kelas</w:t>
        </w:r>
      </w:ins>
    </w:p>
    <w:p w14:paraId="26DBC9FD" w14:textId="77777777" w:rsidR="00885B6D" w:rsidRDefault="00885B6D" w:rsidP="005D5AD6">
      <w:pPr>
        <w:ind w:left="66"/>
        <w:rPr>
          <w:ins w:id="2426"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2427" w:author="Rafi Aziizi" w:date="2021-11-12T14:55:00Z"/>
        </w:trPr>
        <w:tc>
          <w:tcPr>
            <w:tcW w:w="3827" w:type="dxa"/>
            <w:shd w:val="clear" w:color="auto" w:fill="F2EE98"/>
            <w:vAlign w:val="center"/>
          </w:tcPr>
          <w:p w14:paraId="25326C0B" w14:textId="77777777" w:rsidR="005D5AD6" w:rsidRPr="0044182F" w:rsidRDefault="005D5AD6" w:rsidP="00D26F74">
            <w:pPr>
              <w:rPr>
                <w:ins w:id="2428" w:author="Rafi Aziizi" w:date="2021-11-12T14:55:00Z"/>
                <w:b/>
              </w:rPr>
            </w:pPr>
            <w:ins w:id="2429"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2430" w:author="Rafi Aziizi" w:date="2021-11-12T14:55:00Z"/>
              </w:rPr>
            </w:pPr>
            <w:proofErr w:type="spellStart"/>
            <w:ins w:id="2431" w:author="Rafi Aziizi" w:date="2021-11-12T14:55:00Z">
              <w:r>
                <w:t>Hapus</w:t>
              </w:r>
              <w:proofErr w:type="spellEnd"/>
              <w:r>
                <w:t xml:space="preserve"> </w:t>
              </w:r>
            </w:ins>
            <w:ins w:id="2432" w:author="Rafi Aziizi" w:date="2021-11-12T14:57:00Z">
              <w:r>
                <w:t>Kelas</w:t>
              </w:r>
            </w:ins>
          </w:p>
        </w:tc>
      </w:tr>
      <w:tr w:rsidR="005D5AD6" w:rsidRPr="002F6C1D" w14:paraId="4A83A182" w14:textId="77777777" w:rsidTr="00D26F74">
        <w:trPr>
          <w:jc w:val="center"/>
          <w:ins w:id="2433" w:author="Rafi Aziizi" w:date="2021-11-12T14:55:00Z"/>
        </w:trPr>
        <w:tc>
          <w:tcPr>
            <w:tcW w:w="3827" w:type="dxa"/>
            <w:vAlign w:val="center"/>
          </w:tcPr>
          <w:p w14:paraId="661CA8D4" w14:textId="77777777" w:rsidR="005D5AD6" w:rsidRPr="0044182F" w:rsidRDefault="005D5AD6" w:rsidP="00D26F74">
            <w:pPr>
              <w:rPr>
                <w:ins w:id="2434" w:author="Rafi Aziizi" w:date="2021-11-12T14:55:00Z"/>
                <w:b/>
              </w:rPr>
            </w:pPr>
            <w:ins w:id="2435" w:author="Rafi Aziizi" w:date="2021-11-12T14:55:00Z">
              <w:r w:rsidRPr="0044182F">
                <w:rPr>
                  <w:b/>
                </w:rPr>
                <w:t>ID</w:t>
              </w:r>
            </w:ins>
          </w:p>
        </w:tc>
        <w:tc>
          <w:tcPr>
            <w:tcW w:w="3964" w:type="dxa"/>
            <w:vAlign w:val="center"/>
          </w:tcPr>
          <w:p w14:paraId="7485C280" w14:textId="707B88FC" w:rsidR="005D5AD6" w:rsidRPr="002F6C1D" w:rsidRDefault="005D5AD6" w:rsidP="00D26F74">
            <w:pPr>
              <w:rPr>
                <w:ins w:id="2436" w:author="Rafi Aziizi" w:date="2021-11-12T14:55:00Z"/>
              </w:rPr>
            </w:pPr>
            <w:ins w:id="2437" w:author="Rafi Aziizi" w:date="2021-11-12T14:55:00Z">
              <w:r>
                <w:t>RC1</w:t>
              </w:r>
            </w:ins>
            <w:ins w:id="2438" w:author="Rafi Aziizi" w:date="2021-11-12T14:57:00Z">
              <w:r>
                <w:t>5</w:t>
              </w:r>
            </w:ins>
            <w:ins w:id="2439" w:author="Rafi Aziizi" w:date="2021-11-13T06:56:00Z">
              <w:r w:rsidR="005049EC">
                <w:t>.2</w:t>
              </w:r>
            </w:ins>
          </w:p>
        </w:tc>
      </w:tr>
      <w:tr w:rsidR="005D5AD6" w:rsidRPr="000C722D" w14:paraId="54907D8A" w14:textId="77777777" w:rsidTr="00D26F74">
        <w:trPr>
          <w:jc w:val="center"/>
          <w:ins w:id="2440" w:author="Rafi Aziizi" w:date="2021-11-12T14:55:00Z"/>
        </w:trPr>
        <w:tc>
          <w:tcPr>
            <w:tcW w:w="3827" w:type="dxa"/>
            <w:vAlign w:val="center"/>
          </w:tcPr>
          <w:p w14:paraId="36D7DF8E" w14:textId="77777777" w:rsidR="005D5AD6" w:rsidRPr="0044182F" w:rsidRDefault="005D5AD6" w:rsidP="00D26F74">
            <w:pPr>
              <w:rPr>
                <w:ins w:id="2441" w:author="Rafi Aziizi" w:date="2021-11-12T14:55:00Z"/>
                <w:b/>
              </w:rPr>
            </w:pPr>
            <w:ins w:id="2442" w:author="Rafi Aziizi" w:date="2021-11-12T14:55:00Z">
              <w:r w:rsidRPr="0044182F">
                <w:rPr>
                  <w:b/>
                </w:rPr>
                <w:t>Description</w:t>
              </w:r>
            </w:ins>
          </w:p>
        </w:tc>
        <w:tc>
          <w:tcPr>
            <w:tcW w:w="3964" w:type="dxa"/>
          </w:tcPr>
          <w:p w14:paraId="12A81092" w14:textId="2ECE2011" w:rsidR="005D5AD6" w:rsidRPr="000C722D" w:rsidRDefault="005D5AD6" w:rsidP="00D26F74">
            <w:pPr>
              <w:rPr>
                <w:ins w:id="2443" w:author="Rafi Aziizi" w:date="2021-11-12T14:55:00Z"/>
              </w:rPr>
            </w:pPr>
            <w:ins w:id="2444"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445" w:author="Rafi Aziizi" w:date="2021-11-12T14:57:00Z">
              <w:r>
                <w:t>kelas</w:t>
              </w:r>
            </w:ins>
            <w:proofErr w:type="spellEnd"/>
            <w:ins w:id="2446" w:author="Rafi Aziizi" w:date="2021-11-12T14:55:00Z">
              <w:r>
                <w:t xml:space="preserve"> </w:t>
              </w:r>
              <w:proofErr w:type="spellStart"/>
              <w:r>
                <w:t>untuk</w:t>
              </w:r>
              <w:proofErr w:type="spellEnd"/>
              <w:r>
                <w:t xml:space="preserve"> </w:t>
              </w:r>
              <w:proofErr w:type="spellStart"/>
              <w:r>
                <w:t>menghapus</w:t>
              </w:r>
              <w:proofErr w:type="spellEnd"/>
              <w:r>
                <w:t xml:space="preserve"> data </w:t>
              </w:r>
            </w:ins>
            <w:proofErr w:type="spellStart"/>
            <w:ins w:id="2447" w:author="Rafi Aziizi" w:date="2021-11-12T14:57:00Z">
              <w:r>
                <w:t>kelas</w:t>
              </w:r>
            </w:ins>
            <w:proofErr w:type="spellEnd"/>
            <w:ins w:id="2448" w:author="Rafi Aziizi" w:date="2021-11-12T14:55:00Z">
              <w:r>
                <w:t>.</w:t>
              </w:r>
            </w:ins>
          </w:p>
        </w:tc>
      </w:tr>
      <w:tr w:rsidR="005D5AD6" w:rsidRPr="002F6C1D" w14:paraId="21E2F5E8" w14:textId="77777777" w:rsidTr="00D26F74">
        <w:trPr>
          <w:jc w:val="center"/>
          <w:ins w:id="2449" w:author="Rafi Aziizi" w:date="2021-11-12T14:55:00Z"/>
        </w:trPr>
        <w:tc>
          <w:tcPr>
            <w:tcW w:w="3827" w:type="dxa"/>
            <w:vAlign w:val="center"/>
          </w:tcPr>
          <w:p w14:paraId="462D026E" w14:textId="77777777" w:rsidR="005D5AD6" w:rsidRPr="0044182F" w:rsidRDefault="005D5AD6" w:rsidP="00D26F74">
            <w:pPr>
              <w:rPr>
                <w:ins w:id="2450" w:author="Rafi Aziizi" w:date="2021-11-12T14:55:00Z"/>
                <w:b/>
              </w:rPr>
            </w:pPr>
            <w:ins w:id="2451"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2452" w:author="Rafi Aziizi" w:date="2021-11-12T14:55:00Z"/>
              </w:rPr>
            </w:pPr>
            <w:ins w:id="2453" w:author="Rafi Aziizi" w:date="2021-11-12T14:55:00Z">
              <w:r>
                <w:t>Bag.IT, Guru BK.</w:t>
              </w:r>
            </w:ins>
          </w:p>
        </w:tc>
      </w:tr>
      <w:tr w:rsidR="005D5AD6" w:rsidRPr="0044182F" w14:paraId="3D3ECCBA" w14:textId="77777777" w:rsidTr="00D26F74">
        <w:trPr>
          <w:jc w:val="center"/>
          <w:ins w:id="2454" w:author="Rafi Aziizi" w:date="2021-11-12T14:55:00Z"/>
        </w:trPr>
        <w:tc>
          <w:tcPr>
            <w:tcW w:w="3827" w:type="dxa"/>
            <w:vAlign w:val="center"/>
          </w:tcPr>
          <w:p w14:paraId="1B0077B6" w14:textId="77777777" w:rsidR="005D5AD6" w:rsidRPr="0044182F" w:rsidRDefault="005D5AD6" w:rsidP="00D26F74">
            <w:pPr>
              <w:rPr>
                <w:ins w:id="2455" w:author="Rafi Aziizi" w:date="2021-11-12T14:55:00Z"/>
                <w:b/>
              </w:rPr>
            </w:pPr>
            <w:ins w:id="2456"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2457" w:author="Rafi Aziizi" w:date="2021-11-12T14:55:00Z"/>
                <w:i/>
                <w:iCs/>
              </w:rPr>
            </w:pPr>
            <w:ins w:id="2458" w:author="Rafi Aziizi" w:date="2021-11-12T14:55:00Z">
              <w:r>
                <w:rPr>
                  <w:i/>
                  <w:iCs/>
                </w:rPr>
                <w:t>Conditional</w:t>
              </w:r>
            </w:ins>
          </w:p>
        </w:tc>
      </w:tr>
      <w:tr w:rsidR="005D5AD6" w:rsidRPr="0044182F" w14:paraId="0404F9D0" w14:textId="77777777" w:rsidTr="00D26F74">
        <w:trPr>
          <w:jc w:val="center"/>
          <w:ins w:id="2459" w:author="Rafi Aziizi" w:date="2021-11-12T14:55:00Z"/>
        </w:trPr>
        <w:tc>
          <w:tcPr>
            <w:tcW w:w="3827" w:type="dxa"/>
            <w:vAlign w:val="center"/>
          </w:tcPr>
          <w:p w14:paraId="2D40C4A0" w14:textId="77777777" w:rsidR="005D5AD6" w:rsidRPr="0044182F" w:rsidRDefault="005D5AD6" w:rsidP="00D26F74">
            <w:pPr>
              <w:rPr>
                <w:ins w:id="2460" w:author="Rafi Aziizi" w:date="2021-11-12T14:55:00Z"/>
                <w:b/>
              </w:rPr>
            </w:pPr>
            <w:ins w:id="2461"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2462" w:author="Rafi Aziizi" w:date="2021-11-12T14:55:00Z"/>
              </w:rPr>
            </w:pPr>
            <w:ins w:id="2463" w:author="Rafi Aziizi" w:date="2021-11-12T14:55:00Z">
              <w:r>
                <w:t>-</w:t>
              </w:r>
            </w:ins>
          </w:p>
        </w:tc>
      </w:tr>
      <w:tr w:rsidR="005D5AD6" w:rsidRPr="0081005E" w14:paraId="3BFE182B" w14:textId="77777777" w:rsidTr="00D26F74">
        <w:trPr>
          <w:jc w:val="center"/>
          <w:ins w:id="2464" w:author="Rafi Aziizi" w:date="2021-11-12T14:55:00Z"/>
        </w:trPr>
        <w:tc>
          <w:tcPr>
            <w:tcW w:w="3827" w:type="dxa"/>
            <w:vAlign w:val="center"/>
          </w:tcPr>
          <w:p w14:paraId="4DF0413B" w14:textId="77777777" w:rsidR="005D5AD6" w:rsidRPr="0044182F" w:rsidRDefault="005D5AD6" w:rsidP="00D26F74">
            <w:pPr>
              <w:rPr>
                <w:ins w:id="2465" w:author="Rafi Aziizi" w:date="2021-11-12T14:55:00Z"/>
                <w:b/>
              </w:rPr>
            </w:pPr>
            <w:ins w:id="2466"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2467" w:author="Rafi Aziizi" w:date="2021-11-12T14:55:00Z"/>
                <w:i/>
                <w:iCs/>
              </w:rPr>
            </w:pPr>
            <w:ins w:id="2468" w:author="Rafi Aziizi" w:date="2021-11-12T14:55:00Z">
              <w:r>
                <w:t xml:space="preserve">Data </w:t>
              </w:r>
            </w:ins>
            <w:proofErr w:type="spellStart"/>
            <w:ins w:id="2469" w:author="Rafi Aziizi" w:date="2021-11-12T14:57:00Z">
              <w:r>
                <w:t>kelas</w:t>
              </w:r>
              <w:proofErr w:type="spellEnd"/>
              <w:r>
                <w:t xml:space="preserve"> </w:t>
              </w:r>
            </w:ins>
            <w:proofErr w:type="spellStart"/>
            <w:ins w:id="2470" w:author="Rafi Aziizi" w:date="2021-11-12T14:55:00Z">
              <w:r>
                <w:t>aktif</w:t>
              </w:r>
              <w:proofErr w:type="spellEnd"/>
            </w:ins>
          </w:p>
        </w:tc>
      </w:tr>
      <w:tr w:rsidR="005D5AD6" w:rsidRPr="0048762E" w14:paraId="2F1980BF" w14:textId="77777777" w:rsidTr="00D26F74">
        <w:trPr>
          <w:jc w:val="center"/>
          <w:ins w:id="2471" w:author="Rafi Aziizi" w:date="2021-11-12T14:55:00Z"/>
        </w:trPr>
        <w:tc>
          <w:tcPr>
            <w:tcW w:w="3827" w:type="dxa"/>
            <w:vAlign w:val="center"/>
          </w:tcPr>
          <w:p w14:paraId="1DF20CE7" w14:textId="77777777" w:rsidR="005D5AD6" w:rsidRPr="0044182F" w:rsidRDefault="005D5AD6" w:rsidP="00D26F74">
            <w:pPr>
              <w:rPr>
                <w:ins w:id="2472" w:author="Rafi Aziizi" w:date="2021-11-12T14:55:00Z"/>
                <w:b/>
              </w:rPr>
            </w:pPr>
            <w:ins w:id="2473"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2474" w:author="Rafi Aziizi" w:date="2021-11-12T14:55:00Z"/>
              </w:rPr>
            </w:pPr>
            <w:ins w:id="2475" w:author="Rafi Aziizi" w:date="2021-11-12T15:00:00Z">
              <w:r>
                <w:t xml:space="preserve">Data </w:t>
              </w:r>
              <w:proofErr w:type="spellStart"/>
              <w:r>
                <w:t>kelas</w:t>
              </w:r>
              <w:proofErr w:type="spellEnd"/>
              <w:r>
                <w:t xml:space="preserve"> </w:t>
              </w:r>
              <w:proofErr w:type="spellStart"/>
              <w:r>
                <w:t>terhapus</w:t>
              </w:r>
            </w:ins>
            <w:proofErr w:type="spellEnd"/>
          </w:p>
        </w:tc>
      </w:tr>
      <w:tr w:rsidR="005D5AD6" w:rsidRPr="0044182F" w14:paraId="6F379C86" w14:textId="77777777" w:rsidTr="00D26F74">
        <w:trPr>
          <w:jc w:val="center"/>
          <w:ins w:id="2476"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2477" w:author="Rafi Aziizi" w:date="2021-11-12T14:55:00Z"/>
                <w:b/>
              </w:rPr>
            </w:pPr>
            <w:ins w:id="2478" w:author="Rafi Aziizi" w:date="2021-11-12T14:55:00Z">
              <w:r w:rsidRPr="0044182F">
                <w:rPr>
                  <w:b/>
                </w:rPr>
                <w:t>Main Course</w:t>
              </w:r>
            </w:ins>
          </w:p>
        </w:tc>
      </w:tr>
      <w:tr w:rsidR="005D5AD6" w:rsidRPr="0044182F" w14:paraId="124DA87C" w14:textId="77777777" w:rsidTr="00D26F74">
        <w:trPr>
          <w:jc w:val="center"/>
          <w:ins w:id="2479"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2480" w:author="Rafi Aziizi" w:date="2021-11-12T14:55:00Z"/>
                <w:b/>
              </w:rPr>
            </w:pPr>
            <w:proofErr w:type="spellStart"/>
            <w:ins w:id="2481"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3C9DDC6" w14:textId="77777777" w:rsidR="005D5AD6" w:rsidRPr="0044182F" w:rsidRDefault="005D5AD6" w:rsidP="00D26F74">
            <w:pPr>
              <w:jc w:val="center"/>
              <w:rPr>
                <w:ins w:id="2482" w:author="Rafi Aziizi" w:date="2021-11-12T14:55:00Z"/>
                <w:b/>
              </w:rPr>
            </w:pPr>
            <w:proofErr w:type="spellStart"/>
            <w:ins w:id="2483"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0E4715D6" w14:textId="77777777" w:rsidTr="00D26F74">
        <w:trPr>
          <w:jc w:val="center"/>
          <w:ins w:id="2484"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2485" w:author="Rafi Aziizi" w:date="2021-11-12T14:55:00Z"/>
              </w:rPr>
              <w:pPrChange w:id="2486" w:author=" " w:date="2021-11-12T15:25:00Z">
                <w:pPr>
                  <w:numPr>
                    <w:numId w:val="84"/>
                  </w:numPr>
                  <w:spacing w:after="160"/>
                  <w:ind w:left="720" w:hanging="360"/>
                </w:pPr>
              </w:pPrChange>
            </w:pPr>
            <w:proofErr w:type="spellStart"/>
            <w:ins w:id="2487" w:author="Rafi Aziizi" w:date="2021-11-12T14:55:00Z">
              <w:r>
                <w:t>Memasuki</w:t>
              </w:r>
              <w:proofErr w:type="spellEnd"/>
              <w:r>
                <w:t xml:space="preserve"> menu “Data </w:t>
              </w:r>
            </w:ins>
            <w:ins w:id="2488" w:author="Rafi Aziizi" w:date="2021-11-12T15:00:00Z">
              <w:r>
                <w:t>Kelas</w:t>
              </w:r>
            </w:ins>
            <w:ins w:id="2489" w:author="Rafi Aziizi" w:date="2021-11-12T14:55:00Z">
              <w:r>
                <w:t>”</w:t>
              </w:r>
            </w:ins>
          </w:p>
        </w:tc>
        <w:tc>
          <w:tcPr>
            <w:tcW w:w="3964" w:type="dxa"/>
            <w:vAlign w:val="center"/>
          </w:tcPr>
          <w:p w14:paraId="2600F86C" w14:textId="77777777" w:rsidR="005D5AD6" w:rsidRPr="0044182F" w:rsidRDefault="005D5AD6">
            <w:pPr>
              <w:pStyle w:val="ListParagraph"/>
              <w:ind w:left="450"/>
              <w:rPr>
                <w:ins w:id="2490" w:author="Rafi Aziizi" w:date="2021-11-12T14:55:00Z"/>
              </w:rPr>
              <w:pPrChange w:id="2491" w:author=" " w:date="2021-11-12T15:26:00Z">
                <w:pPr>
                  <w:ind w:left="511"/>
                </w:pPr>
              </w:pPrChange>
            </w:pPr>
          </w:p>
        </w:tc>
      </w:tr>
      <w:tr w:rsidR="005D5AD6" w:rsidRPr="0044182F" w14:paraId="6759BA8E" w14:textId="77777777" w:rsidTr="00D26F74">
        <w:trPr>
          <w:jc w:val="center"/>
          <w:ins w:id="2492" w:author="Rafi Aziizi" w:date="2021-11-12T14:55:00Z"/>
        </w:trPr>
        <w:tc>
          <w:tcPr>
            <w:tcW w:w="3827" w:type="dxa"/>
            <w:vAlign w:val="center"/>
          </w:tcPr>
          <w:p w14:paraId="581D7AF9" w14:textId="77777777" w:rsidR="005D5AD6" w:rsidRPr="0044182F" w:rsidRDefault="005D5AD6">
            <w:pPr>
              <w:pStyle w:val="ListParagraph"/>
              <w:ind w:left="450"/>
              <w:rPr>
                <w:ins w:id="2493" w:author="Rafi Aziizi" w:date="2021-11-12T14:55:00Z"/>
              </w:rPr>
              <w:pPrChange w:id="2494" w:author=" "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2495" w:author="Rafi Aziizi" w:date="2021-11-12T14:55:00Z"/>
              </w:rPr>
              <w:pPrChange w:id="2496" w:author=" " w:date="2021-11-12T15:25:00Z">
                <w:pPr>
                  <w:numPr>
                    <w:numId w:val="84"/>
                  </w:numPr>
                  <w:spacing w:after="160"/>
                  <w:ind w:left="511" w:hanging="360"/>
                </w:pPr>
              </w:pPrChange>
            </w:pPr>
            <w:proofErr w:type="spellStart"/>
            <w:ins w:id="2497" w:author="Rafi Aziizi" w:date="2021-11-12T14:55:00Z">
              <w:r>
                <w:t>Menampilkan</w:t>
              </w:r>
              <w:proofErr w:type="spellEnd"/>
              <w:r>
                <w:t xml:space="preserve"> </w:t>
              </w:r>
              <w:proofErr w:type="spellStart"/>
              <w:r>
                <w:t>seluruh</w:t>
              </w:r>
              <w:proofErr w:type="spellEnd"/>
              <w:r>
                <w:t xml:space="preserve"> data </w:t>
              </w:r>
            </w:ins>
            <w:proofErr w:type="spellStart"/>
            <w:ins w:id="2498" w:author="Rafi Aziizi" w:date="2021-11-12T14:58:00Z">
              <w:r>
                <w:t>kelas</w:t>
              </w:r>
            </w:ins>
            <w:proofErr w:type="spellEnd"/>
          </w:p>
        </w:tc>
      </w:tr>
      <w:tr w:rsidR="005D5AD6" w:rsidRPr="0044182F" w14:paraId="6CE7EFDC" w14:textId="77777777" w:rsidTr="00D26F74">
        <w:trPr>
          <w:jc w:val="center"/>
          <w:ins w:id="2499"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2500" w:author="Rafi Aziizi" w:date="2021-11-12T14:55:00Z"/>
              </w:rPr>
              <w:pPrChange w:id="2501" w:author=" " w:date="2021-11-12T15:25:00Z">
                <w:pPr>
                  <w:pStyle w:val="ListParagraph"/>
                  <w:numPr>
                    <w:numId w:val="84"/>
                  </w:numPr>
                  <w:ind w:hanging="360"/>
                </w:pPr>
              </w:pPrChange>
            </w:pPr>
            <w:proofErr w:type="spellStart"/>
            <w:ins w:id="2502" w:author="Rafi Aziizi" w:date="2021-11-12T14:55:00Z">
              <w:r>
                <w:t>Menghapus</w:t>
              </w:r>
              <w:proofErr w:type="spellEnd"/>
              <w:r>
                <w:t xml:space="preserve"> data </w:t>
              </w:r>
            </w:ins>
            <w:proofErr w:type="spellStart"/>
            <w:ins w:id="2503" w:author="Rafi Aziizi" w:date="2021-11-12T14:58:00Z">
              <w:r>
                <w:t>kelas</w:t>
              </w:r>
              <w:proofErr w:type="spellEnd"/>
              <w:r>
                <w:t xml:space="preserve"> </w:t>
              </w:r>
            </w:ins>
            <w:proofErr w:type="spellStart"/>
            <w:ins w:id="2504" w:author="Rafi Aziizi" w:date="2021-11-12T14:55:00Z">
              <w:r>
                <w:t>tertentu</w:t>
              </w:r>
              <w:proofErr w:type="spellEnd"/>
            </w:ins>
          </w:p>
        </w:tc>
        <w:tc>
          <w:tcPr>
            <w:tcW w:w="3964" w:type="dxa"/>
            <w:vAlign w:val="center"/>
          </w:tcPr>
          <w:p w14:paraId="3384135F" w14:textId="77777777" w:rsidR="005D5AD6" w:rsidRDefault="005D5AD6">
            <w:pPr>
              <w:pStyle w:val="ListParagraph"/>
              <w:spacing w:after="160"/>
              <w:ind w:left="450"/>
              <w:rPr>
                <w:ins w:id="2505" w:author="Rafi Aziizi" w:date="2021-11-12T14:55:00Z"/>
              </w:rPr>
              <w:pPrChange w:id="2506" w:author=" " w:date="2021-11-12T15:26:00Z">
                <w:pPr>
                  <w:spacing w:after="160"/>
                  <w:ind w:left="511"/>
                </w:pPr>
              </w:pPrChange>
            </w:pPr>
          </w:p>
        </w:tc>
      </w:tr>
      <w:tr w:rsidR="005D5AD6" w:rsidRPr="0044182F" w14:paraId="6C2ED999" w14:textId="77777777" w:rsidTr="00D26F74">
        <w:trPr>
          <w:jc w:val="center"/>
          <w:ins w:id="2507" w:author="Rafi Aziizi" w:date="2021-11-12T14:55:00Z"/>
        </w:trPr>
        <w:tc>
          <w:tcPr>
            <w:tcW w:w="3827" w:type="dxa"/>
            <w:vAlign w:val="center"/>
          </w:tcPr>
          <w:p w14:paraId="18E9CEA6" w14:textId="77777777" w:rsidR="005D5AD6" w:rsidRDefault="005D5AD6">
            <w:pPr>
              <w:pStyle w:val="ListParagraph"/>
              <w:ind w:left="450"/>
              <w:rPr>
                <w:ins w:id="2508" w:author="Rafi Aziizi" w:date="2021-11-12T14:55:00Z"/>
              </w:rPr>
              <w:pPrChange w:id="2509" w:author=" "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2510" w:author="Rafi Aziizi" w:date="2021-11-12T14:55:00Z"/>
              </w:rPr>
              <w:pPrChange w:id="2511" w:author=" " w:date="2021-11-12T15:25:00Z">
                <w:pPr>
                  <w:pStyle w:val="ListParagraph"/>
                  <w:numPr>
                    <w:numId w:val="84"/>
                  </w:numPr>
                  <w:spacing w:after="160"/>
                  <w:ind w:hanging="360"/>
                </w:pPr>
              </w:pPrChange>
            </w:pPr>
            <w:proofErr w:type="spellStart"/>
            <w:ins w:id="2512" w:author="Rafi Aziizi" w:date="2021-11-12T14:55:00Z">
              <w:r>
                <w:t>Melakukan</w:t>
              </w:r>
              <w:proofErr w:type="spellEnd"/>
              <w:r>
                <w:t xml:space="preserve"> </w:t>
              </w:r>
            </w:ins>
            <w:proofErr w:type="spellStart"/>
            <w:ins w:id="2513" w:author="Rafi Aziizi" w:date="2021-11-12T14:58:00Z">
              <w:r>
                <w:t>penghapusan</w:t>
              </w:r>
            </w:ins>
            <w:proofErr w:type="spellEnd"/>
            <w:ins w:id="2514" w:author="Rafi Aziizi" w:date="2021-11-12T14:55:00Z">
              <w:r>
                <w:t xml:space="preserve"> data </w:t>
              </w:r>
            </w:ins>
            <w:proofErr w:type="spellStart"/>
            <w:ins w:id="2515" w:author="Rafi Aziizi" w:date="2021-11-12T14:58:00Z">
              <w:r>
                <w:t>kelas</w:t>
              </w:r>
            </w:ins>
            <w:proofErr w:type="spellEnd"/>
            <w:ins w:id="2516" w:author="Rafi Aziizi" w:date="2021-11-12T14:55:00Z">
              <w:r>
                <w:t xml:space="preserve"> pada </w:t>
              </w:r>
              <w:r w:rsidRPr="00C70CAF">
                <w:rPr>
                  <w:i/>
                  <w:iCs/>
                </w:rPr>
                <w:t>database</w:t>
              </w:r>
            </w:ins>
          </w:p>
        </w:tc>
      </w:tr>
      <w:tr w:rsidR="005D5AD6" w:rsidRPr="001B1AF9" w14:paraId="3A0D2EA6" w14:textId="77777777" w:rsidTr="00D26F74">
        <w:trPr>
          <w:jc w:val="center"/>
          <w:ins w:id="2517"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2518" w:author="Rafi Aziizi" w:date="2021-11-12T14:55:00Z"/>
                <w:b/>
                <w:bCs/>
              </w:rPr>
            </w:pPr>
            <w:proofErr w:type="spellStart"/>
            <w:ins w:id="2519"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2346ED" w14:textId="77777777" w:rsidTr="00D26F74">
        <w:trPr>
          <w:jc w:val="center"/>
          <w:ins w:id="2520"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2521" w:author="Rafi Aziizi" w:date="2021-11-12T14:55:00Z"/>
                <w:b/>
                <w:bCs/>
              </w:rPr>
            </w:pPr>
            <w:proofErr w:type="spellStart"/>
            <w:ins w:id="2522"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2523" w:author="Rafi Aziizi" w:date="2021-11-12T14:55:00Z"/>
                <w:b/>
                <w:bCs/>
              </w:rPr>
            </w:pPr>
            <w:proofErr w:type="spellStart"/>
            <w:ins w:id="2524"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70938B4C" w14:textId="77777777" w:rsidTr="00D26F74">
        <w:trPr>
          <w:jc w:val="center"/>
          <w:ins w:id="2525" w:author="Rafi Aziizi" w:date="2021-11-12T14:55:00Z"/>
        </w:trPr>
        <w:tc>
          <w:tcPr>
            <w:tcW w:w="3827" w:type="dxa"/>
            <w:vAlign w:val="center"/>
          </w:tcPr>
          <w:p w14:paraId="7064E543" w14:textId="0280EC7B" w:rsidR="005D5AD6" w:rsidRDefault="005D5AD6">
            <w:pPr>
              <w:ind w:left="25"/>
              <w:rPr>
                <w:ins w:id="2526" w:author="Rafi Aziizi" w:date="2021-11-12T14:55:00Z"/>
              </w:rPr>
              <w:pPrChange w:id="2527" w:author=" " w:date="2021-11-12T15:26:00Z">
                <w:pPr>
                  <w:ind w:left="360"/>
                </w:pPr>
              </w:pPrChange>
            </w:pPr>
            <w:ins w:id="2528" w:author="Rafi Aziizi" w:date="2021-11-12T14:55: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529" w:author="Rafi Aziizi" w:date="2021-11-12T15:01:00Z">
              <w:r>
                <w:t>kelas</w:t>
              </w:r>
            </w:ins>
            <w:proofErr w:type="spellEnd"/>
            <w:ins w:id="2530" w:author="Rafi Aziizi" w:date="2021-11-12T14:55: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69BC1C38" w14:textId="77777777" w:rsidR="005D5AD6" w:rsidRDefault="005D5AD6">
            <w:pPr>
              <w:pStyle w:val="ListParagraph"/>
              <w:spacing w:after="160"/>
              <w:ind w:left="25"/>
              <w:rPr>
                <w:ins w:id="2531" w:author="Rafi Aziizi" w:date="2021-11-12T14:55:00Z"/>
              </w:rPr>
              <w:pPrChange w:id="2532" w:author=" " w:date="2021-11-12T15:26:00Z">
                <w:pPr>
                  <w:pStyle w:val="ListParagraph"/>
                  <w:spacing w:after="160"/>
                  <w:ind w:left="468"/>
                </w:pPr>
              </w:pPrChange>
            </w:pPr>
          </w:p>
        </w:tc>
      </w:tr>
      <w:tr w:rsidR="005D5AD6" w14:paraId="1E828025" w14:textId="77777777" w:rsidTr="00D26F74">
        <w:trPr>
          <w:jc w:val="center"/>
          <w:ins w:id="2533" w:author="Rafi Aziizi" w:date="2021-11-12T14:55:00Z"/>
        </w:trPr>
        <w:tc>
          <w:tcPr>
            <w:tcW w:w="3827" w:type="dxa"/>
            <w:vAlign w:val="center"/>
          </w:tcPr>
          <w:p w14:paraId="6753E595" w14:textId="77777777" w:rsidR="005D5AD6" w:rsidRDefault="005D5AD6">
            <w:pPr>
              <w:pStyle w:val="ListParagraph"/>
              <w:ind w:left="25"/>
              <w:rPr>
                <w:ins w:id="2534" w:author="Rafi Aziizi" w:date="2021-11-12T14:55:00Z"/>
              </w:rPr>
              <w:pPrChange w:id="2535" w:author=" " w:date="2021-11-12T15:26:00Z">
                <w:pPr>
                  <w:pStyle w:val="ListParagraph"/>
                  <w:ind w:left="450"/>
                </w:pPr>
              </w:pPrChange>
            </w:pPr>
          </w:p>
        </w:tc>
        <w:tc>
          <w:tcPr>
            <w:tcW w:w="3964" w:type="dxa"/>
            <w:vAlign w:val="center"/>
          </w:tcPr>
          <w:p w14:paraId="189B7274" w14:textId="0C469F83" w:rsidR="005D5AD6" w:rsidRDefault="005D5AD6">
            <w:pPr>
              <w:spacing w:after="160"/>
              <w:ind w:left="25"/>
              <w:rPr>
                <w:ins w:id="2536" w:author="Rafi Aziizi" w:date="2021-11-12T14:55:00Z"/>
              </w:rPr>
              <w:pPrChange w:id="2537" w:author=" " w:date="2021-11-12T15:26:00Z">
                <w:pPr>
                  <w:spacing w:after="160"/>
                  <w:ind w:left="360"/>
                </w:pPr>
              </w:pPrChange>
            </w:pPr>
            <w:ins w:id="2538"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539" w:author="Rafi Aziizi" w:date="2021-11-12T15:01:00Z">
              <w:r>
                <w:t>kelas</w:t>
              </w:r>
              <w:proofErr w:type="spellEnd"/>
              <w:r>
                <w:t xml:space="preserve"> </w:t>
              </w:r>
            </w:ins>
            <w:proofErr w:type="spellStart"/>
            <w:ins w:id="2540"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F7AC12B" w14:textId="77777777" w:rsidR="005D5AD6" w:rsidRDefault="005D5AD6" w:rsidP="005D5AD6">
      <w:pPr>
        <w:ind w:left="66"/>
        <w:rPr>
          <w:ins w:id="2541" w:author="Rafi Aziizi" w:date="2021-11-12T14:55:00Z"/>
        </w:rPr>
      </w:pPr>
    </w:p>
    <w:p w14:paraId="73514B29" w14:textId="58E0A60E" w:rsidR="005D5AD6" w:rsidRDefault="005D5AD6" w:rsidP="005D5AD6">
      <w:pPr>
        <w:ind w:left="66"/>
        <w:rPr>
          <w:ins w:id="2542" w:author=" " w:date="2021-11-12T16:28:00Z"/>
        </w:rPr>
      </w:pPr>
      <w:ins w:id="2543" w:author="Rafi Aziizi" w:date="2021-11-12T14:55:00Z">
        <w:r>
          <w:t xml:space="preserve">c. </w:t>
        </w:r>
        <w:proofErr w:type="spellStart"/>
        <w:r>
          <w:t>Skenario</w:t>
        </w:r>
        <w:proofErr w:type="spellEnd"/>
        <w:r>
          <w:t xml:space="preserve"> Edit </w:t>
        </w:r>
      </w:ins>
      <w:ins w:id="2544" w:author="Rafi Aziizi" w:date="2021-11-12T15:02:00Z">
        <w:r>
          <w:t>Kelas</w:t>
        </w:r>
      </w:ins>
    </w:p>
    <w:p w14:paraId="3D4F5B4D" w14:textId="77777777" w:rsidR="00885B6D" w:rsidRDefault="00885B6D" w:rsidP="005D5AD6">
      <w:pPr>
        <w:ind w:left="66"/>
        <w:rPr>
          <w:ins w:id="2545"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2546" w:author="Rafi Aziizi" w:date="2021-11-12T14:55:00Z"/>
        </w:trPr>
        <w:tc>
          <w:tcPr>
            <w:tcW w:w="3827" w:type="dxa"/>
            <w:shd w:val="clear" w:color="auto" w:fill="F2EE98"/>
            <w:vAlign w:val="center"/>
          </w:tcPr>
          <w:p w14:paraId="10BD5B1C" w14:textId="77777777" w:rsidR="005D5AD6" w:rsidRPr="0044182F" w:rsidRDefault="005D5AD6" w:rsidP="00D26F74">
            <w:pPr>
              <w:rPr>
                <w:ins w:id="2547" w:author="Rafi Aziizi" w:date="2021-11-12T14:55:00Z"/>
                <w:b/>
              </w:rPr>
            </w:pPr>
            <w:ins w:id="2548"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2549" w:author="Rafi Aziizi" w:date="2021-11-12T14:55:00Z"/>
              </w:rPr>
            </w:pPr>
            <w:ins w:id="2550" w:author="Rafi Aziizi" w:date="2021-11-12T14:55:00Z">
              <w:r>
                <w:t xml:space="preserve">Edit </w:t>
              </w:r>
            </w:ins>
            <w:ins w:id="2551" w:author="Rafi Aziizi" w:date="2021-11-12T15:01:00Z">
              <w:r>
                <w:t>Kelas</w:t>
              </w:r>
            </w:ins>
          </w:p>
        </w:tc>
      </w:tr>
      <w:tr w:rsidR="005D5AD6" w:rsidRPr="002F6C1D" w14:paraId="6AE376BE" w14:textId="77777777" w:rsidTr="00D26F74">
        <w:trPr>
          <w:jc w:val="center"/>
          <w:ins w:id="2552" w:author="Rafi Aziizi" w:date="2021-11-12T14:55:00Z"/>
        </w:trPr>
        <w:tc>
          <w:tcPr>
            <w:tcW w:w="3827" w:type="dxa"/>
            <w:vAlign w:val="center"/>
          </w:tcPr>
          <w:p w14:paraId="2F2F89A6" w14:textId="77777777" w:rsidR="005D5AD6" w:rsidRPr="0044182F" w:rsidRDefault="005D5AD6" w:rsidP="00D26F74">
            <w:pPr>
              <w:rPr>
                <w:ins w:id="2553" w:author="Rafi Aziizi" w:date="2021-11-12T14:55:00Z"/>
                <w:b/>
              </w:rPr>
            </w:pPr>
            <w:ins w:id="2554" w:author="Rafi Aziizi" w:date="2021-11-12T14:55:00Z">
              <w:r w:rsidRPr="0044182F">
                <w:rPr>
                  <w:b/>
                </w:rPr>
                <w:t>ID</w:t>
              </w:r>
            </w:ins>
          </w:p>
        </w:tc>
        <w:tc>
          <w:tcPr>
            <w:tcW w:w="3964" w:type="dxa"/>
            <w:vAlign w:val="center"/>
          </w:tcPr>
          <w:p w14:paraId="4DC07208" w14:textId="01E0F747" w:rsidR="005D5AD6" w:rsidRPr="002F6C1D" w:rsidRDefault="005D5AD6" w:rsidP="00D26F74">
            <w:pPr>
              <w:rPr>
                <w:ins w:id="2555" w:author="Rafi Aziizi" w:date="2021-11-12T14:55:00Z"/>
              </w:rPr>
            </w:pPr>
            <w:ins w:id="2556" w:author="Rafi Aziizi" w:date="2021-11-12T14:55:00Z">
              <w:r>
                <w:t>RC1</w:t>
              </w:r>
            </w:ins>
            <w:ins w:id="2557" w:author="Rafi Aziizi" w:date="2021-11-12T15:02:00Z">
              <w:r>
                <w:t>5</w:t>
              </w:r>
            </w:ins>
            <w:ins w:id="2558" w:author="Rafi Aziizi" w:date="2021-11-13T06:56:00Z">
              <w:r w:rsidR="005049EC">
                <w:t>.3</w:t>
              </w:r>
            </w:ins>
          </w:p>
        </w:tc>
      </w:tr>
      <w:tr w:rsidR="005D5AD6" w:rsidRPr="000C722D" w14:paraId="74D68512" w14:textId="77777777" w:rsidTr="00D26F74">
        <w:trPr>
          <w:jc w:val="center"/>
          <w:ins w:id="2559" w:author="Rafi Aziizi" w:date="2021-11-12T14:55:00Z"/>
        </w:trPr>
        <w:tc>
          <w:tcPr>
            <w:tcW w:w="3827" w:type="dxa"/>
            <w:vAlign w:val="center"/>
          </w:tcPr>
          <w:p w14:paraId="334F4F0F" w14:textId="77777777" w:rsidR="005D5AD6" w:rsidRPr="0044182F" w:rsidRDefault="005D5AD6" w:rsidP="00D26F74">
            <w:pPr>
              <w:rPr>
                <w:ins w:id="2560" w:author="Rafi Aziizi" w:date="2021-11-12T14:55:00Z"/>
                <w:b/>
              </w:rPr>
            </w:pPr>
            <w:ins w:id="2561" w:author="Rafi Aziizi" w:date="2021-11-12T14:55:00Z">
              <w:r w:rsidRPr="0044182F">
                <w:rPr>
                  <w:b/>
                </w:rPr>
                <w:t>Description</w:t>
              </w:r>
            </w:ins>
          </w:p>
        </w:tc>
        <w:tc>
          <w:tcPr>
            <w:tcW w:w="3964" w:type="dxa"/>
          </w:tcPr>
          <w:p w14:paraId="0498CBFE" w14:textId="6570C93A" w:rsidR="005D5AD6" w:rsidRPr="000C722D" w:rsidRDefault="005D5AD6" w:rsidP="00D26F74">
            <w:pPr>
              <w:rPr>
                <w:ins w:id="2562" w:author="Rafi Aziizi" w:date="2021-11-12T14:55:00Z"/>
              </w:rPr>
            </w:pPr>
            <w:ins w:id="2563"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564" w:author="Rafi Aziizi" w:date="2021-11-12T15:02:00Z">
              <w:r>
                <w:t>kelas</w:t>
              </w:r>
            </w:ins>
            <w:proofErr w:type="spellEnd"/>
            <w:ins w:id="2565" w:author="Rafi Aziizi" w:date="2021-11-12T14:55:00Z">
              <w:r>
                <w:t xml:space="preserve"> </w:t>
              </w:r>
              <w:proofErr w:type="spellStart"/>
              <w:r>
                <w:t>untuk</w:t>
              </w:r>
              <w:proofErr w:type="spellEnd"/>
              <w:r>
                <w:t xml:space="preserve"> </w:t>
              </w:r>
              <w:proofErr w:type="spellStart"/>
              <w:r>
                <w:t>memperbaharui</w:t>
              </w:r>
              <w:proofErr w:type="spellEnd"/>
              <w:r>
                <w:t xml:space="preserve"> data </w:t>
              </w:r>
            </w:ins>
            <w:proofErr w:type="spellStart"/>
            <w:ins w:id="2566" w:author="Rafi Aziizi" w:date="2021-11-12T15:02:00Z">
              <w:r>
                <w:t>kelas</w:t>
              </w:r>
            </w:ins>
            <w:proofErr w:type="spellEnd"/>
            <w:ins w:id="2567" w:author="Rafi Aziizi" w:date="2021-11-12T14:55:00Z">
              <w:r>
                <w:t>.</w:t>
              </w:r>
            </w:ins>
          </w:p>
        </w:tc>
      </w:tr>
      <w:tr w:rsidR="005D5AD6" w:rsidRPr="002F6C1D" w14:paraId="5F045F81" w14:textId="77777777" w:rsidTr="00D26F74">
        <w:trPr>
          <w:jc w:val="center"/>
          <w:ins w:id="2568" w:author="Rafi Aziizi" w:date="2021-11-12T14:55:00Z"/>
        </w:trPr>
        <w:tc>
          <w:tcPr>
            <w:tcW w:w="3827" w:type="dxa"/>
            <w:vAlign w:val="center"/>
          </w:tcPr>
          <w:p w14:paraId="64BBED69" w14:textId="77777777" w:rsidR="005D5AD6" w:rsidRPr="0044182F" w:rsidRDefault="005D5AD6" w:rsidP="00D26F74">
            <w:pPr>
              <w:rPr>
                <w:ins w:id="2569" w:author="Rafi Aziizi" w:date="2021-11-12T14:55:00Z"/>
                <w:b/>
              </w:rPr>
            </w:pPr>
            <w:ins w:id="2570"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2571" w:author="Rafi Aziizi" w:date="2021-11-12T14:55:00Z"/>
              </w:rPr>
            </w:pPr>
            <w:ins w:id="2572" w:author="Rafi Aziizi" w:date="2021-11-12T14:55:00Z">
              <w:r>
                <w:t>Bag.IT, Guru BK.</w:t>
              </w:r>
            </w:ins>
          </w:p>
        </w:tc>
      </w:tr>
      <w:tr w:rsidR="005D5AD6" w:rsidRPr="0044182F" w14:paraId="3AE5E927" w14:textId="77777777" w:rsidTr="00D26F74">
        <w:trPr>
          <w:jc w:val="center"/>
          <w:ins w:id="2573" w:author="Rafi Aziizi" w:date="2021-11-12T14:55:00Z"/>
        </w:trPr>
        <w:tc>
          <w:tcPr>
            <w:tcW w:w="3827" w:type="dxa"/>
            <w:vAlign w:val="center"/>
          </w:tcPr>
          <w:p w14:paraId="45D0CBC7" w14:textId="77777777" w:rsidR="005D5AD6" w:rsidRPr="0044182F" w:rsidRDefault="005D5AD6" w:rsidP="00D26F74">
            <w:pPr>
              <w:rPr>
                <w:ins w:id="2574" w:author="Rafi Aziizi" w:date="2021-11-12T14:55:00Z"/>
                <w:b/>
              </w:rPr>
            </w:pPr>
            <w:ins w:id="2575"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2576" w:author="Rafi Aziizi" w:date="2021-11-12T14:55:00Z"/>
                <w:i/>
                <w:iCs/>
              </w:rPr>
            </w:pPr>
            <w:ins w:id="2577" w:author="Rafi Aziizi" w:date="2021-11-12T14:55:00Z">
              <w:r>
                <w:rPr>
                  <w:i/>
                  <w:iCs/>
                </w:rPr>
                <w:t>Conditional</w:t>
              </w:r>
            </w:ins>
          </w:p>
        </w:tc>
      </w:tr>
      <w:tr w:rsidR="005D5AD6" w:rsidRPr="0044182F" w14:paraId="17B205FB" w14:textId="77777777" w:rsidTr="00D26F74">
        <w:trPr>
          <w:jc w:val="center"/>
          <w:ins w:id="2578" w:author="Rafi Aziizi" w:date="2021-11-12T14:55:00Z"/>
        </w:trPr>
        <w:tc>
          <w:tcPr>
            <w:tcW w:w="3827" w:type="dxa"/>
            <w:vAlign w:val="center"/>
          </w:tcPr>
          <w:p w14:paraId="212E5AC1" w14:textId="77777777" w:rsidR="005D5AD6" w:rsidRPr="0044182F" w:rsidRDefault="005D5AD6" w:rsidP="00D26F74">
            <w:pPr>
              <w:rPr>
                <w:ins w:id="2579" w:author="Rafi Aziizi" w:date="2021-11-12T14:55:00Z"/>
                <w:b/>
              </w:rPr>
            </w:pPr>
            <w:ins w:id="2580"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2581" w:author="Rafi Aziizi" w:date="2021-11-12T14:55:00Z"/>
              </w:rPr>
            </w:pPr>
            <w:ins w:id="2582" w:author="Rafi Aziizi" w:date="2021-11-12T14:55:00Z">
              <w:r>
                <w:t>-</w:t>
              </w:r>
            </w:ins>
          </w:p>
        </w:tc>
      </w:tr>
      <w:tr w:rsidR="005D5AD6" w:rsidRPr="0081005E" w14:paraId="667D0B2D" w14:textId="77777777" w:rsidTr="00D26F74">
        <w:trPr>
          <w:jc w:val="center"/>
          <w:ins w:id="2583" w:author="Rafi Aziizi" w:date="2021-11-12T14:55:00Z"/>
        </w:trPr>
        <w:tc>
          <w:tcPr>
            <w:tcW w:w="3827" w:type="dxa"/>
            <w:vAlign w:val="center"/>
          </w:tcPr>
          <w:p w14:paraId="239C28C8" w14:textId="77777777" w:rsidR="005D5AD6" w:rsidRPr="0044182F" w:rsidRDefault="005D5AD6" w:rsidP="00D26F74">
            <w:pPr>
              <w:rPr>
                <w:ins w:id="2584" w:author="Rafi Aziizi" w:date="2021-11-12T14:55:00Z"/>
                <w:b/>
              </w:rPr>
            </w:pPr>
            <w:ins w:id="2585"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2586" w:author="Rafi Aziizi" w:date="2021-11-12T14:55:00Z"/>
                <w:i/>
                <w:iCs/>
              </w:rPr>
            </w:pPr>
            <w:ins w:id="2587" w:author="Rafi Aziizi" w:date="2021-11-12T14:55:00Z">
              <w:r>
                <w:t xml:space="preserve">Data </w:t>
              </w:r>
            </w:ins>
            <w:proofErr w:type="spellStart"/>
            <w:ins w:id="2588" w:author="Rafi Aziizi" w:date="2021-11-12T15:02:00Z">
              <w:r>
                <w:t>kelas</w:t>
              </w:r>
              <w:proofErr w:type="spellEnd"/>
              <w:r>
                <w:t xml:space="preserve"> </w:t>
              </w:r>
            </w:ins>
            <w:proofErr w:type="spellStart"/>
            <w:ins w:id="2589" w:author="Rafi Aziizi" w:date="2021-11-12T14:55:00Z">
              <w:r>
                <w:t>belum</w:t>
              </w:r>
              <w:proofErr w:type="spellEnd"/>
              <w:r>
                <w:t xml:space="preserve"> </w:t>
              </w:r>
              <w:proofErr w:type="spellStart"/>
              <w:r>
                <w:t>diperbaharui</w:t>
              </w:r>
              <w:proofErr w:type="spellEnd"/>
            </w:ins>
          </w:p>
        </w:tc>
      </w:tr>
      <w:tr w:rsidR="005D5AD6" w:rsidRPr="0048762E" w14:paraId="25700E93" w14:textId="77777777" w:rsidTr="00D26F74">
        <w:trPr>
          <w:jc w:val="center"/>
          <w:ins w:id="2590" w:author="Rafi Aziizi" w:date="2021-11-12T14:55:00Z"/>
        </w:trPr>
        <w:tc>
          <w:tcPr>
            <w:tcW w:w="3827" w:type="dxa"/>
            <w:vAlign w:val="center"/>
          </w:tcPr>
          <w:p w14:paraId="6622AF29" w14:textId="77777777" w:rsidR="005D5AD6" w:rsidRPr="0044182F" w:rsidRDefault="005D5AD6" w:rsidP="00D26F74">
            <w:pPr>
              <w:rPr>
                <w:ins w:id="2591" w:author="Rafi Aziizi" w:date="2021-11-12T14:55:00Z"/>
                <w:b/>
              </w:rPr>
            </w:pPr>
            <w:ins w:id="2592"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2593" w:author="Rafi Aziizi" w:date="2021-11-12T14:55:00Z"/>
              </w:rPr>
            </w:pPr>
            <w:proofErr w:type="spellStart"/>
            <w:ins w:id="2594" w:author="Rafi Aziizi" w:date="2021-11-12T14:55:00Z">
              <w:r>
                <w:t>Perubahan</w:t>
              </w:r>
              <w:proofErr w:type="spellEnd"/>
              <w:r>
                <w:t xml:space="preserve"> data </w:t>
              </w:r>
              <w:proofErr w:type="spellStart"/>
              <w:r>
                <w:t>identitas</w:t>
              </w:r>
              <w:proofErr w:type="spellEnd"/>
              <w:r>
                <w:t xml:space="preserve"> </w:t>
              </w:r>
            </w:ins>
            <w:proofErr w:type="spellStart"/>
            <w:ins w:id="2595" w:author="Rafi Aziizi" w:date="2021-11-12T15:02:00Z">
              <w:r>
                <w:t>kelas</w:t>
              </w:r>
            </w:ins>
            <w:proofErr w:type="spellEnd"/>
          </w:p>
        </w:tc>
      </w:tr>
      <w:tr w:rsidR="005D5AD6" w:rsidRPr="0044182F" w14:paraId="347342F7" w14:textId="77777777" w:rsidTr="00D26F74">
        <w:trPr>
          <w:jc w:val="center"/>
          <w:ins w:id="2596"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2597" w:author="Rafi Aziizi" w:date="2021-11-12T14:55:00Z"/>
                <w:b/>
              </w:rPr>
            </w:pPr>
            <w:ins w:id="2598" w:author="Rafi Aziizi" w:date="2021-11-12T14:55:00Z">
              <w:r w:rsidRPr="0044182F">
                <w:rPr>
                  <w:b/>
                </w:rPr>
                <w:t>Main Course</w:t>
              </w:r>
            </w:ins>
          </w:p>
        </w:tc>
      </w:tr>
      <w:tr w:rsidR="005D5AD6" w:rsidRPr="0044182F" w14:paraId="03068BBE" w14:textId="77777777" w:rsidTr="00D26F74">
        <w:trPr>
          <w:jc w:val="center"/>
          <w:ins w:id="2599"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2600" w:author="Rafi Aziizi" w:date="2021-11-12T14:55:00Z"/>
                <w:b/>
              </w:rPr>
            </w:pPr>
            <w:proofErr w:type="spellStart"/>
            <w:ins w:id="2601"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5EAFD5B" w14:textId="77777777" w:rsidR="005D5AD6" w:rsidRPr="0044182F" w:rsidRDefault="005D5AD6" w:rsidP="00D26F74">
            <w:pPr>
              <w:jc w:val="center"/>
              <w:rPr>
                <w:ins w:id="2602" w:author="Rafi Aziizi" w:date="2021-11-12T14:55:00Z"/>
                <w:b/>
              </w:rPr>
            </w:pPr>
            <w:proofErr w:type="spellStart"/>
            <w:ins w:id="2603"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2B05367E" w14:textId="77777777" w:rsidTr="00D26F74">
        <w:trPr>
          <w:jc w:val="center"/>
          <w:ins w:id="2604"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2605" w:author="Rafi Aziizi" w:date="2021-11-12T14:55:00Z"/>
              </w:rPr>
              <w:pPrChange w:id="2606" w:author=" " w:date="2021-11-12T15:26:00Z">
                <w:pPr>
                  <w:numPr>
                    <w:numId w:val="83"/>
                  </w:numPr>
                  <w:spacing w:after="160"/>
                  <w:ind w:left="720" w:hanging="360"/>
                </w:pPr>
              </w:pPrChange>
            </w:pPr>
            <w:proofErr w:type="spellStart"/>
            <w:ins w:id="2607" w:author="Rafi Aziizi" w:date="2021-11-12T14:55:00Z">
              <w:r>
                <w:t>Memasuki</w:t>
              </w:r>
              <w:proofErr w:type="spellEnd"/>
              <w:r>
                <w:t xml:space="preserve"> menu “Data </w:t>
              </w:r>
            </w:ins>
            <w:ins w:id="2608" w:author="Rafi Aziizi" w:date="2021-11-12T15:02:00Z">
              <w:r>
                <w:t>Kelas</w:t>
              </w:r>
            </w:ins>
            <w:ins w:id="2609" w:author="Rafi Aziizi" w:date="2021-11-12T14:55:00Z">
              <w:r>
                <w:t>”</w:t>
              </w:r>
            </w:ins>
          </w:p>
        </w:tc>
        <w:tc>
          <w:tcPr>
            <w:tcW w:w="3964" w:type="dxa"/>
            <w:vAlign w:val="center"/>
          </w:tcPr>
          <w:p w14:paraId="7C963F3E" w14:textId="77777777" w:rsidR="005D5AD6" w:rsidRPr="0044182F" w:rsidRDefault="005D5AD6">
            <w:pPr>
              <w:pStyle w:val="ListParagraph"/>
              <w:ind w:left="450"/>
              <w:rPr>
                <w:ins w:id="2610" w:author="Rafi Aziizi" w:date="2021-11-12T14:55:00Z"/>
              </w:rPr>
              <w:pPrChange w:id="2611" w:author=" " w:date="2021-11-12T15:26:00Z">
                <w:pPr>
                  <w:ind w:left="511"/>
                </w:pPr>
              </w:pPrChange>
            </w:pPr>
          </w:p>
        </w:tc>
      </w:tr>
      <w:tr w:rsidR="005D5AD6" w:rsidRPr="0044182F" w14:paraId="232F17F6" w14:textId="77777777" w:rsidTr="00D26F74">
        <w:trPr>
          <w:jc w:val="center"/>
          <w:ins w:id="2612" w:author="Rafi Aziizi" w:date="2021-11-12T14:55:00Z"/>
        </w:trPr>
        <w:tc>
          <w:tcPr>
            <w:tcW w:w="3827" w:type="dxa"/>
            <w:vAlign w:val="center"/>
          </w:tcPr>
          <w:p w14:paraId="02085B1D" w14:textId="77777777" w:rsidR="005D5AD6" w:rsidRPr="0044182F" w:rsidRDefault="005D5AD6">
            <w:pPr>
              <w:pStyle w:val="ListParagraph"/>
              <w:ind w:left="450"/>
              <w:rPr>
                <w:ins w:id="2613" w:author="Rafi Aziizi" w:date="2021-11-12T14:55:00Z"/>
              </w:rPr>
              <w:pPrChange w:id="2614" w:author=" "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2615" w:author="Rafi Aziizi" w:date="2021-11-12T14:55:00Z"/>
              </w:rPr>
              <w:pPrChange w:id="2616" w:author=" " w:date="2021-11-12T15:26:00Z">
                <w:pPr>
                  <w:numPr>
                    <w:numId w:val="83"/>
                  </w:numPr>
                  <w:spacing w:after="160"/>
                  <w:ind w:left="511" w:hanging="360"/>
                </w:pPr>
              </w:pPrChange>
            </w:pPr>
            <w:proofErr w:type="spellStart"/>
            <w:ins w:id="2617" w:author="Rafi Aziizi" w:date="2021-11-12T14:55:00Z">
              <w:r>
                <w:t>Menampilkan</w:t>
              </w:r>
              <w:proofErr w:type="spellEnd"/>
              <w:r>
                <w:t xml:space="preserve"> </w:t>
              </w:r>
              <w:proofErr w:type="spellStart"/>
              <w:r>
                <w:t>seluruh</w:t>
              </w:r>
              <w:proofErr w:type="spellEnd"/>
              <w:r>
                <w:t xml:space="preserve"> data </w:t>
              </w:r>
            </w:ins>
            <w:proofErr w:type="spellStart"/>
            <w:ins w:id="2618" w:author="Rafi Aziizi" w:date="2021-11-12T15:02:00Z">
              <w:r>
                <w:t>kelas</w:t>
              </w:r>
            </w:ins>
            <w:proofErr w:type="spellEnd"/>
          </w:p>
        </w:tc>
      </w:tr>
      <w:tr w:rsidR="005D5AD6" w:rsidRPr="0044182F" w14:paraId="0D0A6DEB" w14:textId="77777777" w:rsidTr="00D26F74">
        <w:trPr>
          <w:jc w:val="center"/>
          <w:ins w:id="2619"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2620" w:author="Rafi Aziizi" w:date="2021-11-12T14:55:00Z"/>
              </w:rPr>
              <w:pPrChange w:id="2621" w:author=" " w:date="2021-11-12T15:26:00Z">
                <w:pPr>
                  <w:pStyle w:val="ListParagraph"/>
                  <w:numPr>
                    <w:numId w:val="83"/>
                  </w:numPr>
                  <w:ind w:hanging="360"/>
                </w:pPr>
              </w:pPrChange>
            </w:pPr>
            <w:proofErr w:type="spellStart"/>
            <w:ins w:id="2622" w:author="Rafi Aziizi" w:date="2021-11-12T14:55:00Z">
              <w:r>
                <w:t>Menekan</w:t>
              </w:r>
              <w:proofErr w:type="spellEnd"/>
              <w:r>
                <w:t xml:space="preserve"> </w:t>
              </w:r>
              <w:proofErr w:type="spellStart"/>
              <w:r>
                <w:t>tombol</w:t>
              </w:r>
              <w:proofErr w:type="spellEnd"/>
              <w:r>
                <w:t xml:space="preserve"> “Profile </w:t>
              </w:r>
            </w:ins>
            <w:ins w:id="2623" w:author="Rafi Aziizi" w:date="2021-11-12T15:02:00Z">
              <w:r>
                <w:t>Kelas</w:t>
              </w:r>
            </w:ins>
            <w:ins w:id="2624" w:author="Rafi Aziizi" w:date="2021-11-12T14:55:00Z">
              <w:r>
                <w:t>”</w:t>
              </w:r>
            </w:ins>
          </w:p>
        </w:tc>
        <w:tc>
          <w:tcPr>
            <w:tcW w:w="3964" w:type="dxa"/>
            <w:vAlign w:val="center"/>
          </w:tcPr>
          <w:p w14:paraId="6756EE8C" w14:textId="77777777" w:rsidR="005D5AD6" w:rsidRDefault="005D5AD6">
            <w:pPr>
              <w:pStyle w:val="ListParagraph"/>
              <w:spacing w:after="160"/>
              <w:ind w:left="450"/>
              <w:rPr>
                <w:ins w:id="2625" w:author="Rafi Aziizi" w:date="2021-11-12T14:55:00Z"/>
              </w:rPr>
              <w:pPrChange w:id="2626" w:author=" " w:date="2021-11-12T15:26:00Z">
                <w:pPr>
                  <w:spacing w:after="160"/>
                  <w:ind w:left="511"/>
                </w:pPr>
              </w:pPrChange>
            </w:pPr>
          </w:p>
        </w:tc>
      </w:tr>
      <w:tr w:rsidR="005D5AD6" w:rsidRPr="0044182F" w14:paraId="2560C866" w14:textId="77777777" w:rsidTr="00D26F74">
        <w:trPr>
          <w:jc w:val="center"/>
          <w:ins w:id="2627" w:author="Rafi Aziizi" w:date="2021-11-12T14:55:00Z"/>
        </w:trPr>
        <w:tc>
          <w:tcPr>
            <w:tcW w:w="3827" w:type="dxa"/>
            <w:vAlign w:val="center"/>
          </w:tcPr>
          <w:p w14:paraId="642789EA" w14:textId="77777777" w:rsidR="005D5AD6" w:rsidRDefault="005D5AD6">
            <w:pPr>
              <w:rPr>
                <w:ins w:id="2628" w:author="Rafi Aziizi" w:date="2021-11-12T14:55:00Z"/>
              </w:rPr>
              <w:pPrChange w:id="2629" w:author=" "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2630" w:author="Rafi Aziizi" w:date="2021-11-12T14:55:00Z"/>
              </w:rPr>
              <w:pPrChange w:id="2631" w:author=" " w:date="2021-11-12T15:26:00Z">
                <w:pPr>
                  <w:pStyle w:val="ListParagraph"/>
                  <w:numPr>
                    <w:numId w:val="83"/>
                  </w:numPr>
                  <w:spacing w:after="160"/>
                  <w:ind w:hanging="360"/>
                </w:pPr>
              </w:pPrChange>
            </w:pPr>
            <w:proofErr w:type="spellStart"/>
            <w:ins w:id="2632" w:author="Rafi Aziizi" w:date="2021-11-12T14:55:00Z">
              <w:r>
                <w:t>Menampilkan</w:t>
              </w:r>
              <w:proofErr w:type="spellEnd"/>
              <w:r>
                <w:t xml:space="preserve"> data </w:t>
              </w:r>
              <w:proofErr w:type="spellStart"/>
              <w:r>
                <w:t>identitas</w:t>
              </w:r>
              <w:proofErr w:type="spellEnd"/>
              <w:r>
                <w:t xml:space="preserve"> </w:t>
              </w:r>
            </w:ins>
            <w:proofErr w:type="spellStart"/>
            <w:ins w:id="2633" w:author="Rafi Aziizi" w:date="2021-11-12T15:02:00Z">
              <w:r>
                <w:t>kelas</w:t>
              </w:r>
              <w:proofErr w:type="spellEnd"/>
              <w:r>
                <w:t xml:space="preserve"> </w:t>
              </w:r>
            </w:ins>
            <w:proofErr w:type="spellStart"/>
            <w:ins w:id="2634" w:author="Rafi Aziizi" w:date="2021-11-12T14:55:00Z">
              <w:r>
                <w:t>secara</w:t>
              </w:r>
              <w:proofErr w:type="spellEnd"/>
              <w:r>
                <w:t xml:space="preserve"> </w:t>
              </w:r>
              <w:proofErr w:type="spellStart"/>
              <w:r>
                <w:t>keseluruhan</w:t>
              </w:r>
              <w:proofErr w:type="spellEnd"/>
            </w:ins>
          </w:p>
        </w:tc>
      </w:tr>
      <w:tr w:rsidR="005D5AD6" w:rsidRPr="0044182F" w14:paraId="399D8C52" w14:textId="77777777" w:rsidTr="00D26F74">
        <w:trPr>
          <w:jc w:val="center"/>
          <w:ins w:id="2635" w:author="Rafi Aziizi" w:date="2021-11-12T14:55:00Z"/>
        </w:trPr>
        <w:tc>
          <w:tcPr>
            <w:tcW w:w="3827" w:type="dxa"/>
            <w:vAlign w:val="center"/>
          </w:tcPr>
          <w:p w14:paraId="0CF4B744" w14:textId="72B13F46" w:rsidR="005D5AD6" w:rsidRDefault="005D5AD6">
            <w:pPr>
              <w:pStyle w:val="ListParagraph"/>
              <w:numPr>
                <w:ilvl w:val="0"/>
                <w:numId w:val="94"/>
              </w:numPr>
              <w:ind w:left="450"/>
              <w:rPr>
                <w:ins w:id="2636" w:author="Rafi Aziizi" w:date="2021-11-12T14:55:00Z"/>
              </w:rPr>
              <w:pPrChange w:id="2637" w:author=" " w:date="2021-11-12T15:26:00Z">
                <w:pPr>
                  <w:pStyle w:val="ListParagraph"/>
                  <w:numPr>
                    <w:numId w:val="83"/>
                  </w:numPr>
                  <w:ind w:hanging="360"/>
                </w:pPr>
              </w:pPrChange>
            </w:pPr>
            <w:proofErr w:type="spellStart"/>
            <w:ins w:id="2638" w:author="Rafi Aziizi" w:date="2021-11-12T14:55:00Z">
              <w:r>
                <w:t>Melakukan</w:t>
              </w:r>
              <w:proofErr w:type="spellEnd"/>
              <w:r>
                <w:t xml:space="preserve"> </w:t>
              </w:r>
              <w:proofErr w:type="spellStart"/>
              <w:r>
                <w:t>perubahan</w:t>
              </w:r>
              <w:proofErr w:type="spellEnd"/>
              <w:r>
                <w:t xml:space="preserve"> data </w:t>
              </w:r>
            </w:ins>
            <w:proofErr w:type="spellStart"/>
            <w:ins w:id="2639" w:author="Rafi Aziizi" w:date="2021-11-12T15:02:00Z">
              <w:r>
                <w:t>kelas</w:t>
              </w:r>
            </w:ins>
            <w:proofErr w:type="spellEnd"/>
          </w:p>
        </w:tc>
        <w:tc>
          <w:tcPr>
            <w:tcW w:w="3964" w:type="dxa"/>
            <w:vAlign w:val="center"/>
          </w:tcPr>
          <w:p w14:paraId="232766C0" w14:textId="77777777" w:rsidR="005D5AD6" w:rsidRDefault="005D5AD6">
            <w:pPr>
              <w:pStyle w:val="ListParagraph"/>
              <w:spacing w:after="160"/>
              <w:ind w:left="450"/>
              <w:rPr>
                <w:ins w:id="2640" w:author="Rafi Aziizi" w:date="2021-11-12T14:55:00Z"/>
              </w:rPr>
              <w:pPrChange w:id="2641" w:author=" " w:date="2021-11-12T15:26:00Z">
                <w:pPr>
                  <w:spacing w:after="160"/>
                </w:pPr>
              </w:pPrChange>
            </w:pPr>
          </w:p>
        </w:tc>
      </w:tr>
      <w:tr w:rsidR="005D5AD6" w:rsidRPr="0044182F" w14:paraId="14F97D99" w14:textId="77777777" w:rsidTr="00D26F74">
        <w:trPr>
          <w:jc w:val="center"/>
          <w:ins w:id="2642" w:author="Rafi Aziizi" w:date="2021-11-12T14:55:00Z"/>
        </w:trPr>
        <w:tc>
          <w:tcPr>
            <w:tcW w:w="3827" w:type="dxa"/>
            <w:vAlign w:val="center"/>
          </w:tcPr>
          <w:p w14:paraId="6C1D04F2" w14:textId="77777777" w:rsidR="005D5AD6" w:rsidRDefault="005D5AD6">
            <w:pPr>
              <w:pStyle w:val="ListParagraph"/>
              <w:ind w:left="450"/>
              <w:rPr>
                <w:ins w:id="2643" w:author="Rafi Aziizi" w:date="2021-11-12T14:55:00Z"/>
              </w:rPr>
              <w:pPrChange w:id="2644" w:author=" "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2645" w:author="Rafi Aziizi" w:date="2021-11-12T14:55:00Z"/>
              </w:rPr>
              <w:pPrChange w:id="2646" w:author=" " w:date="2021-11-12T15:26:00Z">
                <w:pPr>
                  <w:pStyle w:val="ListParagraph"/>
                  <w:numPr>
                    <w:numId w:val="83"/>
                  </w:numPr>
                  <w:spacing w:after="160"/>
                  <w:ind w:hanging="360"/>
                </w:pPr>
              </w:pPrChange>
            </w:pPr>
            <w:proofErr w:type="spellStart"/>
            <w:ins w:id="2647" w:author="Rafi Aziizi" w:date="2021-11-12T14:55:00Z">
              <w:r>
                <w:t>Menyimpan</w:t>
              </w:r>
              <w:proofErr w:type="spellEnd"/>
              <w:r>
                <w:t xml:space="preserve"> data </w:t>
              </w:r>
            </w:ins>
            <w:proofErr w:type="spellStart"/>
            <w:ins w:id="2648" w:author="Rafi Aziizi" w:date="2021-11-12T15:02:00Z">
              <w:r>
                <w:t>kelas</w:t>
              </w:r>
              <w:proofErr w:type="spellEnd"/>
              <w:r>
                <w:t xml:space="preserve"> </w:t>
              </w:r>
            </w:ins>
            <w:proofErr w:type="spellStart"/>
            <w:ins w:id="2649" w:author="Rafi Aziizi" w:date="2021-11-12T14:55:00Z">
              <w:r>
                <w:t>terbaru</w:t>
              </w:r>
              <w:proofErr w:type="spellEnd"/>
              <w:r>
                <w:t xml:space="preserve"> pada </w:t>
              </w:r>
              <w:r w:rsidRPr="00C70CAF">
                <w:rPr>
                  <w:i/>
                  <w:iCs/>
                </w:rPr>
                <w:t>database</w:t>
              </w:r>
            </w:ins>
          </w:p>
        </w:tc>
      </w:tr>
      <w:tr w:rsidR="005D5AD6" w:rsidRPr="001B1AF9" w14:paraId="305CED3B" w14:textId="77777777" w:rsidTr="00D26F74">
        <w:trPr>
          <w:jc w:val="center"/>
          <w:ins w:id="2650"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2651" w:author="Rafi Aziizi" w:date="2021-11-12T14:55:00Z"/>
                <w:b/>
                <w:bCs/>
              </w:rPr>
            </w:pPr>
            <w:proofErr w:type="spellStart"/>
            <w:ins w:id="2652" w:author="Rafi Aziizi" w:date="2021-11-12T14:55:00Z">
              <w:r w:rsidRPr="001B1AF9">
                <w:rPr>
                  <w:b/>
                  <w:bCs/>
                </w:rPr>
                <w:lastRenderedPageBreak/>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5E730D22" w14:textId="77777777" w:rsidTr="00D26F74">
        <w:trPr>
          <w:jc w:val="center"/>
          <w:ins w:id="2653"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2654" w:author="Rafi Aziizi" w:date="2021-11-12T14:55:00Z"/>
                <w:b/>
                <w:bCs/>
              </w:rPr>
            </w:pPr>
            <w:proofErr w:type="spellStart"/>
            <w:ins w:id="2655"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2656" w:author="Rafi Aziizi" w:date="2021-11-12T14:55:00Z"/>
                <w:b/>
                <w:bCs/>
              </w:rPr>
            </w:pPr>
            <w:proofErr w:type="spellStart"/>
            <w:ins w:id="2657"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4ACDC63" w14:textId="77777777" w:rsidTr="00D26F74">
        <w:trPr>
          <w:jc w:val="center"/>
          <w:ins w:id="2658" w:author="Rafi Aziizi" w:date="2021-11-12T14:55:00Z"/>
        </w:trPr>
        <w:tc>
          <w:tcPr>
            <w:tcW w:w="3827" w:type="dxa"/>
            <w:vAlign w:val="center"/>
          </w:tcPr>
          <w:p w14:paraId="7ECBBC58" w14:textId="6F7FF8F7" w:rsidR="005D5AD6" w:rsidRDefault="005D5AD6">
            <w:pPr>
              <w:ind w:left="25"/>
              <w:rPr>
                <w:ins w:id="2659" w:author="Rafi Aziizi" w:date="2021-11-12T14:55:00Z"/>
              </w:rPr>
              <w:pPrChange w:id="2660" w:author=" " w:date="2021-11-12T15:27:00Z">
                <w:pPr>
                  <w:ind w:left="360"/>
                </w:pPr>
              </w:pPrChange>
            </w:pPr>
            <w:ins w:id="2661" w:author="Rafi Aziizi" w:date="2021-11-12T14:55: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662" w:author="Rafi Aziizi" w:date="2021-11-12T15:02:00Z">
              <w:r>
                <w:t>kelas</w:t>
              </w:r>
              <w:proofErr w:type="spellEnd"/>
              <w:r>
                <w:t xml:space="preserve"> </w:t>
              </w:r>
            </w:ins>
            <w:ins w:id="2663" w:author="Rafi Aziizi" w:date="2021-11-12T14:55: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69058ADB" w14:textId="77777777" w:rsidR="005D5AD6" w:rsidRDefault="005D5AD6">
            <w:pPr>
              <w:pStyle w:val="ListParagraph"/>
              <w:spacing w:after="160"/>
              <w:ind w:left="25"/>
              <w:rPr>
                <w:ins w:id="2664" w:author="Rafi Aziizi" w:date="2021-11-12T14:55:00Z"/>
              </w:rPr>
              <w:pPrChange w:id="2665" w:author=" " w:date="2021-11-12T15:27:00Z">
                <w:pPr>
                  <w:pStyle w:val="ListParagraph"/>
                  <w:spacing w:after="160"/>
                  <w:ind w:left="468"/>
                </w:pPr>
              </w:pPrChange>
            </w:pPr>
          </w:p>
        </w:tc>
      </w:tr>
      <w:tr w:rsidR="005D5AD6" w14:paraId="64B59725" w14:textId="77777777" w:rsidTr="00D26F74">
        <w:trPr>
          <w:jc w:val="center"/>
          <w:ins w:id="2666" w:author="Rafi Aziizi" w:date="2021-11-12T14:55:00Z"/>
        </w:trPr>
        <w:tc>
          <w:tcPr>
            <w:tcW w:w="3827" w:type="dxa"/>
            <w:vAlign w:val="center"/>
          </w:tcPr>
          <w:p w14:paraId="468F79DC" w14:textId="77777777" w:rsidR="005D5AD6" w:rsidRDefault="005D5AD6">
            <w:pPr>
              <w:pStyle w:val="ListParagraph"/>
              <w:ind w:left="25"/>
              <w:rPr>
                <w:ins w:id="2667" w:author="Rafi Aziizi" w:date="2021-11-12T14:55:00Z"/>
              </w:rPr>
              <w:pPrChange w:id="2668" w:author=" " w:date="2021-11-12T15:27:00Z">
                <w:pPr>
                  <w:pStyle w:val="ListParagraph"/>
                  <w:ind w:left="450"/>
                </w:pPr>
              </w:pPrChange>
            </w:pPr>
          </w:p>
        </w:tc>
        <w:tc>
          <w:tcPr>
            <w:tcW w:w="3964" w:type="dxa"/>
            <w:vAlign w:val="center"/>
          </w:tcPr>
          <w:p w14:paraId="0942DA19" w14:textId="265B57E3" w:rsidR="005D5AD6" w:rsidRDefault="00D04EA5">
            <w:pPr>
              <w:spacing w:after="160"/>
              <w:ind w:left="25"/>
              <w:rPr>
                <w:ins w:id="2669" w:author="Rafi Aziizi" w:date="2021-11-12T14:55:00Z"/>
              </w:rPr>
              <w:pPrChange w:id="2670" w:author=" " w:date="2021-11-12T15:27:00Z">
                <w:pPr>
                  <w:spacing w:after="160"/>
                  <w:ind w:left="360"/>
                </w:pPr>
              </w:pPrChange>
            </w:pPr>
            <w:ins w:id="2671" w:author=" " w:date="2021-11-12T15:26:00Z">
              <w:r>
                <w:t>5</w:t>
              </w:r>
            </w:ins>
            <w:ins w:id="2672" w:author="Rafi Aziizi" w:date="2021-11-12T14:55:00Z">
              <w:del w:id="2673" w:author=" " w:date="2021-11-12T15:26:00Z">
                <w:r w:rsidR="005D5AD6" w:rsidDel="00D04EA5">
                  <w:delText>3</w:delText>
                </w:r>
              </w:del>
              <w:r w:rsidR="005D5AD6">
                <w:t xml:space="preserve">b. </w:t>
              </w:r>
              <w:proofErr w:type="spellStart"/>
              <w:r w:rsidR="005D5AD6">
                <w:t>Menampilkan</w:t>
              </w:r>
              <w:proofErr w:type="spellEnd"/>
              <w:r w:rsidR="005D5AD6">
                <w:t xml:space="preserve"> </w:t>
              </w:r>
              <w:proofErr w:type="spellStart"/>
              <w:r w:rsidR="005D5AD6">
                <w:t>pemberitahuan</w:t>
              </w:r>
              <w:proofErr w:type="spellEnd"/>
              <w:r w:rsidR="005D5AD6">
                <w:t xml:space="preserve"> </w:t>
              </w:r>
              <w:proofErr w:type="spellStart"/>
              <w:r w:rsidR="005D5AD6">
                <w:t>melalui</w:t>
              </w:r>
              <w:proofErr w:type="spellEnd"/>
              <w:r w:rsidR="005D5AD6">
                <w:t xml:space="preserve"> </w:t>
              </w:r>
              <w:proofErr w:type="spellStart"/>
              <w:r w:rsidR="005D5AD6">
                <w:t>notifikasi</w:t>
              </w:r>
              <w:proofErr w:type="spellEnd"/>
              <w:r w:rsidR="005D5AD6">
                <w:t xml:space="preserve"> </w:t>
              </w:r>
              <w:proofErr w:type="spellStart"/>
              <w:r w:rsidR="005D5AD6">
                <w:t>bahwa</w:t>
              </w:r>
              <w:proofErr w:type="spellEnd"/>
              <w:r w:rsidR="005D5AD6">
                <w:t xml:space="preserve"> data </w:t>
              </w:r>
            </w:ins>
            <w:proofErr w:type="spellStart"/>
            <w:ins w:id="2674" w:author="Rafi Aziizi" w:date="2021-11-12T15:02:00Z">
              <w:r w:rsidR="005D5AD6">
                <w:t>kelas</w:t>
              </w:r>
              <w:proofErr w:type="spellEnd"/>
              <w:r w:rsidR="005D5AD6">
                <w:t xml:space="preserve"> </w:t>
              </w:r>
            </w:ins>
            <w:proofErr w:type="spellStart"/>
            <w:ins w:id="2675" w:author="Rafi Aziizi" w:date="2021-11-12T14:55:00Z">
              <w:r w:rsidR="005D5AD6">
                <w:t>tidak</w:t>
              </w:r>
              <w:proofErr w:type="spellEnd"/>
              <w:r w:rsidR="005D5AD6">
                <w:t xml:space="preserve"> </w:t>
              </w:r>
              <w:proofErr w:type="spellStart"/>
              <w:r w:rsidR="005D5AD6">
                <w:t>memenuhi</w:t>
              </w:r>
              <w:proofErr w:type="spellEnd"/>
              <w:r w:rsidR="005D5AD6">
                <w:t xml:space="preserve"> </w:t>
              </w:r>
              <w:proofErr w:type="spellStart"/>
              <w:r w:rsidR="005D5AD6">
                <w:t>persyaratan</w:t>
              </w:r>
              <w:proofErr w:type="spellEnd"/>
              <w:r w:rsidR="005D5AD6">
                <w:t xml:space="preserve"> dan </w:t>
              </w:r>
              <w:proofErr w:type="spellStart"/>
              <w:r w:rsidR="005D5AD6">
                <w:t>gagal</w:t>
              </w:r>
              <w:proofErr w:type="spellEnd"/>
              <w:r w:rsidR="005D5AD6">
                <w:t xml:space="preserve"> </w:t>
              </w:r>
              <w:proofErr w:type="spellStart"/>
              <w:r w:rsidR="005D5AD6">
                <w:t>diperbaharui</w:t>
              </w:r>
              <w:proofErr w:type="spellEnd"/>
            </w:ins>
          </w:p>
        </w:tc>
      </w:tr>
    </w:tbl>
    <w:p w14:paraId="3B2EA914" w14:textId="0F5C02E0" w:rsidR="005D5AD6" w:rsidRDefault="005D5AD6">
      <w:pPr>
        <w:ind w:left="66"/>
        <w:rPr>
          <w:ins w:id="2676" w:author=" " w:date="2021-11-12T15:27:00Z"/>
        </w:rPr>
      </w:pPr>
    </w:p>
    <w:p w14:paraId="5455BCA9" w14:textId="4C5C1798" w:rsidR="00D04EA5" w:rsidDel="005049EC" w:rsidRDefault="00D04EA5" w:rsidP="00D04EA5">
      <w:pPr>
        <w:ind w:left="66"/>
        <w:rPr>
          <w:ins w:id="2677" w:author=" " w:date="2021-11-12T15:27:00Z"/>
          <w:del w:id="2678" w:author="Rafi Aziizi" w:date="2021-11-13T06:56:00Z"/>
        </w:rPr>
      </w:pPr>
      <w:ins w:id="2679" w:author=" " w:date="2021-11-12T15:27:00Z">
        <w:r>
          <w:t xml:space="preserve">d. </w:t>
        </w:r>
        <w:proofErr w:type="spellStart"/>
        <w:r>
          <w:t>Skenario</w:t>
        </w:r>
        <w:proofErr w:type="spellEnd"/>
        <w:r>
          <w:t xml:space="preserve"> </w:t>
        </w:r>
      </w:ins>
      <w:proofErr w:type="spellStart"/>
      <w:ins w:id="2680" w:author=" " w:date="2021-11-12T15:28:00Z">
        <w:r>
          <w:t>Lihat</w:t>
        </w:r>
        <w:proofErr w:type="spellEnd"/>
        <w:r>
          <w:t xml:space="preserve"> Kelas</w:t>
        </w:r>
      </w:ins>
    </w:p>
    <w:p w14:paraId="57E70272" w14:textId="04020953" w:rsidR="00D04EA5" w:rsidDel="00D04EA5" w:rsidRDefault="00D04EA5" w:rsidP="005049EC">
      <w:pPr>
        <w:ind w:left="66"/>
        <w:rPr>
          <w:del w:id="2681" w:author=" " w:date="2021-11-12T15:28:00Z"/>
        </w:rPr>
        <w:pPrChange w:id="2682" w:author="Rafi Aziizi" w:date="2021-11-13T06:56:00Z">
          <w:pPr>
            <w:pStyle w:val="ListParagraph"/>
            <w:numPr>
              <w:numId w:val="25"/>
            </w:numPr>
            <w:ind w:left="426" w:hanging="360"/>
          </w:pPr>
        </w:pPrChange>
      </w:pPr>
    </w:p>
    <w:p w14:paraId="7C44A7AC" w14:textId="1CB1C00F" w:rsidR="00117601" w:rsidRDefault="00117601" w:rsidP="005049EC">
      <w:pPr>
        <w:ind w:left="66"/>
        <w:pPrChange w:id="2683" w:author="Rafi Aziizi" w:date="2021-11-13T06:56:00Z">
          <w:pPr>
            <w:pStyle w:val="Caption"/>
            <w:keepNext/>
            <w:jc w:val="center"/>
          </w:pPr>
        </w:pPrChange>
      </w:pPr>
      <w:bookmarkStart w:id="2684" w:name="_Toc83115872"/>
      <w:del w:id="2685" w:author=" "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bookmarkEnd w:id="268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2686" w:author="Rafi Aziizi" w:date="2021-11-12T14:53:00Z">
              <w:r w:rsidDel="005D5AD6">
                <w:delText xml:space="preserve">Kelola </w:delText>
              </w:r>
            </w:del>
            <w:proofErr w:type="spellStart"/>
            <w:ins w:id="2687" w:author="Rafi Aziizi" w:date="2021-11-12T14:53:00Z">
              <w:r w:rsidR="005D5AD6">
                <w:t>Lihat</w:t>
              </w:r>
              <w:proofErr w:type="spellEnd"/>
              <w:r w:rsidR="005D5AD6">
                <w:t xml:space="preserve">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2688"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2689" w:author="Rafi Aziizi" w:date="2021-11-12T14:54: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2690"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2691" w:author="Rafi Aziizi" w:date="2021-11-12T14:54:00Z">
              <w:r w:rsidDel="005D5AD6">
                <w:delText>Data tetap pada kondisi biasa</w:delText>
              </w:r>
            </w:del>
            <w:ins w:id="2692"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2693" w:author="Rafi Aziizi" w:date="2021-11-12T14:54:00Z">
              <w:r w:rsidDel="005D5AD6">
                <w:delText>telah dikelola atau diedit</w:delText>
              </w:r>
            </w:del>
            <w:proofErr w:type="spellStart"/>
            <w:ins w:id="2694" w:author="Rafi Aziizi" w:date="2021-11-12T14:54:00Z">
              <w:r w:rsidR="005D5AD6">
                <w:t>kelas</w:t>
              </w:r>
              <w:proofErr w:type="spellEnd"/>
              <w:r w:rsidR="005D5AD6">
                <w:t xml:space="preserve"> </w:t>
              </w:r>
              <w:proofErr w:type="spellStart"/>
              <w:r w:rsidR="005D5AD6">
                <w:t>ditampilkan</w:t>
              </w:r>
            </w:ins>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2695" w:author="Rafi Aziizi" w:date="2021-11-12T10:47:00Z">
              <w:r w:rsidDel="007C5FA9">
                <w:delText>Aktor masuk kedalam</w:delText>
              </w:r>
            </w:del>
            <w:proofErr w:type="spellStart"/>
            <w:ins w:id="2696" w:author="Rafi Aziizi" w:date="2021-11-12T10:47:00Z">
              <w:r w:rsidR="007C5FA9">
                <w:t>mem</w:t>
              </w:r>
            </w:ins>
            <w:ins w:id="2697" w:author="Rafi Aziizi" w:date="2021-11-12T14:54:00Z">
              <w:r w:rsidR="005D5AD6">
                <w:t>a</w:t>
              </w:r>
            </w:ins>
            <w:ins w:id="2698" w:author="Rafi Aziizi" w:date="2021-11-12T10:47:00Z">
              <w:r w:rsidR="007C5FA9">
                <w:t>suki</w:t>
              </w:r>
            </w:ins>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2699" w:author="Rafi Aziizi" w:date="2021-11-12T14:53:00Z">
              <w:r>
                <w:t xml:space="preserve">2a. </w:t>
              </w:r>
              <w:proofErr w:type="spellStart"/>
              <w:r>
                <w:t>Memasukan</w:t>
              </w:r>
              <w:proofErr w:type="spellEnd"/>
              <w:r>
                <w:t xml:space="preserve"> data </w:t>
              </w:r>
            </w:ins>
            <w:proofErr w:type="spellStart"/>
            <w:ins w:id="2700" w:author="Rafi Aziizi" w:date="2021-11-12T14:54:00Z">
              <w:r>
                <w:t>kelas</w:t>
              </w:r>
            </w:ins>
            <w:proofErr w:type="spellEnd"/>
            <w:ins w:id="2701" w:author="Rafi Aziizi" w:date="2021-11-12T14:53: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702"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2703" w:author="Rafi Aziizi" w:date="2021-11-12T14:53: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704" w:author="Rafi Aziizi" w:date="2021-11-12T14:54:00Z">
              <w:r>
                <w:t>kelas</w:t>
              </w:r>
            </w:ins>
            <w:proofErr w:type="spellEnd"/>
            <w:ins w:id="2705" w:author="Rafi Aziizi" w:date="2021-11-12T14:53:00Z">
              <w:r>
                <w:t xml:space="preserve"> </w:t>
              </w:r>
              <w:proofErr w:type="spellStart"/>
              <w:r>
                <w:t>tidak</w:t>
              </w:r>
              <w:proofErr w:type="spellEnd"/>
              <w:r>
                <w:t xml:space="preserve"> </w:t>
              </w:r>
              <w:proofErr w:type="spellStart"/>
              <w:r>
                <w:t>ditemukan</w:t>
              </w:r>
            </w:ins>
            <w:proofErr w:type="spellEnd"/>
            <w:del w:id="2706"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0AA76D96" w:rsidR="00270503" w:rsidRDefault="00270503" w:rsidP="00FF2590">
      <w:pPr>
        <w:pStyle w:val="ListParagraph"/>
        <w:numPr>
          <w:ilvl w:val="0"/>
          <w:numId w:val="25"/>
        </w:numPr>
        <w:ind w:left="426"/>
        <w:rPr>
          <w:ins w:id="2707" w:author=" " w:date="2021-11-12T16:29:00Z"/>
        </w:rPr>
      </w:pPr>
      <w:proofErr w:type="spellStart"/>
      <w:r>
        <w:t>Skenario</w:t>
      </w:r>
      <w:proofErr w:type="spellEnd"/>
      <w:r>
        <w:t xml:space="preserve"> </w:t>
      </w:r>
      <w:proofErr w:type="spellStart"/>
      <w:r>
        <w:t>Kelola</w:t>
      </w:r>
      <w:proofErr w:type="spellEnd"/>
      <w:r>
        <w:t xml:space="preserve"> Admin</w:t>
      </w:r>
    </w:p>
    <w:p w14:paraId="1F8C6D98" w14:textId="2493A52D" w:rsidR="00885B6D" w:rsidRDefault="00885B6D">
      <w:pPr>
        <w:ind w:firstLine="426"/>
        <w:rPr>
          <w:ins w:id="2708" w:author=" " w:date="2021-11-12T16:29:00Z"/>
        </w:rPr>
        <w:pPrChange w:id="2709" w:author=" " w:date="2021-11-12T16:29:00Z">
          <w:pPr>
            <w:pStyle w:val="ListParagraph"/>
            <w:numPr>
              <w:numId w:val="25"/>
            </w:numPr>
            <w:ind w:hanging="360"/>
          </w:pPr>
        </w:pPrChange>
      </w:pPr>
      <w:ins w:id="2710" w:author=" " w:date="2021-11-12T16:29: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admin, </w:t>
        </w:r>
        <w:proofErr w:type="spellStart"/>
        <w:r>
          <w:t>hapus</w:t>
        </w:r>
        <w:proofErr w:type="spellEnd"/>
        <w:r>
          <w:t xml:space="preserve"> admin, edit admin dan </w:t>
        </w:r>
        <w:proofErr w:type="spellStart"/>
        <w:r>
          <w:t>lihat</w:t>
        </w:r>
        <w:proofErr w:type="spellEnd"/>
        <w:r>
          <w:t xml:space="preserve"> admin.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0B5ABE4D" w14:textId="04A55554" w:rsidR="00D04EA5" w:rsidRDefault="00D04EA5" w:rsidP="00D04EA5">
      <w:pPr>
        <w:pStyle w:val="ListParagraph"/>
        <w:numPr>
          <w:ilvl w:val="0"/>
          <w:numId w:val="95"/>
        </w:numPr>
        <w:ind w:left="426"/>
        <w:rPr>
          <w:ins w:id="2711" w:author=" " w:date="2021-11-12T16:30:00Z"/>
        </w:rPr>
      </w:pPr>
      <w:proofErr w:type="spellStart"/>
      <w:ins w:id="2712" w:author=" " w:date="2021-11-12T15:28:00Z">
        <w:r>
          <w:t>Skenario</w:t>
        </w:r>
        <w:proofErr w:type="spellEnd"/>
        <w:r>
          <w:t xml:space="preserve"> </w:t>
        </w:r>
        <w:proofErr w:type="spellStart"/>
        <w:r>
          <w:t>Tambah</w:t>
        </w:r>
        <w:proofErr w:type="spellEnd"/>
        <w:r>
          <w:t xml:space="preserve"> Admin</w:t>
        </w:r>
      </w:ins>
    </w:p>
    <w:p w14:paraId="55C72B24" w14:textId="77777777" w:rsidR="00885B6D" w:rsidRDefault="00885B6D">
      <w:pPr>
        <w:pStyle w:val="ListParagraph"/>
        <w:ind w:left="426"/>
        <w:rPr>
          <w:ins w:id="2713" w:author=" " w:date="2021-11-12T15:31:00Z"/>
        </w:rPr>
        <w:pPrChange w:id="2714"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2715" w:author=" " w:date="2021-11-12T15:40:00Z"/>
        </w:trPr>
        <w:tc>
          <w:tcPr>
            <w:tcW w:w="3827" w:type="dxa"/>
            <w:shd w:val="clear" w:color="auto" w:fill="F2EE98"/>
            <w:vAlign w:val="center"/>
          </w:tcPr>
          <w:p w14:paraId="5350314F" w14:textId="77777777" w:rsidR="00767FB7" w:rsidRPr="0044182F" w:rsidRDefault="00767FB7" w:rsidP="00D26F74">
            <w:pPr>
              <w:rPr>
                <w:ins w:id="2716" w:author=" " w:date="2021-11-12T15:40:00Z"/>
                <w:b/>
              </w:rPr>
            </w:pPr>
            <w:ins w:id="2717" w:author=" "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2718" w:author=" " w:date="2021-11-12T15:40:00Z"/>
              </w:rPr>
            </w:pPr>
            <w:proofErr w:type="spellStart"/>
            <w:ins w:id="2719" w:author=" " w:date="2021-11-12T15:40:00Z">
              <w:r>
                <w:t>Tambah</w:t>
              </w:r>
              <w:proofErr w:type="spellEnd"/>
              <w:r>
                <w:t xml:space="preserve"> </w:t>
              </w:r>
            </w:ins>
            <w:ins w:id="2720" w:author=" " w:date="2021-11-12T15:42:00Z">
              <w:r>
                <w:t>Admin</w:t>
              </w:r>
            </w:ins>
          </w:p>
        </w:tc>
      </w:tr>
      <w:tr w:rsidR="00767FB7" w:rsidRPr="002F6C1D" w14:paraId="74C3FD5B" w14:textId="77777777" w:rsidTr="00D26F74">
        <w:trPr>
          <w:jc w:val="center"/>
          <w:ins w:id="2721" w:author=" " w:date="2021-11-12T15:40:00Z"/>
        </w:trPr>
        <w:tc>
          <w:tcPr>
            <w:tcW w:w="3827" w:type="dxa"/>
            <w:vAlign w:val="center"/>
          </w:tcPr>
          <w:p w14:paraId="1876BF0B" w14:textId="77777777" w:rsidR="00767FB7" w:rsidRPr="0044182F" w:rsidRDefault="00767FB7" w:rsidP="00D26F74">
            <w:pPr>
              <w:rPr>
                <w:ins w:id="2722" w:author=" " w:date="2021-11-12T15:40:00Z"/>
                <w:b/>
              </w:rPr>
            </w:pPr>
            <w:ins w:id="2723" w:author=" " w:date="2021-11-12T15:40:00Z">
              <w:r w:rsidRPr="0044182F">
                <w:rPr>
                  <w:b/>
                </w:rPr>
                <w:t>ID</w:t>
              </w:r>
            </w:ins>
          </w:p>
        </w:tc>
        <w:tc>
          <w:tcPr>
            <w:tcW w:w="3964" w:type="dxa"/>
            <w:vAlign w:val="center"/>
          </w:tcPr>
          <w:p w14:paraId="1E8BD055" w14:textId="79DA33FB" w:rsidR="00767FB7" w:rsidRPr="002F6C1D" w:rsidRDefault="00767FB7" w:rsidP="00D26F74">
            <w:pPr>
              <w:rPr>
                <w:ins w:id="2724" w:author=" " w:date="2021-11-12T15:40:00Z"/>
              </w:rPr>
            </w:pPr>
            <w:ins w:id="2725" w:author=" " w:date="2021-11-12T15:40:00Z">
              <w:r>
                <w:t>RC1</w:t>
              </w:r>
            </w:ins>
            <w:ins w:id="2726" w:author=" " w:date="2021-11-12T15:43:00Z">
              <w:r>
                <w:t>6</w:t>
              </w:r>
            </w:ins>
            <w:ins w:id="2727" w:author="Rafi Aziizi" w:date="2021-11-13T06:57:00Z">
              <w:r w:rsidR="005049EC">
                <w:t>.1</w:t>
              </w:r>
            </w:ins>
          </w:p>
        </w:tc>
      </w:tr>
      <w:tr w:rsidR="00767FB7" w:rsidRPr="000C722D" w14:paraId="49628D02" w14:textId="77777777" w:rsidTr="00D26F74">
        <w:trPr>
          <w:jc w:val="center"/>
          <w:ins w:id="2728" w:author=" " w:date="2021-11-12T15:40:00Z"/>
        </w:trPr>
        <w:tc>
          <w:tcPr>
            <w:tcW w:w="3827" w:type="dxa"/>
            <w:vAlign w:val="center"/>
          </w:tcPr>
          <w:p w14:paraId="1DDB79E8" w14:textId="77777777" w:rsidR="00767FB7" w:rsidRPr="0044182F" w:rsidRDefault="00767FB7" w:rsidP="00D26F74">
            <w:pPr>
              <w:rPr>
                <w:ins w:id="2729" w:author=" " w:date="2021-11-12T15:40:00Z"/>
                <w:b/>
              </w:rPr>
            </w:pPr>
            <w:ins w:id="2730" w:author=" " w:date="2021-11-12T15:40:00Z">
              <w:r w:rsidRPr="0044182F">
                <w:rPr>
                  <w:b/>
                </w:rPr>
                <w:t>Description</w:t>
              </w:r>
            </w:ins>
          </w:p>
        </w:tc>
        <w:tc>
          <w:tcPr>
            <w:tcW w:w="3964" w:type="dxa"/>
          </w:tcPr>
          <w:p w14:paraId="07E077DA" w14:textId="0DBA0357" w:rsidR="00767FB7" w:rsidRPr="000C722D" w:rsidRDefault="00767FB7" w:rsidP="00D26F74">
            <w:pPr>
              <w:rPr>
                <w:ins w:id="2731" w:author=" " w:date="2021-11-12T15:40:00Z"/>
              </w:rPr>
            </w:pPr>
            <w:ins w:id="2732" w:author=" " w:date="2021-11-12T15:4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733" w:author=" " w:date="2021-11-12T15:45:00Z">
              <w:r w:rsidR="009F78F1">
                <w:t>admin</w:t>
              </w:r>
            </w:ins>
            <w:ins w:id="2734" w:author=" " w:date="2021-11-12T15:40:00Z">
              <w:r>
                <w:t xml:space="preserve"> </w:t>
              </w:r>
              <w:proofErr w:type="spellStart"/>
              <w:r>
                <w:t>untuk</w:t>
              </w:r>
              <w:proofErr w:type="spellEnd"/>
              <w:r>
                <w:t xml:space="preserve"> </w:t>
              </w:r>
              <w:proofErr w:type="spellStart"/>
              <w:r>
                <w:t>menambah</w:t>
              </w:r>
              <w:proofErr w:type="spellEnd"/>
              <w:r>
                <w:t xml:space="preserve"> data </w:t>
              </w:r>
            </w:ins>
            <w:ins w:id="2735" w:author=" " w:date="2021-11-12T15:45:00Z">
              <w:r w:rsidR="009F78F1">
                <w:t>admin</w:t>
              </w:r>
            </w:ins>
          </w:p>
        </w:tc>
      </w:tr>
      <w:tr w:rsidR="00767FB7" w:rsidRPr="002F6C1D" w14:paraId="588BA9B1" w14:textId="77777777" w:rsidTr="00D26F74">
        <w:trPr>
          <w:jc w:val="center"/>
          <w:ins w:id="2736" w:author=" " w:date="2021-11-12T15:40:00Z"/>
        </w:trPr>
        <w:tc>
          <w:tcPr>
            <w:tcW w:w="3827" w:type="dxa"/>
            <w:vAlign w:val="center"/>
          </w:tcPr>
          <w:p w14:paraId="64C86303" w14:textId="77777777" w:rsidR="00767FB7" w:rsidRPr="0044182F" w:rsidRDefault="00767FB7" w:rsidP="00D26F74">
            <w:pPr>
              <w:rPr>
                <w:ins w:id="2737" w:author=" " w:date="2021-11-12T15:40:00Z"/>
                <w:b/>
              </w:rPr>
            </w:pPr>
            <w:ins w:id="2738" w:author=" " w:date="2021-11-12T15:40:00Z">
              <w:r w:rsidRPr="0044182F">
                <w:rPr>
                  <w:b/>
                </w:rPr>
                <w:t>Actors</w:t>
              </w:r>
            </w:ins>
          </w:p>
        </w:tc>
        <w:tc>
          <w:tcPr>
            <w:tcW w:w="3964" w:type="dxa"/>
            <w:vAlign w:val="center"/>
          </w:tcPr>
          <w:p w14:paraId="768B4965" w14:textId="77777777" w:rsidR="00767FB7" w:rsidRPr="002F6C1D" w:rsidRDefault="00767FB7" w:rsidP="00D26F74">
            <w:pPr>
              <w:rPr>
                <w:ins w:id="2739" w:author=" " w:date="2021-11-12T15:40:00Z"/>
              </w:rPr>
            </w:pPr>
            <w:ins w:id="2740" w:author=" " w:date="2021-11-12T15:40:00Z">
              <w:r>
                <w:t>Bag.IT, Guru BK.</w:t>
              </w:r>
            </w:ins>
          </w:p>
        </w:tc>
      </w:tr>
      <w:tr w:rsidR="00767FB7" w:rsidRPr="0044182F" w14:paraId="073F59D6" w14:textId="77777777" w:rsidTr="00D26F74">
        <w:trPr>
          <w:jc w:val="center"/>
          <w:ins w:id="2741" w:author=" " w:date="2021-11-12T15:40:00Z"/>
        </w:trPr>
        <w:tc>
          <w:tcPr>
            <w:tcW w:w="3827" w:type="dxa"/>
            <w:vAlign w:val="center"/>
          </w:tcPr>
          <w:p w14:paraId="00F9CAD7" w14:textId="77777777" w:rsidR="00767FB7" w:rsidRPr="0044182F" w:rsidRDefault="00767FB7" w:rsidP="00D26F74">
            <w:pPr>
              <w:rPr>
                <w:ins w:id="2742" w:author=" " w:date="2021-11-12T15:40:00Z"/>
                <w:b/>
              </w:rPr>
            </w:pPr>
            <w:ins w:id="2743" w:author=" " w:date="2021-11-12T15:40:00Z">
              <w:r w:rsidRPr="0044182F">
                <w:rPr>
                  <w:b/>
                </w:rPr>
                <w:t>Frequency of Use</w:t>
              </w:r>
            </w:ins>
          </w:p>
        </w:tc>
        <w:tc>
          <w:tcPr>
            <w:tcW w:w="3964" w:type="dxa"/>
            <w:vAlign w:val="center"/>
          </w:tcPr>
          <w:p w14:paraId="09E73DED" w14:textId="77777777" w:rsidR="00767FB7" w:rsidRPr="007B7AB3" w:rsidRDefault="00767FB7" w:rsidP="00D26F74">
            <w:pPr>
              <w:rPr>
                <w:ins w:id="2744" w:author=" " w:date="2021-11-12T15:40:00Z"/>
                <w:i/>
                <w:iCs/>
              </w:rPr>
            </w:pPr>
            <w:ins w:id="2745" w:author=" " w:date="2021-11-12T15:40:00Z">
              <w:r>
                <w:rPr>
                  <w:i/>
                  <w:iCs/>
                </w:rPr>
                <w:t>Conditional</w:t>
              </w:r>
            </w:ins>
          </w:p>
        </w:tc>
      </w:tr>
      <w:tr w:rsidR="00767FB7" w:rsidRPr="0044182F" w14:paraId="716A4270" w14:textId="77777777" w:rsidTr="00D26F74">
        <w:trPr>
          <w:jc w:val="center"/>
          <w:ins w:id="2746" w:author=" " w:date="2021-11-12T15:40:00Z"/>
        </w:trPr>
        <w:tc>
          <w:tcPr>
            <w:tcW w:w="3827" w:type="dxa"/>
            <w:vAlign w:val="center"/>
          </w:tcPr>
          <w:p w14:paraId="24661038" w14:textId="77777777" w:rsidR="00767FB7" w:rsidRPr="0044182F" w:rsidRDefault="00767FB7" w:rsidP="00D26F74">
            <w:pPr>
              <w:rPr>
                <w:ins w:id="2747" w:author=" " w:date="2021-11-12T15:40:00Z"/>
                <w:b/>
              </w:rPr>
            </w:pPr>
            <w:ins w:id="2748" w:author=" " w:date="2021-11-12T15:40:00Z">
              <w:r w:rsidRPr="0044182F">
                <w:rPr>
                  <w:b/>
                </w:rPr>
                <w:t>Triggers</w:t>
              </w:r>
            </w:ins>
          </w:p>
        </w:tc>
        <w:tc>
          <w:tcPr>
            <w:tcW w:w="3964" w:type="dxa"/>
            <w:vAlign w:val="center"/>
          </w:tcPr>
          <w:p w14:paraId="7A88E947" w14:textId="77777777" w:rsidR="00767FB7" w:rsidRPr="0044182F" w:rsidRDefault="00767FB7" w:rsidP="00D26F74">
            <w:pPr>
              <w:rPr>
                <w:ins w:id="2749" w:author=" " w:date="2021-11-12T15:40:00Z"/>
              </w:rPr>
            </w:pPr>
            <w:ins w:id="2750" w:author=" " w:date="2021-11-12T15:40:00Z">
              <w:r>
                <w:t>-</w:t>
              </w:r>
            </w:ins>
          </w:p>
        </w:tc>
      </w:tr>
      <w:tr w:rsidR="00767FB7" w:rsidRPr="0081005E" w14:paraId="0B058BA8" w14:textId="77777777" w:rsidTr="00D26F74">
        <w:trPr>
          <w:jc w:val="center"/>
          <w:ins w:id="2751" w:author=" " w:date="2021-11-12T15:40:00Z"/>
        </w:trPr>
        <w:tc>
          <w:tcPr>
            <w:tcW w:w="3827" w:type="dxa"/>
            <w:vAlign w:val="center"/>
          </w:tcPr>
          <w:p w14:paraId="1483ABAA" w14:textId="77777777" w:rsidR="00767FB7" w:rsidRPr="0044182F" w:rsidRDefault="00767FB7" w:rsidP="00D26F74">
            <w:pPr>
              <w:rPr>
                <w:ins w:id="2752" w:author=" " w:date="2021-11-12T15:40:00Z"/>
                <w:b/>
              </w:rPr>
            </w:pPr>
            <w:ins w:id="2753" w:author=" " w:date="2021-11-12T15:40:00Z">
              <w:r w:rsidRPr="0044182F">
                <w:rPr>
                  <w:b/>
                </w:rPr>
                <w:t>Pre-Conditions</w:t>
              </w:r>
            </w:ins>
          </w:p>
        </w:tc>
        <w:tc>
          <w:tcPr>
            <w:tcW w:w="3964" w:type="dxa"/>
            <w:vAlign w:val="center"/>
          </w:tcPr>
          <w:p w14:paraId="1A5D5EAB" w14:textId="30394E9B" w:rsidR="00767FB7" w:rsidRPr="0081005E" w:rsidRDefault="00767FB7" w:rsidP="00D26F74">
            <w:pPr>
              <w:rPr>
                <w:ins w:id="2754" w:author=" " w:date="2021-11-12T15:40:00Z"/>
                <w:i/>
                <w:iCs/>
              </w:rPr>
            </w:pPr>
            <w:ins w:id="2755" w:author=" " w:date="2021-11-12T15:40:00Z">
              <w:r>
                <w:t xml:space="preserve">Data </w:t>
              </w:r>
            </w:ins>
            <w:ins w:id="2756" w:author=" " w:date="2021-11-12T15:46:00Z">
              <w:r w:rsidR="009F78F1">
                <w:t>admin</w:t>
              </w:r>
            </w:ins>
            <w:ins w:id="2757" w:author=" " w:date="2021-11-12T15:40:00Z">
              <w:r>
                <w:t xml:space="preserve"> </w:t>
              </w:r>
              <w:proofErr w:type="spellStart"/>
              <w:r>
                <w:t>tidak</w:t>
              </w:r>
              <w:proofErr w:type="spellEnd"/>
              <w:r>
                <w:t xml:space="preserve"> </w:t>
              </w:r>
              <w:proofErr w:type="spellStart"/>
              <w:r>
                <w:t>ada</w:t>
              </w:r>
              <w:proofErr w:type="spellEnd"/>
            </w:ins>
          </w:p>
        </w:tc>
      </w:tr>
      <w:tr w:rsidR="00767FB7" w:rsidRPr="0048762E" w14:paraId="543AA49B" w14:textId="77777777" w:rsidTr="00D26F74">
        <w:trPr>
          <w:jc w:val="center"/>
          <w:ins w:id="2758" w:author=" " w:date="2021-11-12T15:40:00Z"/>
        </w:trPr>
        <w:tc>
          <w:tcPr>
            <w:tcW w:w="3827" w:type="dxa"/>
            <w:vAlign w:val="center"/>
          </w:tcPr>
          <w:p w14:paraId="6ECB7515" w14:textId="77777777" w:rsidR="00767FB7" w:rsidRPr="0044182F" w:rsidRDefault="00767FB7" w:rsidP="00D26F74">
            <w:pPr>
              <w:rPr>
                <w:ins w:id="2759" w:author=" " w:date="2021-11-12T15:40:00Z"/>
                <w:b/>
              </w:rPr>
            </w:pPr>
            <w:ins w:id="2760" w:author=" " w:date="2021-11-12T15:40:00Z">
              <w:r w:rsidRPr="0044182F">
                <w:rPr>
                  <w:b/>
                </w:rPr>
                <w:t>Post-Conditions</w:t>
              </w:r>
            </w:ins>
          </w:p>
        </w:tc>
        <w:tc>
          <w:tcPr>
            <w:tcW w:w="3964" w:type="dxa"/>
            <w:vAlign w:val="center"/>
          </w:tcPr>
          <w:p w14:paraId="0E57AAA8" w14:textId="6BC58DE5" w:rsidR="00767FB7" w:rsidRPr="0048762E" w:rsidRDefault="00767FB7" w:rsidP="00D26F74">
            <w:pPr>
              <w:rPr>
                <w:ins w:id="2761" w:author=" " w:date="2021-11-12T15:40:00Z"/>
              </w:rPr>
            </w:pPr>
            <w:ins w:id="2762" w:author=" " w:date="2021-11-12T15:40:00Z">
              <w:r>
                <w:t xml:space="preserve">Data </w:t>
              </w:r>
            </w:ins>
            <w:ins w:id="2763" w:author=" " w:date="2021-11-12T15:46:00Z">
              <w:r w:rsidR="009F78F1">
                <w:t>admin</w:t>
              </w:r>
            </w:ins>
            <w:ins w:id="2764" w:author=" " w:date="2021-11-12T15:40:00Z">
              <w:r>
                <w:t xml:space="preserve"> </w:t>
              </w:r>
              <w:proofErr w:type="spellStart"/>
              <w:r>
                <w:t>baru</w:t>
              </w:r>
              <w:proofErr w:type="spellEnd"/>
              <w:r>
                <w:t xml:space="preserve"> </w:t>
              </w:r>
              <w:proofErr w:type="spellStart"/>
              <w:r>
                <w:t>ditampilkan</w:t>
              </w:r>
              <w:proofErr w:type="spellEnd"/>
            </w:ins>
          </w:p>
        </w:tc>
      </w:tr>
      <w:tr w:rsidR="00767FB7" w:rsidRPr="0044182F" w14:paraId="1A89B3E3" w14:textId="77777777" w:rsidTr="00D26F74">
        <w:trPr>
          <w:jc w:val="center"/>
          <w:ins w:id="2765" w:author=" "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2766" w:author=" " w:date="2021-11-12T15:40:00Z"/>
                <w:b/>
              </w:rPr>
            </w:pPr>
            <w:ins w:id="2767" w:author=" " w:date="2021-11-12T15:40:00Z">
              <w:r w:rsidRPr="0044182F">
                <w:rPr>
                  <w:b/>
                </w:rPr>
                <w:t>Main Course</w:t>
              </w:r>
            </w:ins>
          </w:p>
        </w:tc>
      </w:tr>
      <w:tr w:rsidR="00767FB7" w:rsidRPr="0044182F" w14:paraId="488730BD" w14:textId="77777777" w:rsidTr="00D26F74">
        <w:trPr>
          <w:jc w:val="center"/>
          <w:ins w:id="2768" w:author=" " w:date="2021-11-12T15:40:00Z"/>
        </w:trPr>
        <w:tc>
          <w:tcPr>
            <w:tcW w:w="3827" w:type="dxa"/>
            <w:shd w:val="clear" w:color="auto" w:fill="F2EE98"/>
            <w:vAlign w:val="center"/>
          </w:tcPr>
          <w:p w14:paraId="2FC6BDD1" w14:textId="77777777" w:rsidR="00767FB7" w:rsidRPr="0044182F" w:rsidRDefault="00767FB7" w:rsidP="00D26F74">
            <w:pPr>
              <w:jc w:val="center"/>
              <w:rPr>
                <w:ins w:id="2769" w:author=" " w:date="2021-11-12T15:40:00Z"/>
                <w:b/>
              </w:rPr>
            </w:pPr>
            <w:proofErr w:type="spellStart"/>
            <w:ins w:id="2770" w:author=" " w:date="2021-11-12T15:4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66CD729" w14:textId="77777777" w:rsidR="00767FB7" w:rsidRPr="0044182F" w:rsidRDefault="00767FB7" w:rsidP="00D26F74">
            <w:pPr>
              <w:jc w:val="center"/>
              <w:rPr>
                <w:ins w:id="2771" w:author=" " w:date="2021-11-12T15:40:00Z"/>
                <w:b/>
              </w:rPr>
            </w:pPr>
            <w:proofErr w:type="spellStart"/>
            <w:ins w:id="2772" w:author=" " w:date="2021-11-12T15:40:00Z">
              <w:r w:rsidRPr="0044182F">
                <w:rPr>
                  <w:b/>
                </w:rPr>
                <w:t>Reaksi</w:t>
              </w:r>
              <w:proofErr w:type="spellEnd"/>
              <w:r w:rsidRPr="0044182F">
                <w:rPr>
                  <w:b/>
                </w:rPr>
                <w:t xml:space="preserve"> </w:t>
              </w:r>
              <w:proofErr w:type="spellStart"/>
              <w:r w:rsidRPr="0044182F">
                <w:rPr>
                  <w:b/>
                </w:rPr>
                <w:t>Sistem</w:t>
              </w:r>
              <w:proofErr w:type="spellEnd"/>
            </w:ins>
          </w:p>
        </w:tc>
      </w:tr>
      <w:tr w:rsidR="00767FB7" w:rsidRPr="0044182F" w14:paraId="23F09E4E" w14:textId="77777777" w:rsidTr="00D26F74">
        <w:trPr>
          <w:jc w:val="center"/>
          <w:ins w:id="2773" w:author=" "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2774" w:author=" " w:date="2021-11-12T15:40:00Z"/>
              </w:rPr>
            </w:pPr>
            <w:proofErr w:type="spellStart"/>
            <w:ins w:id="2775" w:author=" " w:date="2021-11-12T15:40:00Z">
              <w:r>
                <w:t>Memasuki</w:t>
              </w:r>
              <w:proofErr w:type="spellEnd"/>
              <w:r>
                <w:t xml:space="preserve"> menu “</w:t>
              </w:r>
              <w:proofErr w:type="spellStart"/>
              <w:r>
                <w:t>Tambah</w:t>
              </w:r>
              <w:proofErr w:type="spellEnd"/>
              <w:r>
                <w:t xml:space="preserve"> </w:t>
              </w:r>
            </w:ins>
            <w:ins w:id="2776" w:author=" " w:date="2021-11-12T15:46:00Z">
              <w:r w:rsidR="009F78F1">
                <w:t>Admin</w:t>
              </w:r>
            </w:ins>
            <w:ins w:id="2777" w:author=" " w:date="2021-11-12T15:40:00Z">
              <w:r>
                <w:t>”</w:t>
              </w:r>
            </w:ins>
          </w:p>
        </w:tc>
        <w:tc>
          <w:tcPr>
            <w:tcW w:w="3964" w:type="dxa"/>
            <w:vAlign w:val="center"/>
          </w:tcPr>
          <w:p w14:paraId="23A249A9" w14:textId="77777777" w:rsidR="00767FB7" w:rsidRPr="0044182F" w:rsidRDefault="00767FB7" w:rsidP="00D26F74">
            <w:pPr>
              <w:pStyle w:val="ListParagraph"/>
              <w:ind w:left="309"/>
              <w:rPr>
                <w:ins w:id="2778" w:author=" " w:date="2021-11-12T15:40:00Z"/>
              </w:rPr>
            </w:pPr>
          </w:p>
        </w:tc>
      </w:tr>
      <w:tr w:rsidR="00767FB7" w:rsidRPr="0044182F" w14:paraId="5F4840D6" w14:textId="77777777" w:rsidTr="00D26F74">
        <w:trPr>
          <w:jc w:val="center"/>
          <w:ins w:id="2779" w:author=" " w:date="2021-11-12T15:40:00Z"/>
        </w:trPr>
        <w:tc>
          <w:tcPr>
            <w:tcW w:w="3827" w:type="dxa"/>
            <w:vAlign w:val="center"/>
          </w:tcPr>
          <w:p w14:paraId="60F5DBDE" w14:textId="77777777" w:rsidR="00767FB7" w:rsidRPr="0044182F" w:rsidRDefault="00767FB7" w:rsidP="00D26F74">
            <w:pPr>
              <w:pStyle w:val="ListParagraph"/>
              <w:ind w:left="309"/>
              <w:rPr>
                <w:ins w:id="2780" w:author=" "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2781" w:author=" " w:date="2021-11-12T15:40:00Z"/>
              </w:rPr>
            </w:pPr>
            <w:proofErr w:type="spellStart"/>
            <w:ins w:id="2782" w:author=" " w:date="2021-11-12T15:40:00Z">
              <w:r>
                <w:t>Menampilkan</w:t>
              </w:r>
              <w:proofErr w:type="spellEnd"/>
              <w:r>
                <w:t xml:space="preserve"> form </w:t>
              </w:r>
              <w:proofErr w:type="spellStart"/>
              <w:r>
                <w:t>tambah</w:t>
              </w:r>
              <w:proofErr w:type="spellEnd"/>
              <w:r>
                <w:t xml:space="preserve"> data </w:t>
              </w:r>
            </w:ins>
            <w:ins w:id="2783" w:author=" " w:date="2021-11-12T15:47:00Z">
              <w:r w:rsidR="009F78F1">
                <w:t>admin</w:t>
              </w:r>
            </w:ins>
          </w:p>
        </w:tc>
      </w:tr>
      <w:tr w:rsidR="00767FB7" w:rsidRPr="0044182F" w14:paraId="44C18705" w14:textId="77777777" w:rsidTr="00D26F74">
        <w:trPr>
          <w:jc w:val="center"/>
          <w:ins w:id="2784" w:author=" "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2785" w:author=" " w:date="2021-11-12T15:40:00Z"/>
              </w:rPr>
            </w:pPr>
            <w:proofErr w:type="spellStart"/>
            <w:ins w:id="2786" w:author=" " w:date="2021-11-12T15:40:00Z">
              <w:r>
                <w:t>Mengisi</w:t>
              </w:r>
              <w:proofErr w:type="spellEnd"/>
              <w:r>
                <w:t xml:space="preserve"> form </w:t>
              </w:r>
              <w:proofErr w:type="spellStart"/>
              <w:r>
                <w:t>tambah</w:t>
              </w:r>
              <w:proofErr w:type="spellEnd"/>
              <w:r>
                <w:t xml:space="preserve"> data </w:t>
              </w:r>
            </w:ins>
            <w:ins w:id="2787" w:author=" "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2788" w:author=" " w:date="2021-11-12T15:40:00Z"/>
              </w:rPr>
            </w:pPr>
          </w:p>
        </w:tc>
      </w:tr>
      <w:tr w:rsidR="00767FB7" w:rsidRPr="0044182F" w14:paraId="13AA8584" w14:textId="77777777" w:rsidTr="00D26F74">
        <w:trPr>
          <w:jc w:val="center"/>
          <w:ins w:id="2789" w:author=" " w:date="2021-11-12T15:40:00Z"/>
        </w:trPr>
        <w:tc>
          <w:tcPr>
            <w:tcW w:w="3827" w:type="dxa"/>
            <w:vAlign w:val="center"/>
          </w:tcPr>
          <w:p w14:paraId="4F65A2C8" w14:textId="77777777" w:rsidR="00767FB7" w:rsidRDefault="00767FB7" w:rsidP="00D26F74">
            <w:pPr>
              <w:pStyle w:val="ListParagraph"/>
              <w:ind w:left="309"/>
              <w:rPr>
                <w:ins w:id="2790" w:author=" "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2791" w:author=" " w:date="2021-11-12T15:40:00Z"/>
              </w:rPr>
            </w:pPr>
            <w:proofErr w:type="spellStart"/>
            <w:ins w:id="2792" w:author=" " w:date="2021-11-12T15:40:00Z">
              <w:r>
                <w:t>Menyimpan</w:t>
              </w:r>
              <w:proofErr w:type="spellEnd"/>
              <w:r>
                <w:t xml:space="preserve"> data </w:t>
              </w:r>
            </w:ins>
            <w:ins w:id="2793" w:author=" " w:date="2021-11-12T15:47:00Z">
              <w:r w:rsidR="009F78F1">
                <w:t xml:space="preserve">admin </w:t>
              </w:r>
            </w:ins>
            <w:proofErr w:type="spellStart"/>
            <w:ins w:id="2794" w:author=" " w:date="2021-11-12T15:40:00Z">
              <w:r>
                <w:t>baru</w:t>
              </w:r>
              <w:proofErr w:type="spellEnd"/>
              <w:r>
                <w:t xml:space="preserve"> pada </w:t>
              </w:r>
              <w:r w:rsidRPr="00C70CAF">
                <w:rPr>
                  <w:i/>
                  <w:iCs/>
                </w:rPr>
                <w:t>database</w:t>
              </w:r>
            </w:ins>
          </w:p>
        </w:tc>
      </w:tr>
      <w:tr w:rsidR="00767FB7" w:rsidRPr="001B1AF9" w14:paraId="5ADA4BA1" w14:textId="77777777" w:rsidTr="00D26F74">
        <w:trPr>
          <w:jc w:val="center"/>
          <w:ins w:id="2795" w:author=" "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2796" w:author=" " w:date="2021-11-12T15:40:00Z"/>
                <w:b/>
                <w:bCs/>
              </w:rPr>
            </w:pPr>
            <w:proofErr w:type="spellStart"/>
            <w:ins w:id="2797" w:author=" " w:date="2021-11-12T15:40:00Z">
              <w:r w:rsidRPr="001B1AF9">
                <w:rPr>
                  <w:b/>
                  <w:bCs/>
                </w:rPr>
                <w:lastRenderedPageBreak/>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67FB7" w:rsidRPr="001B1AF9" w14:paraId="228EA41D" w14:textId="77777777" w:rsidTr="00D26F74">
        <w:trPr>
          <w:jc w:val="center"/>
          <w:ins w:id="2798" w:author=" "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2799" w:author=" " w:date="2021-11-12T15:40:00Z"/>
                <w:b/>
                <w:bCs/>
              </w:rPr>
            </w:pPr>
            <w:proofErr w:type="spellStart"/>
            <w:ins w:id="2800" w:author=" " w:date="2021-11-12T15:4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2801" w:author=" " w:date="2021-11-12T15:40:00Z"/>
                <w:b/>
                <w:bCs/>
              </w:rPr>
            </w:pPr>
            <w:proofErr w:type="spellStart"/>
            <w:ins w:id="2802" w:author=" " w:date="2021-11-12T15:40:00Z">
              <w:r w:rsidRPr="001B1AF9">
                <w:rPr>
                  <w:b/>
                  <w:bCs/>
                </w:rPr>
                <w:t>Reaksi</w:t>
              </w:r>
              <w:proofErr w:type="spellEnd"/>
              <w:r w:rsidRPr="001B1AF9">
                <w:rPr>
                  <w:b/>
                  <w:bCs/>
                </w:rPr>
                <w:t xml:space="preserve"> </w:t>
              </w:r>
              <w:proofErr w:type="spellStart"/>
              <w:r w:rsidRPr="001B1AF9">
                <w:rPr>
                  <w:b/>
                  <w:bCs/>
                </w:rPr>
                <w:t>Sistem</w:t>
              </w:r>
              <w:proofErr w:type="spellEnd"/>
            </w:ins>
          </w:p>
        </w:tc>
      </w:tr>
      <w:tr w:rsidR="00767FB7" w14:paraId="705B9A96" w14:textId="77777777" w:rsidTr="00D26F74">
        <w:trPr>
          <w:jc w:val="center"/>
          <w:ins w:id="2803" w:author=" " w:date="2021-11-12T15:40:00Z"/>
        </w:trPr>
        <w:tc>
          <w:tcPr>
            <w:tcW w:w="3827" w:type="dxa"/>
            <w:vAlign w:val="center"/>
          </w:tcPr>
          <w:p w14:paraId="553AA122" w14:textId="4225B789" w:rsidR="00767FB7" w:rsidRDefault="00767FB7" w:rsidP="00D26F74">
            <w:pPr>
              <w:ind w:left="25"/>
              <w:rPr>
                <w:ins w:id="2804" w:author=" " w:date="2021-11-12T15:40:00Z"/>
              </w:rPr>
            </w:pPr>
            <w:ins w:id="2805" w:author=" " w:date="2021-11-12T15:40: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2806" w:author=" "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2807" w:author=" " w:date="2021-11-12T15:40:00Z"/>
              </w:rPr>
            </w:pPr>
          </w:p>
        </w:tc>
      </w:tr>
      <w:tr w:rsidR="00767FB7" w14:paraId="152F1741" w14:textId="77777777" w:rsidTr="00D26F74">
        <w:trPr>
          <w:jc w:val="center"/>
          <w:ins w:id="2808" w:author=" " w:date="2021-11-12T15:40:00Z"/>
        </w:trPr>
        <w:tc>
          <w:tcPr>
            <w:tcW w:w="3827" w:type="dxa"/>
            <w:vAlign w:val="center"/>
          </w:tcPr>
          <w:p w14:paraId="054666B4" w14:textId="77777777" w:rsidR="00767FB7" w:rsidRDefault="00767FB7" w:rsidP="00D26F74">
            <w:pPr>
              <w:pStyle w:val="ListParagraph"/>
              <w:ind w:left="25"/>
              <w:rPr>
                <w:ins w:id="2809" w:author=" " w:date="2021-11-12T15:40:00Z"/>
              </w:rPr>
            </w:pPr>
          </w:p>
        </w:tc>
        <w:tc>
          <w:tcPr>
            <w:tcW w:w="3964" w:type="dxa"/>
            <w:vAlign w:val="center"/>
          </w:tcPr>
          <w:p w14:paraId="78DEC4C1" w14:textId="785BCC1F" w:rsidR="00767FB7" w:rsidRDefault="00767FB7" w:rsidP="00D26F74">
            <w:pPr>
              <w:spacing w:after="160"/>
              <w:ind w:left="25"/>
              <w:rPr>
                <w:ins w:id="2810" w:author=" " w:date="2021-11-12T15:40:00Z"/>
              </w:rPr>
            </w:pPr>
            <w:ins w:id="2811" w:author=" " w:date="2021-11-12T15:40: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ins>
            <w:ins w:id="2812" w:author=" " w:date="2021-11-12T15:47:00Z">
              <w:r w:rsidR="009F78F1">
                <w:t xml:space="preserve">data admin </w:t>
              </w:r>
              <w:proofErr w:type="spellStart"/>
              <w:r w:rsidR="009F78F1">
                <w:t>gagal</w:t>
              </w:r>
              <w:proofErr w:type="spellEnd"/>
              <w:r w:rsidR="009F78F1">
                <w:t xml:space="preserve"> </w:t>
              </w:r>
              <w:proofErr w:type="spellStart"/>
              <w:r w:rsidR="009F78F1">
                <w:t>ditambahkan</w:t>
              </w:r>
            </w:ins>
            <w:proofErr w:type="spellEnd"/>
          </w:p>
        </w:tc>
      </w:tr>
    </w:tbl>
    <w:p w14:paraId="4A9BC4E5" w14:textId="77777777" w:rsidR="00767FB7" w:rsidRDefault="00767FB7" w:rsidP="00767FB7">
      <w:pPr>
        <w:ind w:left="66"/>
        <w:rPr>
          <w:ins w:id="2813" w:author=" " w:date="2021-11-12T15:40:00Z"/>
        </w:rPr>
      </w:pPr>
    </w:p>
    <w:p w14:paraId="5D3CD77D" w14:textId="54CEE3B0" w:rsidR="00D04EA5" w:rsidRDefault="00D04EA5" w:rsidP="00D04EA5">
      <w:pPr>
        <w:pStyle w:val="ListParagraph"/>
        <w:numPr>
          <w:ilvl w:val="0"/>
          <w:numId w:val="95"/>
        </w:numPr>
        <w:ind w:left="426"/>
        <w:rPr>
          <w:ins w:id="2814" w:author=" " w:date="2021-11-12T16:30:00Z"/>
        </w:rPr>
      </w:pPr>
      <w:proofErr w:type="spellStart"/>
      <w:ins w:id="2815" w:author=" " w:date="2021-11-12T15:28:00Z">
        <w:r>
          <w:t>Skenario</w:t>
        </w:r>
        <w:proofErr w:type="spellEnd"/>
        <w:r>
          <w:t xml:space="preserve"> </w:t>
        </w:r>
        <w:proofErr w:type="spellStart"/>
        <w:r>
          <w:t>Hapus</w:t>
        </w:r>
        <w:proofErr w:type="spellEnd"/>
        <w:r>
          <w:t xml:space="preserve"> Admin</w:t>
        </w:r>
      </w:ins>
    </w:p>
    <w:p w14:paraId="2001A816" w14:textId="77777777" w:rsidR="00885B6D" w:rsidRDefault="00885B6D">
      <w:pPr>
        <w:pStyle w:val="ListParagraph"/>
        <w:ind w:left="426"/>
        <w:rPr>
          <w:ins w:id="2816" w:author=" " w:date="2021-11-12T15:48:00Z"/>
        </w:rPr>
        <w:pPrChange w:id="2817"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2818" w:author=" " w:date="2021-11-12T15:48:00Z"/>
        </w:trPr>
        <w:tc>
          <w:tcPr>
            <w:tcW w:w="3827" w:type="dxa"/>
            <w:shd w:val="clear" w:color="auto" w:fill="F2EE98"/>
            <w:vAlign w:val="center"/>
          </w:tcPr>
          <w:p w14:paraId="537B5557" w14:textId="77777777" w:rsidR="009F78F1" w:rsidRPr="0044182F" w:rsidRDefault="009F78F1" w:rsidP="00D26F74">
            <w:pPr>
              <w:rPr>
                <w:ins w:id="2819" w:author=" " w:date="2021-11-12T15:48:00Z"/>
                <w:b/>
              </w:rPr>
            </w:pPr>
            <w:ins w:id="2820" w:author=" "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2821" w:author=" " w:date="2021-11-12T15:48:00Z"/>
              </w:rPr>
            </w:pPr>
            <w:proofErr w:type="spellStart"/>
            <w:ins w:id="2822" w:author=" " w:date="2021-11-12T15:48:00Z">
              <w:r>
                <w:t>Hapus</w:t>
              </w:r>
              <w:proofErr w:type="spellEnd"/>
              <w:r>
                <w:t xml:space="preserve"> </w:t>
              </w:r>
            </w:ins>
            <w:ins w:id="2823" w:author=" " w:date="2021-11-12T15:50:00Z">
              <w:r>
                <w:t>Admin</w:t>
              </w:r>
            </w:ins>
          </w:p>
        </w:tc>
      </w:tr>
      <w:tr w:rsidR="009F78F1" w:rsidRPr="002F6C1D" w14:paraId="0821C31C" w14:textId="77777777" w:rsidTr="00D26F74">
        <w:trPr>
          <w:jc w:val="center"/>
          <w:ins w:id="2824" w:author=" " w:date="2021-11-12T15:48:00Z"/>
        </w:trPr>
        <w:tc>
          <w:tcPr>
            <w:tcW w:w="3827" w:type="dxa"/>
            <w:vAlign w:val="center"/>
          </w:tcPr>
          <w:p w14:paraId="1EFA2410" w14:textId="77777777" w:rsidR="009F78F1" w:rsidRPr="0044182F" w:rsidRDefault="009F78F1" w:rsidP="00D26F74">
            <w:pPr>
              <w:rPr>
                <w:ins w:id="2825" w:author=" " w:date="2021-11-12T15:48:00Z"/>
                <w:b/>
              </w:rPr>
            </w:pPr>
            <w:ins w:id="2826" w:author=" " w:date="2021-11-12T15:48:00Z">
              <w:r w:rsidRPr="0044182F">
                <w:rPr>
                  <w:b/>
                </w:rPr>
                <w:t>ID</w:t>
              </w:r>
            </w:ins>
          </w:p>
        </w:tc>
        <w:tc>
          <w:tcPr>
            <w:tcW w:w="3964" w:type="dxa"/>
            <w:vAlign w:val="center"/>
          </w:tcPr>
          <w:p w14:paraId="7D462C63" w14:textId="4D2DE518" w:rsidR="009F78F1" w:rsidRPr="002F6C1D" w:rsidRDefault="009F78F1" w:rsidP="00D26F74">
            <w:pPr>
              <w:rPr>
                <w:ins w:id="2827" w:author=" " w:date="2021-11-12T15:48:00Z"/>
              </w:rPr>
            </w:pPr>
            <w:ins w:id="2828" w:author=" " w:date="2021-11-12T15:48:00Z">
              <w:r>
                <w:t>RC1</w:t>
              </w:r>
            </w:ins>
            <w:ins w:id="2829" w:author=" " w:date="2021-11-12T15:50:00Z">
              <w:r>
                <w:t>6</w:t>
              </w:r>
            </w:ins>
            <w:ins w:id="2830" w:author="Rafi Aziizi" w:date="2021-11-13T06:57:00Z">
              <w:r w:rsidR="005049EC">
                <w:t>.2</w:t>
              </w:r>
            </w:ins>
          </w:p>
        </w:tc>
      </w:tr>
      <w:tr w:rsidR="009F78F1" w:rsidRPr="000C722D" w14:paraId="6E1AC976" w14:textId="77777777" w:rsidTr="00D26F74">
        <w:trPr>
          <w:jc w:val="center"/>
          <w:ins w:id="2831" w:author=" " w:date="2021-11-12T15:48:00Z"/>
        </w:trPr>
        <w:tc>
          <w:tcPr>
            <w:tcW w:w="3827" w:type="dxa"/>
            <w:vAlign w:val="center"/>
          </w:tcPr>
          <w:p w14:paraId="1246C771" w14:textId="77777777" w:rsidR="009F78F1" w:rsidRPr="0044182F" w:rsidRDefault="009F78F1" w:rsidP="00D26F74">
            <w:pPr>
              <w:rPr>
                <w:ins w:id="2832" w:author=" " w:date="2021-11-12T15:48:00Z"/>
                <w:b/>
              </w:rPr>
            </w:pPr>
            <w:ins w:id="2833" w:author=" " w:date="2021-11-12T15:48:00Z">
              <w:r w:rsidRPr="0044182F">
                <w:rPr>
                  <w:b/>
                </w:rPr>
                <w:t>Description</w:t>
              </w:r>
            </w:ins>
          </w:p>
        </w:tc>
        <w:tc>
          <w:tcPr>
            <w:tcW w:w="3964" w:type="dxa"/>
          </w:tcPr>
          <w:p w14:paraId="405DEB5B" w14:textId="6E67D1F8" w:rsidR="009F78F1" w:rsidRPr="000C722D" w:rsidRDefault="009F78F1" w:rsidP="00D26F74">
            <w:pPr>
              <w:rPr>
                <w:ins w:id="2834" w:author=" " w:date="2021-11-12T15:48:00Z"/>
              </w:rPr>
            </w:pPr>
            <w:ins w:id="2835" w:author=" " w:date="2021-11-12T15: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 admin.</w:t>
              </w:r>
            </w:ins>
          </w:p>
        </w:tc>
      </w:tr>
      <w:tr w:rsidR="009F78F1" w:rsidRPr="002F6C1D" w14:paraId="53BC2536" w14:textId="77777777" w:rsidTr="00D26F74">
        <w:trPr>
          <w:jc w:val="center"/>
          <w:ins w:id="2836" w:author=" " w:date="2021-11-12T15:48:00Z"/>
        </w:trPr>
        <w:tc>
          <w:tcPr>
            <w:tcW w:w="3827" w:type="dxa"/>
            <w:vAlign w:val="center"/>
          </w:tcPr>
          <w:p w14:paraId="14AFB80B" w14:textId="77777777" w:rsidR="009F78F1" w:rsidRPr="0044182F" w:rsidRDefault="009F78F1" w:rsidP="00D26F74">
            <w:pPr>
              <w:rPr>
                <w:ins w:id="2837" w:author=" " w:date="2021-11-12T15:48:00Z"/>
                <w:b/>
              </w:rPr>
            </w:pPr>
            <w:ins w:id="2838" w:author=" " w:date="2021-11-12T15:48:00Z">
              <w:r w:rsidRPr="0044182F">
                <w:rPr>
                  <w:b/>
                </w:rPr>
                <w:t>Actors</w:t>
              </w:r>
            </w:ins>
          </w:p>
        </w:tc>
        <w:tc>
          <w:tcPr>
            <w:tcW w:w="3964" w:type="dxa"/>
            <w:vAlign w:val="center"/>
          </w:tcPr>
          <w:p w14:paraId="3434415C" w14:textId="77777777" w:rsidR="009F78F1" w:rsidRPr="002F6C1D" w:rsidRDefault="009F78F1" w:rsidP="00D26F74">
            <w:pPr>
              <w:rPr>
                <w:ins w:id="2839" w:author=" " w:date="2021-11-12T15:48:00Z"/>
              </w:rPr>
            </w:pPr>
            <w:ins w:id="2840" w:author=" " w:date="2021-11-12T15:48:00Z">
              <w:r>
                <w:t>Bag.IT, Guru BK.</w:t>
              </w:r>
            </w:ins>
          </w:p>
        </w:tc>
      </w:tr>
      <w:tr w:rsidR="009F78F1" w:rsidRPr="007B7AB3" w14:paraId="7FAABBB5" w14:textId="77777777" w:rsidTr="00D26F74">
        <w:trPr>
          <w:jc w:val="center"/>
          <w:ins w:id="2841" w:author=" " w:date="2021-11-12T15:48:00Z"/>
        </w:trPr>
        <w:tc>
          <w:tcPr>
            <w:tcW w:w="3827" w:type="dxa"/>
            <w:vAlign w:val="center"/>
          </w:tcPr>
          <w:p w14:paraId="73EC6AB2" w14:textId="77777777" w:rsidR="009F78F1" w:rsidRPr="0044182F" w:rsidRDefault="009F78F1" w:rsidP="00D26F74">
            <w:pPr>
              <w:rPr>
                <w:ins w:id="2842" w:author=" " w:date="2021-11-12T15:48:00Z"/>
                <w:b/>
              </w:rPr>
            </w:pPr>
            <w:ins w:id="2843" w:author=" " w:date="2021-11-12T15:48:00Z">
              <w:r w:rsidRPr="0044182F">
                <w:rPr>
                  <w:b/>
                </w:rPr>
                <w:t>Frequency of Use</w:t>
              </w:r>
            </w:ins>
          </w:p>
        </w:tc>
        <w:tc>
          <w:tcPr>
            <w:tcW w:w="3964" w:type="dxa"/>
            <w:vAlign w:val="center"/>
          </w:tcPr>
          <w:p w14:paraId="4FC625F3" w14:textId="77777777" w:rsidR="009F78F1" w:rsidRPr="007B7AB3" w:rsidRDefault="009F78F1" w:rsidP="00D26F74">
            <w:pPr>
              <w:rPr>
                <w:ins w:id="2844" w:author=" " w:date="2021-11-12T15:48:00Z"/>
                <w:i/>
                <w:iCs/>
              </w:rPr>
            </w:pPr>
            <w:ins w:id="2845" w:author=" " w:date="2021-11-12T15:48:00Z">
              <w:r>
                <w:rPr>
                  <w:i/>
                  <w:iCs/>
                </w:rPr>
                <w:t>Conditional</w:t>
              </w:r>
            </w:ins>
          </w:p>
        </w:tc>
      </w:tr>
      <w:tr w:rsidR="009F78F1" w:rsidRPr="0044182F" w14:paraId="03FD86C6" w14:textId="77777777" w:rsidTr="00D26F74">
        <w:trPr>
          <w:jc w:val="center"/>
          <w:ins w:id="2846" w:author=" " w:date="2021-11-12T15:48:00Z"/>
        </w:trPr>
        <w:tc>
          <w:tcPr>
            <w:tcW w:w="3827" w:type="dxa"/>
            <w:vAlign w:val="center"/>
          </w:tcPr>
          <w:p w14:paraId="53F00630" w14:textId="77777777" w:rsidR="009F78F1" w:rsidRPr="0044182F" w:rsidRDefault="009F78F1" w:rsidP="00D26F74">
            <w:pPr>
              <w:rPr>
                <w:ins w:id="2847" w:author=" " w:date="2021-11-12T15:48:00Z"/>
                <w:b/>
              </w:rPr>
            </w:pPr>
            <w:ins w:id="2848" w:author=" " w:date="2021-11-12T15:48:00Z">
              <w:r w:rsidRPr="0044182F">
                <w:rPr>
                  <w:b/>
                </w:rPr>
                <w:t>Triggers</w:t>
              </w:r>
            </w:ins>
          </w:p>
        </w:tc>
        <w:tc>
          <w:tcPr>
            <w:tcW w:w="3964" w:type="dxa"/>
            <w:vAlign w:val="center"/>
          </w:tcPr>
          <w:p w14:paraId="3A2A4DF5" w14:textId="77777777" w:rsidR="009F78F1" w:rsidRPr="0044182F" w:rsidRDefault="009F78F1" w:rsidP="00D26F74">
            <w:pPr>
              <w:rPr>
                <w:ins w:id="2849" w:author=" " w:date="2021-11-12T15:48:00Z"/>
              </w:rPr>
            </w:pPr>
            <w:ins w:id="2850" w:author=" " w:date="2021-11-12T15:48:00Z">
              <w:r>
                <w:t>-</w:t>
              </w:r>
            </w:ins>
          </w:p>
        </w:tc>
      </w:tr>
      <w:tr w:rsidR="009F78F1" w:rsidRPr="0081005E" w14:paraId="33A0D482" w14:textId="77777777" w:rsidTr="00D26F74">
        <w:trPr>
          <w:jc w:val="center"/>
          <w:ins w:id="2851" w:author=" " w:date="2021-11-12T15:48:00Z"/>
        </w:trPr>
        <w:tc>
          <w:tcPr>
            <w:tcW w:w="3827" w:type="dxa"/>
            <w:vAlign w:val="center"/>
          </w:tcPr>
          <w:p w14:paraId="30281A72" w14:textId="77777777" w:rsidR="009F78F1" w:rsidRPr="0044182F" w:rsidRDefault="009F78F1" w:rsidP="00D26F74">
            <w:pPr>
              <w:rPr>
                <w:ins w:id="2852" w:author=" " w:date="2021-11-12T15:48:00Z"/>
                <w:b/>
              </w:rPr>
            </w:pPr>
            <w:ins w:id="2853" w:author=" " w:date="2021-11-12T15:48:00Z">
              <w:r w:rsidRPr="0044182F">
                <w:rPr>
                  <w:b/>
                </w:rPr>
                <w:t>Pre-Conditions</w:t>
              </w:r>
            </w:ins>
          </w:p>
        </w:tc>
        <w:tc>
          <w:tcPr>
            <w:tcW w:w="3964" w:type="dxa"/>
            <w:vAlign w:val="center"/>
          </w:tcPr>
          <w:p w14:paraId="0D8B49F4" w14:textId="601BFA99" w:rsidR="009F78F1" w:rsidRPr="0081005E" w:rsidRDefault="009F78F1" w:rsidP="00D26F74">
            <w:pPr>
              <w:rPr>
                <w:ins w:id="2854" w:author=" " w:date="2021-11-12T15:48:00Z"/>
                <w:i/>
                <w:iCs/>
              </w:rPr>
            </w:pPr>
            <w:ins w:id="2855" w:author=" " w:date="2021-11-12T15:48:00Z">
              <w:r>
                <w:t xml:space="preserve">Data admin </w:t>
              </w:r>
              <w:proofErr w:type="spellStart"/>
              <w:r>
                <w:t>belum</w:t>
              </w:r>
              <w:proofErr w:type="spellEnd"/>
              <w:r>
                <w:t xml:space="preserve"> </w:t>
              </w:r>
              <w:proofErr w:type="spellStart"/>
              <w:r>
                <w:t>terh</w:t>
              </w:r>
            </w:ins>
            <w:ins w:id="2856" w:author=" " w:date="2021-11-12T15:49:00Z">
              <w:r>
                <w:t>apus</w:t>
              </w:r>
            </w:ins>
            <w:proofErr w:type="spellEnd"/>
          </w:p>
        </w:tc>
      </w:tr>
      <w:tr w:rsidR="009F78F1" w:rsidRPr="0048762E" w14:paraId="167A3802" w14:textId="77777777" w:rsidTr="00D26F74">
        <w:trPr>
          <w:jc w:val="center"/>
          <w:ins w:id="2857" w:author=" " w:date="2021-11-12T15:48:00Z"/>
        </w:trPr>
        <w:tc>
          <w:tcPr>
            <w:tcW w:w="3827" w:type="dxa"/>
            <w:vAlign w:val="center"/>
          </w:tcPr>
          <w:p w14:paraId="3C0541EA" w14:textId="77777777" w:rsidR="009F78F1" w:rsidRPr="0044182F" w:rsidRDefault="009F78F1" w:rsidP="00D26F74">
            <w:pPr>
              <w:rPr>
                <w:ins w:id="2858" w:author=" " w:date="2021-11-12T15:48:00Z"/>
                <w:b/>
              </w:rPr>
            </w:pPr>
            <w:ins w:id="2859" w:author=" " w:date="2021-11-12T15:48:00Z">
              <w:r w:rsidRPr="0044182F">
                <w:rPr>
                  <w:b/>
                </w:rPr>
                <w:t>Post-Conditions</w:t>
              </w:r>
            </w:ins>
          </w:p>
        </w:tc>
        <w:tc>
          <w:tcPr>
            <w:tcW w:w="3964" w:type="dxa"/>
            <w:vAlign w:val="center"/>
          </w:tcPr>
          <w:p w14:paraId="30BE7AD0" w14:textId="35D1C48C" w:rsidR="009F78F1" w:rsidRPr="0048762E" w:rsidRDefault="009F78F1" w:rsidP="00D26F74">
            <w:pPr>
              <w:rPr>
                <w:ins w:id="2860" w:author=" " w:date="2021-11-12T15:48:00Z"/>
              </w:rPr>
            </w:pPr>
            <w:ins w:id="2861" w:author=" " w:date="2021-11-12T15:48:00Z">
              <w:r>
                <w:t xml:space="preserve">Data </w:t>
              </w:r>
            </w:ins>
            <w:ins w:id="2862" w:author=" " w:date="2021-11-12T15:49:00Z">
              <w:r>
                <w:t>admin</w:t>
              </w:r>
            </w:ins>
            <w:ins w:id="2863" w:author=" " w:date="2021-11-12T15:48:00Z">
              <w:r>
                <w:t xml:space="preserve"> </w:t>
              </w:r>
              <w:proofErr w:type="spellStart"/>
              <w:r>
                <w:t>terhapus</w:t>
              </w:r>
              <w:proofErr w:type="spellEnd"/>
            </w:ins>
          </w:p>
        </w:tc>
      </w:tr>
      <w:tr w:rsidR="009F78F1" w:rsidRPr="0044182F" w14:paraId="0A03E790" w14:textId="77777777" w:rsidTr="00D26F74">
        <w:trPr>
          <w:jc w:val="center"/>
          <w:ins w:id="2864" w:author=" "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2865" w:author=" " w:date="2021-11-12T15:48:00Z"/>
                <w:b/>
              </w:rPr>
            </w:pPr>
            <w:ins w:id="2866" w:author=" " w:date="2021-11-12T15:48:00Z">
              <w:r w:rsidRPr="0044182F">
                <w:rPr>
                  <w:b/>
                </w:rPr>
                <w:t>Main Course</w:t>
              </w:r>
            </w:ins>
          </w:p>
        </w:tc>
      </w:tr>
      <w:tr w:rsidR="009F78F1" w:rsidRPr="0044182F" w14:paraId="14710190" w14:textId="77777777" w:rsidTr="00D26F74">
        <w:trPr>
          <w:jc w:val="center"/>
          <w:ins w:id="2867" w:author=" " w:date="2021-11-12T15:48:00Z"/>
        </w:trPr>
        <w:tc>
          <w:tcPr>
            <w:tcW w:w="3827" w:type="dxa"/>
            <w:shd w:val="clear" w:color="auto" w:fill="F2EE98"/>
            <w:vAlign w:val="center"/>
          </w:tcPr>
          <w:p w14:paraId="52D723A7" w14:textId="77777777" w:rsidR="009F78F1" w:rsidRPr="0044182F" w:rsidRDefault="009F78F1" w:rsidP="00D26F74">
            <w:pPr>
              <w:jc w:val="center"/>
              <w:rPr>
                <w:ins w:id="2868" w:author=" " w:date="2021-11-12T15:48:00Z"/>
                <w:b/>
              </w:rPr>
            </w:pPr>
            <w:proofErr w:type="spellStart"/>
            <w:ins w:id="2869" w:author=" " w:date="2021-11-12T15:4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7F9B2E" w14:textId="77777777" w:rsidR="009F78F1" w:rsidRPr="0044182F" w:rsidRDefault="009F78F1" w:rsidP="00D26F74">
            <w:pPr>
              <w:jc w:val="center"/>
              <w:rPr>
                <w:ins w:id="2870" w:author=" " w:date="2021-11-12T15:48:00Z"/>
                <w:b/>
              </w:rPr>
            </w:pPr>
            <w:proofErr w:type="spellStart"/>
            <w:ins w:id="2871" w:author=" " w:date="2021-11-12T15:48: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67D86E9" w14:textId="77777777" w:rsidTr="00D26F74">
        <w:trPr>
          <w:jc w:val="center"/>
          <w:ins w:id="2872" w:author=" " w:date="2021-11-12T15:48:00Z"/>
        </w:trPr>
        <w:tc>
          <w:tcPr>
            <w:tcW w:w="3827" w:type="dxa"/>
            <w:vAlign w:val="center"/>
          </w:tcPr>
          <w:p w14:paraId="4E55C096" w14:textId="71D06303" w:rsidR="009F78F1" w:rsidRPr="0044182F" w:rsidRDefault="009F78F1">
            <w:pPr>
              <w:numPr>
                <w:ilvl w:val="0"/>
                <w:numId w:val="98"/>
              </w:numPr>
              <w:spacing w:after="160"/>
              <w:rPr>
                <w:ins w:id="2873" w:author=" " w:date="2021-11-12T15:48:00Z"/>
              </w:rPr>
              <w:pPrChange w:id="2874" w:author=" " w:date="2021-11-12T15:25:00Z">
                <w:pPr>
                  <w:numPr>
                    <w:numId w:val="84"/>
                  </w:numPr>
                  <w:spacing w:after="160"/>
                  <w:ind w:left="720" w:hanging="360"/>
                </w:pPr>
              </w:pPrChange>
            </w:pPr>
            <w:proofErr w:type="spellStart"/>
            <w:ins w:id="2875" w:author=" " w:date="2021-11-12T15:48:00Z">
              <w:r>
                <w:t>Memasuki</w:t>
              </w:r>
              <w:proofErr w:type="spellEnd"/>
              <w:r>
                <w:t xml:space="preserve"> menu “Data </w:t>
              </w:r>
            </w:ins>
            <w:ins w:id="2876" w:author=" " w:date="2021-11-12T15:49:00Z">
              <w:r>
                <w:t>admin</w:t>
              </w:r>
            </w:ins>
            <w:ins w:id="2877" w:author=" " w:date="2021-11-12T15:48:00Z">
              <w:r>
                <w:t>”</w:t>
              </w:r>
            </w:ins>
          </w:p>
        </w:tc>
        <w:tc>
          <w:tcPr>
            <w:tcW w:w="3964" w:type="dxa"/>
            <w:vAlign w:val="center"/>
          </w:tcPr>
          <w:p w14:paraId="4ACA1B13" w14:textId="77777777" w:rsidR="009F78F1" w:rsidRPr="0044182F" w:rsidRDefault="009F78F1">
            <w:pPr>
              <w:pStyle w:val="ListParagraph"/>
              <w:ind w:left="450"/>
              <w:rPr>
                <w:ins w:id="2878" w:author=" " w:date="2021-11-12T15:48:00Z"/>
              </w:rPr>
              <w:pPrChange w:id="2879" w:author=" " w:date="2021-11-12T15:26:00Z">
                <w:pPr>
                  <w:ind w:left="511"/>
                </w:pPr>
              </w:pPrChange>
            </w:pPr>
          </w:p>
        </w:tc>
      </w:tr>
      <w:tr w:rsidR="009F78F1" w:rsidRPr="0044182F" w14:paraId="7F28D24C" w14:textId="77777777" w:rsidTr="00D26F74">
        <w:trPr>
          <w:jc w:val="center"/>
          <w:ins w:id="2880" w:author=" " w:date="2021-11-12T15:48:00Z"/>
        </w:trPr>
        <w:tc>
          <w:tcPr>
            <w:tcW w:w="3827" w:type="dxa"/>
            <w:vAlign w:val="center"/>
          </w:tcPr>
          <w:p w14:paraId="58AD7EC5" w14:textId="77777777" w:rsidR="009F78F1" w:rsidRPr="0044182F" w:rsidRDefault="009F78F1">
            <w:pPr>
              <w:pStyle w:val="ListParagraph"/>
              <w:ind w:left="450"/>
              <w:rPr>
                <w:ins w:id="2881" w:author=" " w:date="2021-11-12T15:48:00Z"/>
              </w:rPr>
              <w:pPrChange w:id="2882" w:author=" "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2883" w:author=" " w:date="2021-11-12T15:48:00Z"/>
              </w:rPr>
              <w:pPrChange w:id="2884" w:author=" " w:date="2021-11-12T15:25:00Z">
                <w:pPr>
                  <w:numPr>
                    <w:numId w:val="84"/>
                  </w:numPr>
                  <w:spacing w:after="160"/>
                  <w:ind w:left="511" w:hanging="360"/>
                </w:pPr>
              </w:pPrChange>
            </w:pPr>
            <w:proofErr w:type="spellStart"/>
            <w:ins w:id="2885" w:author=" " w:date="2021-11-12T15:48:00Z">
              <w:r>
                <w:t>Menampilkan</w:t>
              </w:r>
              <w:proofErr w:type="spellEnd"/>
              <w:r>
                <w:t xml:space="preserve"> </w:t>
              </w:r>
              <w:proofErr w:type="spellStart"/>
              <w:r>
                <w:t>seluruh</w:t>
              </w:r>
              <w:proofErr w:type="spellEnd"/>
              <w:r>
                <w:t xml:space="preserve"> </w:t>
              </w:r>
            </w:ins>
            <w:ins w:id="2886" w:author=" " w:date="2021-11-12T15:49:00Z">
              <w:r>
                <w:t>data admin</w:t>
              </w:r>
            </w:ins>
          </w:p>
        </w:tc>
      </w:tr>
      <w:tr w:rsidR="009F78F1" w14:paraId="03CCDE76" w14:textId="77777777" w:rsidTr="00D26F74">
        <w:trPr>
          <w:jc w:val="center"/>
          <w:ins w:id="2887" w:author=" " w:date="2021-11-12T15:48:00Z"/>
        </w:trPr>
        <w:tc>
          <w:tcPr>
            <w:tcW w:w="3827" w:type="dxa"/>
            <w:vAlign w:val="center"/>
          </w:tcPr>
          <w:p w14:paraId="5C18B946" w14:textId="68789A53" w:rsidR="009F78F1" w:rsidRPr="0044182F" w:rsidRDefault="009F78F1">
            <w:pPr>
              <w:pStyle w:val="ListParagraph"/>
              <w:numPr>
                <w:ilvl w:val="0"/>
                <w:numId w:val="98"/>
              </w:numPr>
              <w:ind w:left="450"/>
              <w:rPr>
                <w:ins w:id="2888" w:author=" " w:date="2021-11-12T15:48:00Z"/>
              </w:rPr>
              <w:pPrChange w:id="2889" w:author=" " w:date="2021-11-12T15:25:00Z">
                <w:pPr>
                  <w:pStyle w:val="ListParagraph"/>
                  <w:numPr>
                    <w:numId w:val="84"/>
                  </w:numPr>
                  <w:ind w:hanging="360"/>
                </w:pPr>
              </w:pPrChange>
            </w:pPr>
            <w:proofErr w:type="spellStart"/>
            <w:ins w:id="2890" w:author=" " w:date="2021-11-12T15:48:00Z">
              <w:r>
                <w:t>Menghapus</w:t>
              </w:r>
              <w:proofErr w:type="spellEnd"/>
              <w:r>
                <w:t xml:space="preserve"> data </w:t>
              </w:r>
            </w:ins>
            <w:ins w:id="2891" w:author=" " w:date="2021-11-12T15:49:00Z">
              <w:r>
                <w:t>admin</w:t>
              </w:r>
            </w:ins>
            <w:ins w:id="2892" w:author=" " w:date="2021-11-12T15:48:00Z">
              <w:r>
                <w:t xml:space="preserve"> </w:t>
              </w:r>
              <w:proofErr w:type="spellStart"/>
              <w:r>
                <w:t>tertentu</w:t>
              </w:r>
              <w:proofErr w:type="spellEnd"/>
            </w:ins>
          </w:p>
        </w:tc>
        <w:tc>
          <w:tcPr>
            <w:tcW w:w="3964" w:type="dxa"/>
            <w:vAlign w:val="center"/>
          </w:tcPr>
          <w:p w14:paraId="3B88A273" w14:textId="77777777" w:rsidR="009F78F1" w:rsidRDefault="009F78F1">
            <w:pPr>
              <w:pStyle w:val="ListParagraph"/>
              <w:spacing w:after="160"/>
              <w:ind w:left="450"/>
              <w:rPr>
                <w:ins w:id="2893" w:author=" " w:date="2021-11-12T15:48:00Z"/>
              </w:rPr>
              <w:pPrChange w:id="2894" w:author=" " w:date="2021-11-12T15:26:00Z">
                <w:pPr>
                  <w:spacing w:after="160"/>
                  <w:ind w:left="511"/>
                </w:pPr>
              </w:pPrChange>
            </w:pPr>
          </w:p>
        </w:tc>
      </w:tr>
      <w:tr w:rsidR="009F78F1" w14:paraId="78579B40" w14:textId="77777777" w:rsidTr="00D26F74">
        <w:trPr>
          <w:jc w:val="center"/>
          <w:ins w:id="2895" w:author=" " w:date="2021-11-12T15:48:00Z"/>
        </w:trPr>
        <w:tc>
          <w:tcPr>
            <w:tcW w:w="3827" w:type="dxa"/>
            <w:vAlign w:val="center"/>
          </w:tcPr>
          <w:p w14:paraId="657F0FAF" w14:textId="77777777" w:rsidR="009F78F1" w:rsidRDefault="009F78F1">
            <w:pPr>
              <w:pStyle w:val="ListParagraph"/>
              <w:ind w:left="450"/>
              <w:rPr>
                <w:ins w:id="2896" w:author=" " w:date="2021-11-12T15:48:00Z"/>
              </w:rPr>
              <w:pPrChange w:id="2897" w:author=" "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2898" w:author=" " w:date="2021-11-12T15:48:00Z"/>
              </w:rPr>
              <w:pPrChange w:id="2899" w:author=" " w:date="2021-11-12T15:25:00Z">
                <w:pPr>
                  <w:pStyle w:val="ListParagraph"/>
                  <w:numPr>
                    <w:numId w:val="84"/>
                  </w:numPr>
                  <w:spacing w:after="160"/>
                  <w:ind w:hanging="360"/>
                </w:pPr>
              </w:pPrChange>
            </w:pPr>
            <w:proofErr w:type="spellStart"/>
            <w:ins w:id="2900" w:author=" " w:date="2021-11-12T15:48:00Z">
              <w:r>
                <w:t>Melakukan</w:t>
              </w:r>
              <w:proofErr w:type="spellEnd"/>
              <w:r>
                <w:t xml:space="preserve"> </w:t>
              </w:r>
              <w:proofErr w:type="spellStart"/>
              <w:r>
                <w:t>penghapusan</w:t>
              </w:r>
              <w:proofErr w:type="spellEnd"/>
              <w:r>
                <w:t xml:space="preserve"> data </w:t>
              </w:r>
            </w:ins>
            <w:ins w:id="2901" w:author=" " w:date="2021-11-12T15:49:00Z">
              <w:r>
                <w:t>admin</w:t>
              </w:r>
            </w:ins>
            <w:ins w:id="2902" w:author=" " w:date="2021-11-12T15:48:00Z">
              <w:r>
                <w:t xml:space="preserve"> pada </w:t>
              </w:r>
              <w:r w:rsidRPr="00C70CAF">
                <w:rPr>
                  <w:i/>
                  <w:iCs/>
                </w:rPr>
                <w:t>database</w:t>
              </w:r>
            </w:ins>
          </w:p>
        </w:tc>
      </w:tr>
      <w:tr w:rsidR="009F78F1" w:rsidRPr="001B1AF9" w14:paraId="19F7F8DB" w14:textId="77777777" w:rsidTr="00D26F74">
        <w:trPr>
          <w:jc w:val="center"/>
          <w:ins w:id="2903" w:author=" "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2904" w:author=" " w:date="2021-11-12T15:48:00Z"/>
                <w:b/>
                <w:bCs/>
              </w:rPr>
            </w:pPr>
            <w:proofErr w:type="spellStart"/>
            <w:ins w:id="2905" w:author=" " w:date="2021-11-12T15:4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6787D77E" w14:textId="77777777" w:rsidTr="00D26F74">
        <w:trPr>
          <w:jc w:val="center"/>
          <w:ins w:id="2906" w:author=" "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2907" w:author=" " w:date="2021-11-12T15:48:00Z"/>
                <w:b/>
                <w:bCs/>
              </w:rPr>
            </w:pPr>
            <w:proofErr w:type="spellStart"/>
            <w:ins w:id="2908" w:author=" " w:date="2021-11-12T15:4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2909" w:author=" " w:date="2021-11-12T15:48:00Z"/>
                <w:b/>
                <w:bCs/>
              </w:rPr>
            </w:pPr>
            <w:proofErr w:type="spellStart"/>
            <w:ins w:id="2910" w:author=" " w:date="2021-11-12T15:48: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66BAD1D7" w14:textId="77777777" w:rsidTr="00D26F74">
        <w:trPr>
          <w:jc w:val="center"/>
          <w:ins w:id="2911" w:author=" " w:date="2021-11-12T15:48:00Z"/>
        </w:trPr>
        <w:tc>
          <w:tcPr>
            <w:tcW w:w="3827" w:type="dxa"/>
            <w:vAlign w:val="center"/>
          </w:tcPr>
          <w:p w14:paraId="6162EAB1" w14:textId="3DB990DE" w:rsidR="009F78F1" w:rsidRDefault="009F78F1">
            <w:pPr>
              <w:ind w:left="25"/>
              <w:rPr>
                <w:ins w:id="2912" w:author=" " w:date="2021-11-12T15:48:00Z"/>
              </w:rPr>
              <w:pPrChange w:id="2913" w:author=" " w:date="2021-11-12T15:26:00Z">
                <w:pPr>
                  <w:ind w:left="360"/>
                </w:pPr>
              </w:pPrChange>
            </w:pPr>
            <w:ins w:id="2914" w:author=" " w:date="2021-11-12T15:48: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2915" w:author=" " w:date="2021-11-12T15:49:00Z">
              <w:r>
                <w:t>admin</w:t>
              </w:r>
            </w:ins>
            <w:ins w:id="2916" w:author=" " w:date="2021-11-12T15:48: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2AD2740D" w14:textId="77777777" w:rsidR="009F78F1" w:rsidRDefault="009F78F1">
            <w:pPr>
              <w:pStyle w:val="ListParagraph"/>
              <w:spacing w:after="160"/>
              <w:ind w:left="25"/>
              <w:rPr>
                <w:ins w:id="2917" w:author=" " w:date="2021-11-12T15:48:00Z"/>
              </w:rPr>
              <w:pPrChange w:id="2918" w:author=" " w:date="2021-11-12T15:26:00Z">
                <w:pPr>
                  <w:pStyle w:val="ListParagraph"/>
                  <w:spacing w:after="160"/>
                  <w:ind w:left="468"/>
                </w:pPr>
              </w:pPrChange>
            </w:pPr>
          </w:p>
        </w:tc>
      </w:tr>
      <w:tr w:rsidR="009F78F1" w14:paraId="223BFB48" w14:textId="77777777" w:rsidTr="00D26F74">
        <w:trPr>
          <w:jc w:val="center"/>
          <w:ins w:id="2919" w:author=" " w:date="2021-11-12T15:48:00Z"/>
        </w:trPr>
        <w:tc>
          <w:tcPr>
            <w:tcW w:w="3827" w:type="dxa"/>
            <w:vAlign w:val="center"/>
          </w:tcPr>
          <w:p w14:paraId="28110B02" w14:textId="77777777" w:rsidR="009F78F1" w:rsidRDefault="009F78F1">
            <w:pPr>
              <w:pStyle w:val="ListParagraph"/>
              <w:ind w:left="25"/>
              <w:rPr>
                <w:ins w:id="2920" w:author=" " w:date="2021-11-12T15:48:00Z"/>
              </w:rPr>
              <w:pPrChange w:id="2921" w:author=" " w:date="2021-11-12T15:26:00Z">
                <w:pPr>
                  <w:pStyle w:val="ListParagraph"/>
                  <w:ind w:left="450"/>
                </w:pPr>
              </w:pPrChange>
            </w:pPr>
          </w:p>
        </w:tc>
        <w:tc>
          <w:tcPr>
            <w:tcW w:w="3964" w:type="dxa"/>
            <w:vAlign w:val="center"/>
          </w:tcPr>
          <w:p w14:paraId="30E026C4" w14:textId="6181277D" w:rsidR="009F78F1" w:rsidRDefault="009F78F1">
            <w:pPr>
              <w:spacing w:after="160"/>
              <w:ind w:left="25"/>
              <w:rPr>
                <w:ins w:id="2922" w:author=" " w:date="2021-11-12T15:48:00Z"/>
              </w:rPr>
              <w:pPrChange w:id="2923" w:author=" " w:date="2021-11-12T15:26:00Z">
                <w:pPr>
                  <w:spacing w:after="160"/>
                  <w:ind w:left="360"/>
                </w:pPr>
              </w:pPrChange>
            </w:pPr>
            <w:ins w:id="2924" w:author=" " w:date="2021-11-12T15:4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925" w:author=" " w:date="2021-11-12T15:49:00Z">
              <w:r>
                <w:t>admin</w:t>
              </w:r>
            </w:ins>
            <w:ins w:id="2926" w:author=" " w:date="2021-11-12T15:48:00Z">
              <w:r>
                <w:t xml:space="preserve"> </w:t>
              </w:r>
            </w:ins>
            <w:proofErr w:type="spellStart"/>
            <w:ins w:id="2927" w:author=" " w:date="2021-11-12T15:49:00Z">
              <w:r>
                <w:t>gagal</w:t>
              </w:r>
              <w:proofErr w:type="spellEnd"/>
              <w:r>
                <w:t xml:space="preserve"> </w:t>
              </w:r>
              <w:proofErr w:type="spellStart"/>
              <w:r>
                <w:t>ditambahkan</w:t>
              </w:r>
            </w:ins>
            <w:proofErr w:type="spellEnd"/>
          </w:p>
        </w:tc>
      </w:tr>
    </w:tbl>
    <w:p w14:paraId="6D763334" w14:textId="77777777" w:rsidR="009F78F1" w:rsidRDefault="009F78F1">
      <w:pPr>
        <w:ind w:left="66"/>
        <w:rPr>
          <w:ins w:id="2928" w:author=" " w:date="2021-11-12T15:28:00Z"/>
        </w:rPr>
        <w:pPrChange w:id="2929" w:author=" "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2930" w:author=" " w:date="2021-11-12T16:30:00Z"/>
        </w:rPr>
      </w:pPr>
      <w:proofErr w:type="spellStart"/>
      <w:ins w:id="2931" w:author=" " w:date="2021-11-12T15:28:00Z">
        <w:r>
          <w:t>Skenarion</w:t>
        </w:r>
        <w:proofErr w:type="spellEnd"/>
        <w:r>
          <w:t xml:space="preserve"> Edit</w:t>
        </w:r>
      </w:ins>
      <w:ins w:id="2932" w:author=" " w:date="2021-11-12T15:51:00Z">
        <w:r w:rsidR="009F78F1">
          <w:t xml:space="preserve"> Admin</w:t>
        </w:r>
      </w:ins>
    </w:p>
    <w:p w14:paraId="063C48CF" w14:textId="77777777" w:rsidR="00885B6D" w:rsidRDefault="00885B6D">
      <w:pPr>
        <w:pStyle w:val="ListParagraph"/>
        <w:ind w:left="426"/>
        <w:rPr>
          <w:ins w:id="2933" w:author=" " w:date="2021-11-12T15:50:00Z"/>
        </w:rPr>
        <w:pPrChange w:id="2934"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2935" w:author=" " w:date="2021-11-12T15:50:00Z"/>
        </w:trPr>
        <w:tc>
          <w:tcPr>
            <w:tcW w:w="3827" w:type="dxa"/>
            <w:shd w:val="clear" w:color="auto" w:fill="F2EE98"/>
            <w:vAlign w:val="center"/>
          </w:tcPr>
          <w:p w14:paraId="7CD33683" w14:textId="77777777" w:rsidR="009F78F1" w:rsidRPr="0044182F" w:rsidRDefault="009F78F1" w:rsidP="00D26F74">
            <w:pPr>
              <w:rPr>
                <w:ins w:id="2936" w:author=" " w:date="2021-11-12T15:50:00Z"/>
                <w:b/>
              </w:rPr>
            </w:pPr>
            <w:ins w:id="2937" w:author=" "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2938" w:author=" " w:date="2021-11-12T15:50:00Z"/>
              </w:rPr>
            </w:pPr>
            <w:ins w:id="2939" w:author=" " w:date="2021-11-12T15:50:00Z">
              <w:r>
                <w:t xml:space="preserve">Edit </w:t>
              </w:r>
            </w:ins>
            <w:ins w:id="2940" w:author=" " w:date="2021-11-12T15:51:00Z">
              <w:r>
                <w:t>Admin</w:t>
              </w:r>
            </w:ins>
          </w:p>
        </w:tc>
      </w:tr>
      <w:tr w:rsidR="009F78F1" w:rsidRPr="002F6C1D" w14:paraId="1985CF0E" w14:textId="77777777" w:rsidTr="00D26F74">
        <w:trPr>
          <w:jc w:val="center"/>
          <w:ins w:id="2941" w:author=" " w:date="2021-11-12T15:50:00Z"/>
        </w:trPr>
        <w:tc>
          <w:tcPr>
            <w:tcW w:w="3827" w:type="dxa"/>
            <w:vAlign w:val="center"/>
          </w:tcPr>
          <w:p w14:paraId="6530D673" w14:textId="77777777" w:rsidR="009F78F1" w:rsidRPr="0044182F" w:rsidRDefault="009F78F1" w:rsidP="00D26F74">
            <w:pPr>
              <w:rPr>
                <w:ins w:id="2942" w:author=" " w:date="2021-11-12T15:50:00Z"/>
                <w:b/>
              </w:rPr>
            </w:pPr>
            <w:ins w:id="2943" w:author=" " w:date="2021-11-12T15:50:00Z">
              <w:r w:rsidRPr="0044182F">
                <w:rPr>
                  <w:b/>
                </w:rPr>
                <w:t>ID</w:t>
              </w:r>
            </w:ins>
          </w:p>
        </w:tc>
        <w:tc>
          <w:tcPr>
            <w:tcW w:w="3964" w:type="dxa"/>
            <w:vAlign w:val="center"/>
          </w:tcPr>
          <w:p w14:paraId="1D9FE0F5" w14:textId="3A43728A" w:rsidR="009F78F1" w:rsidRPr="002F6C1D" w:rsidRDefault="009F78F1" w:rsidP="00D26F74">
            <w:pPr>
              <w:rPr>
                <w:ins w:id="2944" w:author=" " w:date="2021-11-12T15:50:00Z"/>
              </w:rPr>
            </w:pPr>
            <w:ins w:id="2945" w:author=" " w:date="2021-11-12T15:50:00Z">
              <w:r>
                <w:t>RC16</w:t>
              </w:r>
            </w:ins>
            <w:ins w:id="2946" w:author="Rafi Aziizi" w:date="2021-11-13T06:57:00Z">
              <w:r w:rsidR="005049EC">
                <w:t>.3</w:t>
              </w:r>
            </w:ins>
          </w:p>
        </w:tc>
      </w:tr>
      <w:tr w:rsidR="009F78F1" w:rsidRPr="000C722D" w14:paraId="4C8A645F" w14:textId="77777777" w:rsidTr="00D26F74">
        <w:trPr>
          <w:jc w:val="center"/>
          <w:ins w:id="2947" w:author=" " w:date="2021-11-12T15:50:00Z"/>
        </w:trPr>
        <w:tc>
          <w:tcPr>
            <w:tcW w:w="3827" w:type="dxa"/>
            <w:vAlign w:val="center"/>
          </w:tcPr>
          <w:p w14:paraId="3D64FA78" w14:textId="77777777" w:rsidR="009F78F1" w:rsidRPr="0044182F" w:rsidRDefault="009F78F1" w:rsidP="00D26F74">
            <w:pPr>
              <w:rPr>
                <w:ins w:id="2948" w:author=" " w:date="2021-11-12T15:50:00Z"/>
                <w:b/>
              </w:rPr>
            </w:pPr>
            <w:ins w:id="2949" w:author=" " w:date="2021-11-12T15:50:00Z">
              <w:r w:rsidRPr="0044182F">
                <w:rPr>
                  <w:b/>
                </w:rPr>
                <w:t>Description</w:t>
              </w:r>
            </w:ins>
          </w:p>
        </w:tc>
        <w:tc>
          <w:tcPr>
            <w:tcW w:w="3964" w:type="dxa"/>
          </w:tcPr>
          <w:p w14:paraId="65E991C7" w14:textId="18C9F13F" w:rsidR="009F78F1" w:rsidRPr="000C722D" w:rsidRDefault="009F78F1" w:rsidP="00D26F74">
            <w:pPr>
              <w:rPr>
                <w:ins w:id="2950" w:author=" " w:date="2021-11-12T15:50:00Z"/>
              </w:rPr>
            </w:pPr>
            <w:ins w:id="2951" w:author=" " w:date="2021-11-12T15:5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952" w:author=" " w:date="2021-11-12T15:51:00Z">
              <w:r>
                <w:t>admin</w:t>
              </w:r>
            </w:ins>
            <w:ins w:id="2953" w:author=" " w:date="2021-11-12T15:50:00Z">
              <w:r>
                <w:t xml:space="preserve"> </w:t>
              </w:r>
              <w:proofErr w:type="spellStart"/>
              <w:r>
                <w:t>untuk</w:t>
              </w:r>
              <w:proofErr w:type="spellEnd"/>
              <w:r>
                <w:t xml:space="preserve"> </w:t>
              </w:r>
              <w:proofErr w:type="spellStart"/>
              <w:r>
                <w:t>memperbaharui</w:t>
              </w:r>
              <w:proofErr w:type="spellEnd"/>
              <w:r>
                <w:t xml:space="preserve"> data </w:t>
              </w:r>
            </w:ins>
            <w:ins w:id="2954" w:author=" " w:date="2021-11-12T15:51:00Z">
              <w:r w:rsidR="00722680">
                <w:t>admin.</w:t>
              </w:r>
            </w:ins>
          </w:p>
        </w:tc>
      </w:tr>
      <w:tr w:rsidR="009F78F1" w:rsidRPr="002F6C1D" w14:paraId="684087C1" w14:textId="77777777" w:rsidTr="00D26F74">
        <w:trPr>
          <w:jc w:val="center"/>
          <w:ins w:id="2955" w:author=" " w:date="2021-11-12T15:50:00Z"/>
        </w:trPr>
        <w:tc>
          <w:tcPr>
            <w:tcW w:w="3827" w:type="dxa"/>
            <w:vAlign w:val="center"/>
          </w:tcPr>
          <w:p w14:paraId="74396B9F" w14:textId="77777777" w:rsidR="009F78F1" w:rsidRPr="0044182F" w:rsidRDefault="009F78F1" w:rsidP="00D26F74">
            <w:pPr>
              <w:rPr>
                <w:ins w:id="2956" w:author=" " w:date="2021-11-12T15:50:00Z"/>
                <w:b/>
              </w:rPr>
            </w:pPr>
            <w:ins w:id="2957" w:author=" " w:date="2021-11-12T15:50:00Z">
              <w:r w:rsidRPr="0044182F">
                <w:rPr>
                  <w:b/>
                </w:rPr>
                <w:t>Actors</w:t>
              </w:r>
            </w:ins>
          </w:p>
        </w:tc>
        <w:tc>
          <w:tcPr>
            <w:tcW w:w="3964" w:type="dxa"/>
            <w:vAlign w:val="center"/>
          </w:tcPr>
          <w:p w14:paraId="59E2AE2B" w14:textId="77777777" w:rsidR="009F78F1" w:rsidRPr="002F6C1D" w:rsidRDefault="009F78F1" w:rsidP="00D26F74">
            <w:pPr>
              <w:rPr>
                <w:ins w:id="2958" w:author=" " w:date="2021-11-12T15:50:00Z"/>
              </w:rPr>
            </w:pPr>
            <w:ins w:id="2959" w:author=" " w:date="2021-11-12T15:50:00Z">
              <w:r>
                <w:t>Bag.IT, Guru BK.</w:t>
              </w:r>
            </w:ins>
          </w:p>
        </w:tc>
      </w:tr>
      <w:tr w:rsidR="009F78F1" w:rsidRPr="007B7AB3" w14:paraId="15E043F1" w14:textId="77777777" w:rsidTr="00D26F74">
        <w:trPr>
          <w:jc w:val="center"/>
          <w:ins w:id="2960" w:author=" " w:date="2021-11-12T15:50:00Z"/>
        </w:trPr>
        <w:tc>
          <w:tcPr>
            <w:tcW w:w="3827" w:type="dxa"/>
            <w:vAlign w:val="center"/>
          </w:tcPr>
          <w:p w14:paraId="0EA4D2AE" w14:textId="77777777" w:rsidR="009F78F1" w:rsidRPr="0044182F" w:rsidRDefault="009F78F1" w:rsidP="00D26F74">
            <w:pPr>
              <w:rPr>
                <w:ins w:id="2961" w:author=" " w:date="2021-11-12T15:50:00Z"/>
                <w:b/>
              </w:rPr>
            </w:pPr>
            <w:ins w:id="2962" w:author=" " w:date="2021-11-12T15:50:00Z">
              <w:r w:rsidRPr="0044182F">
                <w:rPr>
                  <w:b/>
                </w:rPr>
                <w:t>Frequency of Use</w:t>
              </w:r>
            </w:ins>
          </w:p>
        </w:tc>
        <w:tc>
          <w:tcPr>
            <w:tcW w:w="3964" w:type="dxa"/>
            <w:vAlign w:val="center"/>
          </w:tcPr>
          <w:p w14:paraId="64330F56" w14:textId="77777777" w:rsidR="009F78F1" w:rsidRPr="007B7AB3" w:rsidRDefault="009F78F1" w:rsidP="00D26F74">
            <w:pPr>
              <w:rPr>
                <w:ins w:id="2963" w:author=" " w:date="2021-11-12T15:50:00Z"/>
                <w:i/>
                <w:iCs/>
              </w:rPr>
            </w:pPr>
            <w:ins w:id="2964" w:author=" " w:date="2021-11-12T15:50:00Z">
              <w:r>
                <w:rPr>
                  <w:i/>
                  <w:iCs/>
                </w:rPr>
                <w:t>Conditional</w:t>
              </w:r>
            </w:ins>
          </w:p>
        </w:tc>
      </w:tr>
      <w:tr w:rsidR="009F78F1" w:rsidRPr="0044182F" w14:paraId="706C99BE" w14:textId="77777777" w:rsidTr="00D26F74">
        <w:trPr>
          <w:jc w:val="center"/>
          <w:ins w:id="2965" w:author=" " w:date="2021-11-12T15:50:00Z"/>
        </w:trPr>
        <w:tc>
          <w:tcPr>
            <w:tcW w:w="3827" w:type="dxa"/>
            <w:vAlign w:val="center"/>
          </w:tcPr>
          <w:p w14:paraId="579B2507" w14:textId="77777777" w:rsidR="009F78F1" w:rsidRPr="0044182F" w:rsidRDefault="009F78F1" w:rsidP="00D26F74">
            <w:pPr>
              <w:rPr>
                <w:ins w:id="2966" w:author=" " w:date="2021-11-12T15:50:00Z"/>
                <w:b/>
              </w:rPr>
            </w:pPr>
            <w:ins w:id="2967" w:author=" " w:date="2021-11-12T15:50:00Z">
              <w:r w:rsidRPr="0044182F">
                <w:rPr>
                  <w:b/>
                </w:rPr>
                <w:t>Triggers</w:t>
              </w:r>
            </w:ins>
          </w:p>
        </w:tc>
        <w:tc>
          <w:tcPr>
            <w:tcW w:w="3964" w:type="dxa"/>
            <w:vAlign w:val="center"/>
          </w:tcPr>
          <w:p w14:paraId="75E86B63" w14:textId="77777777" w:rsidR="009F78F1" w:rsidRPr="0044182F" w:rsidRDefault="009F78F1" w:rsidP="00D26F74">
            <w:pPr>
              <w:rPr>
                <w:ins w:id="2968" w:author=" " w:date="2021-11-12T15:50:00Z"/>
              </w:rPr>
            </w:pPr>
            <w:ins w:id="2969" w:author=" " w:date="2021-11-12T15:50:00Z">
              <w:r>
                <w:t>-</w:t>
              </w:r>
            </w:ins>
          </w:p>
        </w:tc>
      </w:tr>
      <w:tr w:rsidR="009F78F1" w:rsidRPr="0081005E" w14:paraId="0375FCFE" w14:textId="77777777" w:rsidTr="00D26F74">
        <w:trPr>
          <w:jc w:val="center"/>
          <w:ins w:id="2970" w:author=" " w:date="2021-11-12T15:50:00Z"/>
        </w:trPr>
        <w:tc>
          <w:tcPr>
            <w:tcW w:w="3827" w:type="dxa"/>
            <w:vAlign w:val="center"/>
          </w:tcPr>
          <w:p w14:paraId="1152F3B4" w14:textId="77777777" w:rsidR="009F78F1" w:rsidRPr="0044182F" w:rsidRDefault="009F78F1" w:rsidP="00D26F74">
            <w:pPr>
              <w:rPr>
                <w:ins w:id="2971" w:author=" " w:date="2021-11-12T15:50:00Z"/>
                <w:b/>
              </w:rPr>
            </w:pPr>
            <w:ins w:id="2972" w:author=" " w:date="2021-11-12T15:50:00Z">
              <w:r w:rsidRPr="0044182F">
                <w:rPr>
                  <w:b/>
                </w:rPr>
                <w:t>Pre-Conditions</w:t>
              </w:r>
            </w:ins>
          </w:p>
        </w:tc>
        <w:tc>
          <w:tcPr>
            <w:tcW w:w="3964" w:type="dxa"/>
            <w:vAlign w:val="center"/>
          </w:tcPr>
          <w:p w14:paraId="365C0699" w14:textId="75D416B4" w:rsidR="009F78F1" w:rsidRPr="0081005E" w:rsidRDefault="009F78F1" w:rsidP="00D26F74">
            <w:pPr>
              <w:rPr>
                <w:ins w:id="2973" w:author=" " w:date="2021-11-12T15:50:00Z"/>
                <w:i/>
                <w:iCs/>
              </w:rPr>
            </w:pPr>
            <w:ins w:id="2974" w:author=" " w:date="2021-11-12T15:50:00Z">
              <w:r>
                <w:t xml:space="preserve">Data </w:t>
              </w:r>
            </w:ins>
            <w:ins w:id="2975" w:author=" " w:date="2021-11-12T15:51:00Z">
              <w:r w:rsidR="00722680">
                <w:t>admin</w:t>
              </w:r>
            </w:ins>
            <w:ins w:id="2976" w:author=" " w:date="2021-11-12T15:50:00Z">
              <w:r>
                <w:t xml:space="preserve"> </w:t>
              </w:r>
              <w:proofErr w:type="spellStart"/>
              <w:r>
                <w:t>belum</w:t>
              </w:r>
              <w:proofErr w:type="spellEnd"/>
              <w:r>
                <w:t xml:space="preserve"> </w:t>
              </w:r>
              <w:proofErr w:type="spellStart"/>
              <w:r>
                <w:t>diperbaharui</w:t>
              </w:r>
              <w:proofErr w:type="spellEnd"/>
            </w:ins>
          </w:p>
        </w:tc>
      </w:tr>
      <w:tr w:rsidR="009F78F1" w:rsidRPr="0048762E" w14:paraId="34570B31" w14:textId="77777777" w:rsidTr="00D26F74">
        <w:trPr>
          <w:jc w:val="center"/>
          <w:ins w:id="2977" w:author=" " w:date="2021-11-12T15:50:00Z"/>
        </w:trPr>
        <w:tc>
          <w:tcPr>
            <w:tcW w:w="3827" w:type="dxa"/>
            <w:vAlign w:val="center"/>
          </w:tcPr>
          <w:p w14:paraId="607754D8" w14:textId="77777777" w:rsidR="009F78F1" w:rsidRPr="0044182F" w:rsidRDefault="009F78F1" w:rsidP="00D26F74">
            <w:pPr>
              <w:rPr>
                <w:ins w:id="2978" w:author=" " w:date="2021-11-12T15:50:00Z"/>
                <w:b/>
              </w:rPr>
            </w:pPr>
            <w:ins w:id="2979" w:author=" " w:date="2021-11-12T15:50:00Z">
              <w:r w:rsidRPr="0044182F">
                <w:rPr>
                  <w:b/>
                </w:rPr>
                <w:t>Post-Conditions</w:t>
              </w:r>
            </w:ins>
          </w:p>
        </w:tc>
        <w:tc>
          <w:tcPr>
            <w:tcW w:w="3964" w:type="dxa"/>
            <w:vAlign w:val="center"/>
          </w:tcPr>
          <w:p w14:paraId="5CFEC1A0" w14:textId="0562B960" w:rsidR="009F78F1" w:rsidRPr="0048762E" w:rsidRDefault="009F78F1" w:rsidP="00D26F74">
            <w:pPr>
              <w:rPr>
                <w:ins w:id="2980" w:author=" " w:date="2021-11-12T15:50:00Z"/>
              </w:rPr>
            </w:pPr>
            <w:proofErr w:type="spellStart"/>
            <w:ins w:id="2981" w:author=" " w:date="2021-11-12T15:50:00Z">
              <w:r>
                <w:t>Perubahan</w:t>
              </w:r>
              <w:proofErr w:type="spellEnd"/>
              <w:r>
                <w:t xml:space="preserve"> data </w:t>
              </w:r>
              <w:proofErr w:type="spellStart"/>
              <w:r>
                <w:t>identitas</w:t>
              </w:r>
              <w:proofErr w:type="spellEnd"/>
              <w:r>
                <w:t xml:space="preserve"> </w:t>
              </w:r>
            </w:ins>
            <w:ins w:id="2982" w:author=" " w:date="2021-11-12T15:51:00Z">
              <w:r w:rsidR="00722680">
                <w:t>admin</w:t>
              </w:r>
            </w:ins>
          </w:p>
        </w:tc>
      </w:tr>
      <w:tr w:rsidR="009F78F1" w:rsidRPr="0044182F" w14:paraId="7D8BDF89" w14:textId="77777777" w:rsidTr="00D26F74">
        <w:trPr>
          <w:jc w:val="center"/>
          <w:ins w:id="2983" w:author=" "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2984" w:author=" " w:date="2021-11-12T15:50:00Z"/>
                <w:b/>
              </w:rPr>
            </w:pPr>
            <w:ins w:id="2985" w:author=" " w:date="2021-11-12T15:50:00Z">
              <w:r w:rsidRPr="0044182F">
                <w:rPr>
                  <w:b/>
                </w:rPr>
                <w:t>Main Course</w:t>
              </w:r>
            </w:ins>
          </w:p>
        </w:tc>
      </w:tr>
      <w:tr w:rsidR="009F78F1" w:rsidRPr="0044182F" w14:paraId="2585A6BF" w14:textId="77777777" w:rsidTr="00D26F74">
        <w:trPr>
          <w:jc w:val="center"/>
          <w:ins w:id="2986" w:author=" " w:date="2021-11-12T15:50:00Z"/>
        </w:trPr>
        <w:tc>
          <w:tcPr>
            <w:tcW w:w="3827" w:type="dxa"/>
            <w:shd w:val="clear" w:color="auto" w:fill="F2EE98"/>
            <w:vAlign w:val="center"/>
          </w:tcPr>
          <w:p w14:paraId="7A0B8F64" w14:textId="77777777" w:rsidR="009F78F1" w:rsidRPr="0044182F" w:rsidRDefault="009F78F1" w:rsidP="00D26F74">
            <w:pPr>
              <w:jc w:val="center"/>
              <w:rPr>
                <w:ins w:id="2987" w:author=" " w:date="2021-11-12T15:50:00Z"/>
                <w:b/>
              </w:rPr>
            </w:pPr>
            <w:proofErr w:type="spellStart"/>
            <w:ins w:id="2988" w:author=" " w:date="2021-11-12T15:5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888DCA6" w14:textId="77777777" w:rsidR="009F78F1" w:rsidRPr="0044182F" w:rsidRDefault="009F78F1" w:rsidP="00D26F74">
            <w:pPr>
              <w:jc w:val="center"/>
              <w:rPr>
                <w:ins w:id="2989" w:author=" " w:date="2021-11-12T15:50:00Z"/>
                <w:b/>
              </w:rPr>
            </w:pPr>
            <w:proofErr w:type="spellStart"/>
            <w:ins w:id="2990" w:author=" " w:date="2021-11-12T15:50: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277E3F2" w14:textId="77777777" w:rsidTr="00D26F74">
        <w:trPr>
          <w:jc w:val="center"/>
          <w:ins w:id="2991" w:author=" " w:date="2021-11-12T15:50:00Z"/>
        </w:trPr>
        <w:tc>
          <w:tcPr>
            <w:tcW w:w="3827" w:type="dxa"/>
            <w:vAlign w:val="center"/>
          </w:tcPr>
          <w:p w14:paraId="135AAA15" w14:textId="34622554" w:rsidR="009F78F1" w:rsidRPr="0044182F" w:rsidRDefault="009F78F1">
            <w:pPr>
              <w:numPr>
                <w:ilvl w:val="0"/>
                <w:numId w:val="99"/>
              </w:numPr>
              <w:spacing w:after="160"/>
              <w:rPr>
                <w:ins w:id="2992" w:author=" " w:date="2021-11-12T15:50:00Z"/>
              </w:rPr>
              <w:pPrChange w:id="2993" w:author=" " w:date="2021-11-12T15:26:00Z">
                <w:pPr>
                  <w:numPr>
                    <w:numId w:val="83"/>
                  </w:numPr>
                  <w:spacing w:after="160"/>
                  <w:ind w:left="720" w:hanging="360"/>
                </w:pPr>
              </w:pPrChange>
            </w:pPr>
            <w:proofErr w:type="spellStart"/>
            <w:ins w:id="2994" w:author=" " w:date="2021-11-12T15:50:00Z">
              <w:r>
                <w:t>Memasuki</w:t>
              </w:r>
              <w:proofErr w:type="spellEnd"/>
              <w:r>
                <w:t xml:space="preserve"> menu “Data </w:t>
              </w:r>
            </w:ins>
            <w:ins w:id="2995" w:author=" " w:date="2021-11-12T15:51:00Z">
              <w:r w:rsidR="00722680">
                <w:t>Admin”</w:t>
              </w:r>
            </w:ins>
          </w:p>
        </w:tc>
        <w:tc>
          <w:tcPr>
            <w:tcW w:w="3964" w:type="dxa"/>
            <w:vAlign w:val="center"/>
          </w:tcPr>
          <w:p w14:paraId="183BA00D" w14:textId="77777777" w:rsidR="009F78F1" w:rsidRPr="0044182F" w:rsidRDefault="009F78F1">
            <w:pPr>
              <w:pStyle w:val="ListParagraph"/>
              <w:ind w:left="450"/>
              <w:rPr>
                <w:ins w:id="2996" w:author=" " w:date="2021-11-12T15:50:00Z"/>
              </w:rPr>
              <w:pPrChange w:id="2997" w:author=" " w:date="2021-11-12T15:26:00Z">
                <w:pPr>
                  <w:ind w:left="511"/>
                </w:pPr>
              </w:pPrChange>
            </w:pPr>
          </w:p>
        </w:tc>
      </w:tr>
      <w:tr w:rsidR="009F78F1" w:rsidRPr="0044182F" w14:paraId="12BD5319" w14:textId="77777777" w:rsidTr="00D26F74">
        <w:trPr>
          <w:jc w:val="center"/>
          <w:ins w:id="2998" w:author=" " w:date="2021-11-12T15:50:00Z"/>
        </w:trPr>
        <w:tc>
          <w:tcPr>
            <w:tcW w:w="3827" w:type="dxa"/>
            <w:vAlign w:val="center"/>
          </w:tcPr>
          <w:p w14:paraId="0C7090DC" w14:textId="77777777" w:rsidR="009F78F1" w:rsidRPr="0044182F" w:rsidRDefault="009F78F1">
            <w:pPr>
              <w:pStyle w:val="ListParagraph"/>
              <w:ind w:left="450"/>
              <w:rPr>
                <w:ins w:id="2999" w:author=" " w:date="2021-11-12T15:50:00Z"/>
              </w:rPr>
              <w:pPrChange w:id="3000" w:author=" "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3001" w:author=" " w:date="2021-11-12T15:50:00Z"/>
              </w:rPr>
              <w:pPrChange w:id="3002" w:author=" " w:date="2021-11-12T15:26:00Z">
                <w:pPr>
                  <w:numPr>
                    <w:numId w:val="83"/>
                  </w:numPr>
                  <w:spacing w:after="160"/>
                  <w:ind w:left="511" w:hanging="360"/>
                </w:pPr>
              </w:pPrChange>
            </w:pPr>
            <w:proofErr w:type="spellStart"/>
            <w:ins w:id="3003" w:author=" " w:date="2021-11-12T15:50:00Z">
              <w:r>
                <w:t>Menampilkan</w:t>
              </w:r>
              <w:proofErr w:type="spellEnd"/>
              <w:r>
                <w:t xml:space="preserve"> </w:t>
              </w:r>
              <w:proofErr w:type="spellStart"/>
              <w:r>
                <w:t>seluruh</w:t>
              </w:r>
              <w:proofErr w:type="spellEnd"/>
              <w:r>
                <w:t xml:space="preserve"> data </w:t>
              </w:r>
            </w:ins>
            <w:ins w:id="3004" w:author=" " w:date="2021-11-12T15:51:00Z">
              <w:r w:rsidR="00722680">
                <w:t>admin</w:t>
              </w:r>
            </w:ins>
          </w:p>
        </w:tc>
      </w:tr>
      <w:tr w:rsidR="009F78F1" w14:paraId="763BD08B" w14:textId="77777777" w:rsidTr="00D26F74">
        <w:trPr>
          <w:jc w:val="center"/>
          <w:ins w:id="3005" w:author=" " w:date="2021-11-12T15:50:00Z"/>
        </w:trPr>
        <w:tc>
          <w:tcPr>
            <w:tcW w:w="3827" w:type="dxa"/>
            <w:vAlign w:val="center"/>
          </w:tcPr>
          <w:p w14:paraId="0429A0D4" w14:textId="526AADBA" w:rsidR="009F78F1" w:rsidRPr="0044182F" w:rsidRDefault="009F78F1">
            <w:pPr>
              <w:pStyle w:val="ListParagraph"/>
              <w:numPr>
                <w:ilvl w:val="0"/>
                <w:numId w:val="99"/>
              </w:numPr>
              <w:ind w:left="450"/>
              <w:rPr>
                <w:ins w:id="3006" w:author=" " w:date="2021-11-12T15:50:00Z"/>
              </w:rPr>
              <w:pPrChange w:id="3007" w:author=" " w:date="2021-11-12T15:26:00Z">
                <w:pPr>
                  <w:pStyle w:val="ListParagraph"/>
                  <w:numPr>
                    <w:numId w:val="83"/>
                  </w:numPr>
                  <w:ind w:hanging="360"/>
                </w:pPr>
              </w:pPrChange>
            </w:pPr>
            <w:proofErr w:type="spellStart"/>
            <w:ins w:id="3008" w:author=" " w:date="2021-11-12T15:50:00Z">
              <w:r>
                <w:lastRenderedPageBreak/>
                <w:t>Menekan</w:t>
              </w:r>
              <w:proofErr w:type="spellEnd"/>
              <w:r>
                <w:t xml:space="preserve"> </w:t>
              </w:r>
              <w:proofErr w:type="spellStart"/>
              <w:r>
                <w:t>tombol</w:t>
              </w:r>
              <w:proofErr w:type="spellEnd"/>
              <w:r>
                <w:t xml:space="preserve"> “Profile </w:t>
              </w:r>
            </w:ins>
            <w:ins w:id="3009" w:author=" " w:date="2021-11-12T15:51:00Z">
              <w:r w:rsidR="00722680">
                <w:t>Admin</w:t>
              </w:r>
            </w:ins>
            <w:ins w:id="3010" w:author=" " w:date="2021-11-12T15:50:00Z">
              <w:r>
                <w:t>”</w:t>
              </w:r>
            </w:ins>
          </w:p>
        </w:tc>
        <w:tc>
          <w:tcPr>
            <w:tcW w:w="3964" w:type="dxa"/>
            <w:vAlign w:val="center"/>
          </w:tcPr>
          <w:p w14:paraId="4C0BA813" w14:textId="77777777" w:rsidR="009F78F1" w:rsidRDefault="009F78F1">
            <w:pPr>
              <w:pStyle w:val="ListParagraph"/>
              <w:spacing w:after="160"/>
              <w:ind w:left="450"/>
              <w:rPr>
                <w:ins w:id="3011" w:author=" " w:date="2021-11-12T15:50:00Z"/>
              </w:rPr>
              <w:pPrChange w:id="3012" w:author=" " w:date="2021-11-12T15:26:00Z">
                <w:pPr>
                  <w:spacing w:after="160"/>
                  <w:ind w:left="511"/>
                </w:pPr>
              </w:pPrChange>
            </w:pPr>
          </w:p>
        </w:tc>
      </w:tr>
      <w:tr w:rsidR="009F78F1" w14:paraId="61985C43" w14:textId="77777777" w:rsidTr="00D26F74">
        <w:trPr>
          <w:jc w:val="center"/>
          <w:ins w:id="3013" w:author=" " w:date="2021-11-12T15:50:00Z"/>
        </w:trPr>
        <w:tc>
          <w:tcPr>
            <w:tcW w:w="3827" w:type="dxa"/>
            <w:vAlign w:val="center"/>
          </w:tcPr>
          <w:p w14:paraId="6FBC570F" w14:textId="77777777" w:rsidR="009F78F1" w:rsidRDefault="009F78F1">
            <w:pPr>
              <w:rPr>
                <w:ins w:id="3014" w:author=" " w:date="2021-11-12T15:50:00Z"/>
              </w:rPr>
              <w:pPrChange w:id="3015" w:author=" "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3016" w:author=" " w:date="2021-11-12T15:50:00Z"/>
              </w:rPr>
              <w:pPrChange w:id="3017" w:author=" " w:date="2021-11-12T15:26:00Z">
                <w:pPr>
                  <w:pStyle w:val="ListParagraph"/>
                  <w:numPr>
                    <w:numId w:val="83"/>
                  </w:numPr>
                  <w:spacing w:after="160"/>
                  <w:ind w:hanging="360"/>
                </w:pPr>
              </w:pPrChange>
            </w:pPr>
            <w:proofErr w:type="spellStart"/>
            <w:ins w:id="3018" w:author=" " w:date="2021-11-12T15:50:00Z">
              <w:r>
                <w:t>Menampilkan</w:t>
              </w:r>
              <w:proofErr w:type="spellEnd"/>
              <w:r>
                <w:t xml:space="preserve"> data </w:t>
              </w:r>
              <w:proofErr w:type="spellStart"/>
              <w:r>
                <w:t>identitas</w:t>
              </w:r>
              <w:proofErr w:type="spellEnd"/>
              <w:r>
                <w:t xml:space="preserve"> </w:t>
              </w:r>
            </w:ins>
            <w:ins w:id="3019" w:author=" " w:date="2021-11-12T15:52:00Z">
              <w:r w:rsidR="00722680">
                <w:t>admin</w:t>
              </w:r>
            </w:ins>
            <w:ins w:id="3020" w:author=" " w:date="2021-11-12T15:50:00Z">
              <w:r>
                <w:t xml:space="preserve"> </w:t>
              </w:r>
              <w:proofErr w:type="spellStart"/>
              <w:r>
                <w:t>secara</w:t>
              </w:r>
              <w:proofErr w:type="spellEnd"/>
              <w:r>
                <w:t xml:space="preserve"> </w:t>
              </w:r>
              <w:proofErr w:type="spellStart"/>
              <w:r>
                <w:t>keseluruhan</w:t>
              </w:r>
              <w:proofErr w:type="spellEnd"/>
            </w:ins>
          </w:p>
        </w:tc>
      </w:tr>
      <w:tr w:rsidR="009F78F1" w14:paraId="1E9C3952" w14:textId="77777777" w:rsidTr="00D26F74">
        <w:trPr>
          <w:jc w:val="center"/>
          <w:ins w:id="3021" w:author=" " w:date="2021-11-12T15:50:00Z"/>
        </w:trPr>
        <w:tc>
          <w:tcPr>
            <w:tcW w:w="3827" w:type="dxa"/>
            <w:vAlign w:val="center"/>
          </w:tcPr>
          <w:p w14:paraId="2D184FF5" w14:textId="22013CD4" w:rsidR="009F78F1" w:rsidRDefault="009F78F1">
            <w:pPr>
              <w:pStyle w:val="ListParagraph"/>
              <w:numPr>
                <w:ilvl w:val="0"/>
                <w:numId w:val="99"/>
              </w:numPr>
              <w:ind w:left="450"/>
              <w:rPr>
                <w:ins w:id="3022" w:author=" " w:date="2021-11-12T15:50:00Z"/>
              </w:rPr>
              <w:pPrChange w:id="3023" w:author=" " w:date="2021-11-12T15:26:00Z">
                <w:pPr>
                  <w:pStyle w:val="ListParagraph"/>
                  <w:numPr>
                    <w:numId w:val="83"/>
                  </w:numPr>
                  <w:ind w:hanging="360"/>
                </w:pPr>
              </w:pPrChange>
            </w:pPr>
            <w:proofErr w:type="spellStart"/>
            <w:ins w:id="3024" w:author=" " w:date="2021-11-12T15:50:00Z">
              <w:r>
                <w:t>Melakukan</w:t>
              </w:r>
              <w:proofErr w:type="spellEnd"/>
              <w:r>
                <w:t xml:space="preserve"> </w:t>
              </w:r>
              <w:proofErr w:type="spellStart"/>
              <w:r>
                <w:t>perubahan</w:t>
              </w:r>
              <w:proofErr w:type="spellEnd"/>
              <w:r>
                <w:t xml:space="preserve"> data </w:t>
              </w:r>
            </w:ins>
            <w:ins w:id="3025" w:author=" " w:date="2021-11-12T15:52:00Z">
              <w:r w:rsidR="00722680">
                <w:t>admin</w:t>
              </w:r>
            </w:ins>
          </w:p>
        </w:tc>
        <w:tc>
          <w:tcPr>
            <w:tcW w:w="3964" w:type="dxa"/>
            <w:vAlign w:val="center"/>
          </w:tcPr>
          <w:p w14:paraId="18C026C6" w14:textId="77777777" w:rsidR="009F78F1" w:rsidRDefault="009F78F1">
            <w:pPr>
              <w:pStyle w:val="ListParagraph"/>
              <w:spacing w:after="160"/>
              <w:ind w:left="450"/>
              <w:rPr>
                <w:ins w:id="3026" w:author=" " w:date="2021-11-12T15:50:00Z"/>
              </w:rPr>
              <w:pPrChange w:id="3027" w:author=" " w:date="2021-11-12T15:26:00Z">
                <w:pPr>
                  <w:spacing w:after="160"/>
                </w:pPr>
              </w:pPrChange>
            </w:pPr>
          </w:p>
        </w:tc>
      </w:tr>
      <w:tr w:rsidR="009F78F1" w14:paraId="4BD12EDF" w14:textId="77777777" w:rsidTr="00D26F74">
        <w:trPr>
          <w:jc w:val="center"/>
          <w:ins w:id="3028" w:author=" " w:date="2021-11-12T15:50:00Z"/>
        </w:trPr>
        <w:tc>
          <w:tcPr>
            <w:tcW w:w="3827" w:type="dxa"/>
            <w:vAlign w:val="center"/>
          </w:tcPr>
          <w:p w14:paraId="6A4FCBE3" w14:textId="77777777" w:rsidR="009F78F1" w:rsidRDefault="009F78F1">
            <w:pPr>
              <w:pStyle w:val="ListParagraph"/>
              <w:ind w:left="450"/>
              <w:rPr>
                <w:ins w:id="3029" w:author=" " w:date="2021-11-12T15:50:00Z"/>
              </w:rPr>
              <w:pPrChange w:id="3030" w:author=" "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3031" w:author=" " w:date="2021-11-12T15:50:00Z"/>
              </w:rPr>
              <w:pPrChange w:id="3032" w:author=" " w:date="2021-11-12T15:26:00Z">
                <w:pPr>
                  <w:pStyle w:val="ListParagraph"/>
                  <w:numPr>
                    <w:numId w:val="83"/>
                  </w:numPr>
                  <w:spacing w:after="160"/>
                  <w:ind w:hanging="360"/>
                </w:pPr>
              </w:pPrChange>
            </w:pPr>
            <w:proofErr w:type="spellStart"/>
            <w:ins w:id="3033" w:author=" " w:date="2021-11-12T15:50:00Z">
              <w:r>
                <w:t>Menyimpan</w:t>
              </w:r>
              <w:proofErr w:type="spellEnd"/>
              <w:r>
                <w:t xml:space="preserve"> data </w:t>
              </w:r>
            </w:ins>
            <w:ins w:id="3034" w:author=" " w:date="2021-11-12T15:52:00Z">
              <w:r w:rsidR="00722680">
                <w:t xml:space="preserve">admin </w:t>
              </w:r>
            </w:ins>
            <w:proofErr w:type="spellStart"/>
            <w:ins w:id="3035" w:author=" " w:date="2021-11-12T15:50:00Z">
              <w:r>
                <w:t>terbaru</w:t>
              </w:r>
              <w:proofErr w:type="spellEnd"/>
              <w:r>
                <w:t xml:space="preserve"> pada </w:t>
              </w:r>
              <w:r w:rsidRPr="00C70CAF">
                <w:rPr>
                  <w:i/>
                  <w:iCs/>
                </w:rPr>
                <w:t>database</w:t>
              </w:r>
            </w:ins>
          </w:p>
        </w:tc>
      </w:tr>
      <w:tr w:rsidR="009F78F1" w:rsidRPr="001B1AF9" w14:paraId="217DEC6A" w14:textId="77777777" w:rsidTr="00D26F74">
        <w:trPr>
          <w:jc w:val="center"/>
          <w:ins w:id="3036" w:author=" "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3037" w:author=" " w:date="2021-11-12T15:50:00Z"/>
                <w:b/>
                <w:bCs/>
              </w:rPr>
            </w:pPr>
            <w:proofErr w:type="spellStart"/>
            <w:ins w:id="3038" w:author=" " w:date="2021-11-12T15:5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776DCCC2" w14:textId="77777777" w:rsidTr="00D26F74">
        <w:trPr>
          <w:jc w:val="center"/>
          <w:ins w:id="3039" w:author=" "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3040" w:author=" " w:date="2021-11-12T15:50:00Z"/>
                <w:b/>
                <w:bCs/>
              </w:rPr>
            </w:pPr>
            <w:proofErr w:type="spellStart"/>
            <w:ins w:id="3041" w:author=" " w:date="2021-11-12T15:5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3042" w:author=" " w:date="2021-11-12T15:50:00Z"/>
                <w:b/>
                <w:bCs/>
              </w:rPr>
            </w:pPr>
            <w:proofErr w:type="spellStart"/>
            <w:ins w:id="3043" w:author=" " w:date="2021-11-12T15:50: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73D4ECC5" w14:textId="77777777" w:rsidTr="00D26F74">
        <w:trPr>
          <w:jc w:val="center"/>
          <w:ins w:id="3044" w:author=" " w:date="2021-11-12T15:50:00Z"/>
        </w:trPr>
        <w:tc>
          <w:tcPr>
            <w:tcW w:w="3827" w:type="dxa"/>
            <w:vAlign w:val="center"/>
          </w:tcPr>
          <w:p w14:paraId="4A551FEB" w14:textId="6908E699" w:rsidR="009F78F1" w:rsidRDefault="009F78F1">
            <w:pPr>
              <w:ind w:left="25"/>
              <w:rPr>
                <w:ins w:id="3045" w:author=" " w:date="2021-11-12T15:50:00Z"/>
              </w:rPr>
              <w:pPrChange w:id="3046" w:author=" " w:date="2021-11-12T15:27:00Z">
                <w:pPr>
                  <w:ind w:left="360"/>
                </w:pPr>
              </w:pPrChange>
            </w:pPr>
            <w:ins w:id="3047" w:author=" " w:date="2021-11-12T15:50: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048" w:author=" " w:date="2021-11-12T15:52:00Z">
              <w:r w:rsidR="00722680">
                <w:t xml:space="preserve">admin </w:t>
              </w:r>
            </w:ins>
            <w:ins w:id="3049" w:author=" " w:date="2021-11-12T15:50: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EB65483" w14:textId="77777777" w:rsidR="009F78F1" w:rsidRDefault="009F78F1">
            <w:pPr>
              <w:pStyle w:val="ListParagraph"/>
              <w:spacing w:after="160"/>
              <w:ind w:left="25"/>
              <w:rPr>
                <w:ins w:id="3050" w:author=" " w:date="2021-11-12T15:50:00Z"/>
              </w:rPr>
              <w:pPrChange w:id="3051" w:author=" " w:date="2021-11-12T15:27:00Z">
                <w:pPr>
                  <w:pStyle w:val="ListParagraph"/>
                  <w:spacing w:after="160"/>
                  <w:ind w:left="468"/>
                </w:pPr>
              </w:pPrChange>
            </w:pPr>
          </w:p>
        </w:tc>
      </w:tr>
      <w:tr w:rsidR="009F78F1" w14:paraId="7B570621" w14:textId="77777777" w:rsidTr="00D26F74">
        <w:trPr>
          <w:jc w:val="center"/>
          <w:ins w:id="3052" w:author=" " w:date="2021-11-12T15:50:00Z"/>
        </w:trPr>
        <w:tc>
          <w:tcPr>
            <w:tcW w:w="3827" w:type="dxa"/>
            <w:vAlign w:val="center"/>
          </w:tcPr>
          <w:p w14:paraId="4A8C30D6" w14:textId="77777777" w:rsidR="009F78F1" w:rsidRDefault="009F78F1">
            <w:pPr>
              <w:pStyle w:val="ListParagraph"/>
              <w:ind w:left="25"/>
              <w:rPr>
                <w:ins w:id="3053" w:author=" " w:date="2021-11-12T15:50:00Z"/>
              </w:rPr>
              <w:pPrChange w:id="3054" w:author=" " w:date="2021-11-12T15:27:00Z">
                <w:pPr>
                  <w:pStyle w:val="ListParagraph"/>
                  <w:ind w:left="450"/>
                </w:pPr>
              </w:pPrChange>
            </w:pPr>
          </w:p>
        </w:tc>
        <w:tc>
          <w:tcPr>
            <w:tcW w:w="3964" w:type="dxa"/>
            <w:vAlign w:val="center"/>
          </w:tcPr>
          <w:p w14:paraId="7F3A518A" w14:textId="2EB56178" w:rsidR="009F78F1" w:rsidRDefault="009F78F1">
            <w:pPr>
              <w:spacing w:after="160"/>
              <w:ind w:left="25"/>
              <w:rPr>
                <w:ins w:id="3055" w:author=" " w:date="2021-11-12T15:50:00Z"/>
              </w:rPr>
              <w:pPrChange w:id="3056" w:author=" " w:date="2021-11-12T15:27:00Z">
                <w:pPr>
                  <w:spacing w:after="160"/>
                  <w:ind w:left="360"/>
                </w:pPr>
              </w:pPrChange>
            </w:pPr>
            <w:ins w:id="3057" w:author=" " w:date="2021-11-12T15:50: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058" w:author=" " w:date="2021-11-12T15:52:00Z">
              <w:r w:rsidR="00722680">
                <w:t>admin</w:t>
              </w:r>
            </w:ins>
            <w:ins w:id="3059" w:author=" " w:date="2021-11-12T15:50:00Z">
              <w:r>
                <w:t xml:space="preserve"> </w:t>
              </w:r>
              <w:proofErr w:type="spellStart"/>
              <w:r>
                <w:t>gagal</w:t>
              </w:r>
              <w:proofErr w:type="spellEnd"/>
              <w:r>
                <w:t xml:space="preserve"> </w:t>
              </w:r>
              <w:proofErr w:type="spellStart"/>
              <w:r>
                <w:t>diperbaharui</w:t>
              </w:r>
              <w:proofErr w:type="spellEnd"/>
            </w:ins>
          </w:p>
        </w:tc>
      </w:tr>
    </w:tbl>
    <w:p w14:paraId="445D3D7D" w14:textId="77777777" w:rsidR="009F78F1" w:rsidRDefault="009F78F1">
      <w:pPr>
        <w:ind w:left="66"/>
        <w:rPr>
          <w:ins w:id="3060" w:author=" " w:date="2021-11-12T15:29:00Z"/>
        </w:rPr>
        <w:pPrChange w:id="3061" w:author=" "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3062" w:author="Rafi Aziizi" w:date="2021-11-12T16:56:00Z"/>
        </w:rPr>
        <w:pPrChange w:id="3063" w:author=" " w:date="2021-11-12T15:28:00Z">
          <w:pPr>
            <w:pStyle w:val="ListParagraph"/>
            <w:numPr>
              <w:numId w:val="25"/>
            </w:numPr>
            <w:ind w:left="426" w:hanging="360"/>
          </w:pPr>
        </w:pPrChange>
      </w:pPr>
      <w:proofErr w:type="spellStart"/>
      <w:ins w:id="3064" w:author=" " w:date="2021-11-12T15:29:00Z">
        <w:r>
          <w:t>Skenario</w:t>
        </w:r>
        <w:proofErr w:type="spellEnd"/>
        <w:r>
          <w:t xml:space="preserve"> </w:t>
        </w:r>
        <w:proofErr w:type="spellStart"/>
        <w:r>
          <w:t>Lihat</w:t>
        </w:r>
        <w:proofErr w:type="spellEnd"/>
        <w:r>
          <w:t xml:space="preserve"> </w:t>
        </w:r>
      </w:ins>
      <w:ins w:id="3065" w:author=" " w:date="2021-11-12T15:52:00Z">
        <w:r w:rsidR="00722680">
          <w:t>Ad</w:t>
        </w:r>
      </w:ins>
      <w:ins w:id="3066" w:author=" " w:date="2021-11-12T15:53:00Z">
        <w:r w:rsidR="00722680">
          <w:t>min</w:t>
        </w:r>
      </w:ins>
    </w:p>
    <w:p w14:paraId="7ADA136F" w14:textId="42E46C52" w:rsidR="00117601" w:rsidRDefault="00117601" w:rsidP="0027153E">
      <w:pPr>
        <w:pStyle w:val="ListParagraph"/>
        <w:numPr>
          <w:ilvl w:val="0"/>
          <w:numId w:val="95"/>
        </w:numPr>
        <w:ind w:left="426"/>
        <w:pPrChange w:id="3067" w:author="Rafi Aziizi" w:date="2021-11-12T16:56:00Z">
          <w:pPr>
            <w:pStyle w:val="Caption"/>
            <w:keepNext/>
            <w:jc w:val="center"/>
          </w:pPr>
        </w:pPrChange>
      </w:pPr>
      <w:bookmarkStart w:id="3068" w:name="_Toc83115873"/>
      <w:del w:id="3069" w:author=" "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bookmarkEnd w:id="306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3070" w:author=" " w:date="2021-11-12T15:55:00Z"/>
        </w:trPr>
        <w:tc>
          <w:tcPr>
            <w:tcW w:w="3827" w:type="dxa"/>
            <w:shd w:val="clear" w:color="auto" w:fill="F2EE98"/>
            <w:vAlign w:val="center"/>
          </w:tcPr>
          <w:p w14:paraId="1972FDD3" w14:textId="77777777" w:rsidR="00722680" w:rsidRPr="0044182F" w:rsidRDefault="00722680" w:rsidP="00D26F74">
            <w:pPr>
              <w:rPr>
                <w:ins w:id="3071" w:author=" " w:date="2021-11-12T15:55:00Z"/>
                <w:b/>
              </w:rPr>
            </w:pPr>
            <w:ins w:id="3072" w:author=" "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3073" w:author=" " w:date="2021-11-12T15:55:00Z"/>
              </w:rPr>
            </w:pPr>
            <w:proofErr w:type="spellStart"/>
            <w:ins w:id="3074" w:author=" " w:date="2021-11-12T15:55:00Z">
              <w:r>
                <w:t>Lihat</w:t>
              </w:r>
              <w:proofErr w:type="spellEnd"/>
              <w:r>
                <w:t xml:space="preserve"> Admin</w:t>
              </w:r>
            </w:ins>
          </w:p>
        </w:tc>
      </w:tr>
      <w:tr w:rsidR="00722680" w:rsidRPr="002F6C1D" w14:paraId="157CA002" w14:textId="77777777" w:rsidTr="00D26F74">
        <w:trPr>
          <w:jc w:val="center"/>
          <w:ins w:id="3075" w:author=" " w:date="2021-11-12T15:55:00Z"/>
        </w:trPr>
        <w:tc>
          <w:tcPr>
            <w:tcW w:w="3827" w:type="dxa"/>
            <w:vAlign w:val="center"/>
          </w:tcPr>
          <w:p w14:paraId="216D16CB" w14:textId="77777777" w:rsidR="00722680" w:rsidRPr="0044182F" w:rsidRDefault="00722680" w:rsidP="00D26F74">
            <w:pPr>
              <w:rPr>
                <w:ins w:id="3076" w:author=" " w:date="2021-11-12T15:55:00Z"/>
                <w:b/>
              </w:rPr>
            </w:pPr>
            <w:ins w:id="3077" w:author=" " w:date="2021-11-12T15:55:00Z">
              <w:r w:rsidRPr="0044182F">
                <w:rPr>
                  <w:b/>
                </w:rPr>
                <w:t>ID</w:t>
              </w:r>
            </w:ins>
          </w:p>
        </w:tc>
        <w:tc>
          <w:tcPr>
            <w:tcW w:w="3964" w:type="dxa"/>
            <w:vAlign w:val="center"/>
          </w:tcPr>
          <w:p w14:paraId="711032E0" w14:textId="08A56DD7" w:rsidR="00722680" w:rsidRPr="002F6C1D" w:rsidRDefault="00722680" w:rsidP="00D26F74">
            <w:pPr>
              <w:rPr>
                <w:ins w:id="3078" w:author=" " w:date="2021-11-12T15:55:00Z"/>
              </w:rPr>
            </w:pPr>
            <w:ins w:id="3079" w:author=" " w:date="2021-11-12T15:55:00Z">
              <w:r>
                <w:t>RC16</w:t>
              </w:r>
            </w:ins>
            <w:ins w:id="3080" w:author="Rafi Aziizi" w:date="2021-11-13T06:57:00Z">
              <w:r w:rsidR="005049EC">
                <w:t>.4</w:t>
              </w:r>
            </w:ins>
          </w:p>
        </w:tc>
      </w:tr>
      <w:tr w:rsidR="00722680" w:rsidRPr="000C722D" w14:paraId="6FB7A4C3" w14:textId="77777777" w:rsidTr="00D26F74">
        <w:trPr>
          <w:jc w:val="center"/>
          <w:ins w:id="3081" w:author=" " w:date="2021-11-12T15:55:00Z"/>
        </w:trPr>
        <w:tc>
          <w:tcPr>
            <w:tcW w:w="3827" w:type="dxa"/>
            <w:vAlign w:val="center"/>
          </w:tcPr>
          <w:p w14:paraId="69131E1A" w14:textId="77777777" w:rsidR="00722680" w:rsidRPr="0044182F" w:rsidRDefault="00722680" w:rsidP="00D26F74">
            <w:pPr>
              <w:rPr>
                <w:ins w:id="3082" w:author=" " w:date="2021-11-12T15:55:00Z"/>
                <w:b/>
              </w:rPr>
            </w:pPr>
            <w:ins w:id="3083" w:author=" " w:date="2021-11-12T15:55:00Z">
              <w:r w:rsidRPr="0044182F">
                <w:rPr>
                  <w:b/>
                </w:rPr>
                <w:t>Description</w:t>
              </w:r>
            </w:ins>
          </w:p>
        </w:tc>
        <w:tc>
          <w:tcPr>
            <w:tcW w:w="3964" w:type="dxa"/>
          </w:tcPr>
          <w:p w14:paraId="1D76C030" w14:textId="6F0BB557" w:rsidR="00722680" w:rsidRPr="000C722D" w:rsidRDefault="00722680" w:rsidP="00D26F74">
            <w:pPr>
              <w:rPr>
                <w:ins w:id="3084" w:author=" " w:date="2021-11-12T15:55:00Z"/>
              </w:rPr>
            </w:pPr>
            <w:ins w:id="3085" w:author=" " w:date="2021-11-12T15: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melihat</w:t>
              </w:r>
              <w:proofErr w:type="spellEnd"/>
              <w:r>
                <w:t xml:space="preserve"> data admin.</w:t>
              </w:r>
            </w:ins>
          </w:p>
        </w:tc>
      </w:tr>
      <w:tr w:rsidR="00722680" w:rsidRPr="002F6C1D" w14:paraId="5BDFA3D7" w14:textId="77777777" w:rsidTr="00D26F74">
        <w:trPr>
          <w:jc w:val="center"/>
          <w:ins w:id="3086" w:author=" " w:date="2021-11-12T15:55:00Z"/>
        </w:trPr>
        <w:tc>
          <w:tcPr>
            <w:tcW w:w="3827" w:type="dxa"/>
            <w:vAlign w:val="center"/>
          </w:tcPr>
          <w:p w14:paraId="7338B6EF" w14:textId="77777777" w:rsidR="00722680" w:rsidRPr="0044182F" w:rsidRDefault="00722680" w:rsidP="00D26F74">
            <w:pPr>
              <w:rPr>
                <w:ins w:id="3087" w:author=" " w:date="2021-11-12T15:55:00Z"/>
                <w:b/>
              </w:rPr>
            </w:pPr>
            <w:ins w:id="3088" w:author=" " w:date="2021-11-12T15:55:00Z">
              <w:r w:rsidRPr="0044182F">
                <w:rPr>
                  <w:b/>
                </w:rPr>
                <w:t>Actors</w:t>
              </w:r>
            </w:ins>
          </w:p>
        </w:tc>
        <w:tc>
          <w:tcPr>
            <w:tcW w:w="3964" w:type="dxa"/>
            <w:vAlign w:val="center"/>
          </w:tcPr>
          <w:p w14:paraId="61CEF6D1" w14:textId="77777777" w:rsidR="00722680" w:rsidRPr="002F6C1D" w:rsidRDefault="00722680" w:rsidP="00D26F74">
            <w:pPr>
              <w:rPr>
                <w:ins w:id="3089" w:author=" " w:date="2021-11-12T15:55:00Z"/>
              </w:rPr>
            </w:pPr>
            <w:ins w:id="3090" w:author=" " w:date="2021-11-12T15:55:00Z">
              <w:r>
                <w:t>Bag.IT, Guru BK.</w:t>
              </w:r>
            </w:ins>
          </w:p>
        </w:tc>
      </w:tr>
      <w:tr w:rsidR="00722680" w:rsidRPr="007B7AB3" w14:paraId="7D7512FD" w14:textId="77777777" w:rsidTr="00D26F74">
        <w:trPr>
          <w:jc w:val="center"/>
          <w:ins w:id="3091" w:author=" " w:date="2021-11-12T15:55:00Z"/>
        </w:trPr>
        <w:tc>
          <w:tcPr>
            <w:tcW w:w="3827" w:type="dxa"/>
            <w:vAlign w:val="center"/>
          </w:tcPr>
          <w:p w14:paraId="2D9D48DF" w14:textId="77777777" w:rsidR="00722680" w:rsidRPr="0044182F" w:rsidRDefault="00722680" w:rsidP="00D26F74">
            <w:pPr>
              <w:rPr>
                <w:ins w:id="3092" w:author=" " w:date="2021-11-12T15:55:00Z"/>
                <w:b/>
              </w:rPr>
            </w:pPr>
            <w:ins w:id="3093" w:author=" " w:date="2021-11-12T15:55:00Z">
              <w:r w:rsidRPr="0044182F">
                <w:rPr>
                  <w:b/>
                </w:rPr>
                <w:t>Frequency of Use</w:t>
              </w:r>
            </w:ins>
          </w:p>
        </w:tc>
        <w:tc>
          <w:tcPr>
            <w:tcW w:w="3964" w:type="dxa"/>
            <w:vAlign w:val="center"/>
          </w:tcPr>
          <w:p w14:paraId="06015DB8" w14:textId="77777777" w:rsidR="00722680" w:rsidRPr="007B7AB3" w:rsidRDefault="00722680" w:rsidP="00D26F74">
            <w:pPr>
              <w:rPr>
                <w:ins w:id="3094" w:author=" " w:date="2021-11-12T15:55:00Z"/>
                <w:i/>
                <w:iCs/>
              </w:rPr>
            </w:pPr>
            <w:ins w:id="3095" w:author=" " w:date="2021-11-12T15:55:00Z">
              <w:r>
                <w:rPr>
                  <w:i/>
                  <w:iCs/>
                </w:rPr>
                <w:t>Conditional</w:t>
              </w:r>
            </w:ins>
          </w:p>
        </w:tc>
      </w:tr>
      <w:tr w:rsidR="00722680" w:rsidRPr="0044182F" w14:paraId="57A2D202" w14:textId="77777777" w:rsidTr="00D26F74">
        <w:trPr>
          <w:jc w:val="center"/>
          <w:ins w:id="3096" w:author=" " w:date="2021-11-12T15:55:00Z"/>
        </w:trPr>
        <w:tc>
          <w:tcPr>
            <w:tcW w:w="3827" w:type="dxa"/>
            <w:vAlign w:val="center"/>
          </w:tcPr>
          <w:p w14:paraId="0F666821" w14:textId="77777777" w:rsidR="00722680" w:rsidRPr="0044182F" w:rsidRDefault="00722680" w:rsidP="00D26F74">
            <w:pPr>
              <w:rPr>
                <w:ins w:id="3097" w:author=" " w:date="2021-11-12T15:55:00Z"/>
                <w:b/>
              </w:rPr>
            </w:pPr>
            <w:ins w:id="3098" w:author=" " w:date="2021-11-12T15:55:00Z">
              <w:r w:rsidRPr="0044182F">
                <w:rPr>
                  <w:b/>
                </w:rPr>
                <w:t>Triggers</w:t>
              </w:r>
            </w:ins>
          </w:p>
        </w:tc>
        <w:tc>
          <w:tcPr>
            <w:tcW w:w="3964" w:type="dxa"/>
            <w:vAlign w:val="center"/>
          </w:tcPr>
          <w:p w14:paraId="66B562F9" w14:textId="77777777" w:rsidR="00722680" w:rsidRPr="0044182F" w:rsidRDefault="00722680" w:rsidP="00D26F74">
            <w:pPr>
              <w:rPr>
                <w:ins w:id="3099" w:author=" " w:date="2021-11-12T15:55:00Z"/>
              </w:rPr>
            </w:pPr>
            <w:ins w:id="3100" w:author=" " w:date="2021-11-12T15:55:00Z">
              <w:r>
                <w:t>-</w:t>
              </w:r>
            </w:ins>
          </w:p>
        </w:tc>
      </w:tr>
      <w:tr w:rsidR="00722680" w:rsidRPr="0081005E" w14:paraId="6BE7C630" w14:textId="77777777" w:rsidTr="00D26F74">
        <w:trPr>
          <w:jc w:val="center"/>
          <w:ins w:id="3101" w:author=" " w:date="2021-11-12T15:55:00Z"/>
        </w:trPr>
        <w:tc>
          <w:tcPr>
            <w:tcW w:w="3827" w:type="dxa"/>
            <w:vAlign w:val="center"/>
          </w:tcPr>
          <w:p w14:paraId="1C5F719E" w14:textId="77777777" w:rsidR="00722680" w:rsidRPr="0044182F" w:rsidRDefault="00722680" w:rsidP="00D26F74">
            <w:pPr>
              <w:rPr>
                <w:ins w:id="3102" w:author=" " w:date="2021-11-12T15:55:00Z"/>
                <w:b/>
              </w:rPr>
            </w:pPr>
            <w:ins w:id="3103" w:author=" " w:date="2021-11-12T15:55:00Z">
              <w:r w:rsidRPr="0044182F">
                <w:rPr>
                  <w:b/>
                </w:rPr>
                <w:t>Pre-Conditions</w:t>
              </w:r>
            </w:ins>
          </w:p>
        </w:tc>
        <w:tc>
          <w:tcPr>
            <w:tcW w:w="3964" w:type="dxa"/>
            <w:vAlign w:val="center"/>
          </w:tcPr>
          <w:p w14:paraId="14967A8A" w14:textId="77777777" w:rsidR="00722680" w:rsidRPr="0081005E" w:rsidRDefault="00722680" w:rsidP="00D26F74">
            <w:pPr>
              <w:rPr>
                <w:ins w:id="3104" w:author=" " w:date="2021-11-12T15:55:00Z"/>
                <w:i/>
                <w:iCs/>
              </w:rPr>
            </w:pPr>
            <w:ins w:id="3105" w:author=" " w:date="2021-11-12T15:55:00Z">
              <w:r>
                <w:t>null</w:t>
              </w:r>
            </w:ins>
          </w:p>
        </w:tc>
      </w:tr>
      <w:tr w:rsidR="00722680" w:rsidRPr="0048762E" w14:paraId="018D0FAE" w14:textId="77777777" w:rsidTr="00D26F74">
        <w:trPr>
          <w:jc w:val="center"/>
          <w:ins w:id="3106" w:author=" " w:date="2021-11-12T15:55:00Z"/>
        </w:trPr>
        <w:tc>
          <w:tcPr>
            <w:tcW w:w="3827" w:type="dxa"/>
            <w:vAlign w:val="center"/>
          </w:tcPr>
          <w:p w14:paraId="35AB1946" w14:textId="77777777" w:rsidR="00722680" w:rsidRPr="0044182F" w:rsidRDefault="00722680" w:rsidP="00D26F74">
            <w:pPr>
              <w:rPr>
                <w:ins w:id="3107" w:author=" " w:date="2021-11-12T15:55:00Z"/>
                <w:b/>
              </w:rPr>
            </w:pPr>
            <w:ins w:id="3108" w:author=" " w:date="2021-11-12T15:55:00Z">
              <w:r w:rsidRPr="0044182F">
                <w:rPr>
                  <w:b/>
                </w:rPr>
                <w:t>Post-Conditions</w:t>
              </w:r>
            </w:ins>
          </w:p>
        </w:tc>
        <w:tc>
          <w:tcPr>
            <w:tcW w:w="3964" w:type="dxa"/>
            <w:vAlign w:val="center"/>
          </w:tcPr>
          <w:p w14:paraId="7FF55364" w14:textId="3E073C04" w:rsidR="00722680" w:rsidRPr="0048762E" w:rsidRDefault="00722680" w:rsidP="00D26F74">
            <w:pPr>
              <w:rPr>
                <w:ins w:id="3109" w:author=" " w:date="2021-11-12T15:55:00Z"/>
              </w:rPr>
            </w:pPr>
            <w:ins w:id="3110" w:author=" " w:date="2021-11-12T15:55:00Z">
              <w:r>
                <w:t xml:space="preserve">Data admin </w:t>
              </w:r>
              <w:proofErr w:type="spellStart"/>
              <w:r>
                <w:t>ditampilkan</w:t>
              </w:r>
              <w:proofErr w:type="spellEnd"/>
            </w:ins>
          </w:p>
        </w:tc>
      </w:tr>
      <w:tr w:rsidR="00722680" w:rsidRPr="0044182F" w14:paraId="447AFD5F" w14:textId="77777777" w:rsidTr="00D26F74">
        <w:trPr>
          <w:jc w:val="center"/>
          <w:ins w:id="3111" w:author=" "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3112" w:author=" " w:date="2021-11-12T15:55:00Z"/>
                <w:b/>
              </w:rPr>
            </w:pPr>
            <w:ins w:id="3113" w:author=" " w:date="2021-11-12T15:55:00Z">
              <w:r w:rsidRPr="0044182F">
                <w:rPr>
                  <w:b/>
                </w:rPr>
                <w:t>Main Course</w:t>
              </w:r>
            </w:ins>
          </w:p>
        </w:tc>
      </w:tr>
      <w:tr w:rsidR="00722680" w:rsidRPr="0044182F" w14:paraId="5C2E1498" w14:textId="77777777" w:rsidTr="00D26F74">
        <w:trPr>
          <w:jc w:val="center"/>
          <w:ins w:id="3114" w:author=" " w:date="2021-11-12T15:55:00Z"/>
        </w:trPr>
        <w:tc>
          <w:tcPr>
            <w:tcW w:w="3827" w:type="dxa"/>
            <w:shd w:val="clear" w:color="auto" w:fill="F2EE98"/>
            <w:vAlign w:val="center"/>
          </w:tcPr>
          <w:p w14:paraId="3D5706CE" w14:textId="77777777" w:rsidR="00722680" w:rsidRPr="0044182F" w:rsidRDefault="00722680" w:rsidP="00D26F74">
            <w:pPr>
              <w:jc w:val="center"/>
              <w:rPr>
                <w:ins w:id="3115" w:author=" " w:date="2021-11-12T15:55:00Z"/>
                <w:b/>
              </w:rPr>
            </w:pPr>
            <w:proofErr w:type="spellStart"/>
            <w:ins w:id="3116" w:author=" " w:date="2021-11-12T15: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EACF489" w14:textId="77777777" w:rsidR="00722680" w:rsidRPr="0044182F" w:rsidRDefault="00722680" w:rsidP="00D26F74">
            <w:pPr>
              <w:jc w:val="center"/>
              <w:rPr>
                <w:ins w:id="3117" w:author=" " w:date="2021-11-12T15:55:00Z"/>
                <w:b/>
              </w:rPr>
            </w:pPr>
            <w:proofErr w:type="spellStart"/>
            <w:ins w:id="3118" w:author=" " w:date="2021-11-12T15:55:00Z">
              <w:r w:rsidRPr="0044182F">
                <w:rPr>
                  <w:b/>
                </w:rPr>
                <w:t>Reaksi</w:t>
              </w:r>
              <w:proofErr w:type="spellEnd"/>
              <w:r w:rsidRPr="0044182F">
                <w:rPr>
                  <w:b/>
                </w:rPr>
                <w:t xml:space="preserve"> </w:t>
              </w:r>
              <w:proofErr w:type="spellStart"/>
              <w:r w:rsidRPr="0044182F">
                <w:rPr>
                  <w:b/>
                </w:rPr>
                <w:t>Sistem</w:t>
              </w:r>
              <w:proofErr w:type="spellEnd"/>
            </w:ins>
          </w:p>
        </w:tc>
      </w:tr>
      <w:tr w:rsidR="00722680" w:rsidRPr="0044182F" w14:paraId="1AA7E047" w14:textId="77777777" w:rsidTr="00D26F74">
        <w:trPr>
          <w:jc w:val="center"/>
          <w:ins w:id="3119" w:author=" " w:date="2021-11-12T15:55:00Z"/>
        </w:trPr>
        <w:tc>
          <w:tcPr>
            <w:tcW w:w="3827" w:type="dxa"/>
            <w:vAlign w:val="center"/>
          </w:tcPr>
          <w:p w14:paraId="6ED8E97A" w14:textId="0FA7986E" w:rsidR="00722680" w:rsidRPr="0044182F" w:rsidRDefault="00722680" w:rsidP="00722680">
            <w:pPr>
              <w:numPr>
                <w:ilvl w:val="0"/>
                <w:numId w:val="100"/>
              </w:numPr>
              <w:spacing w:after="160"/>
              <w:rPr>
                <w:ins w:id="3120" w:author=" " w:date="2021-11-12T15:55:00Z"/>
              </w:rPr>
            </w:pPr>
            <w:proofErr w:type="spellStart"/>
            <w:ins w:id="3121" w:author=" " w:date="2021-11-12T15:55:00Z">
              <w:r>
                <w:lastRenderedPageBreak/>
                <w:t>memasuki</w:t>
              </w:r>
              <w:proofErr w:type="spellEnd"/>
              <w:r>
                <w:t xml:space="preserve"> menu “Data Admin”</w:t>
              </w:r>
            </w:ins>
          </w:p>
        </w:tc>
        <w:tc>
          <w:tcPr>
            <w:tcW w:w="3964" w:type="dxa"/>
            <w:vAlign w:val="center"/>
          </w:tcPr>
          <w:p w14:paraId="1281DA7E" w14:textId="77777777" w:rsidR="00722680" w:rsidRPr="0044182F" w:rsidRDefault="00722680" w:rsidP="00D26F74">
            <w:pPr>
              <w:ind w:left="511"/>
              <w:rPr>
                <w:ins w:id="3122" w:author=" " w:date="2021-11-12T15:55:00Z"/>
              </w:rPr>
            </w:pPr>
          </w:p>
        </w:tc>
      </w:tr>
      <w:tr w:rsidR="00722680" w:rsidRPr="0044182F" w14:paraId="766EC392" w14:textId="77777777" w:rsidTr="00D26F74">
        <w:trPr>
          <w:jc w:val="center"/>
          <w:ins w:id="3123" w:author=" " w:date="2021-11-12T15:55:00Z"/>
        </w:trPr>
        <w:tc>
          <w:tcPr>
            <w:tcW w:w="3827" w:type="dxa"/>
            <w:vAlign w:val="center"/>
          </w:tcPr>
          <w:p w14:paraId="3553C8BA" w14:textId="77777777" w:rsidR="00722680" w:rsidRPr="0044182F" w:rsidRDefault="00722680" w:rsidP="00D26F74">
            <w:pPr>
              <w:ind w:left="510"/>
              <w:rPr>
                <w:ins w:id="3124" w:author=" "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3125" w:author=" " w:date="2021-11-12T15:55:00Z"/>
              </w:rPr>
            </w:pPr>
            <w:proofErr w:type="spellStart"/>
            <w:ins w:id="3126" w:author=" " w:date="2021-11-12T15:55:00Z">
              <w:r>
                <w:t>Menampilkan</w:t>
              </w:r>
              <w:proofErr w:type="spellEnd"/>
              <w:r>
                <w:t xml:space="preserve"> </w:t>
              </w:r>
              <w:proofErr w:type="spellStart"/>
              <w:r>
                <w:t>seluruh</w:t>
              </w:r>
              <w:proofErr w:type="spellEnd"/>
              <w:r>
                <w:t xml:space="preserve"> data admin</w:t>
              </w:r>
            </w:ins>
          </w:p>
        </w:tc>
      </w:tr>
      <w:tr w:rsidR="00722680" w:rsidRPr="001B1AF9" w14:paraId="63EDB614" w14:textId="77777777" w:rsidTr="00D26F74">
        <w:trPr>
          <w:jc w:val="center"/>
          <w:ins w:id="3127" w:author=" "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3128" w:author=" " w:date="2021-11-12T15:55:00Z"/>
                <w:b/>
                <w:bCs/>
              </w:rPr>
            </w:pPr>
            <w:proofErr w:type="spellStart"/>
            <w:ins w:id="3129" w:author=" " w:date="2021-11-12T15: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22680" w:rsidRPr="001B1AF9" w14:paraId="136D345B" w14:textId="77777777" w:rsidTr="00D26F74">
        <w:trPr>
          <w:jc w:val="center"/>
          <w:ins w:id="3130" w:author=" "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3131" w:author=" " w:date="2021-11-12T15:55:00Z"/>
                <w:b/>
                <w:bCs/>
              </w:rPr>
            </w:pPr>
            <w:proofErr w:type="spellStart"/>
            <w:ins w:id="3132" w:author=" " w:date="2021-11-12T15: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3133" w:author=" " w:date="2021-11-12T15:55:00Z"/>
                <w:b/>
                <w:bCs/>
              </w:rPr>
            </w:pPr>
            <w:proofErr w:type="spellStart"/>
            <w:ins w:id="3134" w:author=" " w:date="2021-11-12T15:55:00Z">
              <w:r w:rsidRPr="001B1AF9">
                <w:rPr>
                  <w:b/>
                  <w:bCs/>
                </w:rPr>
                <w:t>Reaksi</w:t>
              </w:r>
              <w:proofErr w:type="spellEnd"/>
              <w:r w:rsidRPr="001B1AF9">
                <w:rPr>
                  <w:b/>
                  <w:bCs/>
                </w:rPr>
                <w:t xml:space="preserve"> </w:t>
              </w:r>
              <w:proofErr w:type="spellStart"/>
              <w:r w:rsidRPr="001B1AF9">
                <w:rPr>
                  <w:b/>
                  <w:bCs/>
                </w:rPr>
                <w:t>Sistem</w:t>
              </w:r>
              <w:proofErr w:type="spellEnd"/>
            </w:ins>
          </w:p>
        </w:tc>
      </w:tr>
      <w:tr w:rsidR="00722680" w14:paraId="7FB8B7B8" w14:textId="77777777" w:rsidTr="00D26F74">
        <w:trPr>
          <w:jc w:val="center"/>
          <w:ins w:id="3135" w:author=" " w:date="2021-11-12T15:55:00Z"/>
        </w:trPr>
        <w:tc>
          <w:tcPr>
            <w:tcW w:w="3827" w:type="dxa"/>
            <w:vAlign w:val="center"/>
          </w:tcPr>
          <w:p w14:paraId="5F7E3D15" w14:textId="556B7505" w:rsidR="00722680" w:rsidRDefault="00722680" w:rsidP="00D26F74">
            <w:pPr>
              <w:pStyle w:val="ListParagraph"/>
              <w:ind w:left="455"/>
              <w:rPr>
                <w:ins w:id="3136" w:author=" " w:date="2021-11-12T15:55:00Z"/>
              </w:rPr>
            </w:pPr>
            <w:ins w:id="3137" w:author=" " w:date="2021-11-12T15:55:00Z">
              <w:r>
                <w:t xml:space="preserve">2a. </w:t>
              </w:r>
              <w:proofErr w:type="spellStart"/>
              <w:r>
                <w:t>Memasukan</w:t>
              </w:r>
              <w:proofErr w:type="spellEnd"/>
              <w:r>
                <w:t xml:space="preserve"> data </w:t>
              </w:r>
            </w:ins>
            <w:ins w:id="3138" w:author=" " w:date="2021-11-12T15:56:00Z">
              <w:r>
                <w:t>admin</w:t>
              </w:r>
            </w:ins>
            <w:ins w:id="3139" w:author=" " w:date="2021-11-12T15:55: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08FA270C" w14:textId="77777777" w:rsidR="00722680" w:rsidRDefault="00722680" w:rsidP="00D26F74">
            <w:pPr>
              <w:pStyle w:val="ListParagraph"/>
              <w:spacing w:after="160"/>
              <w:ind w:left="468"/>
              <w:rPr>
                <w:ins w:id="3140" w:author=" " w:date="2021-11-12T15:55:00Z"/>
              </w:rPr>
            </w:pPr>
          </w:p>
        </w:tc>
      </w:tr>
      <w:tr w:rsidR="00722680" w14:paraId="27ED6479" w14:textId="77777777" w:rsidTr="00D26F74">
        <w:trPr>
          <w:jc w:val="center"/>
          <w:ins w:id="3141" w:author=" " w:date="2021-11-12T15:55:00Z"/>
        </w:trPr>
        <w:tc>
          <w:tcPr>
            <w:tcW w:w="3827" w:type="dxa"/>
            <w:vAlign w:val="center"/>
          </w:tcPr>
          <w:p w14:paraId="6C6D0F2B" w14:textId="77777777" w:rsidR="00722680" w:rsidRDefault="00722680" w:rsidP="00D26F74">
            <w:pPr>
              <w:pStyle w:val="ListParagraph"/>
              <w:ind w:left="450"/>
              <w:rPr>
                <w:ins w:id="3142" w:author=" " w:date="2021-11-12T15:55:00Z"/>
              </w:rPr>
            </w:pPr>
          </w:p>
        </w:tc>
        <w:tc>
          <w:tcPr>
            <w:tcW w:w="3964" w:type="dxa"/>
            <w:vAlign w:val="center"/>
          </w:tcPr>
          <w:p w14:paraId="2EEBD23E" w14:textId="42720845" w:rsidR="00722680" w:rsidRDefault="00722680" w:rsidP="00D26F74">
            <w:pPr>
              <w:pStyle w:val="ListParagraph"/>
              <w:spacing w:after="160"/>
              <w:ind w:left="468"/>
              <w:rPr>
                <w:ins w:id="3143" w:author=" " w:date="2021-11-12T15:55:00Z"/>
              </w:rPr>
            </w:pPr>
            <w:ins w:id="3144" w:author=" " w:date="2021-11-12T15:55: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145" w:author=" " w:date="2021-11-12T15:56:00Z">
              <w:r>
                <w:t xml:space="preserve">admin </w:t>
              </w:r>
            </w:ins>
            <w:proofErr w:type="spellStart"/>
            <w:ins w:id="3146" w:author=" " w:date="2021-11-12T15:55:00Z">
              <w:r>
                <w:t>tidak</w:t>
              </w:r>
              <w:proofErr w:type="spellEnd"/>
              <w:r>
                <w:t xml:space="preserve"> </w:t>
              </w:r>
              <w:proofErr w:type="spellStart"/>
              <w:r>
                <w:t>ditemukan</w:t>
              </w:r>
              <w:proofErr w:type="spellEnd"/>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3147" w:author=" " w:date="2021-11-12T16:30:00Z"/>
        </w:rPr>
      </w:pPr>
      <w:proofErr w:type="spellStart"/>
      <w:r>
        <w:t>Skenario</w:t>
      </w:r>
      <w:proofErr w:type="spellEnd"/>
      <w:r>
        <w:t xml:space="preserve"> </w:t>
      </w:r>
      <w:proofErr w:type="spellStart"/>
      <w:r>
        <w:t>Kelola</w:t>
      </w:r>
      <w:proofErr w:type="spellEnd"/>
      <w:r>
        <w:t xml:space="preserve"> Semester</w:t>
      </w:r>
    </w:p>
    <w:p w14:paraId="31030BDA" w14:textId="3F578258" w:rsidR="00885B6D" w:rsidRDefault="00885B6D">
      <w:pPr>
        <w:ind w:left="66" w:firstLine="360"/>
        <w:rPr>
          <w:ins w:id="3148" w:author=" " w:date="2021-11-12T16:30:00Z"/>
        </w:rPr>
        <w:pPrChange w:id="3149" w:author=" " w:date="2021-11-12T16:30:00Z">
          <w:pPr>
            <w:pStyle w:val="ListParagraph"/>
            <w:numPr>
              <w:numId w:val="25"/>
            </w:numPr>
            <w:ind w:hanging="360"/>
          </w:pPr>
        </w:pPrChange>
      </w:pPr>
      <w:ins w:id="3150" w:author=" " w:date="2021-11-12T16:30: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se</w:t>
        </w:r>
      </w:ins>
      <w:ins w:id="3151" w:author=" " w:date="2021-11-12T16:31:00Z">
        <w:r>
          <w:t>mester</w:t>
        </w:r>
      </w:ins>
      <w:ins w:id="3152" w:author=" " w:date="2021-11-12T16:30:00Z">
        <w:r>
          <w:t xml:space="preserve">, </w:t>
        </w:r>
        <w:proofErr w:type="spellStart"/>
        <w:r>
          <w:t>hapus</w:t>
        </w:r>
        <w:proofErr w:type="spellEnd"/>
        <w:r>
          <w:t xml:space="preserve"> </w:t>
        </w:r>
      </w:ins>
      <w:ins w:id="3153" w:author=" " w:date="2021-11-12T16:31:00Z">
        <w:r>
          <w:t>semester</w:t>
        </w:r>
      </w:ins>
      <w:ins w:id="3154" w:author=" " w:date="2021-11-12T16:30:00Z">
        <w:r>
          <w:t xml:space="preserve">, edit </w:t>
        </w:r>
      </w:ins>
      <w:ins w:id="3155" w:author=" " w:date="2021-11-12T16:31:00Z">
        <w:r>
          <w:t xml:space="preserve">semester </w:t>
        </w:r>
      </w:ins>
      <w:ins w:id="3156" w:author=" " w:date="2021-11-12T16:30:00Z">
        <w:r>
          <w:t xml:space="preserve">dan </w:t>
        </w:r>
        <w:proofErr w:type="spellStart"/>
        <w:r>
          <w:t>lihat</w:t>
        </w:r>
        <w:proofErr w:type="spellEnd"/>
        <w:r>
          <w:t xml:space="preserve"> </w:t>
        </w:r>
      </w:ins>
      <w:ins w:id="3157" w:author=" " w:date="2021-11-12T16:31:00Z">
        <w:r>
          <w:t>semester</w:t>
        </w:r>
      </w:ins>
      <w:ins w:id="3158" w:author=" " w:date="2021-11-12T16:30: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69572EA3" w14:textId="77777777" w:rsidR="00885B6D" w:rsidRDefault="00885B6D">
      <w:pPr>
        <w:ind w:left="66"/>
        <w:rPr>
          <w:ins w:id="3159" w:author=" " w:date="2021-11-12T15:29:00Z"/>
        </w:rPr>
        <w:pPrChange w:id="3160" w:author=" " w:date="2021-11-12T16:30:00Z">
          <w:pPr>
            <w:pStyle w:val="ListParagraph"/>
            <w:numPr>
              <w:numId w:val="25"/>
            </w:numPr>
            <w:ind w:left="426" w:hanging="360"/>
          </w:pPr>
        </w:pPrChange>
      </w:pPr>
    </w:p>
    <w:p w14:paraId="64F357D2" w14:textId="1B3032F4" w:rsidR="00521E25" w:rsidDel="0027153E" w:rsidRDefault="00521E25" w:rsidP="00521E25">
      <w:pPr>
        <w:pStyle w:val="ListParagraph"/>
        <w:numPr>
          <w:ilvl w:val="0"/>
          <w:numId w:val="97"/>
        </w:numPr>
        <w:ind w:left="426"/>
        <w:rPr>
          <w:ins w:id="3161" w:author=" " w:date="2021-11-12T16:31:00Z"/>
          <w:del w:id="3162" w:author="Rafi Aziizi" w:date="2021-11-12T16:56:00Z"/>
        </w:rPr>
      </w:pPr>
      <w:proofErr w:type="spellStart"/>
      <w:ins w:id="3163" w:author=" " w:date="2021-11-12T15:29:00Z">
        <w:r>
          <w:t>Skenario</w:t>
        </w:r>
        <w:proofErr w:type="spellEnd"/>
        <w:r>
          <w:t xml:space="preserve"> </w:t>
        </w:r>
        <w:proofErr w:type="spellStart"/>
        <w:r>
          <w:t>Tambah</w:t>
        </w:r>
        <w:proofErr w:type="spellEnd"/>
        <w:r>
          <w:t xml:space="preserve"> </w:t>
        </w:r>
      </w:ins>
      <w:ins w:id="3164" w:author=" " w:date="2021-11-12T15:56:00Z">
        <w:r w:rsidR="00EC162F">
          <w:t>Semester</w:t>
        </w:r>
      </w:ins>
    </w:p>
    <w:p w14:paraId="231F6AF9" w14:textId="77777777" w:rsidR="00885B6D" w:rsidRDefault="00885B6D" w:rsidP="0027153E">
      <w:pPr>
        <w:pStyle w:val="ListParagraph"/>
        <w:numPr>
          <w:ilvl w:val="0"/>
          <w:numId w:val="97"/>
        </w:numPr>
        <w:ind w:left="426"/>
        <w:rPr>
          <w:ins w:id="3165" w:author=" " w:date="2021-11-12T15:58:00Z"/>
        </w:rPr>
        <w:pPrChange w:id="3166" w:author="Rafi Aziizi" w:date="2021-11-12T16:56:00Z">
          <w:pPr>
            <w:pStyle w:val="ListParagraph"/>
            <w:numPr>
              <w:numId w:val="97"/>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3167" w:author=" " w:date="2021-11-12T15:58:00Z"/>
        </w:trPr>
        <w:tc>
          <w:tcPr>
            <w:tcW w:w="3827" w:type="dxa"/>
            <w:shd w:val="clear" w:color="auto" w:fill="F2EE98"/>
            <w:vAlign w:val="center"/>
          </w:tcPr>
          <w:p w14:paraId="696F94D7" w14:textId="77777777" w:rsidR="00EC162F" w:rsidRPr="0044182F" w:rsidRDefault="00EC162F" w:rsidP="00D26F74">
            <w:pPr>
              <w:rPr>
                <w:ins w:id="3168" w:author=" " w:date="2021-11-12T15:58:00Z"/>
                <w:b/>
              </w:rPr>
            </w:pPr>
            <w:ins w:id="3169" w:author=" "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3170" w:author=" " w:date="2021-11-12T15:58:00Z"/>
              </w:rPr>
            </w:pPr>
            <w:proofErr w:type="spellStart"/>
            <w:ins w:id="3171" w:author=" " w:date="2021-11-12T15:58:00Z">
              <w:r>
                <w:t>Tambah</w:t>
              </w:r>
              <w:proofErr w:type="spellEnd"/>
              <w:r>
                <w:t xml:space="preserve"> Semester</w:t>
              </w:r>
            </w:ins>
          </w:p>
        </w:tc>
      </w:tr>
      <w:tr w:rsidR="00EC162F" w:rsidRPr="002F6C1D" w14:paraId="7626EC9B" w14:textId="77777777" w:rsidTr="00D26F74">
        <w:trPr>
          <w:jc w:val="center"/>
          <w:ins w:id="3172" w:author=" " w:date="2021-11-12T15:58:00Z"/>
        </w:trPr>
        <w:tc>
          <w:tcPr>
            <w:tcW w:w="3827" w:type="dxa"/>
            <w:vAlign w:val="center"/>
          </w:tcPr>
          <w:p w14:paraId="68104155" w14:textId="77777777" w:rsidR="00EC162F" w:rsidRPr="0044182F" w:rsidRDefault="00EC162F" w:rsidP="00D26F74">
            <w:pPr>
              <w:rPr>
                <w:ins w:id="3173" w:author=" " w:date="2021-11-12T15:58:00Z"/>
                <w:b/>
              </w:rPr>
            </w:pPr>
            <w:ins w:id="3174" w:author=" " w:date="2021-11-12T15:58:00Z">
              <w:r w:rsidRPr="0044182F">
                <w:rPr>
                  <w:b/>
                </w:rPr>
                <w:t>ID</w:t>
              </w:r>
            </w:ins>
          </w:p>
        </w:tc>
        <w:tc>
          <w:tcPr>
            <w:tcW w:w="3964" w:type="dxa"/>
            <w:vAlign w:val="center"/>
          </w:tcPr>
          <w:p w14:paraId="52A745A0" w14:textId="63339F7D" w:rsidR="00EC162F" w:rsidRPr="002F6C1D" w:rsidRDefault="00EC162F" w:rsidP="00D26F74">
            <w:pPr>
              <w:rPr>
                <w:ins w:id="3175" w:author=" " w:date="2021-11-12T15:58:00Z"/>
              </w:rPr>
            </w:pPr>
            <w:ins w:id="3176" w:author=" " w:date="2021-11-12T15:58:00Z">
              <w:r>
                <w:t>RC17</w:t>
              </w:r>
            </w:ins>
            <w:ins w:id="3177" w:author="Rafi Aziizi" w:date="2021-11-13T06:58:00Z">
              <w:r w:rsidR="005049EC">
                <w:t>.1</w:t>
              </w:r>
            </w:ins>
          </w:p>
        </w:tc>
      </w:tr>
      <w:tr w:rsidR="00EC162F" w:rsidRPr="000C722D" w14:paraId="23CDA11C" w14:textId="77777777" w:rsidTr="00D26F74">
        <w:trPr>
          <w:jc w:val="center"/>
          <w:ins w:id="3178" w:author=" " w:date="2021-11-12T15:58:00Z"/>
        </w:trPr>
        <w:tc>
          <w:tcPr>
            <w:tcW w:w="3827" w:type="dxa"/>
            <w:vAlign w:val="center"/>
          </w:tcPr>
          <w:p w14:paraId="4E4FDC36" w14:textId="77777777" w:rsidR="00EC162F" w:rsidRPr="0044182F" w:rsidRDefault="00EC162F" w:rsidP="00D26F74">
            <w:pPr>
              <w:rPr>
                <w:ins w:id="3179" w:author=" " w:date="2021-11-12T15:58:00Z"/>
                <w:b/>
              </w:rPr>
            </w:pPr>
            <w:ins w:id="3180" w:author=" " w:date="2021-11-12T15:58:00Z">
              <w:r w:rsidRPr="0044182F">
                <w:rPr>
                  <w:b/>
                </w:rPr>
                <w:t>Description</w:t>
              </w:r>
            </w:ins>
          </w:p>
        </w:tc>
        <w:tc>
          <w:tcPr>
            <w:tcW w:w="3964" w:type="dxa"/>
          </w:tcPr>
          <w:p w14:paraId="68BFDEA7" w14:textId="1E72A07C" w:rsidR="00EC162F" w:rsidRPr="000C722D" w:rsidRDefault="00EC162F" w:rsidP="00D26F74">
            <w:pPr>
              <w:rPr>
                <w:ins w:id="3181" w:author=" " w:date="2021-11-12T15:58:00Z"/>
              </w:rPr>
            </w:pPr>
            <w:ins w:id="3182" w:author=" " w:date="2021-11-12T15:5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menambah</w:t>
              </w:r>
              <w:proofErr w:type="spellEnd"/>
              <w:r>
                <w:t xml:space="preserve"> data semester</w:t>
              </w:r>
            </w:ins>
          </w:p>
        </w:tc>
      </w:tr>
      <w:tr w:rsidR="00EC162F" w:rsidRPr="002F6C1D" w14:paraId="223FA420" w14:textId="77777777" w:rsidTr="00D26F74">
        <w:trPr>
          <w:jc w:val="center"/>
          <w:ins w:id="3183" w:author=" " w:date="2021-11-12T15:58:00Z"/>
        </w:trPr>
        <w:tc>
          <w:tcPr>
            <w:tcW w:w="3827" w:type="dxa"/>
            <w:vAlign w:val="center"/>
          </w:tcPr>
          <w:p w14:paraId="22AA6CFD" w14:textId="77777777" w:rsidR="00EC162F" w:rsidRPr="0044182F" w:rsidRDefault="00EC162F" w:rsidP="00D26F74">
            <w:pPr>
              <w:rPr>
                <w:ins w:id="3184" w:author=" " w:date="2021-11-12T15:58:00Z"/>
                <w:b/>
              </w:rPr>
            </w:pPr>
            <w:ins w:id="3185" w:author=" " w:date="2021-11-12T15:58:00Z">
              <w:r w:rsidRPr="0044182F">
                <w:rPr>
                  <w:b/>
                </w:rPr>
                <w:t>Actors</w:t>
              </w:r>
            </w:ins>
          </w:p>
        </w:tc>
        <w:tc>
          <w:tcPr>
            <w:tcW w:w="3964" w:type="dxa"/>
            <w:vAlign w:val="center"/>
          </w:tcPr>
          <w:p w14:paraId="7F23FA20" w14:textId="77777777" w:rsidR="00EC162F" w:rsidRPr="002F6C1D" w:rsidRDefault="00EC162F" w:rsidP="00D26F74">
            <w:pPr>
              <w:rPr>
                <w:ins w:id="3186" w:author=" " w:date="2021-11-12T15:58:00Z"/>
              </w:rPr>
            </w:pPr>
            <w:ins w:id="3187" w:author=" " w:date="2021-11-12T15:58:00Z">
              <w:r>
                <w:t>Bag.IT, Guru BK.</w:t>
              </w:r>
            </w:ins>
          </w:p>
        </w:tc>
      </w:tr>
      <w:tr w:rsidR="00EC162F" w:rsidRPr="007B7AB3" w14:paraId="3DC5ABD0" w14:textId="77777777" w:rsidTr="00D26F74">
        <w:trPr>
          <w:jc w:val="center"/>
          <w:ins w:id="3188" w:author=" " w:date="2021-11-12T15:58:00Z"/>
        </w:trPr>
        <w:tc>
          <w:tcPr>
            <w:tcW w:w="3827" w:type="dxa"/>
            <w:vAlign w:val="center"/>
          </w:tcPr>
          <w:p w14:paraId="7E8814E5" w14:textId="77777777" w:rsidR="00EC162F" w:rsidRPr="0044182F" w:rsidRDefault="00EC162F" w:rsidP="00D26F74">
            <w:pPr>
              <w:rPr>
                <w:ins w:id="3189" w:author=" " w:date="2021-11-12T15:58:00Z"/>
                <w:b/>
              </w:rPr>
            </w:pPr>
            <w:ins w:id="3190" w:author=" " w:date="2021-11-12T15:58:00Z">
              <w:r w:rsidRPr="0044182F">
                <w:rPr>
                  <w:b/>
                </w:rPr>
                <w:t>Frequency of Use</w:t>
              </w:r>
            </w:ins>
          </w:p>
        </w:tc>
        <w:tc>
          <w:tcPr>
            <w:tcW w:w="3964" w:type="dxa"/>
            <w:vAlign w:val="center"/>
          </w:tcPr>
          <w:p w14:paraId="45969B03" w14:textId="77777777" w:rsidR="00EC162F" w:rsidRPr="007B7AB3" w:rsidRDefault="00EC162F" w:rsidP="00D26F74">
            <w:pPr>
              <w:rPr>
                <w:ins w:id="3191" w:author=" " w:date="2021-11-12T15:58:00Z"/>
                <w:i/>
                <w:iCs/>
              </w:rPr>
            </w:pPr>
            <w:ins w:id="3192" w:author=" " w:date="2021-11-12T15:58:00Z">
              <w:r>
                <w:rPr>
                  <w:i/>
                  <w:iCs/>
                </w:rPr>
                <w:t>Conditional</w:t>
              </w:r>
            </w:ins>
          </w:p>
        </w:tc>
      </w:tr>
      <w:tr w:rsidR="00EC162F" w:rsidRPr="0044182F" w14:paraId="5537A23C" w14:textId="77777777" w:rsidTr="00D26F74">
        <w:trPr>
          <w:jc w:val="center"/>
          <w:ins w:id="3193" w:author=" " w:date="2021-11-12T15:58:00Z"/>
        </w:trPr>
        <w:tc>
          <w:tcPr>
            <w:tcW w:w="3827" w:type="dxa"/>
            <w:vAlign w:val="center"/>
          </w:tcPr>
          <w:p w14:paraId="635D2FB7" w14:textId="77777777" w:rsidR="00EC162F" w:rsidRPr="0044182F" w:rsidRDefault="00EC162F" w:rsidP="00D26F74">
            <w:pPr>
              <w:rPr>
                <w:ins w:id="3194" w:author=" " w:date="2021-11-12T15:58:00Z"/>
                <w:b/>
              </w:rPr>
            </w:pPr>
            <w:ins w:id="3195" w:author=" " w:date="2021-11-12T15:58:00Z">
              <w:r w:rsidRPr="0044182F">
                <w:rPr>
                  <w:b/>
                </w:rPr>
                <w:t>Triggers</w:t>
              </w:r>
            </w:ins>
          </w:p>
        </w:tc>
        <w:tc>
          <w:tcPr>
            <w:tcW w:w="3964" w:type="dxa"/>
            <w:vAlign w:val="center"/>
          </w:tcPr>
          <w:p w14:paraId="08FC6191" w14:textId="77777777" w:rsidR="00EC162F" w:rsidRPr="0044182F" w:rsidRDefault="00EC162F" w:rsidP="00D26F74">
            <w:pPr>
              <w:rPr>
                <w:ins w:id="3196" w:author=" " w:date="2021-11-12T15:58:00Z"/>
              </w:rPr>
            </w:pPr>
            <w:ins w:id="3197" w:author=" " w:date="2021-11-12T15:58:00Z">
              <w:r>
                <w:t>-</w:t>
              </w:r>
            </w:ins>
          </w:p>
        </w:tc>
      </w:tr>
      <w:tr w:rsidR="00EC162F" w:rsidRPr="0081005E" w14:paraId="5AA5C33B" w14:textId="77777777" w:rsidTr="00D26F74">
        <w:trPr>
          <w:jc w:val="center"/>
          <w:ins w:id="3198" w:author=" " w:date="2021-11-12T15:58:00Z"/>
        </w:trPr>
        <w:tc>
          <w:tcPr>
            <w:tcW w:w="3827" w:type="dxa"/>
            <w:vAlign w:val="center"/>
          </w:tcPr>
          <w:p w14:paraId="5257B83B" w14:textId="77777777" w:rsidR="00EC162F" w:rsidRPr="0044182F" w:rsidRDefault="00EC162F" w:rsidP="00D26F74">
            <w:pPr>
              <w:rPr>
                <w:ins w:id="3199" w:author=" " w:date="2021-11-12T15:58:00Z"/>
                <w:b/>
              </w:rPr>
            </w:pPr>
            <w:ins w:id="3200" w:author=" " w:date="2021-11-12T15:58:00Z">
              <w:r w:rsidRPr="0044182F">
                <w:rPr>
                  <w:b/>
                </w:rPr>
                <w:t>Pre-Conditions</w:t>
              </w:r>
            </w:ins>
          </w:p>
        </w:tc>
        <w:tc>
          <w:tcPr>
            <w:tcW w:w="3964" w:type="dxa"/>
            <w:vAlign w:val="center"/>
          </w:tcPr>
          <w:p w14:paraId="0A438082" w14:textId="76AC1200" w:rsidR="00EC162F" w:rsidRPr="0081005E" w:rsidRDefault="00EC162F" w:rsidP="00D26F74">
            <w:pPr>
              <w:rPr>
                <w:ins w:id="3201" w:author=" " w:date="2021-11-12T15:58:00Z"/>
                <w:i/>
                <w:iCs/>
              </w:rPr>
            </w:pPr>
            <w:ins w:id="3202" w:author=" " w:date="2021-11-12T15:58:00Z">
              <w:r>
                <w:t xml:space="preserve">Data semester </w:t>
              </w:r>
              <w:proofErr w:type="spellStart"/>
              <w:r>
                <w:t>tidak</w:t>
              </w:r>
              <w:proofErr w:type="spellEnd"/>
              <w:r>
                <w:t xml:space="preserve"> </w:t>
              </w:r>
              <w:proofErr w:type="spellStart"/>
              <w:r>
                <w:t>ada</w:t>
              </w:r>
              <w:proofErr w:type="spellEnd"/>
            </w:ins>
          </w:p>
        </w:tc>
      </w:tr>
      <w:tr w:rsidR="00EC162F" w:rsidRPr="0048762E" w14:paraId="01F01CAE" w14:textId="77777777" w:rsidTr="00D26F74">
        <w:trPr>
          <w:jc w:val="center"/>
          <w:ins w:id="3203" w:author=" " w:date="2021-11-12T15:58:00Z"/>
        </w:trPr>
        <w:tc>
          <w:tcPr>
            <w:tcW w:w="3827" w:type="dxa"/>
            <w:vAlign w:val="center"/>
          </w:tcPr>
          <w:p w14:paraId="243F9DA1" w14:textId="77777777" w:rsidR="00EC162F" w:rsidRPr="0044182F" w:rsidRDefault="00EC162F" w:rsidP="00D26F74">
            <w:pPr>
              <w:rPr>
                <w:ins w:id="3204" w:author=" " w:date="2021-11-12T15:58:00Z"/>
                <w:b/>
              </w:rPr>
            </w:pPr>
            <w:ins w:id="3205" w:author=" " w:date="2021-11-12T15:58:00Z">
              <w:r w:rsidRPr="0044182F">
                <w:rPr>
                  <w:b/>
                </w:rPr>
                <w:t>Post-Conditions</w:t>
              </w:r>
            </w:ins>
          </w:p>
        </w:tc>
        <w:tc>
          <w:tcPr>
            <w:tcW w:w="3964" w:type="dxa"/>
            <w:vAlign w:val="center"/>
          </w:tcPr>
          <w:p w14:paraId="378EF23F" w14:textId="601F8087" w:rsidR="00EC162F" w:rsidRPr="0048762E" w:rsidRDefault="00EC162F" w:rsidP="00D26F74">
            <w:pPr>
              <w:rPr>
                <w:ins w:id="3206" w:author=" " w:date="2021-11-12T15:58:00Z"/>
              </w:rPr>
            </w:pPr>
            <w:ins w:id="3207" w:author=" " w:date="2021-11-12T15:58:00Z">
              <w:r>
                <w:t xml:space="preserve">Data </w:t>
              </w:r>
            </w:ins>
            <w:ins w:id="3208" w:author=" " w:date="2021-11-12T15:59:00Z">
              <w:r>
                <w:t>semester</w:t>
              </w:r>
            </w:ins>
            <w:ins w:id="3209" w:author=" " w:date="2021-11-12T15:58:00Z">
              <w:r>
                <w:t xml:space="preserve"> </w:t>
              </w:r>
              <w:proofErr w:type="spellStart"/>
              <w:r>
                <w:t>baru</w:t>
              </w:r>
              <w:proofErr w:type="spellEnd"/>
              <w:r>
                <w:t xml:space="preserve"> </w:t>
              </w:r>
              <w:proofErr w:type="spellStart"/>
              <w:r>
                <w:t>ditampilkan</w:t>
              </w:r>
              <w:proofErr w:type="spellEnd"/>
            </w:ins>
          </w:p>
        </w:tc>
      </w:tr>
      <w:tr w:rsidR="00EC162F" w:rsidRPr="0044182F" w14:paraId="64D67E03" w14:textId="77777777" w:rsidTr="00D26F74">
        <w:trPr>
          <w:jc w:val="center"/>
          <w:ins w:id="3210" w:author=" "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3211" w:author=" " w:date="2021-11-12T15:58:00Z"/>
                <w:b/>
              </w:rPr>
            </w:pPr>
            <w:ins w:id="3212" w:author=" " w:date="2021-11-12T15:58:00Z">
              <w:r w:rsidRPr="0044182F">
                <w:rPr>
                  <w:b/>
                </w:rPr>
                <w:t>Main Course</w:t>
              </w:r>
            </w:ins>
          </w:p>
        </w:tc>
      </w:tr>
      <w:tr w:rsidR="00EC162F" w:rsidRPr="0044182F" w14:paraId="045EDE90" w14:textId="77777777" w:rsidTr="00D26F74">
        <w:trPr>
          <w:jc w:val="center"/>
          <w:ins w:id="3213" w:author=" " w:date="2021-11-12T15:58:00Z"/>
        </w:trPr>
        <w:tc>
          <w:tcPr>
            <w:tcW w:w="3827" w:type="dxa"/>
            <w:shd w:val="clear" w:color="auto" w:fill="F2EE98"/>
            <w:vAlign w:val="center"/>
          </w:tcPr>
          <w:p w14:paraId="13AD193A" w14:textId="77777777" w:rsidR="00EC162F" w:rsidRPr="0044182F" w:rsidRDefault="00EC162F" w:rsidP="00D26F74">
            <w:pPr>
              <w:jc w:val="center"/>
              <w:rPr>
                <w:ins w:id="3214" w:author=" " w:date="2021-11-12T15:58:00Z"/>
                <w:b/>
              </w:rPr>
            </w:pPr>
            <w:proofErr w:type="spellStart"/>
            <w:ins w:id="3215" w:author=" " w:date="2021-11-12T15:5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2AD7B44" w14:textId="77777777" w:rsidR="00EC162F" w:rsidRPr="0044182F" w:rsidRDefault="00EC162F" w:rsidP="00D26F74">
            <w:pPr>
              <w:jc w:val="center"/>
              <w:rPr>
                <w:ins w:id="3216" w:author=" " w:date="2021-11-12T15:58:00Z"/>
                <w:b/>
              </w:rPr>
            </w:pPr>
            <w:proofErr w:type="spellStart"/>
            <w:ins w:id="3217" w:author=" " w:date="2021-11-12T15:58: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2A15A160" w14:textId="77777777" w:rsidTr="00D26F74">
        <w:trPr>
          <w:jc w:val="center"/>
          <w:ins w:id="3218" w:author=" "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3219" w:author=" " w:date="2021-11-12T15:58:00Z"/>
              </w:rPr>
            </w:pPr>
            <w:proofErr w:type="spellStart"/>
            <w:ins w:id="3220" w:author=" " w:date="2021-11-12T15:58:00Z">
              <w:r>
                <w:lastRenderedPageBreak/>
                <w:t>Memasuki</w:t>
              </w:r>
              <w:proofErr w:type="spellEnd"/>
              <w:r>
                <w:t xml:space="preserve"> menu “</w:t>
              </w:r>
              <w:proofErr w:type="spellStart"/>
              <w:r>
                <w:t>Tambah</w:t>
              </w:r>
              <w:proofErr w:type="spellEnd"/>
              <w:r>
                <w:t xml:space="preserve"> </w:t>
              </w:r>
            </w:ins>
            <w:ins w:id="3221" w:author=" " w:date="2021-11-12T15:59:00Z">
              <w:r>
                <w:t>Semester</w:t>
              </w:r>
            </w:ins>
            <w:ins w:id="3222" w:author=" " w:date="2021-11-12T15:58:00Z">
              <w:r>
                <w:t>”</w:t>
              </w:r>
            </w:ins>
          </w:p>
        </w:tc>
        <w:tc>
          <w:tcPr>
            <w:tcW w:w="3964" w:type="dxa"/>
            <w:vAlign w:val="center"/>
          </w:tcPr>
          <w:p w14:paraId="24C80FDF" w14:textId="77777777" w:rsidR="00EC162F" w:rsidRPr="0044182F" w:rsidRDefault="00EC162F" w:rsidP="00D26F74">
            <w:pPr>
              <w:pStyle w:val="ListParagraph"/>
              <w:ind w:left="309"/>
              <w:rPr>
                <w:ins w:id="3223" w:author=" " w:date="2021-11-12T15:58:00Z"/>
              </w:rPr>
            </w:pPr>
          </w:p>
        </w:tc>
      </w:tr>
      <w:tr w:rsidR="00EC162F" w:rsidRPr="0044182F" w14:paraId="037C2608" w14:textId="77777777" w:rsidTr="00D26F74">
        <w:trPr>
          <w:jc w:val="center"/>
          <w:ins w:id="3224" w:author=" " w:date="2021-11-12T15:58:00Z"/>
        </w:trPr>
        <w:tc>
          <w:tcPr>
            <w:tcW w:w="3827" w:type="dxa"/>
            <w:vAlign w:val="center"/>
          </w:tcPr>
          <w:p w14:paraId="1ADC9EAB" w14:textId="77777777" w:rsidR="00EC162F" w:rsidRPr="0044182F" w:rsidRDefault="00EC162F" w:rsidP="00D26F74">
            <w:pPr>
              <w:pStyle w:val="ListParagraph"/>
              <w:ind w:left="309"/>
              <w:rPr>
                <w:ins w:id="3225" w:author=" "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3226" w:author=" " w:date="2021-11-12T15:58:00Z"/>
              </w:rPr>
            </w:pPr>
            <w:proofErr w:type="spellStart"/>
            <w:ins w:id="3227" w:author=" " w:date="2021-11-12T15:58:00Z">
              <w:r>
                <w:t>Menampilkan</w:t>
              </w:r>
              <w:proofErr w:type="spellEnd"/>
              <w:r>
                <w:t xml:space="preserve"> form </w:t>
              </w:r>
              <w:proofErr w:type="spellStart"/>
              <w:r>
                <w:t>tambah</w:t>
              </w:r>
              <w:proofErr w:type="spellEnd"/>
              <w:r>
                <w:t xml:space="preserve"> data </w:t>
              </w:r>
            </w:ins>
            <w:ins w:id="3228" w:author=" " w:date="2021-11-12T15:59:00Z">
              <w:r>
                <w:t>semester</w:t>
              </w:r>
            </w:ins>
          </w:p>
        </w:tc>
      </w:tr>
      <w:tr w:rsidR="00EC162F" w14:paraId="6D43EE32" w14:textId="77777777" w:rsidTr="00D26F74">
        <w:trPr>
          <w:jc w:val="center"/>
          <w:ins w:id="3229" w:author=" "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3230" w:author=" " w:date="2021-11-12T15:58:00Z"/>
              </w:rPr>
            </w:pPr>
            <w:proofErr w:type="spellStart"/>
            <w:ins w:id="3231" w:author=" " w:date="2021-11-12T15:58:00Z">
              <w:r>
                <w:t>Mengisi</w:t>
              </w:r>
              <w:proofErr w:type="spellEnd"/>
              <w:r>
                <w:t xml:space="preserve"> form </w:t>
              </w:r>
              <w:proofErr w:type="spellStart"/>
              <w:r>
                <w:t>tambah</w:t>
              </w:r>
              <w:proofErr w:type="spellEnd"/>
              <w:r>
                <w:t xml:space="preserve"> </w:t>
              </w:r>
            </w:ins>
            <w:ins w:id="3232" w:author=" "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3233" w:author=" " w:date="2021-11-12T15:58:00Z"/>
              </w:rPr>
            </w:pPr>
          </w:p>
        </w:tc>
      </w:tr>
      <w:tr w:rsidR="00EC162F" w14:paraId="6E2CEB7F" w14:textId="77777777" w:rsidTr="00D26F74">
        <w:trPr>
          <w:jc w:val="center"/>
          <w:ins w:id="3234" w:author=" " w:date="2021-11-12T15:58:00Z"/>
        </w:trPr>
        <w:tc>
          <w:tcPr>
            <w:tcW w:w="3827" w:type="dxa"/>
            <w:vAlign w:val="center"/>
          </w:tcPr>
          <w:p w14:paraId="6215E35B" w14:textId="77777777" w:rsidR="00EC162F" w:rsidRDefault="00EC162F" w:rsidP="00D26F74">
            <w:pPr>
              <w:pStyle w:val="ListParagraph"/>
              <w:ind w:left="309"/>
              <w:rPr>
                <w:ins w:id="3235" w:author=" "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3236" w:author=" " w:date="2021-11-12T15:58:00Z"/>
              </w:rPr>
            </w:pPr>
            <w:proofErr w:type="spellStart"/>
            <w:ins w:id="3237" w:author=" " w:date="2021-11-12T15:58:00Z">
              <w:r>
                <w:t>Menyimpan</w:t>
              </w:r>
              <w:proofErr w:type="spellEnd"/>
              <w:r>
                <w:t xml:space="preserve"> data </w:t>
              </w:r>
            </w:ins>
            <w:ins w:id="3238" w:author=" " w:date="2021-11-12T15:59:00Z">
              <w:r>
                <w:t xml:space="preserve">semester </w:t>
              </w:r>
            </w:ins>
            <w:proofErr w:type="spellStart"/>
            <w:ins w:id="3239" w:author=" " w:date="2021-11-12T15:58:00Z">
              <w:r>
                <w:t>baru</w:t>
              </w:r>
              <w:proofErr w:type="spellEnd"/>
              <w:r>
                <w:t xml:space="preserve"> pada </w:t>
              </w:r>
              <w:r w:rsidRPr="00C70CAF">
                <w:rPr>
                  <w:i/>
                  <w:iCs/>
                </w:rPr>
                <w:t>database</w:t>
              </w:r>
            </w:ins>
          </w:p>
        </w:tc>
      </w:tr>
      <w:tr w:rsidR="00EC162F" w:rsidRPr="001B1AF9" w14:paraId="33B9687F" w14:textId="77777777" w:rsidTr="00D26F74">
        <w:trPr>
          <w:jc w:val="center"/>
          <w:ins w:id="3240" w:author=" "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3241" w:author=" " w:date="2021-11-12T15:58:00Z"/>
                <w:b/>
                <w:bCs/>
              </w:rPr>
            </w:pPr>
            <w:proofErr w:type="spellStart"/>
            <w:ins w:id="3242" w:author=" " w:date="2021-11-12T15:5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6ACDE496" w14:textId="77777777" w:rsidTr="00D26F74">
        <w:trPr>
          <w:jc w:val="center"/>
          <w:ins w:id="3243" w:author=" "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3244" w:author=" " w:date="2021-11-12T15:58:00Z"/>
                <w:b/>
                <w:bCs/>
              </w:rPr>
            </w:pPr>
            <w:proofErr w:type="spellStart"/>
            <w:ins w:id="3245" w:author=" " w:date="2021-11-12T15:5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3246" w:author=" " w:date="2021-11-12T15:58:00Z"/>
                <w:b/>
                <w:bCs/>
              </w:rPr>
            </w:pPr>
            <w:proofErr w:type="spellStart"/>
            <w:ins w:id="3247" w:author=" " w:date="2021-11-12T15:58: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0A623D47" w14:textId="77777777" w:rsidTr="00D26F74">
        <w:trPr>
          <w:jc w:val="center"/>
          <w:ins w:id="3248" w:author=" " w:date="2021-11-12T15:58:00Z"/>
        </w:trPr>
        <w:tc>
          <w:tcPr>
            <w:tcW w:w="3827" w:type="dxa"/>
            <w:vAlign w:val="center"/>
          </w:tcPr>
          <w:p w14:paraId="77C73C7C" w14:textId="1F420C97" w:rsidR="00EC162F" w:rsidRDefault="00EC162F" w:rsidP="00D26F74">
            <w:pPr>
              <w:ind w:left="25"/>
              <w:rPr>
                <w:ins w:id="3249" w:author=" " w:date="2021-11-12T15:58:00Z"/>
              </w:rPr>
            </w:pPr>
            <w:ins w:id="3250" w:author=" " w:date="2021-11-12T15:58: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3251" w:author=" " w:date="2021-11-12T15:59:00Z">
              <w:r>
                <w:t>semester</w:t>
              </w:r>
            </w:ins>
          </w:p>
        </w:tc>
        <w:tc>
          <w:tcPr>
            <w:tcW w:w="3964" w:type="dxa"/>
            <w:vAlign w:val="center"/>
          </w:tcPr>
          <w:p w14:paraId="316853C3" w14:textId="77777777" w:rsidR="00EC162F" w:rsidRDefault="00EC162F" w:rsidP="00D26F74">
            <w:pPr>
              <w:pStyle w:val="ListParagraph"/>
              <w:spacing w:after="160"/>
              <w:ind w:left="25"/>
              <w:rPr>
                <w:ins w:id="3252" w:author=" " w:date="2021-11-12T15:58:00Z"/>
              </w:rPr>
            </w:pPr>
          </w:p>
        </w:tc>
      </w:tr>
      <w:tr w:rsidR="00EC162F" w14:paraId="17E155CF" w14:textId="77777777" w:rsidTr="00D26F74">
        <w:trPr>
          <w:jc w:val="center"/>
          <w:ins w:id="3253" w:author=" " w:date="2021-11-12T15:58:00Z"/>
        </w:trPr>
        <w:tc>
          <w:tcPr>
            <w:tcW w:w="3827" w:type="dxa"/>
            <w:vAlign w:val="center"/>
          </w:tcPr>
          <w:p w14:paraId="75D593AC" w14:textId="77777777" w:rsidR="00EC162F" w:rsidRDefault="00EC162F" w:rsidP="00D26F74">
            <w:pPr>
              <w:pStyle w:val="ListParagraph"/>
              <w:ind w:left="25"/>
              <w:rPr>
                <w:ins w:id="3254" w:author=" " w:date="2021-11-12T15:58:00Z"/>
              </w:rPr>
            </w:pPr>
          </w:p>
        </w:tc>
        <w:tc>
          <w:tcPr>
            <w:tcW w:w="3964" w:type="dxa"/>
            <w:vAlign w:val="center"/>
          </w:tcPr>
          <w:p w14:paraId="1D8F273F" w14:textId="2EA999E9" w:rsidR="00EC162F" w:rsidRDefault="00EC162F" w:rsidP="00D26F74">
            <w:pPr>
              <w:spacing w:after="160"/>
              <w:ind w:left="25"/>
              <w:rPr>
                <w:ins w:id="3255" w:author=" " w:date="2021-11-12T15:58:00Z"/>
              </w:rPr>
            </w:pPr>
            <w:ins w:id="3256" w:author=" " w:date="2021-11-12T15:5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257" w:author=" " w:date="2021-11-12T15:59:00Z">
              <w:r>
                <w:t xml:space="preserve">semester </w:t>
              </w:r>
            </w:ins>
            <w:proofErr w:type="spellStart"/>
            <w:ins w:id="3258" w:author=" " w:date="2021-11-12T15:58:00Z">
              <w:r>
                <w:t>gagal</w:t>
              </w:r>
              <w:proofErr w:type="spellEnd"/>
              <w:r>
                <w:t xml:space="preserve"> </w:t>
              </w:r>
              <w:proofErr w:type="spellStart"/>
              <w:r>
                <w:t>ditambahkan</w:t>
              </w:r>
              <w:proofErr w:type="spellEnd"/>
            </w:ins>
          </w:p>
        </w:tc>
      </w:tr>
    </w:tbl>
    <w:p w14:paraId="795501F8" w14:textId="77777777" w:rsidR="00EC162F" w:rsidRDefault="00EC162F">
      <w:pPr>
        <w:ind w:left="66"/>
        <w:rPr>
          <w:ins w:id="3259" w:author=" " w:date="2021-11-12T15:29:00Z"/>
        </w:rPr>
        <w:pPrChange w:id="3260" w:author=" "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3261" w:author=" " w:date="2021-11-12T16:31:00Z"/>
          <w:del w:id="3262" w:author="Rafi Aziizi" w:date="2021-11-13T06:58:00Z"/>
        </w:rPr>
      </w:pPr>
      <w:proofErr w:type="spellStart"/>
      <w:ins w:id="3263" w:author=" " w:date="2021-11-12T15:29:00Z">
        <w:r>
          <w:t>Skenario</w:t>
        </w:r>
        <w:proofErr w:type="spellEnd"/>
        <w:r>
          <w:t xml:space="preserve"> </w:t>
        </w:r>
        <w:proofErr w:type="spellStart"/>
        <w:r>
          <w:t>Hapus</w:t>
        </w:r>
        <w:proofErr w:type="spellEnd"/>
        <w:r>
          <w:t xml:space="preserve"> </w:t>
        </w:r>
      </w:ins>
      <w:ins w:id="3264" w:author=" " w:date="2021-11-12T15:56:00Z">
        <w:r w:rsidR="00EC162F">
          <w:t>Semester</w:t>
        </w:r>
      </w:ins>
    </w:p>
    <w:p w14:paraId="44A2C905" w14:textId="77777777" w:rsidR="00885B6D" w:rsidRDefault="00885B6D" w:rsidP="005049EC">
      <w:pPr>
        <w:pStyle w:val="ListParagraph"/>
        <w:numPr>
          <w:ilvl w:val="0"/>
          <w:numId w:val="97"/>
        </w:numPr>
        <w:ind w:left="426"/>
        <w:rPr>
          <w:ins w:id="3265" w:author=" " w:date="2021-11-12T16:01:00Z"/>
        </w:rPr>
        <w:pPrChange w:id="3266" w:author="Rafi Aziizi" w:date="2021-11-13T06:58:00Z">
          <w:pPr>
            <w:pStyle w:val="ListParagraph"/>
            <w:numPr>
              <w:numId w:val="97"/>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3267" w:author=" " w:date="2021-11-12T16:01:00Z"/>
        </w:trPr>
        <w:tc>
          <w:tcPr>
            <w:tcW w:w="3827" w:type="dxa"/>
            <w:shd w:val="clear" w:color="auto" w:fill="F2EE98"/>
            <w:vAlign w:val="center"/>
          </w:tcPr>
          <w:p w14:paraId="7BF72414" w14:textId="77777777" w:rsidR="00EC162F" w:rsidRPr="0044182F" w:rsidRDefault="00EC162F" w:rsidP="00D26F74">
            <w:pPr>
              <w:rPr>
                <w:ins w:id="3268" w:author=" " w:date="2021-11-12T16:01:00Z"/>
                <w:b/>
              </w:rPr>
            </w:pPr>
            <w:ins w:id="3269" w:author=" "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3270" w:author=" " w:date="2021-11-12T16:01:00Z"/>
              </w:rPr>
            </w:pPr>
            <w:proofErr w:type="spellStart"/>
            <w:ins w:id="3271" w:author=" " w:date="2021-11-12T16:01:00Z">
              <w:r>
                <w:t>Hapus</w:t>
              </w:r>
              <w:proofErr w:type="spellEnd"/>
              <w:r>
                <w:t xml:space="preserve"> Semester</w:t>
              </w:r>
            </w:ins>
          </w:p>
        </w:tc>
      </w:tr>
      <w:tr w:rsidR="00EC162F" w:rsidRPr="002F6C1D" w14:paraId="57386DF5" w14:textId="77777777" w:rsidTr="00D26F74">
        <w:trPr>
          <w:jc w:val="center"/>
          <w:ins w:id="3272" w:author=" " w:date="2021-11-12T16:01:00Z"/>
        </w:trPr>
        <w:tc>
          <w:tcPr>
            <w:tcW w:w="3827" w:type="dxa"/>
            <w:vAlign w:val="center"/>
          </w:tcPr>
          <w:p w14:paraId="56C6E7A3" w14:textId="77777777" w:rsidR="00EC162F" w:rsidRPr="0044182F" w:rsidRDefault="00EC162F" w:rsidP="00D26F74">
            <w:pPr>
              <w:rPr>
                <w:ins w:id="3273" w:author=" " w:date="2021-11-12T16:01:00Z"/>
                <w:b/>
              </w:rPr>
            </w:pPr>
            <w:ins w:id="3274" w:author=" " w:date="2021-11-12T16:01:00Z">
              <w:r w:rsidRPr="0044182F">
                <w:rPr>
                  <w:b/>
                </w:rPr>
                <w:t>ID</w:t>
              </w:r>
            </w:ins>
          </w:p>
        </w:tc>
        <w:tc>
          <w:tcPr>
            <w:tcW w:w="3964" w:type="dxa"/>
            <w:vAlign w:val="center"/>
          </w:tcPr>
          <w:p w14:paraId="27B14889" w14:textId="4AB47197" w:rsidR="00EC162F" w:rsidRPr="002F6C1D" w:rsidRDefault="00EC162F" w:rsidP="00D26F74">
            <w:pPr>
              <w:rPr>
                <w:ins w:id="3275" w:author=" " w:date="2021-11-12T16:01:00Z"/>
              </w:rPr>
            </w:pPr>
            <w:ins w:id="3276" w:author=" " w:date="2021-11-12T16:01:00Z">
              <w:r>
                <w:t>RC1</w:t>
              </w:r>
              <w:r w:rsidR="00626CCC">
                <w:t>7</w:t>
              </w:r>
            </w:ins>
            <w:ins w:id="3277" w:author="Rafi Aziizi" w:date="2021-11-13T06:58:00Z">
              <w:r w:rsidR="005049EC">
                <w:t>.2</w:t>
              </w:r>
            </w:ins>
          </w:p>
        </w:tc>
      </w:tr>
      <w:tr w:rsidR="00EC162F" w:rsidRPr="000C722D" w14:paraId="305E30D4" w14:textId="77777777" w:rsidTr="00D26F74">
        <w:trPr>
          <w:jc w:val="center"/>
          <w:ins w:id="3278" w:author=" " w:date="2021-11-12T16:01:00Z"/>
        </w:trPr>
        <w:tc>
          <w:tcPr>
            <w:tcW w:w="3827" w:type="dxa"/>
            <w:vAlign w:val="center"/>
          </w:tcPr>
          <w:p w14:paraId="2ADF4711" w14:textId="77777777" w:rsidR="00EC162F" w:rsidRPr="0044182F" w:rsidRDefault="00EC162F" w:rsidP="00D26F74">
            <w:pPr>
              <w:rPr>
                <w:ins w:id="3279" w:author=" " w:date="2021-11-12T16:01:00Z"/>
                <w:b/>
              </w:rPr>
            </w:pPr>
            <w:ins w:id="3280" w:author=" " w:date="2021-11-12T16:01:00Z">
              <w:r w:rsidRPr="0044182F">
                <w:rPr>
                  <w:b/>
                </w:rPr>
                <w:t>Description</w:t>
              </w:r>
            </w:ins>
          </w:p>
        </w:tc>
        <w:tc>
          <w:tcPr>
            <w:tcW w:w="3964" w:type="dxa"/>
          </w:tcPr>
          <w:p w14:paraId="52B622B4" w14:textId="6D00FADC" w:rsidR="00EC162F" w:rsidRPr="000C722D" w:rsidRDefault="00EC162F" w:rsidP="00D26F74">
            <w:pPr>
              <w:rPr>
                <w:ins w:id="3281" w:author=" " w:date="2021-11-12T16:01:00Z"/>
              </w:rPr>
            </w:pPr>
            <w:ins w:id="3282" w:author=" " w:date="2021-11-12T16:0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w:t>
              </w:r>
              <w:r w:rsidR="00626CCC">
                <w:t xml:space="preserve"> semester</w:t>
              </w:r>
              <w:r>
                <w:t>.</w:t>
              </w:r>
            </w:ins>
          </w:p>
        </w:tc>
      </w:tr>
      <w:tr w:rsidR="00EC162F" w:rsidRPr="002F6C1D" w14:paraId="054A3F7D" w14:textId="77777777" w:rsidTr="00D26F74">
        <w:trPr>
          <w:jc w:val="center"/>
          <w:ins w:id="3283" w:author=" " w:date="2021-11-12T16:01:00Z"/>
        </w:trPr>
        <w:tc>
          <w:tcPr>
            <w:tcW w:w="3827" w:type="dxa"/>
            <w:vAlign w:val="center"/>
          </w:tcPr>
          <w:p w14:paraId="2883FBE6" w14:textId="77777777" w:rsidR="00EC162F" w:rsidRPr="0044182F" w:rsidRDefault="00EC162F" w:rsidP="00D26F74">
            <w:pPr>
              <w:rPr>
                <w:ins w:id="3284" w:author=" " w:date="2021-11-12T16:01:00Z"/>
                <w:b/>
              </w:rPr>
            </w:pPr>
            <w:ins w:id="3285" w:author=" " w:date="2021-11-12T16:01:00Z">
              <w:r w:rsidRPr="0044182F">
                <w:rPr>
                  <w:b/>
                </w:rPr>
                <w:t>Actors</w:t>
              </w:r>
            </w:ins>
          </w:p>
        </w:tc>
        <w:tc>
          <w:tcPr>
            <w:tcW w:w="3964" w:type="dxa"/>
            <w:vAlign w:val="center"/>
          </w:tcPr>
          <w:p w14:paraId="6A6379F3" w14:textId="77777777" w:rsidR="00EC162F" w:rsidRPr="002F6C1D" w:rsidRDefault="00EC162F" w:rsidP="00D26F74">
            <w:pPr>
              <w:rPr>
                <w:ins w:id="3286" w:author=" " w:date="2021-11-12T16:01:00Z"/>
              </w:rPr>
            </w:pPr>
            <w:ins w:id="3287" w:author=" " w:date="2021-11-12T16:01:00Z">
              <w:r>
                <w:t>Bag.IT, Guru BK.</w:t>
              </w:r>
            </w:ins>
          </w:p>
        </w:tc>
      </w:tr>
      <w:tr w:rsidR="00EC162F" w:rsidRPr="007B7AB3" w14:paraId="01506A6D" w14:textId="77777777" w:rsidTr="00D26F74">
        <w:trPr>
          <w:jc w:val="center"/>
          <w:ins w:id="3288" w:author=" " w:date="2021-11-12T16:01:00Z"/>
        </w:trPr>
        <w:tc>
          <w:tcPr>
            <w:tcW w:w="3827" w:type="dxa"/>
            <w:vAlign w:val="center"/>
          </w:tcPr>
          <w:p w14:paraId="0C725A95" w14:textId="77777777" w:rsidR="00EC162F" w:rsidRPr="0044182F" w:rsidRDefault="00EC162F" w:rsidP="00D26F74">
            <w:pPr>
              <w:rPr>
                <w:ins w:id="3289" w:author=" " w:date="2021-11-12T16:01:00Z"/>
                <w:b/>
              </w:rPr>
            </w:pPr>
            <w:ins w:id="3290" w:author=" " w:date="2021-11-12T16:01:00Z">
              <w:r w:rsidRPr="0044182F">
                <w:rPr>
                  <w:b/>
                </w:rPr>
                <w:t>Frequency of Use</w:t>
              </w:r>
            </w:ins>
          </w:p>
        </w:tc>
        <w:tc>
          <w:tcPr>
            <w:tcW w:w="3964" w:type="dxa"/>
            <w:vAlign w:val="center"/>
          </w:tcPr>
          <w:p w14:paraId="1A09B423" w14:textId="77777777" w:rsidR="00EC162F" w:rsidRPr="007B7AB3" w:rsidRDefault="00EC162F" w:rsidP="00D26F74">
            <w:pPr>
              <w:rPr>
                <w:ins w:id="3291" w:author=" " w:date="2021-11-12T16:01:00Z"/>
                <w:i/>
                <w:iCs/>
              </w:rPr>
            </w:pPr>
            <w:ins w:id="3292" w:author=" " w:date="2021-11-12T16:01:00Z">
              <w:r>
                <w:rPr>
                  <w:i/>
                  <w:iCs/>
                </w:rPr>
                <w:t>Conditional</w:t>
              </w:r>
            </w:ins>
          </w:p>
        </w:tc>
      </w:tr>
      <w:tr w:rsidR="00EC162F" w:rsidRPr="0044182F" w14:paraId="70F4D4CC" w14:textId="77777777" w:rsidTr="00D26F74">
        <w:trPr>
          <w:jc w:val="center"/>
          <w:ins w:id="3293" w:author=" " w:date="2021-11-12T16:01:00Z"/>
        </w:trPr>
        <w:tc>
          <w:tcPr>
            <w:tcW w:w="3827" w:type="dxa"/>
            <w:vAlign w:val="center"/>
          </w:tcPr>
          <w:p w14:paraId="050F848F" w14:textId="77777777" w:rsidR="00EC162F" w:rsidRPr="0044182F" w:rsidRDefault="00EC162F" w:rsidP="00D26F74">
            <w:pPr>
              <w:rPr>
                <w:ins w:id="3294" w:author=" " w:date="2021-11-12T16:01:00Z"/>
                <w:b/>
              </w:rPr>
            </w:pPr>
            <w:ins w:id="3295" w:author=" " w:date="2021-11-12T16:01:00Z">
              <w:r w:rsidRPr="0044182F">
                <w:rPr>
                  <w:b/>
                </w:rPr>
                <w:t>Triggers</w:t>
              </w:r>
            </w:ins>
          </w:p>
        </w:tc>
        <w:tc>
          <w:tcPr>
            <w:tcW w:w="3964" w:type="dxa"/>
            <w:vAlign w:val="center"/>
          </w:tcPr>
          <w:p w14:paraId="3F5D14D4" w14:textId="77777777" w:rsidR="00EC162F" w:rsidRPr="0044182F" w:rsidRDefault="00EC162F" w:rsidP="00D26F74">
            <w:pPr>
              <w:rPr>
                <w:ins w:id="3296" w:author=" " w:date="2021-11-12T16:01:00Z"/>
              </w:rPr>
            </w:pPr>
            <w:ins w:id="3297" w:author=" " w:date="2021-11-12T16:01:00Z">
              <w:r>
                <w:t>-</w:t>
              </w:r>
            </w:ins>
          </w:p>
        </w:tc>
      </w:tr>
      <w:tr w:rsidR="00EC162F" w:rsidRPr="0081005E" w14:paraId="2A911FE2" w14:textId="77777777" w:rsidTr="00D26F74">
        <w:trPr>
          <w:jc w:val="center"/>
          <w:ins w:id="3298" w:author=" " w:date="2021-11-12T16:01:00Z"/>
        </w:trPr>
        <w:tc>
          <w:tcPr>
            <w:tcW w:w="3827" w:type="dxa"/>
            <w:vAlign w:val="center"/>
          </w:tcPr>
          <w:p w14:paraId="7B949782" w14:textId="77777777" w:rsidR="00EC162F" w:rsidRPr="0044182F" w:rsidRDefault="00EC162F" w:rsidP="00D26F74">
            <w:pPr>
              <w:rPr>
                <w:ins w:id="3299" w:author=" " w:date="2021-11-12T16:01:00Z"/>
                <w:b/>
              </w:rPr>
            </w:pPr>
            <w:ins w:id="3300" w:author=" " w:date="2021-11-12T16:01:00Z">
              <w:r w:rsidRPr="0044182F">
                <w:rPr>
                  <w:b/>
                </w:rPr>
                <w:t>Pre-Conditions</w:t>
              </w:r>
            </w:ins>
          </w:p>
        </w:tc>
        <w:tc>
          <w:tcPr>
            <w:tcW w:w="3964" w:type="dxa"/>
            <w:vAlign w:val="center"/>
          </w:tcPr>
          <w:p w14:paraId="0E854ABE" w14:textId="57369395" w:rsidR="00EC162F" w:rsidRPr="0081005E" w:rsidRDefault="00EC162F" w:rsidP="00D26F74">
            <w:pPr>
              <w:rPr>
                <w:ins w:id="3301" w:author=" " w:date="2021-11-12T16:01:00Z"/>
                <w:i/>
                <w:iCs/>
              </w:rPr>
            </w:pPr>
            <w:ins w:id="3302" w:author=" " w:date="2021-11-12T16:01:00Z">
              <w:r>
                <w:t xml:space="preserve">Data </w:t>
              </w:r>
              <w:r w:rsidR="00626CCC">
                <w:t xml:space="preserve">semester </w:t>
              </w:r>
              <w:proofErr w:type="spellStart"/>
              <w:r>
                <w:t>belum</w:t>
              </w:r>
              <w:proofErr w:type="spellEnd"/>
              <w:r>
                <w:t xml:space="preserve"> </w:t>
              </w:r>
              <w:proofErr w:type="spellStart"/>
              <w:r>
                <w:t>terhapus</w:t>
              </w:r>
              <w:proofErr w:type="spellEnd"/>
            </w:ins>
          </w:p>
        </w:tc>
      </w:tr>
      <w:tr w:rsidR="00EC162F" w:rsidRPr="0048762E" w14:paraId="6EFF3324" w14:textId="77777777" w:rsidTr="00D26F74">
        <w:trPr>
          <w:jc w:val="center"/>
          <w:ins w:id="3303" w:author=" " w:date="2021-11-12T16:01:00Z"/>
        </w:trPr>
        <w:tc>
          <w:tcPr>
            <w:tcW w:w="3827" w:type="dxa"/>
            <w:vAlign w:val="center"/>
          </w:tcPr>
          <w:p w14:paraId="1C80F82C" w14:textId="77777777" w:rsidR="00EC162F" w:rsidRPr="0044182F" w:rsidRDefault="00EC162F" w:rsidP="00D26F74">
            <w:pPr>
              <w:rPr>
                <w:ins w:id="3304" w:author=" " w:date="2021-11-12T16:01:00Z"/>
                <w:b/>
              </w:rPr>
            </w:pPr>
            <w:ins w:id="3305" w:author=" " w:date="2021-11-12T16:01:00Z">
              <w:r w:rsidRPr="0044182F">
                <w:rPr>
                  <w:b/>
                </w:rPr>
                <w:t>Post-Conditions</w:t>
              </w:r>
            </w:ins>
          </w:p>
        </w:tc>
        <w:tc>
          <w:tcPr>
            <w:tcW w:w="3964" w:type="dxa"/>
            <w:vAlign w:val="center"/>
          </w:tcPr>
          <w:p w14:paraId="1ABD6603" w14:textId="4F406993" w:rsidR="00EC162F" w:rsidRPr="0048762E" w:rsidRDefault="00EC162F" w:rsidP="00D26F74">
            <w:pPr>
              <w:rPr>
                <w:ins w:id="3306" w:author=" " w:date="2021-11-12T16:01:00Z"/>
              </w:rPr>
            </w:pPr>
            <w:ins w:id="3307" w:author=" " w:date="2021-11-12T16:01:00Z">
              <w:r>
                <w:t xml:space="preserve">Data </w:t>
              </w:r>
            </w:ins>
            <w:ins w:id="3308" w:author=" " w:date="2021-11-12T16:02:00Z">
              <w:r w:rsidR="00626CCC">
                <w:t>semester</w:t>
              </w:r>
            </w:ins>
            <w:ins w:id="3309" w:author=" " w:date="2021-11-12T16:01:00Z">
              <w:r>
                <w:t xml:space="preserve"> </w:t>
              </w:r>
              <w:proofErr w:type="spellStart"/>
              <w:r>
                <w:t>terhapus</w:t>
              </w:r>
              <w:proofErr w:type="spellEnd"/>
            </w:ins>
          </w:p>
        </w:tc>
      </w:tr>
      <w:tr w:rsidR="00EC162F" w:rsidRPr="0044182F" w14:paraId="43F903E0" w14:textId="77777777" w:rsidTr="00D26F74">
        <w:trPr>
          <w:jc w:val="center"/>
          <w:ins w:id="3310" w:author=" "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3311" w:author=" " w:date="2021-11-12T16:01:00Z"/>
                <w:b/>
              </w:rPr>
            </w:pPr>
            <w:ins w:id="3312" w:author=" " w:date="2021-11-12T16:01:00Z">
              <w:r w:rsidRPr="0044182F">
                <w:rPr>
                  <w:b/>
                </w:rPr>
                <w:lastRenderedPageBreak/>
                <w:t>Main Course</w:t>
              </w:r>
            </w:ins>
          </w:p>
        </w:tc>
      </w:tr>
      <w:tr w:rsidR="00EC162F" w:rsidRPr="0044182F" w14:paraId="397D7439" w14:textId="77777777" w:rsidTr="00D26F74">
        <w:trPr>
          <w:jc w:val="center"/>
          <w:ins w:id="3313" w:author=" " w:date="2021-11-12T16:01:00Z"/>
        </w:trPr>
        <w:tc>
          <w:tcPr>
            <w:tcW w:w="3827" w:type="dxa"/>
            <w:shd w:val="clear" w:color="auto" w:fill="F2EE98"/>
            <w:vAlign w:val="center"/>
          </w:tcPr>
          <w:p w14:paraId="43167673" w14:textId="77777777" w:rsidR="00EC162F" w:rsidRPr="0044182F" w:rsidRDefault="00EC162F" w:rsidP="00D26F74">
            <w:pPr>
              <w:jc w:val="center"/>
              <w:rPr>
                <w:ins w:id="3314" w:author=" " w:date="2021-11-12T16:01:00Z"/>
                <w:b/>
              </w:rPr>
            </w:pPr>
            <w:proofErr w:type="spellStart"/>
            <w:ins w:id="3315" w:author=" " w:date="2021-11-12T16:0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FCAFDF5" w14:textId="77777777" w:rsidR="00EC162F" w:rsidRPr="0044182F" w:rsidRDefault="00EC162F" w:rsidP="00D26F74">
            <w:pPr>
              <w:jc w:val="center"/>
              <w:rPr>
                <w:ins w:id="3316" w:author=" " w:date="2021-11-12T16:01:00Z"/>
                <w:b/>
              </w:rPr>
            </w:pPr>
            <w:proofErr w:type="spellStart"/>
            <w:ins w:id="3317" w:author=" " w:date="2021-11-12T16:01: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127DDD9D" w14:textId="77777777" w:rsidTr="00D26F74">
        <w:trPr>
          <w:jc w:val="center"/>
          <w:ins w:id="3318" w:author=" " w:date="2021-11-12T16:01:00Z"/>
        </w:trPr>
        <w:tc>
          <w:tcPr>
            <w:tcW w:w="3827" w:type="dxa"/>
            <w:vAlign w:val="center"/>
          </w:tcPr>
          <w:p w14:paraId="1CE08ED8" w14:textId="4DB7F0EB" w:rsidR="00EC162F" w:rsidRPr="0044182F" w:rsidRDefault="00EC162F">
            <w:pPr>
              <w:numPr>
                <w:ilvl w:val="0"/>
                <w:numId w:val="101"/>
              </w:numPr>
              <w:spacing w:after="160"/>
              <w:rPr>
                <w:ins w:id="3319" w:author=" " w:date="2021-11-12T16:01:00Z"/>
              </w:rPr>
              <w:pPrChange w:id="3320" w:author=" " w:date="2021-11-12T15:25:00Z">
                <w:pPr>
                  <w:numPr>
                    <w:numId w:val="84"/>
                  </w:numPr>
                  <w:spacing w:after="160"/>
                  <w:ind w:left="720" w:hanging="360"/>
                </w:pPr>
              </w:pPrChange>
            </w:pPr>
            <w:proofErr w:type="spellStart"/>
            <w:ins w:id="3321" w:author=" " w:date="2021-11-12T16:01:00Z">
              <w:r>
                <w:t>Memasuki</w:t>
              </w:r>
              <w:proofErr w:type="spellEnd"/>
              <w:r>
                <w:t xml:space="preserve"> menu “Data </w:t>
              </w:r>
            </w:ins>
            <w:ins w:id="3322" w:author=" " w:date="2021-11-12T16:02:00Z">
              <w:r w:rsidR="00626CCC">
                <w:t>Semester</w:t>
              </w:r>
            </w:ins>
            <w:ins w:id="3323" w:author=" " w:date="2021-11-12T16:01:00Z">
              <w:r>
                <w:t>”</w:t>
              </w:r>
            </w:ins>
          </w:p>
        </w:tc>
        <w:tc>
          <w:tcPr>
            <w:tcW w:w="3964" w:type="dxa"/>
            <w:vAlign w:val="center"/>
          </w:tcPr>
          <w:p w14:paraId="6DD4A9AA" w14:textId="77777777" w:rsidR="00EC162F" w:rsidRPr="0044182F" w:rsidRDefault="00EC162F">
            <w:pPr>
              <w:pStyle w:val="ListParagraph"/>
              <w:ind w:left="450"/>
              <w:rPr>
                <w:ins w:id="3324" w:author=" " w:date="2021-11-12T16:01:00Z"/>
              </w:rPr>
              <w:pPrChange w:id="3325" w:author=" " w:date="2021-11-12T15:26:00Z">
                <w:pPr>
                  <w:ind w:left="511"/>
                </w:pPr>
              </w:pPrChange>
            </w:pPr>
          </w:p>
        </w:tc>
      </w:tr>
      <w:tr w:rsidR="00EC162F" w:rsidRPr="0044182F" w14:paraId="087D8CA7" w14:textId="77777777" w:rsidTr="00D26F74">
        <w:trPr>
          <w:jc w:val="center"/>
          <w:ins w:id="3326" w:author=" " w:date="2021-11-12T16:01:00Z"/>
        </w:trPr>
        <w:tc>
          <w:tcPr>
            <w:tcW w:w="3827" w:type="dxa"/>
            <w:vAlign w:val="center"/>
          </w:tcPr>
          <w:p w14:paraId="01AB9772" w14:textId="77777777" w:rsidR="00EC162F" w:rsidRPr="0044182F" w:rsidRDefault="00EC162F">
            <w:pPr>
              <w:pStyle w:val="ListParagraph"/>
              <w:ind w:left="450"/>
              <w:rPr>
                <w:ins w:id="3327" w:author=" " w:date="2021-11-12T16:01:00Z"/>
              </w:rPr>
              <w:pPrChange w:id="3328" w:author=" "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3329" w:author=" " w:date="2021-11-12T16:01:00Z"/>
              </w:rPr>
              <w:pPrChange w:id="3330" w:author=" " w:date="2021-11-12T15:25:00Z">
                <w:pPr>
                  <w:numPr>
                    <w:numId w:val="84"/>
                  </w:numPr>
                  <w:spacing w:after="160"/>
                  <w:ind w:left="511" w:hanging="360"/>
                </w:pPr>
              </w:pPrChange>
            </w:pPr>
            <w:proofErr w:type="spellStart"/>
            <w:ins w:id="3331" w:author=" " w:date="2021-11-12T16:01:00Z">
              <w:r>
                <w:t>Menampilkan</w:t>
              </w:r>
              <w:proofErr w:type="spellEnd"/>
              <w:r>
                <w:t xml:space="preserve"> </w:t>
              </w:r>
              <w:proofErr w:type="spellStart"/>
              <w:r>
                <w:t>seluruh</w:t>
              </w:r>
              <w:proofErr w:type="spellEnd"/>
              <w:r>
                <w:t xml:space="preserve"> data admin</w:t>
              </w:r>
            </w:ins>
          </w:p>
        </w:tc>
      </w:tr>
      <w:tr w:rsidR="00EC162F" w14:paraId="7C756AD3" w14:textId="77777777" w:rsidTr="00D26F74">
        <w:trPr>
          <w:jc w:val="center"/>
          <w:ins w:id="3332" w:author=" " w:date="2021-11-12T16:01:00Z"/>
        </w:trPr>
        <w:tc>
          <w:tcPr>
            <w:tcW w:w="3827" w:type="dxa"/>
            <w:vAlign w:val="center"/>
          </w:tcPr>
          <w:p w14:paraId="53899219" w14:textId="77777777" w:rsidR="00EC162F" w:rsidRPr="0044182F" w:rsidRDefault="00EC162F">
            <w:pPr>
              <w:pStyle w:val="ListParagraph"/>
              <w:numPr>
                <w:ilvl w:val="0"/>
                <w:numId w:val="101"/>
              </w:numPr>
              <w:ind w:left="450"/>
              <w:rPr>
                <w:ins w:id="3333" w:author=" " w:date="2021-11-12T16:01:00Z"/>
              </w:rPr>
              <w:pPrChange w:id="3334" w:author=" " w:date="2021-11-12T15:25:00Z">
                <w:pPr>
                  <w:pStyle w:val="ListParagraph"/>
                  <w:numPr>
                    <w:numId w:val="84"/>
                  </w:numPr>
                  <w:ind w:hanging="360"/>
                </w:pPr>
              </w:pPrChange>
            </w:pPr>
            <w:proofErr w:type="spellStart"/>
            <w:ins w:id="3335" w:author=" " w:date="2021-11-12T16:01:00Z">
              <w:r>
                <w:t>Menghapus</w:t>
              </w:r>
              <w:proofErr w:type="spellEnd"/>
              <w:r>
                <w:t xml:space="preserve"> data admin </w:t>
              </w:r>
              <w:proofErr w:type="spellStart"/>
              <w:r>
                <w:t>tertentu</w:t>
              </w:r>
              <w:proofErr w:type="spellEnd"/>
            </w:ins>
          </w:p>
        </w:tc>
        <w:tc>
          <w:tcPr>
            <w:tcW w:w="3964" w:type="dxa"/>
            <w:vAlign w:val="center"/>
          </w:tcPr>
          <w:p w14:paraId="5FB6A218" w14:textId="77777777" w:rsidR="00EC162F" w:rsidRDefault="00EC162F">
            <w:pPr>
              <w:pStyle w:val="ListParagraph"/>
              <w:spacing w:after="160"/>
              <w:ind w:left="450"/>
              <w:rPr>
                <w:ins w:id="3336" w:author=" " w:date="2021-11-12T16:01:00Z"/>
              </w:rPr>
              <w:pPrChange w:id="3337" w:author=" " w:date="2021-11-12T15:26:00Z">
                <w:pPr>
                  <w:spacing w:after="160"/>
                  <w:ind w:left="511"/>
                </w:pPr>
              </w:pPrChange>
            </w:pPr>
          </w:p>
        </w:tc>
      </w:tr>
      <w:tr w:rsidR="00EC162F" w14:paraId="6A98C40D" w14:textId="77777777" w:rsidTr="00D26F74">
        <w:trPr>
          <w:jc w:val="center"/>
          <w:ins w:id="3338" w:author=" " w:date="2021-11-12T16:01:00Z"/>
        </w:trPr>
        <w:tc>
          <w:tcPr>
            <w:tcW w:w="3827" w:type="dxa"/>
            <w:vAlign w:val="center"/>
          </w:tcPr>
          <w:p w14:paraId="3F902760" w14:textId="77777777" w:rsidR="00EC162F" w:rsidRDefault="00EC162F">
            <w:pPr>
              <w:pStyle w:val="ListParagraph"/>
              <w:ind w:left="450"/>
              <w:rPr>
                <w:ins w:id="3339" w:author=" " w:date="2021-11-12T16:01:00Z"/>
              </w:rPr>
              <w:pPrChange w:id="3340" w:author=" "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3341" w:author=" " w:date="2021-11-12T16:01:00Z"/>
              </w:rPr>
              <w:pPrChange w:id="3342" w:author=" " w:date="2021-11-12T15:25:00Z">
                <w:pPr>
                  <w:pStyle w:val="ListParagraph"/>
                  <w:numPr>
                    <w:numId w:val="84"/>
                  </w:numPr>
                  <w:spacing w:after="160"/>
                  <w:ind w:hanging="360"/>
                </w:pPr>
              </w:pPrChange>
            </w:pPr>
            <w:proofErr w:type="spellStart"/>
            <w:ins w:id="3343" w:author=" " w:date="2021-11-12T16:01:00Z">
              <w:r>
                <w:t>Melakukan</w:t>
              </w:r>
              <w:proofErr w:type="spellEnd"/>
              <w:r>
                <w:t xml:space="preserve"> </w:t>
              </w:r>
              <w:proofErr w:type="spellStart"/>
              <w:r>
                <w:t>penghapusan</w:t>
              </w:r>
              <w:proofErr w:type="spellEnd"/>
              <w:r>
                <w:t xml:space="preserve"> data </w:t>
              </w:r>
            </w:ins>
            <w:ins w:id="3344" w:author=" " w:date="2021-11-12T16:03:00Z">
              <w:r w:rsidR="00626CCC">
                <w:t>semester</w:t>
              </w:r>
            </w:ins>
            <w:ins w:id="3345" w:author=" " w:date="2021-11-12T16:01:00Z">
              <w:r>
                <w:t xml:space="preserve"> pada </w:t>
              </w:r>
              <w:r w:rsidRPr="00C70CAF">
                <w:rPr>
                  <w:i/>
                  <w:iCs/>
                </w:rPr>
                <w:t>database</w:t>
              </w:r>
            </w:ins>
          </w:p>
        </w:tc>
      </w:tr>
      <w:tr w:rsidR="00EC162F" w:rsidRPr="001B1AF9" w14:paraId="5A590FFF" w14:textId="77777777" w:rsidTr="00D26F74">
        <w:trPr>
          <w:jc w:val="center"/>
          <w:ins w:id="3346" w:author=" "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3347" w:author=" " w:date="2021-11-12T16:01:00Z"/>
                <w:b/>
                <w:bCs/>
              </w:rPr>
            </w:pPr>
            <w:proofErr w:type="spellStart"/>
            <w:ins w:id="3348" w:author=" " w:date="2021-11-12T16:0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059B8535" w14:textId="77777777" w:rsidTr="00D26F74">
        <w:trPr>
          <w:jc w:val="center"/>
          <w:ins w:id="3349" w:author=" "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3350" w:author=" " w:date="2021-11-12T16:01:00Z"/>
                <w:b/>
                <w:bCs/>
              </w:rPr>
            </w:pPr>
            <w:proofErr w:type="spellStart"/>
            <w:ins w:id="3351" w:author=" " w:date="2021-11-12T16:0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3352" w:author=" " w:date="2021-11-12T16:01:00Z"/>
                <w:b/>
                <w:bCs/>
              </w:rPr>
            </w:pPr>
            <w:proofErr w:type="spellStart"/>
            <w:ins w:id="3353" w:author=" " w:date="2021-11-12T16:01: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39D10962" w14:textId="77777777" w:rsidTr="00D26F74">
        <w:trPr>
          <w:jc w:val="center"/>
          <w:ins w:id="3354" w:author=" " w:date="2021-11-12T16:01:00Z"/>
        </w:trPr>
        <w:tc>
          <w:tcPr>
            <w:tcW w:w="3827" w:type="dxa"/>
            <w:vAlign w:val="center"/>
          </w:tcPr>
          <w:p w14:paraId="3A51F1D6" w14:textId="6C47B3A6" w:rsidR="00EC162F" w:rsidRDefault="00EC162F">
            <w:pPr>
              <w:ind w:left="25"/>
              <w:rPr>
                <w:ins w:id="3355" w:author=" " w:date="2021-11-12T16:01:00Z"/>
              </w:rPr>
              <w:pPrChange w:id="3356" w:author=" " w:date="2021-11-12T15:26:00Z">
                <w:pPr>
                  <w:ind w:left="360"/>
                </w:pPr>
              </w:pPrChange>
            </w:pPr>
            <w:ins w:id="3357" w:author=" " w:date="2021-11-12T16:0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358" w:author=" " w:date="2021-11-12T16:03:00Z">
              <w:r w:rsidR="00626CCC">
                <w:t>semester</w:t>
              </w:r>
            </w:ins>
            <w:ins w:id="3359" w:author=" " w:date="2021-11-12T16:01: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74B75F54" w14:textId="77777777" w:rsidR="00EC162F" w:rsidRDefault="00EC162F">
            <w:pPr>
              <w:pStyle w:val="ListParagraph"/>
              <w:spacing w:after="160"/>
              <w:ind w:left="25"/>
              <w:rPr>
                <w:ins w:id="3360" w:author=" " w:date="2021-11-12T16:01:00Z"/>
              </w:rPr>
              <w:pPrChange w:id="3361" w:author=" " w:date="2021-11-12T15:26:00Z">
                <w:pPr>
                  <w:pStyle w:val="ListParagraph"/>
                  <w:spacing w:after="160"/>
                  <w:ind w:left="468"/>
                </w:pPr>
              </w:pPrChange>
            </w:pPr>
          </w:p>
        </w:tc>
      </w:tr>
      <w:tr w:rsidR="00EC162F" w14:paraId="454C99E2" w14:textId="77777777" w:rsidTr="00D26F74">
        <w:trPr>
          <w:jc w:val="center"/>
          <w:ins w:id="3362" w:author=" " w:date="2021-11-12T16:01:00Z"/>
        </w:trPr>
        <w:tc>
          <w:tcPr>
            <w:tcW w:w="3827" w:type="dxa"/>
            <w:vAlign w:val="center"/>
          </w:tcPr>
          <w:p w14:paraId="2361D5C9" w14:textId="77777777" w:rsidR="00EC162F" w:rsidRDefault="00EC162F">
            <w:pPr>
              <w:pStyle w:val="ListParagraph"/>
              <w:ind w:left="25"/>
              <w:rPr>
                <w:ins w:id="3363" w:author=" " w:date="2021-11-12T16:01:00Z"/>
              </w:rPr>
              <w:pPrChange w:id="3364" w:author=" " w:date="2021-11-12T15:26:00Z">
                <w:pPr>
                  <w:pStyle w:val="ListParagraph"/>
                  <w:ind w:left="450"/>
                </w:pPr>
              </w:pPrChange>
            </w:pPr>
          </w:p>
        </w:tc>
        <w:tc>
          <w:tcPr>
            <w:tcW w:w="3964" w:type="dxa"/>
            <w:vAlign w:val="center"/>
          </w:tcPr>
          <w:p w14:paraId="7B534A0C" w14:textId="38D89727" w:rsidR="00EC162F" w:rsidRDefault="00EC162F">
            <w:pPr>
              <w:spacing w:after="160"/>
              <w:ind w:left="25"/>
              <w:rPr>
                <w:ins w:id="3365" w:author=" " w:date="2021-11-12T16:01:00Z"/>
              </w:rPr>
              <w:pPrChange w:id="3366" w:author=" " w:date="2021-11-12T15:26:00Z">
                <w:pPr>
                  <w:spacing w:after="160"/>
                  <w:ind w:left="360"/>
                </w:pPr>
              </w:pPrChange>
            </w:pPr>
            <w:ins w:id="3367" w:author=" " w:date="2021-11-12T16:0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368" w:author=" " w:date="2021-11-12T16:03:00Z">
              <w:r w:rsidR="00626CCC">
                <w:t>semester</w:t>
              </w:r>
            </w:ins>
            <w:ins w:id="3369" w:author=" " w:date="2021-11-12T16:01:00Z">
              <w:r>
                <w:t xml:space="preserve"> </w:t>
              </w:r>
              <w:proofErr w:type="spellStart"/>
              <w:r>
                <w:t>gagal</w:t>
              </w:r>
              <w:proofErr w:type="spellEnd"/>
              <w:r>
                <w:t xml:space="preserve"> </w:t>
              </w:r>
              <w:proofErr w:type="spellStart"/>
              <w:r>
                <w:t>ditambahkan</w:t>
              </w:r>
              <w:proofErr w:type="spellEnd"/>
            </w:ins>
          </w:p>
        </w:tc>
      </w:tr>
    </w:tbl>
    <w:p w14:paraId="43B17265" w14:textId="77777777" w:rsidR="00EC162F" w:rsidRDefault="00EC162F">
      <w:pPr>
        <w:ind w:left="66"/>
        <w:rPr>
          <w:ins w:id="3370" w:author=" " w:date="2021-11-12T15:29:00Z"/>
        </w:rPr>
        <w:pPrChange w:id="3371" w:author=" "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3372" w:author=" " w:date="2021-11-12T16:03:00Z"/>
        </w:rPr>
      </w:pPr>
      <w:proofErr w:type="spellStart"/>
      <w:ins w:id="3373" w:author=" " w:date="2021-11-12T15:29:00Z">
        <w:r>
          <w:t>Skenarion</w:t>
        </w:r>
        <w:proofErr w:type="spellEnd"/>
        <w:r>
          <w:t xml:space="preserve"> Edit</w:t>
        </w:r>
      </w:ins>
      <w:ins w:id="3374" w:author=" " w:date="2021-11-12T15:56:00Z">
        <w:r w:rsidR="00EC162F">
          <w:t xml:space="preserve"> Semester</w:t>
        </w:r>
      </w:ins>
    </w:p>
    <w:p w14:paraId="5A493788" w14:textId="439F3B9D" w:rsidR="00626CCC" w:rsidRDefault="00626CCC" w:rsidP="00626CCC">
      <w:pPr>
        <w:ind w:left="66"/>
        <w:rPr>
          <w:ins w:id="3375" w:author=" " w:date="2021-11-12T16:03: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3376" w:author=" " w:date="2021-11-12T16:03:00Z"/>
        </w:trPr>
        <w:tc>
          <w:tcPr>
            <w:tcW w:w="3827" w:type="dxa"/>
            <w:shd w:val="clear" w:color="auto" w:fill="F2EE98"/>
            <w:vAlign w:val="center"/>
          </w:tcPr>
          <w:p w14:paraId="074B2C4B" w14:textId="77777777" w:rsidR="00626CCC" w:rsidRPr="0044182F" w:rsidRDefault="00626CCC" w:rsidP="00D26F74">
            <w:pPr>
              <w:rPr>
                <w:ins w:id="3377" w:author=" " w:date="2021-11-12T16:03:00Z"/>
                <w:b/>
              </w:rPr>
            </w:pPr>
            <w:ins w:id="3378" w:author=" "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3379" w:author=" " w:date="2021-11-12T16:03:00Z"/>
              </w:rPr>
            </w:pPr>
            <w:ins w:id="3380" w:author=" " w:date="2021-11-12T16:03:00Z">
              <w:r>
                <w:t xml:space="preserve">Edit </w:t>
              </w:r>
            </w:ins>
            <w:ins w:id="3381" w:author=" " w:date="2021-11-12T16:04:00Z">
              <w:r>
                <w:t>Semester</w:t>
              </w:r>
            </w:ins>
          </w:p>
        </w:tc>
      </w:tr>
      <w:tr w:rsidR="00626CCC" w:rsidRPr="002F6C1D" w14:paraId="32CA3A8E" w14:textId="77777777" w:rsidTr="00D26F74">
        <w:trPr>
          <w:jc w:val="center"/>
          <w:ins w:id="3382" w:author=" " w:date="2021-11-12T16:03:00Z"/>
        </w:trPr>
        <w:tc>
          <w:tcPr>
            <w:tcW w:w="3827" w:type="dxa"/>
            <w:vAlign w:val="center"/>
          </w:tcPr>
          <w:p w14:paraId="27AE711B" w14:textId="77777777" w:rsidR="00626CCC" w:rsidRPr="0044182F" w:rsidRDefault="00626CCC" w:rsidP="00D26F74">
            <w:pPr>
              <w:rPr>
                <w:ins w:id="3383" w:author=" " w:date="2021-11-12T16:03:00Z"/>
                <w:b/>
              </w:rPr>
            </w:pPr>
            <w:ins w:id="3384" w:author=" " w:date="2021-11-12T16:03:00Z">
              <w:r w:rsidRPr="0044182F">
                <w:rPr>
                  <w:b/>
                </w:rPr>
                <w:t>ID</w:t>
              </w:r>
            </w:ins>
          </w:p>
        </w:tc>
        <w:tc>
          <w:tcPr>
            <w:tcW w:w="3964" w:type="dxa"/>
            <w:vAlign w:val="center"/>
          </w:tcPr>
          <w:p w14:paraId="6A35F378" w14:textId="74792871" w:rsidR="00626CCC" w:rsidRPr="002F6C1D" w:rsidRDefault="00626CCC" w:rsidP="00D26F74">
            <w:pPr>
              <w:rPr>
                <w:ins w:id="3385" w:author=" " w:date="2021-11-12T16:03:00Z"/>
              </w:rPr>
            </w:pPr>
            <w:ins w:id="3386" w:author=" " w:date="2021-11-12T16:03:00Z">
              <w:r>
                <w:t>RC1</w:t>
              </w:r>
            </w:ins>
            <w:ins w:id="3387" w:author="Rafi Aziizi" w:date="2021-11-13T06:58:00Z">
              <w:r w:rsidR="005049EC">
                <w:t>7.3</w:t>
              </w:r>
            </w:ins>
            <w:ins w:id="3388" w:author=" " w:date="2021-11-12T16:03:00Z">
              <w:del w:id="3389" w:author="Rafi Aziizi" w:date="2021-11-13T06:58:00Z">
                <w:r w:rsidDel="005049EC">
                  <w:delText>6</w:delText>
                </w:r>
              </w:del>
            </w:ins>
          </w:p>
        </w:tc>
      </w:tr>
      <w:tr w:rsidR="00626CCC" w:rsidRPr="000C722D" w14:paraId="0BA97349" w14:textId="77777777" w:rsidTr="00D26F74">
        <w:trPr>
          <w:jc w:val="center"/>
          <w:ins w:id="3390" w:author=" " w:date="2021-11-12T16:03:00Z"/>
        </w:trPr>
        <w:tc>
          <w:tcPr>
            <w:tcW w:w="3827" w:type="dxa"/>
            <w:vAlign w:val="center"/>
          </w:tcPr>
          <w:p w14:paraId="13352C03" w14:textId="77777777" w:rsidR="00626CCC" w:rsidRPr="0044182F" w:rsidRDefault="00626CCC" w:rsidP="00D26F74">
            <w:pPr>
              <w:rPr>
                <w:ins w:id="3391" w:author=" " w:date="2021-11-12T16:03:00Z"/>
                <w:b/>
              </w:rPr>
            </w:pPr>
            <w:ins w:id="3392" w:author=" " w:date="2021-11-12T16:03:00Z">
              <w:r w:rsidRPr="0044182F">
                <w:rPr>
                  <w:b/>
                </w:rPr>
                <w:t>Description</w:t>
              </w:r>
            </w:ins>
          </w:p>
        </w:tc>
        <w:tc>
          <w:tcPr>
            <w:tcW w:w="3964" w:type="dxa"/>
          </w:tcPr>
          <w:p w14:paraId="79E61B12" w14:textId="3874171E" w:rsidR="00626CCC" w:rsidRPr="000C722D" w:rsidRDefault="00626CCC" w:rsidP="00D26F74">
            <w:pPr>
              <w:rPr>
                <w:ins w:id="3393" w:author=" " w:date="2021-11-12T16:03:00Z"/>
              </w:rPr>
            </w:pPr>
            <w:ins w:id="3394" w:author=" " w:date="2021-11-12T16:0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395" w:author=" " w:date="2021-11-12T16:04:00Z">
              <w:r>
                <w:t>semester</w:t>
              </w:r>
            </w:ins>
            <w:ins w:id="3396" w:author=" " w:date="2021-11-12T16:03:00Z">
              <w:r>
                <w:t xml:space="preserve"> </w:t>
              </w:r>
              <w:proofErr w:type="spellStart"/>
              <w:r>
                <w:t>untuk</w:t>
              </w:r>
              <w:proofErr w:type="spellEnd"/>
              <w:r>
                <w:t xml:space="preserve"> </w:t>
              </w:r>
              <w:proofErr w:type="spellStart"/>
              <w:r>
                <w:t>memperbaharui</w:t>
              </w:r>
              <w:proofErr w:type="spellEnd"/>
              <w:r>
                <w:t xml:space="preserve"> data </w:t>
              </w:r>
            </w:ins>
            <w:ins w:id="3397" w:author=" " w:date="2021-11-12T16:04:00Z">
              <w:r>
                <w:t>semester</w:t>
              </w:r>
            </w:ins>
            <w:ins w:id="3398" w:author=" " w:date="2021-11-12T16:03:00Z">
              <w:r>
                <w:t>.</w:t>
              </w:r>
            </w:ins>
          </w:p>
        </w:tc>
      </w:tr>
      <w:tr w:rsidR="00626CCC" w:rsidRPr="002F6C1D" w14:paraId="3577911C" w14:textId="77777777" w:rsidTr="00D26F74">
        <w:trPr>
          <w:jc w:val="center"/>
          <w:ins w:id="3399" w:author=" " w:date="2021-11-12T16:03:00Z"/>
        </w:trPr>
        <w:tc>
          <w:tcPr>
            <w:tcW w:w="3827" w:type="dxa"/>
            <w:vAlign w:val="center"/>
          </w:tcPr>
          <w:p w14:paraId="7EB860CD" w14:textId="77777777" w:rsidR="00626CCC" w:rsidRPr="0044182F" w:rsidRDefault="00626CCC" w:rsidP="00D26F74">
            <w:pPr>
              <w:rPr>
                <w:ins w:id="3400" w:author=" " w:date="2021-11-12T16:03:00Z"/>
                <w:b/>
              </w:rPr>
            </w:pPr>
            <w:ins w:id="3401" w:author=" " w:date="2021-11-12T16:03:00Z">
              <w:r w:rsidRPr="0044182F">
                <w:rPr>
                  <w:b/>
                </w:rPr>
                <w:t>Actors</w:t>
              </w:r>
            </w:ins>
          </w:p>
        </w:tc>
        <w:tc>
          <w:tcPr>
            <w:tcW w:w="3964" w:type="dxa"/>
            <w:vAlign w:val="center"/>
          </w:tcPr>
          <w:p w14:paraId="02669BE7" w14:textId="77777777" w:rsidR="00626CCC" w:rsidRPr="002F6C1D" w:rsidRDefault="00626CCC" w:rsidP="00D26F74">
            <w:pPr>
              <w:rPr>
                <w:ins w:id="3402" w:author=" " w:date="2021-11-12T16:03:00Z"/>
              </w:rPr>
            </w:pPr>
            <w:ins w:id="3403" w:author=" " w:date="2021-11-12T16:03:00Z">
              <w:r>
                <w:t>Bag.IT, Guru BK.</w:t>
              </w:r>
            </w:ins>
          </w:p>
        </w:tc>
      </w:tr>
      <w:tr w:rsidR="00626CCC" w:rsidRPr="007B7AB3" w14:paraId="28B3D482" w14:textId="77777777" w:rsidTr="00D26F74">
        <w:trPr>
          <w:jc w:val="center"/>
          <w:ins w:id="3404" w:author=" " w:date="2021-11-12T16:03:00Z"/>
        </w:trPr>
        <w:tc>
          <w:tcPr>
            <w:tcW w:w="3827" w:type="dxa"/>
            <w:vAlign w:val="center"/>
          </w:tcPr>
          <w:p w14:paraId="4706AEBF" w14:textId="77777777" w:rsidR="00626CCC" w:rsidRPr="0044182F" w:rsidRDefault="00626CCC" w:rsidP="00D26F74">
            <w:pPr>
              <w:rPr>
                <w:ins w:id="3405" w:author=" " w:date="2021-11-12T16:03:00Z"/>
                <w:b/>
              </w:rPr>
            </w:pPr>
            <w:ins w:id="3406" w:author=" " w:date="2021-11-12T16:03:00Z">
              <w:r w:rsidRPr="0044182F">
                <w:rPr>
                  <w:b/>
                </w:rPr>
                <w:t>Frequency of Use</w:t>
              </w:r>
            </w:ins>
          </w:p>
        </w:tc>
        <w:tc>
          <w:tcPr>
            <w:tcW w:w="3964" w:type="dxa"/>
            <w:vAlign w:val="center"/>
          </w:tcPr>
          <w:p w14:paraId="666AC27B" w14:textId="77777777" w:rsidR="00626CCC" w:rsidRPr="007B7AB3" w:rsidRDefault="00626CCC" w:rsidP="00D26F74">
            <w:pPr>
              <w:rPr>
                <w:ins w:id="3407" w:author=" " w:date="2021-11-12T16:03:00Z"/>
                <w:i/>
                <w:iCs/>
              </w:rPr>
            </w:pPr>
            <w:ins w:id="3408" w:author=" " w:date="2021-11-12T16:03:00Z">
              <w:r>
                <w:rPr>
                  <w:i/>
                  <w:iCs/>
                </w:rPr>
                <w:t>Conditional</w:t>
              </w:r>
            </w:ins>
          </w:p>
        </w:tc>
      </w:tr>
      <w:tr w:rsidR="00626CCC" w:rsidRPr="0044182F" w14:paraId="45A5E8E2" w14:textId="77777777" w:rsidTr="00D26F74">
        <w:trPr>
          <w:jc w:val="center"/>
          <w:ins w:id="3409" w:author=" " w:date="2021-11-12T16:03:00Z"/>
        </w:trPr>
        <w:tc>
          <w:tcPr>
            <w:tcW w:w="3827" w:type="dxa"/>
            <w:vAlign w:val="center"/>
          </w:tcPr>
          <w:p w14:paraId="15EC4151" w14:textId="77777777" w:rsidR="00626CCC" w:rsidRPr="0044182F" w:rsidRDefault="00626CCC" w:rsidP="00D26F74">
            <w:pPr>
              <w:rPr>
                <w:ins w:id="3410" w:author=" " w:date="2021-11-12T16:03:00Z"/>
                <w:b/>
              </w:rPr>
            </w:pPr>
            <w:ins w:id="3411" w:author=" " w:date="2021-11-12T16:03:00Z">
              <w:r w:rsidRPr="0044182F">
                <w:rPr>
                  <w:b/>
                </w:rPr>
                <w:t>Triggers</w:t>
              </w:r>
            </w:ins>
          </w:p>
        </w:tc>
        <w:tc>
          <w:tcPr>
            <w:tcW w:w="3964" w:type="dxa"/>
            <w:vAlign w:val="center"/>
          </w:tcPr>
          <w:p w14:paraId="23927BD9" w14:textId="77777777" w:rsidR="00626CCC" w:rsidRPr="0044182F" w:rsidRDefault="00626CCC" w:rsidP="00D26F74">
            <w:pPr>
              <w:rPr>
                <w:ins w:id="3412" w:author=" " w:date="2021-11-12T16:03:00Z"/>
              </w:rPr>
            </w:pPr>
            <w:ins w:id="3413" w:author=" " w:date="2021-11-12T16:03:00Z">
              <w:r>
                <w:t>-</w:t>
              </w:r>
            </w:ins>
          </w:p>
        </w:tc>
      </w:tr>
      <w:tr w:rsidR="00626CCC" w:rsidRPr="0081005E" w14:paraId="6E800C66" w14:textId="77777777" w:rsidTr="00D26F74">
        <w:trPr>
          <w:jc w:val="center"/>
          <w:ins w:id="3414" w:author=" " w:date="2021-11-12T16:03:00Z"/>
        </w:trPr>
        <w:tc>
          <w:tcPr>
            <w:tcW w:w="3827" w:type="dxa"/>
            <w:vAlign w:val="center"/>
          </w:tcPr>
          <w:p w14:paraId="08E3F0A9" w14:textId="77777777" w:rsidR="00626CCC" w:rsidRPr="0044182F" w:rsidRDefault="00626CCC" w:rsidP="00D26F74">
            <w:pPr>
              <w:rPr>
                <w:ins w:id="3415" w:author=" " w:date="2021-11-12T16:03:00Z"/>
                <w:b/>
              </w:rPr>
            </w:pPr>
            <w:ins w:id="3416" w:author=" " w:date="2021-11-12T16:03:00Z">
              <w:r w:rsidRPr="0044182F">
                <w:rPr>
                  <w:b/>
                </w:rPr>
                <w:t>Pre-Conditions</w:t>
              </w:r>
            </w:ins>
          </w:p>
        </w:tc>
        <w:tc>
          <w:tcPr>
            <w:tcW w:w="3964" w:type="dxa"/>
            <w:vAlign w:val="center"/>
          </w:tcPr>
          <w:p w14:paraId="2B942C9B" w14:textId="192B44B4" w:rsidR="00626CCC" w:rsidRPr="0081005E" w:rsidRDefault="00626CCC" w:rsidP="00D26F74">
            <w:pPr>
              <w:rPr>
                <w:ins w:id="3417" w:author=" " w:date="2021-11-12T16:03:00Z"/>
                <w:i/>
                <w:iCs/>
              </w:rPr>
            </w:pPr>
            <w:ins w:id="3418" w:author=" " w:date="2021-11-12T16:03:00Z">
              <w:r>
                <w:t xml:space="preserve">Data </w:t>
              </w:r>
            </w:ins>
            <w:ins w:id="3419" w:author=" " w:date="2021-11-12T16:04:00Z">
              <w:r>
                <w:t>semester</w:t>
              </w:r>
            </w:ins>
            <w:ins w:id="3420" w:author=" " w:date="2021-11-12T16:03:00Z">
              <w:r>
                <w:t xml:space="preserve"> </w:t>
              </w:r>
              <w:proofErr w:type="spellStart"/>
              <w:r>
                <w:t>belum</w:t>
              </w:r>
              <w:proofErr w:type="spellEnd"/>
              <w:r>
                <w:t xml:space="preserve"> </w:t>
              </w:r>
              <w:proofErr w:type="spellStart"/>
              <w:r>
                <w:t>diperbaharui</w:t>
              </w:r>
              <w:proofErr w:type="spellEnd"/>
            </w:ins>
          </w:p>
        </w:tc>
      </w:tr>
      <w:tr w:rsidR="00626CCC" w:rsidRPr="0048762E" w14:paraId="7DB59233" w14:textId="77777777" w:rsidTr="00D26F74">
        <w:trPr>
          <w:jc w:val="center"/>
          <w:ins w:id="3421" w:author=" " w:date="2021-11-12T16:03:00Z"/>
        </w:trPr>
        <w:tc>
          <w:tcPr>
            <w:tcW w:w="3827" w:type="dxa"/>
            <w:vAlign w:val="center"/>
          </w:tcPr>
          <w:p w14:paraId="416899F1" w14:textId="77777777" w:rsidR="00626CCC" w:rsidRPr="0044182F" w:rsidRDefault="00626CCC" w:rsidP="00D26F74">
            <w:pPr>
              <w:rPr>
                <w:ins w:id="3422" w:author=" " w:date="2021-11-12T16:03:00Z"/>
                <w:b/>
              </w:rPr>
            </w:pPr>
            <w:ins w:id="3423" w:author=" " w:date="2021-11-12T16:03:00Z">
              <w:r w:rsidRPr="0044182F">
                <w:rPr>
                  <w:b/>
                </w:rPr>
                <w:t>Post-Conditions</w:t>
              </w:r>
            </w:ins>
          </w:p>
        </w:tc>
        <w:tc>
          <w:tcPr>
            <w:tcW w:w="3964" w:type="dxa"/>
            <w:vAlign w:val="center"/>
          </w:tcPr>
          <w:p w14:paraId="64E69A2D" w14:textId="7C983C7C" w:rsidR="00626CCC" w:rsidRPr="0048762E" w:rsidRDefault="00626CCC" w:rsidP="00D26F74">
            <w:pPr>
              <w:rPr>
                <w:ins w:id="3424" w:author=" " w:date="2021-11-12T16:03:00Z"/>
              </w:rPr>
            </w:pPr>
            <w:proofErr w:type="spellStart"/>
            <w:ins w:id="3425" w:author=" " w:date="2021-11-12T16:03:00Z">
              <w:r>
                <w:t>Perubahan</w:t>
              </w:r>
              <w:proofErr w:type="spellEnd"/>
              <w:r>
                <w:t xml:space="preserve"> data </w:t>
              </w:r>
              <w:proofErr w:type="spellStart"/>
              <w:r>
                <w:t>identitas</w:t>
              </w:r>
              <w:proofErr w:type="spellEnd"/>
              <w:r>
                <w:t xml:space="preserve"> </w:t>
              </w:r>
            </w:ins>
            <w:ins w:id="3426" w:author=" " w:date="2021-11-12T16:05:00Z">
              <w:r>
                <w:t>semester</w:t>
              </w:r>
            </w:ins>
          </w:p>
        </w:tc>
      </w:tr>
      <w:tr w:rsidR="00626CCC" w:rsidRPr="0044182F" w14:paraId="31A1BEF0" w14:textId="77777777" w:rsidTr="00D26F74">
        <w:trPr>
          <w:jc w:val="center"/>
          <w:ins w:id="3427" w:author=" "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3428" w:author=" " w:date="2021-11-12T16:03:00Z"/>
                <w:b/>
              </w:rPr>
            </w:pPr>
            <w:ins w:id="3429" w:author=" " w:date="2021-11-12T16:03:00Z">
              <w:r w:rsidRPr="0044182F">
                <w:rPr>
                  <w:b/>
                </w:rPr>
                <w:lastRenderedPageBreak/>
                <w:t>Main Course</w:t>
              </w:r>
            </w:ins>
          </w:p>
        </w:tc>
      </w:tr>
      <w:tr w:rsidR="00626CCC" w:rsidRPr="0044182F" w14:paraId="72926AA2" w14:textId="77777777" w:rsidTr="00D26F74">
        <w:trPr>
          <w:jc w:val="center"/>
          <w:ins w:id="3430" w:author=" " w:date="2021-11-12T16:03:00Z"/>
        </w:trPr>
        <w:tc>
          <w:tcPr>
            <w:tcW w:w="3827" w:type="dxa"/>
            <w:shd w:val="clear" w:color="auto" w:fill="F2EE98"/>
            <w:vAlign w:val="center"/>
          </w:tcPr>
          <w:p w14:paraId="2526D41B" w14:textId="77777777" w:rsidR="00626CCC" w:rsidRPr="0044182F" w:rsidRDefault="00626CCC" w:rsidP="00D26F74">
            <w:pPr>
              <w:jc w:val="center"/>
              <w:rPr>
                <w:ins w:id="3431" w:author=" " w:date="2021-11-12T16:03:00Z"/>
                <w:b/>
              </w:rPr>
            </w:pPr>
            <w:proofErr w:type="spellStart"/>
            <w:ins w:id="3432" w:author=" " w:date="2021-11-12T16:0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DA3DE42" w14:textId="77777777" w:rsidR="00626CCC" w:rsidRPr="0044182F" w:rsidRDefault="00626CCC" w:rsidP="00D26F74">
            <w:pPr>
              <w:jc w:val="center"/>
              <w:rPr>
                <w:ins w:id="3433" w:author=" " w:date="2021-11-12T16:03:00Z"/>
                <w:b/>
              </w:rPr>
            </w:pPr>
            <w:proofErr w:type="spellStart"/>
            <w:ins w:id="3434" w:author=" " w:date="2021-11-12T16:03:00Z">
              <w:r w:rsidRPr="0044182F">
                <w:rPr>
                  <w:b/>
                </w:rPr>
                <w:t>Reaksi</w:t>
              </w:r>
              <w:proofErr w:type="spellEnd"/>
              <w:r w:rsidRPr="0044182F">
                <w:rPr>
                  <w:b/>
                </w:rPr>
                <w:t xml:space="preserve"> </w:t>
              </w:r>
              <w:proofErr w:type="spellStart"/>
              <w:r w:rsidRPr="0044182F">
                <w:rPr>
                  <w:b/>
                </w:rPr>
                <w:t>Sistem</w:t>
              </w:r>
              <w:proofErr w:type="spellEnd"/>
            </w:ins>
          </w:p>
        </w:tc>
      </w:tr>
      <w:tr w:rsidR="00626CCC" w:rsidRPr="0044182F" w14:paraId="2E6AD915" w14:textId="77777777" w:rsidTr="00D26F74">
        <w:trPr>
          <w:jc w:val="center"/>
          <w:ins w:id="3435" w:author=" " w:date="2021-11-12T16:03:00Z"/>
        </w:trPr>
        <w:tc>
          <w:tcPr>
            <w:tcW w:w="3827" w:type="dxa"/>
            <w:vAlign w:val="center"/>
          </w:tcPr>
          <w:p w14:paraId="7611AED3" w14:textId="22938A56" w:rsidR="00626CCC" w:rsidRPr="0044182F" w:rsidRDefault="00626CCC" w:rsidP="00626CCC">
            <w:pPr>
              <w:numPr>
                <w:ilvl w:val="0"/>
                <w:numId w:val="102"/>
              </w:numPr>
              <w:spacing w:after="160"/>
              <w:rPr>
                <w:ins w:id="3436" w:author=" " w:date="2021-11-12T16:03:00Z"/>
              </w:rPr>
            </w:pPr>
            <w:proofErr w:type="spellStart"/>
            <w:ins w:id="3437" w:author=" " w:date="2021-11-12T16:03:00Z">
              <w:r>
                <w:t>Memasuki</w:t>
              </w:r>
              <w:proofErr w:type="spellEnd"/>
              <w:r>
                <w:t xml:space="preserve"> menu “Data </w:t>
              </w:r>
            </w:ins>
            <w:ins w:id="3438" w:author=" " w:date="2021-11-12T16:05:00Z">
              <w:r>
                <w:t>Semester</w:t>
              </w:r>
            </w:ins>
            <w:ins w:id="3439" w:author=" " w:date="2021-11-12T16:03:00Z">
              <w:r>
                <w:t>”</w:t>
              </w:r>
            </w:ins>
          </w:p>
        </w:tc>
        <w:tc>
          <w:tcPr>
            <w:tcW w:w="3964" w:type="dxa"/>
            <w:vAlign w:val="center"/>
          </w:tcPr>
          <w:p w14:paraId="1F6CDD19" w14:textId="77777777" w:rsidR="00626CCC" w:rsidRPr="0044182F" w:rsidRDefault="00626CCC" w:rsidP="00D26F74">
            <w:pPr>
              <w:pStyle w:val="ListParagraph"/>
              <w:ind w:left="450"/>
              <w:rPr>
                <w:ins w:id="3440" w:author=" " w:date="2021-11-12T16:03:00Z"/>
              </w:rPr>
            </w:pPr>
          </w:p>
        </w:tc>
      </w:tr>
      <w:tr w:rsidR="00626CCC" w:rsidRPr="0044182F" w14:paraId="7F1B0D48" w14:textId="77777777" w:rsidTr="00D26F74">
        <w:trPr>
          <w:jc w:val="center"/>
          <w:ins w:id="3441" w:author=" " w:date="2021-11-12T16:03:00Z"/>
        </w:trPr>
        <w:tc>
          <w:tcPr>
            <w:tcW w:w="3827" w:type="dxa"/>
            <w:vAlign w:val="center"/>
          </w:tcPr>
          <w:p w14:paraId="5416BBAA" w14:textId="77777777" w:rsidR="00626CCC" w:rsidRPr="0044182F" w:rsidRDefault="00626CCC" w:rsidP="00D26F74">
            <w:pPr>
              <w:pStyle w:val="ListParagraph"/>
              <w:ind w:left="450"/>
              <w:rPr>
                <w:ins w:id="3442" w:author=" "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3443" w:author=" " w:date="2021-11-12T16:03:00Z"/>
              </w:rPr>
            </w:pPr>
            <w:proofErr w:type="spellStart"/>
            <w:ins w:id="3444" w:author=" " w:date="2021-11-12T16:03:00Z">
              <w:r>
                <w:t>Menampilkan</w:t>
              </w:r>
              <w:proofErr w:type="spellEnd"/>
              <w:r>
                <w:t xml:space="preserve"> </w:t>
              </w:r>
              <w:proofErr w:type="spellStart"/>
              <w:r>
                <w:t>seluruh</w:t>
              </w:r>
              <w:proofErr w:type="spellEnd"/>
              <w:r>
                <w:t xml:space="preserve"> data </w:t>
              </w:r>
            </w:ins>
            <w:ins w:id="3445" w:author=" " w:date="2021-11-12T16:05:00Z">
              <w:r>
                <w:t>semester</w:t>
              </w:r>
            </w:ins>
          </w:p>
        </w:tc>
      </w:tr>
      <w:tr w:rsidR="00626CCC" w14:paraId="3FE125F0" w14:textId="77777777" w:rsidTr="00D26F74">
        <w:trPr>
          <w:jc w:val="center"/>
          <w:ins w:id="3446" w:author=" "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3447" w:author=" " w:date="2021-11-12T16:03:00Z"/>
              </w:rPr>
            </w:pPr>
            <w:proofErr w:type="spellStart"/>
            <w:ins w:id="3448" w:author=" " w:date="2021-11-12T16:03:00Z">
              <w:r>
                <w:t>Menekan</w:t>
              </w:r>
              <w:proofErr w:type="spellEnd"/>
              <w:r>
                <w:t xml:space="preserve"> </w:t>
              </w:r>
              <w:proofErr w:type="spellStart"/>
              <w:r>
                <w:t>tombol</w:t>
              </w:r>
              <w:proofErr w:type="spellEnd"/>
              <w:r>
                <w:t xml:space="preserve"> “</w:t>
              </w:r>
            </w:ins>
            <w:ins w:id="3449" w:author=" " w:date="2021-11-12T16:05:00Z">
              <w:r>
                <w:t>Edit Semester</w:t>
              </w:r>
            </w:ins>
            <w:ins w:id="3450" w:author=" " w:date="2021-11-12T16:03:00Z">
              <w:r>
                <w:t>”</w:t>
              </w:r>
            </w:ins>
          </w:p>
        </w:tc>
        <w:tc>
          <w:tcPr>
            <w:tcW w:w="3964" w:type="dxa"/>
            <w:vAlign w:val="center"/>
          </w:tcPr>
          <w:p w14:paraId="6F7D959A" w14:textId="77777777" w:rsidR="00626CCC" w:rsidRDefault="00626CCC" w:rsidP="00D26F74">
            <w:pPr>
              <w:pStyle w:val="ListParagraph"/>
              <w:spacing w:after="160"/>
              <w:ind w:left="450"/>
              <w:rPr>
                <w:ins w:id="3451" w:author=" " w:date="2021-11-12T16:03:00Z"/>
              </w:rPr>
            </w:pPr>
          </w:p>
        </w:tc>
      </w:tr>
      <w:tr w:rsidR="00626CCC" w14:paraId="7FE75C2D" w14:textId="77777777" w:rsidTr="00D26F74">
        <w:trPr>
          <w:jc w:val="center"/>
          <w:ins w:id="3452" w:author=" " w:date="2021-11-12T16:03:00Z"/>
        </w:trPr>
        <w:tc>
          <w:tcPr>
            <w:tcW w:w="3827" w:type="dxa"/>
            <w:vAlign w:val="center"/>
          </w:tcPr>
          <w:p w14:paraId="3B793EBB" w14:textId="77777777" w:rsidR="00626CCC" w:rsidRDefault="00626CCC" w:rsidP="00D26F74">
            <w:pPr>
              <w:rPr>
                <w:ins w:id="3453" w:author=" "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3454" w:author=" " w:date="2021-11-12T16:03:00Z"/>
              </w:rPr>
            </w:pPr>
            <w:proofErr w:type="spellStart"/>
            <w:ins w:id="3455" w:author=" " w:date="2021-11-12T16:03:00Z">
              <w:r>
                <w:t>Menampilkan</w:t>
              </w:r>
              <w:proofErr w:type="spellEnd"/>
              <w:r>
                <w:t xml:space="preserve"> data </w:t>
              </w:r>
            </w:ins>
            <w:proofErr w:type="spellStart"/>
            <w:ins w:id="3456" w:author=" " w:date="2021-11-12T16:06:00Z">
              <w:r>
                <w:t>semster</w:t>
              </w:r>
            </w:ins>
            <w:proofErr w:type="spellEnd"/>
          </w:p>
        </w:tc>
      </w:tr>
      <w:tr w:rsidR="00626CCC" w14:paraId="2F49B99A" w14:textId="77777777" w:rsidTr="00D26F74">
        <w:trPr>
          <w:jc w:val="center"/>
          <w:ins w:id="3457" w:author=" " w:date="2021-11-12T16:03:00Z"/>
        </w:trPr>
        <w:tc>
          <w:tcPr>
            <w:tcW w:w="3827" w:type="dxa"/>
            <w:vAlign w:val="center"/>
          </w:tcPr>
          <w:p w14:paraId="69C834D0" w14:textId="77777777" w:rsidR="00626CCC" w:rsidRDefault="00626CCC" w:rsidP="00626CCC">
            <w:pPr>
              <w:pStyle w:val="ListParagraph"/>
              <w:numPr>
                <w:ilvl w:val="0"/>
                <w:numId w:val="102"/>
              </w:numPr>
              <w:ind w:left="450"/>
              <w:rPr>
                <w:ins w:id="3458" w:author=" " w:date="2021-11-12T16:03:00Z"/>
              </w:rPr>
            </w:pPr>
            <w:proofErr w:type="spellStart"/>
            <w:ins w:id="3459" w:author=" " w:date="2021-11-12T16:03:00Z">
              <w:r>
                <w:t>Melakukan</w:t>
              </w:r>
              <w:proofErr w:type="spellEnd"/>
              <w:r>
                <w:t xml:space="preserve"> </w:t>
              </w:r>
              <w:proofErr w:type="spellStart"/>
              <w:r>
                <w:t>perubahan</w:t>
              </w:r>
              <w:proofErr w:type="spellEnd"/>
              <w:r>
                <w:t xml:space="preserve"> data admin</w:t>
              </w:r>
            </w:ins>
          </w:p>
        </w:tc>
        <w:tc>
          <w:tcPr>
            <w:tcW w:w="3964" w:type="dxa"/>
            <w:vAlign w:val="center"/>
          </w:tcPr>
          <w:p w14:paraId="409F032D" w14:textId="77777777" w:rsidR="00626CCC" w:rsidRDefault="00626CCC" w:rsidP="00D26F74">
            <w:pPr>
              <w:pStyle w:val="ListParagraph"/>
              <w:spacing w:after="160"/>
              <w:ind w:left="450"/>
              <w:rPr>
                <w:ins w:id="3460" w:author=" " w:date="2021-11-12T16:03:00Z"/>
              </w:rPr>
            </w:pPr>
          </w:p>
        </w:tc>
      </w:tr>
      <w:tr w:rsidR="00626CCC" w14:paraId="427AB3B9" w14:textId="77777777" w:rsidTr="00D26F74">
        <w:trPr>
          <w:jc w:val="center"/>
          <w:ins w:id="3461" w:author=" " w:date="2021-11-12T16:03:00Z"/>
        </w:trPr>
        <w:tc>
          <w:tcPr>
            <w:tcW w:w="3827" w:type="dxa"/>
            <w:vAlign w:val="center"/>
          </w:tcPr>
          <w:p w14:paraId="3A622422" w14:textId="77777777" w:rsidR="00626CCC" w:rsidRDefault="00626CCC" w:rsidP="00D26F74">
            <w:pPr>
              <w:pStyle w:val="ListParagraph"/>
              <w:ind w:left="450"/>
              <w:rPr>
                <w:ins w:id="3462" w:author=" "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3463" w:author=" " w:date="2021-11-12T16:03:00Z"/>
              </w:rPr>
            </w:pPr>
            <w:proofErr w:type="spellStart"/>
            <w:ins w:id="3464" w:author=" " w:date="2021-11-12T16:03:00Z">
              <w:r>
                <w:t>Menyimpan</w:t>
              </w:r>
              <w:proofErr w:type="spellEnd"/>
              <w:r>
                <w:t xml:space="preserve"> data </w:t>
              </w:r>
            </w:ins>
            <w:ins w:id="3465" w:author=" " w:date="2021-11-12T16:06:00Z">
              <w:r>
                <w:t>semester</w:t>
              </w:r>
            </w:ins>
            <w:ins w:id="3466" w:author=" " w:date="2021-11-12T16:03:00Z">
              <w:r>
                <w:t xml:space="preserve"> </w:t>
              </w:r>
              <w:proofErr w:type="spellStart"/>
              <w:r>
                <w:t>terbaru</w:t>
              </w:r>
              <w:proofErr w:type="spellEnd"/>
              <w:r>
                <w:t xml:space="preserve"> pada </w:t>
              </w:r>
              <w:r w:rsidRPr="00C70CAF">
                <w:rPr>
                  <w:i/>
                  <w:iCs/>
                </w:rPr>
                <w:t>database</w:t>
              </w:r>
            </w:ins>
          </w:p>
        </w:tc>
      </w:tr>
      <w:tr w:rsidR="00626CCC" w:rsidRPr="001B1AF9" w14:paraId="5360B870" w14:textId="77777777" w:rsidTr="00D26F74">
        <w:trPr>
          <w:jc w:val="center"/>
          <w:ins w:id="3467" w:author=" "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3468" w:author=" " w:date="2021-11-12T16:03:00Z"/>
                <w:b/>
                <w:bCs/>
              </w:rPr>
            </w:pPr>
            <w:proofErr w:type="spellStart"/>
            <w:ins w:id="3469" w:author=" " w:date="2021-11-12T16:0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626CCC" w:rsidRPr="001B1AF9" w14:paraId="3799A167" w14:textId="77777777" w:rsidTr="00D26F74">
        <w:trPr>
          <w:jc w:val="center"/>
          <w:ins w:id="3470" w:author=" "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3471" w:author=" " w:date="2021-11-12T16:03:00Z"/>
                <w:b/>
                <w:bCs/>
              </w:rPr>
            </w:pPr>
            <w:proofErr w:type="spellStart"/>
            <w:ins w:id="3472" w:author=" " w:date="2021-11-12T16:0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3473" w:author=" " w:date="2021-11-12T16:03:00Z"/>
                <w:b/>
                <w:bCs/>
              </w:rPr>
            </w:pPr>
            <w:proofErr w:type="spellStart"/>
            <w:ins w:id="3474" w:author=" " w:date="2021-11-12T16:03:00Z">
              <w:r w:rsidRPr="001B1AF9">
                <w:rPr>
                  <w:b/>
                  <w:bCs/>
                </w:rPr>
                <w:t>Reaksi</w:t>
              </w:r>
              <w:proofErr w:type="spellEnd"/>
              <w:r w:rsidRPr="001B1AF9">
                <w:rPr>
                  <w:b/>
                  <w:bCs/>
                </w:rPr>
                <w:t xml:space="preserve"> </w:t>
              </w:r>
              <w:proofErr w:type="spellStart"/>
              <w:r w:rsidRPr="001B1AF9">
                <w:rPr>
                  <w:b/>
                  <w:bCs/>
                </w:rPr>
                <w:t>Sistem</w:t>
              </w:r>
              <w:proofErr w:type="spellEnd"/>
            </w:ins>
          </w:p>
        </w:tc>
      </w:tr>
      <w:tr w:rsidR="00626CCC" w14:paraId="57FAAB82" w14:textId="77777777" w:rsidTr="00D26F74">
        <w:trPr>
          <w:jc w:val="center"/>
          <w:ins w:id="3475" w:author=" " w:date="2021-11-12T16:03:00Z"/>
        </w:trPr>
        <w:tc>
          <w:tcPr>
            <w:tcW w:w="3827" w:type="dxa"/>
            <w:vAlign w:val="center"/>
          </w:tcPr>
          <w:p w14:paraId="1BD1B567" w14:textId="06EC936B" w:rsidR="00626CCC" w:rsidRDefault="00626CCC" w:rsidP="00D26F74">
            <w:pPr>
              <w:ind w:left="25"/>
              <w:rPr>
                <w:ins w:id="3476" w:author=" " w:date="2021-11-12T16:03:00Z"/>
              </w:rPr>
            </w:pPr>
            <w:ins w:id="3477" w:author=" " w:date="2021-11-12T16:03: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478" w:author=" " w:date="2021-11-12T16:06:00Z">
              <w:r>
                <w:t>semester</w:t>
              </w:r>
            </w:ins>
            <w:ins w:id="3479" w:author=" " w:date="2021-11-12T16:03: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5728EC36" w14:textId="77777777" w:rsidR="00626CCC" w:rsidRDefault="00626CCC" w:rsidP="00D26F74">
            <w:pPr>
              <w:pStyle w:val="ListParagraph"/>
              <w:spacing w:after="160"/>
              <w:ind w:left="25"/>
              <w:rPr>
                <w:ins w:id="3480" w:author=" " w:date="2021-11-12T16:03:00Z"/>
              </w:rPr>
            </w:pPr>
          </w:p>
        </w:tc>
      </w:tr>
      <w:tr w:rsidR="00626CCC" w14:paraId="0344E19E" w14:textId="77777777" w:rsidTr="00D26F74">
        <w:trPr>
          <w:jc w:val="center"/>
          <w:ins w:id="3481" w:author=" " w:date="2021-11-12T16:03:00Z"/>
        </w:trPr>
        <w:tc>
          <w:tcPr>
            <w:tcW w:w="3827" w:type="dxa"/>
            <w:vAlign w:val="center"/>
          </w:tcPr>
          <w:p w14:paraId="4692768A" w14:textId="77777777" w:rsidR="00626CCC" w:rsidRDefault="00626CCC" w:rsidP="00D26F74">
            <w:pPr>
              <w:pStyle w:val="ListParagraph"/>
              <w:ind w:left="25"/>
              <w:rPr>
                <w:ins w:id="3482" w:author=" " w:date="2021-11-12T16:03:00Z"/>
              </w:rPr>
            </w:pPr>
          </w:p>
        </w:tc>
        <w:tc>
          <w:tcPr>
            <w:tcW w:w="3964" w:type="dxa"/>
            <w:vAlign w:val="center"/>
          </w:tcPr>
          <w:p w14:paraId="7BDA5D94" w14:textId="3BB552E0" w:rsidR="00626CCC" w:rsidRDefault="00626CCC" w:rsidP="00D26F74">
            <w:pPr>
              <w:spacing w:after="160"/>
              <w:ind w:left="25"/>
              <w:rPr>
                <w:ins w:id="3483" w:author=" " w:date="2021-11-12T16:03:00Z"/>
              </w:rPr>
            </w:pPr>
            <w:ins w:id="3484" w:author=" " w:date="2021-11-12T16:03: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485" w:author=" " w:date="2021-11-12T16:06:00Z">
              <w:r>
                <w:t>semester</w:t>
              </w:r>
            </w:ins>
            <w:ins w:id="3486" w:author=" " w:date="2021-11-12T16:03:00Z">
              <w:r>
                <w:t xml:space="preserve"> </w:t>
              </w:r>
              <w:proofErr w:type="spellStart"/>
              <w:r>
                <w:t>gagal</w:t>
              </w:r>
              <w:proofErr w:type="spellEnd"/>
              <w:r>
                <w:t xml:space="preserve"> </w:t>
              </w:r>
              <w:proofErr w:type="spellStart"/>
              <w:r>
                <w:t>diperbaharui</w:t>
              </w:r>
              <w:proofErr w:type="spellEnd"/>
            </w:ins>
          </w:p>
        </w:tc>
      </w:tr>
    </w:tbl>
    <w:p w14:paraId="4EBEC2FC" w14:textId="77777777" w:rsidR="00626CCC" w:rsidRDefault="00626CCC">
      <w:pPr>
        <w:ind w:left="66"/>
        <w:rPr>
          <w:ins w:id="3487" w:author=" " w:date="2021-11-12T15:29:00Z"/>
        </w:rPr>
        <w:pPrChange w:id="3488" w:author=" "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3489" w:author=" " w:date="2021-11-12T16:31:00Z"/>
          <w:del w:id="3490" w:author="Rafi Aziizi" w:date="2021-11-13T07:01:00Z"/>
        </w:rPr>
      </w:pPr>
      <w:proofErr w:type="spellStart"/>
      <w:ins w:id="3491" w:author=" " w:date="2021-11-12T15:29:00Z">
        <w:r>
          <w:t>Skenario</w:t>
        </w:r>
        <w:proofErr w:type="spellEnd"/>
        <w:r>
          <w:t xml:space="preserve"> </w:t>
        </w:r>
        <w:proofErr w:type="spellStart"/>
        <w:r>
          <w:t>Lihat</w:t>
        </w:r>
        <w:proofErr w:type="spellEnd"/>
        <w:r>
          <w:t xml:space="preserve"> </w:t>
        </w:r>
      </w:ins>
      <w:ins w:id="3492" w:author=" " w:date="2021-11-12T15:56:00Z">
        <w:r w:rsidR="00EC162F">
          <w:t>Semester</w:t>
        </w:r>
      </w:ins>
    </w:p>
    <w:p w14:paraId="7EA7F1B0" w14:textId="77777777" w:rsidR="00885B6D" w:rsidRDefault="00885B6D" w:rsidP="005049EC">
      <w:pPr>
        <w:pStyle w:val="ListParagraph"/>
        <w:numPr>
          <w:ilvl w:val="0"/>
          <w:numId w:val="97"/>
        </w:numPr>
        <w:ind w:left="426"/>
        <w:rPr>
          <w:ins w:id="3493" w:author=" " w:date="2021-11-12T15:29:00Z"/>
        </w:rPr>
        <w:pPrChange w:id="3494" w:author="Rafi Aziizi" w:date="2021-11-13T07:01:00Z">
          <w:pPr>
            <w:pStyle w:val="ListParagraph"/>
            <w:numPr>
              <w:numId w:val="25"/>
            </w:numPr>
            <w:ind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3495" w:author=" " w:date="2021-11-12T16:08:00Z"/>
        </w:trPr>
        <w:tc>
          <w:tcPr>
            <w:tcW w:w="3827" w:type="dxa"/>
            <w:shd w:val="clear" w:color="auto" w:fill="F2EE98"/>
            <w:vAlign w:val="center"/>
          </w:tcPr>
          <w:p w14:paraId="22B5D635" w14:textId="77777777" w:rsidR="00BB5EB6" w:rsidRPr="0044182F" w:rsidRDefault="00BB5EB6" w:rsidP="00D26F74">
            <w:pPr>
              <w:rPr>
                <w:ins w:id="3496" w:author=" " w:date="2021-11-12T16:08:00Z"/>
                <w:b/>
              </w:rPr>
            </w:pPr>
            <w:ins w:id="3497" w:author=" "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3498" w:author=" " w:date="2021-11-12T16:08:00Z"/>
              </w:rPr>
            </w:pPr>
            <w:proofErr w:type="spellStart"/>
            <w:ins w:id="3499" w:author=" " w:date="2021-11-12T16:08:00Z">
              <w:r>
                <w:t>Lihat</w:t>
              </w:r>
              <w:proofErr w:type="spellEnd"/>
              <w:r>
                <w:t xml:space="preserve"> Semester</w:t>
              </w:r>
            </w:ins>
          </w:p>
        </w:tc>
      </w:tr>
      <w:tr w:rsidR="00BB5EB6" w:rsidRPr="002F6C1D" w14:paraId="1AE5D9D6" w14:textId="77777777" w:rsidTr="00D26F74">
        <w:trPr>
          <w:jc w:val="center"/>
          <w:ins w:id="3500" w:author=" " w:date="2021-11-12T16:08:00Z"/>
        </w:trPr>
        <w:tc>
          <w:tcPr>
            <w:tcW w:w="3827" w:type="dxa"/>
            <w:vAlign w:val="center"/>
          </w:tcPr>
          <w:p w14:paraId="1B3945E5" w14:textId="77777777" w:rsidR="00BB5EB6" w:rsidRPr="0044182F" w:rsidRDefault="00BB5EB6" w:rsidP="00D26F74">
            <w:pPr>
              <w:rPr>
                <w:ins w:id="3501" w:author=" " w:date="2021-11-12T16:08:00Z"/>
                <w:b/>
              </w:rPr>
            </w:pPr>
            <w:ins w:id="3502" w:author=" " w:date="2021-11-12T16:08:00Z">
              <w:r w:rsidRPr="0044182F">
                <w:rPr>
                  <w:b/>
                </w:rPr>
                <w:t>ID</w:t>
              </w:r>
            </w:ins>
          </w:p>
        </w:tc>
        <w:tc>
          <w:tcPr>
            <w:tcW w:w="3964" w:type="dxa"/>
            <w:vAlign w:val="center"/>
          </w:tcPr>
          <w:p w14:paraId="7F3B2420" w14:textId="130B22AD" w:rsidR="00BB5EB6" w:rsidRPr="002F6C1D" w:rsidRDefault="00BB5EB6" w:rsidP="00D26F74">
            <w:pPr>
              <w:rPr>
                <w:ins w:id="3503" w:author=" " w:date="2021-11-12T16:08:00Z"/>
              </w:rPr>
            </w:pPr>
            <w:ins w:id="3504" w:author=" " w:date="2021-11-12T16:08:00Z">
              <w:r>
                <w:t>RC17</w:t>
              </w:r>
            </w:ins>
            <w:ins w:id="3505" w:author="Rafi Aziizi" w:date="2021-11-13T07:01:00Z">
              <w:r w:rsidR="005049EC">
                <w:t>.4</w:t>
              </w:r>
            </w:ins>
          </w:p>
        </w:tc>
      </w:tr>
      <w:tr w:rsidR="00BB5EB6" w:rsidRPr="000C722D" w14:paraId="45B1948F" w14:textId="77777777" w:rsidTr="00D26F74">
        <w:trPr>
          <w:jc w:val="center"/>
          <w:ins w:id="3506" w:author=" " w:date="2021-11-12T16:08:00Z"/>
        </w:trPr>
        <w:tc>
          <w:tcPr>
            <w:tcW w:w="3827" w:type="dxa"/>
            <w:vAlign w:val="center"/>
          </w:tcPr>
          <w:p w14:paraId="7EE2A41B" w14:textId="77777777" w:rsidR="00BB5EB6" w:rsidRPr="0044182F" w:rsidRDefault="00BB5EB6" w:rsidP="00D26F74">
            <w:pPr>
              <w:rPr>
                <w:ins w:id="3507" w:author=" " w:date="2021-11-12T16:08:00Z"/>
                <w:b/>
              </w:rPr>
            </w:pPr>
            <w:ins w:id="3508" w:author=" " w:date="2021-11-12T16:08:00Z">
              <w:r w:rsidRPr="0044182F">
                <w:rPr>
                  <w:b/>
                </w:rPr>
                <w:t>Description</w:t>
              </w:r>
            </w:ins>
          </w:p>
        </w:tc>
        <w:tc>
          <w:tcPr>
            <w:tcW w:w="3964" w:type="dxa"/>
          </w:tcPr>
          <w:p w14:paraId="57BE96F2" w14:textId="49C56CAF" w:rsidR="00BB5EB6" w:rsidRPr="000C722D" w:rsidRDefault="00BB5EB6" w:rsidP="00D26F74">
            <w:pPr>
              <w:rPr>
                <w:ins w:id="3509" w:author=" " w:date="2021-11-12T16:08:00Z"/>
              </w:rPr>
            </w:pPr>
            <w:ins w:id="3510" w:author=" " w:date="2021-11-12T16:0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melihat</w:t>
              </w:r>
              <w:proofErr w:type="spellEnd"/>
              <w:r>
                <w:t xml:space="preserve"> data semester.</w:t>
              </w:r>
            </w:ins>
          </w:p>
        </w:tc>
      </w:tr>
      <w:tr w:rsidR="00BB5EB6" w:rsidRPr="002F6C1D" w14:paraId="23C8FAE8" w14:textId="77777777" w:rsidTr="00D26F74">
        <w:trPr>
          <w:jc w:val="center"/>
          <w:ins w:id="3511" w:author=" " w:date="2021-11-12T16:08:00Z"/>
        </w:trPr>
        <w:tc>
          <w:tcPr>
            <w:tcW w:w="3827" w:type="dxa"/>
            <w:vAlign w:val="center"/>
          </w:tcPr>
          <w:p w14:paraId="489D1933" w14:textId="77777777" w:rsidR="00BB5EB6" w:rsidRPr="0044182F" w:rsidRDefault="00BB5EB6" w:rsidP="00D26F74">
            <w:pPr>
              <w:rPr>
                <w:ins w:id="3512" w:author=" " w:date="2021-11-12T16:08:00Z"/>
                <w:b/>
              </w:rPr>
            </w:pPr>
            <w:ins w:id="3513" w:author=" " w:date="2021-11-12T16:08:00Z">
              <w:r w:rsidRPr="0044182F">
                <w:rPr>
                  <w:b/>
                </w:rPr>
                <w:t>Actors</w:t>
              </w:r>
            </w:ins>
          </w:p>
        </w:tc>
        <w:tc>
          <w:tcPr>
            <w:tcW w:w="3964" w:type="dxa"/>
            <w:vAlign w:val="center"/>
          </w:tcPr>
          <w:p w14:paraId="4DDC9EE8" w14:textId="77777777" w:rsidR="00BB5EB6" w:rsidRPr="002F6C1D" w:rsidRDefault="00BB5EB6" w:rsidP="00D26F74">
            <w:pPr>
              <w:rPr>
                <w:ins w:id="3514" w:author=" " w:date="2021-11-12T16:08:00Z"/>
              </w:rPr>
            </w:pPr>
            <w:ins w:id="3515" w:author=" " w:date="2021-11-12T16:08:00Z">
              <w:r>
                <w:t>Bag.IT, Guru BK.</w:t>
              </w:r>
            </w:ins>
          </w:p>
        </w:tc>
      </w:tr>
      <w:tr w:rsidR="00BB5EB6" w:rsidRPr="007B7AB3" w14:paraId="5834FF6A" w14:textId="77777777" w:rsidTr="00D26F74">
        <w:trPr>
          <w:jc w:val="center"/>
          <w:ins w:id="3516" w:author=" " w:date="2021-11-12T16:08:00Z"/>
        </w:trPr>
        <w:tc>
          <w:tcPr>
            <w:tcW w:w="3827" w:type="dxa"/>
            <w:vAlign w:val="center"/>
          </w:tcPr>
          <w:p w14:paraId="704E5AD7" w14:textId="77777777" w:rsidR="00BB5EB6" w:rsidRPr="0044182F" w:rsidRDefault="00BB5EB6" w:rsidP="00D26F74">
            <w:pPr>
              <w:rPr>
                <w:ins w:id="3517" w:author=" " w:date="2021-11-12T16:08:00Z"/>
                <w:b/>
              </w:rPr>
            </w:pPr>
            <w:ins w:id="3518" w:author=" " w:date="2021-11-12T16:08:00Z">
              <w:r w:rsidRPr="0044182F">
                <w:rPr>
                  <w:b/>
                </w:rPr>
                <w:lastRenderedPageBreak/>
                <w:t>Frequency of Use</w:t>
              </w:r>
            </w:ins>
          </w:p>
        </w:tc>
        <w:tc>
          <w:tcPr>
            <w:tcW w:w="3964" w:type="dxa"/>
            <w:vAlign w:val="center"/>
          </w:tcPr>
          <w:p w14:paraId="08FFCBAA" w14:textId="77777777" w:rsidR="00BB5EB6" w:rsidRPr="007B7AB3" w:rsidRDefault="00BB5EB6" w:rsidP="00D26F74">
            <w:pPr>
              <w:rPr>
                <w:ins w:id="3519" w:author=" " w:date="2021-11-12T16:08:00Z"/>
                <w:i/>
                <w:iCs/>
              </w:rPr>
            </w:pPr>
            <w:ins w:id="3520" w:author=" " w:date="2021-11-12T16:08:00Z">
              <w:r>
                <w:rPr>
                  <w:i/>
                  <w:iCs/>
                </w:rPr>
                <w:t>Conditional</w:t>
              </w:r>
            </w:ins>
          </w:p>
        </w:tc>
      </w:tr>
      <w:tr w:rsidR="00BB5EB6" w:rsidRPr="0044182F" w14:paraId="3988ECAE" w14:textId="77777777" w:rsidTr="00D26F74">
        <w:trPr>
          <w:jc w:val="center"/>
          <w:ins w:id="3521" w:author=" " w:date="2021-11-12T16:08:00Z"/>
        </w:trPr>
        <w:tc>
          <w:tcPr>
            <w:tcW w:w="3827" w:type="dxa"/>
            <w:vAlign w:val="center"/>
          </w:tcPr>
          <w:p w14:paraId="04376A5E" w14:textId="77777777" w:rsidR="00BB5EB6" w:rsidRPr="0044182F" w:rsidRDefault="00BB5EB6" w:rsidP="00D26F74">
            <w:pPr>
              <w:rPr>
                <w:ins w:id="3522" w:author=" " w:date="2021-11-12T16:08:00Z"/>
                <w:b/>
              </w:rPr>
            </w:pPr>
            <w:ins w:id="3523" w:author=" " w:date="2021-11-12T16:08:00Z">
              <w:r w:rsidRPr="0044182F">
                <w:rPr>
                  <w:b/>
                </w:rPr>
                <w:t>Triggers</w:t>
              </w:r>
            </w:ins>
          </w:p>
        </w:tc>
        <w:tc>
          <w:tcPr>
            <w:tcW w:w="3964" w:type="dxa"/>
            <w:vAlign w:val="center"/>
          </w:tcPr>
          <w:p w14:paraId="5CF837FE" w14:textId="77777777" w:rsidR="00BB5EB6" w:rsidRPr="0044182F" w:rsidRDefault="00BB5EB6" w:rsidP="00D26F74">
            <w:pPr>
              <w:rPr>
                <w:ins w:id="3524" w:author=" " w:date="2021-11-12T16:08:00Z"/>
              </w:rPr>
            </w:pPr>
            <w:ins w:id="3525" w:author=" " w:date="2021-11-12T16:08:00Z">
              <w:r>
                <w:t>-</w:t>
              </w:r>
            </w:ins>
          </w:p>
        </w:tc>
      </w:tr>
      <w:tr w:rsidR="00BB5EB6" w:rsidRPr="0081005E" w14:paraId="68DB01A5" w14:textId="77777777" w:rsidTr="00D26F74">
        <w:trPr>
          <w:jc w:val="center"/>
          <w:ins w:id="3526" w:author=" " w:date="2021-11-12T16:08:00Z"/>
        </w:trPr>
        <w:tc>
          <w:tcPr>
            <w:tcW w:w="3827" w:type="dxa"/>
            <w:vAlign w:val="center"/>
          </w:tcPr>
          <w:p w14:paraId="54ECAE25" w14:textId="77777777" w:rsidR="00BB5EB6" w:rsidRPr="0044182F" w:rsidRDefault="00BB5EB6" w:rsidP="00D26F74">
            <w:pPr>
              <w:rPr>
                <w:ins w:id="3527" w:author=" " w:date="2021-11-12T16:08:00Z"/>
                <w:b/>
              </w:rPr>
            </w:pPr>
            <w:ins w:id="3528" w:author=" " w:date="2021-11-12T16:08:00Z">
              <w:r w:rsidRPr="0044182F">
                <w:rPr>
                  <w:b/>
                </w:rPr>
                <w:t>Pre-Conditions</w:t>
              </w:r>
            </w:ins>
          </w:p>
        </w:tc>
        <w:tc>
          <w:tcPr>
            <w:tcW w:w="3964" w:type="dxa"/>
            <w:vAlign w:val="center"/>
          </w:tcPr>
          <w:p w14:paraId="16E1A09A" w14:textId="77777777" w:rsidR="00BB5EB6" w:rsidRPr="0081005E" w:rsidRDefault="00BB5EB6" w:rsidP="00D26F74">
            <w:pPr>
              <w:rPr>
                <w:ins w:id="3529" w:author=" " w:date="2021-11-12T16:08:00Z"/>
                <w:i/>
                <w:iCs/>
              </w:rPr>
            </w:pPr>
            <w:ins w:id="3530" w:author=" " w:date="2021-11-12T16:08:00Z">
              <w:r>
                <w:t>null</w:t>
              </w:r>
            </w:ins>
          </w:p>
        </w:tc>
      </w:tr>
      <w:tr w:rsidR="00BB5EB6" w:rsidRPr="0048762E" w14:paraId="3799C7AE" w14:textId="77777777" w:rsidTr="00D26F74">
        <w:trPr>
          <w:jc w:val="center"/>
          <w:ins w:id="3531" w:author=" " w:date="2021-11-12T16:08:00Z"/>
        </w:trPr>
        <w:tc>
          <w:tcPr>
            <w:tcW w:w="3827" w:type="dxa"/>
            <w:vAlign w:val="center"/>
          </w:tcPr>
          <w:p w14:paraId="34DAFEA5" w14:textId="77777777" w:rsidR="00BB5EB6" w:rsidRPr="0044182F" w:rsidRDefault="00BB5EB6" w:rsidP="00D26F74">
            <w:pPr>
              <w:rPr>
                <w:ins w:id="3532" w:author=" " w:date="2021-11-12T16:08:00Z"/>
                <w:b/>
              </w:rPr>
            </w:pPr>
            <w:ins w:id="3533" w:author=" " w:date="2021-11-12T16:08:00Z">
              <w:r w:rsidRPr="0044182F">
                <w:rPr>
                  <w:b/>
                </w:rPr>
                <w:t>Post-Conditions</w:t>
              </w:r>
            </w:ins>
          </w:p>
        </w:tc>
        <w:tc>
          <w:tcPr>
            <w:tcW w:w="3964" w:type="dxa"/>
            <w:vAlign w:val="center"/>
          </w:tcPr>
          <w:p w14:paraId="5067C267" w14:textId="007A23A3" w:rsidR="00BB5EB6" w:rsidRPr="0048762E" w:rsidRDefault="00BB5EB6" w:rsidP="00D26F74">
            <w:pPr>
              <w:rPr>
                <w:ins w:id="3534" w:author=" " w:date="2021-11-12T16:08:00Z"/>
              </w:rPr>
            </w:pPr>
            <w:ins w:id="3535" w:author=" " w:date="2021-11-12T16:08:00Z">
              <w:r>
                <w:t xml:space="preserve">Data </w:t>
              </w:r>
            </w:ins>
            <w:ins w:id="3536" w:author=" " w:date="2021-11-12T16:09:00Z">
              <w:r>
                <w:t xml:space="preserve">semester </w:t>
              </w:r>
            </w:ins>
            <w:proofErr w:type="spellStart"/>
            <w:ins w:id="3537" w:author=" " w:date="2021-11-12T16:08:00Z">
              <w:r>
                <w:t>ditampilkan</w:t>
              </w:r>
              <w:proofErr w:type="spellEnd"/>
            </w:ins>
          </w:p>
        </w:tc>
      </w:tr>
      <w:tr w:rsidR="00BB5EB6" w:rsidRPr="0044182F" w14:paraId="652EFD3E" w14:textId="77777777" w:rsidTr="00D26F74">
        <w:trPr>
          <w:jc w:val="center"/>
          <w:ins w:id="3538" w:author=" "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3539" w:author=" " w:date="2021-11-12T16:08:00Z"/>
                <w:b/>
              </w:rPr>
            </w:pPr>
            <w:ins w:id="3540" w:author=" " w:date="2021-11-12T16:08:00Z">
              <w:r w:rsidRPr="0044182F">
                <w:rPr>
                  <w:b/>
                </w:rPr>
                <w:t>Main Course</w:t>
              </w:r>
            </w:ins>
          </w:p>
        </w:tc>
      </w:tr>
      <w:tr w:rsidR="00BB5EB6" w:rsidRPr="0044182F" w14:paraId="6A879C95" w14:textId="77777777" w:rsidTr="00D26F74">
        <w:trPr>
          <w:jc w:val="center"/>
          <w:ins w:id="3541" w:author=" " w:date="2021-11-12T16:08:00Z"/>
        </w:trPr>
        <w:tc>
          <w:tcPr>
            <w:tcW w:w="3827" w:type="dxa"/>
            <w:shd w:val="clear" w:color="auto" w:fill="F2EE98"/>
            <w:vAlign w:val="center"/>
          </w:tcPr>
          <w:p w14:paraId="56B617DA" w14:textId="77777777" w:rsidR="00BB5EB6" w:rsidRPr="0044182F" w:rsidRDefault="00BB5EB6" w:rsidP="00D26F74">
            <w:pPr>
              <w:jc w:val="center"/>
              <w:rPr>
                <w:ins w:id="3542" w:author=" " w:date="2021-11-12T16:08:00Z"/>
                <w:b/>
              </w:rPr>
            </w:pPr>
            <w:proofErr w:type="spellStart"/>
            <w:ins w:id="3543" w:author=" " w:date="2021-11-12T16:0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BDE85A" w14:textId="77777777" w:rsidR="00BB5EB6" w:rsidRPr="0044182F" w:rsidRDefault="00BB5EB6" w:rsidP="00D26F74">
            <w:pPr>
              <w:jc w:val="center"/>
              <w:rPr>
                <w:ins w:id="3544" w:author=" " w:date="2021-11-12T16:08:00Z"/>
                <w:b/>
              </w:rPr>
            </w:pPr>
            <w:proofErr w:type="spellStart"/>
            <w:ins w:id="3545" w:author=" " w:date="2021-11-12T16:08: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1FD93715" w14:textId="77777777" w:rsidTr="00D26F74">
        <w:trPr>
          <w:jc w:val="center"/>
          <w:ins w:id="3546" w:author=" " w:date="2021-11-12T16:08:00Z"/>
        </w:trPr>
        <w:tc>
          <w:tcPr>
            <w:tcW w:w="3827" w:type="dxa"/>
            <w:vAlign w:val="center"/>
          </w:tcPr>
          <w:p w14:paraId="6F8F02CD" w14:textId="1C79DB99" w:rsidR="00BB5EB6" w:rsidRPr="0044182F" w:rsidRDefault="00BB5EB6" w:rsidP="00BB5EB6">
            <w:pPr>
              <w:numPr>
                <w:ilvl w:val="0"/>
                <w:numId w:val="103"/>
              </w:numPr>
              <w:spacing w:after="160"/>
              <w:rPr>
                <w:ins w:id="3547" w:author=" " w:date="2021-11-12T16:08:00Z"/>
              </w:rPr>
            </w:pPr>
            <w:proofErr w:type="spellStart"/>
            <w:ins w:id="3548" w:author=" " w:date="2021-11-12T16:08:00Z">
              <w:r>
                <w:t>memasuki</w:t>
              </w:r>
              <w:proofErr w:type="spellEnd"/>
              <w:r>
                <w:t xml:space="preserve"> menu “</w:t>
              </w:r>
            </w:ins>
            <w:proofErr w:type="spellStart"/>
            <w:ins w:id="3549" w:author=" " w:date="2021-11-12T16:09:00Z">
              <w:r>
                <w:t>Kelola</w:t>
              </w:r>
              <w:proofErr w:type="spellEnd"/>
              <w:r>
                <w:t xml:space="preserve"> Semester</w:t>
              </w:r>
            </w:ins>
            <w:ins w:id="3550" w:author=" " w:date="2021-11-12T16:08:00Z">
              <w:r>
                <w:t>”</w:t>
              </w:r>
            </w:ins>
          </w:p>
        </w:tc>
        <w:tc>
          <w:tcPr>
            <w:tcW w:w="3964" w:type="dxa"/>
            <w:vAlign w:val="center"/>
          </w:tcPr>
          <w:p w14:paraId="5C6B6A48" w14:textId="77777777" w:rsidR="00BB5EB6" w:rsidRPr="0044182F" w:rsidRDefault="00BB5EB6" w:rsidP="00D26F74">
            <w:pPr>
              <w:ind w:left="511"/>
              <w:rPr>
                <w:ins w:id="3551" w:author=" " w:date="2021-11-12T16:08:00Z"/>
              </w:rPr>
            </w:pPr>
          </w:p>
        </w:tc>
      </w:tr>
      <w:tr w:rsidR="00BB5EB6" w:rsidRPr="0044182F" w14:paraId="503E9FE3" w14:textId="77777777" w:rsidTr="00D26F74">
        <w:trPr>
          <w:jc w:val="center"/>
          <w:ins w:id="3552" w:author=" " w:date="2021-11-12T16:08:00Z"/>
        </w:trPr>
        <w:tc>
          <w:tcPr>
            <w:tcW w:w="3827" w:type="dxa"/>
            <w:vAlign w:val="center"/>
          </w:tcPr>
          <w:p w14:paraId="6B22DBD2" w14:textId="77777777" w:rsidR="00BB5EB6" w:rsidRPr="0044182F" w:rsidRDefault="00BB5EB6" w:rsidP="00D26F74">
            <w:pPr>
              <w:ind w:left="510"/>
              <w:rPr>
                <w:ins w:id="3553" w:author=" "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3554" w:author=" " w:date="2021-11-12T16:08:00Z"/>
              </w:rPr>
            </w:pPr>
            <w:proofErr w:type="spellStart"/>
            <w:ins w:id="3555" w:author=" " w:date="2021-11-12T16:08:00Z">
              <w:r>
                <w:t>Menampilkan</w:t>
              </w:r>
              <w:proofErr w:type="spellEnd"/>
              <w:r>
                <w:t xml:space="preserve"> </w:t>
              </w:r>
              <w:proofErr w:type="spellStart"/>
              <w:r>
                <w:t>seluruh</w:t>
              </w:r>
              <w:proofErr w:type="spellEnd"/>
              <w:r>
                <w:t xml:space="preserve"> data </w:t>
              </w:r>
            </w:ins>
            <w:ins w:id="3556" w:author=" " w:date="2021-11-12T16:09:00Z">
              <w:r>
                <w:t>semester</w:t>
              </w:r>
            </w:ins>
          </w:p>
        </w:tc>
      </w:tr>
      <w:tr w:rsidR="00BB5EB6" w:rsidRPr="001B1AF9" w14:paraId="4CF766A3" w14:textId="77777777" w:rsidTr="00D26F74">
        <w:trPr>
          <w:jc w:val="center"/>
          <w:ins w:id="3557" w:author=" "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3558" w:author=" " w:date="2021-11-12T16:08:00Z"/>
                <w:b/>
                <w:bCs/>
              </w:rPr>
            </w:pPr>
            <w:proofErr w:type="spellStart"/>
            <w:ins w:id="3559" w:author=" " w:date="2021-11-12T16:0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BB5EB6" w:rsidRPr="001B1AF9" w14:paraId="3F74BE9B" w14:textId="77777777" w:rsidTr="00D26F74">
        <w:trPr>
          <w:jc w:val="center"/>
          <w:ins w:id="3560" w:author=" "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3561" w:author=" " w:date="2021-11-12T16:08:00Z"/>
                <w:b/>
                <w:bCs/>
              </w:rPr>
            </w:pPr>
            <w:proofErr w:type="spellStart"/>
            <w:ins w:id="3562" w:author=" " w:date="2021-11-12T16:0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3563" w:author=" " w:date="2021-11-12T16:08:00Z"/>
                <w:b/>
                <w:bCs/>
              </w:rPr>
            </w:pPr>
            <w:proofErr w:type="spellStart"/>
            <w:ins w:id="3564" w:author=" " w:date="2021-11-12T16:08:00Z">
              <w:r w:rsidRPr="001B1AF9">
                <w:rPr>
                  <w:b/>
                  <w:bCs/>
                </w:rPr>
                <w:t>Reaksi</w:t>
              </w:r>
              <w:proofErr w:type="spellEnd"/>
              <w:r w:rsidRPr="001B1AF9">
                <w:rPr>
                  <w:b/>
                  <w:bCs/>
                </w:rPr>
                <w:t xml:space="preserve"> </w:t>
              </w:r>
              <w:proofErr w:type="spellStart"/>
              <w:r w:rsidRPr="001B1AF9">
                <w:rPr>
                  <w:b/>
                  <w:bCs/>
                </w:rPr>
                <w:t>Sistem</w:t>
              </w:r>
              <w:proofErr w:type="spellEnd"/>
            </w:ins>
          </w:p>
        </w:tc>
      </w:tr>
      <w:tr w:rsidR="00BB5EB6" w14:paraId="784FA07D" w14:textId="77777777" w:rsidTr="00D26F74">
        <w:trPr>
          <w:jc w:val="center"/>
          <w:ins w:id="3565" w:author=" " w:date="2021-11-12T16:08:00Z"/>
        </w:trPr>
        <w:tc>
          <w:tcPr>
            <w:tcW w:w="3827" w:type="dxa"/>
            <w:vAlign w:val="center"/>
          </w:tcPr>
          <w:p w14:paraId="7CC126BB" w14:textId="5E5EB912" w:rsidR="00BB5EB6" w:rsidRDefault="00BB5EB6" w:rsidP="00D26F74">
            <w:pPr>
              <w:pStyle w:val="ListParagraph"/>
              <w:ind w:left="455"/>
              <w:rPr>
                <w:ins w:id="3566" w:author=" " w:date="2021-11-12T16:08:00Z"/>
              </w:rPr>
            </w:pPr>
            <w:ins w:id="3567" w:author=" " w:date="2021-11-12T16:08:00Z">
              <w:r>
                <w:t xml:space="preserve">2a. </w:t>
              </w:r>
              <w:proofErr w:type="spellStart"/>
              <w:r>
                <w:t>Memasukan</w:t>
              </w:r>
              <w:proofErr w:type="spellEnd"/>
              <w:r>
                <w:t xml:space="preserve"> data </w:t>
              </w:r>
            </w:ins>
            <w:ins w:id="3568" w:author=" " w:date="2021-11-12T16:09:00Z">
              <w:r>
                <w:t xml:space="preserve">semester </w:t>
              </w:r>
            </w:ins>
            <w:ins w:id="3569" w:author=" " w:date="2021-11-12T16:08:00Z">
              <w:r>
                <w:t xml:space="preserve">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18F7DFC1" w14:textId="77777777" w:rsidR="00BB5EB6" w:rsidRDefault="00BB5EB6" w:rsidP="00D26F74">
            <w:pPr>
              <w:pStyle w:val="ListParagraph"/>
              <w:spacing w:after="160"/>
              <w:ind w:left="468"/>
              <w:rPr>
                <w:ins w:id="3570" w:author=" " w:date="2021-11-12T16:08:00Z"/>
              </w:rPr>
            </w:pPr>
          </w:p>
        </w:tc>
      </w:tr>
      <w:tr w:rsidR="00BB5EB6" w14:paraId="20E35A9E" w14:textId="77777777" w:rsidTr="00D26F74">
        <w:trPr>
          <w:jc w:val="center"/>
          <w:ins w:id="3571" w:author=" " w:date="2021-11-12T16:08:00Z"/>
        </w:trPr>
        <w:tc>
          <w:tcPr>
            <w:tcW w:w="3827" w:type="dxa"/>
            <w:vAlign w:val="center"/>
          </w:tcPr>
          <w:p w14:paraId="21CCD027" w14:textId="77777777" w:rsidR="00BB5EB6" w:rsidRDefault="00BB5EB6" w:rsidP="00D26F74">
            <w:pPr>
              <w:pStyle w:val="ListParagraph"/>
              <w:ind w:left="450"/>
              <w:rPr>
                <w:ins w:id="3572" w:author=" " w:date="2021-11-12T16:08:00Z"/>
              </w:rPr>
            </w:pPr>
          </w:p>
        </w:tc>
        <w:tc>
          <w:tcPr>
            <w:tcW w:w="3964" w:type="dxa"/>
            <w:vAlign w:val="center"/>
          </w:tcPr>
          <w:p w14:paraId="495A1BA5" w14:textId="1150F1FB" w:rsidR="00BB5EB6" w:rsidRDefault="00BB5EB6" w:rsidP="00D26F74">
            <w:pPr>
              <w:pStyle w:val="ListParagraph"/>
              <w:spacing w:after="160"/>
              <w:ind w:left="468"/>
              <w:rPr>
                <w:ins w:id="3573" w:author=" " w:date="2021-11-12T16:08:00Z"/>
              </w:rPr>
            </w:pPr>
            <w:ins w:id="3574" w:author=" " w:date="2021-11-12T16:0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575" w:author=" " w:date="2021-11-12T16:09:00Z">
              <w:r>
                <w:t>semester</w:t>
              </w:r>
            </w:ins>
            <w:ins w:id="3576" w:author=" " w:date="2021-11-12T16:08:00Z">
              <w:r>
                <w:t xml:space="preserve"> </w:t>
              </w:r>
              <w:proofErr w:type="spellStart"/>
              <w:r>
                <w:t>tidak</w:t>
              </w:r>
              <w:proofErr w:type="spellEnd"/>
              <w:r>
                <w:t xml:space="preserve"> </w:t>
              </w:r>
              <w:proofErr w:type="spellStart"/>
              <w:r>
                <w:t>ditemukan</w:t>
              </w:r>
              <w:proofErr w:type="spellEnd"/>
            </w:ins>
          </w:p>
        </w:tc>
      </w:tr>
    </w:tbl>
    <w:p w14:paraId="14B9EA4D" w14:textId="77777777" w:rsidR="00521E25" w:rsidDel="00BB5EB6" w:rsidRDefault="00521E25">
      <w:pPr>
        <w:ind w:left="66"/>
        <w:rPr>
          <w:del w:id="3577" w:author=" " w:date="2021-11-12T16:07:00Z"/>
        </w:rPr>
        <w:pPrChange w:id="3578" w:author=" " w:date="2021-11-12T15:29:00Z">
          <w:pPr>
            <w:pStyle w:val="ListParagraph"/>
            <w:numPr>
              <w:numId w:val="25"/>
            </w:numPr>
            <w:ind w:left="426" w:hanging="360"/>
          </w:pPr>
        </w:pPrChange>
      </w:pPr>
    </w:p>
    <w:p w14:paraId="2B1FB2CF" w14:textId="77777777" w:rsidR="00443E24" w:rsidRDefault="00443E24" w:rsidP="00443E24"/>
    <w:p w14:paraId="3E188483" w14:textId="0BEFF4B6" w:rsidR="00BB5EB6" w:rsidRDefault="00BB5EB6" w:rsidP="00FF2590">
      <w:pPr>
        <w:pStyle w:val="ListParagraph"/>
        <w:numPr>
          <w:ilvl w:val="0"/>
          <w:numId w:val="25"/>
        </w:numPr>
        <w:ind w:left="426"/>
        <w:rPr>
          <w:ins w:id="3579" w:author=" " w:date="2021-11-12T16:31:00Z"/>
        </w:rPr>
      </w:pPr>
      <w:proofErr w:type="spellStart"/>
      <w:ins w:id="3580" w:author=" " w:date="2021-11-12T16:11:00Z">
        <w:r>
          <w:t>Skenario</w:t>
        </w:r>
        <w:proofErr w:type="spellEnd"/>
        <w:r>
          <w:t xml:space="preserve"> </w:t>
        </w:r>
        <w:proofErr w:type="spellStart"/>
        <w:r>
          <w:t>Absen</w:t>
        </w:r>
      </w:ins>
      <w:proofErr w:type="spellEnd"/>
    </w:p>
    <w:p w14:paraId="0F8BA2B1" w14:textId="77777777" w:rsidR="00885B6D" w:rsidRDefault="00885B6D">
      <w:pPr>
        <w:pStyle w:val="ListParagraph"/>
        <w:ind w:left="426"/>
        <w:rPr>
          <w:ins w:id="3581" w:author=" " w:date="2021-11-12T16:11:00Z"/>
        </w:rPr>
        <w:pPrChange w:id="3582" w:author=" " w:date="2021-11-12T16:31: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47D032ED" w14:textId="77777777" w:rsidTr="00D26F74">
        <w:trPr>
          <w:jc w:val="center"/>
          <w:ins w:id="3583" w:author=" " w:date="2021-11-12T16:11:00Z"/>
        </w:trPr>
        <w:tc>
          <w:tcPr>
            <w:tcW w:w="3827" w:type="dxa"/>
            <w:shd w:val="clear" w:color="auto" w:fill="F2EE98"/>
            <w:vAlign w:val="center"/>
          </w:tcPr>
          <w:p w14:paraId="2B1E6A02" w14:textId="77777777" w:rsidR="00BB5EB6" w:rsidRPr="0044182F" w:rsidRDefault="00BB5EB6" w:rsidP="00D26F74">
            <w:pPr>
              <w:rPr>
                <w:ins w:id="3584" w:author=" " w:date="2021-11-12T16:11:00Z"/>
                <w:b/>
              </w:rPr>
            </w:pPr>
            <w:ins w:id="3585" w:author=" " w:date="2021-11-12T16:11:00Z">
              <w:r w:rsidRPr="0044182F">
                <w:rPr>
                  <w:b/>
                </w:rPr>
                <w:t>Name</w:t>
              </w:r>
            </w:ins>
          </w:p>
        </w:tc>
        <w:tc>
          <w:tcPr>
            <w:tcW w:w="3964" w:type="dxa"/>
            <w:shd w:val="clear" w:color="auto" w:fill="F2EE98"/>
            <w:vAlign w:val="center"/>
          </w:tcPr>
          <w:p w14:paraId="48D5A964" w14:textId="1FF96C37" w:rsidR="00BB5EB6" w:rsidRPr="00A46E0B" w:rsidRDefault="00BB5EB6" w:rsidP="00D26F74">
            <w:pPr>
              <w:rPr>
                <w:ins w:id="3586" w:author=" " w:date="2021-11-12T16:11:00Z"/>
              </w:rPr>
            </w:pPr>
            <w:proofErr w:type="spellStart"/>
            <w:ins w:id="3587" w:author=" " w:date="2021-11-12T16:11:00Z">
              <w:r>
                <w:t>Absen</w:t>
              </w:r>
              <w:proofErr w:type="spellEnd"/>
            </w:ins>
          </w:p>
        </w:tc>
      </w:tr>
      <w:tr w:rsidR="00BB5EB6" w:rsidRPr="002F6C1D" w14:paraId="491E8523" w14:textId="77777777" w:rsidTr="00D26F74">
        <w:trPr>
          <w:jc w:val="center"/>
          <w:ins w:id="3588" w:author=" " w:date="2021-11-12T16:11:00Z"/>
        </w:trPr>
        <w:tc>
          <w:tcPr>
            <w:tcW w:w="3827" w:type="dxa"/>
            <w:vAlign w:val="center"/>
          </w:tcPr>
          <w:p w14:paraId="193E8085" w14:textId="77777777" w:rsidR="00BB5EB6" w:rsidRPr="0044182F" w:rsidRDefault="00BB5EB6" w:rsidP="00D26F74">
            <w:pPr>
              <w:rPr>
                <w:ins w:id="3589" w:author=" " w:date="2021-11-12T16:11:00Z"/>
                <w:b/>
              </w:rPr>
            </w:pPr>
            <w:ins w:id="3590" w:author=" " w:date="2021-11-12T16:11:00Z">
              <w:r w:rsidRPr="0044182F">
                <w:rPr>
                  <w:b/>
                </w:rPr>
                <w:t>ID</w:t>
              </w:r>
            </w:ins>
          </w:p>
        </w:tc>
        <w:tc>
          <w:tcPr>
            <w:tcW w:w="3964" w:type="dxa"/>
            <w:vAlign w:val="center"/>
          </w:tcPr>
          <w:p w14:paraId="0DD540AA" w14:textId="77777777" w:rsidR="00BB5EB6" w:rsidRPr="002F6C1D" w:rsidRDefault="00BB5EB6" w:rsidP="00D26F74">
            <w:pPr>
              <w:rPr>
                <w:ins w:id="3591" w:author=" " w:date="2021-11-12T16:11:00Z"/>
              </w:rPr>
            </w:pPr>
            <w:ins w:id="3592" w:author=" " w:date="2021-11-12T16:11:00Z">
              <w:r>
                <w:t>RC18</w:t>
              </w:r>
            </w:ins>
          </w:p>
        </w:tc>
      </w:tr>
      <w:tr w:rsidR="00BB5EB6" w:rsidRPr="000C722D" w14:paraId="7DA82E73" w14:textId="77777777" w:rsidTr="00D26F74">
        <w:trPr>
          <w:jc w:val="center"/>
          <w:ins w:id="3593" w:author=" " w:date="2021-11-12T16:11:00Z"/>
        </w:trPr>
        <w:tc>
          <w:tcPr>
            <w:tcW w:w="3827" w:type="dxa"/>
            <w:vAlign w:val="center"/>
          </w:tcPr>
          <w:p w14:paraId="32E65F37" w14:textId="77777777" w:rsidR="00BB5EB6" w:rsidRPr="0044182F" w:rsidRDefault="00BB5EB6" w:rsidP="00D26F74">
            <w:pPr>
              <w:rPr>
                <w:ins w:id="3594" w:author=" " w:date="2021-11-12T16:11:00Z"/>
                <w:b/>
              </w:rPr>
            </w:pPr>
            <w:ins w:id="3595" w:author=" " w:date="2021-11-12T16:11:00Z">
              <w:r w:rsidRPr="0044182F">
                <w:rPr>
                  <w:b/>
                </w:rPr>
                <w:t>Description</w:t>
              </w:r>
            </w:ins>
          </w:p>
        </w:tc>
        <w:tc>
          <w:tcPr>
            <w:tcW w:w="3964" w:type="dxa"/>
          </w:tcPr>
          <w:p w14:paraId="4ADF901B" w14:textId="6F9B0F4A" w:rsidR="00BB5EB6" w:rsidRPr="000C722D" w:rsidRDefault="00BB5EB6" w:rsidP="00D26F74">
            <w:pPr>
              <w:rPr>
                <w:ins w:id="3596" w:author=" " w:date="2021-11-12T16:11:00Z"/>
              </w:rPr>
            </w:pPr>
            <w:ins w:id="3597" w:author=" " w:date="2021-11-12T16:11:00Z">
              <w:r>
                <w:t xml:space="preserve">Use case </w:t>
              </w:r>
              <w:proofErr w:type="spellStart"/>
              <w:r>
                <w:t>ini</w:t>
              </w:r>
              <w:proofErr w:type="spellEnd"/>
              <w:r>
                <w:t xml:space="preserve"> </w:t>
              </w:r>
              <w:proofErr w:type="spellStart"/>
              <w:r>
                <w:t>merupakan</w:t>
              </w:r>
              <w:proofErr w:type="spellEnd"/>
              <w:r>
                <w:t xml:space="preserve"> use case </w:t>
              </w:r>
            </w:ins>
            <w:ins w:id="3598" w:author=" " w:date="2021-11-12T16:12:00Z">
              <w:r w:rsidR="00D0720D">
                <w:t xml:space="preserve">yang </w:t>
              </w:r>
              <w:proofErr w:type="spellStart"/>
              <w:r w:rsidR="00D0720D">
                <w:t>meenggambarkan</w:t>
              </w:r>
              <w:proofErr w:type="spellEnd"/>
              <w:r w:rsidR="00D0720D">
                <w:t xml:space="preserve"> proses </w:t>
              </w:r>
              <w:r w:rsidR="00D0720D" w:rsidRPr="00D0720D">
                <w:rPr>
                  <w:i/>
                  <w:iCs/>
                  <w:rPrChange w:id="3599" w:author=" " w:date="2021-11-12T16:12:00Z">
                    <w:rPr/>
                  </w:rPrChange>
                </w:rPr>
                <w:t>scanning</w:t>
              </w:r>
              <w:r w:rsidR="00D0720D">
                <w:t xml:space="preserve"> </w:t>
              </w:r>
              <w:proofErr w:type="spellStart"/>
              <w:r w:rsidR="00D0720D">
                <w:t>kartu</w:t>
              </w:r>
              <w:proofErr w:type="spellEnd"/>
              <w:r w:rsidR="00D0720D">
                <w:t xml:space="preserve"> RFID oleh </w:t>
              </w:r>
              <w:proofErr w:type="spellStart"/>
              <w:r w:rsidR="00D0720D">
                <w:t>siswa</w:t>
              </w:r>
            </w:ins>
            <w:proofErr w:type="spellEnd"/>
          </w:p>
        </w:tc>
      </w:tr>
      <w:tr w:rsidR="00BB5EB6" w:rsidRPr="002F6C1D" w14:paraId="7799A41D" w14:textId="77777777" w:rsidTr="00D26F74">
        <w:trPr>
          <w:jc w:val="center"/>
          <w:ins w:id="3600" w:author=" " w:date="2021-11-12T16:11:00Z"/>
        </w:trPr>
        <w:tc>
          <w:tcPr>
            <w:tcW w:w="3827" w:type="dxa"/>
            <w:vAlign w:val="center"/>
          </w:tcPr>
          <w:p w14:paraId="380AFF65" w14:textId="77777777" w:rsidR="00BB5EB6" w:rsidRPr="0044182F" w:rsidRDefault="00BB5EB6" w:rsidP="00D26F74">
            <w:pPr>
              <w:rPr>
                <w:ins w:id="3601" w:author=" " w:date="2021-11-12T16:11:00Z"/>
                <w:b/>
              </w:rPr>
            </w:pPr>
            <w:ins w:id="3602" w:author=" " w:date="2021-11-12T16:11:00Z">
              <w:r w:rsidRPr="0044182F">
                <w:rPr>
                  <w:b/>
                </w:rPr>
                <w:t>Actors</w:t>
              </w:r>
            </w:ins>
          </w:p>
        </w:tc>
        <w:tc>
          <w:tcPr>
            <w:tcW w:w="3964" w:type="dxa"/>
            <w:vAlign w:val="center"/>
          </w:tcPr>
          <w:p w14:paraId="18F484DC" w14:textId="5EA8132B" w:rsidR="00BB5EB6" w:rsidRPr="002F6C1D" w:rsidRDefault="00D0720D" w:rsidP="00D26F74">
            <w:pPr>
              <w:rPr>
                <w:ins w:id="3603" w:author=" " w:date="2021-11-12T16:11:00Z"/>
              </w:rPr>
            </w:pPr>
            <w:proofErr w:type="spellStart"/>
            <w:ins w:id="3604" w:author=" " w:date="2021-11-12T16:12:00Z">
              <w:r>
                <w:t>siswa</w:t>
              </w:r>
            </w:ins>
            <w:proofErr w:type="spellEnd"/>
          </w:p>
        </w:tc>
      </w:tr>
      <w:tr w:rsidR="00BB5EB6" w:rsidRPr="007B7AB3" w14:paraId="2991A53D" w14:textId="77777777" w:rsidTr="00D26F74">
        <w:trPr>
          <w:jc w:val="center"/>
          <w:ins w:id="3605" w:author=" " w:date="2021-11-12T16:11:00Z"/>
        </w:trPr>
        <w:tc>
          <w:tcPr>
            <w:tcW w:w="3827" w:type="dxa"/>
            <w:vAlign w:val="center"/>
          </w:tcPr>
          <w:p w14:paraId="5C39F594" w14:textId="77777777" w:rsidR="00BB5EB6" w:rsidRPr="0044182F" w:rsidRDefault="00BB5EB6" w:rsidP="00D26F74">
            <w:pPr>
              <w:rPr>
                <w:ins w:id="3606" w:author=" " w:date="2021-11-12T16:11:00Z"/>
                <w:b/>
              </w:rPr>
            </w:pPr>
            <w:ins w:id="3607" w:author=" " w:date="2021-11-12T16:11:00Z">
              <w:r w:rsidRPr="0044182F">
                <w:rPr>
                  <w:b/>
                </w:rPr>
                <w:t>Frequency of Use</w:t>
              </w:r>
            </w:ins>
          </w:p>
        </w:tc>
        <w:tc>
          <w:tcPr>
            <w:tcW w:w="3964" w:type="dxa"/>
            <w:vAlign w:val="center"/>
          </w:tcPr>
          <w:p w14:paraId="368F1126" w14:textId="77777777" w:rsidR="00BB5EB6" w:rsidRPr="007B7AB3" w:rsidRDefault="00BB5EB6" w:rsidP="00D26F74">
            <w:pPr>
              <w:rPr>
                <w:ins w:id="3608" w:author=" " w:date="2021-11-12T16:11:00Z"/>
                <w:i/>
                <w:iCs/>
              </w:rPr>
            </w:pPr>
            <w:ins w:id="3609" w:author=" " w:date="2021-11-12T16:11:00Z">
              <w:r>
                <w:rPr>
                  <w:i/>
                  <w:iCs/>
                </w:rPr>
                <w:t>Conditional</w:t>
              </w:r>
            </w:ins>
          </w:p>
        </w:tc>
      </w:tr>
      <w:tr w:rsidR="00BB5EB6" w:rsidRPr="00FF653C" w14:paraId="14109A4F" w14:textId="77777777" w:rsidTr="00D26F74">
        <w:trPr>
          <w:jc w:val="center"/>
          <w:ins w:id="3610" w:author=" " w:date="2021-11-12T16:11:00Z"/>
        </w:trPr>
        <w:tc>
          <w:tcPr>
            <w:tcW w:w="3827" w:type="dxa"/>
            <w:vAlign w:val="center"/>
          </w:tcPr>
          <w:p w14:paraId="537CE51C" w14:textId="77777777" w:rsidR="00BB5EB6" w:rsidRPr="0044182F" w:rsidRDefault="00BB5EB6" w:rsidP="00D26F74">
            <w:pPr>
              <w:rPr>
                <w:ins w:id="3611" w:author=" " w:date="2021-11-12T16:11:00Z"/>
                <w:b/>
              </w:rPr>
            </w:pPr>
            <w:ins w:id="3612" w:author=" " w:date="2021-11-12T16:11:00Z">
              <w:r w:rsidRPr="0044182F">
                <w:rPr>
                  <w:b/>
                </w:rPr>
                <w:t>Triggers</w:t>
              </w:r>
            </w:ins>
          </w:p>
        </w:tc>
        <w:tc>
          <w:tcPr>
            <w:tcW w:w="3964" w:type="dxa"/>
            <w:vAlign w:val="center"/>
          </w:tcPr>
          <w:p w14:paraId="796E35BD" w14:textId="77777777" w:rsidR="00BB5EB6" w:rsidRPr="00FF653C" w:rsidRDefault="00BB5EB6" w:rsidP="00D26F74">
            <w:pPr>
              <w:rPr>
                <w:ins w:id="3613" w:author=" " w:date="2021-11-12T16:11:00Z"/>
              </w:rPr>
            </w:pPr>
            <w:proofErr w:type="spellStart"/>
            <w:ins w:id="3614" w:author=" " w:date="2021-11-12T16:11:00Z">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ins>
          </w:p>
        </w:tc>
      </w:tr>
      <w:tr w:rsidR="00BB5EB6" w:rsidRPr="0081005E" w14:paraId="7315223E" w14:textId="77777777" w:rsidTr="00D26F74">
        <w:trPr>
          <w:jc w:val="center"/>
          <w:ins w:id="3615" w:author=" " w:date="2021-11-12T16:11:00Z"/>
        </w:trPr>
        <w:tc>
          <w:tcPr>
            <w:tcW w:w="3827" w:type="dxa"/>
            <w:vAlign w:val="center"/>
          </w:tcPr>
          <w:p w14:paraId="5BFC8BE9" w14:textId="77777777" w:rsidR="00BB5EB6" w:rsidRPr="0044182F" w:rsidRDefault="00BB5EB6" w:rsidP="00D26F74">
            <w:pPr>
              <w:rPr>
                <w:ins w:id="3616" w:author=" " w:date="2021-11-12T16:11:00Z"/>
                <w:b/>
              </w:rPr>
            </w:pPr>
            <w:ins w:id="3617" w:author=" " w:date="2021-11-12T16:11:00Z">
              <w:r w:rsidRPr="0044182F">
                <w:rPr>
                  <w:b/>
                </w:rPr>
                <w:lastRenderedPageBreak/>
                <w:t>Pre-Conditions</w:t>
              </w:r>
            </w:ins>
          </w:p>
        </w:tc>
        <w:tc>
          <w:tcPr>
            <w:tcW w:w="3964" w:type="dxa"/>
            <w:vAlign w:val="center"/>
          </w:tcPr>
          <w:p w14:paraId="029040DD" w14:textId="77777777" w:rsidR="00BB5EB6" w:rsidRPr="0081005E" w:rsidRDefault="00BB5EB6" w:rsidP="00D26F74">
            <w:pPr>
              <w:rPr>
                <w:ins w:id="3618" w:author=" " w:date="2021-11-12T16:11:00Z"/>
                <w:i/>
                <w:iCs/>
              </w:rPr>
            </w:pPr>
            <w:ins w:id="3619" w:author=" " w:date="2021-11-12T16:11:00Z">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ins>
          </w:p>
        </w:tc>
      </w:tr>
      <w:tr w:rsidR="00BB5EB6" w:rsidRPr="0048762E" w14:paraId="2C3A3130" w14:textId="77777777" w:rsidTr="00D26F74">
        <w:trPr>
          <w:jc w:val="center"/>
          <w:ins w:id="3620" w:author=" " w:date="2021-11-12T16:11:00Z"/>
        </w:trPr>
        <w:tc>
          <w:tcPr>
            <w:tcW w:w="3827" w:type="dxa"/>
            <w:vAlign w:val="center"/>
          </w:tcPr>
          <w:p w14:paraId="0CCF9B11" w14:textId="77777777" w:rsidR="00BB5EB6" w:rsidRPr="0044182F" w:rsidRDefault="00BB5EB6" w:rsidP="00D26F74">
            <w:pPr>
              <w:rPr>
                <w:ins w:id="3621" w:author=" " w:date="2021-11-12T16:11:00Z"/>
                <w:b/>
              </w:rPr>
            </w:pPr>
            <w:ins w:id="3622" w:author=" " w:date="2021-11-12T16:11:00Z">
              <w:r w:rsidRPr="0044182F">
                <w:rPr>
                  <w:b/>
                </w:rPr>
                <w:t>Post-Conditions</w:t>
              </w:r>
            </w:ins>
          </w:p>
        </w:tc>
        <w:tc>
          <w:tcPr>
            <w:tcW w:w="3964" w:type="dxa"/>
            <w:vAlign w:val="center"/>
          </w:tcPr>
          <w:p w14:paraId="137C8D02" w14:textId="113CDE3A" w:rsidR="00BB5EB6" w:rsidRPr="0048762E" w:rsidRDefault="00BB5EB6" w:rsidP="00D26F74">
            <w:pPr>
              <w:rPr>
                <w:ins w:id="3623" w:author=" " w:date="2021-11-12T16:11:00Z"/>
              </w:rPr>
            </w:pPr>
            <w:ins w:id="3624" w:author=" " w:date="2021-11-12T16:11:00Z">
              <w:r>
                <w:t xml:space="preserve">Data </w:t>
              </w:r>
              <w:proofErr w:type="spellStart"/>
              <w:r>
                <w:t>telah</w:t>
              </w:r>
              <w:proofErr w:type="spellEnd"/>
              <w:r>
                <w:t xml:space="preserve"> </w:t>
              </w:r>
              <w:proofErr w:type="spellStart"/>
              <w:r>
                <w:t>disimpan</w:t>
              </w:r>
              <w:proofErr w:type="spellEnd"/>
              <w:r>
                <w:t xml:space="preserve">, </w:t>
              </w:r>
            </w:ins>
            <w:ins w:id="3625" w:author=" " w:date="2021-11-12T16:13:00Z">
              <w:r w:rsidR="00D0720D">
                <w:t>oleh database</w:t>
              </w:r>
            </w:ins>
          </w:p>
        </w:tc>
      </w:tr>
      <w:tr w:rsidR="00BB5EB6" w:rsidRPr="0044182F" w14:paraId="26249867" w14:textId="77777777" w:rsidTr="00D26F74">
        <w:trPr>
          <w:jc w:val="center"/>
          <w:ins w:id="3626" w:author=" " w:date="2021-11-12T16:11:00Z"/>
        </w:trPr>
        <w:tc>
          <w:tcPr>
            <w:tcW w:w="7791" w:type="dxa"/>
            <w:gridSpan w:val="2"/>
            <w:shd w:val="clear" w:color="auto" w:fill="F2EE98"/>
            <w:vAlign w:val="center"/>
          </w:tcPr>
          <w:p w14:paraId="4F7DBF66" w14:textId="77777777" w:rsidR="00BB5EB6" w:rsidRPr="0044182F" w:rsidRDefault="00BB5EB6" w:rsidP="00D26F74">
            <w:pPr>
              <w:jc w:val="center"/>
              <w:rPr>
                <w:ins w:id="3627" w:author=" " w:date="2021-11-12T16:11:00Z"/>
                <w:b/>
              </w:rPr>
            </w:pPr>
            <w:ins w:id="3628" w:author=" " w:date="2021-11-12T16:11:00Z">
              <w:r w:rsidRPr="0044182F">
                <w:rPr>
                  <w:b/>
                </w:rPr>
                <w:t>Main Course</w:t>
              </w:r>
            </w:ins>
          </w:p>
        </w:tc>
      </w:tr>
      <w:tr w:rsidR="00BB5EB6" w:rsidRPr="0044182F" w14:paraId="63DF2327" w14:textId="77777777" w:rsidTr="00D26F74">
        <w:trPr>
          <w:jc w:val="center"/>
          <w:ins w:id="3629" w:author=" " w:date="2021-11-12T16:11:00Z"/>
        </w:trPr>
        <w:tc>
          <w:tcPr>
            <w:tcW w:w="3827" w:type="dxa"/>
            <w:shd w:val="clear" w:color="auto" w:fill="F2EE98"/>
            <w:vAlign w:val="center"/>
          </w:tcPr>
          <w:p w14:paraId="64F773EB" w14:textId="77777777" w:rsidR="00BB5EB6" w:rsidRPr="0044182F" w:rsidRDefault="00BB5EB6" w:rsidP="00D26F74">
            <w:pPr>
              <w:jc w:val="center"/>
              <w:rPr>
                <w:ins w:id="3630" w:author=" " w:date="2021-11-12T16:11:00Z"/>
                <w:b/>
              </w:rPr>
            </w:pPr>
            <w:proofErr w:type="spellStart"/>
            <w:ins w:id="3631" w:author=" " w:date="2021-11-12T16:1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26E9AC" w14:textId="77777777" w:rsidR="00BB5EB6" w:rsidRPr="0044182F" w:rsidRDefault="00BB5EB6" w:rsidP="00D26F74">
            <w:pPr>
              <w:jc w:val="center"/>
              <w:rPr>
                <w:ins w:id="3632" w:author=" " w:date="2021-11-12T16:11:00Z"/>
                <w:b/>
              </w:rPr>
            </w:pPr>
            <w:proofErr w:type="spellStart"/>
            <w:ins w:id="3633" w:author=" " w:date="2021-11-12T16:11: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5F2C91C3" w14:textId="77777777" w:rsidTr="00D26F74">
        <w:trPr>
          <w:jc w:val="center"/>
          <w:ins w:id="3634" w:author=" " w:date="2021-11-12T16:11:00Z"/>
        </w:trPr>
        <w:tc>
          <w:tcPr>
            <w:tcW w:w="3827" w:type="dxa"/>
            <w:vAlign w:val="center"/>
          </w:tcPr>
          <w:p w14:paraId="02548DCD" w14:textId="5EB5585D" w:rsidR="00BB5EB6" w:rsidRPr="0044182F" w:rsidRDefault="00D0720D" w:rsidP="00BB5EB6">
            <w:pPr>
              <w:numPr>
                <w:ilvl w:val="0"/>
                <w:numId w:val="34"/>
              </w:numPr>
              <w:spacing w:after="160"/>
              <w:rPr>
                <w:ins w:id="3635" w:author=" " w:date="2021-11-12T16:11:00Z"/>
              </w:rPr>
            </w:pPr>
            <w:proofErr w:type="spellStart"/>
            <w:ins w:id="3636" w:author=" " w:date="2021-11-12T16:13:00Z">
              <w:r>
                <w:t>Siswa</w:t>
              </w:r>
              <w:proofErr w:type="spellEnd"/>
              <w:r>
                <w:t xml:space="preserve"> </w:t>
              </w:r>
              <w:proofErr w:type="spellStart"/>
              <w:r>
                <w:t>melakukan</w:t>
              </w:r>
              <w:proofErr w:type="spellEnd"/>
              <w:r>
                <w:t xml:space="preserve"> scan </w:t>
              </w:r>
              <w:proofErr w:type="spellStart"/>
              <w:r>
                <w:t>kartu</w:t>
              </w:r>
              <w:proofErr w:type="spellEnd"/>
              <w:r>
                <w:t xml:space="preserve"> </w:t>
              </w:r>
            </w:ins>
          </w:p>
        </w:tc>
        <w:tc>
          <w:tcPr>
            <w:tcW w:w="3964" w:type="dxa"/>
            <w:vAlign w:val="center"/>
          </w:tcPr>
          <w:p w14:paraId="00D0A3E7" w14:textId="77777777" w:rsidR="00BB5EB6" w:rsidRPr="0044182F" w:rsidRDefault="00BB5EB6" w:rsidP="00D26F74">
            <w:pPr>
              <w:ind w:left="511"/>
              <w:rPr>
                <w:ins w:id="3637" w:author=" " w:date="2021-11-12T16:11:00Z"/>
              </w:rPr>
            </w:pPr>
          </w:p>
        </w:tc>
      </w:tr>
      <w:tr w:rsidR="00BB5EB6" w:rsidRPr="0044182F" w14:paraId="75F1368B" w14:textId="77777777" w:rsidTr="00D26F74">
        <w:trPr>
          <w:jc w:val="center"/>
          <w:ins w:id="3638" w:author=" " w:date="2021-11-12T16:11:00Z"/>
        </w:trPr>
        <w:tc>
          <w:tcPr>
            <w:tcW w:w="3827" w:type="dxa"/>
            <w:vAlign w:val="center"/>
          </w:tcPr>
          <w:p w14:paraId="4BE0C332" w14:textId="77777777" w:rsidR="00BB5EB6" w:rsidRPr="0044182F" w:rsidRDefault="00BB5EB6" w:rsidP="00D26F74">
            <w:pPr>
              <w:ind w:left="510"/>
              <w:rPr>
                <w:ins w:id="3639" w:author=" " w:date="2021-11-12T16:11:00Z"/>
              </w:rPr>
            </w:pPr>
          </w:p>
        </w:tc>
        <w:tc>
          <w:tcPr>
            <w:tcW w:w="3964" w:type="dxa"/>
            <w:vAlign w:val="center"/>
          </w:tcPr>
          <w:p w14:paraId="08AD2857" w14:textId="4A9A87BE" w:rsidR="00BB5EB6" w:rsidRPr="0044182F" w:rsidRDefault="00D0720D" w:rsidP="00BB5EB6">
            <w:pPr>
              <w:numPr>
                <w:ilvl w:val="0"/>
                <w:numId w:val="34"/>
              </w:numPr>
              <w:spacing w:after="160"/>
              <w:ind w:left="511"/>
              <w:rPr>
                <w:ins w:id="3640" w:author=" " w:date="2021-11-12T16:11:00Z"/>
              </w:rPr>
            </w:pPr>
            <w:proofErr w:type="spellStart"/>
            <w:ins w:id="3641" w:author=" " w:date="2021-11-12T16:13:00Z">
              <w:r>
                <w:t>Menyimpan</w:t>
              </w:r>
              <w:proofErr w:type="spellEnd"/>
              <w:r>
                <w:t xml:space="preserve"> data </w:t>
              </w:r>
              <w:proofErr w:type="spellStart"/>
              <w:r>
                <w:t>hasil</w:t>
              </w:r>
              <w:proofErr w:type="spellEnd"/>
              <w:r>
                <w:t xml:space="preserve"> scan </w:t>
              </w:r>
              <w:proofErr w:type="spellStart"/>
              <w:r>
                <w:t>ke</w:t>
              </w:r>
              <w:proofErr w:type="spellEnd"/>
              <w:r>
                <w:t xml:space="preserve"> </w:t>
              </w:r>
              <w:proofErr w:type="spellStart"/>
              <w:r>
                <w:t>dalam</w:t>
              </w:r>
              <w:proofErr w:type="spellEnd"/>
              <w:r>
                <w:t xml:space="preserve"> database</w:t>
              </w:r>
            </w:ins>
          </w:p>
        </w:tc>
      </w:tr>
      <w:tr w:rsidR="00BB5EB6" w14:paraId="6F400D1C" w14:textId="77777777" w:rsidTr="00D26F74">
        <w:trPr>
          <w:jc w:val="center"/>
          <w:ins w:id="3642" w:author=" " w:date="2021-11-12T16:11:00Z"/>
        </w:trPr>
        <w:tc>
          <w:tcPr>
            <w:tcW w:w="3827" w:type="dxa"/>
            <w:vAlign w:val="center"/>
          </w:tcPr>
          <w:p w14:paraId="1C55F269" w14:textId="77777777" w:rsidR="00BB5EB6" w:rsidRDefault="00BB5EB6" w:rsidP="00D26F74">
            <w:pPr>
              <w:pStyle w:val="ListParagraph"/>
              <w:ind w:left="450"/>
              <w:rPr>
                <w:ins w:id="3643" w:author=" " w:date="2021-11-12T16:11:00Z"/>
              </w:rPr>
            </w:pPr>
          </w:p>
        </w:tc>
        <w:tc>
          <w:tcPr>
            <w:tcW w:w="3964" w:type="dxa"/>
            <w:vAlign w:val="center"/>
          </w:tcPr>
          <w:p w14:paraId="28416157" w14:textId="30D8E1A5" w:rsidR="00BB5EB6" w:rsidRDefault="00D0720D" w:rsidP="00BB5EB6">
            <w:pPr>
              <w:pStyle w:val="ListParagraph"/>
              <w:numPr>
                <w:ilvl w:val="0"/>
                <w:numId w:val="34"/>
              </w:numPr>
              <w:spacing w:after="160"/>
              <w:ind w:left="468"/>
              <w:rPr>
                <w:ins w:id="3644" w:author=" " w:date="2021-11-12T16:11:00Z"/>
              </w:rPr>
            </w:pPr>
            <w:proofErr w:type="spellStart"/>
            <w:ins w:id="3645" w:author=" " w:date="2021-11-12T16:14:00Z">
              <w:r>
                <w:t>Menampilkan</w:t>
              </w:r>
              <w:proofErr w:type="spellEnd"/>
              <w:r>
                <w:t xml:space="preserve"> data </w:t>
              </w:r>
              <w:proofErr w:type="spellStart"/>
              <w:r>
                <w:t>hasil</w:t>
              </w:r>
              <w:proofErr w:type="spellEnd"/>
              <w:r>
                <w:t xml:space="preserve"> </w:t>
              </w:r>
              <w:proofErr w:type="spellStart"/>
              <w:r>
                <w:t>absensi</w:t>
              </w:r>
            </w:ins>
            <w:proofErr w:type="spellEnd"/>
          </w:p>
        </w:tc>
      </w:tr>
    </w:tbl>
    <w:p w14:paraId="1C1D46DC" w14:textId="77777777" w:rsidR="00BB5EB6" w:rsidRDefault="00BB5EB6">
      <w:pPr>
        <w:pStyle w:val="ListParagraph"/>
        <w:ind w:left="426"/>
        <w:rPr>
          <w:ins w:id="3646" w:author=" " w:date="2021-11-12T16:11:00Z"/>
        </w:rPr>
        <w:pPrChange w:id="3647" w:author=" " w:date="2021-11-12T16:11:00Z">
          <w:pPr>
            <w:pStyle w:val="ListParagraph"/>
            <w:numPr>
              <w:numId w:val="25"/>
            </w:numPr>
            <w:ind w:left="426" w:hanging="360"/>
          </w:pPr>
        </w:pPrChange>
      </w:pPr>
    </w:p>
    <w:p w14:paraId="14059A1C" w14:textId="4B595B83" w:rsidR="00270503" w:rsidDel="005049EC" w:rsidRDefault="00270503" w:rsidP="00FF2590">
      <w:pPr>
        <w:pStyle w:val="ListParagraph"/>
        <w:numPr>
          <w:ilvl w:val="0"/>
          <w:numId w:val="25"/>
        </w:numPr>
        <w:ind w:left="426"/>
        <w:rPr>
          <w:del w:id="3648" w:author="Rafi Aziizi" w:date="2021-11-13T07:01:00Z"/>
        </w:rPr>
      </w:pPr>
      <w:proofErr w:type="spellStart"/>
      <w:r>
        <w:t>Skenario</w:t>
      </w:r>
      <w:proofErr w:type="spellEnd"/>
      <w:r>
        <w:t xml:space="preserve"> </w:t>
      </w:r>
      <w:proofErr w:type="spellStart"/>
      <w:r>
        <w:t>Kelola</w:t>
      </w:r>
      <w:proofErr w:type="spellEnd"/>
      <w:r>
        <w:t xml:space="preserve"> </w:t>
      </w:r>
      <w:proofErr w:type="spellStart"/>
      <w:r>
        <w:t>Absensi</w:t>
      </w:r>
      <w:proofErr w:type="spellEnd"/>
    </w:p>
    <w:p w14:paraId="702188A3" w14:textId="1C16EA8C" w:rsidR="00117601" w:rsidRDefault="00117601" w:rsidP="005049EC">
      <w:pPr>
        <w:pStyle w:val="ListParagraph"/>
        <w:numPr>
          <w:ilvl w:val="0"/>
          <w:numId w:val="25"/>
        </w:numPr>
        <w:ind w:left="426"/>
        <w:pPrChange w:id="3649" w:author="Rafi Aziizi" w:date="2021-11-13T07:01:00Z">
          <w:pPr>
            <w:pStyle w:val="Caption"/>
            <w:keepNext/>
            <w:jc w:val="center"/>
          </w:pPr>
        </w:pPrChange>
      </w:pPr>
      <w:bookmarkStart w:id="3650" w:name="_Toc83115874"/>
      <w:del w:id="3651"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Del="00885B6D">
          <w:delText xml:space="preserve"> </w:delText>
        </w:r>
        <w:r w:rsidRPr="00336DE4" w:rsidDel="00885B6D">
          <w:delText xml:space="preserve">Skenario Use Case Kelola </w:delText>
        </w:r>
        <w:r w:rsidDel="00885B6D">
          <w:delText>Absensi</w:delText>
        </w:r>
      </w:del>
      <w:bookmarkEnd w:id="365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55162" w:rsidR="00FF653C" w:rsidRPr="002F6C1D" w:rsidRDefault="00FF653C" w:rsidP="003E4796">
            <w:r>
              <w:t>RC</w:t>
            </w:r>
            <w:r w:rsidR="00443E24">
              <w:t>1</w:t>
            </w:r>
            <w:ins w:id="3652" w:author=" " w:date="2021-11-12T16:14:00Z">
              <w:r w:rsidR="00D0720D">
                <w:t>9</w:t>
              </w:r>
            </w:ins>
            <w:del w:id="3653" w:author=" "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proofErr w:type="spellStart"/>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w:t>
            </w:r>
            <w:proofErr w:type="spellStart"/>
            <w:r w:rsidR="007B6A3E">
              <w:t>Bagian</w:t>
            </w:r>
            <w:proofErr w:type="spellEnd"/>
            <w:r w:rsidR="007B6A3E">
              <w:t xml:space="preserve"> IT</w:t>
            </w:r>
            <w:r>
              <w:t xml:space="preserve">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commentRangeStart w:id="3654"/>
            <w:proofErr w:type="spellStart"/>
            <w:r>
              <w:t>absen</w:t>
            </w:r>
            <w:commentRangeEnd w:id="3654"/>
            <w:proofErr w:type="spellEnd"/>
            <w:r w:rsidR="0036406D">
              <w:rPr>
                <w:rStyle w:val="CommentReference"/>
              </w:rPr>
              <w:commentReference w:id="3654"/>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w:t>
      </w:r>
      <w:proofErr w:type="spellStart"/>
      <w:r>
        <w:t>Absensi</w:t>
      </w:r>
      <w:proofErr w:type="spellEnd"/>
    </w:p>
    <w:p w14:paraId="28229780" w14:textId="7090715F" w:rsidR="00117601" w:rsidRDefault="00117601" w:rsidP="005B790F">
      <w:pPr>
        <w:pStyle w:val="Caption"/>
        <w:keepNext/>
        <w:jc w:val="center"/>
      </w:pPr>
      <w:bookmarkStart w:id="3655" w:name="_Toc83115875"/>
      <w:del w:id="3656"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Del="00885B6D">
          <w:delText xml:space="preserve"> </w:delText>
        </w:r>
        <w:r w:rsidRPr="00D7394F" w:rsidDel="00885B6D">
          <w:delText>Skenario Use Case Laporan Absen</w:delText>
        </w:r>
      </w:del>
      <w:bookmarkEnd w:id="365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proofErr w:type="spellStart"/>
            <w:r>
              <w:t>Laporan</w:t>
            </w:r>
            <w:proofErr w:type="spellEnd"/>
            <w:r>
              <w:t xml:space="preserve"> </w:t>
            </w:r>
            <w:proofErr w:type="spellStart"/>
            <w:r>
              <w:t>Absensi</w:t>
            </w:r>
            <w:proofErr w:type="spellEnd"/>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rsidR="007B6A3E">
              <w:t>laporan</w:t>
            </w:r>
            <w:proofErr w:type="spellEnd"/>
            <w:r w:rsidR="007B6A3E">
              <w:t xml:space="preserve"> </w:t>
            </w:r>
            <w:proofErr w:type="spellStart"/>
            <w:r>
              <w:t>absen</w:t>
            </w:r>
            <w:proofErr w:type="spellEnd"/>
            <w:r>
              <w:t xml:space="preserve"> </w:t>
            </w:r>
            <w:proofErr w:type="spellStart"/>
            <w:r>
              <w:t>siswa</w:t>
            </w:r>
            <w:proofErr w:type="spellEnd"/>
            <w:r w:rsidR="00401319">
              <w:t xml:space="preserve"> </w:t>
            </w:r>
            <w:r>
              <w:t xml:space="preserve">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w:t>
            </w:r>
            <w:proofErr w:type="spellStart"/>
            <w:r>
              <w:t>masi</w:t>
            </w:r>
            <w:r w:rsidR="00401319">
              <w:t>n</w:t>
            </w:r>
            <w:r>
              <w:t>g-masing</w:t>
            </w:r>
            <w:proofErr w:type="spellEnd"/>
            <w:r>
              <w:t xml:space="preserve">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0C450C49" w:rsidR="00435CA8" w:rsidRPr="00435CA8" w:rsidRDefault="00435CA8" w:rsidP="003E4796">
            <w:r w:rsidRPr="00435CA8">
              <w:t>Guru B</w:t>
            </w:r>
            <w:r>
              <w:t>K</w:t>
            </w:r>
            <w:r w:rsidRPr="00435CA8">
              <w:t xml:space="preserve"> </w:t>
            </w:r>
            <w:proofErr w:type="spellStart"/>
            <w:r w:rsidRPr="00435CA8">
              <w:t>belum</w:t>
            </w:r>
            <w:proofErr w:type="spellEnd"/>
            <w:r w:rsidRPr="00435CA8">
              <w:t xml:space="preserve"> </w:t>
            </w:r>
            <w:proofErr w:type="spellStart"/>
            <w:r w:rsidRPr="00435CA8">
              <w:t>menerima</w:t>
            </w:r>
            <w:proofErr w:type="spellEnd"/>
            <w:r w:rsidRPr="00435CA8">
              <w:t xml:space="preserve"> </w:t>
            </w:r>
            <w:proofErr w:type="spellStart"/>
            <w:r w:rsidRPr="00435CA8">
              <w:t>laporan</w:t>
            </w:r>
            <w:proofErr w:type="spellEnd"/>
            <w:r w:rsidRPr="00435CA8">
              <w:t xml:space="preserve"> </w:t>
            </w:r>
            <w:proofErr w:type="spellStart"/>
            <w:r w:rsidRPr="00435CA8">
              <w:t>absensi</w:t>
            </w:r>
            <w:proofErr w:type="spellEnd"/>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 xml:space="preserve">Guru BK </w:t>
            </w:r>
            <w:proofErr w:type="spellStart"/>
            <w:r>
              <w:t>telah</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absensi</w:t>
            </w:r>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rsidR="007B6A3E">
              <w:t xml:space="preserve"> </w:t>
            </w:r>
            <w:proofErr w:type="spellStart"/>
            <w:r w:rsidR="007B6A3E">
              <w:t>absensi</w:t>
            </w:r>
            <w:proofErr w:type="spellEnd"/>
            <w:r w:rsidR="007B6A3E">
              <w:t xml:space="preserve"> per-</w:t>
            </w:r>
            <w:r>
              <w:t xml:space="preserve"> </w:t>
            </w:r>
            <w:r w:rsidR="007B6A3E">
              <w:t xml:space="preserve">semester </w:t>
            </w:r>
            <w:proofErr w:type="spellStart"/>
            <w:r w:rsidR="007B6A3E">
              <w:t>melalui</w:t>
            </w:r>
            <w:proofErr w:type="spellEnd"/>
            <w:r w:rsidR="007B6A3E">
              <w:t xml:space="preserve"> menu “</w:t>
            </w:r>
            <w:proofErr w:type="spellStart"/>
            <w:r w:rsidR="007B6A3E">
              <w:t>Laporan</w:t>
            </w:r>
            <w:proofErr w:type="spellEnd"/>
            <w:r w:rsidR="007B6A3E">
              <w:t xml:space="preserve"> </w:t>
            </w:r>
            <w:proofErr w:type="spellStart"/>
            <w:r w:rsidR="007B6A3E">
              <w:t>Absen</w:t>
            </w:r>
            <w:proofErr w:type="spellEnd"/>
            <w:r w:rsidR="007B6A3E">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rsidR="007B6A3E">
              <w:t>absensi</w:t>
            </w:r>
            <w:proofErr w:type="spellEnd"/>
            <w:r w:rsidR="007B6A3E">
              <w:t xml:space="preserve"> </w:t>
            </w:r>
            <w:proofErr w:type="spellStart"/>
            <w:r w:rsidR="007B6A3E">
              <w:t>siswa</w:t>
            </w:r>
            <w:proofErr w:type="spellEnd"/>
            <w:r w:rsidR="007B6A3E">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terkini</w:t>
            </w:r>
            <w:proofErr w:type="spellEnd"/>
            <w:r>
              <w:t xml:space="preserve">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RDefault="00270503" w:rsidP="00FF2590">
      <w:pPr>
        <w:pStyle w:val="ListParagraph"/>
        <w:numPr>
          <w:ilvl w:val="0"/>
          <w:numId w:val="25"/>
        </w:numPr>
        <w:ind w:left="426"/>
      </w:pPr>
      <w:proofErr w:type="spellStart"/>
      <w:r>
        <w:t>Skenario</w:t>
      </w:r>
      <w:proofErr w:type="spellEnd"/>
      <w:r>
        <w:t xml:space="preserve"> </w:t>
      </w:r>
      <w:proofErr w:type="spellStart"/>
      <w:r>
        <w:t>Notifikasi</w:t>
      </w:r>
      <w:proofErr w:type="spellEnd"/>
    </w:p>
    <w:p w14:paraId="29892DAC" w14:textId="3006C6F8" w:rsidR="00117601" w:rsidRDefault="00117601" w:rsidP="005B790F">
      <w:pPr>
        <w:pStyle w:val="Caption"/>
        <w:keepNext/>
        <w:jc w:val="center"/>
      </w:pPr>
      <w:bookmarkStart w:id="3657" w:name="_Toc83115877"/>
      <w:del w:id="3658"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bookmarkEnd w:id="3657"/>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659" w:author=" " w:date="2021-11-12T15:57: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896"/>
        <w:gridCol w:w="2001"/>
        <w:gridCol w:w="3030"/>
        <w:gridCol w:w="6"/>
        <w:tblGridChange w:id="3660">
          <w:tblGrid>
            <w:gridCol w:w="2896"/>
            <w:gridCol w:w="2001"/>
            <w:gridCol w:w="1029"/>
            <w:gridCol w:w="2001"/>
          </w:tblGrid>
        </w:tblGridChange>
      </w:tblGrid>
      <w:tr w:rsidR="000B2B6A" w:rsidRPr="00A46E0B" w14:paraId="29A9A639" w14:textId="77777777" w:rsidTr="00EC162F">
        <w:trPr>
          <w:gridAfter w:val="1"/>
          <w:wAfter w:w="6" w:type="dxa"/>
          <w:jc w:val="center"/>
          <w:trPrChange w:id="3661" w:author=" " w:date="2021-11-12T15:57:00Z">
            <w:trPr>
              <w:jc w:val="center"/>
            </w:trPr>
          </w:trPrChange>
        </w:trPr>
        <w:tc>
          <w:tcPr>
            <w:tcW w:w="4897" w:type="dxa"/>
            <w:gridSpan w:val="2"/>
            <w:shd w:val="clear" w:color="auto" w:fill="F2EE98"/>
            <w:tcPrChange w:id="3662" w:author=" " w:date="2021-11-12T15:57: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3030" w:type="dxa"/>
            <w:shd w:val="clear" w:color="auto" w:fill="F2EE98"/>
            <w:vAlign w:val="center"/>
            <w:tcPrChange w:id="3663" w:author=" " w:date="2021-11-12T15:57:00Z">
              <w:tcPr>
                <w:tcW w:w="3030" w:type="dxa"/>
                <w:gridSpan w:val="2"/>
                <w:shd w:val="clear" w:color="auto" w:fill="F2EE98"/>
                <w:vAlign w:val="center"/>
              </w:tcPr>
            </w:tcPrChange>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EC162F">
        <w:trPr>
          <w:gridAfter w:val="1"/>
          <w:wAfter w:w="6" w:type="dxa"/>
          <w:jc w:val="center"/>
          <w:trPrChange w:id="3664" w:author=" " w:date="2021-11-12T15:57:00Z">
            <w:trPr>
              <w:jc w:val="center"/>
            </w:trPr>
          </w:trPrChange>
        </w:trPr>
        <w:tc>
          <w:tcPr>
            <w:tcW w:w="4897" w:type="dxa"/>
            <w:gridSpan w:val="2"/>
            <w:tcPrChange w:id="3665" w:author=" " w:date="2021-11-12T15:57:00Z">
              <w:tcPr>
                <w:tcW w:w="4897" w:type="dxa"/>
                <w:gridSpan w:val="2"/>
              </w:tcPr>
            </w:tcPrChange>
          </w:tcPr>
          <w:p w14:paraId="6C5AA355" w14:textId="1D01A891" w:rsidR="000B2B6A" w:rsidRPr="0044182F" w:rsidRDefault="000B2B6A" w:rsidP="003E4796">
            <w:pPr>
              <w:rPr>
                <w:b/>
              </w:rPr>
            </w:pPr>
            <w:r w:rsidRPr="0044182F">
              <w:rPr>
                <w:b/>
              </w:rPr>
              <w:t>ID</w:t>
            </w:r>
          </w:p>
        </w:tc>
        <w:tc>
          <w:tcPr>
            <w:tcW w:w="3030" w:type="dxa"/>
            <w:vAlign w:val="center"/>
            <w:tcPrChange w:id="3666" w:author=" " w:date="2021-11-12T15:57:00Z">
              <w:tcPr>
                <w:tcW w:w="3030" w:type="dxa"/>
                <w:gridSpan w:val="2"/>
                <w:vAlign w:val="center"/>
              </w:tcPr>
            </w:tcPrChange>
          </w:tcPr>
          <w:p w14:paraId="6C38F0C8" w14:textId="74A68F16" w:rsidR="000B2B6A" w:rsidRPr="002F6C1D" w:rsidRDefault="000B2B6A" w:rsidP="003E4796">
            <w:r>
              <w:t>RC</w:t>
            </w:r>
            <w:r w:rsidR="007B6A3E">
              <w:t>20</w:t>
            </w:r>
          </w:p>
        </w:tc>
      </w:tr>
      <w:tr w:rsidR="000B2B6A" w:rsidRPr="000C722D" w14:paraId="3815BCDA" w14:textId="77777777" w:rsidTr="00EC162F">
        <w:trPr>
          <w:gridAfter w:val="1"/>
          <w:wAfter w:w="6" w:type="dxa"/>
          <w:jc w:val="center"/>
          <w:trPrChange w:id="3667" w:author=" " w:date="2021-11-12T15:57:00Z">
            <w:trPr>
              <w:jc w:val="center"/>
            </w:trPr>
          </w:trPrChange>
        </w:trPr>
        <w:tc>
          <w:tcPr>
            <w:tcW w:w="4897" w:type="dxa"/>
            <w:gridSpan w:val="2"/>
            <w:tcPrChange w:id="3668" w:author=" " w:date="2021-11-12T15:57:00Z">
              <w:tcPr>
                <w:tcW w:w="4897" w:type="dxa"/>
                <w:gridSpan w:val="2"/>
              </w:tcPr>
            </w:tcPrChange>
          </w:tcPr>
          <w:p w14:paraId="6B535F1E" w14:textId="6ECC9355" w:rsidR="000B2B6A" w:rsidRPr="0044182F" w:rsidRDefault="000B2B6A" w:rsidP="003E4796">
            <w:pPr>
              <w:rPr>
                <w:b/>
              </w:rPr>
            </w:pPr>
            <w:r w:rsidRPr="0044182F">
              <w:rPr>
                <w:b/>
              </w:rPr>
              <w:t>Description</w:t>
            </w:r>
          </w:p>
        </w:tc>
        <w:tc>
          <w:tcPr>
            <w:tcW w:w="3030" w:type="dxa"/>
            <w:tcPrChange w:id="3669" w:author=" " w:date="2021-11-12T15:57:00Z">
              <w:tcPr>
                <w:tcW w:w="3030" w:type="dxa"/>
                <w:gridSpan w:val="2"/>
              </w:tcPr>
            </w:tcPrChange>
          </w:tcPr>
          <w:p w14:paraId="7874E8D9" w14:textId="0DCD074D"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w:t>
            </w:r>
            <w:r w:rsidR="0087570E">
              <w:t xml:space="preserve">, 6 kali </w:t>
            </w:r>
            <w:proofErr w:type="spellStart"/>
            <w:r w:rsidR="0087570E">
              <w:t>hingga</w:t>
            </w:r>
            <w:proofErr w:type="spellEnd"/>
            <w:r w:rsidR="0087570E">
              <w:t xml:space="preserve"> 9 kali</w:t>
            </w:r>
            <w:r>
              <w:t>.</w:t>
            </w:r>
          </w:p>
        </w:tc>
      </w:tr>
      <w:tr w:rsidR="000B2B6A" w:rsidRPr="002F6C1D" w14:paraId="071702DF" w14:textId="77777777" w:rsidTr="00EC162F">
        <w:trPr>
          <w:gridAfter w:val="1"/>
          <w:wAfter w:w="6" w:type="dxa"/>
          <w:jc w:val="center"/>
          <w:trPrChange w:id="3670" w:author=" " w:date="2021-11-12T15:57:00Z">
            <w:trPr>
              <w:jc w:val="center"/>
            </w:trPr>
          </w:trPrChange>
        </w:trPr>
        <w:tc>
          <w:tcPr>
            <w:tcW w:w="4897" w:type="dxa"/>
            <w:gridSpan w:val="2"/>
            <w:tcPrChange w:id="3671" w:author=" " w:date="2021-11-12T15:57:00Z">
              <w:tcPr>
                <w:tcW w:w="4897" w:type="dxa"/>
                <w:gridSpan w:val="2"/>
              </w:tcPr>
            </w:tcPrChange>
          </w:tcPr>
          <w:p w14:paraId="34FABFF4" w14:textId="760634C2" w:rsidR="000B2B6A" w:rsidRPr="0044182F" w:rsidRDefault="000B2B6A" w:rsidP="003E4796">
            <w:pPr>
              <w:rPr>
                <w:b/>
              </w:rPr>
            </w:pPr>
            <w:r w:rsidRPr="0044182F">
              <w:rPr>
                <w:b/>
              </w:rPr>
              <w:t>Actors</w:t>
            </w:r>
          </w:p>
        </w:tc>
        <w:tc>
          <w:tcPr>
            <w:tcW w:w="3030" w:type="dxa"/>
            <w:vAlign w:val="center"/>
            <w:tcPrChange w:id="3672" w:author=" " w:date="2021-11-12T15:57:00Z">
              <w:tcPr>
                <w:tcW w:w="3030" w:type="dxa"/>
                <w:gridSpan w:val="2"/>
                <w:vAlign w:val="center"/>
              </w:tcPr>
            </w:tcPrChange>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EC162F">
        <w:trPr>
          <w:gridAfter w:val="1"/>
          <w:wAfter w:w="6" w:type="dxa"/>
          <w:jc w:val="center"/>
          <w:trPrChange w:id="3673" w:author=" " w:date="2021-11-12T15:57:00Z">
            <w:trPr>
              <w:jc w:val="center"/>
            </w:trPr>
          </w:trPrChange>
        </w:trPr>
        <w:tc>
          <w:tcPr>
            <w:tcW w:w="4897" w:type="dxa"/>
            <w:gridSpan w:val="2"/>
            <w:tcPrChange w:id="3674" w:author=" " w:date="2021-11-12T15:57: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3030" w:type="dxa"/>
            <w:vAlign w:val="center"/>
            <w:tcPrChange w:id="3675" w:author=" " w:date="2021-11-12T15:57: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EC162F">
        <w:trPr>
          <w:gridAfter w:val="1"/>
          <w:wAfter w:w="6" w:type="dxa"/>
          <w:jc w:val="center"/>
          <w:trPrChange w:id="3676" w:author=" " w:date="2021-11-12T15:57:00Z">
            <w:trPr>
              <w:jc w:val="center"/>
            </w:trPr>
          </w:trPrChange>
        </w:trPr>
        <w:tc>
          <w:tcPr>
            <w:tcW w:w="4897" w:type="dxa"/>
            <w:gridSpan w:val="2"/>
            <w:tcPrChange w:id="3677" w:author=" " w:date="2021-11-12T15:57:00Z">
              <w:tcPr>
                <w:tcW w:w="4897" w:type="dxa"/>
                <w:gridSpan w:val="2"/>
              </w:tcPr>
            </w:tcPrChange>
          </w:tcPr>
          <w:p w14:paraId="495A9EE8" w14:textId="0015D18A" w:rsidR="000B2B6A" w:rsidRPr="0044182F" w:rsidRDefault="000B2B6A" w:rsidP="003E4796">
            <w:pPr>
              <w:rPr>
                <w:b/>
              </w:rPr>
            </w:pPr>
            <w:r w:rsidRPr="0044182F">
              <w:rPr>
                <w:b/>
              </w:rPr>
              <w:t>Triggers</w:t>
            </w:r>
          </w:p>
        </w:tc>
        <w:tc>
          <w:tcPr>
            <w:tcW w:w="3030" w:type="dxa"/>
            <w:vAlign w:val="center"/>
            <w:tcPrChange w:id="3678" w:author=" " w:date="2021-11-12T15:57:00Z">
              <w:tcPr>
                <w:tcW w:w="3030" w:type="dxa"/>
                <w:gridSpan w:val="2"/>
                <w:vAlign w:val="center"/>
              </w:tcPr>
            </w:tcPrChange>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EC162F">
        <w:trPr>
          <w:gridAfter w:val="1"/>
          <w:wAfter w:w="6" w:type="dxa"/>
          <w:jc w:val="center"/>
          <w:trPrChange w:id="3679" w:author=" " w:date="2021-11-12T15:57:00Z">
            <w:trPr>
              <w:jc w:val="center"/>
            </w:trPr>
          </w:trPrChange>
        </w:trPr>
        <w:tc>
          <w:tcPr>
            <w:tcW w:w="4897" w:type="dxa"/>
            <w:gridSpan w:val="2"/>
            <w:tcPrChange w:id="3680" w:author=" " w:date="2021-11-12T15:57: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3030" w:type="dxa"/>
            <w:vAlign w:val="center"/>
            <w:tcPrChange w:id="3681" w:author=" " w:date="2021-11-12T15:57:00Z">
              <w:tcPr>
                <w:tcW w:w="3030" w:type="dxa"/>
                <w:gridSpan w:val="2"/>
                <w:vAlign w:val="center"/>
              </w:tcPr>
            </w:tcPrChange>
          </w:tcPr>
          <w:p w14:paraId="51D79D68" w14:textId="37FEF489" w:rsidR="000B2B6A" w:rsidRPr="00435CA8" w:rsidRDefault="00B956F6" w:rsidP="003E4796">
            <w:proofErr w:type="spellStart"/>
            <w:r>
              <w:t>Siswa</w:t>
            </w:r>
            <w:proofErr w:type="spellEnd"/>
            <w:r>
              <w:t xml:space="preserve">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EC162F">
        <w:trPr>
          <w:gridAfter w:val="1"/>
          <w:wAfter w:w="6" w:type="dxa"/>
          <w:jc w:val="center"/>
          <w:trPrChange w:id="3682" w:author=" " w:date="2021-11-12T15:57:00Z">
            <w:trPr>
              <w:jc w:val="center"/>
            </w:trPr>
          </w:trPrChange>
        </w:trPr>
        <w:tc>
          <w:tcPr>
            <w:tcW w:w="4897" w:type="dxa"/>
            <w:gridSpan w:val="2"/>
            <w:tcPrChange w:id="3683" w:author=" " w:date="2021-11-12T15:57: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3030" w:type="dxa"/>
            <w:vAlign w:val="center"/>
            <w:tcPrChange w:id="3684" w:author=" " w:date="2021-11-12T15:57:00Z">
              <w:tcPr>
                <w:tcW w:w="3030" w:type="dxa"/>
                <w:gridSpan w:val="2"/>
                <w:vAlign w:val="center"/>
              </w:tcPr>
            </w:tcPrChange>
          </w:tcPr>
          <w:p w14:paraId="53C797F1" w14:textId="22E8133B" w:rsidR="000B2B6A" w:rsidRPr="0048762E" w:rsidRDefault="000B2B6A" w:rsidP="003E4796">
            <w:r>
              <w:t xml:space="preserve">Guru BK </w:t>
            </w:r>
            <w:r w:rsidR="00FC4F89">
              <w:t xml:space="preserve">dan </w:t>
            </w:r>
            <w:proofErr w:type="spellStart"/>
            <w:r w:rsidR="00FC4F89">
              <w:t>Bagian</w:t>
            </w:r>
            <w:proofErr w:type="spellEnd"/>
            <w:r w:rsidR="00FC4F89">
              <w:t xml:space="preserve">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EC162F">
        <w:trPr>
          <w:gridAfter w:val="1"/>
          <w:wAfter w:w="6" w:type="dxa"/>
          <w:jc w:val="center"/>
          <w:trPrChange w:id="3685" w:author=" " w:date="2021-11-12T15:57:00Z">
            <w:trPr>
              <w:jc w:val="center"/>
            </w:trPr>
          </w:trPrChange>
        </w:trPr>
        <w:tc>
          <w:tcPr>
            <w:tcW w:w="7927" w:type="dxa"/>
            <w:gridSpan w:val="3"/>
            <w:shd w:val="clear" w:color="auto" w:fill="F2EE98"/>
            <w:tcPrChange w:id="3686" w:author=" "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EC162F">
        <w:trPr>
          <w:jc w:val="center"/>
          <w:trPrChange w:id="3687" w:author=" " w:date="2021-11-12T15:57:00Z">
            <w:trPr>
              <w:gridAfter w:val="0"/>
              <w:wAfter w:w="2001" w:type="dxa"/>
              <w:jc w:val="center"/>
            </w:trPr>
          </w:trPrChange>
        </w:trPr>
        <w:tc>
          <w:tcPr>
            <w:tcW w:w="2896" w:type="dxa"/>
            <w:shd w:val="clear" w:color="auto" w:fill="F2EE98"/>
            <w:vAlign w:val="center"/>
            <w:tcPrChange w:id="3688" w:author=" " w:date="2021-11-12T15:57:00Z">
              <w:tcPr>
                <w:tcW w:w="2896" w:type="dxa"/>
                <w:shd w:val="clear" w:color="auto" w:fill="F2EE98"/>
                <w:vAlign w:val="center"/>
              </w:tcPr>
            </w:tcPrChange>
          </w:tcPr>
          <w:p w14:paraId="313A2D16" w14:textId="48B7148F" w:rsidR="0036406D" w:rsidRPr="0044182F" w:rsidRDefault="0036406D" w:rsidP="003E4796">
            <w:pPr>
              <w:jc w:val="center"/>
              <w:rPr>
                <w:b/>
              </w:rPr>
            </w:pPr>
            <w:proofErr w:type="spellStart"/>
            <w:r w:rsidRPr="0044182F">
              <w:rPr>
                <w:b/>
              </w:rPr>
              <w:t>Aksi</w:t>
            </w:r>
            <w:proofErr w:type="spellEnd"/>
            <w:r w:rsidRPr="0044182F">
              <w:rPr>
                <w:b/>
              </w:rPr>
              <w:t xml:space="preserve"> </w:t>
            </w:r>
            <w:r>
              <w:rPr>
                <w:b/>
              </w:rPr>
              <w:t>Guru BK &amp; Bag. IT</w:t>
            </w:r>
          </w:p>
        </w:tc>
        <w:tc>
          <w:tcPr>
            <w:tcW w:w="5037" w:type="dxa"/>
            <w:gridSpan w:val="3"/>
            <w:shd w:val="clear" w:color="auto" w:fill="F2EE98"/>
            <w:vAlign w:val="center"/>
            <w:tcPrChange w:id="3689" w:author=" " w:date="2021-11-12T15:57:00Z">
              <w:tcPr>
                <w:tcW w:w="3030" w:type="dxa"/>
                <w:gridSpan w:val="2"/>
                <w:shd w:val="clear" w:color="auto" w:fill="F2EE98"/>
                <w:vAlign w:val="center"/>
              </w:tcPr>
            </w:tcPrChange>
          </w:tcPr>
          <w:p w14:paraId="1FE067C1" w14:textId="77777777" w:rsidR="0036406D" w:rsidRPr="0044182F" w:rsidRDefault="0036406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36406D" w:rsidRPr="0044182F" w14:paraId="7DC31AEE" w14:textId="77777777" w:rsidTr="00EC162F">
        <w:trPr>
          <w:jc w:val="center"/>
          <w:trPrChange w:id="3690" w:author=" " w:date="2021-11-12T15:57:00Z">
            <w:trPr>
              <w:gridAfter w:val="0"/>
              <w:wAfter w:w="2001" w:type="dxa"/>
              <w:jc w:val="center"/>
            </w:trPr>
          </w:trPrChange>
        </w:trPr>
        <w:tc>
          <w:tcPr>
            <w:tcW w:w="2896" w:type="dxa"/>
            <w:vAlign w:val="center"/>
            <w:tcPrChange w:id="3691" w:author=" " w:date="2021-11-12T15:57:00Z">
              <w:tcPr>
                <w:tcW w:w="2896" w:type="dxa"/>
                <w:vAlign w:val="center"/>
              </w:tcPr>
            </w:tcPrChange>
          </w:tcPr>
          <w:p w14:paraId="5A59B6E7" w14:textId="699BC090" w:rsidR="0036406D" w:rsidRPr="0044182F" w:rsidRDefault="0036406D" w:rsidP="000B2B6A">
            <w:pPr>
              <w:pStyle w:val="ListParagraph"/>
              <w:ind w:left="443"/>
            </w:pPr>
          </w:p>
        </w:tc>
        <w:tc>
          <w:tcPr>
            <w:tcW w:w="5037" w:type="dxa"/>
            <w:gridSpan w:val="3"/>
            <w:vAlign w:val="center"/>
            <w:tcPrChange w:id="3692" w:author=" " w:date="2021-11-12T15:57: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proofErr w:type="spellStart"/>
            <w:r>
              <w:t>Mengakses</w:t>
            </w:r>
            <w:proofErr w:type="spellEnd"/>
            <w:del w:id="3693"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3694" w:author="Rafi Aziizi" w:date="2021-11-12T11:24:00Z">
              <w:r>
                <w:t xml:space="preserve"> data </w:t>
              </w:r>
              <w:proofErr w:type="spellStart"/>
              <w:r>
                <w:t>absensi</w:t>
              </w:r>
              <w:proofErr w:type="spellEnd"/>
              <w:r>
                <w:t xml:space="preserve"> yang </w:t>
              </w:r>
              <w:proofErr w:type="spellStart"/>
              <w:r>
                <w:t>memiliki</w:t>
              </w:r>
              <w:proofErr w:type="spellEnd"/>
              <w:r>
                <w:t xml:space="preserve"> status alpha </w:t>
              </w:r>
              <w:proofErr w:type="spellStart"/>
              <w:r>
                <w:t>lebih</w:t>
              </w:r>
              <w:proofErr w:type="spellEnd"/>
              <w:r>
                <w:t xml:space="preserve"> </w:t>
              </w:r>
            </w:ins>
            <w:proofErr w:type="spellStart"/>
            <w:ins w:id="3695" w:author="Rafi Aziizi" w:date="2021-11-12T11:25:00Z">
              <w:r>
                <w:t>dari</w:t>
              </w:r>
              <w:proofErr w:type="spellEnd"/>
              <w:r>
                <w:t xml:space="preserve"> </w:t>
              </w:r>
              <w:proofErr w:type="spellStart"/>
              <w:r>
                <w:t>sama</w:t>
              </w:r>
              <w:proofErr w:type="spellEnd"/>
              <w:r>
                <w:t xml:space="preserve"> </w:t>
              </w:r>
              <w:proofErr w:type="spellStart"/>
              <w:r>
                <w:t>dengan</w:t>
              </w:r>
              <w:proofErr w:type="spellEnd"/>
              <w:r>
                <w:t xml:space="preserve"> 3 kali dan </w:t>
              </w:r>
              <w:proofErr w:type="spellStart"/>
              <w:r>
                <w:t>kelipatan</w:t>
              </w:r>
              <w:proofErr w:type="spellEnd"/>
              <w:r>
                <w:t xml:space="preserve"> 3</w:t>
              </w:r>
            </w:ins>
            <w:del w:id="3696" w:author="Rafi Aziizi" w:date="2021-11-12T11:24:00Z">
              <w:r w:rsidDel="0036406D">
                <w:delText>a</w:delText>
              </w:r>
            </w:del>
            <w:r>
              <w:t xml:space="preserve">. </w:t>
            </w:r>
          </w:p>
        </w:tc>
      </w:tr>
      <w:tr w:rsidR="0036406D" w14:paraId="3ADC163B" w14:textId="77777777" w:rsidTr="00EC162F">
        <w:trPr>
          <w:jc w:val="center"/>
          <w:trPrChange w:id="3697" w:author=" " w:date="2021-11-12T15:57:00Z">
            <w:trPr>
              <w:gridAfter w:val="0"/>
              <w:wAfter w:w="2001" w:type="dxa"/>
              <w:jc w:val="center"/>
            </w:trPr>
          </w:trPrChange>
        </w:trPr>
        <w:tc>
          <w:tcPr>
            <w:tcW w:w="2896" w:type="dxa"/>
            <w:vAlign w:val="center"/>
            <w:tcPrChange w:id="3698" w:author=" " w:date="2021-11-12T15:57:00Z">
              <w:tcPr>
                <w:tcW w:w="2896" w:type="dxa"/>
                <w:vAlign w:val="center"/>
              </w:tcPr>
            </w:tcPrChange>
          </w:tcPr>
          <w:p w14:paraId="40ED098F" w14:textId="3D53C46C" w:rsidR="0036406D" w:rsidRPr="0044182F" w:rsidRDefault="0036406D" w:rsidP="003E4796">
            <w:pPr>
              <w:pStyle w:val="ListParagraph"/>
              <w:ind w:left="450"/>
            </w:pPr>
          </w:p>
        </w:tc>
        <w:tc>
          <w:tcPr>
            <w:tcW w:w="5037" w:type="dxa"/>
            <w:gridSpan w:val="3"/>
            <w:vAlign w:val="center"/>
            <w:tcPrChange w:id="3699" w:author=" " w:date="2021-11-12T15:57: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proofErr w:type="spellEnd"/>
          </w:p>
        </w:tc>
      </w:tr>
      <w:tr w:rsidR="0036406D" w14:paraId="219BB13F" w14:textId="77777777" w:rsidTr="00EC162F">
        <w:trPr>
          <w:jc w:val="center"/>
          <w:trPrChange w:id="3700" w:author=" " w:date="2021-11-12T15:57:00Z">
            <w:trPr>
              <w:gridAfter w:val="0"/>
              <w:wAfter w:w="2001" w:type="dxa"/>
              <w:jc w:val="center"/>
            </w:trPr>
          </w:trPrChange>
        </w:trPr>
        <w:tc>
          <w:tcPr>
            <w:tcW w:w="2896" w:type="dxa"/>
            <w:vAlign w:val="center"/>
            <w:tcPrChange w:id="3701" w:author=" " w:date="2021-11-12T15:57:00Z">
              <w:tcPr>
                <w:tcW w:w="2896" w:type="dxa"/>
                <w:vAlign w:val="center"/>
              </w:tcPr>
            </w:tcPrChange>
          </w:tcPr>
          <w:p w14:paraId="284DB737" w14:textId="3AAF58D7" w:rsidR="0036406D" w:rsidRDefault="0036406D" w:rsidP="00FF2590">
            <w:pPr>
              <w:pStyle w:val="ListParagraph"/>
              <w:numPr>
                <w:ilvl w:val="0"/>
                <w:numId w:val="37"/>
              </w:numPr>
              <w:ind w:left="301"/>
            </w:pPr>
            <w:proofErr w:type="spellStart"/>
            <w:r>
              <w:t>Menerima</w:t>
            </w:r>
            <w:proofErr w:type="spellEnd"/>
            <w:r>
              <w:t xml:space="preserve"> </w:t>
            </w:r>
            <w:proofErr w:type="spellStart"/>
            <w:r>
              <w:t>notifikasi</w:t>
            </w:r>
            <w:proofErr w:type="spellEnd"/>
            <w:r>
              <w:t xml:space="preserve"> </w:t>
            </w:r>
            <w:proofErr w:type="spellStart"/>
            <w:r>
              <w:t>dari</w:t>
            </w:r>
            <w:proofErr w:type="spellEnd"/>
            <w:r>
              <w:t xml:space="preserve"> </w:t>
            </w:r>
            <w:proofErr w:type="spellStart"/>
            <w:r>
              <w:t>sistem</w:t>
            </w:r>
            <w:proofErr w:type="spellEnd"/>
          </w:p>
        </w:tc>
        <w:tc>
          <w:tcPr>
            <w:tcW w:w="5037" w:type="dxa"/>
            <w:gridSpan w:val="3"/>
            <w:vAlign w:val="center"/>
            <w:tcPrChange w:id="3702" w:author=" " w:date="2021-11-12T15:57: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5A07C1AC" w14:textId="075DE748" w:rsidR="00117601" w:rsidRDefault="00117601" w:rsidP="005B790F">
      <w:pPr>
        <w:pStyle w:val="Caption"/>
        <w:keepNext/>
        <w:jc w:val="center"/>
      </w:pPr>
      <w:bookmarkStart w:id="3703" w:name="_Toc83115878"/>
      <w:del w:id="3704" w:author=" " w:date="2021-11-12T16:32: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bookmarkEnd w:id="370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proofErr w:type="spellStart"/>
            <w:r>
              <w:t>Laporan</w:t>
            </w:r>
            <w:proofErr w:type="spellEnd"/>
            <w:r>
              <w:t xml:space="preserve"> </w:t>
            </w:r>
            <w:proofErr w:type="spellStart"/>
            <w:r>
              <w:t>Siswa</w:t>
            </w:r>
            <w:proofErr w:type="spellEnd"/>
            <w:r>
              <w:t xml:space="preserve"> </w:t>
            </w:r>
            <w:proofErr w:type="spellStart"/>
            <w:r>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proofErr w:type="spellStart"/>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68179CA" w:rsidR="00EB6AD3" w:rsidRPr="0048762E" w:rsidRDefault="009B6B0A" w:rsidP="003E4796">
            <w:proofErr w:type="spellStart"/>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proofErr w:type="spellStart"/>
            <w:r>
              <w:t>Aktor</w:t>
            </w:r>
            <w:proofErr w:type="spellEnd"/>
            <w:r w:rsidR="00EB6AD3">
              <w:t xml:space="preserve"> </w:t>
            </w:r>
            <w:proofErr w:type="spellStart"/>
            <w:r w:rsidR="00EB6AD3">
              <w:t>mengakses</w:t>
            </w:r>
            <w:proofErr w:type="spellEnd"/>
            <w:r w:rsidR="00EB6AD3">
              <w:t xml:space="preserve"> </w:t>
            </w:r>
            <w:proofErr w:type="spellStart"/>
            <w:r w:rsidR="00EB6AD3">
              <w:t>dengan</w:t>
            </w:r>
            <w:proofErr w:type="spellEnd"/>
            <w:r w:rsidR="00EB6AD3">
              <w:t xml:space="preserve"> </w:t>
            </w:r>
            <w:proofErr w:type="spellStart"/>
            <w:r w:rsidR="00EB6AD3">
              <w:t>hak</w:t>
            </w:r>
            <w:proofErr w:type="spellEnd"/>
            <w:r w:rsidR="00EB6AD3">
              <w:t xml:space="preserve"> </w:t>
            </w:r>
            <w:proofErr w:type="spellStart"/>
            <w:r w:rsidR="00EB6AD3">
              <w:t>akses</w:t>
            </w:r>
            <w:proofErr w:type="spellEnd"/>
            <w:r>
              <w:t xml:space="preserve"> yang </w:t>
            </w:r>
            <w:proofErr w:type="spellStart"/>
            <w:r>
              <w:t>dimiliki</w:t>
            </w:r>
            <w:proofErr w:type="spellEnd"/>
            <w:r>
              <w:t xml:space="preserve"> </w:t>
            </w:r>
            <w:proofErr w:type="spellStart"/>
            <w:r w:rsidR="00EB6AD3">
              <w:t>kedalam</w:t>
            </w:r>
            <w:proofErr w:type="spellEnd"/>
            <w:r w:rsidR="00EB6AD3">
              <w:t xml:space="preserve"> </w:t>
            </w:r>
            <w:proofErr w:type="spellStart"/>
            <w:r w:rsidR="00EB6AD3">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proofErr w:type="spellStart"/>
            <w:r>
              <w:t>Mengakses</w:t>
            </w:r>
            <w:proofErr w:type="spellEnd"/>
            <w:r>
              <w:t xml:space="preserve">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proofErr w:type="spellStart"/>
            <w:r>
              <w:t>Menampilkan</w:t>
            </w:r>
            <w:proofErr w:type="spellEnd"/>
            <w:r>
              <w:t xml:space="preserve"> </w:t>
            </w:r>
            <w:r w:rsidR="00B956F6">
              <w:t xml:space="preserve">Data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proofErr w:type="spellStart"/>
            <w:r>
              <w:t>Menerima</w:t>
            </w:r>
            <w:proofErr w:type="spellEnd"/>
            <w:r>
              <w:t xml:space="preserve"> </w:t>
            </w:r>
            <w:proofErr w:type="spellStart"/>
            <w:r w:rsidR="006D1D4A">
              <w:t>l</w:t>
            </w:r>
            <w:r w:rsidR="00B956F6">
              <w:t>aporan</w:t>
            </w:r>
            <w:proofErr w:type="spellEnd"/>
            <w:r w:rsidR="00B956F6">
              <w:t xml:space="preserve"> </w:t>
            </w:r>
            <w:proofErr w:type="spellStart"/>
            <w:r w:rsidR="006D1D4A">
              <w:t>s</w:t>
            </w:r>
            <w:r w:rsidR="00B956F6">
              <w:t>iswa</w:t>
            </w:r>
            <w:proofErr w:type="spellEnd"/>
            <w:r w:rsidR="00B956F6">
              <w:t xml:space="preserve"> </w:t>
            </w:r>
            <w:proofErr w:type="spellStart"/>
            <w:r w:rsidR="006D1D4A">
              <w:t>b</w:t>
            </w:r>
            <w:r w:rsidR="00B956F6">
              <w:t>ermasalah</w:t>
            </w:r>
            <w:proofErr w:type="spellEnd"/>
            <w:r w:rsidR="00B956F6">
              <w:t xml:space="preserve"> </w:t>
            </w:r>
            <w:proofErr w:type="spellStart"/>
            <w:r w:rsidR="00B956F6">
              <w:t>dari</w:t>
            </w:r>
            <w:proofErr w:type="spellEnd"/>
            <w:r w:rsidR="00B956F6">
              <w:t xml:space="preserve"> </w:t>
            </w:r>
            <w:proofErr w:type="spellStart"/>
            <w:r w:rsidR="00B956F6">
              <w:t>sistem</w:t>
            </w:r>
            <w:proofErr w:type="spellEnd"/>
            <w:r w:rsidR="00B956F6">
              <w:t>.</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proofErr w:type="spellStart"/>
            <w:r>
              <w:t>Mengelola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 xml:space="preserve">a. </w:t>
            </w:r>
            <w:proofErr w:type="spellStart"/>
            <w:r w:rsidR="00EB6AD3">
              <w:t>Memeriksa</w:t>
            </w:r>
            <w:proofErr w:type="spellEnd"/>
            <w:r w:rsidR="00EB6AD3">
              <w:t xml:space="preserve"> data </w:t>
            </w:r>
            <w:proofErr w:type="spellStart"/>
            <w:r w:rsidR="00EB6AD3">
              <w:t>ternyata</w:t>
            </w:r>
            <w:proofErr w:type="spellEnd"/>
            <w:r w:rsidR="00EB6AD3">
              <w:t xml:space="preserve"> </w:t>
            </w:r>
            <w:proofErr w:type="spellStart"/>
            <w:r w:rsidR="00EB6AD3">
              <w:t>terdapat</w:t>
            </w:r>
            <w:proofErr w:type="spellEnd"/>
            <w:r w:rsidR="00EB6AD3">
              <w:t xml:space="preserve"> </w:t>
            </w:r>
            <w:proofErr w:type="spellStart"/>
            <w:r w:rsidR="00EB6AD3">
              <w:t>siswa</w:t>
            </w:r>
            <w:proofErr w:type="spellEnd"/>
            <w:r w:rsidR="00EB6AD3">
              <w:t xml:space="preserve"> yang </w:t>
            </w:r>
            <w:proofErr w:type="spellStart"/>
            <w:r w:rsidR="00EB6AD3">
              <w:t>berstatus</w:t>
            </w:r>
            <w:proofErr w:type="spellEnd"/>
            <w:r w:rsidR="00EB6AD3">
              <w:t xml:space="preserve"> alpha</w:t>
            </w:r>
            <w:r w:rsidR="009B6B0A">
              <w:t xml:space="preserve"> </w:t>
            </w:r>
            <w:proofErr w:type="spellStart"/>
            <w:r w:rsidR="009B6B0A">
              <w:t>lebih</w:t>
            </w:r>
            <w:proofErr w:type="spellEnd"/>
            <w:r w:rsidR="009B6B0A">
              <w:t xml:space="preserve"> </w:t>
            </w:r>
            <w:proofErr w:type="spellStart"/>
            <w:r w:rsidR="009B6B0A">
              <w:t>dari</w:t>
            </w:r>
            <w:proofErr w:type="spellEnd"/>
            <w:r w:rsidR="009B6B0A">
              <w:t xml:space="preserve"> 3</w:t>
            </w:r>
            <w:r w:rsidR="00C62E02">
              <w:t xml:space="preserve"> kali</w:t>
            </w:r>
            <w:r w:rsidR="006D1D4A">
              <w:t xml:space="preserve">, 6 kali dan 9 kali yang </w:t>
            </w:r>
            <w:proofErr w:type="spellStart"/>
            <w:r w:rsidR="006D1D4A">
              <w:t>kemudian</w:t>
            </w:r>
            <w:proofErr w:type="spellEnd"/>
            <w:r w:rsidR="006D1D4A">
              <w:t xml:space="preserve"> </w:t>
            </w:r>
            <w:proofErr w:type="spellStart"/>
            <w:r w:rsidR="006D1D4A">
              <w:t>memanggil</w:t>
            </w:r>
            <w:proofErr w:type="spellEnd"/>
            <w:r w:rsidR="006D1D4A">
              <w:t xml:space="preserve"> </w:t>
            </w:r>
            <w:proofErr w:type="spellStart"/>
            <w:r w:rsidR="006D1D4A">
              <w:t>notifikasi</w:t>
            </w:r>
            <w:proofErr w:type="spellEnd"/>
            <w:r w:rsidR="006D1D4A">
              <w:t xml:space="preserve"> </w:t>
            </w:r>
            <w:proofErr w:type="spellStart"/>
            <w:r w:rsidR="006D1D4A">
              <w:t>siswa</w:t>
            </w:r>
            <w:proofErr w:type="spellEnd"/>
            <w:r w:rsidR="006D1D4A">
              <w:t xml:space="preserve"> </w:t>
            </w:r>
            <w:proofErr w:type="spellStart"/>
            <w:r w:rsidR="006D1D4A">
              <w:t>bermasalah</w:t>
            </w:r>
            <w:proofErr w:type="spellEnd"/>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 xml:space="preserve">3a. </w:t>
            </w:r>
            <w:proofErr w:type="spellStart"/>
            <w:r>
              <w:t>Menampilkan</w:t>
            </w:r>
            <w:proofErr w:type="spellEnd"/>
            <w:r>
              <w:t xml:space="preserve"> </w:t>
            </w:r>
            <w:proofErr w:type="spellStart"/>
            <w:r>
              <w:t>laporan</w:t>
            </w:r>
            <w:proofErr w:type="spellEnd"/>
            <w:r>
              <w:t xml:space="preserve"> </w:t>
            </w:r>
            <w:proofErr w:type="spellStart"/>
            <w:r>
              <w:t>siswa</w:t>
            </w:r>
            <w:proofErr w:type="spellEnd"/>
            <w:r>
              <w:t xml:space="preserve"> yang </w:t>
            </w:r>
            <w:proofErr w:type="spellStart"/>
            <w:r>
              <w:t>berstatus</w:t>
            </w:r>
            <w:proofErr w:type="spellEnd"/>
            <w:r>
              <w:t xml:space="preserve">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 xml:space="preserve">4a. Guru BK </w:t>
            </w: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3705" w:name="_heading=h.nmf14n"/>
      <w:bookmarkStart w:id="3706" w:name="_heading=h.37m2jsg"/>
      <w:bookmarkStart w:id="3707" w:name="_Toc80034250"/>
      <w:bookmarkStart w:id="3708" w:name="_Toc83115751"/>
      <w:bookmarkEnd w:id="3705"/>
      <w:bookmarkEnd w:id="3706"/>
      <w:r>
        <w:t>Sequence Diagram</w:t>
      </w:r>
      <w:bookmarkEnd w:id="3707"/>
      <w:bookmarkEnd w:id="3708"/>
    </w:p>
    <w:p w14:paraId="7FA41AB2" w14:textId="4057E4F1" w:rsidR="004A229B" w:rsidRDefault="004A229B" w:rsidP="004A229B">
      <w:pPr>
        <w:ind w:firstLine="851"/>
        <w:rPr>
          <w:ins w:id="3709" w:author="Rafi Aziizi" w:date="2021-11-13T12:19:00Z"/>
        </w:rPr>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masing-masing</w:t>
      </w:r>
      <w:proofErr w:type="spellEnd"/>
      <w:r>
        <w:t xml:space="preserve">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6F30D219" w14:textId="39E9219B" w:rsidR="00AB33B3" w:rsidRPr="00111278" w:rsidRDefault="00AB33B3" w:rsidP="00AB33B3">
      <w:pPr>
        <w:pStyle w:val="ListParagraph"/>
        <w:numPr>
          <w:ilvl w:val="0"/>
          <w:numId w:val="42"/>
        </w:numPr>
        <w:ind w:left="426"/>
        <w:rPr>
          <w:ins w:id="3710" w:author="Rafi Aziizi" w:date="2021-11-13T12:19:00Z"/>
          <w:b/>
          <w:bCs/>
          <w:lang w:val="id-ID"/>
        </w:rPr>
      </w:pPr>
      <w:ins w:id="3711" w:author="Rafi Aziizi" w:date="2021-11-13T12:20:00Z">
        <w:r>
          <w:rPr>
            <w:b/>
            <w:bCs/>
          </w:rPr>
          <w:t>Dashboard</w:t>
        </w:r>
      </w:ins>
    </w:p>
    <w:p w14:paraId="3EF908C3" w14:textId="2F0389ED" w:rsidR="00AB33B3" w:rsidRDefault="00AB33B3" w:rsidP="00AB33B3">
      <w:pPr>
        <w:ind w:firstLine="426"/>
        <w:rPr>
          <w:ins w:id="3712" w:author="Rafi Aziizi" w:date="2021-11-13T12:19:00Z"/>
        </w:rPr>
      </w:pPr>
      <w:ins w:id="3713" w:author="Rafi Aziizi" w:date="2021-11-13T12:19: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ns w:id="3714" w:author="Rafi Aziizi" w:date="2021-11-13T12:20:00Z">
        <w:r>
          <w:t xml:space="preserve"> dashboard </w:t>
        </w:r>
        <w:proofErr w:type="spellStart"/>
        <w:r>
          <w:t>berdasarkan</w:t>
        </w:r>
        <w:proofErr w:type="spellEnd"/>
        <w:r>
          <w:t xml:space="preserve"> data </w:t>
        </w:r>
        <w:proofErr w:type="spellStart"/>
        <w:r>
          <w:t>absen</w:t>
        </w:r>
      </w:ins>
      <w:proofErr w:type="spellEnd"/>
      <w:ins w:id="3715"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proofErr w:type="spellStart"/>
      <w:ins w:id="3716" w:author="Rafi Aziizi" w:date="2021-11-13T12:20:00Z">
        <w:r>
          <w:t>Sistem</w:t>
        </w:r>
        <w:proofErr w:type="spellEnd"/>
        <w:r>
          <w:t xml:space="preserve"> </w:t>
        </w:r>
        <w:proofErr w:type="spellStart"/>
        <w:r>
          <w:t>menampilkan</w:t>
        </w:r>
        <w:proofErr w:type="spellEnd"/>
        <w:r>
          <w:t xml:space="preserve"> </w:t>
        </w:r>
      </w:ins>
      <w:ins w:id="3717" w:author="Rafi Aziizi" w:date="2021-11-13T12:21:00Z">
        <w:r>
          <w:t xml:space="preserve">dashboard </w:t>
        </w:r>
      </w:ins>
      <w:proofErr w:type="spellStart"/>
      <w:ins w:id="3718" w:author="Rafi Aziizi" w:date="2021-11-13T12:20:00Z">
        <w:r>
          <w:t>dalam</w:t>
        </w:r>
        <w:proofErr w:type="spellEnd"/>
        <w:r>
          <w:t xml:space="preserve"> </w:t>
        </w:r>
        <w:proofErr w:type="spellStart"/>
        <w:r>
          <w:t>bentuk</w:t>
        </w:r>
        <w:proofErr w:type="spellEnd"/>
        <w:r>
          <w:t xml:space="preserve"> </w:t>
        </w:r>
      </w:ins>
      <w:proofErr w:type="spellStart"/>
      <w:ins w:id="3719" w:author="Rafi Aziizi" w:date="2021-11-13T12:21:00Z">
        <w:r>
          <w:t>grafik</w:t>
        </w:r>
        <w:proofErr w:type="spellEnd"/>
        <w:r>
          <w:t xml:space="preserve"> dan </w:t>
        </w:r>
        <w:proofErr w:type="spellStart"/>
        <w:r>
          <w:t>angka</w:t>
        </w:r>
        <w:proofErr w:type="spellEnd"/>
        <w:r>
          <w:t xml:space="preserve">. </w:t>
        </w:r>
      </w:ins>
      <w:ins w:id="3720" w:author="Rafi Aziizi" w:date="2021-11-13T12:19:00Z">
        <w:r w:rsidRPr="005B28D5">
          <w:rPr>
            <w:i/>
          </w:rPr>
          <w:t>Sequence diagram</w:t>
        </w:r>
        <w:r>
          <w:t xml:space="preserve"> </w:t>
        </w:r>
        <w:proofErr w:type="spellStart"/>
        <w:r>
          <w:t>kelola</w:t>
        </w:r>
        <w:proofErr w:type="spellEnd"/>
        <w:r>
          <w:t xml:space="preserve"> </w:t>
        </w:r>
      </w:ins>
      <w:ins w:id="3721" w:author="Rafi Aziizi" w:date="2021-11-13T12:20:00Z">
        <w:r>
          <w:t>dashboard</w:t>
        </w:r>
      </w:ins>
      <w:ins w:id="3722" w:author="Rafi Aziizi" w:date="2021-11-13T12:19:00Z">
        <w:r>
          <w:t xml:space="preserve"> </w:t>
        </w:r>
        <w:proofErr w:type="spellStart"/>
        <w:r>
          <w:t>ditunjukkan</w:t>
        </w:r>
        <w:proofErr w:type="spellEnd"/>
        <w:r>
          <w:t xml:space="preserve"> pada</w:t>
        </w:r>
        <w:r w:rsidRPr="005B28D5">
          <w:rPr>
            <w:lang w:val="id-ID"/>
          </w:rPr>
          <w:t xml:space="preserve"> Gambar</w:t>
        </w:r>
        <w:r>
          <w:t xml:space="preserve"> 3.9.</w:t>
        </w:r>
      </w:ins>
    </w:p>
    <w:p w14:paraId="72D1FF2C" w14:textId="7B692462" w:rsidR="00AB33B3" w:rsidRDefault="00AB33B3" w:rsidP="00AB33B3">
      <w:pPr>
        <w:pStyle w:val="ListParagraph"/>
        <w:numPr>
          <w:ilvl w:val="0"/>
          <w:numId w:val="117"/>
        </w:numPr>
        <w:rPr>
          <w:ins w:id="3723" w:author="Rafi Aziizi" w:date="2021-11-13T12:19:00Z"/>
        </w:rPr>
      </w:pPr>
      <w:ins w:id="3724" w:author="Rafi Aziizi" w:date="2021-11-13T12:19:00Z">
        <w:r>
          <w:rPr>
            <w:noProof/>
          </w:rPr>
          <w:t xml:space="preserve">Lihat </w:t>
        </w:r>
        <w:r>
          <w:rPr>
            <w:noProof/>
          </w:rPr>
          <w:t>Dashboard</w:t>
        </w:r>
      </w:ins>
    </w:p>
    <w:p w14:paraId="06F6C493" w14:textId="055115FF" w:rsidR="00AB33B3" w:rsidDel="00AB33B3" w:rsidRDefault="00AB33B3" w:rsidP="00AB33B3">
      <w:pPr>
        <w:pStyle w:val="ListParagraph"/>
        <w:numPr>
          <w:ilvl w:val="0"/>
          <w:numId w:val="117"/>
        </w:numPr>
        <w:rPr>
          <w:del w:id="3725" w:author="Rafi Aziizi" w:date="2021-11-13T12:19:00Z"/>
        </w:rPr>
        <w:pPrChange w:id="3726"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proofErr w:type="spellStart"/>
      <w:r w:rsidRPr="00111278">
        <w:rPr>
          <w:b/>
          <w:bCs/>
        </w:rPr>
        <w:t>Kelola</w:t>
      </w:r>
      <w:proofErr w:type="spellEnd"/>
      <w:r w:rsidRPr="00111278">
        <w:rPr>
          <w:b/>
          <w:bCs/>
        </w:rPr>
        <w:t xml:space="preserve"> </w:t>
      </w:r>
      <w:proofErr w:type="spellStart"/>
      <w:r w:rsidRPr="00111278">
        <w:rPr>
          <w:b/>
          <w:bCs/>
        </w:rPr>
        <w:t>Absen</w:t>
      </w:r>
      <w:proofErr w:type="spellEnd"/>
    </w:p>
    <w:p w14:paraId="37BB3A45" w14:textId="19D55333" w:rsidR="005B28D5" w:rsidRDefault="005B28D5" w:rsidP="005B28D5">
      <w:pPr>
        <w:ind w:firstLine="426"/>
        <w:rPr>
          <w:ins w:id="3727" w:author="Rafi Aziizi" w:date="2021-11-13T11:34: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d="3728" w:author="Rafi Aziizi" w:date="2021-11-13T12:10:00Z">
        <w:r w:rsidR="004822D0">
          <w:t xml:space="preserve">, </w:t>
        </w:r>
        <w:proofErr w:type="spellStart"/>
        <w:r w:rsidR="004822D0">
          <w:t>menambah</w:t>
        </w:r>
      </w:ins>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3.9.</w:t>
      </w:r>
    </w:p>
    <w:p w14:paraId="5C1232FA" w14:textId="1464D482" w:rsidR="00FF5489" w:rsidRDefault="00FF5489" w:rsidP="00FF5489">
      <w:pPr>
        <w:pStyle w:val="ListParagraph"/>
        <w:numPr>
          <w:ilvl w:val="0"/>
          <w:numId w:val="117"/>
        </w:numPr>
        <w:rPr>
          <w:ins w:id="3729" w:author="Rafi Aziizi" w:date="2021-11-13T11:34:00Z"/>
        </w:rPr>
      </w:pPr>
      <w:ins w:id="3730" w:author="Rafi Aziizi" w:date="2021-11-13T11:34:00Z">
        <w:r>
          <w:rPr>
            <w:noProof/>
          </w:rPr>
          <w:t xml:space="preserve">Lihat </w:t>
        </w:r>
        <w:r>
          <w:rPr>
            <w:noProof/>
          </w:rPr>
          <w:t>Absen</w:t>
        </w:r>
      </w:ins>
    </w:p>
    <w:p w14:paraId="413A946F" w14:textId="7FB03642" w:rsidR="00FF5489" w:rsidRDefault="00FF5489" w:rsidP="00FF5489">
      <w:pPr>
        <w:pStyle w:val="ListParagraph"/>
        <w:numPr>
          <w:ilvl w:val="0"/>
          <w:numId w:val="117"/>
        </w:numPr>
        <w:rPr>
          <w:ins w:id="3731" w:author="Rafi Aziizi" w:date="2021-11-13T12:05:00Z"/>
        </w:rPr>
      </w:pPr>
      <w:ins w:id="3732" w:author="Rafi Aziizi" w:date="2021-11-13T11:34:00Z">
        <w:r>
          <w:t xml:space="preserve">Edit </w:t>
        </w:r>
        <w:proofErr w:type="spellStart"/>
        <w:r>
          <w:t>Absen</w:t>
        </w:r>
      </w:ins>
      <w:proofErr w:type="spellEnd"/>
    </w:p>
    <w:p w14:paraId="261E912B" w14:textId="47CD7C88" w:rsidR="004822D0" w:rsidRDefault="004822D0" w:rsidP="00FF5489">
      <w:pPr>
        <w:pStyle w:val="ListParagraph"/>
        <w:numPr>
          <w:ilvl w:val="0"/>
          <w:numId w:val="117"/>
        </w:numPr>
        <w:rPr>
          <w:ins w:id="3733" w:author="Rafi Aziizi" w:date="2021-11-13T11:34:00Z"/>
        </w:rPr>
      </w:pPr>
      <w:proofErr w:type="spellStart"/>
      <w:ins w:id="3734" w:author="Rafi Aziizi" w:date="2021-11-13T12:05:00Z">
        <w:r>
          <w:t>Tambah</w:t>
        </w:r>
        <w:proofErr w:type="spellEnd"/>
        <w:r>
          <w:t xml:space="preserve"> </w:t>
        </w:r>
        <w:proofErr w:type="spellStart"/>
        <w:r>
          <w:t>Absen</w:t>
        </w:r>
      </w:ins>
      <w:proofErr w:type="spellEnd"/>
    </w:p>
    <w:p w14:paraId="7BB7FA81" w14:textId="77777777" w:rsidR="00FF5489" w:rsidRPr="00194DFD" w:rsidDel="00FF5489" w:rsidRDefault="00FF5489" w:rsidP="005B28D5">
      <w:pPr>
        <w:ind w:firstLine="426"/>
        <w:rPr>
          <w:del w:id="3735" w:author="Rafi Aziizi" w:date="2021-11-13T11:34:00Z"/>
          <w:lang w:eastAsia="en-US"/>
        </w:rPr>
      </w:pPr>
    </w:p>
    <w:p w14:paraId="0EBE1D09" w14:textId="5B2DD816" w:rsidR="005B28D5" w:rsidRPr="005B28D5" w:rsidDel="00FE2102" w:rsidRDefault="005700E8" w:rsidP="00FF5489">
      <w:pPr>
        <w:rPr>
          <w:del w:id="3736" w:author=" " w:date="2021-11-12T16:36:00Z"/>
          <w:lang w:val="id-ID"/>
        </w:rPr>
        <w:pPrChange w:id="3737" w:author="Rafi Aziizi" w:date="2021-11-13T11:34:00Z">
          <w:pPr/>
        </w:pPrChange>
      </w:pPr>
      <w:del w:id="3738" w:author=" " w:date="2021-11-12T16:32:00Z">
        <w:r w:rsidDel="001D69DE">
          <w:rPr>
            <w:noProof/>
          </w:rPr>
          <mc:AlternateContent>
            <mc:Choice Requires="wps">
              <w:drawing>
                <wp:anchor distT="0" distB="0" distL="114300" distR="114300" simplePos="0" relativeHeight="251716096" behindDoc="1" locked="0" layoutInCell="1" allowOverlap="1" wp14:anchorId="2BFC57E0" wp14:editId="64C29862">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D26F74" w:rsidRPr="00EC77EA" w:rsidRDefault="00D26F74" w:rsidP="005700E8">
                              <w:pPr>
                                <w:pStyle w:val="Caption"/>
                                <w:jc w:val="center"/>
                                <w:rPr>
                                  <w:noProof/>
                                  <w:sz w:val="24"/>
                                  <w:szCs w:val="24"/>
                                </w:rPr>
                              </w:pPr>
                              <w:bookmarkStart w:id="3739"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w:t>
                              </w:r>
                              <w:proofErr w:type="spellStart"/>
                              <w:r>
                                <w:t>Kelola</w:t>
                              </w:r>
                              <w:proofErr w:type="spellEnd"/>
                              <w:r>
                                <w:t xml:space="preserve"> </w:t>
                              </w:r>
                              <w:proofErr w:type="spellStart"/>
                              <w:r>
                                <w:t>Absen</w:t>
                              </w:r>
                              <w:bookmarkEnd w:id="37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8"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WBV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BDpYFUwAgAAZwQAAA4AAAAAAAAAAAAAAAAA&#10;LgIAAGRycy9lMm9Eb2MueG1sUEsBAi0AFAAGAAgAAAAhALhuCajhAAAACQEAAA8AAAAAAAAAAAAA&#10;AAAAigQAAGRycy9kb3ducmV2LnhtbFBLBQYAAAAABAAEAPMAAACYBQAAAAA=&#10;" stroked="f">
                  <v:textbox style="mso-fit-shape-to-text:t" inset="0,0,0,0">
                    <w:txbxContent>
                      <w:p w14:paraId="7BE2E597" w14:textId="42CA5B6C" w:rsidR="00D26F74" w:rsidRPr="00EC77EA" w:rsidRDefault="00D26F74" w:rsidP="005700E8">
                        <w:pPr>
                          <w:pStyle w:val="Caption"/>
                          <w:jc w:val="center"/>
                          <w:rPr>
                            <w:noProof/>
                            <w:sz w:val="24"/>
                            <w:szCs w:val="24"/>
                          </w:rPr>
                        </w:pPr>
                        <w:bookmarkStart w:id="3740"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w:t>
                        </w:r>
                        <w:proofErr w:type="spellStart"/>
                        <w:r>
                          <w:t>Kelola</w:t>
                        </w:r>
                        <w:proofErr w:type="spellEnd"/>
                        <w:r>
                          <w:t xml:space="preserve"> </w:t>
                        </w:r>
                        <w:proofErr w:type="spellStart"/>
                        <w:r>
                          <w:t>Absen</w:t>
                        </w:r>
                        <w:bookmarkEnd w:id="3740"/>
                        <w:proofErr w:type="spellEnd"/>
                      </w:p>
                    </w:txbxContent>
                  </v:textbox>
                </v:shape>
              </w:pict>
            </mc:Fallback>
          </mc:AlternateContent>
        </w:r>
        <w:r w:rsidDel="001D69DE">
          <w:rPr>
            <w:noProof/>
          </w:rPr>
          <w:drawing>
            <wp:inline distT="0" distB="0" distL="0" distR="0" wp14:anchorId="3639D6E3" wp14:editId="3EA3021B">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rsidP="00FF5489">
      <w:pPr>
        <w:rPr>
          <w:del w:id="3741" w:author="Rafi Aziizi" w:date="2021-11-13T11:34:00Z"/>
          <w:lang w:val="id-ID"/>
        </w:rPr>
        <w:pPrChange w:id="3742" w:author="Rafi Aziizi" w:date="2021-11-13T11:34:00Z">
          <w:pPr>
            <w:jc w:val="center"/>
          </w:pPr>
        </w:pPrChange>
      </w:pPr>
    </w:p>
    <w:p w14:paraId="77A79A41" w14:textId="28FF2FB6" w:rsidR="005700E8" w:rsidDel="0036406D" w:rsidRDefault="005700E8" w:rsidP="0083024D">
      <w:pPr>
        <w:jc w:val="center"/>
        <w:rPr>
          <w:del w:id="3743" w:author="Rafi Aziizi" w:date="2021-11-12T11:29:00Z"/>
          <w:lang w:val="id-ID"/>
        </w:rPr>
      </w:pPr>
    </w:p>
    <w:p w14:paraId="53AD121F" w14:textId="60D62C23" w:rsidR="005700E8" w:rsidDel="0036406D" w:rsidRDefault="005700E8" w:rsidP="0083024D">
      <w:pPr>
        <w:jc w:val="center"/>
        <w:rPr>
          <w:del w:id="3744" w:author="Rafi Aziizi" w:date="2021-11-12T11:29:00Z"/>
          <w:lang w:val="id-ID"/>
        </w:rPr>
      </w:pPr>
    </w:p>
    <w:p w14:paraId="7389788D" w14:textId="13681E73" w:rsidR="005700E8" w:rsidDel="0036406D" w:rsidRDefault="005700E8" w:rsidP="0083024D">
      <w:pPr>
        <w:jc w:val="center"/>
        <w:rPr>
          <w:del w:id="3745" w:author="Rafi Aziizi" w:date="2021-11-12T11:29:00Z"/>
          <w:lang w:val="id-ID"/>
        </w:rPr>
      </w:pPr>
    </w:p>
    <w:p w14:paraId="40C2E0DE" w14:textId="1C64CC30" w:rsidR="005700E8" w:rsidDel="0036406D" w:rsidRDefault="005700E8" w:rsidP="0083024D">
      <w:pPr>
        <w:jc w:val="center"/>
        <w:rPr>
          <w:del w:id="3746" w:author="Rafi Aziizi" w:date="2021-11-12T11:29:00Z"/>
          <w:lang w:val="id-ID"/>
        </w:rPr>
      </w:pPr>
    </w:p>
    <w:p w14:paraId="2DF53938" w14:textId="61FA1FEF" w:rsidR="005700E8" w:rsidDel="0036406D" w:rsidRDefault="005700E8" w:rsidP="0083024D">
      <w:pPr>
        <w:jc w:val="center"/>
        <w:rPr>
          <w:del w:id="3747" w:author="Rafi Aziizi" w:date="2021-11-12T11:29:00Z"/>
          <w:lang w:val="id-ID"/>
        </w:rPr>
      </w:pPr>
    </w:p>
    <w:p w14:paraId="3DC40498" w14:textId="53A7ED23" w:rsidR="005700E8" w:rsidDel="0036406D" w:rsidRDefault="005700E8" w:rsidP="0083024D">
      <w:pPr>
        <w:jc w:val="center"/>
        <w:rPr>
          <w:del w:id="3748" w:author="Rafi Aziizi" w:date="2021-11-12T11:29:00Z"/>
          <w:lang w:val="id-ID"/>
        </w:rPr>
      </w:pPr>
    </w:p>
    <w:p w14:paraId="74542003" w14:textId="6C414555" w:rsidR="005700E8" w:rsidDel="0036406D" w:rsidRDefault="005700E8" w:rsidP="0083024D">
      <w:pPr>
        <w:jc w:val="center"/>
        <w:rPr>
          <w:del w:id="3749" w:author="Rafi Aziizi" w:date="2021-11-12T11:29:00Z"/>
          <w:lang w:val="id-ID"/>
        </w:rPr>
      </w:pPr>
    </w:p>
    <w:p w14:paraId="3F6F395B" w14:textId="1F0DC41E" w:rsidR="005700E8" w:rsidDel="0036406D" w:rsidRDefault="005700E8" w:rsidP="0083024D">
      <w:pPr>
        <w:jc w:val="center"/>
        <w:rPr>
          <w:del w:id="3750" w:author="Rafi Aziizi" w:date="2021-11-12T11:29:00Z"/>
          <w:lang w:val="id-ID"/>
        </w:rPr>
      </w:pPr>
    </w:p>
    <w:p w14:paraId="546878AF" w14:textId="6E297EA6" w:rsidR="005700E8" w:rsidDel="0036406D" w:rsidRDefault="005700E8" w:rsidP="0083024D">
      <w:pPr>
        <w:jc w:val="center"/>
        <w:rPr>
          <w:del w:id="3751" w:author="Rafi Aziizi" w:date="2021-11-12T11:29:00Z"/>
          <w:lang w:val="id-ID"/>
        </w:rPr>
      </w:pPr>
    </w:p>
    <w:p w14:paraId="33E9F13E" w14:textId="30D89976" w:rsidR="005700E8" w:rsidDel="007C5FA9" w:rsidRDefault="005700E8" w:rsidP="0083024D">
      <w:pPr>
        <w:jc w:val="center"/>
        <w:rPr>
          <w:del w:id="3752" w:author="Rafi Aziizi" w:date="2021-11-12T10:48:00Z"/>
          <w:lang w:val="id-ID"/>
        </w:rPr>
      </w:pPr>
    </w:p>
    <w:p w14:paraId="008417B7" w14:textId="668E84C5" w:rsidR="005700E8" w:rsidDel="007C5FA9" w:rsidRDefault="005700E8" w:rsidP="0083024D">
      <w:pPr>
        <w:jc w:val="center"/>
        <w:rPr>
          <w:del w:id="3753" w:author="Rafi Aziizi" w:date="2021-11-12T10:48:00Z"/>
          <w:lang w:val="id-ID"/>
        </w:rPr>
      </w:pPr>
    </w:p>
    <w:p w14:paraId="24DC2B13" w14:textId="48EC98A5" w:rsidR="005700E8" w:rsidRPr="005700E8" w:rsidDel="0036406D" w:rsidRDefault="005700E8" w:rsidP="005700E8">
      <w:pPr>
        <w:rPr>
          <w:del w:id="3754"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3755" w:author="Rafi Aziizi" w:date="2021-11-13T12:03:00Z">
            <w:rPr>
              <w:lang w:val="id-ID"/>
            </w:rPr>
          </w:rPrChange>
        </w:rPr>
      </w:pPr>
      <w:proofErr w:type="spellStart"/>
      <w:r w:rsidRPr="004822D0">
        <w:rPr>
          <w:b/>
          <w:bCs/>
          <w:rPrChange w:id="3756" w:author="Rafi Aziizi" w:date="2021-11-13T12:03:00Z">
            <w:rPr/>
          </w:rPrChange>
        </w:rPr>
        <w:t>Kelola</w:t>
      </w:r>
      <w:proofErr w:type="spellEnd"/>
      <w:r w:rsidRPr="004822D0">
        <w:rPr>
          <w:b/>
          <w:bCs/>
          <w:rPrChange w:id="3757" w:author="Rafi Aziizi" w:date="2021-11-13T12:03:00Z">
            <w:rPr/>
          </w:rPrChange>
        </w:rPr>
        <w:t xml:space="preserve"> Admin</w:t>
      </w:r>
    </w:p>
    <w:p w14:paraId="07B3073C" w14:textId="68C94EE4" w:rsidR="000B5DA5" w:rsidDel="00FF5489" w:rsidRDefault="005B28D5" w:rsidP="00FF5489">
      <w:pPr>
        <w:ind w:firstLine="426"/>
        <w:rPr>
          <w:del w:id="3758" w:author="Rafi Aziizi" w:date="2021-11-13T11:29: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w:t>
      </w:r>
      <w:ins w:id="3759" w:author="Rafi Aziizi" w:date="2021-11-13T12:13:00Z">
        <w:r w:rsidR="004822D0">
          <w:t>h</w:t>
        </w:r>
        <w:proofErr w:type="spellEnd"/>
        <w:r w:rsidR="004822D0">
          <w:t xml:space="preserve">, </w:t>
        </w:r>
      </w:ins>
      <w:del w:id="3760" w:author="Rafi Aziizi" w:date="2021-11-13T12:13:00Z">
        <w:r w:rsidDel="004822D0">
          <w:delText>h</w:delText>
        </w:r>
        <w:r w:rsidRPr="005B28D5" w:rsidDel="004822D0">
          <w:rPr>
            <w:lang w:val="id-ID"/>
          </w:rPr>
          <w:delText xml:space="preserve"> </w:delText>
        </w:r>
        <w:r w:rsidDel="004822D0">
          <w:delText xml:space="preserve">maupun </w:delText>
        </w:r>
      </w:del>
      <w:proofErr w:type="spellStart"/>
      <w:r>
        <w:t>memperbaharui</w:t>
      </w:r>
      <w:proofErr w:type="spellEnd"/>
      <w:ins w:id="3761" w:author="Rafi Aziizi" w:date="2021-11-13T12:13:00Z">
        <w:r w:rsidR="004822D0">
          <w:t xml:space="preserve">, </w:t>
        </w:r>
        <w:proofErr w:type="spellStart"/>
        <w:r w:rsidR="004822D0">
          <w:t>maupun</w:t>
        </w:r>
        <w:proofErr w:type="spellEnd"/>
        <w:r w:rsidR="004822D0">
          <w:t xml:space="preserve"> </w:t>
        </w:r>
        <w:proofErr w:type="spellStart"/>
        <w:r w:rsidR="004822D0">
          <w:t>melihat</w:t>
        </w:r>
        <w:proofErr w:type="spellEnd"/>
        <w:r w:rsidR="004822D0">
          <w:t xml:space="preserve">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pada</w:t>
      </w:r>
      <w:r w:rsidRPr="005B28D5">
        <w:rPr>
          <w:lang w:val="id-ID"/>
        </w:rPr>
        <w:t xml:space="preserve"> Gambar</w:t>
      </w:r>
      <w:r w:rsidR="00194DFD">
        <w:t xml:space="preserve"> 3.10.</w:t>
      </w:r>
    </w:p>
    <w:p w14:paraId="368D0DE1" w14:textId="77777777" w:rsidR="00FF5489" w:rsidRDefault="00FF5489" w:rsidP="00FF5489">
      <w:pPr>
        <w:rPr>
          <w:ins w:id="3762" w:author="Rafi Aziizi" w:date="2021-11-13T11:29:00Z"/>
        </w:rPr>
      </w:pPr>
    </w:p>
    <w:p w14:paraId="0049A577" w14:textId="5384B07D" w:rsidR="00194DFD" w:rsidDel="00FF5489" w:rsidRDefault="00194DFD" w:rsidP="00FF5489">
      <w:pPr>
        <w:pStyle w:val="ListParagraph"/>
        <w:rPr>
          <w:del w:id="3763" w:author="Rafi Aziizi" w:date="2021-11-13T11:30:00Z"/>
        </w:rPr>
      </w:pPr>
      <w:del w:id="3764" w:author="Rafi Aziizi" w:date="2021-11-13T11:30:00Z">
        <w:r w:rsidDel="00FF5489">
          <w:rPr>
            <w:noProof/>
          </w:rPr>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D26F74" w:rsidRPr="00350773" w:rsidRDefault="00D26F74" w:rsidP="00194DFD">
                              <w:pPr>
                                <w:pStyle w:val="Caption"/>
                                <w:jc w:val="center"/>
                                <w:rPr>
                                  <w:noProof/>
                                  <w:sz w:val="24"/>
                                  <w:szCs w:val="24"/>
                                </w:rPr>
                              </w:pPr>
                              <w:bookmarkStart w:id="3765"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37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39"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eIMQIAAGcEAAAOAAAAZHJzL2Uyb0RvYy54bWysVE2P2yAQvVfqf0DcG+dDibp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" stroked="f">
                  <v:textbox style="mso-fit-shape-to-text:t" inset="0,0,0,0">
                    <w:txbxContent>
                      <w:p w14:paraId="64DB2BC9" w14:textId="71E9568D" w:rsidR="00D26F74" w:rsidRPr="00350773" w:rsidRDefault="00D26F74" w:rsidP="00194DFD">
                        <w:pPr>
                          <w:pStyle w:val="Caption"/>
                          <w:jc w:val="center"/>
                          <w:rPr>
                            <w:noProof/>
                            <w:sz w:val="24"/>
                            <w:szCs w:val="24"/>
                          </w:rPr>
                        </w:pPr>
                        <w:bookmarkStart w:id="3766"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3766"/>
                      </w:p>
                    </w:txbxContent>
                  </v:textbox>
                </v:shape>
              </w:pict>
            </mc:Fallback>
          </mc:AlternateContent>
        </w:r>
        <w:r w:rsidDel="00FF5489">
          <w:rPr>
            <w:noProof/>
          </w:rPr>
          <w:drawing>
            <wp:anchor distT="0" distB="0" distL="114300" distR="114300" simplePos="0" relativeHeight="251717120" behindDoc="1" locked="0" layoutInCell="1" allowOverlap="1" wp14:anchorId="3E94CB68" wp14:editId="73ACB848">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39C0BD0D" w:rsidR="00FF5489" w:rsidRDefault="00FF5489" w:rsidP="00FF5489">
      <w:pPr>
        <w:pStyle w:val="ListParagraph"/>
        <w:numPr>
          <w:ilvl w:val="0"/>
          <w:numId w:val="117"/>
        </w:numPr>
        <w:rPr>
          <w:ins w:id="3767" w:author="Rafi Aziizi" w:date="2021-11-13T11:30:00Z"/>
        </w:rPr>
      </w:pPr>
      <w:ins w:id="3768" w:author="Rafi Aziizi" w:date="2021-11-13T11:30:00Z">
        <w:r>
          <w:rPr>
            <w:noProof/>
          </w:rPr>
          <w:t>Lihat Admin</w:t>
        </w:r>
      </w:ins>
    </w:p>
    <w:p w14:paraId="2E38C906" w14:textId="52BC9875" w:rsidR="00FF5489" w:rsidRDefault="00FF5489" w:rsidP="00FF5489">
      <w:pPr>
        <w:pStyle w:val="ListParagraph"/>
        <w:numPr>
          <w:ilvl w:val="0"/>
          <w:numId w:val="117"/>
        </w:numPr>
        <w:rPr>
          <w:ins w:id="3769" w:author="Rafi Aziizi" w:date="2021-11-13T11:30:00Z"/>
        </w:rPr>
      </w:pPr>
      <w:proofErr w:type="spellStart"/>
      <w:ins w:id="3770" w:author="Rafi Aziizi" w:date="2021-11-13T11:30:00Z">
        <w:r>
          <w:t>Hapus</w:t>
        </w:r>
        <w:proofErr w:type="spellEnd"/>
        <w:r>
          <w:t xml:space="preserve"> Admin</w:t>
        </w:r>
      </w:ins>
    </w:p>
    <w:p w14:paraId="283192C7" w14:textId="69A117EE" w:rsidR="00FF5489" w:rsidRDefault="00FF5489" w:rsidP="00FF5489">
      <w:pPr>
        <w:pStyle w:val="ListParagraph"/>
        <w:numPr>
          <w:ilvl w:val="0"/>
          <w:numId w:val="117"/>
        </w:numPr>
        <w:rPr>
          <w:ins w:id="3771" w:author="Rafi Aziizi" w:date="2021-11-13T11:30:00Z"/>
        </w:rPr>
      </w:pPr>
      <w:ins w:id="3772" w:author="Rafi Aziizi" w:date="2021-11-13T11:30:00Z">
        <w:r>
          <w:t>Edit Admin</w:t>
        </w:r>
      </w:ins>
    </w:p>
    <w:p w14:paraId="641FF3AE" w14:textId="35043C9E" w:rsidR="00FF5489" w:rsidRDefault="00FF5489" w:rsidP="00FF5489">
      <w:pPr>
        <w:pStyle w:val="ListParagraph"/>
        <w:numPr>
          <w:ilvl w:val="0"/>
          <w:numId w:val="117"/>
        </w:numPr>
        <w:rPr>
          <w:ins w:id="3773" w:author="Rafi Aziizi" w:date="2021-11-13T11:37:00Z"/>
        </w:rPr>
      </w:pPr>
      <w:proofErr w:type="spellStart"/>
      <w:ins w:id="3774" w:author="Rafi Aziizi" w:date="2021-11-13T11:30:00Z">
        <w:r>
          <w:t>Tambah</w:t>
        </w:r>
        <w:proofErr w:type="spellEnd"/>
        <w:r>
          <w:t xml:space="preserve"> Admin</w:t>
        </w:r>
      </w:ins>
    </w:p>
    <w:p w14:paraId="7E963723" w14:textId="6717D308" w:rsidR="00FF5489" w:rsidRDefault="00FF5489" w:rsidP="00FF5489">
      <w:pPr>
        <w:pStyle w:val="ListParagraph"/>
        <w:numPr>
          <w:ilvl w:val="0"/>
          <w:numId w:val="117"/>
        </w:numPr>
        <w:rPr>
          <w:ins w:id="3775" w:author="Rafi Aziizi" w:date="2021-11-13T11:30:00Z"/>
        </w:rPr>
        <w:pPrChange w:id="3776" w:author="Rafi Aziizi" w:date="2021-11-13T11:30:00Z">
          <w:pPr>
            <w:pStyle w:val="ListParagraph"/>
          </w:pPr>
        </w:pPrChange>
      </w:pPr>
      <w:proofErr w:type="spellStart"/>
      <w:ins w:id="3777" w:author="Rafi Aziizi" w:date="2021-11-13T11:37:00Z">
        <w:r>
          <w:t>Lihat</w:t>
        </w:r>
        <w:proofErr w:type="spellEnd"/>
        <w:r>
          <w:t xml:space="preserve"> Profile Admin</w:t>
        </w:r>
      </w:ins>
    </w:p>
    <w:p w14:paraId="319160BD" w14:textId="153E827D" w:rsidR="00194DFD" w:rsidRPr="00FF5489" w:rsidDel="001D69DE" w:rsidRDefault="00194DFD" w:rsidP="00FF5489">
      <w:pPr>
        <w:rPr>
          <w:del w:id="3778" w:author=" " w:date="2021-11-12T16:32:00Z"/>
          <w:lang w:val="id-ID"/>
          <w:rPrChange w:id="3779" w:author="Rafi Aziizi" w:date="2021-11-13T11:30:00Z">
            <w:rPr>
              <w:del w:id="3780" w:author=" " w:date="2021-11-12T16:32:00Z"/>
              <w:lang w:val="id-ID"/>
            </w:rPr>
          </w:rPrChange>
        </w:rPr>
        <w:pPrChange w:id="3781" w:author="Rafi Aziizi" w:date="2021-11-13T11:30:00Z">
          <w:pPr>
            <w:jc w:val="center"/>
          </w:pPr>
        </w:pPrChange>
      </w:pPr>
    </w:p>
    <w:p w14:paraId="728AB439" w14:textId="1A20C37D" w:rsidR="00194DFD" w:rsidDel="001D69DE" w:rsidRDefault="00194DFD" w:rsidP="00FF5489">
      <w:pPr>
        <w:rPr>
          <w:del w:id="3782" w:author=" " w:date="2021-11-12T16:32:00Z"/>
          <w:lang w:val="id-ID"/>
        </w:rPr>
        <w:pPrChange w:id="3783" w:author="Rafi Aziizi" w:date="2021-11-13T11:30:00Z">
          <w:pPr>
            <w:jc w:val="center"/>
          </w:pPr>
        </w:pPrChange>
      </w:pPr>
    </w:p>
    <w:p w14:paraId="461C3476" w14:textId="75F85039" w:rsidR="00194DFD" w:rsidDel="001D69DE" w:rsidRDefault="00194DFD" w:rsidP="00FF5489">
      <w:pPr>
        <w:rPr>
          <w:del w:id="3784" w:author=" " w:date="2021-11-12T16:32:00Z"/>
          <w:lang w:val="id-ID"/>
        </w:rPr>
        <w:pPrChange w:id="3785" w:author="Rafi Aziizi" w:date="2021-11-13T11:30:00Z">
          <w:pPr>
            <w:jc w:val="center"/>
          </w:pPr>
        </w:pPrChange>
      </w:pPr>
    </w:p>
    <w:p w14:paraId="275454CD" w14:textId="522A954A" w:rsidR="00194DFD" w:rsidDel="001D69DE" w:rsidRDefault="00194DFD" w:rsidP="00FF5489">
      <w:pPr>
        <w:rPr>
          <w:del w:id="3786" w:author=" " w:date="2021-11-12T16:32:00Z"/>
          <w:lang w:val="id-ID"/>
        </w:rPr>
        <w:pPrChange w:id="3787" w:author="Rafi Aziizi" w:date="2021-11-13T11:30:00Z">
          <w:pPr>
            <w:jc w:val="center"/>
          </w:pPr>
        </w:pPrChange>
      </w:pPr>
    </w:p>
    <w:p w14:paraId="3BB6E794" w14:textId="46AE1804" w:rsidR="00194DFD" w:rsidDel="001D69DE" w:rsidRDefault="00194DFD" w:rsidP="00FF5489">
      <w:pPr>
        <w:rPr>
          <w:del w:id="3788" w:author=" " w:date="2021-11-12T16:32:00Z"/>
          <w:lang w:val="id-ID"/>
        </w:rPr>
        <w:pPrChange w:id="3789" w:author="Rafi Aziizi" w:date="2021-11-13T11:30:00Z">
          <w:pPr>
            <w:jc w:val="center"/>
          </w:pPr>
        </w:pPrChange>
      </w:pPr>
    </w:p>
    <w:p w14:paraId="6D479EE7" w14:textId="1FDC2D05" w:rsidR="00194DFD" w:rsidDel="001D69DE" w:rsidRDefault="00194DFD" w:rsidP="00FF5489">
      <w:pPr>
        <w:rPr>
          <w:del w:id="3790" w:author=" " w:date="2021-11-12T16:32:00Z"/>
          <w:lang w:val="id-ID"/>
        </w:rPr>
        <w:pPrChange w:id="3791" w:author="Rafi Aziizi" w:date="2021-11-13T11:30:00Z">
          <w:pPr>
            <w:jc w:val="center"/>
          </w:pPr>
        </w:pPrChange>
      </w:pPr>
    </w:p>
    <w:p w14:paraId="18435296" w14:textId="5CB7CAF1" w:rsidR="00194DFD" w:rsidDel="001D69DE" w:rsidRDefault="00194DFD" w:rsidP="00FF5489">
      <w:pPr>
        <w:rPr>
          <w:del w:id="3792" w:author=" " w:date="2021-11-12T16:32:00Z"/>
          <w:lang w:val="id-ID"/>
        </w:rPr>
        <w:pPrChange w:id="3793" w:author="Rafi Aziizi" w:date="2021-11-13T11:30:00Z">
          <w:pPr>
            <w:jc w:val="center"/>
          </w:pPr>
        </w:pPrChange>
      </w:pPr>
    </w:p>
    <w:p w14:paraId="1E4BF3EC" w14:textId="11F16D40" w:rsidR="00194DFD" w:rsidDel="001D69DE" w:rsidRDefault="00194DFD" w:rsidP="00FF5489">
      <w:pPr>
        <w:rPr>
          <w:del w:id="3794" w:author=" " w:date="2021-11-12T16:32:00Z"/>
          <w:lang w:val="id-ID"/>
        </w:rPr>
        <w:pPrChange w:id="3795" w:author="Rafi Aziizi" w:date="2021-11-13T11:30:00Z">
          <w:pPr>
            <w:jc w:val="center"/>
          </w:pPr>
        </w:pPrChange>
      </w:pPr>
    </w:p>
    <w:p w14:paraId="4AB1B7E8" w14:textId="75F8E0BA" w:rsidR="00194DFD" w:rsidDel="001D69DE" w:rsidRDefault="00194DFD" w:rsidP="00FF5489">
      <w:pPr>
        <w:rPr>
          <w:del w:id="3796" w:author=" " w:date="2021-11-12T16:32:00Z"/>
          <w:lang w:val="id-ID"/>
        </w:rPr>
        <w:pPrChange w:id="3797" w:author="Rafi Aziizi" w:date="2021-11-13T11:30:00Z">
          <w:pPr>
            <w:jc w:val="center"/>
          </w:pPr>
        </w:pPrChange>
      </w:pPr>
    </w:p>
    <w:p w14:paraId="53D1442A" w14:textId="67D22D6A" w:rsidR="00194DFD" w:rsidDel="001D69DE" w:rsidRDefault="00194DFD" w:rsidP="00FF5489">
      <w:pPr>
        <w:rPr>
          <w:del w:id="3798" w:author=" " w:date="2021-11-12T16:32:00Z"/>
          <w:lang w:val="id-ID"/>
        </w:rPr>
        <w:pPrChange w:id="3799" w:author="Rafi Aziizi" w:date="2021-11-13T11:30:00Z">
          <w:pPr>
            <w:jc w:val="center"/>
          </w:pPr>
        </w:pPrChange>
      </w:pPr>
    </w:p>
    <w:p w14:paraId="54F98F40" w14:textId="05252071" w:rsidR="00194DFD" w:rsidDel="001D69DE" w:rsidRDefault="00194DFD" w:rsidP="00FF5489">
      <w:pPr>
        <w:rPr>
          <w:del w:id="3800" w:author=" " w:date="2021-11-12T16:32:00Z"/>
          <w:lang w:val="id-ID"/>
        </w:rPr>
        <w:pPrChange w:id="3801" w:author="Rafi Aziizi" w:date="2021-11-13T11:30:00Z">
          <w:pPr>
            <w:jc w:val="center"/>
          </w:pPr>
        </w:pPrChange>
      </w:pPr>
    </w:p>
    <w:p w14:paraId="7036845E" w14:textId="7C5A35DC" w:rsidR="00194DFD" w:rsidDel="001D69DE" w:rsidRDefault="00194DFD" w:rsidP="00FF5489">
      <w:pPr>
        <w:rPr>
          <w:del w:id="3802" w:author=" " w:date="2021-11-12T16:32:00Z"/>
          <w:lang w:val="id-ID"/>
        </w:rPr>
        <w:pPrChange w:id="3803" w:author="Rafi Aziizi" w:date="2021-11-13T11:30:00Z">
          <w:pPr>
            <w:jc w:val="center"/>
          </w:pPr>
        </w:pPrChange>
      </w:pPr>
    </w:p>
    <w:p w14:paraId="4D82C6F2" w14:textId="2BD13C93" w:rsidR="00194DFD" w:rsidDel="001D69DE" w:rsidRDefault="00194DFD" w:rsidP="00FF5489">
      <w:pPr>
        <w:rPr>
          <w:del w:id="3804" w:author=" " w:date="2021-11-12T16:32:00Z"/>
          <w:lang w:val="id-ID"/>
        </w:rPr>
        <w:pPrChange w:id="3805" w:author="Rafi Aziizi" w:date="2021-11-13T11:30:00Z">
          <w:pPr>
            <w:jc w:val="center"/>
          </w:pPr>
        </w:pPrChange>
      </w:pPr>
    </w:p>
    <w:p w14:paraId="676185D6" w14:textId="150D8C6D" w:rsidR="00194DFD" w:rsidDel="001D69DE" w:rsidRDefault="00194DFD" w:rsidP="00FF5489">
      <w:pPr>
        <w:rPr>
          <w:del w:id="3806" w:author=" " w:date="2021-11-12T16:32:00Z"/>
          <w:lang w:val="id-ID"/>
        </w:rPr>
        <w:pPrChange w:id="3807" w:author="Rafi Aziizi" w:date="2021-11-13T11:30:00Z">
          <w:pPr>
            <w:jc w:val="center"/>
          </w:pPr>
        </w:pPrChange>
      </w:pPr>
    </w:p>
    <w:p w14:paraId="0E04502E" w14:textId="43D0EDD7" w:rsidR="00194DFD" w:rsidDel="001D69DE" w:rsidRDefault="00194DFD" w:rsidP="00FF5489">
      <w:pPr>
        <w:rPr>
          <w:del w:id="3808" w:author=" " w:date="2021-11-12T16:32:00Z"/>
          <w:lang w:val="id-ID"/>
        </w:rPr>
        <w:pPrChange w:id="3809" w:author="Rafi Aziizi" w:date="2021-11-13T11:30:00Z">
          <w:pPr>
            <w:jc w:val="center"/>
          </w:pPr>
        </w:pPrChange>
      </w:pPr>
    </w:p>
    <w:p w14:paraId="3A8B473B" w14:textId="41412C71" w:rsidR="00194DFD" w:rsidDel="001D69DE" w:rsidRDefault="00194DFD" w:rsidP="00FF5489">
      <w:pPr>
        <w:rPr>
          <w:del w:id="3810" w:author=" " w:date="2021-11-12T16:32:00Z"/>
          <w:lang w:val="id-ID"/>
        </w:rPr>
        <w:pPrChange w:id="3811" w:author="Rafi Aziizi" w:date="2021-11-13T11:30:00Z">
          <w:pPr>
            <w:jc w:val="center"/>
          </w:pPr>
        </w:pPrChange>
      </w:pPr>
    </w:p>
    <w:p w14:paraId="6CAB6A9E" w14:textId="10C234B3" w:rsidR="00194DFD" w:rsidDel="001D69DE" w:rsidRDefault="00194DFD" w:rsidP="00FF5489">
      <w:pPr>
        <w:rPr>
          <w:del w:id="3812" w:author=" " w:date="2021-11-12T16:32:00Z"/>
          <w:lang w:val="id-ID"/>
        </w:rPr>
        <w:pPrChange w:id="3813" w:author="Rafi Aziizi" w:date="2021-11-13T11:30:00Z">
          <w:pPr>
            <w:tabs>
              <w:tab w:val="left" w:pos="5107"/>
            </w:tabs>
            <w:jc w:val="left"/>
          </w:pPr>
        </w:pPrChange>
      </w:pPr>
      <w:del w:id="3814" w:author=" " w:date="2021-11-12T16:32:00Z">
        <w:r w:rsidDel="001D69DE">
          <w:rPr>
            <w:lang w:val="id-ID"/>
          </w:rPr>
          <w:tab/>
        </w:r>
      </w:del>
    </w:p>
    <w:p w14:paraId="5E4AC0B5" w14:textId="056C6676" w:rsidR="00194DFD" w:rsidDel="001D69DE" w:rsidRDefault="00194DFD" w:rsidP="00FF5489">
      <w:pPr>
        <w:rPr>
          <w:del w:id="3815" w:author=" " w:date="2021-11-12T16:32:00Z"/>
          <w:lang w:val="id-ID"/>
        </w:rPr>
        <w:pPrChange w:id="3816" w:author="Rafi Aziizi" w:date="2021-11-13T11:30:00Z">
          <w:pPr>
            <w:jc w:val="center"/>
          </w:pPr>
        </w:pPrChange>
      </w:pPr>
    </w:p>
    <w:p w14:paraId="5915CF44" w14:textId="1525037B" w:rsidR="00A2766B" w:rsidDel="00FF5489" w:rsidRDefault="00A2766B" w:rsidP="00FF5489">
      <w:pPr>
        <w:rPr>
          <w:del w:id="3817" w:author="Rafi Aziizi" w:date="2021-11-13T11:30:00Z"/>
          <w:lang w:val="id-ID"/>
        </w:rPr>
        <w:pPrChange w:id="3818" w:author="Rafi Aziizi" w:date="2021-11-13T11:30:00Z">
          <w:pPr>
            <w:jc w:val="center"/>
          </w:pPr>
        </w:pPrChange>
      </w:pPr>
    </w:p>
    <w:p w14:paraId="2092E2AC" w14:textId="48034380" w:rsidR="00194DFD" w:rsidRPr="004A229B" w:rsidDel="00FF5489" w:rsidRDefault="00194DFD" w:rsidP="00FF5489">
      <w:pPr>
        <w:rPr>
          <w:del w:id="3819" w:author="Rafi Aziizi" w:date="2021-11-13T11:30:00Z"/>
          <w:lang w:val="id-ID"/>
        </w:rPr>
        <w:pPrChange w:id="3820"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3821" w:author="Rafi Aziizi" w:date="2021-11-13T12:03:00Z">
            <w:rPr>
              <w:lang w:val="id-ID"/>
            </w:rPr>
          </w:rPrChange>
        </w:rPr>
      </w:pPr>
      <w:proofErr w:type="spellStart"/>
      <w:r w:rsidRPr="004822D0">
        <w:rPr>
          <w:b/>
          <w:bCs/>
          <w:rPrChange w:id="3822" w:author="Rafi Aziizi" w:date="2021-11-13T12:03:00Z">
            <w:rPr/>
          </w:rPrChange>
        </w:rPr>
        <w:t>Kelola</w:t>
      </w:r>
      <w:proofErr w:type="spellEnd"/>
      <w:r w:rsidRPr="004822D0">
        <w:rPr>
          <w:b/>
          <w:bCs/>
          <w:rPrChange w:id="3823" w:author="Rafi Aziizi" w:date="2021-11-13T12:03:00Z">
            <w:rPr/>
          </w:rPrChange>
        </w:rPr>
        <w:t xml:space="preserve"> Guru</w:t>
      </w:r>
    </w:p>
    <w:p w14:paraId="616033B7" w14:textId="7D914CC2" w:rsidR="005B28D5" w:rsidRPr="00194DFD" w:rsidDel="007C5FA9" w:rsidRDefault="005B28D5" w:rsidP="005B28D5">
      <w:pPr>
        <w:ind w:firstLine="426"/>
        <w:rPr>
          <w:del w:id="3824"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ins w:id="3825" w:author="Rafi Aziizi" w:date="2021-11-13T12:13:00Z">
        <w:r w:rsidR="004822D0">
          <w:t xml:space="preserve">, </w:t>
        </w:r>
        <w:proofErr w:type="spellStart"/>
        <w:r w:rsidR="004822D0">
          <w:t>memperbaharui</w:t>
        </w:r>
        <w:proofErr w:type="spellEnd"/>
        <w:r w:rsidR="004822D0">
          <w:t xml:space="preserve">, </w:t>
        </w:r>
        <w:proofErr w:type="spellStart"/>
        <w:r w:rsidR="004822D0">
          <w:t>maupun</w:t>
        </w:r>
        <w:proofErr w:type="spellEnd"/>
        <w:r w:rsidR="004822D0">
          <w:t xml:space="preserve"> </w:t>
        </w:r>
        <w:proofErr w:type="spellStart"/>
        <w:r w:rsidR="004822D0">
          <w:t>melihat</w:t>
        </w:r>
        <w:proofErr w:type="spellEnd"/>
        <w:r w:rsidR="004822D0">
          <w:t xml:space="preserve"> profile</w:t>
        </w:r>
        <w:r w:rsidR="004822D0">
          <w:t xml:space="preserve"> </w:t>
        </w:r>
      </w:ins>
      <w:del w:id="3826"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pada</w:t>
      </w:r>
      <w:r w:rsidRPr="005B28D5">
        <w:rPr>
          <w:lang w:val="id-ID"/>
        </w:rPr>
        <w:t xml:space="preserve"> Gambar</w:t>
      </w:r>
      <w:r w:rsidR="00194DFD">
        <w:t xml:space="preserve"> 3.11</w:t>
      </w:r>
      <w:ins w:id="3827" w:author="Rafi Aziizi" w:date="2021-11-12T10:48:00Z">
        <w:r w:rsidR="007C5FA9">
          <w:t>.</w:t>
        </w:r>
      </w:ins>
      <w:del w:id="3828" w:author="Rafi Aziizi" w:date="2021-11-12T10:48:00Z">
        <w:r w:rsidR="00194DFD" w:rsidDel="007C5FA9">
          <w:delText>.</w:delText>
        </w:r>
      </w:del>
    </w:p>
    <w:p w14:paraId="6A0DE143" w14:textId="6F3E26C5" w:rsidR="005B28D5" w:rsidDel="007C5FA9" w:rsidRDefault="005B28D5">
      <w:pPr>
        <w:rPr>
          <w:del w:id="3829" w:author="Rafi Aziizi" w:date="2021-11-12T10:48:00Z"/>
          <w:lang w:val="id-ID"/>
        </w:rPr>
        <w:pPrChange w:id="3830" w:author="Rafi Aziizi" w:date="2021-11-12T10:48:00Z">
          <w:pPr>
            <w:ind w:left="66"/>
          </w:pPr>
        </w:pPrChange>
      </w:pPr>
    </w:p>
    <w:p w14:paraId="4AC535D6" w14:textId="3E62568B" w:rsidR="00194DFD" w:rsidDel="007C5FA9" w:rsidRDefault="00194DFD">
      <w:pPr>
        <w:rPr>
          <w:del w:id="3831" w:author="Rafi Aziizi" w:date="2021-11-12T10:48:00Z"/>
          <w:lang w:val="id-ID"/>
        </w:rPr>
        <w:pPrChange w:id="3832" w:author="Rafi Aziizi" w:date="2021-11-12T10:48:00Z">
          <w:pPr>
            <w:ind w:left="66"/>
          </w:pPr>
        </w:pPrChange>
      </w:pPr>
    </w:p>
    <w:p w14:paraId="7EE36F90" w14:textId="5D9ED974" w:rsidR="00194DFD" w:rsidDel="007C5FA9" w:rsidRDefault="00194DFD">
      <w:pPr>
        <w:rPr>
          <w:del w:id="3833" w:author="Rafi Aziizi" w:date="2021-11-12T10:48:00Z"/>
          <w:lang w:val="id-ID"/>
        </w:rPr>
        <w:pPrChange w:id="3834" w:author="Rafi Aziizi" w:date="2021-11-12T10:48:00Z">
          <w:pPr>
            <w:ind w:left="66"/>
          </w:pPr>
        </w:pPrChange>
      </w:pPr>
    </w:p>
    <w:p w14:paraId="7244AF3F" w14:textId="32091181" w:rsidR="00194DFD" w:rsidDel="007C5FA9" w:rsidRDefault="00194DFD">
      <w:pPr>
        <w:rPr>
          <w:del w:id="3835" w:author="Rafi Aziizi" w:date="2021-11-12T10:48:00Z"/>
          <w:lang w:val="id-ID"/>
        </w:rPr>
        <w:pPrChange w:id="3836" w:author="Rafi Aziizi" w:date="2021-11-12T10:48:00Z">
          <w:pPr>
            <w:ind w:left="66"/>
          </w:pPr>
        </w:pPrChange>
      </w:pPr>
    </w:p>
    <w:p w14:paraId="456E347B" w14:textId="2FE032BE" w:rsidR="00194DFD" w:rsidRDefault="00194DFD">
      <w:pPr>
        <w:ind w:firstLine="426"/>
        <w:rPr>
          <w:lang w:val="id-ID"/>
        </w:rPr>
        <w:pPrChange w:id="3837" w:author="Rafi Aziizi" w:date="2021-11-12T10:48:00Z">
          <w:pPr>
            <w:ind w:left="66"/>
          </w:pPr>
        </w:pPrChange>
      </w:pPr>
    </w:p>
    <w:p w14:paraId="30500D0D" w14:textId="48F6764C" w:rsidR="00FF5489" w:rsidRDefault="00FF5489" w:rsidP="00FF5489">
      <w:pPr>
        <w:pStyle w:val="ListParagraph"/>
        <w:numPr>
          <w:ilvl w:val="0"/>
          <w:numId w:val="117"/>
        </w:numPr>
        <w:rPr>
          <w:ins w:id="3838" w:author="Rafi Aziizi" w:date="2021-11-13T11:31:00Z"/>
        </w:rPr>
      </w:pPr>
      <w:ins w:id="3839" w:author="Rafi Aziizi" w:date="2021-11-13T11:31:00Z">
        <w:r>
          <w:rPr>
            <w:noProof/>
          </w:rPr>
          <w:t xml:space="preserve">Lihat </w:t>
        </w:r>
      </w:ins>
      <w:ins w:id="3840" w:author="Rafi Aziizi" w:date="2021-11-13T11:32:00Z">
        <w:r>
          <w:rPr>
            <w:noProof/>
          </w:rPr>
          <w:t>Guru</w:t>
        </w:r>
      </w:ins>
    </w:p>
    <w:p w14:paraId="0A118291" w14:textId="0475701A" w:rsidR="00FF5489" w:rsidRDefault="00FF5489" w:rsidP="00FF5489">
      <w:pPr>
        <w:pStyle w:val="ListParagraph"/>
        <w:numPr>
          <w:ilvl w:val="0"/>
          <w:numId w:val="117"/>
        </w:numPr>
        <w:rPr>
          <w:ins w:id="3841" w:author="Rafi Aziizi" w:date="2021-11-13T11:31:00Z"/>
        </w:rPr>
      </w:pPr>
      <w:proofErr w:type="spellStart"/>
      <w:ins w:id="3842" w:author="Rafi Aziizi" w:date="2021-11-13T11:31:00Z">
        <w:r>
          <w:t>Hapus</w:t>
        </w:r>
        <w:proofErr w:type="spellEnd"/>
        <w:r>
          <w:t xml:space="preserve"> </w:t>
        </w:r>
      </w:ins>
      <w:ins w:id="3843" w:author="Rafi Aziizi" w:date="2021-11-13T11:32:00Z">
        <w:r>
          <w:t>Guru</w:t>
        </w:r>
      </w:ins>
    </w:p>
    <w:p w14:paraId="5CCABC28" w14:textId="1F4C3125" w:rsidR="00FF5489" w:rsidRDefault="00FF5489" w:rsidP="00FF5489">
      <w:pPr>
        <w:pStyle w:val="ListParagraph"/>
        <w:numPr>
          <w:ilvl w:val="0"/>
          <w:numId w:val="117"/>
        </w:numPr>
        <w:rPr>
          <w:ins w:id="3844" w:author="Rafi Aziizi" w:date="2021-11-13T11:31:00Z"/>
        </w:rPr>
      </w:pPr>
      <w:ins w:id="3845" w:author="Rafi Aziizi" w:date="2021-11-13T11:31:00Z">
        <w:r>
          <w:t xml:space="preserve">Edit </w:t>
        </w:r>
      </w:ins>
      <w:ins w:id="3846" w:author="Rafi Aziizi" w:date="2021-11-13T11:32:00Z">
        <w:r>
          <w:t>Guru</w:t>
        </w:r>
      </w:ins>
    </w:p>
    <w:p w14:paraId="68A12F4F" w14:textId="068A4DDB" w:rsidR="00FF5489" w:rsidRDefault="00FF5489" w:rsidP="00FF5489">
      <w:pPr>
        <w:pStyle w:val="ListParagraph"/>
        <w:numPr>
          <w:ilvl w:val="0"/>
          <w:numId w:val="117"/>
        </w:numPr>
        <w:rPr>
          <w:ins w:id="3847" w:author="Rafi Aziizi" w:date="2021-11-13T11:34:00Z"/>
        </w:rPr>
      </w:pPr>
      <w:proofErr w:type="spellStart"/>
      <w:ins w:id="3848" w:author="Rafi Aziizi" w:date="2021-11-13T11:31:00Z">
        <w:r>
          <w:t>Tambah</w:t>
        </w:r>
        <w:proofErr w:type="spellEnd"/>
        <w:r>
          <w:t xml:space="preserve"> </w:t>
        </w:r>
      </w:ins>
      <w:ins w:id="3849" w:author="Rafi Aziizi" w:date="2021-11-13T11:32:00Z">
        <w:r>
          <w:t>Guru</w:t>
        </w:r>
      </w:ins>
    </w:p>
    <w:p w14:paraId="02D98DD9" w14:textId="20B2BADD" w:rsidR="00FF5489" w:rsidRDefault="00FF5489" w:rsidP="00FF5489">
      <w:pPr>
        <w:pStyle w:val="ListParagraph"/>
        <w:numPr>
          <w:ilvl w:val="0"/>
          <w:numId w:val="117"/>
        </w:numPr>
        <w:rPr>
          <w:ins w:id="3850" w:author="Rafi Aziizi" w:date="2021-11-13T12:05:00Z"/>
        </w:rPr>
      </w:pPr>
      <w:proofErr w:type="spellStart"/>
      <w:ins w:id="3851" w:author="Rafi Aziizi" w:date="2021-11-13T11:34:00Z">
        <w:r>
          <w:t>Lihat</w:t>
        </w:r>
        <w:proofErr w:type="spellEnd"/>
        <w:r>
          <w:t xml:space="preserve"> Profile Guru</w:t>
        </w:r>
      </w:ins>
    </w:p>
    <w:p w14:paraId="70537CFF" w14:textId="1AB70C08" w:rsidR="004822D0" w:rsidRPr="000D75C7" w:rsidRDefault="004822D0" w:rsidP="004822D0">
      <w:pPr>
        <w:pStyle w:val="ListParagraph"/>
        <w:numPr>
          <w:ilvl w:val="0"/>
          <w:numId w:val="42"/>
        </w:numPr>
        <w:ind w:left="426"/>
        <w:rPr>
          <w:ins w:id="3852" w:author="Rafi Aziizi" w:date="2021-11-13T12:05:00Z"/>
          <w:b/>
          <w:bCs/>
          <w:lang w:val="id-ID"/>
        </w:rPr>
      </w:pPr>
      <w:proofErr w:type="spellStart"/>
      <w:ins w:id="3853" w:author="Rafi Aziizi" w:date="2021-11-13T12:05:00Z">
        <w:r w:rsidRPr="000D75C7">
          <w:rPr>
            <w:b/>
            <w:bCs/>
          </w:rPr>
          <w:t>Kelola</w:t>
        </w:r>
        <w:proofErr w:type="spellEnd"/>
        <w:r w:rsidRPr="000D75C7">
          <w:rPr>
            <w:b/>
            <w:bCs/>
          </w:rPr>
          <w:t xml:space="preserve"> </w:t>
        </w:r>
      </w:ins>
      <w:ins w:id="3854" w:author="Rafi Aziizi" w:date="2021-11-13T12:06:00Z">
        <w:r>
          <w:rPr>
            <w:b/>
            <w:bCs/>
          </w:rPr>
          <w:t>Semester</w:t>
        </w:r>
      </w:ins>
    </w:p>
    <w:p w14:paraId="4DEF48C2" w14:textId="64E4EB3C" w:rsidR="004822D0" w:rsidRDefault="004822D0" w:rsidP="004822D0">
      <w:pPr>
        <w:ind w:firstLine="426"/>
        <w:rPr>
          <w:ins w:id="3855" w:author="Rafi Aziizi" w:date="2021-11-13T12:05:00Z"/>
          <w:lang w:val="id-ID"/>
        </w:rPr>
      </w:pPr>
      <w:ins w:id="3856" w:author="Rafi Aziizi" w:date="2021-11-13T12:05:00Z">
        <w:r w:rsidRPr="005B28D5">
          <w:rPr>
            <w:i/>
          </w:rPr>
          <w:lastRenderedPageBreak/>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ins>
      <w:ins w:id="3857" w:author="Rafi Aziizi" w:date="2021-11-13T12:06:00Z">
        <w:r>
          <w:t>semester</w:t>
        </w:r>
      </w:ins>
      <w:ins w:id="3858"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ins>
      <w:ins w:id="3859" w:author="Rafi Aziizi" w:date="2021-11-13T12:06:00Z">
        <w:r>
          <w:t>semester</w:t>
        </w:r>
        <w:r w:rsidRPr="005B28D5">
          <w:rPr>
            <w:lang w:val="id-ID"/>
          </w:rPr>
          <w:t xml:space="preserve"> </w:t>
        </w:r>
      </w:ins>
      <w:proofErr w:type="spellStart"/>
      <w:ins w:id="3860" w:author="Rafi Aziizi" w:date="2021-11-13T12:05:00Z">
        <w:r>
          <w:t>ditunjukkan</w:t>
        </w:r>
        <w:proofErr w:type="spellEnd"/>
        <w:r>
          <w:t xml:space="preserve"> pada</w:t>
        </w:r>
        <w:r w:rsidRPr="005B28D5">
          <w:rPr>
            <w:lang w:val="id-ID"/>
          </w:rPr>
          <w:t xml:space="preserve"> Gambar</w:t>
        </w:r>
        <w:r>
          <w:t xml:space="preserve"> 3.11.</w:t>
        </w:r>
      </w:ins>
    </w:p>
    <w:p w14:paraId="6FC719B5" w14:textId="5F49BFE1" w:rsidR="004822D0" w:rsidRDefault="004822D0" w:rsidP="004822D0">
      <w:pPr>
        <w:pStyle w:val="ListParagraph"/>
        <w:numPr>
          <w:ilvl w:val="0"/>
          <w:numId w:val="117"/>
        </w:numPr>
        <w:rPr>
          <w:ins w:id="3861" w:author="Rafi Aziizi" w:date="2021-11-13T12:05:00Z"/>
        </w:rPr>
      </w:pPr>
      <w:ins w:id="3862" w:author="Rafi Aziizi" w:date="2021-11-13T12:05:00Z">
        <w:r>
          <w:rPr>
            <w:noProof/>
          </w:rPr>
          <w:t xml:space="preserve">Lihat </w:t>
        </w:r>
      </w:ins>
      <w:ins w:id="3863" w:author="Rafi Aziizi" w:date="2021-11-13T12:06:00Z">
        <w:r>
          <w:rPr>
            <w:noProof/>
          </w:rPr>
          <w:t>Semester</w:t>
        </w:r>
      </w:ins>
    </w:p>
    <w:p w14:paraId="44322FC9" w14:textId="4B9F1661" w:rsidR="004822D0" w:rsidRDefault="004822D0" w:rsidP="004822D0">
      <w:pPr>
        <w:pStyle w:val="ListParagraph"/>
        <w:numPr>
          <w:ilvl w:val="0"/>
          <w:numId w:val="117"/>
        </w:numPr>
        <w:rPr>
          <w:ins w:id="3864" w:author="Rafi Aziizi" w:date="2021-11-13T12:05:00Z"/>
        </w:rPr>
      </w:pPr>
      <w:proofErr w:type="spellStart"/>
      <w:ins w:id="3865" w:author="Rafi Aziizi" w:date="2021-11-13T12:05:00Z">
        <w:r>
          <w:t>Hapus</w:t>
        </w:r>
        <w:proofErr w:type="spellEnd"/>
        <w:r>
          <w:t xml:space="preserve"> </w:t>
        </w:r>
      </w:ins>
      <w:ins w:id="3866" w:author="Rafi Aziizi" w:date="2021-11-13T12:06:00Z">
        <w:r>
          <w:rPr>
            <w:noProof/>
          </w:rPr>
          <w:t>Semester</w:t>
        </w:r>
      </w:ins>
    </w:p>
    <w:p w14:paraId="546015C0" w14:textId="44115476" w:rsidR="004822D0" w:rsidRDefault="004822D0" w:rsidP="004822D0">
      <w:pPr>
        <w:pStyle w:val="ListParagraph"/>
        <w:numPr>
          <w:ilvl w:val="0"/>
          <w:numId w:val="117"/>
        </w:numPr>
        <w:rPr>
          <w:ins w:id="3867" w:author="Rafi Aziizi" w:date="2021-11-13T12:05:00Z"/>
        </w:rPr>
      </w:pPr>
      <w:ins w:id="3868" w:author="Rafi Aziizi" w:date="2021-11-13T12:05:00Z">
        <w:r>
          <w:t xml:space="preserve">Edit </w:t>
        </w:r>
      </w:ins>
      <w:ins w:id="3869" w:author="Rafi Aziizi" w:date="2021-11-13T12:06:00Z">
        <w:r>
          <w:rPr>
            <w:noProof/>
          </w:rPr>
          <w:t>Semester</w:t>
        </w:r>
      </w:ins>
    </w:p>
    <w:p w14:paraId="03B78628" w14:textId="3EBF2159" w:rsidR="004822D0" w:rsidRDefault="004822D0" w:rsidP="004822D0">
      <w:pPr>
        <w:pStyle w:val="ListParagraph"/>
        <w:numPr>
          <w:ilvl w:val="0"/>
          <w:numId w:val="117"/>
        </w:numPr>
        <w:rPr>
          <w:ins w:id="3870" w:author="Rafi Aziizi" w:date="2021-11-13T11:41:00Z"/>
        </w:rPr>
        <w:pPrChange w:id="3871" w:author="Rafi Aziizi" w:date="2021-11-13T12:05:00Z">
          <w:pPr>
            <w:pStyle w:val="ListParagraph"/>
            <w:numPr>
              <w:numId w:val="117"/>
            </w:numPr>
            <w:ind w:hanging="360"/>
          </w:pPr>
        </w:pPrChange>
      </w:pPr>
      <w:proofErr w:type="spellStart"/>
      <w:ins w:id="3872" w:author="Rafi Aziizi" w:date="2021-11-13T12:05:00Z">
        <w:r>
          <w:t>Tambah</w:t>
        </w:r>
        <w:proofErr w:type="spellEnd"/>
        <w:r>
          <w:t xml:space="preserve"> </w:t>
        </w:r>
      </w:ins>
      <w:ins w:id="3873" w:author="Rafi Aziizi" w:date="2021-11-13T12:06:00Z">
        <w:r>
          <w:rPr>
            <w:noProof/>
          </w:rPr>
          <w:t>Semester</w:t>
        </w:r>
      </w:ins>
    </w:p>
    <w:p w14:paraId="76ABF3C1" w14:textId="41728F63" w:rsidR="00FF5489" w:rsidRPr="004822D0" w:rsidRDefault="00FF5489" w:rsidP="00FF5489">
      <w:pPr>
        <w:pStyle w:val="ListParagraph"/>
        <w:numPr>
          <w:ilvl w:val="0"/>
          <w:numId w:val="42"/>
        </w:numPr>
        <w:ind w:left="426"/>
        <w:rPr>
          <w:ins w:id="3874" w:author="Rafi Aziizi" w:date="2021-11-13T11:41:00Z"/>
          <w:b/>
          <w:bCs/>
          <w:lang w:val="id-ID"/>
          <w:rPrChange w:id="3875" w:author="Rafi Aziizi" w:date="2021-11-13T12:03:00Z">
            <w:rPr>
              <w:ins w:id="3876" w:author="Rafi Aziizi" w:date="2021-11-13T11:41:00Z"/>
              <w:lang w:val="id-ID"/>
            </w:rPr>
          </w:rPrChange>
        </w:rPr>
      </w:pPr>
      <w:proofErr w:type="spellStart"/>
      <w:ins w:id="3877" w:author="Rafi Aziizi" w:date="2021-11-13T11:41:00Z">
        <w:r w:rsidRPr="004822D0">
          <w:rPr>
            <w:b/>
            <w:bCs/>
            <w:rPrChange w:id="3878" w:author="Rafi Aziizi" w:date="2021-11-13T12:03:00Z">
              <w:rPr/>
            </w:rPrChange>
          </w:rPr>
          <w:t>Kelola</w:t>
        </w:r>
        <w:proofErr w:type="spellEnd"/>
        <w:r w:rsidRPr="004822D0">
          <w:rPr>
            <w:b/>
            <w:bCs/>
            <w:rPrChange w:id="3879" w:author="Rafi Aziizi" w:date="2021-11-13T12:03:00Z">
              <w:rPr/>
            </w:rPrChange>
          </w:rPr>
          <w:t xml:space="preserve"> </w:t>
        </w:r>
        <w:proofErr w:type="spellStart"/>
        <w:r w:rsidRPr="004822D0">
          <w:rPr>
            <w:b/>
            <w:bCs/>
            <w:rPrChange w:id="3880" w:author="Rafi Aziizi" w:date="2021-11-13T12:03:00Z">
              <w:rPr/>
            </w:rPrChange>
          </w:rPr>
          <w:t>Walikelas</w:t>
        </w:r>
        <w:proofErr w:type="spellEnd"/>
      </w:ins>
    </w:p>
    <w:p w14:paraId="3DB33770" w14:textId="670FC5D8" w:rsidR="00FF5489" w:rsidRDefault="00FF5489" w:rsidP="00FF5489">
      <w:pPr>
        <w:ind w:firstLine="426"/>
        <w:rPr>
          <w:ins w:id="3881" w:author="Rafi Aziizi" w:date="2021-11-13T11:41:00Z"/>
          <w:lang w:val="id-ID"/>
        </w:rPr>
      </w:pPr>
      <w:ins w:id="3882" w:author="Rafi Aziizi" w:date="2021-11-13T11:41: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ins>
      <w:proofErr w:type="spellEnd"/>
      <w:ins w:id="3883" w:author="Rafi Aziizi" w:date="2021-11-13T12:14:00Z">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w:t>
        </w:r>
        <w:r w:rsidR="00E8612D">
          <w:t xml:space="preserve">, </w:t>
        </w:r>
        <w:proofErr w:type="spellStart"/>
        <w:r w:rsidR="00E8612D">
          <w:t>melihat</w:t>
        </w:r>
        <w:proofErr w:type="spellEnd"/>
        <w:r w:rsidR="00E8612D">
          <w:t xml:space="preserve"> </w:t>
        </w:r>
        <w:proofErr w:type="spellStart"/>
        <w:r w:rsidR="00E8612D">
          <w:t>anggota</w:t>
        </w:r>
        <w:proofErr w:type="spellEnd"/>
        <w:r w:rsidR="00E8612D">
          <w:t xml:space="preserve"> </w:t>
        </w:r>
        <w:proofErr w:type="spellStart"/>
        <w:r w:rsidR="00E8612D">
          <w:t>siswa</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anggota</w:t>
        </w:r>
        <w:proofErr w:type="spellEnd"/>
        <w:r w:rsidR="00E8612D">
          <w:t xml:space="preserve"> </w:t>
        </w:r>
        <w:proofErr w:type="spellStart"/>
        <w:r w:rsidR="00E8612D">
          <w:t>siswa</w:t>
        </w:r>
      </w:ins>
      <w:proofErr w:type="spellEnd"/>
      <w:ins w:id="3884" w:author="Rafi Aziizi" w:date="2021-11-13T11:41:00Z">
        <w:r>
          <w:t xml:space="preserve"> data </w:t>
        </w:r>
        <w:proofErr w:type="spellStart"/>
        <w:r>
          <w:t>walikelas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walikelas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ins>
      <w:proofErr w:type="spellStart"/>
      <w:ins w:id="3885" w:author="Rafi Aziizi" w:date="2021-11-13T11:42:00Z">
        <w:r>
          <w:t>walikelas</w:t>
        </w:r>
      </w:ins>
      <w:proofErr w:type="spellEnd"/>
      <w:ins w:id="3886" w:author="Rafi Aziizi" w:date="2021-11-13T11:41:00Z">
        <w:r>
          <w:t xml:space="preserve"> </w:t>
        </w:r>
        <w:proofErr w:type="spellStart"/>
        <w:r>
          <w:t>ditunjukkan</w:t>
        </w:r>
        <w:proofErr w:type="spellEnd"/>
        <w:r>
          <w:t xml:space="preserve"> pada</w:t>
        </w:r>
        <w:r w:rsidRPr="005B28D5">
          <w:rPr>
            <w:lang w:val="id-ID"/>
          </w:rPr>
          <w:t xml:space="preserve"> Gambar</w:t>
        </w:r>
        <w:r>
          <w:t xml:space="preserve"> 3.11.</w:t>
        </w:r>
      </w:ins>
    </w:p>
    <w:p w14:paraId="1F629523" w14:textId="0ADB2911" w:rsidR="00FF5489" w:rsidRDefault="00FF5489" w:rsidP="00FF5489">
      <w:pPr>
        <w:pStyle w:val="ListParagraph"/>
        <w:numPr>
          <w:ilvl w:val="0"/>
          <w:numId w:val="117"/>
        </w:numPr>
        <w:rPr>
          <w:ins w:id="3887" w:author="Rafi Aziizi" w:date="2021-11-13T11:41:00Z"/>
        </w:rPr>
      </w:pPr>
      <w:ins w:id="3888" w:author="Rafi Aziizi" w:date="2021-11-13T11:41:00Z">
        <w:r>
          <w:rPr>
            <w:noProof/>
          </w:rPr>
          <w:t xml:space="preserve">Lihat </w:t>
        </w:r>
        <w:r>
          <w:rPr>
            <w:noProof/>
          </w:rPr>
          <w:t>Walikelas</w:t>
        </w:r>
      </w:ins>
    </w:p>
    <w:p w14:paraId="24002434" w14:textId="4A837E60" w:rsidR="00FF5489" w:rsidRDefault="00FF5489" w:rsidP="00FF5489">
      <w:pPr>
        <w:pStyle w:val="ListParagraph"/>
        <w:numPr>
          <w:ilvl w:val="0"/>
          <w:numId w:val="117"/>
        </w:numPr>
        <w:rPr>
          <w:ins w:id="3889" w:author="Rafi Aziizi" w:date="2021-11-13T11:41:00Z"/>
        </w:rPr>
      </w:pPr>
      <w:proofErr w:type="spellStart"/>
      <w:ins w:id="3890" w:author="Rafi Aziizi" w:date="2021-11-13T11:41:00Z">
        <w:r>
          <w:t>Hapus</w:t>
        </w:r>
        <w:proofErr w:type="spellEnd"/>
        <w:r>
          <w:t xml:space="preserve"> </w:t>
        </w:r>
        <w:r>
          <w:rPr>
            <w:noProof/>
          </w:rPr>
          <w:t>Walikelas</w:t>
        </w:r>
      </w:ins>
    </w:p>
    <w:p w14:paraId="3479931E" w14:textId="17444C21" w:rsidR="00FF5489" w:rsidRDefault="00FF5489" w:rsidP="00FF5489">
      <w:pPr>
        <w:pStyle w:val="ListParagraph"/>
        <w:numPr>
          <w:ilvl w:val="0"/>
          <w:numId w:val="117"/>
        </w:numPr>
        <w:rPr>
          <w:ins w:id="3891" w:author="Rafi Aziizi" w:date="2021-11-13T11:41:00Z"/>
        </w:rPr>
      </w:pPr>
      <w:ins w:id="3892" w:author="Rafi Aziizi" w:date="2021-11-13T11:41:00Z">
        <w:r>
          <w:t xml:space="preserve">Edit </w:t>
        </w:r>
        <w:r>
          <w:rPr>
            <w:noProof/>
          </w:rPr>
          <w:t>Walikelas</w:t>
        </w:r>
      </w:ins>
    </w:p>
    <w:p w14:paraId="370DB087" w14:textId="73BE6407" w:rsidR="00FF5489" w:rsidRDefault="00FF5489" w:rsidP="00FF5489">
      <w:pPr>
        <w:pStyle w:val="ListParagraph"/>
        <w:numPr>
          <w:ilvl w:val="0"/>
          <w:numId w:val="117"/>
        </w:numPr>
        <w:rPr>
          <w:ins w:id="3893" w:author="Rafi Aziizi" w:date="2021-11-13T11:41:00Z"/>
        </w:rPr>
      </w:pPr>
      <w:proofErr w:type="spellStart"/>
      <w:ins w:id="3894" w:author="Rafi Aziizi" w:date="2021-11-13T11:41:00Z">
        <w:r>
          <w:t>Tambah</w:t>
        </w:r>
        <w:proofErr w:type="spellEnd"/>
        <w:r>
          <w:t xml:space="preserve"> </w:t>
        </w:r>
        <w:r>
          <w:rPr>
            <w:noProof/>
          </w:rPr>
          <w:t>Walikelas</w:t>
        </w:r>
      </w:ins>
    </w:p>
    <w:p w14:paraId="5C9AC578" w14:textId="3918CA7B" w:rsidR="00FF5489" w:rsidRDefault="00FF5489" w:rsidP="00FF5489">
      <w:pPr>
        <w:pStyle w:val="ListParagraph"/>
        <w:numPr>
          <w:ilvl w:val="0"/>
          <w:numId w:val="117"/>
        </w:numPr>
        <w:rPr>
          <w:ins w:id="3895" w:author="Rafi Aziizi" w:date="2021-11-13T11:41:00Z"/>
        </w:rPr>
      </w:pPr>
      <w:proofErr w:type="spellStart"/>
      <w:ins w:id="3896" w:author="Rafi Aziizi" w:date="2021-11-13T11:41:00Z">
        <w:r>
          <w:t>Lihat</w:t>
        </w:r>
        <w:proofErr w:type="spellEnd"/>
        <w:r>
          <w:t xml:space="preserve"> Profile </w:t>
        </w:r>
        <w:r>
          <w:rPr>
            <w:noProof/>
          </w:rPr>
          <w:t>Walikelas</w:t>
        </w:r>
      </w:ins>
    </w:p>
    <w:p w14:paraId="071CB145" w14:textId="18087385" w:rsidR="00FF5489" w:rsidRDefault="00FF5489" w:rsidP="00FF5489">
      <w:pPr>
        <w:pStyle w:val="ListParagraph"/>
        <w:numPr>
          <w:ilvl w:val="0"/>
          <w:numId w:val="117"/>
        </w:numPr>
        <w:rPr>
          <w:ins w:id="3897" w:author="Rafi Aziizi" w:date="2021-11-13T12:12:00Z"/>
        </w:rPr>
      </w:pPr>
      <w:ins w:id="3898" w:author="Rafi Aziizi" w:date="2021-11-13T11:41:00Z">
        <w:r>
          <w:rPr>
            <w:noProof/>
          </w:rPr>
          <w:t>Lihat Anggota Siswa</w:t>
        </w:r>
      </w:ins>
    </w:p>
    <w:p w14:paraId="174460ED" w14:textId="7B500B53" w:rsidR="004822D0" w:rsidRDefault="004822D0" w:rsidP="004822D0">
      <w:pPr>
        <w:pStyle w:val="ListParagraph"/>
        <w:numPr>
          <w:ilvl w:val="0"/>
          <w:numId w:val="117"/>
        </w:numPr>
        <w:rPr>
          <w:ins w:id="3899" w:author="Rafi Aziizi" w:date="2021-11-13T11:31:00Z"/>
        </w:rPr>
        <w:pPrChange w:id="3900" w:author="Rafi Aziizi" w:date="2021-11-13T12:12:00Z">
          <w:pPr>
            <w:pStyle w:val="ListParagraph"/>
            <w:numPr>
              <w:numId w:val="117"/>
            </w:numPr>
            <w:ind w:hanging="360"/>
          </w:pPr>
        </w:pPrChange>
      </w:pPr>
      <w:proofErr w:type="spellStart"/>
      <w:ins w:id="3901" w:author="Rafi Aziizi" w:date="2021-11-13T12:12: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ins>
      <w:proofErr w:type="spellEnd"/>
    </w:p>
    <w:p w14:paraId="4707779E" w14:textId="28C58FFD" w:rsidR="00194DFD" w:rsidDel="00FE2102" w:rsidRDefault="00194DFD" w:rsidP="00FF5489">
      <w:pPr>
        <w:rPr>
          <w:del w:id="3902" w:author=" " w:date="2021-11-12T16:36:00Z"/>
          <w:lang w:val="id-ID"/>
        </w:rPr>
        <w:pPrChange w:id="3903" w:author="Rafi Aziizi" w:date="2021-11-13T11:31:00Z">
          <w:pPr>
            <w:ind w:left="66"/>
          </w:pPr>
        </w:pPrChange>
      </w:pPr>
      <w:del w:id="3904" w:author=" " w:date="2021-11-12T16:36:00Z">
        <w:r w:rsidDel="00FE2102">
          <w:rPr>
            <w:noProof/>
          </w:rPr>
          <mc:AlternateContent>
            <mc:Choice Requires="wps">
              <w:drawing>
                <wp:anchor distT="0" distB="0" distL="114300" distR="114300" simplePos="0" relativeHeight="251722240" behindDoc="1" locked="0" layoutInCell="1" allowOverlap="1" wp14:anchorId="2C3B8467" wp14:editId="2DCCE6F8">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D26F74" w:rsidRPr="00C5067F" w:rsidRDefault="00D26F74" w:rsidP="00194DFD">
                              <w:pPr>
                                <w:pStyle w:val="Caption"/>
                                <w:jc w:val="center"/>
                                <w:rPr>
                                  <w:noProof/>
                                  <w:sz w:val="24"/>
                                  <w:szCs w:val="24"/>
                                </w:rPr>
                              </w:pPr>
                              <w:bookmarkStart w:id="3905"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39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40"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1AMQIAAGc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" stroked="f">
                  <v:textbox style="mso-fit-shape-to-text:t" inset="0,0,0,0">
                    <w:txbxContent>
                      <w:p w14:paraId="1AD26FFE" w14:textId="713193C6" w:rsidR="00D26F74" w:rsidRPr="00C5067F" w:rsidRDefault="00D26F74" w:rsidP="00194DFD">
                        <w:pPr>
                          <w:pStyle w:val="Caption"/>
                          <w:jc w:val="center"/>
                          <w:rPr>
                            <w:noProof/>
                            <w:sz w:val="24"/>
                            <w:szCs w:val="24"/>
                          </w:rPr>
                        </w:pPr>
                        <w:bookmarkStart w:id="3906"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3906"/>
                      </w:p>
                    </w:txbxContent>
                  </v:textbox>
                </v:shape>
              </w:pict>
            </mc:Fallback>
          </mc:AlternateContent>
        </w:r>
      </w:del>
      <w:del w:id="3907" w:author=" " w:date="2021-11-12T16:35:00Z">
        <w:r w:rsidDel="00FE2102">
          <w:rPr>
            <w:noProof/>
          </w:rPr>
          <w:drawing>
            <wp:anchor distT="0" distB="0" distL="114300" distR="114300" simplePos="0" relativeHeight="251720192" behindDoc="1" locked="0" layoutInCell="1" allowOverlap="1" wp14:anchorId="3129189B" wp14:editId="7B5F9761">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rsidP="00FF5489">
      <w:pPr>
        <w:rPr>
          <w:del w:id="3908" w:author=" " w:date="2021-11-12T16:36:00Z"/>
          <w:lang w:val="id-ID"/>
        </w:rPr>
        <w:pPrChange w:id="3909" w:author="Rafi Aziizi" w:date="2021-11-13T11:31:00Z">
          <w:pPr>
            <w:ind w:left="66"/>
          </w:pPr>
        </w:pPrChange>
      </w:pPr>
    </w:p>
    <w:p w14:paraId="12D34672" w14:textId="0EDBD35F" w:rsidR="00194DFD" w:rsidDel="00FE2102" w:rsidRDefault="00194DFD" w:rsidP="00FF5489">
      <w:pPr>
        <w:rPr>
          <w:del w:id="3910" w:author=" " w:date="2021-11-12T16:36:00Z"/>
          <w:lang w:val="id-ID"/>
        </w:rPr>
        <w:pPrChange w:id="3911" w:author="Rafi Aziizi" w:date="2021-11-13T11:31:00Z">
          <w:pPr>
            <w:ind w:left="66"/>
          </w:pPr>
        </w:pPrChange>
      </w:pPr>
    </w:p>
    <w:p w14:paraId="60B5F2AA" w14:textId="2248A800" w:rsidR="00194DFD" w:rsidDel="00FE2102" w:rsidRDefault="00194DFD" w:rsidP="00FF5489">
      <w:pPr>
        <w:rPr>
          <w:del w:id="3912" w:author=" " w:date="2021-11-12T16:36:00Z"/>
          <w:lang w:val="id-ID"/>
        </w:rPr>
        <w:pPrChange w:id="3913" w:author="Rafi Aziizi" w:date="2021-11-13T11:31:00Z">
          <w:pPr>
            <w:ind w:left="66"/>
          </w:pPr>
        </w:pPrChange>
      </w:pPr>
    </w:p>
    <w:p w14:paraId="7E16EC80" w14:textId="5861BC39" w:rsidR="00194DFD" w:rsidDel="00FE2102" w:rsidRDefault="00194DFD" w:rsidP="00FF5489">
      <w:pPr>
        <w:rPr>
          <w:del w:id="3914" w:author=" " w:date="2021-11-12T16:36:00Z"/>
          <w:lang w:val="id-ID"/>
        </w:rPr>
        <w:pPrChange w:id="3915" w:author="Rafi Aziizi" w:date="2021-11-13T11:31:00Z">
          <w:pPr>
            <w:ind w:left="66"/>
          </w:pPr>
        </w:pPrChange>
      </w:pPr>
    </w:p>
    <w:p w14:paraId="3EF8B558" w14:textId="387EC7B3" w:rsidR="00194DFD" w:rsidDel="00FE2102" w:rsidRDefault="00194DFD" w:rsidP="00FF5489">
      <w:pPr>
        <w:rPr>
          <w:del w:id="3916" w:author=" " w:date="2021-11-12T16:36:00Z"/>
          <w:lang w:val="id-ID"/>
        </w:rPr>
        <w:pPrChange w:id="3917" w:author="Rafi Aziizi" w:date="2021-11-13T11:31:00Z">
          <w:pPr>
            <w:ind w:left="66"/>
          </w:pPr>
        </w:pPrChange>
      </w:pPr>
    </w:p>
    <w:p w14:paraId="67718050" w14:textId="72BFF491" w:rsidR="00194DFD" w:rsidDel="00FE2102" w:rsidRDefault="00194DFD" w:rsidP="00FF5489">
      <w:pPr>
        <w:rPr>
          <w:del w:id="3918" w:author=" " w:date="2021-11-12T16:36:00Z"/>
          <w:lang w:val="id-ID"/>
        </w:rPr>
        <w:pPrChange w:id="3919" w:author="Rafi Aziizi" w:date="2021-11-13T11:31:00Z">
          <w:pPr>
            <w:ind w:left="66"/>
          </w:pPr>
        </w:pPrChange>
      </w:pPr>
    </w:p>
    <w:p w14:paraId="2AE95BCD" w14:textId="49165703" w:rsidR="00194DFD" w:rsidDel="00FE2102" w:rsidRDefault="00194DFD" w:rsidP="00FF5489">
      <w:pPr>
        <w:rPr>
          <w:del w:id="3920" w:author=" " w:date="2021-11-12T16:36:00Z"/>
          <w:lang w:val="id-ID"/>
        </w:rPr>
        <w:pPrChange w:id="3921" w:author="Rafi Aziizi" w:date="2021-11-13T11:31:00Z">
          <w:pPr>
            <w:ind w:left="66"/>
          </w:pPr>
        </w:pPrChange>
      </w:pPr>
    </w:p>
    <w:p w14:paraId="4DE1042D" w14:textId="7914DD23" w:rsidR="00194DFD" w:rsidDel="00FE2102" w:rsidRDefault="00194DFD" w:rsidP="00FF5489">
      <w:pPr>
        <w:rPr>
          <w:del w:id="3922" w:author=" " w:date="2021-11-12T16:36:00Z"/>
          <w:lang w:val="id-ID"/>
        </w:rPr>
        <w:pPrChange w:id="3923" w:author="Rafi Aziizi" w:date="2021-11-13T11:31:00Z">
          <w:pPr>
            <w:ind w:left="66"/>
          </w:pPr>
        </w:pPrChange>
      </w:pPr>
    </w:p>
    <w:p w14:paraId="1D0EABD8" w14:textId="307479C2" w:rsidR="00194DFD" w:rsidDel="00FE2102" w:rsidRDefault="00194DFD" w:rsidP="00FF5489">
      <w:pPr>
        <w:rPr>
          <w:del w:id="3924" w:author=" " w:date="2021-11-12T16:36:00Z"/>
          <w:lang w:val="id-ID"/>
        </w:rPr>
        <w:pPrChange w:id="3925" w:author="Rafi Aziizi" w:date="2021-11-13T11:31:00Z">
          <w:pPr>
            <w:ind w:left="66"/>
          </w:pPr>
        </w:pPrChange>
      </w:pPr>
    </w:p>
    <w:p w14:paraId="64BFA6BF" w14:textId="7F6FCCA2" w:rsidR="00194DFD" w:rsidDel="00FE2102" w:rsidRDefault="00194DFD" w:rsidP="00FF5489">
      <w:pPr>
        <w:rPr>
          <w:del w:id="3926" w:author=" " w:date="2021-11-12T16:36:00Z"/>
          <w:lang w:val="id-ID"/>
        </w:rPr>
        <w:pPrChange w:id="3927" w:author="Rafi Aziizi" w:date="2021-11-13T11:31:00Z">
          <w:pPr>
            <w:ind w:left="66"/>
          </w:pPr>
        </w:pPrChange>
      </w:pPr>
    </w:p>
    <w:p w14:paraId="18A16E81" w14:textId="7F0A55CA" w:rsidR="00194DFD" w:rsidDel="00FE2102" w:rsidRDefault="00194DFD" w:rsidP="00FF5489">
      <w:pPr>
        <w:rPr>
          <w:del w:id="3928" w:author=" " w:date="2021-11-12T16:36:00Z"/>
          <w:lang w:val="id-ID"/>
        </w:rPr>
        <w:pPrChange w:id="3929" w:author="Rafi Aziizi" w:date="2021-11-13T11:31:00Z">
          <w:pPr>
            <w:ind w:left="66"/>
          </w:pPr>
        </w:pPrChange>
      </w:pPr>
    </w:p>
    <w:p w14:paraId="5483B00B" w14:textId="4A8A18CC" w:rsidR="00194DFD" w:rsidDel="00FE2102" w:rsidRDefault="00194DFD" w:rsidP="00FF5489">
      <w:pPr>
        <w:rPr>
          <w:del w:id="3930" w:author=" " w:date="2021-11-12T16:36:00Z"/>
          <w:lang w:val="id-ID"/>
        </w:rPr>
        <w:pPrChange w:id="3931" w:author="Rafi Aziizi" w:date="2021-11-13T11:31:00Z">
          <w:pPr>
            <w:ind w:left="66"/>
          </w:pPr>
        </w:pPrChange>
      </w:pPr>
    </w:p>
    <w:p w14:paraId="76993A50" w14:textId="2EE63209" w:rsidR="00194DFD" w:rsidDel="00FE2102" w:rsidRDefault="00194DFD" w:rsidP="00FF5489">
      <w:pPr>
        <w:rPr>
          <w:del w:id="3932" w:author=" " w:date="2021-11-12T16:36:00Z"/>
          <w:lang w:val="id-ID"/>
        </w:rPr>
        <w:pPrChange w:id="3933" w:author="Rafi Aziizi" w:date="2021-11-13T11:31:00Z">
          <w:pPr>
            <w:ind w:left="66"/>
          </w:pPr>
        </w:pPrChange>
      </w:pPr>
    </w:p>
    <w:p w14:paraId="291960A5" w14:textId="501A5AA3" w:rsidR="00194DFD" w:rsidDel="00FE2102" w:rsidRDefault="00194DFD" w:rsidP="00FF5489">
      <w:pPr>
        <w:rPr>
          <w:del w:id="3934" w:author=" " w:date="2021-11-12T16:36:00Z"/>
          <w:lang w:val="id-ID"/>
        </w:rPr>
        <w:pPrChange w:id="3935" w:author="Rafi Aziizi" w:date="2021-11-13T11:31:00Z">
          <w:pPr>
            <w:ind w:left="66"/>
          </w:pPr>
        </w:pPrChange>
      </w:pPr>
    </w:p>
    <w:p w14:paraId="2CBA4DF8" w14:textId="1E13F11D" w:rsidR="00194DFD" w:rsidDel="00FE2102" w:rsidRDefault="00194DFD" w:rsidP="00FF5489">
      <w:pPr>
        <w:rPr>
          <w:del w:id="3936" w:author=" " w:date="2021-11-12T16:36:00Z"/>
          <w:lang w:val="id-ID"/>
        </w:rPr>
        <w:pPrChange w:id="3937" w:author="Rafi Aziizi" w:date="2021-11-13T11:31:00Z">
          <w:pPr>
            <w:ind w:left="66"/>
          </w:pPr>
        </w:pPrChange>
      </w:pPr>
    </w:p>
    <w:p w14:paraId="004CE3C8" w14:textId="7E15AD76" w:rsidR="00194DFD" w:rsidDel="00FE2102" w:rsidRDefault="00194DFD" w:rsidP="00FF5489">
      <w:pPr>
        <w:rPr>
          <w:del w:id="3938" w:author=" " w:date="2021-11-12T16:36:00Z"/>
          <w:lang w:val="id-ID"/>
        </w:rPr>
        <w:pPrChange w:id="3939" w:author="Rafi Aziizi" w:date="2021-11-13T11:31:00Z">
          <w:pPr>
            <w:ind w:left="66"/>
          </w:pPr>
        </w:pPrChange>
      </w:pPr>
    </w:p>
    <w:p w14:paraId="2D79E7BA" w14:textId="20AC9675" w:rsidR="00194DFD" w:rsidDel="00FE2102" w:rsidRDefault="00194DFD" w:rsidP="00FF5489">
      <w:pPr>
        <w:rPr>
          <w:del w:id="3940" w:author=" " w:date="2021-11-12T16:36:00Z"/>
          <w:lang w:val="id-ID"/>
        </w:rPr>
        <w:pPrChange w:id="3941" w:author="Rafi Aziizi" w:date="2021-11-13T11:31:00Z">
          <w:pPr>
            <w:ind w:left="66"/>
          </w:pPr>
        </w:pPrChange>
      </w:pPr>
    </w:p>
    <w:p w14:paraId="106E6F87" w14:textId="1814D375" w:rsidR="00194DFD" w:rsidDel="00FE2102" w:rsidRDefault="00194DFD" w:rsidP="00FF5489">
      <w:pPr>
        <w:rPr>
          <w:del w:id="3942" w:author=" " w:date="2021-11-12T16:36:00Z"/>
          <w:lang w:val="id-ID"/>
        </w:rPr>
        <w:pPrChange w:id="3943" w:author="Rafi Aziizi" w:date="2021-11-13T11:31:00Z">
          <w:pPr>
            <w:ind w:left="66"/>
          </w:pPr>
        </w:pPrChange>
      </w:pPr>
    </w:p>
    <w:p w14:paraId="1B3B4429" w14:textId="7200F7E2" w:rsidR="00194DFD" w:rsidDel="00FE2102" w:rsidRDefault="00194DFD" w:rsidP="00FF5489">
      <w:pPr>
        <w:rPr>
          <w:del w:id="3944" w:author=" " w:date="2021-11-12T16:36:00Z"/>
          <w:lang w:val="id-ID"/>
        </w:rPr>
        <w:pPrChange w:id="3945" w:author="Rafi Aziizi" w:date="2021-11-13T11:31:00Z">
          <w:pPr>
            <w:ind w:left="66"/>
          </w:pPr>
        </w:pPrChange>
      </w:pPr>
    </w:p>
    <w:p w14:paraId="01F97FD7" w14:textId="6BBD2302" w:rsidR="00A2766B" w:rsidRPr="004A229B" w:rsidDel="00FF5489" w:rsidRDefault="00A2766B" w:rsidP="00FF5489">
      <w:pPr>
        <w:rPr>
          <w:del w:id="3946" w:author="Rafi Aziizi" w:date="2021-11-13T11:31:00Z"/>
          <w:lang w:val="id-ID"/>
        </w:rPr>
        <w:pPrChange w:id="3947"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3948" w:author="Rafi Aziizi" w:date="2021-11-13T12:04:00Z">
            <w:rPr>
              <w:lang w:val="id-ID"/>
            </w:rPr>
          </w:rPrChange>
        </w:rPr>
      </w:pPr>
      <w:proofErr w:type="spellStart"/>
      <w:r w:rsidRPr="004822D0">
        <w:rPr>
          <w:b/>
          <w:bCs/>
          <w:rPrChange w:id="3949" w:author="Rafi Aziizi" w:date="2021-11-13T12:04:00Z">
            <w:rPr/>
          </w:rPrChange>
        </w:rPr>
        <w:t>Kelola</w:t>
      </w:r>
      <w:proofErr w:type="spellEnd"/>
      <w:r w:rsidRPr="004822D0">
        <w:rPr>
          <w:b/>
          <w:bCs/>
          <w:rPrChange w:id="3950" w:author="Rafi Aziizi" w:date="2021-11-13T12:04:00Z">
            <w:rPr/>
          </w:rPrChange>
        </w:rPr>
        <w:t xml:space="preserve"> Kelas</w:t>
      </w:r>
    </w:p>
    <w:p w14:paraId="7A8EBDD8" w14:textId="5C379F2E"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ins w:id="3951" w:author="Rafi Aziizi" w:date="2021-11-13T12:14:00Z">
        <w:r w:rsidR="00E8612D">
          <w:t>dalam</w:t>
        </w:r>
        <w:proofErr w:type="spellEnd"/>
        <w:r w:rsidR="00E8612D">
          <w:t xml:space="preserve"> </w:t>
        </w:r>
        <w:r w:rsidR="00E8612D" w:rsidRPr="005B28D5">
          <w:rPr>
            <w:lang w:val="id-ID"/>
          </w:rPr>
          <w:t>melihat</w:t>
        </w:r>
        <w:r w:rsidR="00E8612D">
          <w:t xml:space="preserve">, </w:t>
        </w:r>
        <w:proofErr w:type="spellStart"/>
        <w:r w:rsidR="00E8612D">
          <w:t>menghapus</w:t>
        </w:r>
        <w:proofErr w:type="spellEnd"/>
        <w:r w:rsidR="00E8612D">
          <w:t xml:space="preserve">, </w:t>
        </w:r>
        <w:proofErr w:type="spellStart"/>
        <w:r w:rsidR="00E8612D">
          <w:t>menambah</w:t>
        </w:r>
        <w:proofErr w:type="spellEnd"/>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anggota</w:t>
        </w:r>
        <w:proofErr w:type="spellEnd"/>
        <w:r w:rsidR="00E8612D">
          <w:t xml:space="preserve"> </w:t>
        </w:r>
        <w:proofErr w:type="spellStart"/>
        <w:r w:rsidR="00E8612D">
          <w:t>kelas</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anggota</w:t>
        </w:r>
        <w:proofErr w:type="spellEnd"/>
        <w:r w:rsidR="00E8612D">
          <w:t xml:space="preserve"> </w:t>
        </w:r>
        <w:proofErr w:type="spellStart"/>
        <w:r w:rsidR="00E8612D">
          <w:t>kelas</w:t>
        </w:r>
        <w:proofErr w:type="spellEnd"/>
        <w:r w:rsidR="00E8612D" w:rsidDel="00E8612D">
          <w:t xml:space="preserve"> </w:t>
        </w:r>
      </w:ins>
      <w:del w:id="3952"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 xml:space="preserve">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3.12.</w:t>
      </w:r>
    </w:p>
    <w:p w14:paraId="51F4F4B8" w14:textId="46A4CE70" w:rsidR="00FF5489" w:rsidRDefault="00FF5489" w:rsidP="00FF5489">
      <w:pPr>
        <w:pStyle w:val="ListParagraph"/>
        <w:numPr>
          <w:ilvl w:val="0"/>
          <w:numId w:val="117"/>
        </w:numPr>
        <w:rPr>
          <w:ins w:id="3953" w:author="Rafi Aziizi" w:date="2021-11-13T11:32:00Z"/>
        </w:rPr>
      </w:pPr>
      <w:ins w:id="3954" w:author="Rafi Aziizi" w:date="2021-11-13T11:32:00Z">
        <w:r>
          <w:rPr>
            <w:noProof/>
          </w:rPr>
          <w:t xml:space="preserve">Lihat </w:t>
        </w:r>
      </w:ins>
      <w:ins w:id="3955" w:author="Rafi Aziizi" w:date="2021-11-13T11:33:00Z">
        <w:r>
          <w:rPr>
            <w:noProof/>
          </w:rPr>
          <w:t>Kelas</w:t>
        </w:r>
      </w:ins>
    </w:p>
    <w:p w14:paraId="3D5D0D63" w14:textId="410887F4" w:rsidR="00FF5489" w:rsidRDefault="00FF5489" w:rsidP="00FF5489">
      <w:pPr>
        <w:pStyle w:val="ListParagraph"/>
        <w:numPr>
          <w:ilvl w:val="0"/>
          <w:numId w:val="117"/>
        </w:numPr>
        <w:rPr>
          <w:ins w:id="3956" w:author="Rafi Aziizi" w:date="2021-11-13T11:32:00Z"/>
        </w:rPr>
      </w:pPr>
      <w:proofErr w:type="spellStart"/>
      <w:ins w:id="3957" w:author="Rafi Aziizi" w:date="2021-11-13T11:32:00Z">
        <w:r>
          <w:t>Hapus</w:t>
        </w:r>
        <w:proofErr w:type="spellEnd"/>
        <w:r>
          <w:t xml:space="preserve"> </w:t>
        </w:r>
      </w:ins>
      <w:ins w:id="3958" w:author="Rafi Aziizi" w:date="2021-11-13T11:33:00Z">
        <w:r>
          <w:t>Kelas</w:t>
        </w:r>
      </w:ins>
    </w:p>
    <w:p w14:paraId="35D760F0" w14:textId="43F3AC34" w:rsidR="00FF5489" w:rsidRDefault="00FF5489" w:rsidP="00FF5489">
      <w:pPr>
        <w:pStyle w:val="ListParagraph"/>
        <w:numPr>
          <w:ilvl w:val="0"/>
          <w:numId w:val="117"/>
        </w:numPr>
        <w:rPr>
          <w:ins w:id="3959" w:author="Rafi Aziizi" w:date="2021-11-13T11:32:00Z"/>
        </w:rPr>
      </w:pPr>
      <w:ins w:id="3960" w:author="Rafi Aziizi" w:date="2021-11-13T11:32:00Z">
        <w:r>
          <w:t xml:space="preserve">Edit </w:t>
        </w:r>
      </w:ins>
      <w:ins w:id="3961" w:author="Rafi Aziizi" w:date="2021-11-13T11:33:00Z">
        <w:r>
          <w:t>Kelas</w:t>
        </w:r>
      </w:ins>
    </w:p>
    <w:p w14:paraId="22AEA617" w14:textId="1807C9B4" w:rsidR="00FF5489" w:rsidRDefault="00FF5489" w:rsidP="00FF5489">
      <w:pPr>
        <w:pStyle w:val="ListParagraph"/>
        <w:numPr>
          <w:ilvl w:val="0"/>
          <w:numId w:val="117"/>
        </w:numPr>
        <w:rPr>
          <w:ins w:id="3962" w:author="Rafi Aziizi" w:date="2021-11-13T11:37:00Z"/>
        </w:rPr>
      </w:pPr>
      <w:proofErr w:type="spellStart"/>
      <w:ins w:id="3963" w:author="Rafi Aziizi" w:date="2021-11-13T11:32:00Z">
        <w:r>
          <w:t>Tambah</w:t>
        </w:r>
        <w:proofErr w:type="spellEnd"/>
        <w:r>
          <w:t xml:space="preserve"> </w:t>
        </w:r>
      </w:ins>
      <w:ins w:id="3964" w:author="Rafi Aziizi" w:date="2021-11-13T11:33:00Z">
        <w:r>
          <w:t>Kelas</w:t>
        </w:r>
      </w:ins>
    </w:p>
    <w:p w14:paraId="7DD1B22A" w14:textId="3F5BC2B6" w:rsidR="00FF5489" w:rsidRDefault="00FF5489" w:rsidP="00FF5489">
      <w:pPr>
        <w:pStyle w:val="ListParagraph"/>
        <w:numPr>
          <w:ilvl w:val="0"/>
          <w:numId w:val="117"/>
        </w:numPr>
        <w:rPr>
          <w:ins w:id="3965" w:author="Rafi Aziizi" w:date="2021-11-13T11:37:00Z"/>
        </w:rPr>
      </w:pPr>
      <w:proofErr w:type="spellStart"/>
      <w:ins w:id="3966" w:author="Rafi Aziizi" w:date="2021-11-13T11:37:00Z">
        <w:r>
          <w:lastRenderedPageBreak/>
          <w:t>Lihat</w:t>
        </w:r>
        <w:proofErr w:type="spellEnd"/>
        <w:r>
          <w:t xml:space="preserve"> Profile Kelas</w:t>
        </w:r>
      </w:ins>
    </w:p>
    <w:p w14:paraId="3E49A93E" w14:textId="4CE25610" w:rsidR="00FF5489" w:rsidRDefault="00FF5489" w:rsidP="00FF5489">
      <w:pPr>
        <w:pStyle w:val="ListParagraph"/>
        <w:numPr>
          <w:ilvl w:val="0"/>
          <w:numId w:val="117"/>
        </w:numPr>
        <w:rPr>
          <w:ins w:id="3967" w:author="Rafi Aziizi" w:date="2021-11-13T12:12:00Z"/>
        </w:rPr>
      </w:pPr>
      <w:proofErr w:type="spellStart"/>
      <w:ins w:id="3968" w:author="Rafi Aziizi" w:date="2021-11-13T11:37:00Z">
        <w:r>
          <w:t>Lihat</w:t>
        </w:r>
        <w:proofErr w:type="spellEnd"/>
        <w:r>
          <w:t xml:space="preserve"> </w:t>
        </w:r>
        <w:proofErr w:type="spellStart"/>
        <w:r>
          <w:t>Anggota</w:t>
        </w:r>
        <w:proofErr w:type="spellEnd"/>
        <w:r>
          <w:t xml:space="preserve"> Kelas</w:t>
        </w:r>
      </w:ins>
    </w:p>
    <w:p w14:paraId="220C7509" w14:textId="34FCF2D5" w:rsidR="004822D0" w:rsidRDefault="004822D0" w:rsidP="004822D0">
      <w:pPr>
        <w:pStyle w:val="ListParagraph"/>
        <w:numPr>
          <w:ilvl w:val="0"/>
          <w:numId w:val="117"/>
        </w:numPr>
        <w:rPr>
          <w:ins w:id="3969" w:author="Rafi Aziizi" w:date="2021-11-13T11:32:00Z"/>
        </w:rPr>
        <w:pPrChange w:id="3970" w:author="Rafi Aziizi" w:date="2021-11-13T12:12:00Z">
          <w:pPr>
            <w:pStyle w:val="ListParagraph"/>
            <w:numPr>
              <w:numId w:val="117"/>
            </w:numPr>
            <w:ind w:hanging="360"/>
          </w:pPr>
        </w:pPrChange>
      </w:pPr>
      <w:proofErr w:type="spellStart"/>
      <w:ins w:id="3971" w:author="Rafi Aziizi" w:date="2021-11-13T12:12: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w:t>
        </w:r>
        <w:r>
          <w:t>nggota</w:t>
        </w:r>
        <w:proofErr w:type="spellEnd"/>
        <w:r>
          <w:t xml:space="preserve"> </w:t>
        </w:r>
        <w:r>
          <w:t>Kelas</w:t>
        </w:r>
      </w:ins>
    </w:p>
    <w:p w14:paraId="2582F969" w14:textId="77777777" w:rsidR="00194DFD" w:rsidDel="00FE2102" w:rsidRDefault="00194DFD" w:rsidP="000F4D3A">
      <w:pPr>
        <w:ind w:firstLine="426"/>
        <w:rPr>
          <w:del w:id="3972" w:author=" " w:date="2021-11-12T16:35:00Z"/>
        </w:rPr>
      </w:pPr>
    </w:p>
    <w:p w14:paraId="1A4CD18C" w14:textId="62D36810" w:rsidR="00194DFD" w:rsidDel="00FE2102" w:rsidRDefault="00194DFD" w:rsidP="000F4D3A">
      <w:pPr>
        <w:ind w:firstLine="426"/>
        <w:rPr>
          <w:del w:id="3973" w:author=" " w:date="2021-11-12T16:35:00Z"/>
        </w:rPr>
      </w:pPr>
    </w:p>
    <w:p w14:paraId="44480713" w14:textId="634C2373" w:rsidR="00194DFD" w:rsidDel="00FE2102" w:rsidRDefault="00194DFD" w:rsidP="000F4D3A">
      <w:pPr>
        <w:ind w:firstLine="426"/>
        <w:rPr>
          <w:del w:id="3974" w:author=" " w:date="2021-11-12T16:35:00Z"/>
        </w:rPr>
      </w:pPr>
    </w:p>
    <w:p w14:paraId="4732517F" w14:textId="7AF8D35B" w:rsidR="00194DFD" w:rsidDel="00FE2102" w:rsidRDefault="00194DFD" w:rsidP="000F4D3A">
      <w:pPr>
        <w:ind w:firstLine="426"/>
        <w:rPr>
          <w:del w:id="3975" w:author=" " w:date="2021-11-12T16:35:00Z"/>
        </w:rPr>
      </w:pPr>
    </w:p>
    <w:p w14:paraId="2D6A33C2" w14:textId="36D14F6F" w:rsidR="00194DFD" w:rsidRPr="00194DFD" w:rsidDel="00FE2102" w:rsidRDefault="00194DFD" w:rsidP="000F4D3A">
      <w:pPr>
        <w:ind w:firstLine="426"/>
        <w:rPr>
          <w:del w:id="3976" w:author=" " w:date="2021-11-12T16:35:00Z"/>
        </w:rPr>
      </w:pPr>
    </w:p>
    <w:p w14:paraId="4FD1F72F" w14:textId="16E11517" w:rsidR="00194DFD" w:rsidDel="00FE2102" w:rsidRDefault="00194DFD" w:rsidP="001C1F40">
      <w:pPr>
        <w:rPr>
          <w:del w:id="3977" w:author=" " w:date="2021-11-12T16:35:00Z"/>
          <w:lang w:val="id-ID"/>
        </w:rPr>
      </w:pPr>
      <w:del w:id="3978" w:author=" " w:date="2021-11-12T16:35:00Z">
        <w:r w:rsidDel="00FE2102">
          <w:rPr>
            <w:noProof/>
          </w:rPr>
          <mc:AlternateContent>
            <mc:Choice Requires="wps">
              <w:drawing>
                <wp:anchor distT="0" distB="0" distL="114300" distR="114300" simplePos="0" relativeHeight="251725312" behindDoc="1" locked="0" layoutInCell="1" allowOverlap="1" wp14:anchorId="28427BEB" wp14:editId="7F9EA0C1">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D26F74" w:rsidRPr="009704AE" w:rsidRDefault="00D26F74" w:rsidP="00194DFD">
                              <w:pPr>
                                <w:pStyle w:val="Caption"/>
                                <w:jc w:val="center"/>
                                <w:rPr>
                                  <w:noProof/>
                                  <w:sz w:val="24"/>
                                  <w:szCs w:val="24"/>
                                </w:rPr>
                              </w:pPr>
                              <w:bookmarkStart w:id="3979"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w:t>
                              </w:r>
                              <w:proofErr w:type="spellStart"/>
                              <w:r>
                                <w:t>Kelola</w:t>
                              </w:r>
                              <w:proofErr w:type="spellEnd"/>
                              <w:r>
                                <w:t xml:space="preserve"> Kelas,</w:t>
                              </w:r>
                              <w:bookmarkEnd w:id="3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41"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XI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3NKTFM&#10;o0Z70QbyBVqCLqxPY32OaTuLiaFFP+o8+D06I+22cjp+kRDBOFb6cq1uROPonI7v5/P5lBKOsdn9&#10;N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" stroked="f">
                  <v:textbox style="mso-fit-shape-to-text:t" inset="0,0,0,0">
                    <w:txbxContent>
                      <w:p w14:paraId="7A36A4F7" w14:textId="46B9DF95" w:rsidR="00D26F74" w:rsidRPr="009704AE" w:rsidRDefault="00D26F74" w:rsidP="00194DFD">
                        <w:pPr>
                          <w:pStyle w:val="Caption"/>
                          <w:jc w:val="center"/>
                          <w:rPr>
                            <w:noProof/>
                            <w:sz w:val="24"/>
                            <w:szCs w:val="24"/>
                          </w:rPr>
                        </w:pPr>
                        <w:bookmarkStart w:id="3980"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w:t>
                        </w:r>
                        <w:proofErr w:type="spellStart"/>
                        <w:r>
                          <w:t>Kelola</w:t>
                        </w:r>
                        <w:proofErr w:type="spellEnd"/>
                        <w:r>
                          <w:t xml:space="preserve"> Kelas,</w:t>
                        </w:r>
                        <w:bookmarkEnd w:id="3980"/>
                      </w:p>
                    </w:txbxContent>
                  </v:textbox>
                </v:shape>
              </w:pict>
            </mc:Fallback>
          </mc:AlternateContent>
        </w:r>
        <w:r w:rsidDel="00FE2102">
          <w:rPr>
            <w:noProof/>
          </w:rPr>
          <w:drawing>
            <wp:anchor distT="0" distB="0" distL="114300" distR="114300" simplePos="0" relativeHeight="251723264" behindDoc="1" locked="0" layoutInCell="1" allowOverlap="1" wp14:anchorId="47CA93FE" wp14:editId="7F5ABE54">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3981" w:author=" " w:date="2021-11-12T16:35:00Z"/>
          <w:lang w:val="id-ID"/>
        </w:rPr>
      </w:pPr>
    </w:p>
    <w:p w14:paraId="73C2216F" w14:textId="2712A4E7" w:rsidR="00194DFD" w:rsidDel="00FE2102" w:rsidRDefault="00194DFD" w:rsidP="001C1F40">
      <w:pPr>
        <w:rPr>
          <w:del w:id="3982" w:author=" " w:date="2021-11-12T16:35:00Z"/>
          <w:lang w:val="id-ID"/>
        </w:rPr>
      </w:pPr>
    </w:p>
    <w:p w14:paraId="2FF34D34" w14:textId="114CF0DC" w:rsidR="00194DFD" w:rsidDel="00FE2102" w:rsidRDefault="00194DFD" w:rsidP="001C1F40">
      <w:pPr>
        <w:rPr>
          <w:del w:id="3983" w:author=" " w:date="2021-11-12T16:35:00Z"/>
          <w:lang w:val="id-ID"/>
        </w:rPr>
      </w:pPr>
    </w:p>
    <w:p w14:paraId="551C3D0B" w14:textId="4FC0F193" w:rsidR="00A2766B" w:rsidDel="00FE2102" w:rsidRDefault="00A2766B" w:rsidP="001C1F40">
      <w:pPr>
        <w:rPr>
          <w:del w:id="3984" w:author=" " w:date="2021-11-12T16:35:00Z"/>
          <w:lang w:val="id-ID"/>
        </w:rPr>
      </w:pPr>
    </w:p>
    <w:p w14:paraId="75D5EFB9" w14:textId="38008372" w:rsidR="00194DFD" w:rsidDel="00FE2102" w:rsidRDefault="00194DFD" w:rsidP="001C1F40">
      <w:pPr>
        <w:rPr>
          <w:del w:id="3985" w:author=" " w:date="2021-11-12T16:35:00Z"/>
          <w:lang w:val="id-ID"/>
        </w:rPr>
      </w:pPr>
    </w:p>
    <w:p w14:paraId="33C9A278" w14:textId="06BF8D9A" w:rsidR="00194DFD" w:rsidDel="00FE2102" w:rsidRDefault="00194DFD" w:rsidP="001C1F40">
      <w:pPr>
        <w:rPr>
          <w:del w:id="3986" w:author=" " w:date="2021-11-12T16:35:00Z"/>
          <w:lang w:val="id-ID"/>
        </w:rPr>
      </w:pPr>
    </w:p>
    <w:p w14:paraId="6866BA35" w14:textId="7DA7F09C" w:rsidR="00194DFD" w:rsidDel="00FE2102" w:rsidRDefault="00194DFD" w:rsidP="001C1F40">
      <w:pPr>
        <w:rPr>
          <w:del w:id="3987" w:author=" " w:date="2021-11-12T16:35:00Z"/>
          <w:lang w:val="id-ID"/>
        </w:rPr>
      </w:pPr>
    </w:p>
    <w:p w14:paraId="20C2507A" w14:textId="2EC67C32" w:rsidR="00194DFD" w:rsidDel="00FE2102" w:rsidRDefault="00194DFD" w:rsidP="001C1F40">
      <w:pPr>
        <w:rPr>
          <w:del w:id="3988" w:author=" " w:date="2021-11-12T16:35:00Z"/>
          <w:lang w:val="id-ID"/>
        </w:rPr>
      </w:pPr>
    </w:p>
    <w:p w14:paraId="6C3863D0" w14:textId="0F9756D2" w:rsidR="00194DFD" w:rsidDel="00FE2102" w:rsidRDefault="00194DFD" w:rsidP="001C1F40">
      <w:pPr>
        <w:rPr>
          <w:del w:id="3989" w:author=" " w:date="2021-11-12T16:35:00Z"/>
          <w:lang w:val="id-ID"/>
        </w:rPr>
      </w:pPr>
    </w:p>
    <w:p w14:paraId="7E145509" w14:textId="3BEA62CC" w:rsidR="00194DFD" w:rsidDel="00FE2102" w:rsidRDefault="00194DFD" w:rsidP="001C1F40">
      <w:pPr>
        <w:rPr>
          <w:del w:id="3990" w:author=" " w:date="2021-11-12T16:35:00Z"/>
          <w:lang w:val="id-ID"/>
        </w:rPr>
      </w:pPr>
    </w:p>
    <w:p w14:paraId="79AB0380" w14:textId="29DD01E7" w:rsidR="00194DFD" w:rsidDel="00FE2102" w:rsidRDefault="00194DFD" w:rsidP="001C1F40">
      <w:pPr>
        <w:rPr>
          <w:del w:id="3991" w:author=" " w:date="2021-11-12T16:35:00Z"/>
          <w:lang w:val="id-ID"/>
        </w:rPr>
      </w:pPr>
    </w:p>
    <w:p w14:paraId="41096912" w14:textId="1E9ED3EF" w:rsidR="00194DFD" w:rsidDel="00FE2102" w:rsidRDefault="00194DFD" w:rsidP="001C1F40">
      <w:pPr>
        <w:rPr>
          <w:del w:id="3992" w:author=" " w:date="2021-11-12T16:35:00Z"/>
          <w:lang w:val="id-ID"/>
        </w:rPr>
      </w:pPr>
    </w:p>
    <w:p w14:paraId="17F04DBC" w14:textId="78E2D1F3" w:rsidR="00194DFD" w:rsidDel="00FE2102" w:rsidRDefault="00194DFD" w:rsidP="001C1F40">
      <w:pPr>
        <w:rPr>
          <w:del w:id="3993" w:author=" " w:date="2021-11-12T16:35:00Z"/>
          <w:lang w:val="id-ID"/>
        </w:rPr>
      </w:pPr>
    </w:p>
    <w:p w14:paraId="309D615F" w14:textId="4E354992" w:rsidR="00194DFD" w:rsidDel="00FE2102" w:rsidRDefault="00194DFD" w:rsidP="001C1F40">
      <w:pPr>
        <w:rPr>
          <w:del w:id="3994" w:author=" " w:date="2021-11-12T16:35:00Z"/>
          <w:lang w:val="id-ID"/>
        </w:rPr>
      </w:pPr>
    </w:p>
    <w:p w14:paraId="330A84E3" w14:textId="6D544665" w:rsidR="00194DFD" w:rsidDel="00FE2102" w:rsidRDefault="00194DFD" w:rsidP="001C1F40">
      <w:pPr>
        <w:rPr>
          <w:del w:id="3995" w:author=" " w:date="2021-11-12T16:35:00Z"/>
          <w:lang w:val="id-ID"/>
        </w:rPr>
      </w:pPr>
    </w:p>
    <w:p w14:paraId="42169407" w14:textId="551D8128" w:rsidR="00194DFD" w:rsidDel="00FE2102" w:rsidRDefault="00194DFD" w:rsidP="001C1F40">
      <w:pPr>
        <w:rPr>
          <w:del w:id="3996" w:author=" " w:date="2021-11-12T16:35:00Z"/>
          <w:lang w:val="id-ID"/>
        </w:rPr>
      </w:pPr>
    </w:p>
    <w:p w14:paraId="7844DA8D" w14:textId="67F0CE18" w:rsidR="00194DFD" w:rsidDel="00FE2102" w:rsidRDefault="00194DFD" w:rsidP="001C1F40">
      <w:pPr>
        <w:rPr>
          <w:del w:id="3997" w:author=" " w:date="2021-11-12T16:35:00Z"/>
          <w:lang w:val="id-ID"/>
        </w:rPr>
      </w:pPr>
    </w:p>
    <w:p w14:paraId="6C8D7AD5" w14:textId="679507EE" w:rsidR="00194DFD" w:rsidDel="00FF5489" w:rsidRDefault="00194DFD" w:rsidP="001C1F40">
      <w:pPr>
        <w:rPr>
          <w:del w:id="3998"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3999" w:author="Rafi Aziizi" w:date="2021-11-13T12:04:00Z">
            <w:rPr>
              <w:lang w:val="id-ID"/>
            </w:rPr>
          </w:rPrChange>
        </w:rPr>
      </w:pPr>
      <w:proofErr w:type="spellStart"/>
      <w:r w:rsidRPr="004822D0">
        <w:rPr>
          <w:b/>
          <w:bCs/>
          <w:rPrChange w:id="4000" w:author="Rafi Aziizi" w:date="2021-11-13T12:04:00Z">
            <w:rPr/>
          </w:rPrChange>
        </w:rPr>
        <w:t>Kelola</w:t>
      </w:r>
      <w:proofErr w:type="spellEnd"/>
      <w:r w:rsidRPr="004822D0">
        <w:rPr>
          <w:b/>
          <w:bCs/>
          <w:rPrChange w:id="4001" w:author="Rafi Aziizi" w:date="2021-11-13T12:04:00Z">
            <w:rPr/>
          </w:rPrChange>
        </w:rPr>
        <w:t xml:space="preserve"> </w:t>
      </w:r>
      <w:proofErr w:type="spellStart"/>
      <w:r w:rsidRPr="004822D0">
        <w:rPr>
          <w:b/>
          <w:bCs/>
          <w:rPrChange w:id="4002" w:author="Rafi Aziizi" w:date="2021-11-13T12:04:00Z">
            <w:rPr/>
          </w:rPrChange>
        </w:rPr>
        <w:t>Siswa</w:t>
      </w:r>
      <w:proofErr w:type="spellEnd"/>
    </w:p>
    <w:p w14:paraId="1C27BF75" w14:textId="617ABAFE" w:rsidR="0083024D" w:rsidDel="00FF5489" w:rsidRDefault="0083024D">
      <w:pPr>
        <w:rPr>
          <w:del w:id="4003"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ins w:id="4004" w:author="Rafi Aziizi" w:date="2021-11-13T12:15:00Z">
        <w:r w:rsidR="00E8612D">
          <w:t>dalam</w:t>
        </w:r>
        <w:proofErr w:type="spellEnd"/>
        <w:r w:rsidR="00E8612D">
          <w:t xml:space="preserve"> </w:t>
        </w:r>
        <w:r w:rsidR="00E8612D" w:rsidRPr="005B28D5">
          <w:rPr>
            <w:lang w:val="id-ID"/>
          </w:rPr>
          <w:t>melihat</w:t>
        </w:r>
        <w:r w:rsidR="00E8612D">
          <w:t xml:space="preserve">, </w:t>
        </w:r>
        <w:proofErr w:type="spellStart"/>
        <w:r w:rsidR="00E8612D">
          <w:t>menghapus</w:t>
        </w:r>
        <w:proofErr w:type="spellEnd"/>
        <w:r w:rsidR="00E8612D">
          <w:t xml:space="preserve">, </w:t>
        </w:r>
        <w:proofErr w:type="spellStart"/>
        <w:r w:rsidR="00E8612D">
          <w:t>menambah</w:t>
        </w:r>
        <w:proofErr w:type="spellEnd"/>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rsidDel="00E8612D">
          <w:t xml:space="preserve"> </w:t>
        </w:r>
      </w:ins>
      <w:del w:id="4005"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 xml:space="preserve">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3.13.</w:t>
      </w:r>
    </w:p>
    <w:p w14:paraId="62D90B1F" w14:textId="77777777" w:rsidR="00FF5489" w:rsidRPr="00194DFD" w:rsidRDefault="00FF5489" w:rsidP="0083024D">
      <w:pPr>
        <w:ind w:firstLine="426"/>
        <w:rPr>
          <w:ins w:id="4006" w:author="Rafi Aziizi" w:date="2021-11-13T11:33:00Z"/>
        </w:rPr>
      </w:pPr>
    </w:p>
    <w:p w14:paraId="7AE4C56C" w14:textId="2D1394BB" w:rsidR="00FF5489" w:rsidRDefault="00FF5489" w:rsidP="00FF5489">
      <w:pPr>
        <w:pStyle w:val="ListParagraph"/>
        <w:numPr>
          <w:ilvl w:val="0"/>
          <w:numId w:val="117"/>
        </w:numPr>
        <w:rPr>
          <w:ins w:id="4007" w:author="Rafi Aziizi" w:date="2021-11-13T11:33:00Z"/>
        </w:rPr>
      </w:pPr>
      <w:ins w:id="4008" w:author="Rafi Aziizi" w:date="2021-11-13T11:33:00Z">
        <w:r>
          <w:rPr>
            <w:noProof/>
          </w:rPr>
          <w:t xml:space="preserve">Lihat </w:t>
        </w:r>
        <w:r>
          <w:rPr>
            <w:noProof/>
          </w:rPr>
          <w:t>Siswa</w:t>
        </w:r>
      </w:ins>
    </w:p>
    <w:p w14:paraId="3576C156" w14:textId="75A94AC5" w:rsidR="00FF5489" w:rsidRDefault="00FF5489" w:rsidP="00FF5489">
      <w:pPr>
        <w:pStyle w:val="ListParagraph"/>
        <w:numPr>
          <w:ilvl w:val="0"/>
          <w:numId w:val="117"/>
        </w:numPr>
        <w:rPr>
          <w:ins w:id="4009" w:author="Rafi Aziizi" w:date="2021-11-13T11:33:00Z"/>
        </w:rPr>
      </w:pPr>
      <w:proofErr w:type="spellStart"/>
      <w:ins w:id="4010" w:author="Rafi Aziizi" w:date="2021-11-13T11:33:00Z">
        <w:r>
          <w:t>Hapus</w:t>
        </w:r>
        <w:proofErr w:type="spellEnd"/>
        <w:r>
          <w:t xml:space="preserve"> </w:t>
        </w:r>
        <w:proofErr w:type="spellStart"/>
        <w:r>
          <w:t>Siswa</w:t>
        </w:r>
        <w:proofErr w:type="spellEnd"/>
      </w:ins>
    </w:p>
    <w:p w14:paraId="27E3D8E2" w14:textId="0434D6E5" w:rsidR="00FF5489" w:rsidRDefault="00FF5489" w:rsidP="00FF5489">
      <w:pPr>
        <w:pStyle w:val="ListParagraph"/>
        <w:numPr>
          <w:ilvl w:val="0"/>
          <w:numId w:val="117"/>
        </w:numPr>
        <w:rPr>
          <w:ins w:id="4011" w:author="Rafi Aziizi" w:date="2021-11-13T11:33:00Z"/>
        </w:rPr>
      </w:pPr>
      <w:ins w:id="4012" w:author="Rafi Aziizi" w:date="2021-11-13T11:33:00Z">
        <w:r>
          <w:t xml:space="preserve">Edit </w:t>
        </w:r>
        <w:proofErr w:type="spellStart"/>
        <w:r>
          <w:t>Siswa</w:t>
        </w:r>
        <w:proofErr w:type="spellEnd"/>
      </w:ins>
    </w:p>
    <w:p w14:paraId="6B042B5E" w14:textId="63DBF2CF" w:rsidR="00FF5489" w:rsidRDefault="00FF5489" w:rsidP="00FF5489">
      <w:pPr>
        <w:pStyle w:val="ListParagraph"/>
        <w:numPr>
          <w:ilvl w:val="0"/>
          <w:numId w:val="117"/>
        </w:numPr>
        <w:rPr>
          <w:ins w:id="4013" w:author="Rafi Aziizi" w:date="2021-11-13T11:33:00Z"/>
        </w:rPr>
      </w:pPr>
      <w:proofErr w:type="spellStart"/>
      <w:ins w:id="4014" w:author="Rafi Aziizi" w:date="2021-11-13T11:33:00Z">
        <w:r>
          <w:t>Tambah</w:t>
        </w:r>
        <w:proofErr w:type="spellEnd"/>
        <w:r>
          <w:t xml:space="preserve"> </w:t>
        </w:r>
        <w:proofErr w:type="spellStart"/>
        <w:r>
          <w:t>Siswa</w:t>
        </w:r>
        <w:proofErr w:type="spellEnd"/>
      </w:ins>
    </w:p>
    <w:p w14:paraId="07FED182" w14:textId="1D926D28" w:rsidR="00FF5489" w:rsidRDefault="00FF5489" w:rsidP="00FF5489">
      <w:pPr>
        <w:pStyle w:val="ListParagraph"/>
        <w:numPr>
          <w:ilvl w:val="0"/>
          <w:numId w:val="117"/>
        </w:numPr>
        <w:rPr>
          <w:ins w:id="4015" w:author="Rafi Aziizi" w:date="2021-11-13T11:33:00Z"/>
        </w:rPr>
      </w:pPr>
      <w:proofErr w:type="spellStart"/>
      <w:ins w:id="4016" w:author="Rafi Aziizi" w:date="2021-11-13T11:33:00Z">
        <w:r>
          <w:t>Lihat</w:t>
        </w:r>
        <w:proofErr w:type="spellEnd"/>
        <w:r>
          <w:t xml:space="preserve"> Profile </w:t>
        </w:r>
        <w:proofErr w:type="spellStart"/>
        <w:r>
          <w:t>Siswa</w:t>
        </w:r>
        <w:proofErr w:type="spellEnd"/>
      </w:ins>
    </w:p>
    <w:p w14:paraId="15725EA4" w14:textId="64AF6545" w:rsidR="00FF5489" w:rsidRDefault="00FF5489" w:rsidP="00FF5489">
      <w:pPr>
        <w:pStyle w:val="ListParagraph"/>
        <w:numPr>
          <w:ilvl w:val="0"/>
          <w:numId w:val="117"/>
        </w:numPr>
        <w:rPr>
          <w:ins w:id="4017" w:author="Rafi Aziizi" w:date="2021-11-13T12:11:00Z"/>
        </w:rPr>
      </w:pPr>
      <w:proofErr w:type="spellStart"/>
      <w:ins w:id="4018" w:author="Rafi Aziizi" w:date="2021-11-13T11:33:00Z">
        <w:r>
          <w:t>Lihat</w:t>
        </w:r>
        <w:proofErr w:type="spellEnd"/>
        <w:r>
          <w:t xml:space="preserve"> </w:t>
        </w:r>
        <w:proofErr w:type="spellStart"/>
        <w:r>
          <w:t>Riwayat</w:t>
        </w:r>
        <w:proofErr w:type="spellEnd"/>
        <w:r>
          <w:t xml:space="preserve"> </w:t>
        </w:r>
        <w:proofErr w:type="spellStart"/>
        <w:r>
          <w:t>Absensi</w:t>
        </w:r>
      </w:ins>
      <w:proofErr w:type="spellEnd"/>
    </w:p>
    <w:p w14:paraId="336FD810" w14:textId="4025E90D" w:rsidR="004822D0" w:rsidRDefault="004822D0" w:rsidP="00FF5489">
      <w:pPr>
        <w:pStyle w:val="ListParagraph"/>
        <w:numPr>
          <w:ilvl w:val="0"/>
          <w:numId w:val="117"/>
        </w:numPr>
        <w:rPr>
          <w:ins w:id="4019" w:author="Rafi Aziizi" w:date="2021-11-13T12:07:00Z"/>
        </w:rPr>
      </w:pPr>
      <w:proofErr w:type="spellStart"/>
      <w:ins w:id="4020" w:author="Rafi Aziizi" w:date="2021-11-13T12:11:00Z">
        <w:r>
          <w:t>Cetak</w:t>
        </w:r>
        <w:proofErr w:type="spellEnd"/>
        <w:r>
          <w:t xml:space="preserve"> </w:t>
        </w:r>
        <w:proofErr w:type="spellStart"/>
        <w:r>
          <w:t>Riwayat</w:t>
        </w:r>
        <w:proofErr w:type="spellEnd"/>
        <w:r>
          <w:t xml:space="preserve"> </w:t>
        </w:r>
        <w:proofErr w:type="spellStart"/>
        <w:r>
          <w:t>Abs</w:t>
        </w:r>
      </w:ins>
      <w:ins w:id="4021" w:author="Rafi Aziizi" w:date="2021-11-13T12:12:00Z">
        <w:r>
          <w:t>ensi</w:t>
        </w:r>
        <w:proofErr w:type="spellEnd"/>
        <w:r>
          <w:t xml:space="preserve"> </w:t>
        </w:r>
        <w:proofErr w:type="spellStart"/>
        <w:r>
          <w:t>Siswa</w:t>
        </w:r>
      </w:ins>
      <w:proofErr w:type="spellEnd"/>
    </w:p>
    <w:p w14:paraId="4C2CB583" w14:textId="7FBBA44E" w:rsidR="004822D0" w:rsidRPr="000D75C7" w:rsidRDefault="004822D0" w:rsidP="004822D0">
      <w:pPr>
        <w:pStyle w:val="ListParagraph"/>
        <w:numPr>
          <w:ilvl w:val="0"/>
          <w:numId w:val="42"/>
        </w:numPr>
        <w:ind w:left="426"/>
        <w:rPr>
          <w:ins w:id="4022" w:author="Rafi Aziizi" w:date="2021-11-13T12:09:00Z"/>
          <w:b/>
          <w:bCs/>
          <w:lang w:val="id-ID"/>
        </w:rPr>
      </w:pPr>
      <w:proofErr w:type="spellStart"/>
      <w:ins w:id="4023" w:author="Rafi Aziizi" w:date="2021-11-13T12:09:00Z">
        <w:r w:rsidRPr="000D75C7">
          <w:rPr>
            <w:b/>
            <w:bCs/>
          </w:rPr>
          <w:t>Kelola</w:t>
        </w:r>
        <w:proofErr w:type="spellEnd"/>
        <w:r w:rsidRPr="000D75C7">
          <w:rPr>
            <w:b/>
            <w:bCs/>
          </w:rPr>
          <w:t xml:space="preserve"> </w:t>
        </w:r>
        <w:proofErr w:type="spellStart"/>
        <w:r>
          <w:rPr>
            <w:b/>
            <w:bCs/>
          </w:rPr>
          <w:t>Laporan</w:t>
        </w:r>
        <w:proofErr w:type="spellEnd"/>
        <w:r>
          <w:rPr>
            <w:b/>
            <w:bCs/>
          </w:rPr>
          <w:t xml:space="preserve"> </w:t>
        </w:r>
      </w:ins>
      <w:proofErr w:type="spellStart"/>
      <w:ins w:id="4024" w:author="Rafi Aziizi" w:date="2021-11-13T12:16:00Z">
        <w:r w:rsidR="00E8612D">
          <w:rPr>
            <w:b/>
            <w:bCs/>
          </w:rPr>
          <w:t>Absen</w:t>
        </w:r>
      </w:ins>
      <w:proofErr w:type="spellEnd"/>
    </w:p>
    <w:p w14:paraId="6A3C505C" w14:textId="43BEE9B6" w:rsidR="004822D0" w:rsidRPr="00194DFD" w:rsidRDefault="00E8612D" w:rsidP="004822D0">
      <w:pPr>
        <w:ind w:firstLine="426"/>
        <w:rPr>
          <w:ins w:id="4025" w:author="Rafi Aziizi" w:date="2021-11-13T12:09:00Z"/>
        </w:rPr>
      </w:pPr>
      <w:ins w:id="4026" w:author="Rafi Aziizi" w:date="2021-11-13T12:16: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ns w:id="4027" w:author="Rafi Aziizi" w:date="2021-11-13T12:17:00Z">
        <w:r>
          <w:t xml:space="preserve">, </w:t>
        </w:r>
        <w:proofErr w:type="spellStart"/>
        <w:r>
          <w:t>mencetak</w:t>
        </w:r>
      </w:ins>
      <w:proofErr w:type="spellEnd"/>
      <w:ins w:id="4028" w:author="Rafi Aziizi" w:date="2021-11-13T12:16:00Z">
        <w:r>
          <w:t xml:space="preserve"> </w:t>
        </w:r>
        <w:proofErr w:type="spellStart"/>
        <w:r>
          <w:t>maupun</w:t>
        </w:r>
        <w:proofErr w:type="spellEnd"/>
        <w:r>
          <w:t xml:space="preserve"> </w:t>
        </w:r>
        <w:proofErr w:type="spellStart"/>
        <w:r>
          <w:t>menambah</w:t>
        </w:r>
        <w:proofErr w:type="spellEnd"/>
        <w:r w:rsidRPr="005B28D5">
          <w:rPr>
            <w:lang w:val="id-ID"/>
          </w:rPr>
          <w:t xml:space="preserve"> </w:t>
        </w:r>
        <w:r>
          <w:t xml:space="preserve">data </w:t>
        </w:r>
      </w:ins>
      <w:ins w:id="4029" w:author="Rafi Aziizi" w:date="2021-11-13T12:17:00Z">
        <w:r>
          <w:t xml:space="preserve">history </w:t>
        </w:r>
      </w:ins>
      <w:proofErr w:type="spellStart"/>
      <w:ins w:id="4030" w:author="Rafi Aziizi" w:date="2021-11-13T12:16:00Z">
        <w:r>
          <w:t>laporan</w:t>
        </w:r>
        <w:proofErr w:type="spellEnd"/>
        <w:r>
          <w:t xml:space="preserve"> </w:t>
        </w:r>
        <w:proofErr w:type="spellStart"/>
        <w:r>
          <w:t>absen</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laporan</w:t>
        </w:r>
        <w:proofErr w:type="spellEnd"/>
        <w:r>
          <w:t xml:space="preserve"> </w:t>
        </w:r>
        <w:proofErr w:type="spellStart"/>
        <w:r>
          <w:t>absen</w:t>
        </w:r>
        <w:proofErr w:type="spellEnd"/>
        <w:r w:rsidRPr="005B28D5">
          <w:rPr>
            <w:lang w:val="id-ID"/>
          </w:rPr>
          <w:t xml:space="preserve"> </w:t>
        </w:r>
        <w:proofErr w:type="spellStart"/>
        <w:r>
          <w:t>ditunjukkan</w:t>
        </w:r>
        <w:proofErr w:type="spellEnd"/>
        <w:r>
          <w:t xml:space="preserve"> pada</w:t>
        </w:r>
      </w:ins>
      <w:ins w:id="4031" w:author="Rafi Aziizi" w:date="2021-11-13T12:09:00Z">
        <w:r w:rsidR="004822D0" w:rsidRPr="005B28D5">
          <w:rPr>
            <w:lang w:val="id-ID"/>
          </w:rPr>
          <w:t xml:space="preserve"> Gambar</w:t>
        </w:r>
        <w:r w:rsidR="004822D0">
          <w:t xml:space="preserve"> 3.13.</w:t>
        </w:r>
      </w:ins>
    </w:p>
    <w:p w14:paraId="26E3B73C" w14:textId="77777777" w:rsidR="004822D0" w:rsidRDefault="004822D0" w:rsidP="004822D0">
      <w:pPr>
        <w:pStyle w:val="ListParagraph"/>
        <w:numPr>
          <w:ilvl w:val="0"/>
          <w:numId w:val="117"/>
        </w:numPr>
        <w:rPr>
          <w:ins w:id="4032" w:author="Rafi Aziizi" w:date="2021-11-13T12:09:00Z"/>
        </w:rPr>
      </w:pPr>
      <w:ins w:id="4033" w:author="Rafi Aziizi" w:date="2021-11-13T12:09:00Z">
        <w:r>
          <w:rPr>
            <w:noProof/>
          </w:rPr>
          <w:t>Lihat Laporan Absen</w:t>
        </w:r>
      </w:ins>
    </w:p>
    <w:p w14:paraId="40379E25" w14:textId="69D2CCE3" w:rsidR="004822D0" w:rsidRDefault="004822D0" w:rsidP="004822D0">
      <w:pPr>
        <w:pStyle w:val="ListParagraph"/>
        <w:numPr>
          <w:ilvl w:val="0"/>
          <w:numId w:val="117"/>
        </w:numPr>
        <w:rPr>
          <w:ins w:id="4034" w:author="Rafi Aziizi" w:date="2021-11-13T12:11:00Z"/>
        </w:rPr>
      </w:pPr>
      <w:proofErr w:type="spellStart"/>
      <w:ins w:id="4035" w:author="Rafi Aziizi" w:date="2021-11-13T12:09:00Z">
        <w:r>
          <w:t>Tambah</w:t>
        </w:r>
        <w:proofErr w:type="spellEnd"/>
        <w:r>
          <w:t xml:space="preserve"> History </w:t>
        </w:r>
        <w:proofErr w:type="spellStart"/>
        <w:r>
          <w:t>Laporan</w:t>
        </w:r>
        <w:proofErr w:type="spellEnd"/>
        <w:r>
          <w:t xml:space="preserve"> </w:t>
        </w:r>
        <w:proofErr w:type="spellStart"/>
        <w:r>
          <w:t>Absen</w:t>
        </w:r>
      </w:ins>
      <w:proofErr w:type="spellEnd"/>
    </w:p>
    <w:p w14:paraId="570B1F78" w14:textId="7324F1D8" w:rsidR="004822D0" w:rsidRDefault="004822D0" w:rsidP="004822D0">
      <w:pPr>
        <w:pStyle w:val="ListParagraph"/>
        <w:numPr>
          <w:ilvl w:val="0"/>
          <w:numId w:val="117"/>
        </w:numPr>
        <w:rPr>
          <w:ins w:id="4036" w:author="Rafi Aziizi" w:date="2021-11-13T12:10:00Z"/>
        </w:rPr>
      </w:pPr>
      <w:proofErr w:type="spellStart"/>
      <w:ins w:id="4037" w:author="Rafi Aziizi" w:date="2021-11-13T12:11:00Z">
        <w:r>
          <w:t>Cetak</w:t>
        </w:r>
        <w:proofErr w:type="spellEnd"/>
        <w:r>
          <w:t xml:space="preserve"> </w:t>
        </w:r>
        <w:proofErr w:type="spellStart"/>
        <w:r>
          <w:t>Laporan</w:t>
        </w:r>
        <w:proofErr w:type="spellEnd"/>
        <w:r>
          <w:t xml:space="preserve"> </w:t>
        </w:r>
        <w:proofErr w:type="spellStart"/>
        <w:r>
          <w:t>Absen</w:t>
        </w:r>
      </w:ins>
      <w:proofErr w:type="spellEnd"/>
    </w:p>
    <w:p w14:paraId="7646304E" w14:textId="0539DDF5" w:rsidR="004822D0" w:rsidRPr="000D75C7" w:rsidRDefault="004822D0" w:rsidP="004822D0">
      <w:pPr>
        <w:pStyle w:val="ListParagraph"/>
        <w:numPr>
          <w:ilvl w:val="0"/>
          <w:numId w:val="42"/>
        </w:numPr>
        <w:ind w:left="426"/>
        <w:rPr>
          <w:ins w:id="4038" w:author="Rafi Aziizi" w:date="2021-11-13T12:10:00Z"/>
          <w:b/>
          <w:bCs/>
          <w:lang w:val="id-ID"/>
        </w:rPr>
      </w:pPr>
      <w:proofErr w:type="spellStart"/>
      <w:ins w:id="4039" w:author="Rafi Aziizi" w:date="2021-11-13T12:10:00Z">
        <w:r w:rsidRPr="000D75C7">
          <w:rPr>
            <w:b/>
            <w:bCs/>
          </w:rPr>
          <w:t>Kelola</w:t>
        </w:r>
        <w:proofErr w:type="spellEnd"/>
        <w:r w:rsidRPr="000D75C7">
          <w:rPr>
            <w:b/>
            <w:bCs/>
          </w:rPr>
          <w:t xml:space="preserve"> </w:t>
        </w:r>
        <w:proofErr w:type="spellStart"/>
        <w:r>
          <w:rPr>
            <w:b/>
            <w:bCs/>
          </w:rPr>
          <w:t>Laporan</w:t>
        </w:r>
        <w:proofErr w:type="spellEnd"/>
        <w:r>
          <w:rPr>
            <w:b/>
            <w:bCs/>
          </w:rPr>
          <w:t xml:space="preserve"> </w:t>
        </w:r>
        <w:proofErr w:type="spellStart"/>
        <w:r>
          <w:rPr>
            <w:b/>
            <w:bCs/>
          </w:rPr>
          <w:t>Siswa</w:t>
        </w:r>
        <w:proofErr w:type="spellEnd"/>
        <w:r>
          <w:rPr>
            <w:b/>
            <w:bCs/>
          </w:rPr>
          <w:t xml:space="preserve"> </w:t>
        </w:r>
        <w:proofErr w:type="spellStart"/>
        <w:r>
          <w:rPr>
            <w:b/>
            <w:bCs/>
          </w:rPr>
          <w:t>Bermasalah</w:t>
        </w:r>
        <w:proofErr w:type="spellEnd"/>
      </w:ins>
    </w:p>
    <w:p w14:paraId="7DB811D9" w14:textId="1E215B63" w:rsidR="004822D0" w:rsidRPr="00194DFD" w:rsidRDefault="004822D0" w:rsidP="004822D0">
      <w:pPr>
        <w:ind w:firstLine="426"/>
        <w:rPr>
          <w:ins w:id="4040" w:author="Rafi Aziizi" w:date="2021-11-13T12:10:00Z"/>
        </w:rPr>
      </w:pPr>
      <w:ins w:id="4041" w:author="Rafi Aziizi" w:date="2021-11-13T12:10: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pada</w:t>
        </w:r>
        <w:r w:rsidRPr="005B28D5">
          <w:rPr>
            <w:lang w:val="id-ID"/>
          </w:rPr>
          <w:t xml:space="preserve"> Gambar</w:t>
        </w:r>
        <w:r>
          <w:t xml:space="preserve"> 3.13.</w:t>
        </w:r>
      </w:ins>
    </w:p>
    <w:p w14:paraId="1991B93B" w14:textId="02B4B0CC" w:rsidR="004822D0" w:rsidRDefault="004822D0" w:rsidP="004822D0">
      <w:pPr>
        <w:pStyle w:val="ListParagraph"/>
        <w:numPr>
          <w:ilvl w:val="0"/>
          <w:numId w:val="117"/>
        </w:numPr>
        <w:rPr>
          <w:ins w:id="4042" w:author="Rafi Aziizi" w:date="2021-11-13T12:10:00Z"/>
        </w:rPr>
      </w:pPr>
      <w:ins w:id="4043" w:author="Rafi Aziizi" w:date="2021-11-13T12:10:00Z">
        <w:r>
          <w:rPr>
            <w:noProof/>
          </w:rPr>
          <w:t xml:space="preserve">Lihat Laporan </w:t>
        </w:r>
        <w:r>
          <w:rPr>
            <w:noProof/>
          </w:rPr>
          <w:t>Siswa Bermasalah</w:t>
        </w:r>
      </w:ins>
    </w:p>
    <w:p w14:paraId="535F127C" w14:textId="5EEE5F38" w:rsidR="004822D0" w:rsidRDefault="004822D0" w:rsidP="004822D0">
      <w:pPr>
        <w:pStyle w:val="ListParagraph"/>
        <w:numPr>
          <w:ilvl w:val="0"/>
          <w:numId w:val="117"/>
        </w:numPr>
        <w:rPr>
          <w:ins w:id="4044" w:author="Rafi Aziizi" w:date="2021-11-13T11:33:00Z"/>
        </w:rPr>
        <w:pPrChange w:id="4045" w:author="Rafi Aziizi" w:date="2021-11-13T12:10:00Z">
          <w:pPr>
            <w:pStyle w:val="ListParagraph"/>
            <w:numPr>
              <w:numId w:val="117"/>
            </w:numPr>
            <w:ind w:hanging="360"/>
          </w:pPr>
        </w:pPrChange>
      </w:pPr>
      <w:ins w:id="4046" w:author="Rafi Aziizi" w:date="2021-11-13T12:11:00Z">
        <w:r>
          <w:lastRenderedPageBreak/>
          <w:t xml:space="preserve">Edit </w:t>
        </w:r>
        <w:proofErr w:type="spellStart"/>
        <w:r>
          <w:t>Laporan</w:t>
        </w:r>
        <w:proofErr w:type="spellEnd"/>
        <w:r>
          <w:t xml:space="preserve"> </w:t>
        </w:r>
        <w:proofErr w:type="spellStart"/>
        <w:r>
          <w:t>Siswa</w:t>
        </w:r>
        <w:proofErr w:type="spellEnd"/>
        <w:r>
          <w:t xml:space="preserve"> </w:t>
        </w:r>
        <w:proofErr w:type="spellStart"/>
        <w:r>
          <w:t>Bermasalah</w:t>
        </w:r>
      </w:ins>
      <w:proofErr w:type="spellEnd"/>
    </w:p>
    <w:p w14:paraId="078B6A1D" w14:textId="77777777" w:rsidR="00194DFD" w:rsidRPr="004822D0" w:rsidDel="007C5FA9" w:rsidRDefault="00194DFD" w:rsidP="0083024D">
      <w:pPr>
        <w:jc w:val="center"/>
        <w:rPr>
          <w:del w:id="4047" w:author="Rafi Aziizi" w:date="2021-11-12T10:48:00Z"/>
          <w:b/>
          <w:bCs/>
          <w:lang w:val="id-ID"/>
          <w:rPrChange w:id="4048" w:author="Rafi Aziizi" w:date="2021-11-13T12:04:00Z">
            <w:rPr>
              <w:del w:id="4049" w:author="Rafi Aziizi" w:date="2021-11-12T10:48:00Z"/>
              <w:lang w:val="id-ID"/>
            </w:rPr>
          </w:rPrChange>
        </w:rPr>
      </w:pPr>
    </w:p>
    <w:p w14:paraId="66298CFF" w14:textId="77777777" w:rsidR="00194DFD" w:rsidRPr="004822D0" w:rsidDel="007C5FA9" w:rsidRDefault="00194DFD" w:rsidP="0083024D">
      <w:pPr>
        <w:jc w:val="center"/>
        <w:rPr>
          <w:del w:id="4050" w:author="Rafi Aziizi" w:date="2021-11-12T10:48:00Z"/>
          <w:b/>
          <w:bCs/>
          <w:lang w:val="id-ID"/>
          <w:rPrChange w:id="4051" w:author="Rafi Aziizi" w:date="2021-11-13T12:04:00Z">
            <w:rPr>
              <w:del w:id="4052" w:author="Rafi Aziizi" w:date="2021-11-12T10:48:00Z"/>
              <w:lang w:val="id-ID"/>
            </w:rPr>
          </w:rPrChange>
        </w:rPr>
      </w:pPr>
    </w:p>
    <w:p w14:paraId="68CD2D11" w14:textId="77777777" w:rsidR="00194DFD" w:rsidRPr="004822D0" w:rsidDel="007C5FA9" w:rsidRDefault="00194DFD" w:rsidP="0083024D">
      <w:pPr>
        <w:jc w:val="center"/>
        <w:rPr>
          <w:del w:id="4053" w:author="Rafi Aziizi" w:date="2021-11-12T10:48:00Z"/>
          <w:b/>
          <w:bCs/>
          <w:lang w:val="id-ID"/>
          <w:rPrChange w:id="4054" w:author="Rafi Aziizi" w:date="2021-11-13T12:04:00Z">
            <w:rPr>
              <w:del w:id="4055" w:author="Rafi Aziizi" w:date="2021-11-12T10:48:00Z"/>
              <w:lang w:val="id-ID"/>
            </w:rPr>
          </w:rPrChange>
        </w:rPr>
      </w:pPr>
    </w:p>
    <w:p w14:paraId="126AC7FA" w14:textId="77777777" w:rsidR="00194DFD" w:rsidRPr="004822D0" w:rsidDel="007C5FA9" w:rsidRDefault="00194DFD" w:rsidP="0083024D">
      <w:pPr>
        <w:jc w:val="center"/>
        <w:rPr>
          <w:del w:id="4056" w:author="Rafi Aziizi" w:date="2021-11-12T10:48:00Z"/>
          <w:b/>
          <w:bCs/>
          <w:lang w:val="id-ID"/>
          <w:rPrChange w:id="4057" w:author="Rafi Aziizi" w:date="2021-11-13T12:04:00Z">
            <w:rPr>
              <w:del w:id="4058" w:author="Rafi Aziizi" w:date="2021-11-12T10:48:00Z"/>
              <w:lang w:val="id-ID"/>
            </w:rPr>
          </w:rPrChange>
        </w:rPr>
      </w:pPr>
    </w:p>
    <w:p w14:paraId="3406827F" w14:textId="77777777" w:rsidR="00194DFD" w:rsidRPr="004822D0" w:rsidDel="007C5FA9" w:rsidRDefault="00194DFD">
      <w:pPr>
        <w:ind w:firstLine="426"/>
        <w:rPr>
          <w:del w:id="4059" w:author="Rafi Aziizi" w:date="2021-11-12T10:48:00Z"/>
          <w:b/>
          <w:bCs/>
          <w:lang w:val="id-ID"/>
          <w:rPrChange w:id="4060" w:author="Rafi Aziizi" w:date="2021-11-13T12:04:00Z">
            <w:rPr>
              <w:del w:id="4061" w:author="Rafi Aziizi" w:date="2021-11-12T10:48:00Z"/>
              <w:lang w:val="id-ID"/>
            </w:rPr>
          </w:rPrChange>
        </w:rPr>
        <w:pPrChange w:id="4062" w:author="Rafi Aziizi" w:date="2021-11-12T10:48:00Z">
          <w:pPr>
            <w:jc w:val="center"/>
          </w:pPr>
        </w:pPrChange>
      </w:pPr>
    </w:p>
    <w:p w14:paraId="53B0D51B" w14:textId="77777777" w:rsidR="00194DFD" w:rsidRPr="004822D0" w:rsidDel="007C5FA9" w:rsidRDefault="00194DFD">
      <w:pPr>
        <w:rPr>
          <w:del w:id="4063" w:author="Rafi Aziizi" w:date="2021-11-12T10:48:00Z"/>
          <w:b/>
          <w:bCs/>
          <w:lang w:val="id-ID"/>
          <w:rPrChange w:id="4064" w:author="Rafi Aziizi" w:date="2021-11-13T12:04:00Z">
            <w:rPr>
              <w:del w:id="4065" w:author="Rafi Aziizi" w:date="2021-11-12T10:48:00Z"/>
              <w:lang w:val="id-ID"/>
            </w:rPr>
          </w:rPrChange>
        </w:rPr>
        <w:pPrChange w:id="4066" w:author="Rafi Aziizi" w:date="2021-11-12T10:48:00Z">
          <w:pPr>
            <w:jc w:val="center"/>
          </w:pPr>
        </w:pPrChange>
      </w:pPr>
    </w:p>
    <w:p w14:paraId="23C338EC" w14:textId="1046C899" w:rsidR="00194DFD" w:rsidRPr="004822D0" w:rsidDel="00FF5489" w:rsidRDefault="00194DFD">
      <w:pPr>
        <w:rPr>
          <w:del w:id="4067" w:author="Rafi Aziizi" w:date="2021-11-13T11:33:00Z"/>
          <w:b/>
          <w:bCs/>
          <w:lang w:val="id-ID"/>
          <w:rPrChange w:id="4068" w:author="Rafi Aziizi" w:date="2021-11-13T12:04:00Z">
            <w:rPr>
              <w:del w:id="4069" w:author="Rafi Aziizi" w:date="2021-11-13T11:33:00Z"/>
              <w:lang w:val="id-ID"/>
            </w:rPr>
          </w:rPrChange>
        </w:rPr>
        <w:pPrChange w:id="4070" w:author="Rafi Aziizi" w:date="2021-11-12T10:48:00Z">
          <w:pPr>
            <w:jc w:val="center"/>
          </w:pPr>
        </w:pPrChange>
      </w:pPr>
    </w:p>
    <w:p w14:paraId="1DD4EA15" w14:textId="40B524FD" w:rsidR="00194DFD" w:rsidRPr="004822D0" w:rsidDel="00FE2102" w:rsidRDefault="00194DFD" w:rsidP="0083024D">
      <w:pPr>
        <w:jc w:val="center"/>
        <w:rPr>
          <w:del w:id="4071" w:author=" " w:date="2021-11-12T16:35:00Z"/>
          <w:b/>
          <w:bCs/>
          <w:lang w:val="id-ID"/>
          <w:rPrChange w:id="4072" w:author="Rafi Aziizi" w:date="2021-11-13T12:04:00Z">
            <w:rPr>
              <w:del w:id="4073" w:author=" " w:date="2021-11-12T16:35:00Z"/>
              <w:lang w:val="id-ID"/>
            </w:rPr>
          </w:rPrChange>
        </w:rPr>
      </w:pPr>
      <w:del w:id="4074" w:author=" " w:date="2021-11-12T16:35:00Z">
        <w:r w:rsidRPr="004822D0" w:rsidDel="00FE2102">
          <w:rPr>
            <w:b/>
            <w:bCs/>
            <w:noProof/>
            <w:rPrChange w:id="4075" w:author="Rafi Aziizi" w:date="2021-11-13T12:04:00Z">
              <w:rPr>
                <w:noProof/>
              </w:rPr>
            </w:rPrChange>
          </w:rPr>
          <mc:AlternateContent>
            <mc:Choice Requires="wps">
              <w:drawing>
                <wp:anchor distT="0" distB="0" distL="114300" distR="114300" simplePos="0" relativeHeight="251728384" behindDoc="1" locked="0" layoutInCell="1" allowOverlap="1" wp14:anchorId="5F811AEB" wp14:editId="06C79613">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D26F74" w:rsidRPr="005601DB" w:rsidRDefault="00D26F74" w:rsidP="00194DFD">
                              <w:pPr>
                                <w:pStyle w:val="Caption"/>
                                <w:jc w:val="center"/>
                                <w:rPr>
                                  <w:noProof/>
                                  <w:sz w:val="24"/>
                                  <w:szCs w:val="24"/>
                                </w:rPr>
                              </w:pPr>
                              <w:bookmarkStart w:id="4076"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40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2"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JIci5T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D26F74" w:rsidRPr="005601DB" w:rsidRDefault="00D26F74" w:rsidP="00194DFD">
                        <w:pPr>
                          <w:pStyle w:val="Caption"/>
                          <w:jc w:val="center"/>
                          <w:rPr>
                            <w:noProof/>
                            <w:sz w:val="24"/>
                            <w:szCs w:val="24"/>
                          </w:rPr>
                        </w:pPr>
                        <w:bookmarkStart w:id="4077"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4077"/>
                      </w:p>
                    </w:txbxContent>
                  </v:textbox>
                </v:shape>
              </w:pict>
            </mc:Fallback>
          </mc:AlternateContent>
        </w:r>
        <w:r w:rsidRPr="004822D0" w:rsidDel="00FE2102">
          <w:rPr>
            <w:b/>
            <w:bCs/>
            <w:noProof/>
            <w:rPrChange w:id="4078" w:author="Rafi Aziizi" w:date="2021-11-13T12:04:00Z">
              <w:rPr>
                <w:noProof/>
              </w:rPr>
            </w:rPrChange>
          </w:rPr>
          <w:drawing>
            <wp:inline distT="0" distB="0" distL="0" distR="0" wp14:anchorId="29789973" wp14:editId="54AE6067">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4079" w:author="Rafi Aziizi" w:date="2021-11-12T10:49:00Z"/>
          <w:b/>
          <w:bCs/>
          <w:lang w:val="id-ID"/>
          <w:rPrChange w:id="4080" w:author="Rafi Aziizi" w:date="2021-11-13T12:04:00Z">
            <w:rPr>
              <w:del w:id="4081" w:author="Rafi Aziizi" w:date="2021-11-12T10:49:00Z"/>
              <w:lang w:val="id-ID"/>
            </w:rPr>
          </w:rPrChange>
        </w:rPr>
      </w:pPr>
    </w:p>
    <w:p w14:paraId="712AC1C5" w14:textId="31487108" w:rsidR="00A2766B" w:rsidRPr="004822D0" w:rsidDel="007C5FA9" w:rsidRDefault="00A2766B">
      <w:pPr>
        <w:rPr>
          <w:del w:id="4082" w:author="Rafi Aziizi" w:date="2021-11-12T10:49:00Z"/>
          <w:b/>
          <w:bCs/>
          <w:lang w:val="id-ID"/>
          <w:rPrChange w:id="4083" w:author="Rafi Aziizi" w:date="2021-11-13T12:04:00Z">
            <w:rPr>
              <w:del w:id="4084" w:author="Rafi Aziizi" w:date="2021-11-12T10:49:00Z"/>
              <w:lang w:val="id-ID"/>
            </w:rPr>
          </w:rPrChange>
        </w:rPr>
        <w:pPrChange w:id="4085" w:author="Rafi Aziizi" w:date="2021-11-12T10:49:00Z">
          <w:pPr>
            <w:jc w:val="center"/>
          </w:pPr>
        </w:pPrChange>
      </w:pPr>
    </w:p>
    <w:p w14:paraId="03EE534E" w14:textId="43250763" w:rsidR="00194DFD" w:rsidRPr="004822D0" w:rsidDel="007C5FA9" w:rsidRDefault="00194DFD">
      <w:pPr>
        <w:rPr>
          <w:del w:id="4086" w:author="Rafi Aziizi" w:date="2021-11-12T10:49:00Z"/>
          <w:b/>
          <w:bCs/>
          <w:lang w:val="id-ID"/>
          <w:rPrChange w:id="4087" w:author="Rafi Aziizi" w:date="2021-11-13T12:04:00Z">
            <w:rPr>
              <w:del w:id="4088" w:author="Rafi Aziizi" w:date="2021-11-12T10:49:00Z"/>
              <w:lang w:val="id-ID"/>
            </w:rPr>
          </w:rPrChange>
        </w:rPr>
        <w:pPrChange w:id="4089" w:author="Rafi Aziizi" w:date="2021-11-12T10:49:00Z">
          <w:pPr>
            <w:jc w:val="center"/>
          </w:pPr>
        </w:pPrChange>
      </w:pPr>
    </w:p>
    <w:p w14:paraId="67DABC72" w14:textId="7E9945BD" w:rsidR="00194DFD" w:rsidRPr="004822D0" w:rsidDel="007C5FA9" w:rsidRDefault="00194DFD">
      <w:pPr>
        <w:rPr>
          <w:del w:id="4090" w:author="Rafi Aziizi" w:date="2021-11-12T10:49:00Z"/>
          <w:b/>
          <w:bCs/>
          <w:lang w:val="id-ID"/>
          <w:rPrChange w:id="4091" w:author="Rafi Aziizi" w:date="2021-11-13T12:04:00Z">
            <w:rPr>
              <w:del w:id="4092" w:author="Rafi Aziizi" w:date="2021-11-12T10:49:00Z"/>
              <w:lang w:val="id-ID"/>
            </w:rPr>
          </w:rPrChange>
        </w:rPr>
        <w:pPrChange w:id="4093" w:author="Rafi Aziizi" w:date="2021-11-12T10:49:00Z">
          <w:pPr>
            <w:jc w:val="center"/>
          </w:pPr>
        </w:pPrChange>
      </w:pPr>
    </w:p>
    <w:p w14:paraId="347261D6" w14:textId="59156FA0" w:rsidR="00194DFD" w:rsidRPr="004822D0" w:rsidDel="007C5FA9" w:rsidRDefault="00194DFD">
      <w:pPr>
        <w:rPr>
          <w:del w:id="4094" w:author="Rafi Aziizi" w:date="2021-11-12T10:49:00Z"/>
          <w:b/>
          <w:bCs/>
          <w:lang w:val="id-ID"/>
          <w:rPrChange w:id="4095" w:author="Rafi Aziizi" w:date="2021-11-13T12:04:00Z">
            <w:rPr>
              <w:del w:id="4096" w:author="Rafi Aziizi" w:date="2021-11-12T10:49:00Z"/>
              <w:lang w:val="id-ID"/>
            </w:rPr>
          </w:rPrChange>
        </w:rPr>
        <w:pPrChange w:id="4097" w:author="Rafi Aziizi" w:date="2021-11-12T10:49:00Z">
          <w:pPr>
            <w:jc w:val="center"/>
          </w:pPr>
        </w:pPrChange>
      </w:pPr>
    </w:p>
    <w:p w14:paraId="200D187B" w14:textId="266832A8" w:rsidR="00194DFD" w:rsidRPr="004822D0" w:rsidDel="007C5FA9" w:rsidRDefault="00194DFD">
      <w:pPr>
        <w:rPr>
          <w:del w:id="4098" w:author="Rafi Aziizi" w:date="2021-11-12T10:49:00Z"/>
          <w:b/>
          <w:bCs/>
          <w:lang w:val="id-ID"/>
          <w:rPrChange w:id="4099" w:author="Rafi Aziizi" w:date="2021-11-13T12:04:00Z">
            <w:rPr>
              <w:del w:id="4100" w:author="Rafi Aziizi" w:date="2021-11-12T10:49:00Z"/>
              <w:lang w:val="id-ID"/>
            </w:rPr>
          </w:rPrChange>
        </w:rPr>
        <w:pPrChange w:id="4101" w:author="Rafi Aziizi" w:date="2021-11-12T10:49:00Z">
          <w:pPr>
            <w:jc w:val="center"/>
          </w:pPr>
        </w:pPrChange>
      </w:pPr>
    </w:p>
    <w:p w14:paraId="53F20B99" w14:textId="066C0F3B" w:rsidR="00194DFD" w:rsidRPr="004822D0" w:rsidDel="007C5FA9" w:rsidRDefault="00194DFD">
      <w:pPr>
        <w:rPr>
          <w:del w:id="4102" w:author="Rafi Aziizi" w:date="2021-11-12T10:49:00Z"/>
          <w:b/>
          <w:bCs/>
          <w:lang w:val="id-ID"/>
          <w:rPrChange w:id="4103" w:author="Rafi Aziizi" w:date="2021-11-13T12:04:00Z">
            <w:rPr>
              <w:del w:id="4104" w:author="Rafi Aziizi" w:date="2021-11-12T10:49:00Z"/>
              <w:lang w:val="id-ID"/>
            </w:rPr>
          </w:rPrChange>
        </w:rPr>
        <w:pPrChange w:id="4105" w:author="Rafi Aziizi" w:date="2021-11-12T10:49:00Z">
          <w:pPr>
            <w:jc w:val="center"/>
          </w:pPr>
        </w:pPrChange>
      </w:pPr>
    </w:p>
    <w:p w14:paraId="1662B3D3" w14:textId="7A9106BF" w:rsidR="00194DFD" w:rsidRPr="004822D0" w:rsidDel="007C5FA9" w:rsidRDefault="00194DFD">
      <w:pPr>
        <w:rPr>
          <w:del w:id="4106" w:author="Rafi Aziizi" w:date="2021-11-12T10:49:00Z"/>
          <w:b/>
          <w:bCs/>
          <w:lang w:val="id-ID"/>
          <w:rPrChange w:id="4107" w:author="Rafi Aziizi" w:date="2021-11-13T12:04:00Z">
            <w:rPr>
              <w:del w:id="4108" w:author="Rafi Aziizi" w:date="2021-11-12T10:49:00Z"/>
              <w:lang w:val="id-ID"/>
            </w:rPr>
          </w:rPrChange>
        </w:rPr>
        <w:pPrChange w:id="4109" w:author="Rafi Aziizi" w:date="2021-11-12T10:49:00Z">
          <w:pPr>
            <w:jc w:val="center"/>
          </w:pPr>
        </w:pPrChange>
      </w:pPr>
    </w:p>
    <w:p w14:paraId="0D649402" w14:textId="28BCD60F" w:rsidR="00194DFD" w:rsidRPr="004822D0" w:rsidDel="007C5FA9" w:rsidRDefault="00194DFD">
      <w:pPr>
        <w:rPr>
          <w:del w:id="4110" w:author="Rafi Aziizi" w:date="2021-11-12T10:49:00Z"/>
          <w:b/>
          <w:bCs/>
          <w:lang w:val="id-ID"/>
          <w:rPrChange w:id="4111" w:author="Rafi Aziizi" w:date="2021-11-13T12:04:00Z">
            <w:rPr>
              <w:del w:id="4112" w:author="Rafi Aziizi" w:date="2021-11-12T10:49:00Z"/>
              <w:lang w:val="id-ID"/>
            </w:rPr>
          </w:rPrChange>
        </w:rPr>
        <w:pPrChange w:id="4113" w:author="Rafi Aziizi" w:date="2021-11-12T10:49:00Z">
          <w:pPr>
            <w:jc w:val="center"/>
          </w:pPr>
        </w:pPrChange>
      </w:pPr>
    </w:p>
    <w:p w14:paraId="0EBC088C" w14:textId="6F6CBCE9" w:rsidR="00194DFD" w:rsidRPr="004822D0" w:rsidDel="007C5FA9" w:rsidRDefault="00194DFD">
      <w:pPr>
        <w:rPr>
          <w:del w:id="4114" w:author="Rafi Aziizi" w:date="2021-11-12T10:49:00Z"/>
          <w:b/>
          <w:bCs/>
          <w:lang w:val="id-ID"/>
          <w:rPrChange w:id="4115" w:author="Rafi Aziizi" w:date="2021-11-13T12:04:00Z">
            <w:rPr>
              <w:del w:id="4116" w:author="Rafi Aziizi" w:date="2021-11-12T10:49:00Z"/>
              <w:lang w:val="id-ID"/>
            </w:rPr>
          </w:rPrChange>
        </w:rPr>
        <w:pPrChange w:id="4117" w:author="Rafi Aziizi" w:date="2021-11-12T10:49:00Z">
          <w:pPr>
            <w:jc w:val="center"/>
          </w:pPr>
        </w:pPrChange>
      </w:pPr>
    </w:p>
    <w:p w14:paraId="53971D30" w14:textId="2CA86646" w:rsidR="00194DFD" w:rsidRPr="004822D0" w:rsidDel="007C5FA9" w:rsidRDefault="00194DFD">
      <w:pPr>
        <w:rPr>
          <w:del w:id="4118" w:author="Rafi Aziizi" w:date="2021-11-12T10:49:00Z"/>
          <w:b/>
          <w:bCs/>
          <w:lang w:val="id-ID"/>
          <w:rPrChange w:id="4119" w:author="Rafi Aziizi" w:date="2021-11-13T12:04:00Z">
            <w:rPr>
              <w:del w:id="4120" w:author="Rafi Aziizi" w:date="2021-11-12T10:49:00Z"/>
              <w:lang w:val="id-ID"/>
            </w:rPr>
          </w:rPrChange>
        </w:rPr>
        <w:pPrChange w:id="4121" w:author="Rafi Aziizi" w:date="2021-11-12T10:49:00Z">
          <w:pPr>
            <w:jc w:val="center"/>
          </w:pPr>
        </w:pPrChange>
      </w:pPr>
    </w:p>
    <w:p w14:paraId="3FB9FD58" w14:textId="47C4D0ED" w:rsidR="00194DFD" w:rsidRPr="004822D0" w:rsidDel="007C5FA9" w:rsidRDefault="00194DFD" w:rsidP="0083024D">
      <w:pPr>
        <w:jc w:val="center"/>
        <w:rPr>
          <w:del w:id="4122" w:author="Rafi Aziizi" w:date="2021-11-12T10:49:00Z"/>
          <w:b/>
          <w:bCs/>
          <w:lang w:val="id-ID"/>
          <w:rPrChange w:id="4123" w:author="Rafi Aziizi" w:date="2021-11-13T12:04:00Z">
            <w:rPr>
              <w:del w:id="4124" w:author="Rafi Aziizi" w:date="2021-11-12T10:49:00Z"/>
              <w:lang w:val="id-ID"/>
            </w:rPr>
          </w:rPrChange>
        </w:rPr>
      </w:pPr>
    </w:p>
    <w:p w14:paraId="6DFE32E7" w14:textId="148AD307" w:rsidR="00194DFD" w:rsidRPr="004822D0" w:rsidDel="007C5FA9" w:rsidRDefault="00194DFD" w:rsidP="0083024D">
      <w:pPr>
        <w:jc w:val="center"/>
        <w:rPr>
          <w:del w:id="4125" w:author="Rafi Aziizi" w:date="2021-11-12T10:49:00Z"/>
          <w:b/>
          <w:bCs/>
          <w:lang w:val="id-ID"/>
          <w:rPrChange w:id="4126" w:author="Rafi Aziizi" w:date="2021-11-13T12:04:00Z">
            <w:rPr>
              <w:del w:id="4127" w:author="Rafi Aziizi" w:date="2021-11-12T10:49:00Z"/>
              <w:lang w:val="id-ID"/>
            </w:rPr>
          </w:rPrChange>
        </w:rPr>
      </w:pPr>
    </w:p>
    <w:p w14:paraId="5ECA879E" w14:textId="4C3269FE" w:rsidR="00194DFD" w:rsidRPr="004822D0" w:rsidDel="007C5FA9" w:rsidRDefault="00194DFD" w:rsidP="0083024D">
      <w:pPr>
        <w:jc w:val="center"/>
        <w:rPr>
          <w:del w:id="4128" w:author="Rafi Aziizi" w:date="2021-11-12T10:49:00Z"/>
          <w:b/>
          <w:bCs/>
          <w:lang w:val="id-ID"/>
          <w:rPrChange w:id="4129" w:author="Rafi Aziizi" w:date="2021-11-13T12:04:00Z">
            <w:rPr>
              <w:del w:id="4130" w:author="Rafi Aziizi" w:date="2021-11-12T10:49:00Z"/>
              <w:lang w:val="id-ID"/>
            </w:rPr>
          </w:rPrChange>
        </w:rPr>
      </w:pPr>
    </w:p>
    <w:p w14:paraId="0E81666E" w14:textId="15434F59" w:rsidR="00194DFD" w:rsidRPr="004822D0" w:rsidDel="007C5FA9" w:rsidRDefault="00194DFD">
      <w:pPr>
        <w:rPr>
          <w:del w:id="4131" w:author="Rafi Aziizi" w:date="2021-11-12T10:49:00Z"/>
          <w:b/>
          <w:bCs/>
          <w:lang w:val="id-ID"/>
          <w:rPrChange w:id="4132" w:author="Rafi Aziizi" w:date="2021-11-13T12:04:00Z">
            <w:rPr>
              <w:del w:id="4133" w:author="Rafi Aziizi" w:date="2021-11-12T10:49:00Z"/>
              <w:lang w:val="id-ID"/>
            </w:rPr>
          </w:rPrChange>
        </w:rPr>
        <w:pPrChange w:id="4134" w:author="Rafi Aziizi" w:date="2021-11-12T10:49:00Z">
          <w:pPr>
            <w:jc w:val="center"/>
          </w:pPr>
        </w:pPrChange>
      </w:pPr>
    </w:p>
    <w:p w14:paraId="5247C473" w14:textId="264855AF" w:rsidR="00194DFD" w:rsidRPr="004822D0" w:rsidDel="007C5FA9" w:rsidRDefault="00194DFD" w:rsidP="0083024D">
      <w:pPr>
        <w:jc w:val="center"/>
        <w:rPr>
          <w:del w:id="4135" w:author="Rafi Aziizi" w:date="2021-11-12T10:49:00Z"/>
          <w:b/>
          <w:bCs/>
          <w:lang w:val="id-ID"/>
          <w:rPrChange w:id="4136" w:author="Rafi Aziizi" w:date="2021-11-13T12:04:00Z">
            <w:rPr>
              <w:del w:id="4137" w:author="Rafi Aziizi" w:date="2021-11-12T10:49:00Z"/>
              <w:lang w:val="id-ID"/>
            </w:rPr>
          </w:rPrChange>
        </w:rPr>
      </w:pPr>
    </w:p>
    <w:p w14:paraId="400BCF40" w14:textId="55837C5D" w:rsidR="00194DFD" w:rsidRPr="004822D0" w:rsidDel="007C5FA9" w:rsidRDefault="00194DFD" w:rsidP="0083024D">
      <w:pPr>
        <w:jc w:val="center"/>
        <w:rPr>
          <w:del w:id="4138" w:author="Rafi Aziizi" w:date="2021-11-12T10:49:00Z"/>
          <w:b/>
          <w:bCs/>
          <w:lang w:val="id-ID"/>
          <w:rPrChange w:id="4139" w:author="Rafi Aziizi" w:date="2021-11-13T12:04:00Z">
            <w:rPr>
              <w:del w:id="4140" w:author="Rafi Aziizi" w:date="2021-11-12T10:49:00Z"/>
              <w:lang w:val="id-ID"/>
            </w:rPr>
          </w:rPrChange>
        </w:rPr>
      </w:pPr>
    </w:p>
    <w:p w14:paraId="37528C55" w14:textId="06FA42E9" w:rsidR="00194DFD" w:rsidRPr="004822D0" w:rsidDel="007C5FA9" w:rsidRDefault="00194DFD" w:rsidP="0083024D">
      <w:pPr>
        <w:jc w:val="center"/>
        <w:rPr>
          <w:del w:id="4141" w:author="Rafi Aziizi" w:date="2021-11-12T10:49:00Z"/>
          <w:b/>
          <w:bCs/>
          <w:lang w:val="id-ID"/>
          <w:rPrChange w:id="4142" w:author="Rafi Aziizi" w:date="2021-11-13T12:04:00Z">
            <w:rPr>
              <w:del w:id="4143" w:author="Rafi Aziizi" w:date="2021-11-12T10:49:00Z"/>
              <w:lang w:val="id-ID"/>
            </w:rPr>
          </w:rPrChange>
        </w:rPr>
      </w:pPr>
    </w:p>
    <w:p w14:paraId="140C3838" w14:textId="33D5719E" w:rsidR="00194DFD" w:rsidRPr="004822D0" w:rsidDel="007C5FA9" w:rsidRDefault="00194DFD" w:rsidP="0083024D">
      <w:pPr>
        <w:jc w:val="center"/>
        <w:rPr>
          <w:del w:id="4144" w:author="Rafi Aziizi" w:date="2021-11-12T10:49:00Z"/>
          <w:b/>
          <w:bCs/>
          <w:lang w:val="id-ID"/>
          <w:rPrChange w:id="4145" w:author="Rafi Aziizi" w:date="2021-11-13T12:04:00Z">
            <w:rPr>
              <w:del w:id="4146" w:author="Rafi Aziizi" w:date="2021-11-12T10:49:00Z"/>
              <w:lang w:val="id-ID"/>
            </w:rPr>
          </w:rPrChange>
        </w:rPr>
      </w:pPr>
    </w:p>
    <w:p w14:paraId="1E7499DC" w14:textId="0058C206" w:rsidR="00194DFD" w:rsidRPr="004822D0" w:rsidDel="00FE2102" w:rsidRDefault="00194DFD">
      <w:pPr>
        <w:rPr>
          <w:del w:id="4147" w:author=" " w:date="2021-11-12T16:35:00Z"/>
          <w:b/>
          <w:bCs/>
          <w:lang w:val="id-ID"/>
          <w:rPrChange w:id="4148" w:author="Rafi Aziizi" w:date="2021-11-13T12:04:00Z">
            <w:rPr>
              <w:del w:id="4149" w:author=" " w:date="2021-11-12T16:35:00Z"/>
              <w:lang w:val="id-ID"/>
            </w:rPr>
          </w:rPrChange>
        </w:rPr>
        <w:pPrChange w:id="4150"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4151" w:author="Rafi Aziizi" w:date="2021-11-13T12:04:00Z">
            <w:rPr>
              <w:lang w:val="id-ID"/>
            </w:rPr>
          </w:rPrChange>
        </w:rPr>
      </w:pPr>
      <w:r w:rsidRPr="004822D0">
        <w:rPr>
          <w:b/>
          <w:bCs/>
          <w:rPrChange w:id="4152" w:author="Rafi Aziizi" w:date="2021-11-13T12:04:00Z">
            <w:rPr/>
          </w:rPrChange>
        </w:rPr>
        <w:t>Login</w:t>
      </w:r>
    </w:p>
    <w:p w14:paraId="43E5A1BC" w14:textId="01C4FEDD"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pada</w:t>
      </w:r>
      <w:r w:rsidRPr="005B28D5">
        <w:rPr>
          <w:lang w:val="id-ID"/>
        </w:rPr>
        <w:t xml:space="preserve"> Gambar</w:t>
      </w:r>
    </w:p>
    <w:p w14:paraId="6CF77FC6" w14:textId="2658B226" w:rsidR="00E8612D" w:rsidRDefault="00E8612D" w:rsidP="00E8612D">
      <w:pPr>
        <w:pStyle w:val="ListParagraph"/>
        <w:numPr>
          <w:ilvl w:val="0"/>
          <w:numId w:val="117"/>
        </w:numPr>
        <w:rPr>
          <w:ins w:id="4153" w:author="Rafi Aziizi" w:date="2021-11-13T12:15:00Z"/>
        </w:rPr>
      </w:pPr>
      <w:ins w:id="4154" w:author="Rafi Aziizi" w:date="2021-11-13T12:15:00Z">
        <w:r>
          <w:rPr>
            <w:noProof/>
          </w:rPr>
          <w:t>Login</w:t>
        </w:r>
      </w:ins>
    </w:p>
    <w:p w14:paraId="6DEDC923" w14:textId="37A02BCC" w:rsidR="00E8612D" w:rsidRDefault="00E8612D" w:rsidP="00E8612D">
      <w:pPr>
        <w:pStyle w:val="ListParagraph"/>
        <w:numPr>
          <w:ilvl w:val="0"/>
          <w:numId w:val="117"/>
        </w:numPr>
        <w:rPr>
          <w:ins w:id="4155" w:author="Rafi Aziizi" w:date="2021-11-13T12:22:00Z"/>
        </w:rPr>
      </w:pPr>
      <w:proofErr w:type="spellStart"/>
      <w:ins w:id="4156" w:author="Rafi Aziizi" w:date="2021-11-13T12:15:00Z">
        <w:r>
          <w:t>Lupa</w:t>
        </w:r>
        <w:proofErr w:type="spellEnd"/>
        <w:r>
          <w:t xml:space="preserve"> Password</w:t>
        </w:r>
      </w:ins>
    </w:p>
    <w:p w14:paraId="16BD15BE" w14:textId="1065F06D" w:rsidR="00AB33B3" w:rsidRDefault="00AB33B3" w:rsidP="00E8612D">
      <w:pPr>
        <w:pStyle w:val="ListParagraph"/>
        <w:numPr>
          <w:ilvl w:val="0"/>
          <w:numId w:val="117"/>
        </w:numPr>
        <w:rPr>
          <w:ins w:id="4157" w:author="Rafi Aziizi" w:date="2021-11-13T12:15:00Z"/>
        </w:rPr>
      </w:pPr>
      <w:ins w:id="4158" w:author="Rafi Aziizi" w:date="2021-11-13T12:22:00Z">
        <w:r>
          <w:t>Logout</w:t>
        </w:r>
      </w:ins>
    </w:p>
    <w:p w14:paraId="37FBBA5E" w14:textId="575AFEA9" w:rsidR="00194DFD" w:rsidDel="00FE2102" w:rsidRDefault="00194DFD" w:rsidP="00E8612D">
      <w:pPr>
        <w:jc w:val="center"/>
        <w:rPr>
          <w:del w:id="4159" w:author=" " w:date="2021-11-12T16:35:00Z"/>
          <w:noProof/>
        </w:rPr>
        <w:pPrChange w:id="4160" w:author="Rafi Aziizi" w:date="2021-11-13T12:15:00Z">
          <w:pPr>
            <w:jc w:val="center"/>
          </w:pPr>
        </w:pPrChange>
      </w:pPr>
    </w:p>
    <w:p w14:paraId="0658797E" w14:textId="58E8861D" w:rsidR="00194DFD" w:rsidDel="00FE2102" w:rsidRDefault="00194DFD" w:rsidP="00E8612D">
      <w:pPr>
        <w:jc w:val="center"/>
        <w:rPr>
          <w:del w:id="4161" w:author=" " w:date="2021-11-12T16:35:00Z"/>
          <w:noProof/>
        </w:rPr>
        <w:pPrChange w:id="4162" w:author="Rafi Aziizi" w:date="2021-11-13T12:15:00Z">
          <w:pPr>
            <w:jc w:val="center"/>
          </w:pPr>
        </w:pPrChange>
      </w:pPr>
    </w:p>
    <w:p w14:paraId="37FB3C1F" w14:textId="6B6DF5E0" w:rsidR="00194DFD" w:rsidDel="00FE2102" w:rsidRDefault="00194DFD" w:rsidP="00E8612D">
      <w:pPr>
        <w:jc w:val="center"/>
        <w:rPr>
          <w:del w:id="4163" w:author=" " w:date="2021-11-12T16:35:00Z"/>
          <w:noProof/>
        </w:rPr>
        <w:pPrChange w:id="4164" w:author="Rafi Aziizi" w:date="2021-11-13T12:15:00Z">
          <w:pPr>
            <w:jc w:val="center"/>
          </w:pPr>
        </w:pPrChange>
      </w:pPr>
    </w:p>
    <w:p w14:paraId="3E6943E2" w14:textId="747E8F6D" w:rsidR="00194DFD" w:rsidDel="00FE2102" w:rsidRDefault="00194DFD" w:rsidP="00E8612D">
      <w:pPr>
        <w:jc w:val="center"/>
        <w:rPr>
          <w:del w:id="4165" w:author=" " w:date="2021-11-12T16:35:00Z"/>
          <w:noProof/>
        </w:rPr>
        <w:pPrChange w:id="4166" w:author="Rafi Aziizi" w:date="2021-11-13T12:15:00Z">
          <w:pPr>
            <w:jc w:val="center"/>
          </w:pPr>
        </w:pPrChange>
      </w:pPr>
    </w:p>
    <w:p w14:paraId="1D872FB3" w14:textId="36514EF2" w:rsidR="00194DFD" w:rsidDel="00FE2102" w:rsidRDefault="00194DFD" w:rsidP="00E8612D">
      <w:pPr>
        <w:jc w:val="center"/>
        <w:rPr>
          <w:del w:id="4167" w:author=" " w:date="2021-11-12T16:35:00Z"/>
          <w:noProof/>
        </w:rPr>
        <w:pPrChange w:id="4168" w:author="Rafi Aziizi" w:date="2021-11-13T12:15:00Z">
          <w:pPr>
            <w:jc w:val="center"/>
          </w:pPr>
        </w:pPrChange>
      </w:pPr>
    </w:p>
    <w:p w14:paraId="682D6DE2" w14:textId="684E679D" w:rsidR="00194DFD" w:rsidDel="00FE2102" w:rsidRDefault="00194DFD" w:rsidP="00E8612D">
      <w:pPr>
        <w:jc w:val="center"/>
        <w:rPr>
          <w:del w:id="4169" w:author=" " w:date="2021-11-12T16:35:00Z"/>
          <w:noProof/>
        </w:rPr>
        <w:pPrChange w:id="4170" w:author="Rafi Aziizi" w:date="2021-11-13T12:15:00Z">
          <w:pPr>
            <w:jc w:val="center"/>
          </w:pPr>
        </w:pPrChange>
      </w:pPr>
      <w:del w:id="4171" w:author=" " w:date="2021-11-12T16:34:00Z">
        <w:r w:rsidDel="00FE2102">
          <w:rPr>
            <w:noProof/>
          </w:rPr>
          <w:drawing>
            <wp:anchor distT="0" distB="0" distL="114300" distR="114300" simplePos="0" relativeHeight="251729408" behindDoc="1" locked="0" layoutInCell="1" allowOverlap="1" wp14:anchorId="0A79D186" wp14:editId="5B37F25E">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4172" w:author=" " w:date="2021-11-12T16:35:00Z">
        <w:r w:rsidDel="00FE2102">
          <w:rPr>
            <w:noProof/>
          </w:rPr>
          <mc:AlternateContent>
            <mc:Choice Requires="wps">
              <w:drawing>
                <wp:anchor distT="0" distB="0" distL="114300" distR="114300" simplePos="0" relativeHeight="251731456" behindDoc="1" locked="0" layoutInCell="1" allowOverlap="1" wp14:anchorId="75A69067" wp14:editId="6EF5661B">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D26F74" w:rsidRPr="00140D99" w:rsidRDefault="00D26F74" w:rsidP="00194DFD">
                              <w:pPr>
                                <w:pStyle w:val="Caption"/>
                                <w:jc w:val="center"/>
                                <w:rPr>
                                  <w:noProof/>
                                  <w:sz w:val="24"/>
                                  <w:szCs w:val="24"/>
                                </w:rPr>
                              </w:pPr>
                              <w:bookmarkStart w:id="4173"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4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3"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" stroked="f">
                  <v:textbox style="mso-fit-shape-to-text:t" inset="0,0,0,0">
                    <w:txbxContent>
                      <w:p w14:paraId="1997627B" w14:textId="14B1C572" w:rsidR="00D26F74" w:rsidRPr="00140D99" w:rsidRDefault="00D26F74" w:rsidP="00194DFD">
                        <w:pPr>
                          <w:pStyle w:val="Caption"/>
                          <w:jc w:val="center"/>
                          <w:rPr>
                            <w:noProof/>
                            <w:sz w:val="24"/>
                            <w:szCs w:val="24"/>
                          </w:rPr>
                        </w:pPr>
                        <w:bookmarkStart w:id="4174"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4174"/>
                      </w:p>
                    </w:txbxContent>
                  </v:textbox>
                </v:shape>
              </w:pict>
            </mc:Fallback>
          </mc:AlternateContent>
        </w:r>
      </w:del>
    </w:p>
    <w:p w14:paraId="12DB9AB3" w14:textId="22E9D9BD" w:rsidR="00194DFD" w:rsidDel="00FE2102" w:rsidRDefault="00194DFD" w:rsidP="00E8612D">
      <w:pPr>
        <w:jc w:val="center"/>
        <w:rPr>
          <w:del w:id="4175" w:author=" " w:date="2021-11-12T16:35:00Z"/>
          <w:noProof/>
        </w:rPr>
        <w:pPrChange w:id="4176" w:author="Rafi Aziizi" w:date="2021-11-13T12:15:00Z">
          <w:pPr>
            <w:jc w:val="center"/>
          </w:pPr>
        </w:pPrChange>
      </w:pPr>
    </w:p>
    <w:p w14:paraId="51DD112D" w14:textId="0052EA20" w:rsidR="00A2766B" w:rsidDel="00FE2102" w:rsidRDefault="00A2766B" w:rsidP="00E8612D">
      <w:pPr>
        <w:jc w:val="center"/>
        <w:rPr>
          <w:del w:id="4177" w:author=" " w:date="2021-11-12T16:35:00Z"/>
          <w:lang w:val="id-ID"/>
        </w:rPr>
        <w:pPrChange w:id="4178" w:author="Rafi Aziizi" w:date="2021-11-13T12:15:00Z">
          <w:pPr>
            <w:jc w:val="center"/>
          </w:pPr>
        </w:pPrChange>
      </w:pPr>
    </w:p>
    <w:p w14:paraId="7272FE6F" w14:textId="07EC8586" w:rsidR="00194DFD" w:rsidDel="00FE2102" w:rsidRDefault="00194DFD" w:rsidP="00E8612D">
      <w:pPr>
        <w:jc w:val="center"/>
        <w:rPr>
          <w:del w:id="4179" w:author=" " w:date="2021-11-12T16:35:00Z"/>
          <w:lang w:val="id-ID"/>
        </w:rPr>
        <w:pPrChange w:id="4180" w:author="Rafi Aziizi" w:date="2021-11-13T12:15:00Z">
          <w:pPr>
            <w:jc w:val="center"/>
          </w:pPr>
        </w:pPrChange>
      </w:pPr>
    </w:p>
    <w:p w14:paraId="369E44D0" w14:textId="17CB2C7E" w:rsidR="00194DFD" w:rsidDel="00FE2102" w:rsidRDefault="00194DFD" w:rsidP="00E8612D">
      <w:pPr>
        <w:jc w:val="center"/>
        <w:rPr>
          <w:del w:id="4181" w:author=" " w:date="2021-11-12T16:35:00Z"/>
          <w:lang w:val="id-ID"/>
        </w:rPr>
        <w:pPrChange w:id="4182" w:author="Rafi Aziizi" w:date="2021-11-13T12:15:00Z">
          <w:pPr>
            <w:jc w:val="center"/>
          </w:pPr>
        </w:pPrChange>
      </w:pPr>
    </w:p>
    <w:p w14:paraId="75AC1FFD" w14:textId="68769236" w:rsidR="00194DFD" w:rsidDel="00FE2102" w:rsidRDefault="00194DFD" w:rsidP="00E8612D">
      <w:pPr>
        <w:jc w:val="center"/>
        <w:rPr>
          <w:del w:id="4183" w:author=" " w:date="2021-11-12T16:35:00Z"/>
          <w:lang w:val="id-ID"/>
        </w:rPr>
        <w:pPrChange w:id="4184" w:author="Rafi Aziizi" w:date="2021-11-13T12:15:00Z">
          <w:pPr>
            <w:jc w:val="center"/>
          </w:pPr>
        </w:pPrChange>
      </w:pPr>
    </w:p>
    <w:p w14:paraId="222890BC" w14:textId="27D41845" w:rsidR="00194DFD" w:rsidDel="00FE2102" w:rsidRDefault="00194DFD" w:rsidP="00E8612D">
      <w:pPr>
        <w:jc w:val="center"/>
        <w:rPr>
          <w:del w:id="4185" w:author=" " w:date="2021-11-12T16:35:00Z"/>
          <w:lang w:val="id-ID"/>
        </w:rPr>
        <w:pPrChange w:id="4186" w:author="Rafi Aziizi" w:date="2021-11-13T12:15:00Z">
          <w:pPr>
            <w:jc w:val="center"/>
          </w:pPr>
        </w:pPrChange>
      </w:pPr>
    </w:p>
    <w:p w14:paraId="403D99F8" w14:textId="0EB3C76A" w:rsidR="00194DFD" w:rsidDel="00FE2102" w:rsidRDefault="00194DFD" w:rsidP="00E8612D">
      <w:pPr>
        <w:jc w:val="center"/>
        <w:rPr>
          <w:del w:id="4187" w:author=" " w:date="2021-11-12T16:35:00Z"/>
          <w:lang w:val="id-ID"/>
        </w:rPr>
        <w:pPrChange w:id="4188" w:author="Rafi Aziizi" w:date="2021-11-13T12:15:00Z">
          <w:pPr>
            <w:jc w:val="center"/>
          </w:pPr>
        </w:pPrChange>
      </w:pPr>
    </w:p>
    <w:p w14:paraId="7B36ADF3" w14:textId="21F5F7C4" w:rsidR="00194DFD" w:rsidDel="00FE2102" w:rsidRDefault="00194DFD" w:rsidP="00E8612D">
      <w:pPr>
        <w:jc w:val="center"/>
        <w:rPr>
          <w:del w:id="4189" w:author=" " w:date="2021-11-12T16:35:00Z"/>
          <w:lang w:val="id-ID"/>
        </w:rPr>
        <w:pPrChange w:id="4190" w:author="Rafi Aziizi" w:date="2021-11-13T12:15:00Z">
          <w:pPr>
            <w:jc w:val="center"/>
          </w:pPr>
        </w:pPrChange>
      </w:pPr>
    </w:p>
    <w:p w14:paraId="7DFA5415" w14:textId="742ECDE7" w:rsidR="00194DFD" w:rsidDel="00FE2102" w:rsidRDefault="00194DFD" w:rsidP="00E8612D">
      <w:pPr>
        <w:jc w:val="center"/>
        <w:rPr>
          <w:del w:id="4191" w:author=" " w:date="2021-11-12T16:35:00Z"/>
          <w:lang w:val="id-ID"/>
        </w:rPr>
        <w:pPrChange w:id="4192" w:author="Rafi Aziizi" w:date="2021-11-13T12:15:00Z">
          <w:pPr>
            <w:jc w:val="center"/>
          </w:pPr>
        </w:pPrChange>
      </w:pPr>
    </w:p>
    <w:p w14:paraId="3BA21BEB" w14:textId="429DFD7F" w:rsidR="00194DFD" w:rsidDel="00FE2102" w:rsidRDefault="00194DFD" w:rsidP="00E8612D">
      <w:pPr>
        <w:jc w:val="center"/>
        <w:rPr>
          <w:del w:id="4193" w:author=" " w:date="2021-11-12T16:35:00Z"/>
          <w:lang w:val="id-ID"/>
        </w:rPr>
        <w:pPrChange w:id="4194" w:author="Rafi Aziizi" w:date="2021-11-13T12:15:00Z">
          <w:pPr>
            <w:jc w:val="center"/>
          </w:pPr>
        </w:pPrChange>
      </w:pPr>
    </w:p>
    <w:p w14:paraId="435B6862" w14:textId="4212BE3D" w:rsidR="00194DFD" w:rsidDel="00FE2102" w:rsidRDefault="00194DFD" w:rsidP="00E8612D">
      <w:pPr>
        <w:jc w:val="center"/>
        <w:rPr>
          <w:del w:id="4195" w:author=" " w:date="2021-11-12T16:35:00Z"/>
          <w:lang w:val="id-ID"/>
        </w:rPr>
        <w:pPrChange w:id="4196" w:author="Rafi Aziizi" w:date="2021-11-13T12:15:00Z">
          <w:pPr>
            <w:jc w:val="center"/>
          </w:pPr>
        </w:pPrChange>
      </w:pPr>
    </w:p>
    <w:p w14:paraId="025CFE14" w14:textId="6419007A" w:rsidR="00194DFD" w:rsidDel="00FE2102" w:rsidRDefault="00194DFD" w:rsidP="00E8612D">
      <w:pPr>
        <w:jc w:val="center"/>
        <w:rPr>
          <w:del w:id="4197" w:author=" " w:date="2021-11-12T16:35:00Z"/>
          <w:lang w:val="id-ID"/>
        </w:rPr>
        <w:pPrChange w:id="4198" w:author="Rafi Aziizi" w:date="2021-11-13T12:15:00Z">
          <w:pPr>
            <w:jc w:val="center"/>
          </w:pPr>
        </w:pPrChange>
      </w:pPr>
    </w:p>
    <w:p w14:paraId="48C40358" w14:textId="2E342BC0" w:rsidR="00194DFD" w:rsidRPr="004A229B" w:rsidDel="00FE2102" w:rsidRDefault="00194DFD" w:rsidP="00E8612D">
      <w:pPr>
        <w:jc w:val="center"/>
        <w:rPr>
          <w:del w:id="4199" w:author=" " w:date="2021-11-12T16:35:00Z"/>
          <w:lang w:val="id-ID"/>
        </w:rPr>
        <w:pPrChange w:id="4200" w:author="Rafi Aziizi" w:date="2021-11-13T12:15:00Z">
          <w:pPr>
            <w:jc w:val="center"/>
          </w:pPr>
        </w:pPrChange>
      </w:pPr>
    </w:p>
    <w:p w14:paraId="34283D1B" w14:textId="01F828BD" w:rsidR="004A229B" w:rsidRPr="0083024D" w:rsidDel="00FF5489" w:rsidRDefault="004A229B" w:rsidP="00E8612D">
      <w:pPr>
        <w:pStyle w:val="ListParagraph"/>
        <w:numPr>
          <w:ilvl w:val="0"/>
          <w:numId w:val="42"/>
        </w:numPr>
        <w:ind w:left="0" w:firstLine="0"/>
        <w:rPr>
          <w:del w:id="4201" w:author="Rafi Aziizi" w:date="2021-11-13T11:42:00Z"/>
          <w:lang w:val="id-ID"/>
        </w:rPr>
        <w:pPrChange w:id="4202" w:author="Rafi Aziizi" w:date="2021-11-13T12:15:00Z">
          <w:pPr>
            <w:pStyle w:val="ListParagraph"/>
            <w:numPr>
              <w:numId w:val="42"/>
            </w:numPr>
            <w:ind w:left="426" w:hanging="360"/>
          </w:pPr>
        </w:pPrChange>
      </w:pPr>
      <w:del w:id="4203" w:author="Rafi Aziizi" w:date="2021-11-13T11:42:00Z">
        <w:r w:rsidDel="00FF5489">
          <w:delText>Profil Siswa</w:delText>
        </w:r>
      </w:del>
    </w:p>
    <w:p w14:paraId="739ECDE2" w14:textId="32DF0D55" w:rsidR="0083024D" w:rsidDel="00FF5489" w:rsidRDefault="0083024D" w:rsidP="00E8612D">
      <w:pPr>
        <w:rPr>
          <w:ins w:id="4204" w:author=" " w:date="2021-11-12T16:36:00Z"/>
          <w:del w:id="4205" w:author="Rafi Aziizi" w:date="2021-11-13T11:42:00Z"/>
          <w:lang w:val="id-ID"/>
        </w:rPr>
        <w:pPrChange w:id="4206" w:author="Rafi Aziizi" w:date="2021-11-13T12:15:00Z">
          <w:pPr>
            <w:ind w:firstLine="426"/>
          </w:pPr>
        </w:pPrChange>
      </w:pPr>
      <w:del w:id="4207"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rsidP="00E8612D">
      <w:pPr>
        <w:rPr>
          <w:ins w:id="4208" w:author=" " w:date="2021-11-12T16:36:00Z"/>
          <w:del w:id="4209" w:author="Rafi Aziizi" w:date="2021-11-13T12:04:00Z"/>
          <w:lang w:val="id-ID"/>
        </w:rPr>
        <w:pPrChange w:id="4210" w:author="Rafi Aziizi" w:date="2021-11-13T12:15:00Z">
          <w:pPr>
            <w:ind w:firstLine="426"/>
          </w:pPr>
        </w:pPrChange>
      </w:pPr>
    </w:p>
    <w:p w14:paraId="43C9EE8A" w14:textId="13205E39" w:rsidR="00FE2102" w:rsidDel="004822D0" w:rsidRDefault="00FE2102" w:rsidP="00E8612D">
      <w:pPr>
        <w:rPr>
          <w:ins w:id="4211" w:author=" " w:date="2021-11-12T16:36:00Z"/>
          <w:del w:id="4212" w:author="Rafi Aziizi" w:date="2021-11-13T12:04:00Z"/>
          <w:lang w:val="id-ID"/>
        </w:rPr>
        <w:pPrChange w:id="4213" w:author="Rafi Aziizi" w:date="2021-11-13T12:15:00Z">
          <w:pPr>
            <w:ind w:firstLine="426"/>
          </w:pPr>
        </w:pPrChange>
      </w:pPr>
    </w:p>
    <w:p w14:paraId="525E179A" w14:textId="5BCB6861" w:rsidR="00FE2102" w:rsidDel="004822D0" w:rsidRDefault="00FE2102" w:rsidP="00E8612D">
      <w:pPr>
        <w:rPr>
          <w:ins w:id="4214" w:author=" " w:date="2021-11-12T16:36:00Z"/>
          <w:del w:id="4215" w:author="Rafi Aziizi" w:date="2021-11-13T12:04:00Z"/>
          <w:lang w:val="id-ID"/>
        </w:rPr>
        <w:pPrChange w:id="4216" w:author="Rafi Aziizi" w:date="2021-11-13T12:15:00Z">
          <w:pPr>
            <w:ind w:firstLine="426"/>
          </w:pPr>
        </w:pPrChange>
      </w:pPr>
    </w:p>
    <w:p w14:paraId="16EB0816" w14:textId="25702981" w:rsidR="00FE2102" w:rsidDel="004822D0" w:rsidRDefault="00FE2102" w:rsidP="00E8612D">
      <w:pPr>
        <w:rPr>
          <w:ins w:id="4217" w:author=" " w:date="2021-11-12T16:36:00Z"/>
          <w:del w:id="4218" w:author="Rafi Aziizi" w:date="2021-11-13T12:04:00Z"/>
          <w:lang w:val="id-ID"/>
        </w:rPr>
        <w:pPrChange w:id="4219" w:author="Rafi Aziizi" w:date="2021-11-13T12:15:00Z">
          <w:pPr>
            <w:ind w:firstLine="426"/>
          </w:pPr>
        </w:pPrChange>
      </w:pPr>
    </w:p>
    <w:p w14:paraId="49EC4744" w14:textId="5AF512A7" w:rsidR="00FE2102" w:rsidRPr="0083024D" w:rsidDel="004822D0" w:rsidRDefault="00FE2102" w:rsidP="00E8612D">
      <w:pPr>
        <w:rPr>
          <w:del w:id="4220" w:author="Rafi Aziizi" w:date="2021-11-13T12:04:00Z"/>
          <w:lang w:val="id-ID"/>
        </w:rPr>
        <w:pPrChange w:id="4221" w:author="Rafi Aziizi" w:date="2021-11-13T12:15:00Z">
          <w:pPr>
            <w:ind w:firstLine="426"/>
          </w:pPr>
        </w:pPrChange>
      </w:pPr>
    </w:p>
    <w:p w14:paraId="01500668" w14:textId="06D973E0" w:rsidR="00194DFD" w:rsidDel="004822D0" w:rsidRDefault="00194DFD" w:rsidP="00E8612D">
      <w:pPr>
        <w:rPr>
          <w:del w:id="4222" w:author="Rafi Aziizi" w:date="2021-11-13T12:04:00Z"/>
          <w:lang w:val="id-ID"/>
        </w:rPr>
        <w:pPrChange w:id="4223" w:author="Rafi Aziizi" w:date="2021-11-13T12:15:00Z">
          <w:pPr>
            <w:jc w:val="center"/>
          </w:pPr>
        </w:pPrChange>
      </w:pPr>
      <w:del w:id="4224" w:author="Rafi Aziizi" w:date="2021-11-13T11:37:00Z">
        <w:r w:rsidDel="00FF5489">
          <w:rPr>
            <w:noProof/>
          </w:rPr>
          <w:drawing>
            <wp:anchor distT="0" distB="0" distL="114300" distR="114300" simplePos="0" relativeHeight="251732480" behindDoc="1" locked="0" layoutInCell="1" allowOverlap="1" wp14:anchorId="4DDB1F6F" wp14:editId="1D148099">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rsidP="00E8612D">
      <w:pPr>
        <w:rPr>
          <w:del w:id="4225" w:author="Rafi Aziizi" w:date="2021-11-13T12:04:00Z"/>
          <w:lang w:val="id-ID"/>
        </w:rPr>
        <w:pPrChange w:id="4226" w:author="Rafi Aziizi" w:date="2021-11-13T12:15:00Z">
          <w:pPr>
            <w:jc w:val="center"/>
          </w:pPr>
        </w:pPrChange>
      </w:pPr>
    </w:p>
    <w:p w14:paraId="41E59011" w14:textId="138ADB48" w:rsidR="00194DFD" w:rsidDel="004822D0" w:rsidRDefault="00194DFD" w:rsidP="00E8612D">
      <w:pPr>
        <w:rPr>
          <w:del w:id="4227" w:author="Rafi Aziizi" w:date="2021-11-13T12:04:00Z"/>
          <w:lang w:val="id-ID"/>
        </w:rPr>
        <w:pPrChange w:id="4228" w:author="Rafi Aziizi" w:date="2021-11-13T12:15:00Z">
          <w:pPr>
            <w:jc w:val="center"/>
          </w:pPr>
        </w:pPrChange>
      </w:pPr>
    </w:p>
    <w:p w14:paraId="4322280E" w14:textId="510B097C" w:rsidR="00A2766B" w:rsidDel="004822D0" w:rsidRDefault="00A2766B" w:rsidP="00E8612D">
      <w:pPr>
        <w:rPr>
          <w:del w:id="4229" w:author="Rafi Aziizi" w:date="2021-11-13T12:04:00Z"/>
          <w:lang w:val="id-ID"/>
        </w:rPr>
        <w:pPrChange w:id="4230" w:author="Rafi Aziizi" w:date="2021-11-13T12:15:00Z">
          <w:pPr>
            <w:jc w:val="center"/>
          </w:pPr>
        </w:pPrChange>
      </w:pPr>
    </w:p>
    <w:p w14:paraId="14DD008E" w14:textId="2F77B9F5" w:rsidR="00194DFD" w:rsidDel="004822D0" w:rsidRDefault="00194DFD" w:rsidP="00E8612D">
      <w:pPr>
        <w:rPr>
          <w:del w:id="4231" w:author="Rafi Aziizi" w:date="2021-11-13T12:04:00Z"/>
          <w:lang w:val="id-ID"/>
        </w:rPr>
        <w:pPrChange w:id="4232" w:author="Rafi Aziizi" w:date="2021-11-13T12:15:00Z">
          <w:pPr>
            <w:jc w:val="center"/>
          </w:pPr>
        </w:pPrChange>
      </w:pPr>
    </w:p>
    <w:p w14:paraId="5F5D314D" w14:textId="1F25B2AA" w:rsidR="00194DFD" w:rsidDel="004822D0" w:rsidRDefault="00194DFD" w:rsidP="00E8612D">
      <w:pPr>
        <w:rPr>
          <w:del w:id="4233" w:author="Rafi Aziizi" w:date="2021-11-13T12:04:00Z"/>
          <w:lang w:val="id-ID"/>
        </w:rPr>
        <w:pPrChange w:id="4234" w:author="Rafi Aziizi" w:date="2021-11-13T12:15:00Z">
          <w:pPr>
            <w:jc w:val="center"/>
          </w:pPr>
        </w:pPrChange>
      </w:pPr>
    </w:p>
    <w:p w14:paraId="5480296C" w14:textId="0443E241" w:rsidR="00FE2102" w:rsidDel="004822D0" w:rsidRDefault="00FE2102" w:rsidP="00E8612D">
      <w:pPr>
        <w:rPr>
          <w:ins w:id="4235" w:author=" " w:date="2021-11-12T16:36:00Z"/>
          <w:del w:id="4236" w:author="Rafi Aziizi" w:date="2021-11-13T12:04:00Z"/>
          <w:lang w:val="id-ID"/>
        </w:rPr>
        <w:pPrChange w:id="4237" w:author="Rafi Aziizi" w:date="2021-11-13T12:15:00Z">
          <w:pPr>
            <w:jc w:val="center"/>
          </w:pPr>
        </w:pPrChange>
      </w:pPr>
    </w:p>
    <w:p w14:paraId="53750DF3" w14:textId="3B4B7775" w:rsidR="00FE2102" w:rsidDel="004822D0" w:rsidRDefault="00FE2102" w:rsidP="00E8612D">
      <w:pPr>
        <w:rPr>
          <w:ins w:id="4238" w:author=" " w:date="2021-11-12T16:36:00Z"/>
          <w:del w:id="4239" w:author="Rafi Aziizi" w:date="2021-11-13T12:04:00Z"/>
          <w:lang w:val="id-ID"/>
        </w:rPr>
        <w:pPrChange w:id="4240" w:author="Rafi Aziizi" w:date="2021-11-13T12:15:00Z">
          <w:pPr>
            <w:jc w:val="center"/>
          </w:pPr>
        </w:pPrChange>
      </w:pPr>
    </w:p>
    <w:p w14:paraId="738BD72B" w14:textId="5932A4E9" w:rsidR="00FE2102" w:rsidDel="004822D0" w:rsidRDefault="00FE2102" w:rsidP="00E8612D">
      <w:pPr>
        <w:rPr>
          <w:ins w:id="4241" w:author=" " w:date="2021-11-12T16:36:00Z"/>
          <w:del w:id="4242" w:author="Rafi Aziizi" w:date="2021-11-13T12:04:00Z"/>
          <w:lang w:val="id-ID"/>
        </w:rPr>
        <w:pPrChange w:id="4243" w:author="Rafi Aziizi" w:date="2021-11-13T12:15:00Z">
          <w:pPr>
            <w:jc w:val="center"/>
          </w:pPr>
        </w:pPrChange>
      </w:pPr>
    </w:p>
    <w:p w14:paraId="302AF333" w14:textId="06ED5D95" w:rsidR="00FE2102" w:rsidDel="004822D0" w:rsidRDefault="00FE2102" w:rsidP="00E8612D">
      <w:pPr>
        <w:rPr>
          <w:ins w:id="4244" w:author=" " w:date="2021-11-12T16:36:00Z"/>
          <w:del w:id="4245" w:author="Rafi Aziizi" w:date="2021-11-13T12:04:00Z"/>
          <w:lang w:val="id-ID"/>
        </w:rPr>
        <w:pPrChange w:id="4246" w:author="Rafi Aziizi" w:date="2021-11-13T12:15:00Z">
          <w:pPr>
            <w:jc w:val="center"/>
          </w:pPr>
        </w:pPrChange>
      </w:pPr>
    </w:p>
    <w:p w14:paraId="4CE840C8" w14:textId="5B2BD5EC" w:rsidR="00FE2102" w:rsidDel="004822D0" w:rsidRDefault="00FE2102" w:rsidP="00E8612D">
      <w:pPr>
        <w:rPr>
          <w:ins w:id="4247" w:author=" " w:date="2021-11-12T16:36:00Z"/>
          <w:del w:id="4248" w:author="Rafi Aziizi" w:date="2021-11-13T12:04:00Z"/>
          <w:lang w:val="id-ID"/>
        </w:rPr>
        <w:pPrChange w:id="4249" w:author="Rafi Aziizi" w:date="2021-11-13T12:15:00Z">
          <w:pPr>
            <w:jc w:val="center"/>
          </w:pPr>
        </w:pPrChange>
      </w:pPr>
    </w:p>
    <w:p w14:paraId="6F8297A6" w14:textId="3BBAB2CD" w:rsidR="00FE2102" w:rsidDel="004822D0" w:rsidRDefault="00FE2102" w:rsidP="00E8612D">
      <w:pPr>
        <w:rPr>
          <w:ins w:id="4250" w:author=" " w:date="2021-11-12T16:36:00Z"/>
          <w:del w:id="4251" w:author="Rafi Aziizi" w:date="2021-11-13T12:04:00Z"/>
          <w:lang w:val="id-ID"/>
        </w:rPr>
        <w:pPrChange w:id="4252" w:author="Rafi Aziizi" w:date="2021-11-13T12:15:00Z">
          <w:pPr>
            <w:jc w:val="center"/>
          </w:pPr>
        </w:pPrChange>
      </w:pPr>
    </w:p>
    <w:p w14:paraId="36854337" w14:textId="046A23D0" w:rsidR="00FE2102" w:rsidDel="004822D0" w:rsidRDefault="00FE2102" w:rsidP="00E8612D">
      <w:pPr>
        <w:rPr>
          <w:ins w:id="4253" w:author=" " w:date="2021-11-12T16:36:00Z"/>
          <w:del w:id="4254" w:author="Rafi Aziizi" w:date="2021-11-13T12:04:00Z"/>
          <w:lang w:val="id-ID"/>
        </w:rPr>
        <w:pPrChange w:id="4255" w:author="Rafi Aziizi" w:date="2021-11-13T12:15:00Z">
          <w:pPr>
            <w:jc w:val="center"/>
          </w:pPr>
        </w:pPrChange>
      </w:pPr>
    </w:p>
    <w:p w14:paraId="42696176" w14:textId="76ECA505" w:rsidR="00FE2102" w:rsidDel="004822D0" w:rsidRDefault="00FE2102" w:rsidP="00E8612D">
      <w:pPr>
        <w:rPr>
          <w:ins w:id="4256" w:author=" " w:date="2021-11-12T16:36:00Z"/>
          <w:del w:id="4257" w:author="Rafi Aziizi" w:date="2021-11-13T12:04:00Z"/>
          <w:lang w:val="id-ID"/>
        </w:rPr>
        <w:pPrChange w:id="4258" w:author="Rafi Aziizi" w:date="2021-11-13T12:15:00Z">
          <w:pPr>
            <w:jc w:val="center"/>
          </w:pPr>
        </w:pPrChange>
      </w:pPr>
    </w:p>
    <w:p w14:paraId="4F1241B9" w14:textId="7B37A679" w:rsidR="00194DFD" w:rsidDel="00FE2102" w:rsidRDefault="00194DFD" w:rsidP="00E8612D">
      <w:pPr>
        <w:rPr>
          <w:del w:id="4259" w:author=" " w:date="2021-11-12T16:36:00Z"/>
          <w:lang w:val="id-ID"/>
        </w:rPr>
        <w:pPrChange w:id="4260" w:author="Rafi Aziizi" w:date="2021-11-13T12:15:00Z">
          <w:pPr>
            <w:jc w:val="center"/>
          </w:pPr>
        </w:pPrChange>
      </w:pPr>
    </w:p>
    <w:p w14:paraId="0F6591B6" w14:textId="20FA6539" w:rsidR="00194DFD" w:rsidDel="00FE2102" w:rsidRDefault="00194DFD" w:rsidP="00E8612D">
      <w:pPr>
        <w:rPr>
          <w:del w:id="4261" w:author=" " w:date="2021-11-12T16:36:00Z"/>
          <w:lang w:val="id-ID"/>
        </w:rPr>
        <w:pPrChange w:id="4262" w:author="Rafi Aziizi" w:date="2021-11-13T12:15:00Z">
          <w:pPr>
            <w:jc w:val="center"/>
          </w:pPr>
        </w:pPrChange>
      </w:pPr>
    </w:p>
    <w:p w14:paraId="2C14283E" w14:textId="4109F986" w:rsidR="00194DFD" w:rsidDel="00FE2102" w:rsidRDefault="00194DFD" w:rsidP="00E8612D">
      <w:pPr>
        <w:rPr>
          <w:del w:id="4263" w:author=" " w:date="2021-11-12T16:36:00Z"/>
          <w:lang w:val="id-ID"/>
        </w:rPr>
        <w:pPrChange w:id="4264" w:author="Rafi Aziizi" w:date="2021-11-13T12:15:00Z">
          <w:pPr>
            <w:jc w:val="center"/>
          </w:pPr>
        </w:pPrChange>
      </w:pPr>
    </w:p>
    <w:p w14:paraId="0E247CA1" w14:textId="36B65DE6" w:rsidR="00194DFD" w:rsidDel="00FE2102" w:rsidRDefault="00194DFD" w:rsidP="00E8612D">
      <w:pPr>
        <w:rPr>
          <w:del w:id="4265" w:author=" " w:date="2021-11-12T16:36:00Z"/>
          <w:lang w:val="id-ID"/>
        </w:rPr>
        <w:pPrChange w:id="4266" w:author="Rafi Aziizi" w:date="2021-11-13T12:15:00Z">
          <w:pPr>
            <w:jc w:val="center"/>
          </w:pPr>
        </w:pPrChange>
      </w:pPr>
    </w:p>
    <w:p w14:paraId="7C60C08C" w14:textId="0D3D20B1" w:rsidR="00194DFD" w:rsidDel="00FE2102" w:rsidRDefault="00194DFD" w:rsidP="00E8612D">
      <w:pPr>
        <w:rPr>
          <w:del w:id="4267" w:author=" " w:date="2021-11-12T16:36:00Z"/>
          <w:lang w:val="id-ID"/>
        </w:rPr>
        <w:pPrChange w:id="4268" w:author="Rafi Aziizi" w:date="2021-11-13T12:15:00Z">
          <w:pPr>
            <w:jc w:val="center"/>
          </w:pPr>
        </w:pPrChange>
      </w:pPr>
    </w:p>
    <w:p w14:paraId="55F8D6CD" w14:textId="7D1BDB7F" w:rsidR="00194DFD" w:rsidDel="00FE2102" w:rsidRDefault="00194DFD" w:rsidP="00E8612D">
      <w:pPr>
        <w:rPr>
          <w:del w:id="4269" w:author=" " w:date="2021-11-12T16:36:00Z"/>
          <w:lang w:val="id-ID"/>
        </w:rPr>
        <w:pPrChange w:id="4270" w:author="Rafi Aziizi" w:date="2021-11-13T12:15:00Z">
          <w:pPr>
            <w:jc w:val="center"/>
          </w:pPr>
        </w:pPrChange>
      </w:pPr>
    </w:p>
    <w:p w14:paraId="50B20D59" w14:textId="78520807" w:rsidR="00194DFD" w:rsidRPr="004A229B" w:rsidDel="004822D0" w:rsidRDefault="00EE4F66" w:rsidP="00E8612D">
      <w:pPr>
        <w:rPr>
          <w:del w:id="4271" w:author="Rafi Aziizi" w:date="2021-11-13T12:04:00Z"/>
          <w:lang w:val="id-ID"/>
        </w:rPr>
        <w:pPrChange w:id="4272" w:author="Rafi Aziizi" w:date="2021-11-13T12:15:00Z">
          <w:pPr>
            <w:jc w:val="center"/>
          </w:pPr>
        </w:pPrChange>
      </w:pPr>
      <w:del w:id="4273" w:author="Rafi Aziizi" w:date="2021-11-13T12:04:00Z">
        <w:r w:rsidDel="004822D0">
          <w:rPr>
            <w:noProof/>
          </w:rPr>
          <mc:AlternateContent>
            <mc:Choice Requires="wps">
              <w:drawing>
                <wp:anchor distT="0" distB="0" distL="114300" distR="114300" simplePos="0" relativeHeight="251734528" behindDoc="1" locked="0" layoutInCell="1" allowOverlap="1" wp14:anchorId="59D03B36" wp14:editId="32950AF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D26F74" w:rsidRPr="00B250D1" w:rsidRDefault="00D26F74" w:rsidP="00194DFD">
                              <w:pPr>
                                <w:pStyle w:val="Caption"/>
                                <w:jc w:val="center"/>
                                <w:rPr>
                                  <w:noProof/>
                                  <w:sz w:val="24"/>
                                  <w:szCs w:val="24"/>
                                </w:rPr>
                              </w:pPr>
                              <w:bookmarkStart w:id="4274"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4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4"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CnxqLS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D26F74" w:rsidRPr="00B250D1" w:rsidRDefault="00D26F74" w:rsidP="00194DFD">
                        <w:pPr>
                          <w:pStyle w:val="Caption"/>
                          <w:jc w:val="center"/>
                          <w:rPr>
                            <w:noProof/>
                            <w:sz w:val="24"/>
                            <w:szCs w:val="24"/>
                          </w:rPr>
                        </w:pPr>
                        <w:bookmarkStart w:id="4275"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4275"/>
                      </w:p>
                    </w:txbxContent>
                  </v:textbox>
                </v:shape>
              </w:pict>
            </mc:Fallback>
          </mc:AlternateContent>
        </w:r>
      </w:del>
    </w:p>
    <w:p w14:paraId="11870D46" w14:textId="019360CC" w:rsidR="004A229B" w:rsidRPr="0083024D" w:rsidDel="004822D0" w:rsidRDefault="004A229B" w:rsidP="00E8612D">
      <w:pPr>
        <w:pStyle w:val="ListParagraph"/>
        <w:numPr>
          <w:ilvl w:val="0"/>
          <w:numId w:val="42"/>
        </w:numPr>
        <w:ind w:left="0" w:firstLine="0"/>
        <w:rPr>
          <w:del w:id="4276" w:author="Rafi Aziizi" w:date="2021-11-13T12:04:00Z"/>
          <w:lang w:val="id-ID"/>
        </w:rPr>
        <w:pPrChange w:id="4277" w:author="Rafi Aziizi" w:date="2021-11-13T12:15:00Z">
          <w:pPr>
            <w:pStyle w:val="ListParagraph"/>
            <w:numPr>
              <w:numId w:val="42"/>
            </w:numPr>
            <w:ind w:left="426" w:hanging="360"/>
          </w:pPr>
        </w:pPrChange>
      </w:pPr>
      <w:del w:id="4278" w:author="Rafi Aziizi" w:date="2021-11-13T12:04:00Z">
        <w:r w:rsidDel="004822D0">
          <w:delText>Profil Guru</w:delText>
        </w:r>
      </w:del>
    </w:p>
    <w:p w14:paraId="1EEEB222" w14:textId="2837A7D0" w:rsidR="0083024D" w:rsidRPr="0083024D" w:rsidDel="004822D0" w:rsidRDefault="0083024D" w:rsidP="00E8612D">
      <w:pPr>
        <w:rPr>
          <w:del w:id="4279" w:author="Rafi Aziizi" w:date="2021-11-13T12:04:00Z"/>
          <w:lang w:val="id-ID"/>
        </w:rPr>
        <w:pPrChange w:id="4280" w:author="Rafi Aziizi" w:date="2021-11-13T12:15:00Z">
          <w:pPr>
            <w:ind w:firstLine="426"/>
          </w:pPr>
        </w:pPrChange>
      </w:pPr>
      <w:del w:id="4281"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4920B6E3" w:rsidR="00EE4F66" w:rsidDel="004822D0" w:rsidRDefault="00EE4F66" w:rsidP="00E8612D">
      <w:pPr>
        <w:rPr>
          <w:del w:id="4282" w:author="Rafi Aziizi" w:date="2021-11-13T12:04:00Z"/>
          <w:lang w:val="id-ID"/>
        </w:rPr>
        <w:pPrChange w:id="4283" w:author="Rafi Aziizi" w:date="2021-11-13T12:15:00Z">
          <w:pPr/>
        </w:pPrChange>
      </w:pPr>
      <w:del w:id="4284" w:author="Rafi Aziizi" w:date="2021-11-13T12:19:00Z">
        <w:r w:rsidDel="00AB33B3">
          <w:rPr>
            <w:noProof/>
          </w:rPr>
          <mc:AlternateContent>
            <mc:Choice Requires="wps">
              <w:drawing>
                <wp:anchor distT="0" distB="0" distL="114300" distR="114300" simplePos="0" relativeHeight="251737600" behindDoc="1" locked="0" layoutInCell="1" allowOverlap="1" wp14:anchorId="08853C94" wp14:editId="0714FAE2">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D26F74" w:rsidRPr="004A4934" w:rsidRDefault="00D26F74" w:rsidP="00EE4F66">
                              <w:pPr>
                                <w:pStyle w:val="Caption"/>
                                <w:jc w:val="center"/>
                                <w:rPr>
                                  <w:noProof/>
                                  <w:sz w:val="24"/>
                                  <w:szCs w:val="24"/>
                                </w:rPr>
                              </w:pPr>
                              <w:bookmarkStart w:id="4285"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4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5"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O7ZTxYwAgAAZwQAAA4AAAAAAAAAAAAAAAAA&#10;LgIAAGRycy9lMm9Eb2MueG1sUEsBAi0AFAAGAAgAAAAhAGpSFy7hAAAACQEAAA8AAAAAAAAAAAAA&#10;AAAAigQAAGRycy9kb3ducmV2LnhtbFBLBQYAAAAABAAEAPMAAACYBQAAAAA=&#10;" stroked="f">
                  <v:textbox style="mso-fit-shape-to-text:t" inset="0,0,0,0">
                    <w:txbxContent>
                      <w:p w14:paraId="302FC3FA" w14:textId="7041FE57" w:rsidR="00D26F74" w:rsidRPr="004A4934" w:rsidRDefault="00D26F74" w:rsidP="00EE4F66">
                        <w:pPr>
                          <w:pStyle w:val="Caption"/>
                          <w:jc w:val="center"/>
                          <w:rPr>
                            <w:noProof/>
                            <w:sz w:val="24"/>
                            <w:szCs w:val="24"/>
                          </w:rPr>
                        </w:pPr>
                        <w:bookmarkStart w:id="4286"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4286"/>
                      </w:p>
                    </w:txbxContent>
                  </v:textbox>
                </v:shape>
              </w:pict>
            </mc:Fallback>
          </mc:AlternateContent>
        </w:r>
      </w:del>
      <w:del w:id="4287" w:author="Rafi Aziizi" w:date="2021-11-13T11:38:00Z">
        <w:r w:rsidDel="00FF5489">
          <w:rPr>
            <w:noProof/>
          </w:rPr>
          <w:drawing>
            <wp:anchor distT="0" distB="0" distL="114300" distR="114300" simplePos="0" relativeHeight="251735552" behindDoc="1" locked="0" layoutInCell="1" allowOverlap="1" wp14:anchorId="482B0673" wp14:editId="3AB274C6">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rsidP="00E8612D">
      <w:pPr>
        <w:rPr>
          <w:del w:id="4288" w:author="Rafi Aziizi" w:date="2021-11-13T12:04:00Z"/>
          <w:lang w:val="id-ID"/>
        </w:rPr>
        <w:pPrChange w:id="4289" w:author="Rafi Aziizi" w:date="2021-11-13T12:15:00Z">
          <w:pPr/>
        </w:pPrChange>
      </w:pPr>
    </w:p>
    <w:p w14:paraId="46741EBC" w14:textId="7A2DAADB" w:rsidR="00EE4F66" w:rsidDel="004822D0" w:rsidRDefault="00EE4F66" w:rsidP="00E8612D">
      <w:pPr>
        <w:rPr>
          <w:del w:id="4290" w:author="Rafi Aziizi" w:date="2021-11-13T12:04:00Z"/>
          <w:lang w:val="id-ID"/>
        </w:rPr>
        <w:pPrChange w:id="4291" w:author="Rafi Aziizi" w:date="2021-11-13T12:15:00Z">
          <w:pPr/>
        </w:pPrChange>
      </w:pPr>
    </w:p>
    <w:p w14:paraId="7DDB44A0" w14:textId="45007AA9" w:rsidR="00EE4F66" w:rsidDel="004822D0" w:rsidRDefault="00EE4F66" w:rsidP="00E8612D">
      <w:pPr>
        <w:rPr>
          <w:del w:id="4292" w:author="Rafi Aziizi" w:date="2021-11-13T12:04:00Z"/>
          <w:lang w:val="id-ID"/>
        </w:rPr>
        <w:pPrChange w:id="4293" w:author="Rafi Aziizi" w:date="2021-11-13T12:15:00Z">
          <w:pPr/>
        </w:pPrChange>
      </w:pPr>
    </w:p>
    <w:p w14:paraId="6065BC44" w14:textId="3E6E7CD6" w:rsidR="00EE4F66" w:rsidDel="004822D0" w:rsidRDefault="00EE4F66" w:rsidP="00E8612D">
      <w:pPr>
        <w:rPr>
          <w:del w:id="4294" w:author="Rafi Aziizi" w:date="2021-11-13T12:04:00Z"/>
          <w:lang w:val="id-ID"/>
        </w:rPr>
        <w:pPrChange w:id="4295" w:author="Rafi Aziizi" w:date="2021-11-13T12:15:00Z">
          <w:pPr/>
        </w:pPrChange>
      </w:pPr>
    </w:p>
    <w:p w14:paraId="6E2FFE16" w14:textId="2FB7F69C" w:rsidR="00EE4F66" w:rsidDel="004822D0" w:rsidRDefault="00EE4F66" w:rsidP="00E8612D">
      <w:pPr>
        <w:rPr>
          <w:del w:id="4296" w:author="Rafi Aziizi" w:date="2021-11-13T12:04:00Z"/>
          <w:lang w:val="id-ID"/>
        </w:rPr>
        <w:pPrChange w:id="4297" w:author="Rafi Aziizi" w:date="2021-11-13T12:15:00Z">
          <w:pPr/>
        </w:pPrChange>
      </w:pPr>
    </w:p>
    <w:p w14:paraId="4F233DD8" w14:textId="3F7C827B" w:rsidR="00EE4F66" w:rsidDel="004822D0" w:rsidRDefault="00EE4F66" w:rsidP="00E8612D">
      <w:pPr>
        <w:rPr>
          <w:del w:id="4298" w:author="Rafi Aziizi" w:date="2021-11-13T12:04:00Z"/>
          <w:lang w:val="id-ID"/>
        </w:rPr>
        <w:pPrChange w:id="4299" w:author="Rafi Aziizi" w:date="2021-11-13T12:15:00Z">
          <w:pPr/>
        </w:pPrChange>
      </w:pPr>
    </w:p>
    <w:p w14:paraId="5C5E704A" w14:textId="26A69149" w:rsidR="00EE4F66" w:rsidDel="004822D0" w:rsidRDefault="00EE4F66" w:rsidP="00E8612D">
      <w:pPr>
        <w:rPr>
          <w:del w:id="4300" w:author="Rafi Aziizi" w:date="2021-11-13T12:04:00Z"/>
          <w:lang w:val="id-ID"/>
        </w:rPr>
        <w:pPrChange w:id="4301" w:author="Rafi Aziizi" w:date="2021-11-13T12:15:00Z">
          <w:pPr/>
        </w:pPrChange>
      </w:pPr>
    </w:p>
    <w:p w14:paraId="6A65847A" w14:textId="5F2066DF" w:rsidR="00A2766B" w:rsidDel="004822D0" w:rsidRDefault="00A2766B" w:rsidP="00E8612D">
      <w:pPr>
        <w:rPr>
          <w:del w:id="4302" w:author="Rafi Aziizi" w:date="2021-11-13T12:04:00Z"/>
          <w:lang w:val="id-ID"/>
        </w:rPr>
        <w:pPrChange w:id="4303" w:author="Rafi Aziizi" w:date="2021-11-13T12:15:00Z">
          <w:pPr/>
        </w:pPrChange>
      </w:pPr>
    </w:p>
    <w:p w14:paraId="063AA0AD" w14:textId="7917728B" w:rsidR="00EE4F66" w:rsidDel="004822D0" w:rsidRDefault="00EE4F66" w:rsidP="00E8612D">
      <w:pPr>
        <w:rPr>
          <w:del w:id="4304" w:author="Rafi Aziizi" w:date="2021-11-13T12:04:00Z"/>
          <w:lang w:val="id-ID"/>
        </w:rPr>
        <w:pPrChange w:id="4305" w:author="Rafi Aziizi" w:date="2021-11-13T12:15:00Z">
          <w:pPr/>
        </w:pPrChange>
      </w:pPr>
    </w:p>
    <w:p w14:paraId="5A53DC40" w14:textId="1392302A" w:rsidR="00EE4F66" w:rsidDel="004822D0" w:rsidRDefault="00EE4F66" w:rsidP="00E8612D">
      <w:pPr>
        <w:rPr>
          <w:del w:id="4306" w:author="Rafi Aziizi" w:date="2021-11-13T12:04:00Z"/>
          <w:lang w:val="id-ID"/>
        </w:rPr>
        <w:pPrChange w:id="4307" w:author="Rafi Aziizi" w:date="2021-11-13T12:15:00Z">
          <w:pPr/>
        </w:pPrChange>
      </w:pPr>
    </w:p>
    <w:p w14:paraId="422F76C9" w14:textId="6A4E83DC" w:rsidR="00EE4F66" w:rsidDel="004822D0" w:rsidRDefault="00EE4F66" w:rsidP="00E8612D">
      <w:pPr>
        <w:rPr>
          <w:del w:id="4308" w:author="Rafi Aziizi" w:date="2021-11-13T12:04:00Z"/>
          <w:lang w:val="id-ID"/>
        </w:rPr>
        <w:pPrChange w:id="4309" w:author="Rafi Aziizi" w:date="2021-11-13T12:15:00Z">
          <w:pPr/>
        </w:pPrChange>
      </w:pPr>
    </w:p>
    <w:p w14:paraId="632CE7EC" w14:textId="61258F7F" w:rsidR="00EE4F66" w:rsidDel="004822D0" w:rsidRDefault="00EE4F66" w:rsidP="00E8612D">
      <w:pPr>
        <w:rPr>
          <w:del w:id="4310" w:author="Rafi Aziizi" w:date="2021-11-13T12:04:00Z"/>
          <w:lang w:val="id-ID"/>
        </w:rPr>
        <w:pPrChange w:id="4311" w:author="Rafi Aziizi" w:date="2021-11-13T12:15:00Z">
          <w:pPr/>
        </w:pPrChange>
      </w:pPr>
    </w:p>
    <w:p w14:paraId="0676FB36" w14:textId="5FCCCD92" w:rsidR="00EE4F66" w:rsidDel="00FE2102" w:rsidRDefault="00EE4F66" w:rsidP="00E8612D">
      <w:pPr>
        <w:rPr>
          <w:del w:id="4312" w:author=" " w:date="2021-11-12T16:36:00Z"/>
          <w:lang w:val="id-ID"/>
        </w:rPr>
        <w:pPrChange w:id="4313" w:author="Rafi Aziizi" w:date="2021-11-13T12:15:00Z">
          <w:pPr/>
        </w:pPrChange>
      </w:pPr>
    </w:p>
    <w:p w14:paraId="35131811" w14:textId="4EF754D9" w:rsidR="00EE4F66" w:rsidRPr="004A229B" w:rsidDel="00FE2102" w:rsidRDefault="00EE4F66" w:rsidP="00E8612D">
      <w:pPr>
        <w:rPr>
          <w:del w:id="4314" w:author=" " w:date="2021-11-12T16:36:00Z"/>
          <w:lang w:val="id-ID"/>
        </w:rPr>
        <w:pPrChange w:id="4315" w:author="Rafi Aziizi" w:date="2021-11-13T12:15:00Z">
          <w:pPr/>
        </w:pPrChange>
      </w:pPr>
    </w:p>
    <w:p w14:paraId="69233C8C" w14:textId="24926C07" w:rsidR="004A229B" w:rsidRPr="0083024D" w:rsidDel="004822D0" w:rsidRDefault="004A229B" w:rsidP="00E8612D">
      <w:pPr>
        <w:pStyle w:val="ListParagraph"/>
        <w:numPr>
          <w:ilvl w:val="0"/>
          <w:numId w:val="42"/>
        </w:numPr>
        <w:ind w:left="0" w:firstLine="0"/>
        <w:rPr>
          <w:del w:id="4316" w:author="Rafi Aziizi" w:date="2021-11-13T12:11:00Z"/>
          <w:lang w:val="id-ID"/>
        </w:rPr>
        <w:pPrChange w:id="4317" w:author="Rafi Aziizi" w:date="2021-11-13T12:15:00Z">
          <w:pPr>
            <w:pStyle w:val="ListParagraph"/>
            <w:numPr>
              <w:numId w:val="42"/>
            </w:numPr>
            <w:ind w:left="426" w:hanging="360"/>
          </w:pPr>
        </w:pPrChange>
      </w:pPr>
      <w:del w:id="4318" w:author="Rafi Aziizi" w:date="2021-11-13T12:11:00Z">
        <w:r w:rsidDel="004822D0">
          <w:delText>Laporan Absen</w:delText>
        </w:r>
      </w:del>
    </w:p>
    <w:p w14:paraId="3CA2BB00" w14:textId="61ED5B42" w:rsidR="0083024D" w:rsidRPr="00EE4F66" w:rsidDel="004822D0" w:rsidRDefault="0083024D" w:rsidP="00E8612D">
      <w:pPr>
        <w:rPr>
          <w:del w:id="4319" w:author="Rafi Aziizi" w:date="2021-11-13T12:05:00Z"/>
        </w:rPr>
        <w:pPrChange w:id="4320" w:author="Rafi Aziizi" w:date="2021-11-13T12:15:00Z">
          <w:pPr>
            <w:ind w:firstLine="426"/>
          </w:pPr>
        </w:pPrChange>
      </w:pPr>
      <w:del w:id="4321"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rsidP="00E8612D">
      <w:pPr>
        <w:rPr>
          <w:del w:id="4322" w:author=" " w:date="2021-11-12T16:37:00Z"/>
          <w:lang w:val="id-ID"/>
          <w:rPrChange w:id="4323" w:author="Rafi Aziizi" w:date="2021-11-13T12:05:00Z">
            <w:rPr>
              <w:del w:id="4324" w:author=" " w:date="2021-11-12T16:37:00Z"/>
              <w:lang w:val="id-ID"/>
            </w:rPr>
          </w:rPrChange>
        </w:rPr>
        <w:pPrChange w:id="4325" w:author="Rafi Aziizi" w:date="2021-11-13T12:15:00Z">
          <w:pPr/>
        </w:pPrChange>
      </w:pPr>
    </w:p>
    <w:p w14:paraId="2A71F879" w14:textId="7A1E656C" w:rsidR="00EE4F66" w:rsidDel="00FE2102" w:rsidRDefault="00EE4F66" w:rsidP="00E8612D">
      <w:pPr>
        <w:rPr>
          <w:del w:id="4326" w:author=" " w:date="2021-11-12T16:37:00Z"/>
          <w:lang w:val="id-ID"/>
        </w:rPr>
        <w:pPrChange w:id="4327" w:author="Rafi Aziizi" w:date="2021-11-13T12:15:00Z">
          <w:pPr/>
        </w:pPrChange>
      </w:pPr>
    </w:p>
    <w:p w14:paraId="0AAA742B" w14:textId="7B25E036" w:rsidR="00EE4F66" w:rsidDel="00FE2102" w:rsidRDefault="00EE4F66" w:rsidP="00E8612D">
      <w:pPr>
        <w:rPr>
          <w:del w:id="4328" w:author=" " w:date="2021-11-12T16:37:00Z"/>
          <w:lang w:val="id-ID"/>
        </w:rPr>
        <w:pPrChange w:id="4329" w:author="Rafi Aziizi" w:date="2021-11-13T12:15:00Z">
          <w:pPr/>
        </w:pPrChange>
      </w:pPr>
    </w:p>
    <w:p w14:paraId="0E187D72" w14:textId="77176649" w:rsidR="00EE4F66" w:rsidDel="00FE2102" w:rsidRDefault="00EE4F66" w:rsidP="00E8612D">
      <w:pPr>
        <w:rPr>
          <w:del w:id="4330" w:author=" " w:date="2021-11-12T16:37:00Z"/>
          <w:lang w:val="id-ID"/>
        </w:rPr>
        <w:pPrChange w:id="4331" w:author="Rafi Aziizi" w:date="2021-11-13T12:15:00Z">
          <w:pPr/>
        </w:pPrChange>
      </w:pPr>
    </w:p>
    <w:p w14:paraId="48031735" w14:textId="57BBE34C" w:rsidR="00EE4F66" w:rsidDel="00FE2102" w:rsidRDefault="00EE4F66" w:rsidP="00E8612D">
      <w:pPr>
        <w:rPr>
          <w:del w:id="4332" w:author=" " w:date="2021-11-12T16:37:00Z"/>
          <w:lang w:val="id-ID"/>
        </w:rPr>
        <w:pPrChange w:id="4333" w:author="Rafi Aziizi" w:date="2021-11-13T12:15:00Z">
          <w:pPr/>
        </w:pPrChange>
      </w:pPr>
    </w:p>
    <w:p w14:paraId="05501F90" w14:textId="5E0BC049" w:rsidR="00EE4F66" w:rsidDel="00FE2102" w:rsidRDefault="00EE4F66" w:rsidP="00E8612D">
      <w:pPr>
        <w:rPr>
          <w:del w:id="4334" w:author=" " w:date="2021-11-12T16:37:00Z"/>
          <w:lang w:val="id-ID"/>
        </w:rPr>
        <w:pPrChange w:id="4335" w:author="Rafi Aziizi" w:date="2021-11-13T12:15:00Z">
          <w:pPr/>
        </w:pPrChange>
      </w:pPr>
    </w:p>
    <w:p w14:paraId="030AE101" w14:textId="03DC9D05" w:rsidR="00EE4F66" w:rsidDel="00FE2102" w:rsidRDefault="00EE4F66" w:rsidP="00E8612D">
      <w:pPr>
        <w:rPr>
          <w:del w:id="4336" w:author=" " w:date="2021-11-12T16:37:00Z"/>
          <w:lang w:val="id-ID"/>
        </w:rPr>
        <w:pPrChange w:id="4337" w:author="Rafi Aziizi" w:date="2021-11-13T12:15:00Z">
          <w:pPr/>
        </w:pPrChange>
      </w:pPr>
    </w:p>
    <w:p w14:paraId="7FDEF226" w14:textId="617DD030" w:rsidR="00EE4F66" w:rsidDel="004822D0" w:rsidRDefault="00EE4F66" w:rsidP="00E8612D">
      <w:pPr>
        <w:rPr>
          <w:del w:id="4338" w:author="Rafi Aziizi" w:date="2021-11-13T12:05:00Z"/>
          <w:lang w:val="id-ID"/>
        </w:rPr>
        <w:pPrChange w:id="4339" w:author="Rafi Aziizi" w:date="2021-11-13T12:15:00Z">
          <w:pPr/>
        </w:pPrChange>
      </w:pPr>
      <w:del w:id="4340" w:author="Rafi Aziizi" w:date="2021-11-13T12:04:00Z">
        <w:r w:rsidDel="004822D0">
          <w:rPr>
            <w:noProof/>
          </w:rPr>
          <mc:AlternateContent>
            <mc:Choice Requires="wps">
              <w:drawing>
                <wp:anchor distT="0" distB="0" distL="114300" distR="114300" simplePos="0" relativeHeight="251740672" behindDoc="1" locked="0" layoutInCell="1" allowOverlap="1" wp14:anchorId="35A0FC4A" wp14:editId="3498B5A8">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70E6B273" w:rsidR="00D26F74" w:rsidRPr="0080515E" w:rsidRDefault="00D26F74" w:rsidP="00EE4F66">
                              <w:pPr>
                                <w:pStyle w:val="Caption"/>
                                <w:jc w:val="center"/>
                                <w:rPr>
                                  <w:noProof/>
                                  <w:sz w:val="24"/>
                                  <w:szCs w:val="24"/>
                                </w:rPr>
                              </w:pPr>
                              <w:bookmarkStart w:id="4341" w:name="_Toc83115829"/>
                              <w:del w:id="4342"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bookmarkEnd w:id="4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6"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" stroked="f">
                  <v:textbox style="mso-fit-shape-to-text:t" inset="0,0,0,0">
                    <w:txbxContent>
                      <w:p w14:paraId="2057A619" w14:textId="70E6B273" w:rsidR="00D26F74" w:rsidRPr="0080515E" w:rsidRDefault="00D26F74" w:rsidP="00EE4F66">
                        <w:pPr>
                          <w:pStyle w:val="Caption"/>
                          <w:jc w:val="center"/>
                          <w:rPr>
                            <w:noProof/>
                            <w:sz w:val="24"/>
                            <w:szCs w:val="24"/>
                          </w:rPr>
                        </w:pPr>
                        <w:bookmarkStart w:id="4343" w:name="_Toc83115829"/>
                        <w:del w:id="4344"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bookmarkEnd w:id="4343"/>
                      </w:p>
                    </w:txbxContent>
                  </v:textbox>
                </v:shape>
              </w:pict>
            </mc:Fallback>
          </mc:AlternateContent>
        </w:r>
      </w:del>
      <w:del w:id="4345" w:author="Rafi Aziizi" w:date="2021-11-13T11:38:00Z">
        <w:r w:rsidDel="00FF5489">
          <w:rPr>
            <w:noProof/>
          </w:rPr>
          <w:drawing>
            <wp:anchor distT="0" distB="0" distL="114300" distR="114300" simplePos="0" relativeHeight="251738624" behindDoc="1" locked="0" layoutInCell="1" allowOverlap="1" wp14:anchorId="58DDCD4F" wp14:editId="2ABA00A3">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rsidP="00E8612D">
      <w:pPr>
        <w:rPr>
          <w:del w:id="4346" w:author="Rafi Aziizi" w:date="2021-11-13T12:05:00Z"/>
          <w:lang w:val="id-ID"/>
        </w:rPr>
        <w:pPrChange w:id="4347" w:author="Rafi Aziizi" w:date="2021-11-13T12:15:00Z">
          <w:pPr/>
        </w:pPrChange>
      </w:pPr>
    </w:p>
    <w:p w14:paraId="1E97F741" w14:textId="090F07D5" w:rsidR="00EE4F66" w:rsidDel="004822D0" w:rsidRDefault="00EE4F66" w:rsidP="00E8612D">
      <w:pPr>
        <w:rPr>
          <w:del w:id="4348" w:author="Rafi Aziizi" w:date="2021-11-13T12:05:00Z"/>
          <w:lang w:val="id-ID"/>
        </w:rPr>
        <w:pPrChange w:id="4349" w:author="Rafi Aziizi" w:date="2021-11-13T12:15:00Z">
          <w:pPr/>
        </w:pPrChange>
      </w:pPr>
    </w:p>
    <w:p w14:paraId="4BBADB57" w14:textId="20AC2177" w:rsidR="00EE4F66" w:rsidDel="004822D0" w:rsidRDefault="00EE4F66" w:rsidP="00E8612D">
      <w:pPr>
        <w:rPr>
          <w:del w:id="4350" w:author="Rafi Aziizi" w:date="2021-11-13T12:05:00Z"/>
          <w:lang w:val="id-ID"/>
        </w:rPr>
        <w:pPrChange w:id="4351" w:author="Rafi Aziizi" w:date="2021-11-13T12:15:00Z">
          <w:pPr/>
        </w:pPrChange>
      </w:pPr>
    </w:p>
    <w:p w14:paraId="1C8D6F34" w14:textId="068C96B8" w:rsidR="00EE4F66" w:rsidDel="004822D0" w:rsidRDefault="00EE4F66" w:rsidP="00E8612D">
      <w:pPr>
        <w:rPr>
          <w:del w:id="4352" w:author="Rafi Aziizi" w:date="2021-11-13T12:05:00Z"/>
          <w:lang w:val="id-ID"/>
        </w:rPr>
        <w:pPrChange w:id="4353" w:author="Rafi Aziizi" w:date="2021-11-13T12:15:00Z">
          <w:pPr/>
        </w:pPrChange>
      </w:pPr>
    </w:p>
    <w:p w14:paraId="28199CF4" w14:textId="5A7EC511" w:rsidR="00EE4F66" w:rsidDel="004822D0" w:rsidRDefault="00EE4F66" w:rsidP="00E8612D">
      <w:pPr>
        <w:rPr>
          <w:del w:id="4354" w:author="Rafi Aziizi" w:date="2021-11-13T12:05:00Z"/>
          <w:lang w:val="id-ID"/>
        </w:rPr>
        <w:pPrChange w:id="4355" w:author="Rafi Aziizi" w:date="2021-11-13T12:15:00Z">
          <w:pPr/>
        </w:pPrChange>
      </w:pPr>
    </w:p>
    <w:p w14:paraId="17B4D9C6" w14:textId="4C5B0E2B" w:rsidR="00EE4F66" w:rsidDel="004822D0" w:rsidRDefault="00EE4F66" w:rsidP="00E8612D">
      <w:pPr>
        <w:rPr>
          <w:del w:id="4356" w:author="Rafi Aziizi" w:date="2021-11-13T12:05:00Z"/>
          <w:lang w:val="id-ID"/>
        </w:rPr>
        <w:pPrChange w:id="4357" w:author="Rafi Aziizi" w:date="2021-11-13T12:15:00Z">
          <w:pPr/>
        </w:pPrChange>
      </w:pPr>
    </w:p>
    <w:p w14:paraId="503518C2" w14:textId="5C3B5E29" w:rsidR="00EE4F66" w:rsidDel="004822D0" w:rsidRDefault="00EE4F66" w:rsidP="00E8612D">
      <w:pPr>
        <w:rPr>
          <w:del w:id="4358" w:author="Rafi Aziizi" w:date="2021-11-13T12:05:00Z"/>
          <w:lang w:val="id-ID"/>
        </w:rPr>
        <w:pPrChange w:id="4359" w:author="Rafi Aziizi" w:date="2021-11-13T12:15:00Z">
          <w:pPr/>
        </w:pPrChange>
      </w:pPr>
    </w:p>
    <w:p w14:paraId="4611511E" w14:textId="6C98433A" w:rsidR="00EE4F66" w:rsidDel="004822D0" w:rsidRDefault="00EE4F66" w:rsidP="00E8612D">
      <w:pPr>
        <w:rPr>
          <w:del w:id="4360" w:author="Rafi Aziizi" w:date="2021-11-13T12:05:00Z"/>
          <w:lang w:val="id-ID"/>
        </w:rPr>
        <w:pPrChange w:id="4361" w:author="Rafi Aziizi" w:date="2021-11-13T12:15:00Z">
          <w:pPr/>
        </w:pPrChange>
      </w:pPr>
    </w:p>
    <w:p w14:paraId="3CE64C9C" w14:textId="2857FD56" w:rsidR="00EE4F66" w:rsidDel="004822D0" w:rsidRDefault="00EE4F66" w:rsidP="00E8612D">
      <w:pPr>
        <w:rPr>
          <w:del w:id="4362" w:author="Rafi Aziizi" w:date="2021-11-13T12:05:00Z"/>
          <w:lang w:val="id-ID"/>
        </w:rPr>
        <w:pPrChange w:id="4363" w:author="Rafi Aziizi" w:date="2021-11-13T12:15:00Z">
          <w:pPr/>
        </w:pPrChange>
      </w:pPr>
    </w:p>
    <w:p w14:paraId="6F3EE50B" w14:textId="529E8A0F" w:rsidR="00EE4F66" w:rsidDel="004822D0" w:rsidRDefault="00EE4F66" w:rsidP="00E8612D">
      <w:pPr>
        <w:rPr>
          <w:del w:id="4364" w:author="Rafi Aziizi" w:date="2021-11-13T12:05:00Z"/>
          <w:lang w:val="id-ID"/>
        </w:rPr>
        <w:pPrChange w:id="4365" w:author="Rafi Aziizi" w:date="2021-11-13T12:15:00Z">
          <w:pPr>
            <w:spacing w:line="240" w:lineRule="auto"/>
          </w:pPr>
        </w:pPrChange>
      </w:pPr>
    </w:p>
    <w:p w14:paraId="3EE22CD3" w14:textId="118F80D0" w:rsidR="00EE4F66" w:rsidRPr="00EE4F66" w:rsidDel="00E8612D" w:rsidRDefault="00EE4F66" w:rsidP="00E8612D">
      <w:pPr>
        <w:rPr>
          <w:del w:id="4366" w:author="Rafi Aziizi" w:date="2021-11-13T12:15:00Z"/>
          <w:lang w:val="id-ID"/>
        </w:rPr>
        <w:pPrChange w:id="4367"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4368" w:author="Rafi Aziizi" w:date="2021-11-13T12:16:00Z"/>
          <w:lang w:val="id-ID"/>
        </w:rPr>
      </w:pPr>
      <w:del w:id="4369" w:author="Rafi Aziizi" w:date="2021-11-13T12:16:00Z">
        <w:r w:rsidDel="00E8612D">
          <w:delText>Laporan Riwayat Absen</w:delText>
        </w:r>
      </w:del>
    </w:p>
    <w:p w14:paraId="7568A21E" w14:textId="7B5C5E91" w:rsidR="00791945" w:rsidRPr="00EE4F66" w:rsidDel="00E8612D" w:rsidRDefault="00791945" w:rsidP="00EE4F66">
      <w:pPr>
        <w:ind w:firstLine="426"/>
        <w:rPr>
          <w:del w:id="4370" w:author="Rafi Aziizi" w:date="2021-11-13T12:16:00Z"/>
        </w:rPr>
      </w:pPr>
      <w:del w:id="4371"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58DD7679" w:rsidR="00EE4F66" w:rsidDel="004822D0" w:rsidRDefault="00605993" w:rsidP="00EE4F66">
      <w:pPr>
        <w:keepNext/>
        <w:jc w:val="center"/>
        <w:rPr>
          <w:del w:id="4372" w:author="Rafi Aziizi" w:date="2021-11-13T12:05:00Z"/>
        </w:rPr>
      </w:pPr>
      <w:del w:id="4373" w:author="Rafi Aziizi" w:date="2021-11-13T11:38:00Z">
        <w:r w:rsidDel="00FF5489">
          <w:rPr>
            <w:noProof/>
          </w:rPr>
          <w:drawing>
            <wp:inline distT="0" distB="0" distL="0" distR="0" wp14:anchorId="508A8965" wp14:editId="5C1CCD8D">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745D04A" w:rsidR="00A2766B" w:rsidRPr="00605993" w:rsidDel="004822D0" w:rsidRDefault="00EE4F66" w:rsidP="00EE4F66">
      <w:pPr>
        <w:pStyle w:val="Caption"/>
        <w:jc w:val="center"/>
        <w:rPr>
          <w:del w:id="4374" w:author="Rafi Aziizi" w:date="2021-11-13T12:05:00Z"/>
          <w:i w:val="0"/>
          <w:iCs w:val="0"/>
          <w:lang w:val="id-ID"/>
        </w:rPr>
      </w:pPr>
      <w:bookmarkStart w:id="4375" w:name="_Toc83115830"/>
      <w:del w:id="4376" w:author="Rafi Aziizi" w:date="2021-11-13T12:05:00Z">
        <w:r w:rsidDel="004822D0">
          <w:delText xml:space="preserve">Gambar 3. </w:delText>
        </w:r>
        <w:r w:rsidDel="004822D0">
          <w:fldChar w:fldCharType="begin"/>
        </w:r>
        <w:r w:rsidRPr="00E8612D" w:rsidDel="004822D0">
          <w:rPr>
            <w:rPrChange w:id="4377" w:author="Rafi Aziizi" w:date="2021-11-13T12:16:00Z">
              <w:rPr/>
            </w:rPrChange>
          </w:rPr>
          <w:delInstrText xml:space="preserve"> SEQ Gambar_3. \* ARABIC </w:delInstrText>
        </w:r>
        <w:r w:rsidDel="004822D0">
          <w:fldChar w:fldCharType="separate"/>
        </w:r>
        <w:r w:rsidR="003748F7" w:rsidDel="004822D0">
          <w:rPr>
            <w:noProof/>
          </w:rPr>
          <w:delText>17</w:delText>
        </w:r>
        <w:r w:rsidDel="004822D0">
          <w:fldChar w:fldCharType="end"/>
        </w:r>
        <w:r w:rsidDel="004822D0">
          <w:delText xml:space="preserve"> Sequence Diagram Laporan Riwayat Absen</w:delText>
        </w:r>
        <w:bookmarkEnd w:id="4375"/>
      </w:del>
    </w:p>
    <w:p w14:paraId="64C1F952" w14:textId="4D23DC5A" w:rsidR="004A229B" w:rsidRPr="00FF7610" w:rsidDel="00E8612D" w:rsidRDefault="00605993" w:rsidP="00FF2590">
      <w:pPr>
        <w:pStyle w:val="ListParagraph"/>
        <w:numPr>
          <w:ilvl w:val="0"/>
          <w:numId w:val="42"/>
        </w:numPr>
        <w:ind w:left="426"/>
        <w:rPr>
          <w:del w:id="4378" w:author="Rafi Aziizi" w:date="2021-11-13T12:16:00Z"/>
          <w:lang w:val="id-ID"/>
        </w:rPr>
      </w:pPr>
      <w:del w:id="4379"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4380" w:author="Rafi Aziizi" w:date="2021-11-13T12:16:00Z"/>
        </w:rPr>
      </w:pPr>
      <w:del w:id="4381"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31C1B11A" w:rsidR="00FF7610" w:rsidRPr="00FF7610" w:rsidDel="004822D0" w:rsidRDefault="00EE4F66" w:rsidP="00FF7610">
      <w:pPr>
        <w:rPr>
          <w:del w:id="4382" w:author="Rafi Aziizi" w:date="2021-11-13T12:05:00Z"/>
          <w:lang w:val="id-ID"/>
        </w:rPr>
      </w:pPr>
      <w:del w:id="4383" w:author="Rafi Aziizi" w:date="2021-11-13T12:05:00Z">
        <w:r w:rsidDel="004822D0">
          <w:rPr>
            <w:noProof/>
          </w:rPr>
          <mc:AlternateContent>
            <mc:Choice Requires="wps">
              <w:drawing>
                <wp:anchor distT="0" distB="0" distL="114300" distR="114300" simplePos="0" relativeHeight="251743744" behindDoc="1" locked="0" layoutInCell="1" allowOverlap="1" wp14:anchorId="1EAAAA30" wp14:editId="1992D9FE">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6B7A7B77" w:rsidR="00D26F74" w:rsidRPr="00361050" w:rsidRDefault="00D26F74" w:rsidP="004822D0">
                              <w:pPr>
                                <w:pStyle w:val="Caption"/>
                                <w:rPr>
                                  <w:noProof/>
                                  <w:sz w:val="24"/>
                                  <w:szCs w:val="24"/>
                                </w:rPr>
                                <w:pPrChange w:id="4384" w:author="Rafi Aziizi" w:date="2021-11-13T12:05:00Z">
                                  <w:pPr>
                                    <w:pStyle w:val="Caption"/>
                                    <w:jc w:val="center"/>
                                  </w:pPr>
                                </w:pPrChange>
                              </w:pPr>
                              <w:bookmarkStart w:id="4385" w:name="_Toc83115831"/>
                              <w:del w:id="4386"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bookmarkEnd w:id="4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7"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XeJMAIAAGc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Kjld4kwAgAAZwQAAA4AAAAAAAAAAAAAAAAA&#10;LgIAAGRycy9lMm9Eb2MueG1sUEsBAi0AFAAGAAgAAAAhAKKsZJPhAAAACQEAAA8AAAAAAAAAAAAA&#10;AAAAigQAAGRycy9kb3ducmV2LnhtbFBLBQYAAAAABAAEAPMAAACYBQAAAAA=&#10;" stroked="f">
                  <v:textbox style="mso-fit-shape-to-text:t" inset="0,0,0,0">
                    <w:txbxContent>
                      <w:p w14:paraId="515C6AB3" w14:textId="6B7A7B77" w:rsidR="00D26F74" w:rsidRPr="00361050" w:rsidRDefault="00D26F74" w:rsidP="004822D0">
                        <w:pPr>
                          <w:pStyle w:val="Caption"/>
                          <w:rPr>
                            <w:noProof/>
                            <w:sz w:val="24"/>
                            <w:szCs w:val="24"/>
                          </w:rPr>
                          <w:pPrChange w:id="4387" w:author="Rafi Aziizi" w:date="2021-11-13T12:05:00Z">
                            <w:pPr>
                              <w:pStyle w:val="Caption"/>
                              <w:jc w:val="center"/>
                            </w:pPr>
                          </w:pPrChange>
                        </w:pPr>
                        <w:bookmarkStart w:id="4388" w:name="_Toc83115831"/>
                        <w:del w:id="4389"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bookmarkEnd w:id="4388"/>
                      </w:p>
                    </w:txbxContent>
                  </v:textbox>
                </v:shape>
              </w:pict>
            </mc:Fallback>
          </mc:AlternateContent>
        </w:r>
      </w:del>
      <w:del w:id="4390" w:author="Rafi Aziizi" w:date="2021-11-13T11:38:00Z">
        <w:r w:rsidDel="00FF5489">
          <w:rPr>
            <w:noProof/>
          </w:rPr>
          <w:drawing>
            <wp:anchor distT="0" distB="0" distL="114300" distR="114300" simplePos="0" relativeHeight="251741696" behindDoc="1" locked="0" layoutInCell="1" allowOverlap="1" wp14:anchorId="6A3B86B1" wp14:editId="0EF4E991">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4391" w:author="Rafi Aziizi" w:date="2021-11-13T12:05:00Z"/>
          <w:lang w:val="id-ID"/>
        </w:rPr>
      </w:pPr>
    </w:p>
    <w:p w14:paraId="2FACE189" w14:textId="0B3FAA18" w:rsidR="00EE4F66" w:rsidDel="004822D0" w:rsidRDefault="00EE4F66" w:rsidP="00605993">
      <w:pPr>
        <w:rPr>
          <w:del w:id="4392" w:author="Rafi Aziizi" w:date="2021-11-13T12:05:00Z"/>
          <w:lang w:val="id-ID"/>
        </w:rPr>
      </w:pPr>
    </w:p>
    <w:p w14:paraId="5864D0C9" w14:textId="246D0967" w:rsidR="00EE4F66" w:rsidDel="004822D0" w:rsidRDefault="00EE4F66" w:rsidP="00605993">
      <w:pPr>
        <w:rPr>
          <w:del w:id="4393" w:author="Rafi Aziizi" w:date="2021-11-13T12:05:00Z"/>
          <w:lang w:val="id-ID"/>
        </w:rPr>
      </w:pPr>
    </w:p>
    <w:p w14:paraId="60FD7E53" w14:textId="060E6E1E" w:rsidR="00EE4F66" w:rsidDel="004822D0" w:rsidRDefault="00EE4F66" w:rsidP="00605993">
      <w:pPr>
        <w:rPr>
          <w:del w:id="4394" w:author="Rafi Aziizi" w:date="2021-11-13T12:05:00Z"/>
          <w:lang w:val="id-ID"/>
        </w:rPr>
      </w:pPr>
    </w:p>
    <w:p w14:paraId="032C761D" w14:textId="72A32320" w:rsidR="00EE4F66" w:rsidDel="004822D0" w:rsidRDefault="00EE4F66" w:rsidP="00605993">
      <w:pPr>
        <w:rPr>
          <w:del w:id="4395" w:author="Rafi Aziizi" w:date="2021-11-13T12:05:00Z"/>
          <w:lang w:val="id-ID"/>
        </w:rPr>
      </w:pPr>
    </w:p>
    <w:p w14:paraId="52CE099C" w14:textId="77878599" w:rsidR="00EE4F66" w:rsidDel="004822D0" w:rsidRDefault="00EE4F66" w:rsidP="00605993">
      <w:pPr>
        <w:rPr>
          <w:del w:id="4396" w:author="Rafi Aziizi" w:date="2021-11-13T12:05:00Z"/>
          <w:lang w:val="id-ID"/>
        </w:rPr>
      </w:pPr>
    </w:p>
    <w:p w14:paraId="2F07B97F" w14:textId="251D2BE8" w:rsidR="00EE4F66" w:rsidDel="004822D0" w:rsidRDefault="00EE4F66" w:rsidP="00605993">
      <w:pPr>
        <w:rPr>
          <w:del w:id="4397" w:author="Rafi Aziizi" w:date="2021-11-13T12:05:00Z"/>
          <w:lang w:val="id-ID"/>
        </w:rPr>
      </w:pPr>
    </w:p>
    <w:p w14:paraId="56F23C17" w14:textId="6B2A175B" w:rsidR="00EE4F66" w:rsidDel="004822D0" w:rsidRDefault="00EE4F66" w:rsidP="00605993">
      <w:pPr>
        <w:rPr>
          <w:del w:id="4398" w:author="Rafi Aziizi" w:date="2021-11-13T12:05:00Z"/>
          <w:lang w:val="id-ID"/>
        </w:rPr>
      </w:pPr>
    </w:p>
    <w:p w14:paraId="395AAC9F" w14:textId="48CEE11D" w:rsidR="00EE4F66" w:rsidDel="004822D0" w:rsidRDefault="00EE4F66" w:rsidP="00605993">
      <w:pPr>
        <w:rPr>
          <w:del w:id="4399" w:author="Rafi Aziizi" w:date="2021-11-13T12:05:00Z"/>
          <w:lang w:val="id-ID"/>
        </w:rPr>
      </w:pPr>
    </w:p>
    <w:p w14:paraId="361B2D13" w14:textId="439EF478" w:rsidR="00EE4F66" w:rsidRPr="00605993" w:rsidDel="004822D0" w:rsidRDefault="00EE4F66" w:rsidP="00605993">
      <w:pPr>
        <w:rPr>
          <w:del w:id="4400"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4401" w:author="Rafi Aziizi" w:date="2021-11-13T12:22:00Z">
            <w:rPr>
              <w:lang w:val="id-ID"/>
            </w:rPr>
          </w:rPrChange>
        </w:rPr>
      </w:pPr>
      <w:proofErr w:type="spellStart"/>
      <w:r w:rsidRPr="00AB33B3">
        <w:rPr>
          <w:b/>
          <w:bCs/>
          <w:rPrChange w:id="4402" w:author="Rafi Aziizi" w:date="2021-11-13T12:22:00Z">
            <w:rPr/>
          </w:rPrChange>
        </w:rPr>
        <w:t>Notifikasi</w:t>
      </w:r>
      <w:proofErr w:type="spellEnd"/>
      <w:r w:rsidRPr="00AB33B3">
        <w:rPr>
          <w:b/>
          <w:bCs/>
          <w:rPrChange w:id="4403" w:author="Rafi Aziizi" w:date="2021-11-13T12:22:00Z">
            <w:rPr/>
          </w:rPrChange>
        </w:rPr>
        <w:t xml:space="preserve"> </w:t>
      </w:r>
      <w:proofErr w:type="spellStart"/>
      <w:r w:rsidRPr="00AB33B3">
        <w:rPr>
          <w:b/>
          <w:bCs/>
          <w:rPrChange w:id="4404" w:author="Rafi Aziizi" w:date="2021-11-13T12:22:00Z">
            <w:rPr/>
          </w:rPrChange>
        </w:rPr>
        <w:t>Siswa</w:t>
      </w:r>
      <w:proofErr w:type="spellEnd"/>
      <w:r w:rsidRPr="00AB33B3">
        <w:rPr>
          <w:b/>
          <w:bCs/>
          <w:rPrChange w:id="4405" w:author="Rafi Aziizi" w:date="2021-11-13T12:22:00Z">
            <w:rPr/>
          </w:rPrChange>
        </w:rPr>
        <w:t xml:space="preserve"> </w:t>
      </w:r>
      <w:proofErr w:type="spellStart"/>
      <w:r w:rsidRPr="00AB33B3">
        <w:rPr>
          <w:b/>
          <w:bCs/>
          <w:rPrChange w:id="4406" w:author="Rafi Aziizi" w:date="2021-11-13T12:22:00Z">
            <w:rPr/>
          </w:rPrChange>
        </w:rPr>
        <w:t>Bermasalah</w:t>
      </w:r>
      <w:proofErr w:type="spellEnd"/>
    </w:p>
    <w:p w14:paraId="521E4567" w14:textId="41807CE4" w:rsidR="00FF7610" w:rsidDel="000477A6" w:rsidRDefault="00FF7610" w:rsidP="00FF7610">
      <w:pPr>
        <w:ind w:firstLine="426"/>
        <w:rPr>
          <w:ins w:id="4407" w:author=" " w:date="2021-11-12T16:37:00Z"/>
          <w:del w:id="4408" w:author="Rafi Aziizi" w:date="2021-11-12T18:25:00Z"/>
          <w:lang w:val="id-ID"/>
        </w:rPr>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bookmarkStart w:id="4409" w:name="_GoBack"/>
      <w:bookmarkEnd w:id="4409"/>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FF7610">
        <w:rPr>
          <w:lang w:val="id-ID"/>
        </w:rPr>
        <w:t xml:space="preserve"> Gambar</w:t>
      </w:r>
    </w:p>
    <w:p w14:paraId="794419E1" w14:textId="77777777" w:rsidR="00FE2102" w:rsidRPr="00FF7610" w:rsidRDefault="00FE2102" w:rsidP="000477A6">
      <w:pPr>
        <w:ind w:firstLine="426"/>
        <w:rPr>
          <w:lang w:val="id-ID"/>
        </w:rPr>
        <w:pPrChange w:id="4410" w:author="Rafi Aziizi" w:date="2021-11-12T18:25:00Z">
          <w:pPr>
            <w:ind w:firstLine="426"/>
          </w:pPr>
        </w:pPrChange>
      </w:pPr>
    </w:p>
    <w:p w14:paraId="30F9C457" w14:textId="43EBC63B" w:rsidR="00EE4F66" w:rsidRPr="00E8612D" w:rsidDel="00AB33B3" w:rsidRDefault="00E8612D" w:rsidP="00FF7610">
      <w:pPr>
        <w:pStyle w:val="ListParagraph"/>
        <w:numPr>
          <w:ilvl w:val="0"/>
          <w:numId w:val="117"/>
        </w:numPr>
        <w:rPr>
          <w:del w:id="4411" w:author="Rafi Aziizi" w:date="2021-11-13T12:19:00Z"/>
          <w:rPrChange w:id="4412" w:author="Rafi Aziizi" w:date="2021-11-13T12:16:00Z">
            <w:rPr>
              <w:del w:id="4413" w:author="Rafi Aziizi" w:date="2021-11-13T12:19:00Z"/>
              <w:lang w:val="id-ID"/>
            </w:rPr>
          </w:rPrChange>
        </w:rPr>
        <w:pPrChange w:id="4414" w:author="Rafi Aziizi" w:date="2021-11-13T12:16:00Z">
          <w:pPr/>
        </w:pPrChange>
      </w:pPr>
      <w:ins w:id="4415" w:author="Rafi Aziizi" w:date="2021-11-13T12:16:00Z">
        <w:r>
          <w:rPr>
            <w:noProof/>
          </w:rPr>
          <w:t>Lihat Notifikasi</w:t>
        </w:r>
      </w:ins>
      <w:del w:id="4416" w:author="Rafi Aziizi" w:date="2021-11-13T12:19:00Z">
        <w:r w:rsidR="00EE4F66" w:rsidDel="00AB33B3">
          <w:rPr>
            <w:noProof/>
          </w:rPr>
          <mc:AlternateContent>
            <mc:Choice Requires="wps">
              <w:drawing>
                <wp:anchor distT="0" distB="0" distL="114300" distR="114300" simplePos="0" relativeHeight="251746816" behindDoc="1" locked="0" layoutInCell="1" allowOverlap="1" wp14:anchorId="75A42E92" wp14:editId="47209C80">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231A52EB" w:rsidR="00D26F74" w:rsidRPr="00B727AB" w:rsidRDefault="00D26F74" w:rsidP="00EE4F66">
                              <w:pPr>
                                <w:pStyle w:val="Caption"/>
                                <w:jc w:val="center"/>
                                <w:rPr>
                                  <w:noProof/>
                                  <w:sz w:val="24"/>
                                  <w:szCs w:val="24"/>
                                </w:rPr>
                              </w:pPr>
                              <w:bookmarkStart w:id="4417" w:name="_Toc83115832"/>
                              <w:del w:id="4418"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bookmarkEnd w:id="4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8"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wtMQIAAGcEAAAOAAAAZHJzL2Uyb0RvYy54bWysVMFu2zAMvQ/YPwi6L07SpV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7/yJkV&#10;DWm0U11gn6Fj5CJ+WudzSts6Sgwd+Unnwe/JGWF3FTbxS4AYxYnp85XdWE2Scza+mc/nM84kxW5v&#10;Z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" stroked="f">
                  <v:textbox style="mso-fit-shape-to-text:t" inset="0,0,0,0">
                    <w:txbxContent>
                      <w:p w14:paraId="151DB7A2" w14:textId="231A52EB" w:rsidR="00D26F74" w:rsidRPr="00B727AB" w:rsidRDefault="00D26F74" w:rsidP="00EE4F66">
                        <w:pPr>
                          <w:pStyle w:val="Caption"/>
                          <w:jc w:val="center"/>
                          <w:rPr>
                            <w:noProof/>
                            <w:sz w:val="24"/>
                            <w:szCs w:val="24"/>
                          </w:rPr>
                        </w:pPr>
                        <w:bookmarkStart w:id="4419" w:name="_Toc83115832"/>
                        <w:del w:id="4420"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bookmarkEnd w:id="4419"/>
                      </w:p>
                    </w:txbxContent>
                  </v:textbox>
                </v:shape>
              </w:pict>
            </mc:Fallback>
          </mc:AlternateContent>
        </w:r>
      </w:del>
      <w:del w:id="4421" w:author="Rafi Aziizi" w:date="2021-11-13T12:05:00Z">
        <w:r w:rsidR="00EE4F66" w:rsidDel="004822D0">
          <w:rPr>
            <w:noProof/>
          </w:rPr>
          <w:drawing>
            <wp:anchor distT="0" distB="0" distL="114300" distR="114300" simplePos="0" relativeHeight="251744768" behindDoc="1" locked="0" layoutInCell="1" allowOverlap="1" wp14:anchorId="3A6D654E" wp14:editId="07AC7FD1">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EBBDC78" w14:textId="77777777" w:rsidR="00EE4F66" w:rsidRPr="00AB33B3" w:rsidDel="00AB33B3" w:rsidRDefault="00EE4F66" w:rsidP="00AB33B3">
      <w:pPr>
        <w:pStyle w:val="ListParagraph"/>
        <w:numPr>
          <w:ilvl w:val="0"/>
          <w:numId w:val="117"/>
        </w:numPr>
        <w:rPr>
          <w:del w:id="4422" w:author="Rafi Aziizi" w:date="2021-11-13T12:19:00Z"/>
          <w:lang w:val="id-ID"/>
          <w:rPrChange w:id="4423" w:author="Rafi Aziizi" w:date="2021-11-13T12:19:00Z">
            <w:rPr>
              <w:del w:id="4424" w:author="Rafi Aziizi" w:date="2021-11-13T12:19:00Z"/>
              <w:lang w:val="id-ID"/>
            </w:rPr>
          </w:rPrChange>
        </w:rPr>
        <w:pPrChange w:id="4425" w:author="Rafi Aziizi" w:date="2021-11-13T12:19:00Z">
          <w:pPr/>
        </w:pPrChange>
      </w:pPr>
    </w:p>
    <w:p w14:paraId="3F509734" w14:textId="5393F2D0" w:rsidR="00EE4F66" w:rsidDel="00AB33B3" w:rsidRDefault="00EE4F66" w:rsidP="00AB33B3">
      <w:pPr>
        <w:pStyle w:val="ListParagraph"/>
        <w:rPr>
          <w:del w:id="4426" w:author="Rafi Aziizi" w:date="2021-11-13T12:19:00Z"/>
          <w:lang w:val="id-ID"/>
        </w:rPr>
        <w:pPrChange w:id="4427" w:author="Rafi Aziizi" w:date="2021-11-13T12:19:00Z">
          <w:pPr/>
        </w:pPrChange>
      </w:pPr>
    </w:p>
    <w:p w14:paraId="22028756" w14:textId="2AF8425F" w:rsidR="00A2766B" w:rsidDel="00AB33B3" w:rsidRDefault="00A2766B" w:rsidP="00AB33B3">
      <w:pPr>
        <w:pStyle w:val="ListParagraph"/>
        <w:rPr>
          <w:del w:id="4428" w:author="Rafi Aziizi" w:date="2021-11-13T12:19:00Z"/>
          <w:lang w:val="id-ID"/>
        </w:rPr>
        <w:pPrChange w:id="4429" w:author="Rafi Aziizi" w:date="2021-11-13T12:19:00Z">
          <w:pPr/>
        </w:pPrChange>
      </w:pPr>
    </w:p>
    <w:p w14:paraId="1116FE39" w14:textId="3FF14707" w:rsidR="00EE4F66" w:rsidDel="00AB33B3" w:rsidRDefault="00EE4F66" w:rsidP="00AB33B3">
      <w:pPr>
        <w:pStyle w:val="ListParagraph"/>
        <w:rPr>
          <w:del w:id="4430" w:author="Rafi Aziizi" w:date="2021-11-13T12:19:00Z"/>
          <w:lang w:val="id-ID"/>
        </w:rPr>
        <w:pPrChange w:id="4431" w:author="Rafi Aziizi" w:date="2021-11-13T12:19:00Z">
          <w:pPr/>
        </w:pPrChange>
      </w:pPr>
    </w:p>
    <w:p w14:paraId="263EB0B6" w14:textId="3E1270B1" w:rsidR="00EE4F66" w:rsidDel="00AB33B3" w:rsidRDefault="00EE4F66" w:rsidP="00AB33B3">
      <w:pPr>
        <w:pStyle w:val="ListParagraph"/>
        <w:rPr>
          <w:del w:id="4432" w:author="Rafi Aziizi" w:date="2021-11-13T12:19:00Z"/>
          <w:lang w:val="id-ID"/>
        </w:rPr>
        <w:pPrChange w:id="4433" w:author="Rafi Aziizi" w:date="2021-11-13T12:19:00Z">
          <w:pPr/>
        </w:pPrChange>
      </w:pPr>
    </w:p>
    <w:p w14:paraId="6479FB62" w14:textId="1544E424" w:rsidR="00EE4F66" w:rsidDel="00AB33B3" w:rsidRDefault="00EE4F66" w:rsidP="00AB33B3">
      <w:pPr>
        <w:pStyle w:val="ListParagraph"/>
        <w:rPr>
          <w:del w:id="4434" w:author="Rafi Aziizi" w:date="2021-11-13T12:19:00Z"/>
          <w:lang w:val="id-ID"/>
        </w:rPr>
        <w:pPrChange w:id="4435" w:author="Rafi Aziizi" w:date="2021-11-13T12:19:00Z">
          <w:pPr/>
        </w:pPrChange>
      </w:pPr>
    </w:p>
    <w:p w14:paraId="0EF0EEE1" w14:textId="60F880A8" w:rsidR="00EE4F66" w:rsidDel="00AB33B3" w:rsidRDefault="00EE4F66" w:rsidP="00AB33B3">
      <w:pPr>
        <w:pStyle w:val="ListParagraph"/>
        <w:rPr>
          <w:del w:id="4436" w:author="Rafi Aziizi" w:date="2021-11-13T12:19:00Z"/>
          <w:lang w:val="id-ID"/>
        </w:rPr>
        <w:pPrChange w:id="4437" w:author="Rafi Aziizi" w:date="2021-11-13T12:19:00Z">
          <w:pPr/>
        </w:pPrChange>
      </w:pPr>
    </w:p>
    <w:p w14:paraId="386CA511" w14:textId="089957AD" w:rsidR="00EE4F66" w:rsidDel="00AB33B3" w:rsidRDefault="00EE4F66" w:rsidP="00AB33B3">
      <w:pPr>
        <w:pStyle w:val="ListParagraph"/>
        <w:rPr>
          <w:del w:id="4438" w:author="Rafi Aziizi" w:date="2021-11-13T12:19:00Z"/>
          <w:lang w:val="id-ID"/>
        </w:rPr>
        <w:pPrChange w:id="4439" w:author="Rafi Aziizi" w:date="2021-11-13T12:19:00Z">
          <w:pPr/>
        </w:pPrChange>
      </w:pPr>
    </w:p>
    <w:p w14:paraId="7DC52D75" w14:textId="48A62694" w:rsidR="00EE4F66" w:rsidDel="00AB33B3" w:rsidRDefault="00EE4F66" w:rsidP="00AB33B3">
      <w:pPr>
        <w:pStyle w:val="ListParagraph"/>
        <w:rPr>
          <w:del w:id="4440" w:author="Rafi Aziizi" w:date="2021-11-13T12:19:00Z"/>
          <w:lang w:val="id-ID"/>
        </w:rPr>
        <w:pPrChange w:id="4441" w:author="Rafi Aziizi" w:date="2021-11-13T12:19:00Z">
          <w:pPr/>
        </w:pPrChange>
      </w:pPr>
    </w:p>
    <w:p w14:paraId="2922E916" w14:textId="77777777" w:rsidR="00EE4F66" w:rsidRPr="004A229B" w:rsidRDefault="00EE4F66" w:rsidP="00AB33B3">
      <w:pPr>
        <w:pStyle w:val="ListParagraph"/>
        <w:numPr>
          <w:ilvl w:val="0"/>
          <w:numId w:val="117"/>
        </w:numPr>
        <w:rPr>
          <w:lang w:val="id-ID"/>
        </w:rPr>
        <w:pPrChange w:id="4442" w:author="Rafi Aziizi" w:date="2021-11-13T12:19:00Z">
          <w:pPr/>
        </w:pPrChange>
      </w:pPr>
    </w:p>
    <w:p w14:paraId="53BDFF45" w14:textId="0ED147A7" w:rsidR="00926DA8" w:rsidRDefault="00926DA8" w:rsidP="00C93BF7">
      <w:pPr>
        <w:pStyle w:val="Heading3"/>
        <w:numPr>
          <w:ilvl w:val="0"/>
          <w:numId w:val="9"/>
        </w:numPr>
        <w:tabs>
          <w:tab w:val="left" w:pos="851"/>
        </w:tabs>
        <w:ind w:left="426" w:hanging="426"/>
      </w:pPr>
      <w:bookmarkStart w:id="4443" w:name="_heading=h.1mrcu09"/>
      <w:bookmarkStart w:id="4444" w:name="_Toc80034251"/>
      <w:bookmarkStart w:id="4445" w:name="_Toc83115752"/>
      <w:bookmarkEnd w:id="4443"/>
      <w:r>
        <w:t>Class Diagram</w:t>
      </w:r>
      <w:bookmarkEnd w:id="4444"/>
      <w:bookmarkEnd w:id="4445"/>
    </w:p>
    <w:p w14:paraId="0DB69555" w14:textId="4D58ECE8" w:rsidR="004A229B" w:rsidRDefault="004A229B" w:rsidP="00EC4B61">
      <w:pPr>
        <w:ind w:firstLine="851"/>
      </w:pPr>
      <w:r>
        <w:t xml:space="preserve">Class Diagram </w:t>
      </w:r>
      <w:proofErr w:type="spellStart"/>
      <w:r>
        <w:t>ini</w:t>
      </w:r>
      <w:proofErr w:type="spellEnd"/>
      <w:r>
        <w:t xml:space="preserve"> </w:t>
      </w:r>
      <w:commentRangeStart w:id="4446"/>
      <w:proofErr w:type="spellStart"/>
      <w:r>
        <w:t>akan</w:t>
      </w:r>
      <w:commentRangeEnd w:id="4446"/>
      <w:proofErr w:type="spellEnd"/>
      <w:r w:rsidR="00AF0DB5">
        <w:rPr>
          <w:rStyle w:val="CommentReference"/>
        </w:rPr>
        <w:commentReference w:id="4446"/>
      </w:r>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14089B95" w:rsidR="00EC4B61" w:rsidRDefault="00EE4F66" w:rsidP="00A2766B">
      <w:pPr>
        <w:jc w:val="center"/>
      </w:pPr>
      <w:del w:id="4447" w:author=" " w:date="2021-11-12T16:37:00Z">
        <w:r w:rsidDel="00FE2102">
          <w:rPr>
            <w:noProof/>
          </w:rPr>
          <mc:AlternateContent>
            <mc:Choice Requires="wps">
              <w:drawing>
                <wp:anchor distT="0" distB="0" distL="114300" distR="114300" simplePos="0" relativeHeight="251749888" behindDoc="1" locked="0" layoutInCell="1" allowOverlap="1" wp14:anchorId="430553DA" wp14:editId="38258FC0">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44A1D1E3" w:rsidR="00D26F74" w:rsidRPr="00133A7E" w:rsidRDefault="00D26F74" w:rsidP="00EE4F66">
                              <w:pPr>
                                <w:pStyle w:val="Caption"/>
                                <w:jc w:val="center"/>
                                <w:rPr>
                                  <w:noProof/>
                                  <w:sz w:val="24"/>
                                  <w:szCs w:val="24"/>
                                </w:rPr>
                              </w:pPr>
                              <w:bookmarkStart w:id="4448"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4449" w:author=" " w:date="2021-11-12T16:37:00Z">
                                <w:r w:rsidDel="00FE2102">
                                  <w:delText>kia Batujajar</w:delText>
                                </w:r>
                              </w:del>
                              <w:bookmarkEnd w:id="4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49"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AtYenpMQIAAGcEAAAOAAAAAAAAAAAAAAAA&#10;AC4CAABkcnMvZTJvRG9jLnhtbFBLAQItABQABgAIAAAAIQBxQpaB4QAAAAsBAAAPAAAAAAAAAAAA&#10;AAAAAIsEAABkcnMvZG93bnJldi54bWxQSwUGAAAAAAQABADzAAAAmQUAAAAA&#10;" stroked="f">
                  <v:textbox style="mso-fit-shape-to-text:t" inset="0,0,0,0">
                    <w:txbxContent>
                      <w:p w14:paraId="722D3243" w14:textId="44A1D1E3" w:rsidR="00D26F74" w:rsidRPr="00133A7E" w:rsidRDefault="00D26F74" w:rsidP="00EE4F66">
                        <w:pPr>
                          <w:pStyle w:val="Caption"/>
                          <w:jc w:val="center"/>
                          <w:rPr>
                            <w:noProof/>
                            <w:sz w:val="24"/>
                            <w:szCs w:val="24"/>
                          </w:rPr>
                        </w:pPr>
                        <w:bookmarkStart w:id="4450"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4451" w:author=" " w:date="2021-11-12T16:37:00Z">
                          <w:r w:rsidDel="00FE2102">
                            <w:delText>kia Batujajar</w:delText>
                          </w:r>
                        </w:del>
                        <w:bookmarkEnd w:id="4450"/>
                      </w:p>
                    </w:txbxContent>
                  </v:textbox>
                </v:shape>
              </w:pict>
            </mc:Fallback>
          </mc:AlternateContent>
        </w:r>
        <w:r w:rsidDel="00FE2102">
          <w:rPr>
            <w:noProof/>
          </w:rPr>
          <w:drawing>
            <wp:inline distT="0" distB="0" distL="0" distR="0" wp14:anchorId="6FE6E12E" wp14:editId="29456D03">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4452" w:name="_heading=h.46r0co2"/>
      <w:bookmarkEnd w:id="4452"/>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4453" w:name="_heading=h.2lwamvv"/>
      <w:bookmarkStart w:id="4454" w:name="_Toc80034253"/>
      <w:bookmarkStart w:id="4455" w:name="_Toc83115753"/>
      <w:bookmarkEnd w:id="4453"/>
      <w:r>
        <w:t xml:space="preserve">Perancangan </w:t>
      </w:r>
      <w:bookmarkEnd w:id="4454"/>
      <w:bookmarkEnd w:id="4455"/>
      <w:r w:rsidR="004C453C">
        <w:rPr>
          <w:lang w:val="en-US"/>
        </w:rPr>
        <w:t>Basis Data</w:t>
      </w:r>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w:t>
      </w:r>
      <w:proofErr w:type="spellStart"/>
      <w:r>
        <w:t>sangat</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Adapun</w:t>
      </w:r>
      <w:proofErr w:type="spellEnd"/>
      <w:r>
        <w:t xml:space="preserve">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331B6F" w:rsidRDefault="00582712">
      <w:pPr>
        <w:pStyle w:val="ListParagraph"/>
        <w:numPr>
          <w:ilvl w:val="0"/>
          <w:numId w:val="48"/>
        </w:numPr>
        <w:shd w:val="clear" w:color="auto" w:fill="FFFFFF" w:themeFill="background1"/>
        <w:ind w:left="450"/>
        <w:rPr>
          <w:b/>
          <w:bCs/>
          <w:rPrChange w:id="4456" w:author="Rafi Aziizi" w:date="2021-11-12T10:56:00Z">
            <w:rPr>
              <w:b/>
              <w:bCs/>
              <w:highlight w:val="cyan"/>
            </w:rPr>
          </w:rPrChange>
        </w:rPr>
        <w:pPrChange w:id="4457" w:author="Rafi Aziizi" w:date="2021-11-12T10:56:00Z">
          <w:pPr>
            <w:pStyle w:val="ListParagraph"/>
            <w:numPr>
              <w:numId w:val="48"/>
            </w:numPr>
            <w:ind w:left="450" w:hanging="360"/>
          </w:pPr>
        </w:pPrChange>
      </w:pPr>
      <w:proofErr w:type="spellStart"/>
      <w:r w:rsidRPr="00331B6F">
        <w:rPr>
          <w:b/>
          <w:bCs/>
          <w:rPrChange w:id="4458" w:author="Rafi Aziizi" w:date="2021-11-12T10:56:00Z">
            <w:rPr>
              <w:b/>
              <w:bCs/>
              <w:highlight w:val="cyan"/>
            </w:rPr>
          </w:rPrChange>
        </w:rPr>
        <w:t>Tabel</w:t>
      </w:r>
      <w:proofErr w:type="spellEnd"/>
      <w:r w:rsidRPr="00331B6F">
        <w:rPr>
          <w:b/>
          <w:bCs/>
          <w:shd w:val="clear" w:color="auto" w:fill="FFFFFF" w:themeFill="background1"/>
          <w:rPrChange w:id="4459" w:author="Rafi Aziizi" w:date="2021-11-12T10:56:00Z">
            <w:rPr>
              <w:b/>
              <w:bCs/>
              <w:highlight w:val="cyan"/>
            </w:rPr>
          </w:rPrChange>
        </w:rPr>
        <w:t xml:space="preserve"> RFID</w:t>
      </w:r>
    </w:p>
    <w:p w14:paraId="5F0F6C9E" w14:textId="32978F03" w:rsidR="009B575D" w:rsidRPr="00EB3EE8" w:rsidRDefault="009B575D" w:rsidP="00EB3EE8">
      <w:pPr>
        <w:ind w:firstLine="450"/>
        <w:rPr>
          <w:iCs/>
          <w:lang w:eastAsia="en-US"/>
        </w:rPr>
      </w:pPr>
      <w:proofErr w:type="spellStart"/>
      <w:r>
        <w:rPr>
          <w:iCs/>
        </w:rPr>
        <w:lastRenderedPageBreak/>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pada </w:t>
      </w:r>
      <w:r w:rsidRPr="00D77591">
        <w:rPr>
          <w:i/>
        </w:rPr>
        <w:t>table</w:t>
      </w:r>
      <w:r w:rsidR="00D77591" w:rsidRPr="00D77591">
        <w:rPr>
          <w:i/>
        </w:rPr>
        <w:t xml:space="preserve"> </w:t>
      </w:r>
      <w:r w:rsidR="00D77591" w:rsidRPr="00D77591">
        <w:rPr>
          <w:iCs/>
        </w:rPr>
        <w:t>3.18</w:t>
      </w:r>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71C8FFAC" w:rsidR="00D77591" w:rsidRDefault="00D77591" w:rsidP="00FA382F">
      <w:pPr>
        <w:pStyle w:val="Caption"/>
        <w:keepNext/>
        <w:jc w:val="center"/>
      </w:pPr>
      <w:bookmarkStart w:id="4460"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w:t>
      </w:r>
      <w:bookmarkEnd w:id="4460"/>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4461" w:author="Rafi Aziizi" w:date="2021-11-12T10:56:00Z">
            <w:rPr>
              <w:b/>
              <w:bCs/>
              <w:highlight w:val="cyan"/>
            </w:rPr>
          </w:rPrChange>
        </w:rPr>
      </w:pPr>
      <w:proofErr w:type="spellStart"/>
      <w:r w:rsidRPr="00331B6F">
        <w:rPr>
          <w:b/>
          <w:bCs/>
          <w:rPrChange w:id="4462" w:author="Rafi Aziizi" w:date="2021-11-12T10:56:00Z">
            <w:rPr>
              <w:b/>
              <w:bCs/>
              <w:highlight w:val="cyan"/>
            </w:rPr>
          </w:rPrChange>
        </w:rPr>
        <w:t>Tabel</w:t>
      </w:r>
      <w:proofErr w:type="spellEnd"/>
      <w:r w:rsidRPr="00331B6F">
        <w:rPr>
          <w:b/>
          <w:bCs/>
          <w:rPrChange w:id="4463" w:author="Rafi Aziizi" w:date="2021-11-12T10:56:00Z">
            <w:rPr>
              <w:b/>
              <w:bCs/>
              <w:highlight w:val="cyan"/>
            </w:rPr>
          </w:rPrChange>
        </w:rPr>
        <w:t xml:space="preserve"> </w:t>
      </w:r>
      <w:proofErr w:type="spellStart"/>
      <w:r w:rsidRPr="00331B6F">
        <w:rPr>
          <w:b/>
          <w:bCs/>
          <w:rPrChange w:id="4464" w:author="Rafi Aziizi" w:date="2021-11-12T10:56:00Z">
            <w:rPr>
              <w:b/>
              <w:bCs/>
              <w:highlight w:val="cyan"/>
            </w:rPr>
          </w:rPrChange>
        </w:rPr>
        <w:t>Siswa</w:t>
      </w:r>
      <w:proofErr w:type="spellEnd"/>
    </w:p>
    <w:p w14:paraId="0A12B732" w14:textId="3F0B20E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pada </w:t>
      </w:r>
      <w:r w:rsidRPr="00D77591">
        <w:rPr>
          <w:i/>
          <w:iCs/>
        </w:rPr>
        <w:t>table</w:t>
      </w:r>
      <w:r w:rsidR="00D77591">
        <w:rPr>
          <w:i/>
          <w:iCs/>
        </w:rPr>
        <w:t xml:space="preserve"> </w:t>
      </w:r>
      <w:r w:rsidR="00D77591">
        <w:t xml:space="preserve">3.19.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91C1BC4" w:rsidR="00D77591" w:rsidRDefault="00D77591" w:rsidP="00FA382F">
      <w:pPr>
        <w:pStyle w:val="Caption"/>
        <w:keepNext/>
        <w:jc w:val="center"/>
      </w:pPr>
      <w:bookmarkStart w:id="4465"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proofErr w:type="spellStart"/>
      <w:proofErr w:type="gramStart"/>
      <w:r w:rsidR="009E6E1E">
        <w:t>Perancangan</w:t>
      </w:r>
      <w:proofErr w:type="spellEnd"/>
      <w:r w:rsidR="009E6E1E">
        <w:t xml:space="preserve">  </w:t>
      </w:r>
      <w:proofErr w:type="spellStart"/>
      <w:r>
        <w:t>Tabel</w:t>
      </w:r>
      <w:proofErr w:type="spellEnd"/>
      <w:proofErr w:type="gramEnd"/>
      <w:r>
        <w:t xml:space="preserve"> </w:t>
      </w:r>
      <w:proofErr w:type="spellStart"/>
      <w:r>
        <w:t>Siswa</w:t>
      </w:r>
      <w:bookmarkEnd w:id="4465"/>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4466" w:author="Rafi Aziizi" w:date="2021-11-12T10:56:00Z">
            <w:rPr>
              <w:b/>
              <w:bCs/>
              <w:highlight w:val="cyan"/>
            </w:rPr>
          </w:rPrChange>
        </w:rPr>
      </w:pPr>
      <w:proofErr w:type="spellStart"/>
      <w:r w:rsidRPr="00331B6F">
        <w:rPr>
          <w:b/>
          <w:bCs/>
          <w:rPrChange w:id="4467" w:author="Rafi Aziizi" w:date="2021-11-12T10:56:00Z">
            <w:rPr>
              <w:b/>
              <w:bCs/>
              <w:highlight w:val="cyan"/>
            </w:rPr>
          </w:rPrChange>
        </w:rPr>
        <w:t>Tabel</w:t>
      </w:r>
      <w:proofErr w:type="spellEnd"/>
      <w:r w:rsidRPr="00331B6F">
        <w:rPr>
          <w:b/>
          <w:bCs/>
          <w:rPrChange w:id="4468" w:author="Rafi Aziizi" w:date="2021-11-12T10:56:00Z">
            <w:rPr>
              <w:b/>
              <w:bCs/>
              <w:highlight w:val="cyan"/>
            </w:rPr>
          </w:rPrChange>
        </w:rPr>
        <w:t xml:space="preserve"> </w:t>
      </w:r>
      <w:proofErr w:type="spellStart"/>
      <w:r w:rsidRPr="00331B6F">
        <w:rPr>
          <w:b/>
          <w:bCs/>
          <w:rPrChange w:id="4469" w:author="Rafi Aziizi" w:date="2021-11-12T10:56:00Z">
            <w:rPr>
              <w:b/>
              <w:bCs/>
              <w:highlight w:val="cyan"/>
            </w:rPr>
          </w:rPrChange>
        </w:rPr>
        <w:t>Absen</w:t>
      </w:r>
      <w:proofErr w:type="spellEnd"/>
    </w:p>
    <w:p w14:paraId="1927825F" w14:textId="2D23AA39" w:rsidR="009B575D" w:rsidRDefault="009B575D" w:rsidP="009B575D">
      <w:pPr>
        <w:ind w:firstLine="450"/>
        <w:rPr>
          <w:lang w:eastAsia="en-US"/>
        </w:rPr>
      </w:pPr>
      <w:proofErr w:type="spellStart"/>
      <w:r w:rsidRPr="009B575D">
        <w:lastRenderedPageBreak/>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r w:rsidRPr="00D079EF">
        <w:rPr>
          <w:i/>
          <w:iCs/>
        </w:rPr>
        <w:t>tabl</w:t>
      </w:r>
      <w:r w:rsidR="00D079EF">
        <w:rPr>
          <w:i/>
          <w:iCs/>
        </w:rPr>
        <w:t xml:space="preserve">e 3.20. </w:t>
      </w:r>
      <w:proofErr w:type="spellStart"/>
      <w:r w:rsidR="00D079EF" w:rsidRPr="00D079EF">
        <w:t>Adapun</w:t>
      </w:r>
      <w:proofErr w:type="spellEnd"/>
      <w:r w:rsidR="00D079EF" w:rsidRPr="00D079EF">
        <w:t xml:space="preserve">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0F2CD835" w:rsidR="00D77591" w:rsidRDefault="00D77591" w:rsidP="00FA382F">
      <w:pPr>
        <w:pStyle w:val="Caption"/>
        <w:keepNext/>
        <w:jc w:val="center"/>
      </w:pPr>
      <w:bookmarkStart w:id="4470"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Absen</w:t>
      </w:r>
      <w:bookmarkEnd w:id="4470"/>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20738A02" w:rsidR="006828A2" w:rsidRDefault="00156F99" w:rsidP="00C60063">
            <w:pPr>
              <w:jc w:val="center"/>
            </w:pPr>
            <w:r>
              <w:t>int</w:t>
            </w:r>
            <w:ins w:id="4471"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4472" w:author="Rafi Aziizi" w:date="2021-11-12T10:56:00Z">
            <w:rPr>
              <w:b/>
              <w:bCs/>
              <w:highlight w:val="cyan"/>
            </w:rPr>
          </w:rPrChange>
        </w:rPr>
      </w:pPr>
      <w:proofErr w:type="spellStart"/>
      <w:r w:rsidRPr="00331B6F">
        <w:rPr>
          <w:b/>
          <w:bCs/>
          <w:rPrChange w:id="4473" w:author="Rafi Aziizi" w:date="2021-11-12T10:56:00Z">
            <w:rPr>
              <w:b/>
              <w:bCs/>
              <w:highlight w:val="cyan"/>
            </w:rPr>
          </w:rPrChange>
        </w:rPr>
        <w:t>Tabel</w:t>
      </w:r>
      <w:proofErr w:type="spellEnd"/>
      <w:r w:rsidRPr="00331B6F">
        <w:rPr>
          <w:b/>
          <w:bCs/>
          <w:rPrChange w:id="4474" w:author="Rafi Aziizi" w:date="2021-11-12T10:56:00Z">
            <w:rPr>
              <w:b/>
              <w:bCs/>
              <w:highlight w:val="cyan"/>
            </w:rPr>
          </w:rPrChange>
        </w:rPr>
        <w:t xml:space="preserve"> </w:t>
      </w:r>
      <w:proofErr w:type="spellStart"/>
      <w:r w:rsidRPr="00331B6F">
        <w:rPr>
          <w:b/>
          <w:bCs/>
          <w:rPrChange w:id="4475" w:author="Rafi Aziizi" w:date="2021-11-12T10:56:00Z">
            <w:rPr>
              <w:b/>
              <w:bCs/>
              <w:highlight w:val="cyan"/>
            </w:rPr>
          </w:rPrChange>
        </w:rPr>
        <w:t>Laporan</w:t>
      </w:r>
      <w:proofErr w:type="spellEnd"/>
      <w:r w:rsidRPr="00331B6F">
        <w:rPr>
          <w:b/>
          <w:bCs/>
          <w:rPrChange w:id="4476" w:author="Rafi Aziizi" w:date="2021-11-12T10:56:00Z">
            <w:rPr>
              <w:b/>
              <w:bCs/>
              <w:highlight w:val="cyan"/>
            </w:rPr>
          </w:rPrChange>
        </w:rPr>
        <w:t xml:space="preserve"> </w:t>
      </w:r>
      <w:proofErr w:type="spellStart"/>
      <w:r w:rsidRPr="00331B6F">
        <w:rPr>
          <w:b/>
          <w:bCs/>
          <w:rPrChange w:id="4477" w:author="Rafi Aziizi" w:date="2021-11-12T10:56:00Z">
            <w:rPr>
              <w:b/>
              <w:bCs/>
              <w:highlight w:val="cyan"/>
            </w:rPr>
          </w:rPrChange>
        </w:rPr>
        <w:t>Absen</w:t>
      </w:r>
      <w:proofErr w:type="spellEnd"/>
    </w:p>
    <w:p w14:paraId="790F87B1" w14:textId="2E6C1217"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w:t>
      </w:r>
      <w:proofErr w:type="spellStart"/>
      <w:r>
        <w:t>Absensi</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w:t>
      </w:r>
      <w:r w:rsidR="00D77591">
        <w:t>3.21.</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5C8EC69E" w:rsidR="00D77591" w:rsidRDefault="00D77591" w:rsidP="00FA382F">
      <w:pPr>
        <w:pStyle w:val="Caption"/>
        <w:keepNext/>
        <w:jc w:val="center"/>
      </w:pPr>
      <w:bookmarkStart w:id="4478"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Laporan</w:t>
      </w:r>
      <w:proofErr w:type="spellEnd"/>
      <w:r>
        <w:t xml:space="preserve"> </w:t>
      </w:r>
      <w:proofErr w:type="spellStart"/>
      <w:r>
        <w:t>Absen</w:t>
      </w:r>
      <w:bookmarkEnd w:id="4478"/>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1F9871A4" w:rsidR="00C62D5D" w:rsidRDefault="007C5FA9" w:rsidP="00C60063">
            <w:pPr>
              <w:jc w:val="center"/>
            </w:pPr>
            <w:ins w:id="4479" w:author="Rafi Aziizi" w:date="2021-11-12T10:49:00Z">
              <w:r>
                <w:t>integer</w:t>
              </w:r>
            </w:ins>
            <w:del w:id="4480"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t>sakit</w:t>
            </w:r>
            <w:proofErr w:type="spellEnd"/>
          </w:p>
        </w:tc>
        <w:tc>
          <w:tcPr>
            <w:tcW w:w="1982" w:type="dxa"/>
          </w:tcPr>
          <w:p w14:paraId="6122D628" w14:textId="2D188288" w:rsidR="00C62D5D" w:rsidRDefault="007C5FA9" w:rsidP="00C60063">
            <w:pPr>
              <w:jc w:val="center"/>
            </w:pPr>
            <w:ins w:id="4481" w:author="Rafi Aziizi" w:date="2021-11-12T10:49:00Z">
              <w:r>
                <w:t>integer</w:t>
              </w:r>
            </w:ins>
            <w:del w:id="4482"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t>izin</w:t>
            </w:r>
            <w:proofErr w:type="spellEnd"/>
          </w:p>
        </w:tc>
        <w:tc>
          <w:tcPr>
            <w:tcW w:w="1982" w:type="dxa"/>
          </w:tcPr>
          <w:p w14:paraId="08A53C95" w14:textId="5ED2F538" w:rsidR="00C62D5D" w:rsidRDefault="007C5FA9" w:rsidP="00C60063">
            <w:pPr>
              <w:jc w:val="center"/>
            </w:pPr>
            <w:ins w:id="4483" w:author="Rafi Aziizi" w:date="2021-11-12T10:49:00Z">
              <w:r>
                <w:t>integer</w:t>
              </w:r>
            </w:ins>
            <w:del w:id="4484"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4485" w:author="Rafi Aziizi" w:date="2021-11-12T10:49:00Z">
              <w:r>
                <w:t>integer</w:t>
              </w:r>
            </w:ins>
            <w:del w:id="4486"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68146841" w:rsidR="00C62D5D" w:rsidRDefault="007C5FA9" w:rsidP="00C60063">
            <w:pPr>
              <w:jc w:val="center"/>
            </w:pPr>
            <w:ins w:id="4487" w:author="Rafi Aziizi" w:date="2021-11-12T10:49:00Z">
              <w:r>
                <w:t>integer</w:t>
              </w:r>
            </w:ins>
            <w:del w:id="4488"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lastRenderedPageBreak/>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4489" w:author="Rafi Aziizi" w:date="2021-11-12T10:56:00Z">
            <w:rPr>
              <w:b/>
              <w:bCs/>
              <w:highlight w:val="cyan"/>
            </w:rPr>
          </w:rPrChange>
        </w:rPr>
      </w:pPr>
      <w:proofErr w:type="spellStart"/>
      <w:r w:rsidRPr="00331B6F">
        <w:rPr>
          <w:b/>
          <w:bCs/>
          <w:rPrChange w:id="4490" w:author="Rafi Aziizi" w:date="2021-11-12T10:56:00Z">
            <w:rPr>
              <w:b/>
              <w:bCs/>
              <w:highlight w:val="cyan"/>
            </w:rPr>
          </w:rPrChange>
        </w:rPr>
        <w:t>Tabel</w:t>
      </w:r>
      <w:proofErr w:type="spellEnd"/>
      <w:r w:rsidRPr="00331B6F">
        <w:rPr>
          <w:b/>
          <w:bCs/>
          <w:rPrChange w:id="4491" w:author="Rafi Aziizi" w:date="2021-11-12T10:56:00Z">
            <w:rPr>
              <w:b/>
              <w:bCs/>
              <w:highlight w:val="cyan"/>
            </w:rPr>
          </w:rPrChange>
        </w:rPr>
        <w:t xml:space="preserve"> Guru</w:t>
      </w:r>
    </w:p>
    <w:p w14:paraId="5F8CDCA6" w14:textId="149085A8" w:rsidR="009B575D" w:rsidRDefault="009B575D" w:rsidP="00EB3EE8">
      <w:pPr>
        <w:ind w:firstLine="450"/>
        <w:rPr>
          <w:lang w:eastAsia="en-US"/>
        </w:rPr>
      </w:pPr>
      <w:proofErr w:type="spellStart"/>
      <w:r w:rsidRPr="009B575D">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pada </w:t>
      </w:r>
      <w:proofErr w:type="spellStart"/>
      <w:r w:rsidR="00D079EF">
        <w:t>tabe</w:t>
      </w:r>
      <w:r w:rsidR="00531075">
        <w:t>l</w:t>
      </w:r>
      <w:proofErr w:type="spellEnd"/>
      <w:r w:rsidR="00D079EF">
        <w:t xml:space="preserve"> 3.22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554E7884" w:rsidR="00D079EF" w:rsidRDefault="00D079EF" w:rsidP="00FA382F">
      <w:pPr>
        <w:pStyle w:val="Caption"/>
        <w:keepNext/>
        <w:jc w:val="center"/>
      </w:pPr>
      <w:bookmarkStart w:id="4492"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Guru</w:t>
      </w:r>
      <w:bookmarkEnd w:id="4492"/>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4493" w:author="Rafi Aziizi" w:date="2021-11-12T10:56:00Z">
            <w:rPr>
              <w:b/>
              <w:bCs/>
              <w:highlight w:val="cyan"/>
            </w:rPr>
          </w:rPrChange>
        </w:rPr>
      </w:pPr>
      <w:proofErr w:type="spellStart"/>
      <w:r w:rsidRPr="00331B6F">
        <w:rPr>
          <w:b/>
          <w:bCs/>
          <w:rPrChange w:id="4494" w:author="Rafi Aziizi" w:date="2021-11-12T10:56:00Z">
            <w:rPr>
              <w:b/>
              <w:bCs/>
              <w:highlight w:val="cyan"/>
            </w:rPr>
          </w:rPrChange>
        </w:rPr>
        <w:t>Tabel</w:t>
      </w:r>
      <w:proofErr w:type="spellEnd"/>
      <w:r w:rsidRPr="00331B6F">
        <w:rPr>
          <w:b/>
          <w:bCs/>
          <w:rPrChange w:id="4495" w:author="Rafi Aziizi" w:date="2021-11-12T10:56:00Z">
            <w:rPr>
              <w:b/>
              <w:bCs/>
              <w:highlight w:val="cyan"/>
            </w:rPr>
          </w:rPrChange>
        </w:rPr>
        <w:t xml:space="preserve"> Admin</w:t>
      </w:r>
    </w:p>
    <w:p w14:paraId="6F441C7C" w14:textId="4924CB91" w:rsidR="009B575D" w:rsidRDefault="009B575D" w:rsidP="00EB3EE8">
      <w:pPr>
        <w:ind w:firstLine="450"/>
        <w:rPr>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tab</w:t>
      </w:r>
      <w:r w:rsidR="00531075">
        <w:t>el</w:t>
      </w:r>
      <w:proofErr w:type="spellEnd"/>
      <w:r w:rsidR="00531075">
        <w:t xml:space="preserve"> 3.23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76437E1" w:rsidR="00531075" w:rsidRDefault="00531075" w:rsidP="00FA382F">
      <w:pPr>
        <w:pStyle w:val="Caption"/>
        <w:keepNext/>
        <w:jc w:val="center"/>
      </w:pPr>
      <w:bookmarkStart w:id="4496"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Admin</w:t>
      </w:r>
      <w:bookmarkEnd w:id="4496"/>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4497" w:author="Rafi Aziizi" w:date="2021-11-12T10:49:00Z">
              <w:r>
                <w:t>integer</w:t>
              </w:r>
            </w:ins>
            <w:del w:id="4498"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lastRenderedPageBreak/>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4499" w:author="Rafi Aziizi" w:date="2021-11-12T10:56:00Z">
            <w:rPr>
              <w:b/>
              <w:bCs/>
              <w:highlight w:val="cyan"/>
            </w:rPr>
          </w:rPrChange>
        </w:rPr>
      </w:pPr>
      <w:proofErr w:type="spellStart"/>
      <w:r w:rsidRPr="00331B6F">
        <w:rPr>
          <w:b/>
          <w:bCs/>
          <w:rPrChange w:id="4500" w:author="Rafi Aziizi" w:date="2021-11-12T10:56:00Z">
            <w:rPr>
              <w:b/>
              <w:bCs/>
              <w:highlight w:val="cyan"/>
            </w:rPr>
          </w:rPrChange>
        </w:rPr>
        <w:t>Tabel</w:t>
      </w:r>
      <w:proofErr w:type="spellEnd"/>
      <w:r w:rsidRPr="00331B6F">
        <w:rPr>
          <w:b/>
          <w:bCs/>
          <w:rPrChange w:id="4501" w:author="Rafi Aziizi" w:date="2021-11-12T10:56:00Z">
            <w:rPr>
              <w:b/>
              <w:bCs/>
              <w:highlight w:val="cyan"/>
            </w:rPr>
          </w:rPrChange>
        </w:rPr>
        <w:t xml:space="preserve"> </w:t>
      </w:r>
      <w:proofErr w:type="spellStart"/>
      <w:r w:rsidRPr="00331B6F">
        <w:rPr>
          <w:b/>
          <w:bCs/>
          <w:rPrChange w:id="4502" w:author="Rafi Aziizi" w:date="2021-11-12T10:56:00Z">
            <w:rPr>
              <w:b/>
              <w:bCs/>
              <w:highlight w:val="cyan"/>
            </w:rPr>
          </w:rPrChange>
        </w:rPr>
        <w:t>Walikelas</w:t>
      </w:r>
      <w:proofErr w:type="spellEnd"/>
    </w:p>
    <w:p w14:paraId="65F309CB" w14:textId="4DB38A32" w:rsidR="009B575D" w:rsidRDefault="009B575D" w:rsidP="00EB3EE8">
      <w:pPr>
        <w:ind w:firstLine="450"/>
        <w:rPr>
          <w:lang w:eastAsia="en-US"/>
        </w:rPr>
      </w:pPr>
      <w:proofErr w:type="spellStart"/>
      <w:r w:rsidRPr="009B575D">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3.24.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7B434B11" w:rsidR="00531075" w:rsidRDefault="00531075" w:rsidP="00FA382F">
      <w:pPr>
        <w:pStyle w:val="Caption"/>
        <w:keepNext/>
        <w:jc w:val="center"/>
      </w:pPr>
      <w:bookmarkStart w:id="4503"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w:t>
      </w:r>
      <w:proofErr w:type="spellStart"/>
      <w:r w:rsidR="009E6E1E">
        <w:t>Perancangan</w:t>
      </w:r>
      <w:proofErr w:type="spellEnd"/>
      <w:r>
        <w:t xml:space="preserve"> </w:t>
      </w:r>
      <w:proofErr w:type="spellStart"/>
      <w:r>
        <w:t>Tabel</w:t>
      </w:r>
      <w:proofErr w:type="spellEnd"/>
      <w:r>
        <w:t xml:space="preserve"> </w:t>
      </w:r>
      <w:proofErr w:type="spellStart"/>
      <w:r>
        <w:t>Walikelas</w:t>
      </w:r>
      <w:bookmarkEnd w:id="4503"/>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4504" w:author="Rafi Aziizi" w:date="2021-11-12T10:56:00Z">
            <w:rPr>
              <w:b/>
              <w:bCs/>
              <w:highlight w:val="cyan"/>
            </w:rPr>
          </w:rPrChange>
        </w:rPr>
      </w:pPr>
      <w:proofErr w:type="spellStart"/>
      <w:r w:rsidRPr="00331B6F">
        <w:rPr>
          <w:b/>
          <w:bCs/>
          <w:rPrChange w:id="4505" w:author="Rafi Aziizi" w:date="2021-11-12T10:56:00Z">
            <w:rPr>
              <w:b/>
              <w:bCs/>
              <w:highlight w:val="cyan"/>
            </w:rPr>
          </w:rPrChange>
        </w:rPr>
        <w:t>Tabel</w:t>
      </w:r>
      <w:proofErr w:type="spellEnd"/>
      <w:r w:rsidRPr="00331B6F">
        <w:rPr>
          <w:b/>
          <w:bCs/>
          <w:rPrChange w:id="4506" w:author="Rafi Aziizi" w:date="2021-11-12T10:56:00Z">
            <w:rPr>
              <w:b/>
              <w:bCs/>
              <w:highlight w:val="cyan"/>
            </w:rPr>
          </w:rPrChange>
        </w:rPr>
        <w:t xml:space="preserve"> Kelas</w:t>
      </w:r>
    </w:p>
    <w:p w14:paraId="7AA5BA64" w14:textId="4BD596FA" w:rsidR="009B575D" w:rsidRDefault="009B575D" w:rsidP="00531075">
      <w:pPr>
        <w:ind w:firstLine="450"/>
        <w:rPr>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3.25.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73E16CB4" w:rsidR="00531075" w:rsidRDefault="00531075" w:rsidP="00FA382F">
      <w:pPr>
        <w:pStyle w:val="Caption"/>
        <w:keepNext/>
        <w:jc w:val="center"/>
      </w:pPr>
      <w:bookmarkStart w:id="4507"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proofErr w:type="spellStart"/>
      <w:r w:rsidR="009E6E1E">
        <w:t>Perancangan</w:t>
      </w:r>
      <w:proofErr w:type="spellEnd"/>
      <w:r w:rsidR="009E6E1E">
        <w:t xml:space="preserve"> </w:t>
      </w:r>
      <w:proofErr w:type="spellStart"/>
      <w:r>
        <w:t>Tabel</w:t>
      </w:r>
      <w:proofErr w:type="spellEnd"/>
      <w:r>
        <w:t xml:space="preserve"> Kelas</w:t>
      </w:r>
      <w:bookmarkEnd w:id="4507"/>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t>angkatan</w:t>
            </w:r>
            <w:proofErr w:type="spellEnd"/>
          </w:p>
        </w:tc>
        <w:tc>
          <w:tcPr>
            <w:tcW w:w="1982" w:type="dxa"/>
          </w:tcPr>
          <w:p w14:paraId="2D5F8100" w14:textId="533B45E1" w:rsidR="00FE7724" w:rsidRDefault="007C5FA9" w:rsidP="00C60063">
            <w:pPr>
              <w:jc w:val="center"/>
            </w:pPr>
            <w:ins w:id="4508" w:author="Rafi Aziizi" w:date="2021-11-12T10:49:00Z">
              <w:r>
                <w:t>integer</w:t>
              </w:r>
            </w:ins>
            <w:del w:id="4509"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lastRenderedPageBreak/>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7C83889F" w:rsidR="00723DD6" w:rsidRDefault="007C5FA9" w:rsidP="00C60063">
            <w:pPr>
              <w:jc w:val="center"/>
            </w:pPr>
            <w:ins w:id="4510" w:author="Rafi Aziizi" w:date="2021-11-12T10:49:00Z">
              <w:r>
                <w:t>integer</w:t>
              </w:r>
            </w:ins>
            <w:del w:id="4511"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45B4C2ED" w:rsidR="00723DD6" w:rsidRDefault="007C5FA9" w:rsidP="00C60063">
            <w:pPr>
              <w:jc w:val="center"/>
            </w:pPr>
            <w:ins w:id="4512" w:author="Rafi Aziizi" w:date="2021-11-12T10:49:00Z">
              <w:r>
                <w:t>integer</w:t>
              </w:r>
            </w:ins>
            <w:del w:id="4513"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15078BC0" w:rsidR="00723DD6" w:rsidRDefault="007C5FA9" w:rsidP="00C60063">
            <w:pPr>
              <w:jc w:val="center"/>
            </w:pPr>
            <w:ins w:id="4514" w:author="Rafi Aziizi" w:date="2021-11-12T10:49:00Z">
              <w:r>
                <w:t>integer</w:t>
              </w:r>
            </w:ins>
            <w:del w:id="4515"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4516" w:author="Rafi Aziizi" w:date="2021-11-12T10:57:00Z">
            <w:rPr>
              <w:b/>
              <w:bCs/>
              <w:highlight w:val="cyan"/>
            </w:rPr>
          </w:rPrChange>
        </w:rPr>
      </w:pPr>
      <w:proofErr w:type="spellStart"/>
      <w:r w:rsidRPr="00331B6F">
        <w:rPr>
          <w:b/>
          <w:bCs/>
          <w:rPrChange w:id="4517" w:author="Rafi Aziizi" w:date="2021-11-12T10:57:00Z">
            <w:rPr>
              <w:b/>
              <w:bCs/>
              <w:highlight w:val="cyan"/>
            </w:rPr>
          </w:rPrChange>
        </w:rPr>
        <w:t>Tabel</w:t>
      </w:r>
      <w:proofErr w:type="spellEnd"/>
      <w:r w:rsidRPr="00331B6F">
        <w:rPr>
          <w:b/>
          <w:bCs/>
          <w:rPrChange w:id="4518" w:author="Rafi Aziizi" w:date="2021-11-12T10:57:00Z">
            <w:rPr>
              <w:b/>
              <w:bCs/>
              <w:highlight w:val="cyan"/>
            </w:rPr>
          </w:rPrChange>
        </w:rPr>
        <w:t xml:space="preserve"> RFID Log</w:t>
      </w:r>
    </w:p>
    <w:p w14:paraId="15594ACF" w14:textId="10DAA82C" w:rsidR="006638B8" w:rsidRDefault="006638B8" w:rsidP="00531075">
      <w:pPr>
        <w:ind w:firstLine="450"/>
        <w:rPr>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w:t>
      </w:r>
      <w:r w:rsidR="00531075">
        <w:t>abel</w:t>
      </w:r>
      <w:proofErr w:type="spellEnd"/>
      <w:r w:rsidR="00531075">
        <w:t xml:space="preserve"> 3.27.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2A1428A2" w:rsidR="00531075" w:rsidRDefault="00531075" w:rsidP="00FA382F">
      <w:pPr>
        <w:pStyle w:val="Caption"/>
        <w:keepNext/>
        <w:jc w:val="center"/>
      </w:pPr>
      <w:bookmarkStart w:id="4519"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 Log</w:t>
      </w:r>
      <w:bookmarkEnd w:id="4519"/>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4520" w:author="Rafi Aziizi" w:date="2021-11-12T10:49:00Z">
              <w:r>
                <w:t>integer</w:t>
              </w:r>
            </w:ins>
            <w:del w:id="4521"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4522" w:author="Rafi Aziizi" w:date="2021-11-12T10:57:00Z">
            <w:rPr>
              <w:b/>
              <w:bCs/>
              <w:highlight w:val="cyan"/>
            </w:rPr>
          </w:rPrChange>
        </w:rPr>
      </w:pPr>
      <w:proofErr w:type="spellStart"/>
      <w:r w:rsidRPr="00331B6F">
        <w:rPr>
          <w:b/>
          <w:bCs/>
          <w:rPrChange w:id="4523" w:author="Rafi Aziizi" w:date="2021-11-12T10:57:00Z">
            <w:rPr>
              <w:b/>
              <w:bCs/>
              <w:highlight w:val="cyan"/>
            </w:rPr>
          </w:rPrChange>
        </w:rPr>
        <w:t>Tabel</w:t>
      </w:r>
      <w:proofErr w:type="spellEnd"/>
      <w:r w:rsidRPr="00331B6F">
        <w:rPr>
          <w:b/>
          <w:bCs/>
          <w:rPrChange w:id="4524" w:author="Rafi Aziizi" w:date="2021-11-12T10:57:00Z">
            <w:rPr>
              <w:b/>
              <w:bCs/>
              <w:highlight w:val="cyan"/>
            </w:rPr>
          </w:rPrChange>
        </w:rPr>
        <w:t xml:space="preserve"> </w:t>
      </w:r>
      <w:r w:rsidR="006720D0" w:rsidRPr="00331B6F">
        <w:rPr>
          <w:b/>
          <w:bCs/>
          <w:rPrChange w:id="4525" w:author="Rafi Aziizi" w:date="2021-11-12T10:57:00Z">
            <w:rPr>
              <w:b/>
              <w:bCs/>
              <w:highlight w:val="cyan"/>
            </w:rPr>
          </w:rPrChange>
        </w:rPr>
        <w:t>Semester</w:t>
      </w:r>
    </w:p>
    <w:p w14:paraId="00D53808" w14:textId="230B7777" w:rsidR="006720D0" w:rsidRDefault="006720D0" w:rsidP="006720D0">
      <w:pPr>
        <w:ind w:firstLine="426"/>
        <w:rPr>
          <w:lang w:eastAsia="en-US"/>
        </w:rPr>
      </w:pPr>
      <w:proofErr w:type="spellStart"/>
      <w:r>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3.27.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proofErr w:type="spellStart"/>
      <w:r w:rsidR="009E6E1E">
        <w:t>Perancangan</w:t>
      </w:r>
      <w:proofErr w:type="spellEnd"/>
      <w:r>
        <w:t xml:space="preserve"> </w:t>
      </w:r>
      <w:proofErr w:type="spellStart"/>
      <w:r>
        <w:t>Tabel</w:t>
      </w:r>
      <w:proofErr w:type="spellEnd"/>
      <w:r>
        <w:t xml:space="preserve">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proofErr w:type="spellStart"/>
            <w:r>
              <w:t>idsemester</w:t>
            </w:r>
            <w:proofErr w:type="spellEnd"/>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proofErr w:type="spellStart"/>
            <w:r>
              <w:t>nama</w:t>
            </w:r>
            <w:proofErr w:type="spellEnd"/>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proofErr w:type="spellStart"/>
            <w:r>
              <w:t>tahunajaran</w:t>
            </w:r>
            <w:proofErr w:type="spellEnd"/>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proofErr w:type="spellStart"/>
            <w:r>
              <w:t>tanggalpertama</w:t>
            </w:r>
            <w:proofErr w:type="spellEnd"/>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proofErr w:type="spellStart"/>
            <w:r>
              <w:t>tanggalterakhir</w:t>
            </w:r>
            <w:proofErr w:type="spellEnd"/>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4526" w:author="Rafi Aziizi" w:date="2021-11-12T10:57:00Z">
            <w:rPr>
              <w:b/>
              <w:bCs/>
              <w:highlight w:val="yellow"/>
            </w:rPr>
          </w:rPrChange>
        </w:rPr>
      </w:pPr>
      <w:proofErr w:type="spellStart"/>
      <w:r w:rsidRPr="00331B6F">
        <w:rPr>
          <w:b/>
          <w:bCs/>
          <w:rPrChange w:id="4527" w:author="Rafi Aziizi" w:date="2021-11-12T10:57:00Z">
            <w:rPr>
              <w:b/>
              <w:bCs/>
              <w:highlight w:val="yellow"/>
            </w:rPr>
          </w:rPrChange>
        </w:rPr>
        <w:t>Tabel</w:t>
      </w:r>
      <w:proofErr w:type="spellEnd"/>
      <w:r w:rsidR="006720D0" w:rsidRPr="00331B6F">
        <w:rPr>
          <w:b/>
          <w:bCs/>
          <w:rPrChange w:id="4528" w:author="Rafi Aziizi" w:date="2021-11-12T10:57:00Z">
            <w:rPr>
              <w:b/>
              <w:bCs/>
              <w:highlight w:val="yellow"/>
            </w:rPr>
          </w:rPrChange>
        </w:rPr>
        <w:t xml:space="preserve"> </w:t>
      </w:r>
      <w:proofErr w:type="spellStart"/>
      <w:r w:rsidR="006720D0" w:rsidRPr="00331B6F">
        <w:rPr>
          <w:b/>
          <w:bCs/>
          <w:rPrChange w:id="4529" w:author="Rafi Aziizi" w:date="2021-11-12T10:57:00Z">
            <w:rPr>
              <w:b/>
              <w:bCs/>
              <w:highlight w:val="yellow"/>
            </w:rPr>
          </w:rPrChange>
        </w:rPr>
        <w:t>Historyabsen</w:t>
      </w:r>
      <w:proofErr w:type="spellEnd"/>
    </w:p>
    <w:p w14:paraId="4E99EE62" w14:textId="432DB2B3"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3.28.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B2D549E" w:rsidR="006720D0" w:rsidRDefault="006720D0" w:rsidP="006720D0">
      <w:pPr>
        <w:pStyle w:val="Caption"/>
        <w:keepNext/>
        <w:jc w:val="center"/>
      </w:pPr>
      <w:r>
        <w:lastRenderedPageBreak/>
        <w:t xml:space="preserve">Table 3. </w:t>
      </w:r>
      <w:r>
        <w:fldChar w:fldCharType="begin"/>
      </w:r>
      <w:r>
        <w:instrText xml:space="preserve"> SEQ Table_3. \* ARABIC </w:instrText>
      </w:r>
      <w:r>
        <w:fldChar w:fldCharType="separate"/>
      </w:r>
      <w:r w:rsidR="00A911C8">
        <w:rPr>
          <w:noProof/>
        </w:rPr>
        <w:t>28</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proofErr w:type="spellStart"/>
            <w:r>
              <w:t>idabsen</w:t>
            </w:r>
            <w:proofErr w:type="spellEnd"/>
          </w:p>
        </w:tc>
        <w:tc>
          <w:tcPr>
            <w:tcW w:w="1982" w:type="dxa"/>
          </w:tcPr>
          <w:p w14:paraId="7A8B9DA9" w14:textId="0D282D0D" w:rsidR="006720D0" w:rsidRDefault="007C5FA9" w:rsidP="00C53A83">
            <w:pPr>
              <w:jc w:val="center"/>
            </w:pPr>
            <w:ins w:id="4530" w:author="Rafi Aziizi" w:date="2021-11-12T10:50:00Z">
              <w:r>
                <w:t>integer</w:t>
              </w:r>
            </w:ins>
            <w:del w:id="4531"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proofErr w:type="spellStart"/>
            <w:r>
              <w:t>idrfid</w:t>
            </w:r>
            <w:proofErr w:type="spellEnd"/>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proofErr w:type="spellStart"/>
            <w:r>
              <w:t>nk</w:t>
            </w:r>
            <w:proofErr w:type="spellEnd"/>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proofErr w:type="spellStart"/>
            <w:r>
              <w:t>nama</w:t>
            </w:r>
            <w:proofErr w:type="spellEnd"/>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proofErr w:type="spellStart"/>
            <w:r>
              <w:t>tanggal</w:t>
            </w:r>
            <w:proofErr w:type="spellEnd"/>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4532" w:author="Rafi Aziizi" w:date="2021-11-12T10:57:00Z">
            <w:rPr>
              <w:b/>
              <w:bCs/>
              <w:highlight w:val="yellow"/>
            </w:rPr>
          </w:rPrChange>
        </w:rPr>
      </w:pPr>
      <w:proofErr w:type="spellStart"/>
      <w:r w:rsidRPr="00331B6F">
        <w:rPr>
          <w:b/>
          <w:bCs/>
          <w:rPrChange w:id="4533" w:author="Rafi Aziizi" w:date="2021-11-12T10:57:00Z">
            <w:rPr>
              <w:b/>
              <w:bCs/>
              <w:highlight w:val="yellow"/>
            </w:rPr>
          </w:rPrChange>
        </w:rPr>
        <w:t>Tabel</w:t>
      </w:r>
      <w:proofErr w:type="spellEnd"/>
      <w:r w:rsidR="006720D0" w:rsidRPr="00331B6F">
        <w:rPr>
          <w:b/>
          <w:bCs/>
          <w:rPrChange w:id="4534" w:author="Rafi Aziizi" w:date="2021-11-12T10:57:00Z">
            <w:rPr>
              <w:b/>
              <w:bCs/>
              <w:highlight w:val="yellow"/>
            </w:rPr>
          </w:rPrChange>
        </w:rPr>
        <w:t xml:space="preserve"> </w:t>
      </w:r>
      <w:proofErr w:type="spellStart"/>
      <w:r w:rsidR="006720D0" w:rsidRPr="00331B6F">
        <w:rPr>
          <w:b/>
          <w:bCs/>
          <w:rPrChange w:id="4535" w:author="Rafi Aziizi" w:date="2021-11-12T10:57:00Z">
            <w:rPr>
              <w:b/>
              <w:bCs/>
              <w:highlight w:val="yellow"/>
            </w:rPr>
          </w:rPrChange>
        </w:rPr>
        <w:t>Historylapabsen</w:t>
      </w:r>
      <w:proofErr w:type="spellEnd"/>
    </w:p>
    <w:p w14:paraId="3103B517" w14:textId="12324EE0"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rsidR="00A911C8">
        <w:t>9</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2F089156"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historylapabsen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proofErr w:type="spellStart"/>
            <w:r>
              <w:t>idlapabsen</w:t>
            </w:r>
            <w:proofErr w:type="spellEnd"/>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proofErr w:type="spellStart"/>
            <w:r>
              <w:t>idwalikelas</w:t>
            </w:r>
            <w:proofErr w:type="spellEnd"/>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proofErr w:type="spellStart"/>
            <w:r>
              <w:t>nk</w:t>
            </w:r>
            <w:proofErr w:type="spellEnd"/>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proofErr w:type="spellStart"/>
            <w:r>
              <w:t>nama</w:t>
            </w:r>
            <w:proofErr w:type="spellEnd"/>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proofErr w:type="spellStart"/>
            <w:r>
              <w:t>hadir</w:t>
            </w:r>
            <w:proofErr w:type="spellEnd"/>
          </w:p>
        </w:tc>
        <w:tc>
          <w:tcPr>
            <w:tcW w:w="1982" w:type="dxa"/>
          </w:tcPr>
          <w:p w14:paraId="6F911B0D" w14:textId="30139391" w:rsidR="00A911C8" w:rsidRDefault="007C5FA9" w:rsidP="00C53A83">
            <w:pPr>
              <w:jc w:val="center"/>
            </w:pPr>
            <w:ins w:id="4536" w:author="Rafi Aziizi" w:date="2021-11-12T10:50:00Z">
              <w:r>
                <w:t>integer</w:t>
              </w:r>
            </w:ins>
            <w:del w:id="4537"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proofErr w:type="spellStart"/>
            <w:r>
              <w:t>sakit</w:t>
            </w:r>
            <w:proofErr w:type="spellEnd"/>
          </w:p>
        </w:tc>
        <w:tc>
          <w:tcPr>
            <w:tcW w:w="1982" w:type="dxa"/>
          </w:tcPr>
          <w:p w14:paraId="654514E2" w14:textId="76FE3A99" w:rsidR="00A911C8" w:rsidRDefault="007C5FA9" w:rsidP="00C53A83">
            <w:pPr>
              <w:jc w:val="center"/>
            </w:pPr>
            <w:ins w:id="4538" w:author="Rafi Aziizi" w:date="2021-11-12T10:50:00Z">
              <w:r>
                <w:t>integer</w:t>
              </w:r>
            </w:ins>
            <w:del w:id="4539"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proofErr w:type="spellStart"/>
            <w:r>
              <w:t>izin</w:t>
            </w:r>
            <w:proofErr w:type="spellEnd"/>
          </w:p>
        </w:tc>
        <w:tc>
          <w:tcPr>
            <w:tcW w:w="1982" w:type="dxa"/>
          </w:tcPr>
          <w:p w14:paraId="1CADB1A4" w14:textId="306098F1" w:rsidR="00A911C8" w:rsidRDefault="007C5FA9" w:rsidP="00C53A83">
            <w:pPr>
              <w:jc w:val="center"/>
            </w:pPr>
            <w:ins w:id="4540" w:author="Rafi Aziizi" w:date="2021-11-12T10:50:00Z">
              <w:r>
                <w:t>integer</w:t>
              </w:r>
            </w:ins>
            <w:del w:id="4541"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4542" w:author="Rafi Aziizi" w:date="2021-11-12T10:50:00Z">
              <w:r>
                <w:t>integer</w:t>
              </w:r>
            </w:ins>
            <w:del w:id="4543"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proofErr w:type="spellStart"/>
            <w:r>
              <w:t>terlambat</w:t>
            </w:r>
            <w:proofErr w:type="spellEnd"/>
          </w:p>
        </w:tc>
        <w:tc>
          <w:tcPr>
            <w:tcW w:w="1982" w:type="dxa"/>
          </w:tcPr>
          <w:p w14:paraId="2ED53C98" w14:textId="0E76C134" w:rsidR="00A911C8" w:rsidRDefault="007C5FA9" w:rsidP="00C53A83">
            <w:pPr>
              <w:jc w:val="center"/>
            </w:pPr>
            <w:ins w:id="4544" w:author="Rafi Aziizi" w:date="2021-11-12T10:50:00Z">
              <w:r>
                <w:t>integer</w:t>
              </w:r>
            </w:ins>
            <w:del w:id="4545"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proofErr w:type="spellStart"/>
      <w:r>
        <w:rPr>
          <w:b/>
          <w:bCs/>
        </w:rPr>
        <w:t>Tabel</w:t>
      </w:r>
      <w:proofErr w:type="spellEnd"/>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4546" w:name="_heading=h.111kx3o"/>
      <w:bookmarkStart w:id="4547" w:name="_Toc80034254"/>
      <w:bookmarkStart w:id="4548" w:name="_Toc83115754"/>
      <w:bookmarkEnd w:id="4546"/>
      <w:r>
        <w:lastRenderedPageBreak/>
        <w:t>Perancangan Antarmuka</w:t>
      </w:r>
      <w:bookmarkEnd w:id="4547"/>
      <w:bookmarkEnd w:id="4548"/>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w:t>
      </w:r>
      <w:proofErr w:type="spellStart"/>
      <w:r>
        <w:rPr>
          <w:rFonts w:eastAsia="Calibri"/>
        </w:rPr>
        <w:t>Absensi</w:t>
      </w:r>
      <w:proofErr w:type="spellEnd"/>
      <w:r>
        <w:rPr>
          <w:rFonts w:eastAsia="Calibri"/>
        </w:rPr>
        <w:t xml:space="preserve">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w:t>
      </w:r>
      <w:proofErr w:type="spellStart"/>
      <w:r>
        <w:rPr>
          <w:rFonts w:eastAsia="Calibri"/>
        </w:rPr>
        <w:t>Batujajar</w:t>
      </w:r>
      <w:proofErr w:type="spellEnd"/>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4549" w:author="Rafi Aziizi" w:date="2021-11-12T10:57:00Z">
          <w:pPr>
            <w:pStyle w:val="ListParagraph"/>
            <w:numPr>
              <w:numId w:val="43"/>
            </w:numPr>
            <w:shd w:val="clear" w:color="auto" w:fill="FFD966" w:themeFill="accent4" w:themeFillTint="99"/>
            <w:ind w:left="426" w:hanging="360"/>
          </w:pPr>
        </w:pPrChange>
      </w:pPr>
      <w:proofErr w:type="spellStart"/>
      <w:r w:rsidRPr="00331B6F">
        <w:rPr>
          <w:rFonts w:eastAsia="Calibri"/>
          <w:b/>
          <w:bCs/>
        </w:rPr>
        <w:t>Antarmuka</w:t>
      </w:r>
      <w:proofErr w:type="spellEnd"/>
      <w:r w:rsidRPr="00331B6F">
        <w:rPr>
          <w:rFonts w:eastAsia="Calibri"/>
          <w:b/>
          <w:bCs/>
        </w:rPr>
        <w:t xml:space="preserve"> </w:t>
      </w:r>
      <w:proofErr w:type="spellStart"/>
      <w:r w:rsidR="00DE4C8E" w:rsidRPr="00331B6F">
        <w:rPr>
          <w:rFonts w:eastAsia="Calibri"/>
          <w:b/>
          <w:bCs/>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D26F74" w:rsidRPr="00B46080" w:rsidRDefault="00D26F74" w:rsidP="00436415">
                            <w:pPr>
                              <w:pStyle w:val="Caption"/>
                              <w:jc w:val="center"/>
                              <w:rPr>
                                <w:noProof/>
                                <w:sz w:val="24"/>
                                <w:szCs w:val="24"/>
                              </w:rPr>
                            </w:pPr>
                            <w:bookmarkStart w:id="4550"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45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50"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PUnMAIAAGcEAAAOAAAAZHJzL2Uyb0RvYy54bWysVFFv2yAQfp+0/4B4X+ykWb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" stroked="f">
                <v:textbox style="mso-fit-shape-to-text:t" inset="0,0,0,0">
                  <w:txbxContent>
                    <w:p w14:paraId="2497BDC5" w14:textId="415C78BE" w:rsidR="00D26F74" w:rsidRPr="00B46080" w:rsidRDefault="00D26F74" w:rsidP="00436415">
                      <w:pPr>
                        <w:pStyle w:val="Caption"/>
                        <w:jc w:val="center"/>
                        <w:rPr>
                          <w:noProof/>
                          <w:sz w:val="24"/>
                          <w:szCs w:val="24"/>
                        </w:rPr>
                      </w:pPr>
                      <w:bookmarkStart w:id="4551"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4551"/>
                      <w:proofErr w:type="spellEnd"/>
                    </w:p>
                  </w:txbxContent>
                </v:textbox>
                <w10:wrap anchorx="margin"/>
              </v:shape>
            </w:pict>
          </mc:Fallback>
        </mc:AlternateContent>
      </w:r>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4552" w:author="Rafi Aziizi" w:date="2021-11-12T10:57:00Z">
          <w:pPr>
            <w:pStyle w:val="ListParagraph"/>
            <w:numPr>
              <w:numId w:val="43"/>
            </w:numPr>
            <w:shd w:val="clear" w:color="auto" w:fill="FFD966" w:themeFill="accent4" w:themeFillTint="99"/>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D26F74" w:rsidRPr="006B6695" w:rsidRDefault="00D26F74" w:rsidP="00436415">
                            <w:pPr>
                              <w:pStyle w:val="Caption"/>
                              <w:jc w:val="center"/>
                              <w:rPr>
                                <w:noProof/>
                                <w:sz w:val="24"/>
                                <w:szCs w:val="24"/>
                              </w:rPr>
                            </w:pPr>
                            <w:bookmarkStart w:id="4553"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4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51"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DcdBnk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D26F74" w:rsidRPr="006B6695" w:rsidRDefault="00D26F74" w:rsidP="00436415">
                      <w:pPr>
                        <w:pStyle w:val="Caption"/>
                        <w:jc w:val="center"/>
                        <w:rPr>
                          <w:noProof/>
                          <w:sz w:val="24"/>
                          <w:szCs w:val="24"/>
                        </w:rPr>
                      </w:pPr>
                      <w:bookmarkStart w:id="4554"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4554"/>
                    </w:p>
                  </w:txbxContent>
                </v:textbox>
                <w10:wrap anchorx="margin"/>
              </v:shape>
            </w:pict>
          </mc:Fallback>
        </mc:AlternateContent>
      </w:r>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4555"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del w:id="4556"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D26F74" w:rsidRPr="009B05BB" w:rsidRDefault="00D26F74" w:rsidP="00436415">
                            <w:pPr>
                              <w:pStyle w:val="Caption"/>
                              <w:jc w:val="center"/>
                              <w:rPr>
                                <w:noProof/>
                                <w:sz w:val="24"/>
                                <w:szCs w:val="24"/>
                              </w:rPr>
                            </w:pPr>
                            <w:bookmarkStart w:id="4557"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4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2"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mRoLwIAAGc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" stroked="f">
                <v:textbox style="mso-fit-shape-to-text:t" inset="0,0,0,0">
                  <w:txbxContent>
                    <w:p w14:paraId="0E45FB2A" w14:textId="479175CF" w:rsidR="00D26F74" w:rsidRPr="009B05BB" w:rsidRDefault="00D26F74" w:rsidP="00436415">
                      <w:pPr>
                        <w:pStyle w:val="Caption"/>
                        <w:jc w:val="center"/>
                        <w:rPr>
                          <w:noProof/>
                          <w:sz w:val="24"/>
                          <w:szCs w:val="24"/>
                        </w:rPr>
                      </w:pPr>
                      <w:bookmarkStart w:id="4558"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4558"/>
                    </w:p>
                  </w:txbxContent>
                </v:textbox>
                <w10:wrap anchorx="margin"/>
              </v:shape>
            </w:pict>
          </mc:Fallback>
        </mc:AlternateContent>
      </w:r>
    </w:p>
    <w:p w14:paraId="6E8CB3B3" w14:textId="3E86ADB4" w:rsidR="00C10E66" w:rsidRDefault="00AB7B78">
      <w:pPr>
        <w:pStyle w:val="ListParagraph"/>
        <w:numPr>
          <w:ilvl w:val="0"/>
          <w:numId w:val="43"/>
        </w:numPr>
        <w:shd w:val="clear" w:color="auto" w:fill="FFFFFF" w:themeFill="background1"/>
        <w:ind w:left="426"/>
        <w:rPr>
          <w:rFonts w:eastAsia="Calibri"/>
          <w:b/>
          <w:bCs/>
        </w:rPr>
        <w:pPrChange w:id="4559"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Pr>
          <w:rFonts w:eastAsia="Calibri"/>
          <w:b/>
          <w:bCs/>
        </w:rPr>
        <w:t xml:space="preserve"> </w:t>
      </w:r>
      <w:r w:rsidR="00C10E66">
        <w:rPr>
          <w:rFonts w:eastAsia="Calibri"/>
          <w:b/>
          <w:bCs/>
        </w:rPr>
        <w:t>Menu Utama</w:t>
      </w:r>
    </w:p>
    <w:p w14:paraId="27FF3CF3" w14:textId="535EA979" w:rsidR="00C10E66" w:rsidRDefault="00C10E66" w:rsidP="00C6006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menu yang </w:t>
      </w:r>
      <w:proofErr w:type="spellStart"/>
      <w:r>
        <w:rPr>
          <w:rFonts w:eastAsia="Calibri"/>
        </w:rPr>
        <w:t>disediakan</w:t>
      </w:r>
      <w:proofErr w:type="spellEnd"/>
      <w:r>
        <w:rPr>
          <w:rFonts w:eastAsia="Calibri"/>
        </w:rPr>
        <w:t xml:space="preserve"> oleh </w:t>
      </w:r>
      <w:proofErr w:type="spellStart"/>
      <w:r>
        <w:rPr>
          <w:rFonts w:eastAsia="Calibri"/>
        </w:rPr>
        <w:t>sistem</w:t>
      </w:r>
      <w:proofErr w:type="spellEnd"/>
      <w:r>
        <w:rPr>
          <w:rFonts w:eastAsia="Calibri"/>
        </w:rPr>
        <w:t>.</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D26F74" w:rsidRPr="00C81D50" w:rsidRDefault="00D26F74" w:rsidP="00C10E66">
                            <w:pPr>
                              <w:pStyle w:val="Caption"/>
                              <w:jc w:val="center"/>
                              <w:rPr>
                                <w:noProof/>
                                <w:sz w:val="24"/>
                                <w:szCs w:val="24"/>
                              </w:rPr>
                            </w:pPr>
                            <w:bookmarkStart w:id="4560"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4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3"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nq1MAIAAGkEAAAOAAAAZHJzL2Uyb0RvYy54bWysVFFv2yAQfp+0/4B4X+ykbTZZ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KBierUwAgAAaQQAAA4AAAAAAAAAAAAAAAAALgIA&#10;AGRycy9lMm9Eb2MueG1sUEsBAi0AFAAGAAgAAAAhAO2CnOTeAAAABgEAAA8AAAAAAAAAAAAAAAAA&#10;igQAAGRycy9kb3ducmV2LnhtbFBLBQYAAAAABAAEAPMAAACVBQAAAAA=&#10;" stroked="f">
                <v:textbox style="mso-fit-shape-to-text:t" inset="0,0,0,0">
                  <w:txbxContent>
                    <w:p w14:paraId="35F68404" w14:textId="43D8A6FC" w:rsidR="00D26F74" w:rsidRPr="00C81D50" w:rsidRDefault="00D26F74" w:rsidP="00C10E66">
                      <w:pPr>
                        <w:pStyle w:val="Caption"/>
                        <w:jc w:val="center"/>
                        <w:rPr>
                          <w:noProof/>
                          <w:sz w:val="24"/>
                          <w:szCs w:val="24"/>
                        </w:rPr>
                      </w:pPr>
                      <w:bookmarkStart w:id="4561"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4561"/>
                    </w:p>
                  </w:txbxContent>
                </v:textbox>
                <w10:wrap anchorx="margin"/>
              </v:shape>
            </w:pict>
          </mc:Fallback>
        </mc:AlternateContent>
      </w:r>
    </w:p>
    <w:p w14:paraId="2EDA363B" w14:textId="4B3FE22C" w:rsidR="00C570CE" w:rsidRPr="00436415" w:rsidRDefault="00AB7B78">
      <w:pPr>
        <w:pStyle w:val="ListParagraph"/>
        <w:numPr>
          <w:ilvl w:val="0"/>
          <w:numId w:val="43"/>
        </w:numPr>
        <w:shd w:val="clear" w:color="auto" w:fill="FFFFFF" w:themeFill="background1"/>
        <w:ind w:left="426"/>
        <w:rPr>
          <w:rFonts w:eastAsia="Calibri"/>
          <w:b/>
          <w:bCs/>
        </w:rPr>
        <w:pPrChange w:id="4562"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 xml:space="preserve">Data </w:t>
      </w:r>
      <w:proofErr w:type="spellStart"/>
      <w:r w:rsidR="00C570CE" w:rsidRPr="00436415">
        <w:rPr>
          <w:rFonts w:eastAsia="Calibri"/>
          <w:b/>
          <w:bCs/>
        </w:rPr>
        <w:t>Siswa</w:t>
      </w:r>
      <w:proofErr w:type="spellEnd"/>
    </w:p>
    <w:p w14:paraId="35C41548" w14:textId="703AE139" w:rsidR="009D7EEE" w:rsidRDefault="008E6E4E" w:rsidP="00436415">
      <w:pPr>
        <w:pStyle w:val="ListParagraph"/>
        <w:ind w:left="0" w:firstLine="284"/>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D26F74" w:rsidRPr="00245C9E" w:rsidRDefault="00D26F74" w:rsidP="00436415">
                            <w:pPr>
                              <w:pStyle w:val="Caption"/>
                              <w:jc w:val="center"/>
                              <w:rPr>
                                <w:noProof/>
                                <w:sz w:val="24"/>
                                <w:szCs w:val="24"/>
                              </w:rPr>
                            </w:pPr>
                            <w:bookmarkStart w:id="4563"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w:t>
                            </w:r>
                            <w:proofErr w:type="spellStart"/>
                            <w:r>
                              <w:t>Siswa</w:t>
                            </w:r>
                            <w:bookmarkEnd w:id="45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4"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hPnMQIAAGcEAAAOAAAAZHJzL2Uyb0RvYy54bWysVFFv2yAQfp+0/4B4X5xka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iG4T5zECAABnBAAADgAAAAAAAAAAAAAAAAAuAgAA&#10;ZHJzL2Uyb0RvYy54bWxQSwECLQAUAAYACAAAACEAHjVjvtwAAAAEAQAADwAAAAAAAAAAAAAAAACL&#10;BAAAZHJzL2Rvd25yZXYueG1sUEsFBgAAAAAEAAQA8wAAAJQFAAAAAA==&#10;" stroked="f">
                <v:textbox style="mso-fit-shape-to-text:t" inset="0,0,0,0">
                  <w:txbxContent>
                    <w:p w14:paraId="1F06A23A" w14:textId="1B9B04DA" w:rsidR="00D26F74" w:rsidRPr="00245C9E" w:rsidRDefault="00D26F74" w:rsidP="00436415">
                      <w:pPr>
                        <w:pStyle w:val="Caption"/>
                        <w:jc w:val="center"/>
                        <w:rPr>
                          <w:noProof/>
                          <w:sz w:val="24"/>
                          <w:szCs w:val="24"/>
                        </w:rPr>
                      </w:pPr>
                      <w:bookmarkStart w:id="4564"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w:t>
                      </w:r>
                      <w:proofErr w:type="spellStart"/>
                      <w:r>
                        <w:t>Siswa</w:t>
                      </w:r>
                      <w:bookmarkEnd w:id="4564"/>
                      <w:proofErr w:type="spellEnd"/>
                    </w:p>
                  </w:txbxContent>
                </v:textbox>
                <w10:wrap anchorx="page"/>
              </v:shape>
            </w:pict>
          </mc:Fallback>
        </mc:AlternateContent>
      </w:r>
    </w:p>
    <w:p w14:paraId="630CAF53" w14:textId="15FF1D95" w:rsidR="00C570CE" w:rsidRPr="00436415" w:rsidRDefault="00AB7B78">
      <w:pPr>
        <w:pStyle w:val="ListParagraph"/>
        <w:numPr>
          <w:ilvl w:val="0"/>
          <w:numId w:val="43"/>
        </w:numPr>
        <w:shd w:val="clear" w:color="auto" w:fill="FFFFFF" w:themeFill="background1"/>
        <w:ind w:left="426"/>
        <w:rPr>
          <w:rFonts w:eastAsia="Calibri"/>
          <w:b/>
          <w:bCs/>
        </w:rPr>
        <w:pPrChange w:id="4565"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proofErr w:type="spellStart"/>
      <w:r w:rsidR="00C570CE" w:rsidRPr="00436415">
        <w:rPr>
          <w:rFonts w:eastAsia="Calibri"/>
          <w:b/>
          <w:bCs/>
        </w:rPr>
        <w:t>P</w:t>
      </w:r>
      <w:r w:rsidR="009E085A" w:rsidRPr="00436415">
        <w:rPr>
          <w:rFonts w:eastAsia="Calibri"/>
          <w:b/>
          <w:bCs/>
        </w:rPr>
        <w:t>r</w:t>
      </w:r>
      <w:r w:rsidR="00C570CE" w:rsidRPr="00436415">
        <w:rPr>
          <w:rFonts w:eastAsia="Calibri"/>
          <w:b/>
          <w:bCs/>
        </w:rPr>
        <w:t>ofil</w:t>
      </w:r>
      <w:proofErr w:type="spellEnd"/>
      <w:r w:rsidR="00C570CE" w:rsidRPr="00436415">
        <w:rPr>
          <w:rFonts w:eastAsia="Calibri"/>
          <w:b/>
          <w:bCs/>
        </w:rPr>
        <w:t xml:space="preserve"> </w:t>
      </w:r>
      <w:proofErr w:type="spellStart"/>
      <w:r w:rsidR="00C570CE" w:rsidRPr="00436415">
        <w:rPr>
          <w:rFonts w:eastAsia="Calibri"/>
          <w:b/>
          <w:bCs/>
        </w:rPr>
        <w:t>Siswa</w:t>
      </w:r>
      <w:proofErr w:type="spellEnd"/>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7912770F" w:rsidR="00FD6684" w:rsidRDefault="00436D78" w:rsidP="009E085A">
      <w:pPr>
        <w:jc w:val="center"/>
        <w:rPr>
          <w:b/>
          <w:bCs/>
        </w:rPr>
      </w:pPr>
      <w:r>
        <w:rPr>
          <w:noProof/>
        </w:rPr>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D26F74" w:rsidRPr="00FD6684" w:rsidRDefault="00D26F74" w:rsidP="00FD6684">
                            <w:pPr>
                              <w:pStyle w:val="Caption"/>
                              <w:jc w:val="center"/>
                            </w:pPr>
                            <w:bookmarkStart w:id="4566"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w:t>
                            </w:r>
                            <w:proofErr w:type="spellStart"/>
                            <w:r>
                              <w:t>Siswa</w:t>
                            </w:r>
                            <w:bookmarkEnd w:id="45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5"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" stroked="f">
                <v:textbox style="mso-fit-shape-to-text:t" inset="0,0,0,0">
                  <w:txbxContent>
                    <w:p w14:paraId="020C56C8" w14:textId="76480B93" w:rsidR="00D26F74" w:rsidRPr="00FD6684" w:rsidRDefault="00D26F74" w:rsidP="00FD6684">
                      <w:pPr>
                        <w:pStyle w:val="Caption"/>
                        <w:jc w:val="center"/>
                      </w:pPr>
                      <w:bookmarkStart w:id="4567"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w:t>
                      </w:r>
                      <w:proofErr w:type="spellStart"/>
                      <w:r>
                        <w:t>Siswa</w:t>
                      </w:r>
                      <w:bookmarkEnd w:id="4567"/>
                      <w:proofErr w:type="spellEnd"/>
                    </w:p>
                  </w:txbxContent>
                </v:textbox>
                <w10:wrap anchorx="margin"/>
              </v:shape>
            </w:pict>
          </mc:Fallback>
        </mc:AlternateContent>
      </w: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4568"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proofErr w:type="spellStart"/>
      <w:r w:rsidRPr="00DE4C8E">
        <w:rPr>
          <w:rFonts w:eastAsia="Calibri"/>
        </w:rPr>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D26F74" w:rsidRPr="005A6EFD" w:rsidRDefault="00D26F74" w:rsidP="00A56BCA">
                            <w:pPr>
                              <w:pStyle w:val="Caption"/>
                              <w:jc w:val="center"/>
                              <w:rPr>
                                <w:noProof/>
                                <w:sz w:val="24"/>
                                <w:szCs w:val="24"/>
                              </w:rPr>
                            </w:pPr>
                            <w:bookmarkStart w:id="4569"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4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6"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" stroked="f">
                <v:textbox style="mso-fit-shape-to-text:t" inset="0,0,0,0">
                  <w:txbxContent>
                    <w:p w14:paraId="5BEE56FF" w14:textId="16F95E7C" w:rsidR="00D26F74" w:rsidRPr="005A6EFD" w:rsidRDefault="00D26F74" w:rsidP="00A56BCA">
                      <w:pPr>
                        <w:pStyle w:val="Caption"/>
                        <w:jc w:val="center"/>
                        <w:rPr>
                          <w:noProof/>
                          <w:sz w:val="24"/>
                          <w:szCs w:val="24"/>
                        </w:rPr>
                      </w:pPr>
                      <w:bookmarkStart w:id="4570"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4570"/>
                    </w:p>
                  </w:txbxContent>
                </v:textbox>
                <w10:wrap anchorx="margin"/>
              </v:shape>
            </w:pict>
          </mc:Fallback>
        </mc:AlternateContent>
      </w: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4571"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Profil</w:t>
      </w:r>
      <w:proofErr w:type="spellEnd"/>
      <w:r w:rsidR="00C570CE" w:rsidRPr="00A56BCA">
        <w:rPr>
          <w:rFonts w:eastAsia="Calibri"/>
          <w:b/>
          <w:bCs/>
        </w:rPr>
        <w:t xml:space="preserve"> Guru</w:t>
      </w:r>
    </w:p>
    <w:p w14:paraId="73148724" w14:textId="27ED151F" w:rsidR="00845F78" w:rsidRDefault="00845F78" w:rsidP="00845F78">
      <w:pPr>
        <w:ind w:firstLine="426"/>
        <w:rPr>
          <w:rFonts w:eastAsia="Calibri"/>
        </w:rPr>
      </w:pPr>
      <w:proofErr w:type="spellStart"/>
      <w:r w:rsidRPr="00845F78">
        <w:rPr>
          <w:rFonts w:eastAsia="Calibri"/>
        </w:rPr>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D26F74" w:rsidRPr="008F05DB" w:rsidRDefault="00D26F74" w:rsidP="00A56BCA">
                            <w:pPr>
                              <w:pStyle w:val="Caption"/>
                              <w:jc w:val="center"/>
                              <w:rPr>
                                <w:noProof/>
                                <w:sz w:val="24"/>
                                <w:szCs w:val="24"/>
                              </w:rPr>
                            </w:pPr>
                            <w:bookmarkStart w:id="4572"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4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7"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A+LwIAAGk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" stroked="f">
                <v:textbox style="mso-fit-shape-to-text:t" inset="0,0,0,0">
                  <w:txbxContent>
                    <w:p w14:paraId="171BECD8" w14:textId="2AAA734C" w:rsidR="00D26F74" w:rsidRPr="008F05DB" w:rsidRDefault="00D26F74" w:rsidP="00A56BCA">
                      <w:pPr>
                        <w:pStyle w:val="Caption"/>
                        <w:jc w:val="center"/>
                        <w:rPr>
                          <w:noProof/>
                          <w:sz w:val="24"/>
                          <w:szCs w:val="24"/>
                        </w:rPr>
                      </w:pPr>
                      <w:bookmarkStart w:id="4573"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4573"/>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4574"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del w:id="4575"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D26F74" w:rsidRPr="002828D8" w:rsidRDefault="00D26F74" w:rsidP="00A56BCA">
                            <w:pPr>
                              <w:pStyle w:val="Caption"/>
                              <w:jc w:val="center"/>
                              <w:rPr>
                                <w:noProof/>
                                <w:sz w:val="24"/>
                                <w:szCs w:val="24"/>
                              </w:rPr>
                            </w:pPr>
                            <w:bookmarkStart w:id="4576"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4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8"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ouuMQIAAGkEAAAOAAAAZHJzL2Uyb0RvYy54bWysVFFv2yAQfp+0/4B4X+ykXdZZcaosVaZJ&#10;VVspmfpMMI6RgGNAYme/fge2067b07QXfNwdB9/33Xlx22lFTsJ5Caak00lOiTAcKmkOJf2+23y4&#10;oc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1/n155v5J0o4xuZX&#10;H2ON7OWodT58FaBJNErqULzEKTvd+9CnjinxJg9KVhupVNzEwFo5cmIodNvIIIbiv2UpE3MNxFN9&#10;wejJIr4eR7RCt+8SI1cX8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OYKLrj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D26F74" w:rsidRPr="002828D8" w:rsidRDefault="00D26F74" w:rsidP="00A56BCA">
                      <w:pPr>
                        <w:pStyle w:val="Caption"/>
                        <w:jc w:val="center"/>
                        <w:rPr>
                          <w:noProof/>
                          <w:sz w:val="24"/>
                          <w:szCs w:val="24"/>
                        </w:rPr>
                      </w:pPr>
                      <w:bookmarkStart w:id="4577"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4577"/>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proofErr w:type="spellStart"/>
      <w:r w:rsidR="00B937F2">
        <w:rPr>
          <w:rFonts w:eastAsia="Calibri"/>
          <w:b/>
          <w:bCs/>
        </w:rPr>
        <w:t>Kelola</w:t>
      </w:r>
      <w:proofErr w:type="spellEnd"/>
      <w:r w:rsidR="00B937F2">
        <w:rPr>
          <w:rFonts w:eastAsia="Calibri"/>
          <w:b/>
          <w:bCs/>
        </w:rPr>
        <w:t xml:space="preserve">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D26F74" w:rsidRPr="00F6449D" w:rsidRDefault="00D26F74"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59"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BET6zswAgAAaQQAAA4AAAAAAAAAAAAAAAAA&#10;LgIAAGRycy9lMm9Eb2MueG1sUEsBAi0AFAAGAAgAAAAhAG6oqfbhAAAACgEAAA8AAAAAAAAAAAAA&#10;AAAAigQAAGRycy9kb3ducmV2LnhtbFBLBQYAAAAABAAEAPMAAACYBQAAAAA=&#10;" stroked="f">
                <v:textbox style="mso-fit-shape-to-text:t" inset="0,0,0,0">
                  <w:txbxContent>
                    <w:p w14:paraId="0B70B2F2" w14:textId="0917D43F" w:rsidR="00D26F74" w:rsidRPr="00F6449D" w:rsidRDefault="00D26F74"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D26F74" w:rsidRPr="00B03FA0" w:rsidRDefault="00D26F74"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60"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aaMAIAAGkEAAAOAAAAZHJzL2Uyb0RvYy54bWysVFFv2yAQfp+0/4B4X+wkXTtZ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" stroked="f">
                <v:textbox style="mso-fit-shape-to-text:t" inset="0,0,0,0">
                  <w:txbxContent>
                    <w:p w14:paraId="75C0D33A" w14:textId="26CB36AC" w:rsidR="00D26F74" w:rsidRPr="00B03FA0" w:rsidRDefault="00D26F74"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7EEB622F" w:rsidR="00971251" w:rsidRDefault="00971251" w:rsidP="00971251">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D26F74" w:rsidRPr="00C60063" w:rsidRDefault="00D26F74" w:rsidP="00C60063">
                            <w:pPr>
                              <w:pStyle w:val="Caption"/>
                              <w:jc w:val="center"/>
                            </w:pPr>
                            <w:bookmarkStart w:id="4578"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45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61"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" stroked="f">
                <v:textbox style="mso-fit-shape-to-text:t" inset="0,0,0,0">
                  <w:txbxContent>
                    <w:p w14:paraId="7A822503" w14:textId="45109C41" w:rsidR="00D26F74" w:rsidRPr="00C60063" w:rsidRDefault="00D26F74" w:rsidP="00C60063">
                      <w:pPr>
                        <w:pStyle w:val="Caption"/>
                        <w:jc w:val="center"/>
                      </w:pPr>
                      <w:bookmarkStart w:id="4579"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4579"/>
                      <w:proofErr w:type="spellEnd"/>
                    </w:p>
                  </w:txbxContent>
                </v:textbox>
                <w10:wrap anchorx="margin"/>
              </v:shape>
            </w:pict>
          </mc:Fallback>
        </mc:AlternateContent>
      </w:r>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4580"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w:t>
      </w:r>
      <w:del w:id="4581"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w:t>
      </w:r>
      <w:proofErr w:type="spellStart"/>
      <w:r w:rsidR="00FD5B17">
        <w:rPr>
          <w:rFonts w:eastAsia="Calibri"/>
        </w:rPr>
        <w:t>masing-masing</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D26F74" w:rsidRPr="006014A1" w:rsidRDefault="00D26F74" w:rsidP="00A56BCA">
                            <w:pPr>
                              <w:pStyle w:val="Caption"/>
                              <w:jc w:val="center"/>
                              <w:rPr>
                                <w:noProof/>
                                <w:sz w:val="24"/>
                                <w:szCs w:val="24"/>
                              </w:rPr>
                            </w:pPr>
                            <w:bookmarkStart w:id="4582"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45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2"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dYMAIAAGkEAAAOAAAAZHJzL2Uyb0RvYy54bWysVMFu2zAMvQ/YPwi6L06aN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" stroked="f">
                <v:textbox style="mso-fit-shape-to-text:t" inset="0,0,0,0">
                  <w:txbxContent>
                    <w:p w14:paraId="272D498E" w14:textId="6CE10799" w:rsidR="00D26F74" w:rsidRPr="006014A1" w:rsidRDefault="00D26F74" w:rsidP="00A56BCA">
                      <w:pPr>
                        <w:pStyle w:val="Caption"/>
                        <w:jc w:val="center"/>
                        <w:rPr>
                          <w:noProof/>
                          <w:sz w:val="24"/>
                          <w:szCs w:val="24"/>
                        </w:rPr>
                      </w:pPr>
                      <w:bookmarkStart w:id="4583"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4583"/>
                      <w:proofErr w:type="spellEnd"/>
                    </w:p>
                  </w:txbxContent>
                </v:textbox>
                <w10:wrap anchorx="margin"/>
              </v:shape>
            </w:pict>
          </mc:Fallback>
        </mc:AlternateContent>
      </w:r>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4584"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proofErr w:type="spellStart"/>
      <w:r w:rsidR="00C570CE" w:rsidRPr="00327E19">
        <w:rPr>
          <w:rFonts w:eastAsia="Calibri"/>
          <w:b/>
          <w:bCs/>
        </w:rPr>
        <w:t>Siswa</w:t>
      </w:r>
      <w:proofErr w:type="spellEnd"/>
      <w:r w:rsidR="00C570CE" w:rsidRPr="00327E19">
        <w:rPr>
          <w:rFonts w:eastAsia="Calibri"/>
          <w:b/>
          <w:bCs/>
        </w:rPr>
        <w:t xml:space="preserve">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67DF9756"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D26F74" w:rsidRPr="00AF4D63" w:rsidRDefault="00D26F74" w:rsidP="00327E19">
                            <w:pPr>
                              <w:pStyle w:val="Caption"/>
                              <w:jc w:val="center"/>
                              <w:rPr>
                                <w:noProof/>
                                <w:sz w:val="24"/>
                                <w:szCs w:val="24"/>
                              </w:rPr>
                            </w:pPr>
                            <w:bookmarkStart w:id="4585"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bookmarkEnd w:id="45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3"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KDA+/zMCAABpBAAADgAAAAAAAAAAAAAAAAAu&#10;AgAAZHJzL2Uyb0RvYy54bWxQSwECLQAUAAYACAAAACEATI0r0t0AAAAGAQAADwAAAAAAAAAAAAAA&#10;AACNBAAAZHJzL2Rvd25yZXYueG1sUEsFBgAAAAAEAAQA8wAAAJcFAAAAAA==&#10;" stroked="f">
                <v:textbox style="mso-fit-shape-to-text:t" inset="0,0,0,0">
                  <w:txbxContent>
                    <w:p w14:paraId="6F9E5839" w14:textId="059F57FD" w:rsidR="00D26F74" w:rsidRPr="00AF4D63" w:rsidRDefault="00D26F74" w:rsidP="00327E19">
                      <w:pPr>
                        <w:pStyle w:val="Caption"/>
                        <w:jc w:val="center"/>
                        <w:rPr>
                          <w:noProof/>
                          <w:sz w:val="24"/>
                          <w:szCs w:val="24"/>
                        </w:rPr>
                      </w:pPr>
                      <w:bookmarkStart w:id="4586"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bookmarkEnd w:id="4586"/>
                      <w:proofErr w:type="spellEnd"/>
                    </w:p>
                  </w:txbxContent>
                </v:textbox>
                <w10:wrap anchorx="margin"/>
              </v:shape>
            </w:pict>
          </mc:Fallback>
        </mc:AlternateContent>
      </w:r>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4587" w:author="Rafi Aziizi" w:date="2021-11-12T10:58:00Z">
          <w:pPr>
            <w:pStyle w:val="ListParagraph"/>
            <w:numPr>
              <w:numId w:val="43"/>
            </w:numPr>
            <w:shd w:val="clear" w:color="auto" w:fill="FFE599" w:themeFill="accent4" w:themeFillTint="66"/>
            <w:ind w:left="426" w:hanging="360"/>
            <w:jc w:val="left"/>
          </w:pPr>
        </w:pPrChange>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 xml:space="preserve">Data Form </w:t>
      </w:r>
      <w:proofErr w:type="spellStart"/>
      <w:r w:rsidR="00327E19" w:rsidRPr="009B398A">
        <w:rPr>
          <w:rFonts w:eastAsia="Calibri"/>
          <w:b/>
          <w:bCs/>
        </w:rPr>
        <w:t>Siswa</w:t>
      </w:r>
      <w:proofErr w:type="spellEnd"/>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D26F74" w:rsidRPr="00CB63B9" w:rsidRDefault="00D26F74" w:rsidP="001F343A">
                            <w:pPr>
                              <w:pStyle w:val="Caption"/>
                              <w:jc w:val="center"/>
                              <w:rPr>
                                <w:noProof/>
                                <w:sz w:val="24"/>
                                <w:szCs w:val="24"/>
                              </w:rPr>
                            </w:pPr>
                            <w:bookmarkStart w:id="4588"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w:t>
                            </w:r>
                            <w:proofErr w:type="spellStart"/>
                            <w:r>
                              <w:t>Siswa</w:t>
                            </w:r>
                            <w:bookmarkEnd w:id="45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4"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8DbMgIAAGk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txvA2z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D26F74" w:rsidRPr="00CB63B9" w:rsidRDefault="00D26F74" w:rsidP="001F343A">
                      <w:pPr>
                        <w:pStyle w:val="Caption"/>
                        <w:jc w:val="center"/>
                        <w:rPr>
                          <w:noProof/>
                          <w:sz w:val="24"/>
                          <w:szCs w:val="24"/>
                        </w:rPr>
                      </w:pPr>
                      <w:bookmarkStart w:id="4589"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w:t>
                      </w:r>
                      <w:proofErr w:type="spellStart"/>
                      <w:r>
                        <w:t>Siswa</w:t>
                      </w:r>
                      <w:bookmarkEnd w:id="4589"/>
                      <w:proofErr w:type="spellEnd"/>
                    </w:p>
                  </w:txbxContent>
                </v:textbox>
                <w10:wrap anchorx="margin"/>
              </v:shape>
            </w:pict>
          </mc:Fallback>
        </mc:AlternateContent>
      </w:r>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4590"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D26F74" w:rsidRPr="00EB46ED" w:rsidRDefault="00D26F74" w:rsidP="001F343A">
                            <w:pPr>
                              <w:pStyle w:val="Caption"/>
                              <w:jc w:val="center"/>
                              <w:rPr>
                                <w:noProof/>
                                <w:sz w:val="24"/>
                                <w:szCs w:val="24"/>
                              </w:rPr>
                            </w:pPr>
                            <w:bookmarkStart w:id="4591"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4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5"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ttMAIAAGk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DOOVtt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D26F74" w:rsidRPr="00EB46ED" w:rsidRDefault="00D26F74" w:rsidP="001F343A">
                      <w:pPr>
                        <w:pStyle w:val="Caption"/>
                        <w:jc w:val="center"/>
                        <w:rPr>
                          <w:noProof/>
                          <w:sz w:val="24"/>
                          <w:szCs w:val="24"/>
                        </w:rPr>
                      </w:pPr>
                      <w:bookmarkStart w:id="4592"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4592"/>
                    </w:p>
                  </w:txbxContent>
                </v:textbox>
                <w10:wrap anchorx="margin"/>
              </v:shape>
            </w:pict>
          </mc:Fallback>
        </mc:AlternateContent>
      </w:r>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4593"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4A91193C" w:rsidR="00C87493" w:rsidDel="00331B6F" w:rsidRDefault="00C87493" w:rsidP="001F343A">
      <w:pPr>
        <w:pStyle w:val="ListParagraph"/>
        <w:ind w:left="0" w:firstLine="426"/>
        <w:rPr>
          <w:del w:id="4594" w:author="Rafi Aziizi" w:date="2021-11-12T10:58:00Z"/>
          <w:rFonts w:eastAsia="Calibri"/>
        </w:rPr>
      </w:pPr>
    </w:p>
    <w:p w14:paraId="399D9962" w14:textId="77777777" w:rsidR="00C87493" w:rsidDel="00331B6F" w:rsidRDefault="00C87493" w:rsidP="001F343A">
      <w:pPr>
        <w:pStyle w:val="ListParagraph"/>
        <w:ind w:left="0" w:firstLine="426"/>
        <w:rPr>
          <w:del w:id="4595" w:author="Rafi Aziizi" w:date="2021-11-12T10:58:00Z"/>
          <w:rFonts w:eastAsia="Calibri"/>
        </w:rPr>
      </w:pPr>
    </w:p>
    <w:p w14:paraId="00DF0585" w14:textId="2A294E15" w:rsidR="001F343A" w:rsidDel="00331B6F" w:rsidRDefault="001F343A" w:rsidP="001F343A">
      <w:pPr>
        <w:pStyle w:val="ListParagraph"/>
        <w:ind w:left="0" w:firstLine="426"/>
        <w:rPr>
          <w:del w:id="4596" w:author="Rafi Aziizi" w:date="2021-11-12T10:58:00Z"/>
          <w:rFonts w:eastAsia="Calibri"/>
        </w:rPr>
      </w:pPr>
    </w:p>
    <w:p w14:paraId="0DA53CD2" w14:textId="171AF8D1" w:rsidR="007262F1" w:rsidDel="00331B6F" w:rsidRDefault="007262F1" w:rsidP="001F343A">
      <w:pPr>
        <w:pStyle w:val="ListParagraph"/>
        <w:ind w:left="0" w:firstLine="426"/>
        <w:rPr>
          <w:del w:id="4597" w:author="Rafi Aziizi" w:date="2021-11-12T10:58:00Z"/>
          <w:rFonts w:eastAsia="Calibri"/>
        </w:rPr>
      </w:pPr>
    </w:p>
    <w:p w14:paraId="00C82A12" w14:textId="1A02943D" w:rsidR="007262F1" w:rsidRPr="00331B6F" w:rsidRDefault="007262F1">
      <w:pPr>
        <w:rPr>
          <w:rFonts w:eastAsia="Calibri"/>
        </w:rPr>
        <w:pPrChange w:id="4598" w:author="Rafi Aziizi" w:date="2021-11-12T10:58:00Z">
          <w:pPr>
            <w:pStyle w:val="ListParagraph"/>
            <w:ind w:left="0" w:firstLine="426"/>
          </w:pPr>
        </w:pPrChange>
      </w:pPr>
    </w:p>
    <w:p w14:paraId="6FFD9544" w14:textId="5886FDDE"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D26F74" w:rsidRPr="000317BE" w:rsidRDefault="00D26F74" w:rsidP="001F343A">
                            <w:pPr>
                              <w:pStyle w:val="Caption"/>
                              <w:jc w:val="center"/>
                              <w:rPr>
                                <w:noProof/>
                                <w:sz w:val="24"/>
                                <w:szCs w:val="24"/>
                              </w:rPr>
                            </w:pPr>
                            <w:bookmarkStart w:id="4599"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45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6"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mULwIAAGkEAAAOAAAAZHJzL2Uyb0RvYy54bWysVMFu2zAMvQ/YPwi6L06aLi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DmlGmULwIAAGkEAAAOAAAAAAAAAAAAAAAAAC4CAABk&#10;cnMvZTJvRG9jLnhtbFBLAQItABQABgAIAAAAIQCfSwjC3QAAAAYBAAAPAAAAAAAAAAAAAAAAAIkE&#10;AABkcnMvZG93bnJldi54bWxQSwUGAAAAAAQABADzAAAAkwUAAAAA&#10;" stroked="f">
                <v:textbox style="mso-fit-shape-to-text:t" inset="0,0,0,0">
                  <w:txbxContent>
                    <w:p w14:paraId="3E061FB4" w14:textId="7F934CC7" w:rsidR="00D26F74" w:rsidRPr="000317BE" w:rsidRDefault="00D26F74" w:rsidP="001F343A">
                      <w:pPr>
                        <w:pStyle w:val="Caption"/>
                        <w:jc w:val="center"/>
                        <w:rPr>
                          <w:noProof/>
                          <w:sz w:val="24"/>
                          <w:szCs w:val="24"/>
                        </w:rPr>
                      </w:pPr>
                      <w:bookmarkStart w:id="4600"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4600"/>
                      <w:proofErr w:type="spellEnd"/>
                    </w:p>
                  </w:txbxContent>
                </v:textbox>
                <w10:wrap anchorx="margin"/>
              </v:shape>
            </w:pict>
          </mc:Fallback>
        </mc:AlternateContent>
      </w:r>
    </w:p>
    <w:p w14:paraId="3759AD1B" w14:textId="7B44FE68" w:rsidR="00327E19" w:rsidRPr="00EB3866" w:rsidRDefault="00AB7B78">
      <w:pPr>
        <w:pStyle w:val="ListParagraph"/>
        <w:numPr>
          <w:ilvl w:val="0"/>
          <w:numId w:val="43"/>
        </w:numPr>
        <w:shd w:val="clear" w:color="auto" w:fill="FFFFFF" w:themeFill="background1"/>
        <w:ind w:left="426"/>
        <w:rPr>
          <w:b/>
          <w:bCs/>
        </w:rPr>
        <w:pPrChange w:id="4601"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D26F74" w:rsidRPr="00CD66B2" w:rsidRDefault="00D26F74" w:rsidP="00586A07">
                            <w:pPr>
                              <w:pStyle w:val="Caption"/>
                              <w:jc w:val="center"/>
                              <w:rPr>
                                <w:noProof/>
                                <w:sz w:val="24"/>
                                <w:szCs w:val="24"/>
                              </w:rPr>
                            </w:pPr>
                            <w:bookmarkStart w:id="4602"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4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7"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DOMA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TI/MryCMUr4Qdoesf7+RW04U74cOzQGoYgktDEJ5oKQ00OYfe4qwC/PE3f8wn&#10;HSnKWUMNmHP//SxQcWa+WlI4dutg4GAcB8Oe6w0Q1AmNl5PJpAMYzGCWCPULzcY63kIhYSXdlfMw&#10;mJvQjQHNllTrdUqinnQi7OzeyVh6IPbQvgh0vSyB1HyEoTXF4p06XW7Sx63PgahO0kViOxZ7vqmf&#10;k/j97MWB+XWfst7+EKufAA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2s5QzjACAABpBAAADgAAAAAAAAAAAAAAAAAuAgAA&#10;ZHJzL2Uyb0RvYy54bWxQSwECLQAUAAYACAAAACEAe+YyUt0AAAAGAQAADwAAAAAAAAAAAAAAAACK&#10;BAAAZHJzL2Rvd25yZXYueG1sUEsFBgAAAAAEAAQA8wAAAJQFAAAAAA==&#10;" stroked="f">
                <v:textbox style="mso-fit-shape-to-text:t" inset="0,0,0,0">
                  <w:txbxContent>
                    <w:p w14:paraId="698FB673" w14:textId="5BAC9DB2" w:rsidR="00D26F74" w:rsidRPr="00CD66B2" w:rsidRDefault="00D26F74" w:rsidP="00586A07">
                      <w:pPr>
                        <w:pStyle w:val="Caption"/>
                        <w:jc w:val="center"/>
                        <w:rPr>
                          <w:noProof/>
                          <w:sz w:val="24"/>
                          <w:szCs w:val="24"/>
                        </w:rPr>
                      </w:pPr>
                      <w:bookmarkStart w:id="4603"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4603"/>
                    </w:p>
                  </w:txbxContent>
                </v:textbox>
                <w10:wrap anchorx="margin"/>
              </v:shape>
            </w:pict>
          </mc:Fallback>
        </mc:AlternateContent>
      </w:r>
    </w:p>
    <w:p w14:paraId="0652C4F2" w14:textId="129B13E2" w:rsidR="00327E19" w:rsidRPr="00EB3866" w:rsidRDefault="00AB7B78">
      <w:pPr>
        <w:pStyle w:val="ListParagraph"/>
        <w:numPr>
          <w:ilvl w:val="0"/>
          <w:numId w:val="43"/>
        </w:numPr>
        <w:shd w:val="clear" w:color="auto" w:fill="FFFFFF" w:themeFill="background1"/>
        <w:ind w:left="426"/>
        <w:rPr>
          <w:b/>
          <w:bCs/>
        </w:rPr>
        <w:pPrChange w:id="4604" w:author="Rafi Aziizi" w:date="2021-11-12T10:58:00Z">
          <w:pPr>
            <w:pStyle w:val="ListParagraph"/>
            <w:numPr>
              <w:numId w:val="43"/>
            </w:numPr>
            <w:shd w:val="clear" w:color="auto" w:fill="AEAAAA" w:themeFill="background2" w:themeFillShade="BF"/>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w:t>
      </w:r>
      <w:del w:id="4605"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48FE9A17" w:rsidR="007262F1" w:rsidDel="00331B6F" w:rsidRDefault="007262F1" w:rsidP="00383C6F">
      <w:pPr>
        <w:pStyle w:val="ListParagraph"/>
        <w:ind w:left="0" w:firstLine="426"/>
        <w:rPr>
          <w:del w:id="4606" w:author="Rafi Aziizi" w:date="2021-11-12T10:58:00Z"/>
        </w:rPr>
      </w:pPr>
    </w:p>
    <w:p w14:paraId="6A6A2F22" w14:textId="069F0FD6" w:rsidR="007262F1" w:rsidDel="00331B6F" w:rsidRDefault="007262F1" w:rsidP="00383C6F">
      <w:pPr>
        <w:pStyle w:val="ListParagraph"/>
        <w:ind w:left="0" w:firstLine="426"/>
        <w:rPr>
          <w:del w:id="4607" w:author="Rafi Aziizi" w:date="2021-11-12T10:58:00Z"/>
        </w:rPr>
      </w:pPr>
    </w:p>
    <w:p w14:paraId="1F2F281C" w14:textId="77777777" w:rsidR="007262F1" w:rsidDel="00331B6F" w:rsidRDefault="007262F1" w:rsidP="00383C6F">
      <w:pPr>
        <w:pStyle w:val="ListParagraph"/>
        <w:ind w:left="0" w:firstLine="426"/>
        <w:rPr>
          <w:del w:id="4608" w:author="Rafi Aziizi" w:date="2021-11-12T10:58:00Z"/>
        </w:rPr>
      </w:pPr>
    </w:p>
    <w:p w14:paraId="43664272" w14:textId="77777777" w:rsidR="00977902" w:rsidRDefault="00977902">
      <w:pPr>
        <w:pPrChange w:id="4609" w:author="Rafi Aziizi" w:date="2021-11-12T10:58:00Z">
          <w:pPr>
            <w:pStyle w:val="ListParagraph"/>
            <w:ind w:left="426"/>
          </w:pPr>
        </w:pPrChange>
      </w:pPr>
    </w:p>
    <w:p w14:paraId="1B22F06C" w14:textId="6CFEEC0A" w:rsidR="00E12981" w:rsidRDefault="007262F1" w:rsidP="00E12981">
      <w:pPr>
        <w:pStyle w:val="ListParagraph"/>
        <w:ind w:left="426"/>
      </w:pPr>
      <w:r>
        <w:rPr>
          <w:noProof/>
        </w:rPr>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D26F74" w:rsidRPr="006002C3" w:rsidRDefault="00D26F74" w:rsidP="00E12981">
                            <w:pPr>
                              <w:pStyle w:val="Caption"/>
                              <w:jc w:val="center"/>
                              <w:rPr>
                                <w:noProof/>
                                <w:sz w:val="24"/>
                                <w:szCs w:val="24"/>
                              </w:rPr>
                            </w:pPr>
                            <w:bookmarkStart w:id="4610"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4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8"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fSJMQIAAGk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SJkdl0AHmA4kLYEbr+8U5uNV14L3x4EkgNQ5hoCMIjLaWBJufQW5xVgD/+5o/5&#10;pCNFOWuoAXPuv58EKs7MV0sKx24dDByMw2DYU70Bgjqh8XIymXQAgxnMEqF+ptlYx1soJKyku3Ie&#10;BnMTujGg2ZJqvU5J1JNOhHu7czKWHojdt88CXS9LIDUfYGhNsXilTpeb9HHrUyCqk3SR2I7Fnm/q&#10;5yR+P3txYH7dp6yXP8TqJ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Su30iT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D26F74" w:rsidRPr="006002C3" w:rsidRDefault="00D26F74" w:rsidP="00E12981">
                      <w:pPr>
                        <w:pStyle w:val="Caption"/>
                        <w:jc w:val="center"/>
                        <w:rPr>
                          <w:noProof/>
                          <w:sz w:val="24"/>
                          <w:szCs w:val="24"/>
                        </w:rPr>
                      </w:pPr>
                      <w:bookmarkStart w:id="4611"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4611"/>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pPr>
        <w:pStyle w:val="ListParagraph"/>
        <w:numPr>
          <w:ilvl w:val="0"/>
          <w:numId w:val="43"/>
        </w:numPr>
        <w:shd w:val="clear" w:color="auto" w:fill="FFFFFF" w:themeFill="background1"/>
        <w:ind w:left="426"/>
        <w:rPr>
          <w:b/>
          <w:bCs/>
        </w:rPr>
        <w:pPrChange w:id="461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D26F74" w:rsidRPr="00923E76" w:rsidRDefault="00D26F74" w:rsidP="00383C6F">
                            <w:pPr>
                              <w:pStyle w:val="Caption"/>
                              <w:jc w:val="center"/>
                              <w:rPr>
                                <w:noProof/>
                                <w:sz w:val="24"/>
                                <w:szCs w:val="24"/>
                              </w:rPr>
                            </w:pPr>
                            <w:bookmarkStart w:id="4613"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4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69"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FrAMA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" stroked="f">
                <v:textbox style="mso-fit-shape-to-text:t" inset="0,0,0,0">
                  <w:txbxContent>
                    <w:p w14:paraId="6B1E90F8" w14:textId="65554E25" w:rsidR="00D26F74" w:rsidRPr="00923E76" w:rsidRDefault="00D26F74" w:rsidP="00383C6F">
                      <w:pPr>
                        <w:pStyle w:val="Caption"/>
                        <w:jc w:val="center"/>
                        <w:rPr>
                          <w:noProof/>
                          <w:sz w:val="24"/>
                          <w:szCs w:val="24"/>
                        </w:rPr>
                      </w:pPr>
                      <w:bookmarkStart w:id="4614"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4614"/>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5860A239" w:rsidR="005B5632" w:rsidRDefault="005B5632" w:rsidP="001F343A">
      <w:pPr>
        <w:pStyle w:val="ListParagraph"/>
        <w:ind w:left="426"/>
      </w:pPr>
      <w:r>
        <w:rPr>
          <w:noProof/>
        </w:rPr>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w:lastRenderedPageBreak/>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D26F74" w:rsidRPr="003F54A7" w:rsidRDefault="00D26F74" w:rsidP="00383C6F">
                            <w:pPr>
                              <w:pStyle w:val="Caption"/>
                              <w:jc w:val="center"/>
                              <w:rPr>
                                <w:noProof/>
                                <w:sz w:val="24"/>
                                <w:szCs w:val="24"/>
                              </w:rPr>
                            </w:pPr>
                            <w:bookmarkStart w:id="4615"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4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70"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CmMAIAAGkEAAAOAAAAZHJzL2Uyb0RvYy54bWysVMFu2zAMvQ/YPwi6L07StN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OH2MKYwAgAAaQQAAA4AAAAAAAAAAAAAAAAALgIA&#10;AGRycy9lMm9Eb2MueG1sUEsBAi0AFAAGAAgAAAAhAMrp8BneAAAABgEAAA8AAAAAAAAAAAAAAAAA&#10;igQAAGRycy9kb3ducmV2LnhtbFBLBQYAAAAABAAEAPMAAACVBQAAAAA=&#10;" stroked="f">
                <v:textbox style="mso-fit-shape-to-text:t" inset="0,0,0,0">
                  <w:txbxContent>
                    <w:p w14:paraId="1D0ACDAA" w14:textId="3BF2A798" w:rsidR="00D26F74" w:rsidRPr="003F54A7" w:rsidRDefault="00D26F74" w:rsidP="00383C6F">
                      <w:pPr>
                        <w:pStyle w:val="Caption"/>
                        <w:jc w:val="center"/>
                        <w:rPr>
                          <w:noProof/>
                          <w:sz w:val="24"/>
                          <w:szCs w:val="24"/>
                        </w:rPr>
                      </w:pPr>
                      <w:bookmarkStart w:id="4616"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4616"/>
                    </w:p>
                  </w:txbxContent>
                </v:textbox>
                <w10:wrap anchorx="margin"/>
              </v:shape>
            </w:pict>
          </mc:Fallback>
        </mc:AlternateContent>
      </w:r>
    </w:p>
    <w:p w14:paraId="23365DFC" w14:textId="36254959" w:rsidR="00383C6F" w:rsidRPr="00EB3866" w:rsidRDefault="00AB7B78">
      <w:pPr>
        <w:pStyle w:val="ListParagraph"/>
        <w:numPr>
          <w:ilvl w:val="0"/>
          <w:numId w:val="43"/>
        </w:numPr>
        <w:shd w:val="clear" w:color="auto" w:fill="FFFFFF" w:themeFill="background1"/>
        <w:ind w:left="426"/>
        <w:rPr>
          <w:b/>
          <w:bCs/>
        </w:rPr>
        <w:pPrChange w:id="4617"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1E3188BC" w:rsidR="00383C6F" w:rsidRDefault="00383C6F" w:rsidP="00383C6F">
      <w:pPr>
        <w:ind w:left="66" w:firstLine="360"/>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D26F74" w:rsidRPr="00645B38" w:rsidRDefault="00D26F74" w:rsidP="00401C86">
                            <w:pPr>
                              <w:pStyle w:val="Caption"/>
                              <w:jc w:val="center"/>
                              <w:rPr>
                                <w:noProof/>
                                <w:sz w:val="24"/>
                                <w:szCs w:val="24"/>
                              </w:rPr>
                            </w:pPr>
                            <w:bookmarkStart w:id="4618"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w:t>
                            </w:r>
                            <w:proofErr w:type="spellStart"/>
                            <w:r>
                              <w:t>Profil</w:t>
                            </w:r>
                            <w:proofErr w:type="spellEnd"/>
                            <w:r>
                              <w:t xml:space="preserve"> </w:t>
                            </w:r>
                            <w:proofErr w:type="spellStart"/>
                            <w:r>
                              <w:t>Walikelas</w:t>
                            </w:r>
                            <w:bookmarkEnd w:id="46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71"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JXzU2IxAgAAaQQAAA4AAAAAAAAAAAAAAAAALgIA&#10;AGRycy9lMm9Eb2MueG1sUEsBAi0AFAAGAAgAAAAhAMmuQsrdAAAABgEAAA8AAAAAAAAAAAAAAAAA&#10;iwQAAGRycy9kb3ducmV2LnhtbFBLBQYAAAAABAAEAPMAAACVBQAAAAA=&#10;" stroked="f">
                <v:textbox style="mso-fit-shape-to-text:t" inset="0,0,0,0">
                  <w:txbxContent>
                    <w:p w14:paraId="6073B3F9" w14:textId="766BE491" w:rsidR="00D26F74" w:rsidRPr="00645B38" w:rsidRDefault="00D26F74" w:rsidP="00401C86">
                      <w:pPr>
                        <w:pStyle w:val="Caption"/>
                        <w:jc w:val="center"/>
                        <w:rPr>
                          <w:noProof/>
                          <w:sz w:val="24"/>
                          <w:szCs w:val="24"/>
                        </w:rPr>
                      </w:pPr>
                      <w:bookmarkStart w:id="4619"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w:t>
                      </w:r>
                      <w:proofErr w:type="spellStart"/>
                      <w:r>
                        <w:t>Profil</w:t>
                      </w:r>
                      <w:proofErr w:type="spellEnd"/>
                      <w:r>
                        <w:t xml:space="preserve"> </w:t>
                      </w:r>
                      <w:proofErr w:type="spellStart"/>
                      <w:r>
                        <w:t>Walikelas</w:t>
                      </w:r>
                      <w:bookmarkEnd w:id="4619"/>
                      <w:proofErr w:type="spellEnd"/>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Riwayat</w:t>
      </w:r>
      <w:proofErr w:type="spellEnd"/>
      <w:r w:rsidR="00327E19" w:rsidRPr="00EB3866">
        <w:rPr>
          <w:b/>
          <w:bCs/>
        </w:rPr>
        <w:t xml:space="preserve">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w:t>
      </w:r>
      <w:proofErr w:type="spellStart"/>
      <w:r w:rsidR="00C10E66">
        <w:t>Halaman</w:t>
      </w:r>
      <w:proofErr w:type="spellEnd"/>
      <w:r w:rsidR="00C10E66">
        <w:t xml:space="preserve">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3B6D4F60" w:rsidR="00C10E66" w:rsidRDefault="005B5632" w:rsidP="001F343A">
      <w:pPr>
        <w:pStyle w:val="ListParagraph"/>
        <w:ind w:left="426"/>
        <w:rPr>
          <w:noProof/>
        </w:rPr>
      </w:pPr>
      <w:r>
        <w:rPr>
          <w:noProof/>
        </w:rPr>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w:lastRenderedPageBreak/>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D26F74" w:rsidRPr="009F0D29" w:rsidRDefault="00D26F74" w:rsidP="00C10E66">
                            <w:pPr>
                              <w:pStyle w:val="Caption"/>
                              <w:jc w:val="center"/>
                              <w:rPr>
                                <w:noProof/>
                                <w:sz w:val="24"/>
                                <w:szCs w:val="24"/>
                              </w:rPr>
                            </w:pPr>
                            <w:bookmarkStart w:id="4620"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w:t>
                            </w:r>
                            <w:proofErr w:type="spellStart"/>
                            <w:r>
                              <w:t>Riwayat</w:t>
                            </w:r>
                            <w:proofErr w:type="spellEnd"/>
                            <w:r>
                              <w:t xml:space="preserve"> </w:t>
                            </w:r>
                            <w:proofErr w:type="spellStart"/>
                            <w:r>
                              <w:t>Absen</w:t>
                            </w:r>
                            <w:bookmarkEnd w:id="46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2"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4z4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" stroked="f">
                <v:textbox style="mso-fit-shape-to-text:t" inset="0,0,0,0">
                  <w:txbxContent>
                    <w:p w14:paraId="320F7174" w14:textId="7307D055" w:rsidR="00D26F74" w:rsidRPr="009F0D29" w:rsidRDefault="00D26F74" w:rsidP="00C10E66">
                      <w:pPr>
                        <w:pStyle w:val="Caption"/>
                        <w:jc w:val="center"/>
                        <w:rPr>
                          <w:noProof/>
                          <w:sz w:val="24"/>
                          <w:szCs w:val="24"/>
                        </w:rPr>
                      </w:pPr>
                      <w:bookmarkStart w:id="4621"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w:t>
                      </w:r>
                      <w:proofErr w:type="spellStart"/>
                      <w:r>
                        <w:t>Riwayat</w:t>
                      </w:r>
                      <w:proofErr w:type="spellEnd"/>
                      <w:r>
                        <w:t xml:space="preserve"> </w:t>
                      </w:r>
                      <w:proofErr w:type="spellStart"/>
                      <w:r>
                        <w:t>Absen</w:t>
                      </w:r>
                      <w:bookmarkEnd w:id="4621"/>
                      <w:proofErr w:type="spellEnd"/>
                    </w:p>
                  </w:txbxContent>
                </v:textbox>
                <w10:wrap anchorx="margin"/>
              </v:shape>
            </w:pict>
          </mc:Fallback>
        </mc:AlternateContent>
      </w:r>
    </w:p>
    <w:p w14:paraId="785A50D2" w14:textId="2DA81776" w:rsidR="00327E19" w:rsidRPr="00EB3866" w:rsidRDefault="00AB7B78">
      <w:pPr>
        <w:pStyle w:val="ListParagraph"/>
        <w:numPr>
          <w:ilvl w:val="0"/>
          <w:numId w:val="43"/>
        </w:numPr>
        <w:shd w:val="clear" w:color="auto" w:fill="FFFFFF" w:themeFill="background1"/>
        <w:ind w:left="426"/>
        <w:rPr>
          <w:b/>
          <w:bCs/>
        </w:rPr>
        <w:pPrChange w:id="462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3"/>
          <w:footerReference w:type="default" r:id="rId134"/>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D26F74" w:rsidRPr="004E1599" w:rsidRDefault="00D26F74" w:rsidP="00C10E66">
                            <w:pPr>
                              <w:pStyle w:val="Caption"/>
                              <w:jc w:val="center"/>
                              <w:rPr>
                                <w:noProof/>
                                <w:sz w:val="24"/>
                                <w:szCs w:val="24"/>
                              </w:rPr>
                            </w:pPr>
                            <w:bookmarkStart w:id="4623"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46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3"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fK8MQIAAGk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AOXyvDECAABpBAAADgAAAAAAAAAAAAAAAAAu&#10;AgAAZHJzL2Uyb0RvYy54bWxQSwECLQAUAAYACAAAACEA3sYr6N8AAAAIAQAADwAAAAAAAAAAAAAA&#10;AACLBAAAZHJzL2Rvd25yZXYueG1sUEsFBgAAAAAEAAQA8wAAAJcFAAAAAA==&#10;" stroked="f">
                <v:textbox style="mso-fit-shape-to-text:t" inset="0,0,0,0">
                  <w:txbxContent>
                    <w:p w14:paraId="35055C03" w14:textId="27244C59" w:rsidR="00D26F74" w:rsidRPr="004E1599" w:rsidRDefault="00D26F74" w:rsidP="00C10E66">
                      <w:pPr>
                        <w:pStyle w:val="Caption"/>
                        <w:jc w:val="center"/>
                        <w:rPr>
                          <w:noProof/>
                          <w:sz w:val="24"/>
                          <w:szCs w:val="24"/>
                        </w:rPr>
                      </w:pPr>
                      <w:bookmarkStart w:id="4624"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4624"/>
                      <w:proofErr w:type="spellEnd"/>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4625" w:name="_Toc80034255"/>
      <w:bookmarkStart w:id="4626"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4625"/>
      <w:bookmarkEnd w:id="4626"/>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4627" w:name="_Toc80034256"/>
      <w:bookmarkStart w:id="4628" w:name="_Toc83115756"/>
      <w:proofErr w:type="spellStart"/>
      <w:r>
        <w:rPr>
          <w:lang w:val="en-US"/>
        </w:rPr>
        <w:t>Implementasi</w:t>
      </w:r>
      <w:bookmarkEnd w:id="4627"/>
      <w:bookmarkEnd w:id="4628"/>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631F23BD" w:rsidR="00926DA8" w:rsidRDefault="0082631E" w:rsidP="00D05B9F">
      <w:pPr>
        <w:pStyle w:val="Heading3"/>
        <w:numPr>
          <w:ilvl w:val="0"/>
          <w:numId w:val="11"/>
        </w:numPr>
        <w:ind w:left="426"/>
        <w:rPr>
          <w:lang w:val="en-US"/>
        </w:rPr>
      </w:pPr>
      <w:bookmarkStart w:id="4629" w:name="_Toc80034257"/>
      <w:bookmarkStart w:id="4630" w:name="_Toc83115757"/>
      <w:proofErr w:type="spellStart"/>
      <w:r>
        <w:rPr>
          <w:lang w:val="en-US"/>
        </w:rPr>
        <w:t>Implementasi</w:t>
      </w:r>
      <w:proofErr w:type="spellEnd"/>
      <w:r>
        <w:rPr>
          <w:lang w:val="en-US"/>
        </w:rPr>
        <w:t xml:space="preserve"> Basis Data</w:t>
      </w:r>
      <w:bookmarkEnd w:id="4629"/>
      <w:bookmarkEnd w:id="4630"/>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D26F74" w:rsidRPr="00E42F16"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4"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JLxB9A0AgAAbAQAAA4AAAAAAAAAAAAAAAAA&#10;LgIAAGRycy9lMm9Eb2MueG1sUEsBAi0AFAAGAAgAAAAhAMMe1/fdAAAACAEAAA8AAAAAAAAAAAAA&#10;AAAAjgQAAGRycy9kb3ducmV2LnhtbFBLBQYAAAAABAAEAPMAAACYBQAAAAA=&#10;" stroked="f">
                <v:textbox inset="0,0,0,0">
                  <w:txbxContent>
                    <w:p w14:paraId="1AF48C24" w14:textId="233220FF" w:rsidR="00D26F74" w:rsidRPr="00E42F16"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v:textbox>
                <w10:wrap anchorx="margin"/>
              </v:shape>
            </w:pict>
          </mc:Fallback>
        </mc:AlternateConten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t>siswa</w:t>
      </w:r>
      <w:proofErr w:type="spellEnd"/>
      <w:r w:rsidR="005B5632">
        <w:t xml:space="preserve"> </w:t>
      </w:r>
      <w:proofErr w:type="spellStart"/>
      <w:r w:rsidR="005B5632">
        <w:t>dalam</w:t>
      </w:r>
      <w:proofErr w:type="spellEnd"/>
      <w:r w:rsidR="005B5632">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rsidR="005B5632">
        <w:t xml:space="preserve"> </w:t>
      </w:r>
      <w:proofErr w:type="spellStart"/>
      <w:r w:rsidR="005B5632">
        <w:t>ditunjukkan</w:t>
      </w:r>
      <w:proofErr w:type="spellEnd"/>
      <w:r w:rsidR="005B5632">
        <w:t xml:space="preserve">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D26F74" w:rsidRPr="000D139D"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5"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" stroked="f">
                <v:textbox inset="0,0,0,0">
                  <w:txbxContent>
                    <w:p w14:paraId="5945B67A" w14:textId="78C84FB2" w:rsidR="00D26F74" w:rsidRPr="000D139D"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D26F74" w:rsidRPr="00512572"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6"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AHrIXjMwIAAGwEAAAOAAAAAAAAAAAAAAAAAC4C&#10;AABkcnMvZTJvRG9jLnhtbFBLAQItABQABgAIAAAAIQB2m6v83AAAAAUBAAAPAAAAAAAAAAAAAAAA&#10;AI0EAABkcnMvZG93bnJldi54bWxQSwUGAAAAAAQABADzAAAAlgUAAAAA&#10;" stroked="f">
                <v:textbox inset="0,0,0,0">
                  <w:txbxContent>
                    <w:p w14:paraId="79B3AEB2" w14:textId="45D5EE44" w:rsidR="00D26F74" w:rsidRPr="00512572" w:rsidRDefault="00D26F74"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D26F74" w:rsidRPr="008F1A09"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7"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" stroked="f">
                <v:textbox inset="0,0,0,0">
                  <w:txbxContent>
                    <w:p w14:paraId="543CCE13" w14:textId="298D2A8E" w:rsidR="00D26F74" w:rsidRPr="008F1A09"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v:textbox>
                <w10:wrap anchorx="margin"/>
              </v:shape>
            </w:pict>
          </mc:Fallback>
        </mc:AlternateConten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D26F74" w:rsidRPr="00A960E3"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8"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o0NNQIAAGw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" stroked="f">
                <v:textbox inset="0,0,0,0">
                  <w:txbxContent>
                    <w:p w14:paraId="0DBB47C9" w14:textId="60627044" w:rsidR="00D26F74" w:rsidRPr="00A960E3"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D26F74" w:rsidRPr="00183161"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79"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" stroked="f">
                <v:textbox inset="0,0,0,0">
                  <w:txbxContent>
                    <w:p w14:paraId="2BA2BFEE" w14:textId="2B6C1C0A" w:rsidR="00D26F74" w:rsidRPr="00183161" w:rsidRDefault="00D26F74"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R</w:t>
      </w:r>
      <w:r>
        <w:rPr>
          <w:lang w:val="en-ID"/>
        </w:rPr>
        <w:t>fid</w:t>
      </w:r>
      <w:proofErr w:type="spellEnd"/>
      <w:r>
        <w:rPr>
          <w:lang w:val="en-ID"/>
        </w:rPr>
        <w:t xml:space="preserve">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D26F74" w:rsidRPr="0084574F"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80"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J211MUzAgAAbAQAAA4AAAAAAAAAAAAAAAAA&#10;LgIAAGRycy9lMm9Eb2MueG1sUEsBAi0AFAAGAAgAAAAhAHxBBxPeAAAACAEAAA8AAAAAAAAAAAAA&#10;AAAAjQQAAGRycy9kb3ducmV2LnhtbFBLBQYAAAAABAAEAPMAAACYBQAAAAA=&#10;" stroked="f">
                <v:textbox inset="0,0,0,0">
                  <w:txbxContent>
                    <w:p w14:paraId="7EA399ED" w14:textId="4270FC20" w:rsidR="00D26F74" w:rsidRPr="0084574F"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v:textbox>
              </v:shape>
            </w:pict>
          </mc:Fallback>
        </mc:AlternateConten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t>rfid</w:t>
      </w:r>
      <w:proofErr w:type="spellEnd"/>
      <w:r>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RDefault="00EF196A" w:rsidP="00EF196A">
      <w:pPr>
        <w:ind w:left="66" w:firstLine="360"/>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D26F74" w:rsidRPr="00E8094C"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81"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Kwk6M41AgAAbAQAAA4AAAAAAAAAAAAAAAAA&#10;LgIAAGRycy9lMm9Eb2MueG1sUEsBAi0AFAAGAAgAAAAhAN68gdncAAAABwEAAA8AAAAAAAAAAAAA&#10;AAAAjwQAAGRycy9kb3ducmV2LnhtbFBLBQYAAAAABAAEAPMAAACYBQAAAAA=&#10;" stroked="f">
                <v:textbox inset="0,0,0,0">
                  <w:txbxContent>
                    <w:p w14:paraId="001C7600" w14:textId="44FC0268" w:rsidR="00D26F74" w:rsidRPr="00E8094C"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D26F74" w:rsidRPr="004968C6"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2"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HrT9GDMCAABsBAAADgAAAAAAAAAAAAAAAAAu&#10;AgAAZHJzL2Uyb0RvYy54bWxQSwECLQAUAAYACAAAACEAEjmCUd0AAAAHAQAADwAAAAAAAAAAAAAA&#10;AACNBAAAZHJzL2Rvd25yZXYueG1sUEsFBgAAAAAEAAQA8wAAAJcFAAAAAA==&#10;" stroked="f">
                <v:textbox inset="0,0,0,0">
                  <w:txbxContent>
                    <w:p w14:paraId="2BB55C8A" w14:textId="380E9666" w:rsidR="00D26F74" w:rsidRPr="004968C6" w:rsidRDefault="00D26F74"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v:textbox>
              </v:shape>
            </w:pict>
          </mc:Fallback>
        </mc:AlternateContent>
      </w: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D26F74" w:rsidRPr="001A6CF3"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3"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A78qqwNQIAAGwEAAAOAAAAAAAAAAAAAAAAAC4C&#10;AABkcnMvZTJvRG9jLnhtbFBLAQItABQABgAIAAAAIQCPahTx2gAAAAYBAAAPAAAAAAAAAAAAAAAA&#10;AI8EAABkcnMvZG93bnJldi54bWxQSwUGAAAAAAQABADzAAAAlgUAAAAA&#10;" stroked="f">
                <v:textbox inset="0,0,0,0">
                  <w:txbxContent>
                    <w:p w14:paraId="7D0D87AC" w14:textId="23B3873A" w:rsidR="00D26F74" w:rsidRPr="001A6CF3"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76A19C6B" w14:textId="009584EE" w:rsidR="00CE6828" w:rsidRDefault="00CE6828" w:rsidP="00CE6828">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D26F74" w:rsidRPr="00C96E42"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4"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" stroked="f">
                <v:textbox inset="0,0,0,0">
                  <w:txbxContent>
                    <w:p w14:paraId="6ABC78C3" w14:textId="17549DBA" w:rsidR="00D26F74" w:rsidRPr="00C96E42"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2DC6C48D" w:rsidR="00CE6828" w:rsidRPr="00CE6828" w:rsidRDefault="00CE6828" w:rsidP="00CE6828">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D26F74" w:rsidRPr="00FD463E"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5"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q4jeDNgIAAGwEAAAOAAAAAAAAAAAAAAAA&#10;AC4CAABkcnMvZTJvRG9jLnhtbFBLAQItABQABgAIAAAAIQBsY4iS3AAAAAUBAAAPAAAAAAAAAAAA&#10;AAAAAJAEAABkcnMvZG93bnJldi54bWxQSwUGAAAAAAQABADzAAAAmQUAAAAA&#10;" stroked="f">
                <v:textbox inset="0,0,0,0">
                  <w:txbxContent>
                    <w:p w14:paraId="7F2E9AED" w14:textId="072E23AE" w:rsidR="00D26F74" w:rsidRPr="00FD463E" w:rsidRDefault="00D26F74"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4631" w:name="_Toc80034258"/>
      <w:bookmarkStart w:id="4632" w:name="_Toc83115758"/>
    </w:p>
    <w:p w14:paraId="23F42966" w14:textId="062977BC" w:rsidR="00917C5F" w:rsidRDefault="00917C5F" w:rsidP="00D05B9F">
      <w:pPr>
        <w:pStyle w:val="Heading3"/>
        <w:numPr>
          <w:ilvl w:val="0"/>
          <w:numId w:val="11"/>
        </w:numPr>
        <w:ind w:left="426"/>
        <w:rPr>
          <w:lang w:val="en-US"/>
        </w:rPr>
      </w:pPr>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4631"/>
      <w:bookmarkEnd w:id="4632"/>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proofErr w:type="spellStart"/>
      <w:r>
        <w:t>Halaman</w:t>
      </w:r>
      <w:proofErr w:type="spellEnd"/>
      <w:r>
        <w:t xml:space="preserve">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D26F74" w:rsidRPr="008E7900" w:rsidRDefault="00D26F74"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6"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zMAIAAGcEAAAOAAAAZHJzL2Uyb0RvYy54bWysVMFu2zAMvQ/YPwi6L07aJhuM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" stroked="f">
                <v:textbox style="mso-fit-shape-to-text:t" inset="0,0,0,0">
                  <w:txbxContent>
                    <w:p w14:paraId="2ED05396" w14:textId="034A060D" w:rsidR="00D26F74" w:rsidRPr="008E7900" w:rsidRDefault="00D26F74"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D26F74" w:rsidRPr="00524CAA" w:rsidRDefault="00D26F74"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7"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1lkLwIAAGcEAAAOAAAAZHJzL2Uyb0RvYy54bWysVMFu2zAMvQ/YPwi6L066Le2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" stroked="f">
                <v:textbox style="mso-fit-shape-to-text:t" inset="0,0,0,0">
                  <w:txbxContent>
                    <w:p w14:paraId="19095A6C" w14:textId="3929FDDA" w:rsidR="00D26F74" w:rsidRPr="00524CAA" w:rsidRDefault="00D26F74"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D26F74" w:rsidRPr="001B4248"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8"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EMgIAAGk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" stroked="f">
                <v:textbox style="mso-fit-shape-to-text:t" inset="0,0,0,0">
                  <w:txbxContent>
                    <w:p w14:paraId="309772A8" w14:textId="65426D05" w:rsidR="00D26F74" w:rsidRPr="001B4248"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D26F74" w:rsidRPr="008908C2"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89"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vs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BHIKvsMQIAAGkEAAAOAAAAAAAAAAAAAAAA&#10;AC4CAABkcnMvZTJvRG9jLnhtbFBLAQItABQABgAIAAAAIQA1aNX94QAAAAoBAAAPAAAAAAAAAAAA&#10;AAAAAIsEAABkcnMvZG93bnJldi54bWxQSwUGAAAAAAQABADzAAAAmQUAAAAA&#10;" stroked="f">
                <v:textbox style="mso-fit-shape-to-text:t" inset="0,0,0,0">
                  <w:txbxContent>
                    <w:p w14:paraId="4DDCE1FD" w14:textId="1D14C9EB" w:rsidR="00D26F74" w:rsidRPr="008908C2"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D26F74" w:rsidRPr="00C20960"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90"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k/0MQIAAGkEAAAOAAAAZHJzL2Uyb0RvYy54bWysVMFu2zAMvQ/YPwi6L06aN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" stroked="f">
                <v:textbox style="mso-fit-shape-to-text:t" inset="0,0,0,0">
                  <w:txbxContent>
                    <w:p w14:paraId="6ED9F120" w14:textId="415BEABA" w:rsidR="00D26F74" w:rsidRPr="00C20960"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D26F74" w:rsidRPr="00BB6654"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91"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r1LwIAAGkEAAAOAAAAZHJzL2Uyb0RvYy54bWysVMGO2jAQvVfqP1i+lwBbU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" stroked="f">
                <v:textbox style="mso-fit-shape-to-text:t" inset="0,0,0,0">
                  <w:txbxContent>
                    <w:p w14:paraId="50775F48" w14:textId="06148C07" w:rsidR="00D26F74" w:rsidRPr="00BB6654"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p>
    <w:p w14:paraId="2BC0945B" w14:textId="4100434A" w:rsidR="00311A00" w:rsidRDefault="00311A00" w:rsidP="00311A00">
      <w:pPr>
        <w:ind w:left="349" w:firstLine="360"/>
        <w:rPr>
          <w:i/>
          <w:iCs/>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D26F74" w:rsidRPr="00A01BAC"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2"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nJMQIAAGk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" stroked="f">
                <v:textbox style="mso-fit-shape-to-text:t" inset="0,0,0,0">
                  <w:txbxContent>
                    <w:p w14:paraId="23864546" w14:textId="7B96D9D5" w:rsidR="00D26F74" w:rsidRPr="00A01BAC"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proofErr w:type="spellStart"/>
      <w:r>
        <w:t>Halaman</w:t>
      </w:r>
      <w:proofErr w:type="spellEnd"/>
      <w:r>
        <w:t xml:space="preserve"> </w:t>
      </w:r>
      <w:proofErr w:type="spellStart"/>
      <w:r>
        <w:t>Tambah</w:t>
      </w:r>
      <w:proofErr w:type="spellEnd"/>
      <w:r>
        <w:t xml:space="preserve"> Guru</w:t>
      </w:r>
    </w:p>
    <w:p w14:paraId="5FD193C0" w14:textId="25B05326"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D26F74" w:rsidRPr="00161603"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3"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nnMQIAAGkEAAAOAAAAZHJzL2Uyb0RvYy54bWysVE1v2zAMvQ/YfxB0X5yPLS2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" stroked="f">
                <v:textbox style="mso-fit-shape-to-text:t" inset="0,0,0,0">
                  <w:txbxContent>
                    <w:p w14:paraId="7A8C18EA" w14:textId="0C34B4DE" w:rsidR="00D26F74" w:rsidRPr="00161603"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D26F74" w:rsidRPr="005F76D7"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4"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kNMgIAAGkEAAAOAAAAZHJzL2Uyb0RvYy54bWysVFFv2yAQfp+0/4B4X+w0a9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mg3JDTICAABpBAAADgAAAAAAAAAAAAAA&#10;AAAuAgAAZHJzL2Uyb0RvYy54bWxQSwECLQAUAAYACAAAACEAgAe1L+EAAAAKAQAADwAAAAAAAAAA&#10;AAAAAACMBAAAZHJzL2Rvd25yZXYueG1sUEsFBgAAAAAEAAQA8wAAAJoFAAAAAA==&#10;" stroked="f">
                <v:textbox style="mso-fit-shape-to-text:t" inset="0,0,0,0">
                  <w:txbxContent>
                    <w:p w14:paraId="2B02D0AB" w14:textId="79369117" w:rsidR="00D26F74" w:rsidRPr="005F76D7" w:rsidRDefault="00D26F74"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D26F74" w:rsidRPr="006466CA"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5"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" stroked="f">
                <v:textbox style="mso-fit-shape-to-text:t" inset="0,0,0,0">
                  <w:txbxContent>
                    <w:p w14:paraId="2D66C72A" w14:textId="080DF7F8" w:rsidR="00D26F74" w:rsidRPr="006466CA"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proofErr w:type="spellStart"/>
      <w:r>
        <w:t>Halaman</w:t>
      </w:r>
      <w:proofErr w:type="spellEnd"/>
      <w:r>
        <w:t xml:space="preserve">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D26F74" w:rsidRPr="00B70D9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6"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" stroked="f">
                <v:textbox style="mso-fit-shape-to-text:t" inset="0,0,0,0">
                  <w:txbxContent>
                    <w:p w14:paraId="1C4AD4AC" w14:textId="24C1F240" w:rsidR="00D26F74" w:rsidRPr="00B70D9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proofErr w:type="spellStart"/>
      <w:r>
        <w:t>Halaman</w:t>
      </w:r>
      <w:proofErr w:type="spellEnd"/>
      <w:r>
        <w:t xml:space="preserve"> Data </w:t>
      </w:r>
      <w:proofErr w:type="spellStart"/>
      <w:r>
        <w:t>Walikelas</w:t>
      </w:r>
      <w:proofErr w:type="spellEnd"/>
    </w:p>
    <w:p w14:paraId="4CD85555" w14:textId="19BDF42B"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D26F74" w:rsidRPr="00D94113"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7"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" stroked="f">
                <v:textbox style="mso-fit-shape-to-text:t" inset="0,0,0,0">
                  <w:txbxContent>
                    <w:p w14:paraId="50EA0550" w14:textId="30D1A6C6" w:rsidR="00D26F74" w:rsidRPr="00D94113"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proofErr w:type="spellStart"/>
      <w:r>
        <w:t>Halaman</w:t>
      </w:r>
      <w:proofErr w:type="spellEnd"/>
      <w:r>
        <w:t xml:space="preserve"> Profile </w:t>
      </w:r>
      <w:proofErr w:type="spellStart"/>
      <w:r>
        <w:t>Walikelas</w:t>
      </w:r>
      <w:proofErr w:type="spellEnd"/>
    </w:p>
    <w:p w14:paraId="7A219176" w14:textId="7DB9BD26"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D26F74" w:rsidRPr="006C32BE"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8"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jK9MQIAAGkEAAAOAAAAZHJzL2Uyb0RvYy54bWysVE1v2zAMvQ/YfxB0X5yPLS2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C38jK9MQIAAGkEAAAOAAAAAAAAAAAAAAAA&#10;AC4CAABkcnMvZTJvRG9jLnhtbFBLAQItABQABgAIAAAAIQBoyeEC4QAAAAoBAAAPAAAAAAAAAAAA&#10;AAAAAIsEAABkcnMvZG93bnJldi54bWxQSwUGAAAAAAQABADzAAAAmQUAAAAA&#10;" stroked="f">
                <v:textbox style="mso-fit-shape-to-text:t" inset="0,0,0,0">
                  <w:txbxContent>
                    <w:p w14:paraId="7CF3E089" w14:textId="4C3CF2B9" w:rsidR="00D26F74" w:rsidRPr="006C32BE"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proofErr w:type="spellStart"/>
      <w:r>
        <w:t>Halaman</w:t>
      </w:r>
      <w:proofErr w:type="spellEnd"/>
      <w:r>
        <w:t xml:space="preserve"> </w:t>
      </w:r>
      <w:r w:rsidR="000168D6">
        <w:t xml:space="preserve">Daftar </w:t>
      </w:r>
      <w:proofErr w:type="spellStart"/>
      <w:r w:rsidR="000168D6">
        <w:t>Anggota</w:t>
      </w:r>
      <w:proofErr w:type="spellEnd"/>
      <w:r w:rsidR="000168D6">
        <w:t xml:space="preserve"> </w:t>
      </w:r>
      <w:proofErr w:type="spellStart"/>
      <w:r w:rsidR="000168D6">
        <w:t>Siswa</w:t>
      </w:r>
      <w:proofErr w:type="spellEnd"/>
    </w:p>
    <w:p w14:paraId="12C3822D" w14:textId="07A1DFF2" w:rsidR="00311A00" w:rsidRDefault="00311A00"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D26F74" w:rsidRPr="00FA4E9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099"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7OMQIAAGkEAAAOAAAAZHJzL2Uyb0RvYy54bWysVMFu2zAMvQ/YPwi6L06aL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" stroked="f">
                <v:textbox style="mso-fit-shape-to-text:t" inset="0,0,0,0">
                  <w:txbxContent>
                    <w:p w14:paraId="54A1CB85" w14:textId="62A2A52A" w:rsidR="00D26F74" w:rsidRPr="00FA4E9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proofErr w:type="spellStart"/>
      <w:r>
        <w:t>Halaman</w:t>
      </w:r>
      <w:proofErr w:type="spellEnd"/>
      <w:r>
        <w:t xml:space="preserve"> </w:t>
      </w:r>
      <w:proofErr w:type="spellStart"/>
      <w:r>
        <w:t>Tambah</w:t>
      </w:r>
      <w:proofErr w:type="spellEnd"/>
      <w:r>
        <w:t xml:space="preserve"> Data Kelas</w:t>
      </w:r>
    </w:p>
    <w:p w14:paraId="5BB085AD" w14:textId="126468EB" w:rsidR="00E56C0A" w:rsidRDefault="00E56C0A" w:rsidP="00E56C0A">
      <w:pPr>
        <w:ind w:left="349"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D26F74" w:rsidRPr="007E04A8"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00"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" stroked="f">
                <v:textbox style="mso-fit-shape-to-text:t" inset="0,0,0,0">
                  <w:txbxContent>
                    <w:p w14:paraId="318AAE97" w14:textId="3B82323D" w:rsidR="00D26F74" w:rsidRPr="007E04A8"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D26F74" w:rsidRPr="00F3467F"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01"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C1aD2f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D26F74" w:rsidRPr="00F3467F"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D26F74" w:rsidRPr="00D17B5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2"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sQAJKTMCAABpBAAADgAAAAAAAAAAAAAA&#10;AAAuAgAAZHJzL2Uyb0RvYy54bWxQSwECLQAUAAYACAAAACEAGpTIiuAAAAAKAQAADwAAAAAAAAAA&#10;AAAAAACNBAAAZHJzL2Rvd25yZXYueG1sUEsFBgAAAAAEAAQA8wAAAJoFAAAAAA==&#10;" stroked="f">
                <v:textbox style="mso-fit-shape-to-text:t" inset="0,0,0,0">
                  <w:txbxContent>
                    <w:p w14:paraId="2AA29E11" w14:textId="0D886DA7" w:rsidR="00D26F74" w:rsidRPr="00D17B5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proofErr w:type="spellStart"/>
      <w:r>
        <w:t>Halaman</w:t>
      </w:r>
      <w:proofErr w:type="spellEnd"/>
      <w:r>
        <w:t xml:space="preserve"> </w:t>
      </w:r>
      <w:proofErr w:type="spellStart"/>
      <w:r>
        <w:t>Anggota</w:t>
      </w:r>
      <w:proofErr w:type="spellEnd"/>
      <w:r>
        <w:t xml:space="preserve"> Kelas</w:t>
      </w:r>
    </w:p>
    <w:p w14:paraId="1642ABBE" w14:textId="54D420BF" w:rsidR="00EA62A7" w:rsidRP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D26F74" w:rsidRPr="005E6D7D"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3"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COMgIAAGkEAAAOAAAAZHJzL2Uyb0RvYy54bWysVE1v2zAMvQ/YfxB0X5yPrem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F2+gjjICAABpBAAADgAAAAAAAAAAAAAA&#10;AAAuAgAAZHJzL2Uyb0RvYy54bWxQSwECLQAUAAYACAAAACEAAI381OEAAAAKAQAADwAAAAAAAAAA&#10;AAAAAACMBAAAZHJzL2Rvd25yZXYueG1sUEsFBgAAAAAEAAQA8wAAAJoFAAAAAA==&#10;" stroked="f">
                <v:textbox style="mso-fit-shape-to-text:t" inset="0,0,0,0">
                  <w:txbxContent>
                    <w:p w14:paraId="1466F015" w14:textId="17BF9AE2" w:rsidR="00D26F74" w:rsidRPr="005E6D7D"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proofErr w:type="spellStart"/>
      <w:r>
        <w:t>Halaman</w:t>
      </w:r>
      <w:proofErr w:type="spellEnd"/>
      <w:r>
        <w:t xml:space="preserve"> </w:t>
      </w:r>
      <w:proofErr w:type="spellStart"/>
      <w:r>
        <w:t>Tambah</w:t>
      </w:r>
      <w:proofErr w:type="spellEnd"/>
      <w:r>
        <w:t xml:space="preserve"> Admin</w:t>
      </w:r>
    </w:p>
    <w:p w14:paraId="4B2DB3CF" w14:textId="6379E675" w:rsidR="00224D03" w:rsidRDefault="00224D03" w:rsidP="00224D03">
      <w:pPr>
        <w:ind w:left="349" w:firstLine="360"/>
      </w:pPr>
      <w:proofErr w:type="spellStart"/>
      <w:r>
        <w:t>Halaman</w:t>
      </w:r>
      <w:proofErr w:type="spellEnd"/>
      <w:r>
        <w:t xml:space="preserve">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D26F74" w:rsidRPr="00130EE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4"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CgoVyj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D26F74" w:rsidRPr="00130EE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proofErr w:type="spellStart"/>
      <w:r>
        <w:t>Halaman</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D26F74" w:rsidRPr="00A041A2"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5"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VQphZNAIAAGkEAAAOAAAAAAAAAAAA&#10;AAAAAC4CAABkcnMvZTJvRG9jLnhtbFBLAQItABQABgAIAAAAIQA25sL14QAAAAoBAAAPAAAAAAAA&#10;AAAAAAAAAI4EAABkcnMvZG93bnJldi54bWxQSwUGAAAAAAQABADzAAAAnAUAAAAA&#10;" stroked="f">
                <v:textbox style="mso-fit-shape-to-text:t" inset="0,0,0,0">
                  <w:txbxContent>
                    <w:p w14:paraId="6E53E47E" w14:textId="362ECFA1" w:rsidR="00D26F74" w:rsidRPr="00A041A2"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D26F74" w:rsidRPr="00A1130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6"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" stroked="f">
                <v:textbox style="mso-fit-shape-to-text:t" inset="0,0,0,0">
                  <w:txbxContent>
                    <w:p w14:paraId="7AAEEA30" w14:textId="15C337CB" w:rsidR="00D26F74" w:rsidRPr="00A1130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proofErr w:type="spellStart"/>
      <w:r>
        <w:t>Halaman</w:t>
      </w:r>
      <w:proofErr w:type="spellEnd"/>
      <w:r>
        <w:t xml:space="preserve"> </w:t>
      </w:r>
      <w:proofErr w:type="spellStart"/>
      <w:r>
        <w:t>Laporan</w:t>
      </w:r>
      <w:proofErr w:type="spellEnd"/>
    </w:p>
    <w:p w14:paraId="660F6F6E" w14:textId="76C84F2D" w:rsidR="00DF7F79" w:rsidRDefault="00DF7F79" w:rsidP="00CE316E">
      <w:pPr>
        <w:pStyle w:val="ListParagraph"/>
        <w:numPr>
          <w:ilvl w:val="0"/>
          <w:numId w:val="56"/>
        </w:numPr>
        <w:ind w:left="709"/>
      </w:pPr>
      <w:proofErr w:type="spellStart"/>
      <w:r>
        <w:t>Halaman</w:t>
      </w:r>
      <w:proofErr w:type="spellEnd"/>
      <w:r>
        <w:t xml:space="preserve"> </w:t>
      </w:r>
      <w:proofErr w:type="spellStart"/>
      <w:r>
        <w:t>Absen</w:t>
      </w:r>
      <w:proofErr w:type="spellEnd"/>
      <w:r>
        <w:t xml:space="preserve"> </w:t>
      </w:r>
      <w:proofErr w:type="spellStart"/>
      <w:r>
        <w:t>Siswa</w:t>
      </w:r>
      <w:proofErr w:type="spellEnd"/>
    </w:p>
    <w:p w14:paraId="3FC31AD1" w14:textId="27AC35F9" w:rsid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D26F74" w:rsidRPr="00E728A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7"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TsSMQIAAGkEAAAOAAAAZHJzL2Uyb0RvYy54bWysVMFu2zAMvQ/YPwi6L07atem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" stroked="f">
                <v:textbox style="mso-fit-shape-to-text:t" inset="0,0,0,0">
                  <w:txbxContent>
                    <w:p w14:paraId="47DAB97F" w14:textId="0EA6BC81" w:rsidR="00D26F74" w:rsidRPr="00E728A7"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Akhir</w:t>
      </w:r>
      <w:proofErr w:type="spellEnd"/>
    </w:p>
    <w:p w14:paraId="4366E6E0" w14:textId="0A3503A8"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D26F74" w:rsidRPr="00867E5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8"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4TMMg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CuZ4TMMgIAAGkEAAAOAAAAAAAAAAAAAAAA&#10;AC4CAABkcnMvZTJvRG9jLnhtbFBLAQItABQABgAIAAAAIQBLCZFT4AAAAAoBAAAPAAAAAAAAAAAA&#10;AAAAAIwEAABkcnMvZG93bnJldi54bWxQSwUGAAAAAAQABADzAAAAmQUAAAAA&#10;" stroked="f">
                <v:textbox style="mso-fit-shape-to-text:t" inset="0,0,0,0">
                  <w:txbxContent>
                    <w:p w14:paraId="6CC88C96" w14:textId="42A37E9C" w:rsidR="00D26F74" w:rsidRPr="00867E59"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24DDB1AC" w14:textId="70757F52"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D26F74" w:rsidRPr="0057234C"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09"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e+MGqjICAABpBAAADgAAAAAAAAAAAAAA&#10;AAAuAgAAZHJzL2Uyb0RvYy54bWxQSwECLQAUAAYACAAAACEA7caWVeEAAAAKAQAADwAAAAAAAAAA&#10;AAAAAACMBAAAZHJzL2Rvd25yZXYueG1sUEsFBgAAAAAEAAQA8wAAAJoFAAAAAA==&#10;" stroked="f">
                <v:textbox style="mso-fit-shape-to-text:t" inset="0,0,0,0">
                  <w:txbxContent>
                    <w:p w14:paraId="71620497" w14:textId="45643B65" w:rsidR="00D26F74" w:rsidRPr="0057234C"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Bagian</w:t>
      </w:r>
      <w:proofErr w:type="spellEnd"/>
      <w:r w:rsidRPr="00DF7F79">
        <w:rPr>
          <w:b/>
          <w:bCs/>
          <w:color w:val="000000"/>
        </w:rPr>
        <w:t xml:space="preserve"> IT</w:t>
      </w:r>
    </w:p>
    <w:p w14:paraId="1243083B" w14:textId="537F69F2" w:rsidR="00AA7D36" w:rsidRDefault="00AA7D36" w:rsidP="00CE316E">
      <w:pPr>
        <w:pStyle w:val="ListParagraph"/>
        <w:numPr>
          <w:ilvl w:val="0"/>
          <w:numId w:val="57"/>
        </w:numPr>
        <w:ind w:left="426"/>
      </w:pPr>
      <w:r>
        <w:t>Halaman Menu Utama</w:t>
      </w:r>
    </w:p>
    <w:p w14:paraId="5A1058B5" w14:textId="696A787B" w:rsidR="003643B4" w:rsidRDefault="003643B4" w:rsidP="003643B4">
      <w:pPr>
        <w:ind w:left="66"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D26F74" w:rsidRPr="00D84276"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10"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" stroked="f">
                <v:textbox style="mso-fit-shape-to-text:t" inset="0,0,0,0">
                  <w:txbxContent>
                    <w:p w14:paraId="4B36D5A0" w14:textId="73847B4D" w:rsidR="00D26F74" w:rsidRPr="00D84276"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5DE45D6D" w14:textId="6313E31C" w:rsidR="008A6DB1" w:rsidRDefault="008A6DB1" w:rsidP="008A6DB1">
      <w:pPr>
        <w:ind w:left="349" w:firstLine="360"/>
      </w:pP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D26F74" w:rsidRPr="00654DAD"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11"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" stroked="f">
                <v:textbox style="mso-fit-shape-to-text:t" inset="0,0,0,0">
                  <w:txbxContent>
                    <w:p w14:paraId="4E74007A" w14:textId="37C69E75" w:rsidR="00D26F74" w:rsidRPr="00654DAD"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D26F74" w:rsidRPr="008132CF"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2"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" stroked="f">
                <v:textbox style="mso-fit-shape-to-text:t" inset="0,0,0,0">
                  <w:txbxContent>
                    <w:p w14:paraId="5E329597" w14:textId="0067A557" w:rsidR="00D26F74" w:rsidRPr="008132CF"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D26F74" w:rsidRPr="007F3444"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3"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" stroked="f">
                <v:textbox style="mso-fit-shape-to-text:t" inset="0,0,0,0">
                  <w:txbxContent>
                    <w:p w14:paraId="0D5D4524" w14:textId="7AFF08B7" w:rsidR="00D26F74" w:rsidRPr="007F3444"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proofErr w:type="spellStart"/>
      <w:r>
        <w:t>Halaman</w:t>
      </w:r>
      <w:proofErr w:type="spellEnd"/>
      <w:r>
        <w:t xml:space="preserve"> </w:t>
      </w:r>
      <w:proofErr w:type="spellStart"/>
      <w:r>
        <w:t>Tambah</w:t>
      </w:r>
      <w:proofErr w:type="spellEnd"/>
      <w:r>
        <w:t xml:space="preserve"> Guru</w:t>
      </w:r>
    </w:p>
    <w:p w14:paraId="72416AFE" w14:textId="62E8600F" w:rsidR="008A6DB1" w:rsidRDefault="008A6DB1" w:rsidP="008A6DB1">
      <w:pPr>
        <w:ind w:left="360"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D26F74" w:rsidRPr="0075441C"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4"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vY8L7MQIAAGkEAAAOAAAAAAAAAAAAAAAA&#10;AC4CAABkcnMvZTJvRG9jLnhtbFBLAQItABQABgAIAAAAIQAvMYbH4QAAAAoBAAAPAAAAAAAAAAAA&#10;AAAAAIsEAABkcnMvZG93bnJldi54bWxQSwUGAAAAAAQABADzAAAAmQUAAAAA&#10;" stroked="f">
                <v:textbox style="mso-fit-shape-to-text:t" inset="0,0,0,0">
                  <w:txbxContent>
                    <w:p w14:paraId="47AF933A" w14:textId="537CA9F3" w:rsidR="00D26F74" w:rsidRPr="0075441C" w:rsidRDefault="00D26F74"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D26F74" w:rsidRPr="004122E1"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5"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gtKrYzAgAAaQQAAA4AAAAAAAAAAAAA&#10;AAAALgIAAGRycy9lMm9Eb2MueG1sUEsBAi0AFAAGAAgAAAAhAG3sid/hAAAACgEAAA8AAAAAAAAA&#10;AAAAAAAAjQQAAGRycy9kb3ducmV2LnhtbFBLBQYAAAAABAAEAPMAAACbBQAAAAA=&#10;" stroked="f">
                <v:textbox style="mso-fit-shape-to-text:t" inset="0,0,0,0">
                  <w:txbxContent>
                    <w:p w14:paraId="698CE1A0" w14:textId="5743181E" w:rsidR="00D26F74" w:rsidRPr="004122E1"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D26F74" w:rsidRPr="00A47695"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6"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I3MxyS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D26F74" w:rsidRPr="00A47695"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w:t>
      </w:r>
      <w:proofErr w:type="spellStart"/>
      <w:r>
        <w:t>Walikelas</w:t>
      </w:r>
      <w:proofErr w:type="spellEnd"/>
    </w:p>
    <w:p w14:paraId="63B8A5D7" w14:textId="77777777"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D26F74" w:rsidRPr="00C873B2"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7"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" stroked="f">
                <v:textbox style="mso-fit-shape-to-text:t" inset="0,0,0,0">
                  <w:txbxContent>
                    <w:p w14:paraId="3F27ABF8" w14:textId="1157F523" w:rsidR="00D26F74" w:rsidRPr="00C873B2"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proofErr w:type="spellStart"/>
      <w:r>
        <w:t>Halaman</w:t>
      </w:r>
      <w:proofErr w:type="spellEnd"/>
      <w:r>
        <w:t xml:space="preserve"> Data </w:t>
      </w:r>
      <w:proofErr w:type="spellStart"/>
      <w:r>
        <w:t>Walikelas</w:t>
      </w:r>
      <w:proofErr w:type="spellEnd"/>
    </w:p>
    <w:p w14:paraId="2D872414" w14:textId="7777777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D26F74" w:rsidRPr="004E3731"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8"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sMQIAAGk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An7A2wxAgAAaQQAAA4AAAAAAAAAAAAAAAAA&#10;LgIAAGRycy9lMm9Eb2MueG1sUEsBAi0AFAAGAAgAAAAhAPZ6TobgAAAACgEAAA8AAAAAAAAAAAAA&#10;AAAAiwQAAGRycy9kb3ducmV2LnhtbFBLBQYAAAAABAAEAPMAAACYBQAAAAA=&#10;" stroked="f">
                <v:textbox style="mso-fit-shape-to-text:t" inset="0,0,0,0">
                  <w:txbxContent>
                    <w:p w14:paraId="76AD6C8D" w14:textId="03E1F33B" w:rsidR="00D26F74" w:rsidRPr="004E3731"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proofErr w:type="spellStart"/>
      <w:r>
        <w:t>Halaman</w:t>
      </w:r>
      <w:proofErr w:type="spellEnd"/>
      <w:r>
        <w:t xml:space="preserve"> Profile </w:t>
      </w:r>
      <w:proofErr w:type="spellStart"/>
      <w:r>
        <w:t>Walikelas</w:t>
      </w:r>
      <w:proofErr w:type="spellEnd"/>
    </w:p>
    <w:p w14:paraId="432AAF63" w14:textId="77BCADCA"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D26F74" w:rsidRPr="004E6893"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19"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" stroked="f">
                <v:textbox style="mso-fit-shape-to-text:t" inset="0,0,0,0">
                  <w:txbxContent>
                    <w:p w14:paraId="2BC10D1D" w14:textId="23900676" w:rsidR="00D26F74" w:rsidRPr="004E6893"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proofErr w:type="spellStart"/>
      <w:r>
        <w:t>Halaman</w:t>
      </w:r>
      <w:proofErr w:type="spellEnd"/>
      <w:r>
        <w:t xml:space="preserve"> </w:t>
      </w:r>
      <w:r w:rsidR="00867FC7">
        <w:t xml:space="preserve">Daftar </w:t>
      </w:r>
      <w:proofErr w:type="spellStart"/>
      <w:r w:rsidR="00867FC7">
        <w:t>Anggota</w:t>
      </w:r>
      <w:proofErr w:type="spellEnd"/>
      <w:r w:rsidR="00867FC7">
        <w:t xml:space="preserve"> </w:t>
      </w:r>
      <w:proofErr w:type="spellStart"/>
      <w:r w:rsidR="00867FC7">
        <w:t>Siswa</w:t>
      </w:r>
      <w:proofErr w:type="spellEnd"/>
    </w:p>
    <w:p w14:paraId="08792821" w14:textId="558167C1"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D26F74" w:rsidRPr="00E57D9B"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20"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" stroked="f">
                <v:textbox inset="0,0,0,0">
                  <w:txbxContent>
                    <w:p w14:paraId="7F920A1C" w14:textId="622F020E" w:rsidR="00D26F74" w:rsidRPr="00E57D9B"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Kelas</w:t>
      </w:r>
    </w:p>
    <w:p w14:paraId="63BA2B8C" w14:textId="22E416A5"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w:t>
      </w:r>
      <w:proofErr w:type="gramStart"/>
      <w:r>
        <w:t>IT .</w:t>
      </w:r>
      <w:proofErr w:type="gramEnd"/>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D26F74" w:rsidRPr="0020201C"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21"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" stroked="f">
                <v:textbox style="mso-fit-shape-to-text:t" inset="0,0,0,0">
                  <w:txbxContent>
                    <w:p w14:paraId="0E563915" w14:textId="162D298F" w:rsidR="00D26F74" w:rsidRPr="0020201C"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D26F74" w:rsidRPr="00E33758"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2"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" stroked="f">
                <v:textbox inset="0,0,0,0">
                  <w:txbxContent>
                    <w:p w14:paraId="2F2BFB12" w14:textId="52FC269F" w:rsidR="00D26F74" w:rsidRPr="00E33758"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D26F74" w:rsidRPr="00E0443D"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3"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z1MwIAAGk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ZFSM9TMCAABpBAAADgAAAAAAAAAAAAAA&#10;AAAuAgAAZHJzL2Uyb0RvYy54bWxQSwECLQAUAAYACAAAACEAVvyr7uAAAAAKAQAADwAAAAAAAAAA&#10;AAAAAACNBAAAZHJzL2Rvd25yZXYueG1sUEsFBgAAAAAEAAQA8wAAAJoFAAAAAA==&#10;" stroked="f">
                <v:textbox style="mso-fit-shape-to-text:t" inset="0,0,0,0">
                  <w:txbxContent>
                    <w:p w14:paraId="60181AE6" w14:textId="2DEAE30C" w:rsidR="00D26F74" w:rsidRPr="00E0443D"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proofErr w:type="spellStart"/>
      <w:r>
        <w:t>Halaman</w:t>
      </w:r>
      <w:proofErr w:type="spellEnd"/>
      <w:r>
        <w:t xml:space="preserve"> </w:t>
      </w:r>
      <w:proofErr w:type="spellStart"/>
      <w:r>
        <w:t>Anggota</w:t>
      </w:r>
      <w:proofErr w:type="spellEnd"/>
      <w:r>
        <w:t xml:space="preserve"> Kelas</w:t>
      </w:r>
    </w:p>
    <w:p w14:paraId="39488092" w14:textId="29E00DA4"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D26F74" w:rsidRPr="00B173B0"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4"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BnQLPA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D26F74" w:rsidRPr="00B173B0"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F6DC3">
        <w:t>Halaman</w:t>
      </w:r>
      <w:proofErr w:type="spellEnd"/>
      <w:r w:rsidR="008F6DC3">
        <w:t xml:space="preserve">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D26F74" w:rsidRPr="00F370F3"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5"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eSNAIAAGkEAAAOAAAAZHJzL2Uyb0RvYy54bWysVMFu2zAMvQ/YPwi6L07SrW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NSZV5I0AgAAaQQAAA4AAAAAAAAAAAAAAAAA&#10;LgIAAGRycy9lMm9Eb2MueG1sUEsBAi0AFAAGAAgAAAAhABzaeK3dAAAABgEAAA8AAAAAAAAAAAAA&#10;AAAAjgQAAGRycy9kb3ducmV2LnhtbFBLBQYAAAAABAAEAPMAAACYBQAAAAA=&#10;" stroked="f">
                <v:textbox style="mso-fit-shape-to-text:t" inset="0,0,0,0">
                  <w:txbxContent>
                    <w:p w14:paraId="46F9D477" w14:textId="127C7DBE" w:rsidR="00D26F74" w:rsidRPr="00F370F3" w:rsidRDefault="00D26F74"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4633" w:name="_Toc80034259"/>
      <w:bookmarkStart w:id="4634" w:name="_Toc83115759"/>
      <w:proofErr w:type="spellStart"/>
      <w:r>
        <w:rPr>
          <w:lang w:val="en-US"/>
        </w:rPr>
        <w:t>Pengujin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4633"/>
      <w:bookmarkEnd w:id="4634"/>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lastRenderedPageBreak/>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220AF146" w:rsidR="00007BE9" w:rsidRDefault="00007BE9" w:rsidP="00C93BF7">
      <w:pPr>
        <w:pStyle w:val="Heading3"/>
        <w:numPr>
          <w:ilvl w:val="0"/>
          <w:numId w:val="12"/>
        </w:numPr>
        <w:ind w:left="426"/>
        <w:rPr>
          <w:lang w:val="en-US"/>
        </w:rPr>
      </w:pPr>
      <w:bookmarkStart w:id="4635" w:name="_Toc80034261"/>
      <w:bookmarkStart w:id="4636" w:name="_Toc83115761"/>
      <w:proofErr w:type="spellStart"/>
      <w:r>
        <w:rPr>
          <w:lang w:val="en-US"/>
        </w:rPr>
        <w:t>Tahap</w:t>
      </w:r>
      <w:proofErr w:type="spellEnd"/>
      <w:r>
        <w:rPr>
          <w:lang w:val="en-US"/>
        </w:rPr>
        <w:t xml:space="preserve"> </w:t>
      </w:r>
      <w:proofErr w:type="spellStart"/>
      <w:r>
        <w:rPr>
          <w:lang w:val="en-US"/>
        </w:rPr>
        <w:t>Pengujian</w:t>
      </w:r>
      <w:bookmarkEnd w:id="4635"/>
      <w:bookmarkEnd w:id="4636"/>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1FE62C2B" w:rsidR="00100E4F" w:rsidRDefault="00007BE9" w:rsidP="00100E4F">
      <w:pPr>
        <w:pStyle w:val="Heading3"/>
        <w:numPr>
          <w:ilvl w:val="0"/>
          <w:numId w:val="12"/>
        </w:numPr>
        <w:ind w:left="426"/>
        <w:rPr>
          <w:lang w:val="en-US"/>
        </w:rPr>
      </w:pPr>
      <w:bookmarkStart w:id="4637" w:name="_Toc80034262"/>
      <w:bookmarkStart w:id="4638" w:name="_Toc83115762"/>
      <w:del w:id="4639" w:author=" " w:date="2021-11-12T16:15:00Z">
        <w:r w:rsidDel="00122C67">
          <w:rPr>
            <w:lang w:val="en-US"/>
          </w:rPr>
          <w:delText xml:space="preserve">Pengelompokan </w:delText>
        </w:r>
      </w:del>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4637"/>
      <w:bookmarkEnd w:id="4638"/>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proofErr w:type="spellStart"/>
      <w:r>
        <w:t>Hapus</w:t>
      </w:r>
      <w:proofErr w:type="spellEnd"/>
      <w:r>
        <w:t xml:space="preserve"> </w:t>
      </w:r>
      <w:del w:id="4640" w:author=" " w:date="2021-11-12T07:17:00Z">
        <w:r w:rsidDel="00812B43">
          <w:delText xml:space="preserve">Data </w:delText>
        </w:r>
      </w:del>
      <w:proofErr w:type="spellStart"/>
      <w:r>
        <w:t>Siswa</w:t>
      </w:r>
      <w:proofErr w:type="spellEnd"/>
    </w:p>
    <w:p w14:paraId="395109DF" w14:textId="5FE425B8" w:rsidR="00404DC1" w:rsidRDefault="00404DC1" w:rsidP="00CE316E">
      <w:pPr>
        <w:pStyle w:val="ListParagraph"/>
        <w:numPr>
          <w:ilvl w:val="0"/>
          <w:numId w:val="63"/>
        </w:numPr>
        <w:ind w:left="709"/>
      </w:pPr>
      <w:r>
        <w:t xml:space="preserve">Edit </w:t>
      </w:r>
      <w:del w:id="4641" w:author=" "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proofErr w:type="spellStart"/>
      <w:r>
        <w:t>Tambah</w:t>
      </w:r>
      <w:proofErr w:type="spellEnd"/>
      <w:r>
        <w:t xml:space="preserve"> </w:t>
      </w:r>
      <w:del w:id="4642" w:author=" " w:date="2021-11-12T07:18:00Z">
        <w:r w:rsidDel="00812B43">
          <w:delText xml:space="preserve">Data </w:delText>
        </w:r>
      </w:del>
      <w:proofErr w:type="spellStart"/>
      <w:r>
        <w:t>Siswa</w:t>
      </w:r>
      <w:proofErr w:type="spellEnd"/>
      <w:r>
        <w:t xml:space="preserve"> </w:t>
      </w:r>
    </w:p>
    <w:p w14:paraId="41C4947B" w14:textId="4F5B7CB5" w:rsidR="00404DC1" w:rsidRDefault="00404DC1" w:rsidP="00CE316E">
      <w:pPr>
        <w:pStyle w:val="ListParagraph"/>
        <w:numPr>
          <w:ilvl w:val="0"/>
          <w:numId w:val="63"/>
        </w:numPr>
        <w:ind w:left="709"/>
      </w:pPr>
      <w:proofErr w:type="spellStart"/>
      <w:r>
        <w:t>Lihat</w:t>
      </w:r>
      <w:proofErr w:type="spellEnd"/>
      <w:r>
        <w:t xml:space="preserve"> </w:t>
      </w:r>
      <w:del w:id="4643" w:author=" " w:date="2021-11-12T07:18:00Z">
        <w:r w:rsidDel="00812B43">
          <w:delText xml:space="preserve">Data </w:delText>
        </w:r>
      </w:del>
      <w:proofErr w:type="spellStart"/>
      <w:r>
        <w:t>Siswa</w:t>
      </w:r>
      <w:proofErr w:type="spellEnd"/>
    </w:p>
    <w:p w14:paraId="00642992" w14:textId="5C8A4189" w:rsidR="00100E4F" w:rsidRDefault="00100E4F" w:rsidP="00CE316E">
      <w:pPr>
        <w:pStyle w:val="ListParagraph"/>
        <w:numPr>
          <w:ilvl w:val="0"/>
          <w:numId w:val="62"/>
        </w:numPr>
        <w:ind w:left="426"/>
      </w:pPr>
      <w:proofErr w:type="spellStart"/>
      <w:r>
        <w:t>Kelola</w:t>
      </w:r>
      <w:proofErr w:type="spellEnd"/>
      <w:r>
        <w:t xml:space="preserve"> </w:t>
      </w:r>
      <w:proofErr w:type="spellStart"/>
      <w:r>
        <w:t>Absen</w:t>
      </w:r>
      <w:proofErr w:type="spellEnd"/>
    </w:p>
    <w:p w14:paraId="2743C511" w14:textId="03CC1662" w:rsidR="00404DC1" w:rsidRDefault="00404DC1" w:rsidP="00CE316E">
      <w:pPr>
        <w:pStyle w:val="ListParagraph"/>
        <w:numPr>
          <w:ilvl w:val="0"/>
          <w:numId w:val="64"/>
        </w:numPr>
        <w:ind w:left="709"/>
      </w:pPr>
      <w:proofErr w:type="spellStart"/>
      <w:r>
        <w:t>Hapus</w:t>
      </w:r>
      <w:proofErr w:type="spellEnd"/>
      <w:r>
        <w:t xml:space="preserve"> </w:t>
      </w:r>
      <w:del w:id="4644" w:author=" " w:date="2021-11-12T07:18:00Z">
        <w:r w:rsidDel="00812B43">
          <w:delText xml:space="preserve">Data </w:delText>
        </w:r>
      </w:del>
      <w:proofErr w:type="spellStart"/>
      <w:r>
        <w:t>Absen</w:t>
      </w:r>
      <w:proofErr w:type="spellEnd"/>
    </w:p>
    <w:p w14:paraId="6DEBE8A0" w14:textId="47834CEC" w:rsidR="00404DC1" w:rsidRDefault="00404DC1" w:rsidP="00CE316E">
      <w:pPr>
        <w:pStyle w:val="ListParagraph"/>
        <w:numPr>
          <w:ilvl w:val="0"/>
          <w:numId w:val="64"/>
        </w:numPr>
        <w:ind w:left="709"/>
      </w:pPr>
      <w:r>
        <w:t xml:space="preserve">Edit </w:t>
      </w:r>
      <w:del w:id="4645" w:author=" " w:date="2021-11-12T07:18:00Z">
        <w:r w:rsidDel="00812B43">
          <w:delText xml:space="preserve">Data </w:delText>
        </w:r>
      </w:del>
      <w:proofErr w:type="spellStart"/>
      <w:r>
        <w:t>Absen</w:t>
      </w:r>
      <w:proofErr w:type="spellEnd"/>
    </w:p>
    <w:p w14:paraId="0E483EF5" w14:textId="132AD0BB" w:rsidR="00404DC1" w:rsidRDefault="00404DC1" w:rsidP="00CE316E">
      <w:pPr>
        <w:pStyle w:val="ListParagraph"/>
        <w:numPr>
          <w:ilvl w:val="0"/>
          <w:numId w:val="64"/>
        </w:numPr>
        <w:ind w:left="709"/>
      </w:pPr>
      <w:proofErr w:type="spellStart"/>
      <w:r>
        <w:t>Tambah</w:t>
      </w:r>
      <w:proofErr w:type="spellEnd"/>
      <w:r>
        <w:t xml:space="preserve"> </w:t>
      </w:r>
      <w:del w:id="4646" w:author=" " w:date="2021-11-12T07:18:00Z">
        <w:r w:rsidDel="00812B43">
          <w:delText xml:space="preserve">Data </w:delText>
        </w:r>
      </w:del>
      <w:proofErr w:type="spellStart"/>
      <w:r>
        <w:t>Absen</w:t>
      </w:r>
      <w:proofErr w:type="spellEnd"/>
      <w:r>
        <w:t xml:space="preserve"> </w:t>
      </w:r>
    </w:p>
    <w:p w14:paraId="04A40829" w14:textId="6C9644FC" w:rsidR="00404DC1" w:rsidRDefault="00404DC1" w:rsidP="00CE316E">
      <w:pPr>
        <w:pStyle w:val="ListParagraph"/>
        <w:numPr>
          <w:ilvl w:val="0"/>
          <w:numId w:val="64"/>
        </w:numPr>
        <w:ind w:left="709"/>
      </w:pPr>
      <w:proofErr w:type="spellStart"/>
      <w:r>
        <w:t>Lihat</w:t>
      </w:r>
      <w:proofErr w:type="spellEnd"/>
      <w:r>
        <w:t xml:space="preserve"> </w:t>
      </w:r>
      <w:del w:id="4647" w:author=" " w:date="2021-11-12T07:18:00Z">
        <w:r w:rsidDel="00812B43">
          <w:delText xml:space="preserve">Data </w:delText>
        </w:r>
      </w:del>
      <w:proofErr w:type="spellStart"/>
      <w:r>
        <w:t>Absen</w:t>
      </w:r>
      <w:proofErr w:type="spellEnd"/>
    </w:p>
    <w:p w14:paraId="132A985D" w14:textId="4F36F31C" w:rsidR="000C2558" w:rsidRDefault="000C2558" w:rsidP="00CE316E">
      <w:pPr>
        <w:pStyle w:val="ListParagraph"/>
        <w:numPr>
          <w:ilvl w:val="0"/>
          <w:numId w:val="62"/>
        </w:numPr>
        <w:ind w:left="426"/>
        <w:rPr>
          <w:ins w:id="4648" w:author=" " w:date="2021-11-12T06:46:00Z"/>
        </w:rPr>
      </w:pPr>
      <w:ins w:id="4649" w:author=" " w:date="2021-11-12T06:46:00Z">
        <w:r>
          <w:t>Kelola Guru</w:t>
        </w:r>
      </w:ins>
    </w:p>
    <w:p w14:paraId="49ED0B33" w14:textId="5BE17A72" w:rsidR="000C2558" w:rsidRDefault="000C2558">
      <w:pPr>
        <w:pStyle w:val="ListParagraph"/>
        <w:numPr>
          <w:ilvl w:val="0"/>
          <w:numId w:val="69"/>
        </w:numPr>
        <w:ind w:left="709"/>
        <w:rPr>
          <w:ins w:id="4650" w:author=" " w:date="2021-11-12T06:47:00Z"/>
        </w:rPr>
        <w:pPrChange w:id="4651" w:author=" " w:date="2021-11-12T06:47:00Z">
          <w:pPr>
            <w:pStyle w:val="ListParagraph"/>
            <w:numPr>
              <w:numId w:val="62"/>
            </w:numPr>
            <w:ind w:left="1080" w:hanging="360"/>
          </w:pPr>
        </w:pPrChange>
      </w:pPr>
      <w:proofErr w:type="spellStart"/>
      <w:ins w:id="4652" w:author=" " w:date="2021-11-12T06:47:00Z">
        <w:r>
          <w:t>Hapus</w:t>
        </w:r>
        <w:proofErr w:type="spellEnd"/>
        <w:r>
          <w:t xml:space="preserve"> Guru</w:t>
        </w:r>
      </w:ins>
    </w:p>
    <w:p w14:paraId="25D36FCE" w14:textId="74234DD7" w:rsidR="000C2558" w:rsidRDefault="000C2558">
      <w:pPr>
        <w:pStyle w:val="ListParagraph"/>
        <w:numPr>
          <w:ilvl w:val="0"/>
          <w:numId w:val="69"/>
        </w:numPr>
        <w:ind w:left="709"/>
        <w:rPr>
          <w:ins w:id="4653" w:author=" " w:date="2021-11-12T06:47:00Z"/>
        </w:rPr>
        <w:pPrChange w:id="4654" w:author=" " w:date="2021-11-12T06:47:00Z">
          <w:pPr>
            <w:pStyle w:val="ListParagraph"/>
            <w:numPr>
              <w:numId w:val="62"/>
            </w:numPr>
            <w:ind w:left="1080" w:hanging="360"/>
          </w:pPr>
        </w:pPrChange>
      </w:pPr>
      <w:ins w:id="4655" w:author=" " w:date="2021-11-12T06:47:00Z">
        <w:r>
          <w:t>Edit Guru</w:t>
        </w:r>
      </w:ins>
    </w:p>
    <w:p w14:paraId="3B75083B" w14:textId="096E1690" w:rsidR="000C2558" w:rsidRDefault="000C2558">
      <w:pPr>
        <w:pStyle w:val="ListParagraph"/>
        <w:numPr>
          <w:ilvl w:val="0"/>
          <w:numId w:val="69"/>
        </w:numPr>
        <w:ind w:left="709"/>
        <w:rPr>
          <w:ins w:id="4656" w:author=" " w:date="2021-11-12T06:47:00Z"/>
        </w:rPr>
        <w:pPrChange w:id="4657" w:author=" " w:date="2021-11-12T06:47:00Z">
          <w:pPr>
            <w:pStyle w:val="ListParagraph"/>
            <w:numPr>
              <w:numId w:val="62"/>
            </w:numPr>
            <w:ind w:left="1080" w:hanging="360"/>
          </w:pPr>
        </w:pPrChange>
      </w:pPr>
      <w:proofErr w:type="spellStart"/>
      <w:ins w:id="4658" w:author=" " w:date="2021-11-12T06:47:00Z">
        <w:r>
          <w:lastRenderedPageBreak/>
          <w:t>Tambah</w:t>
        </w:r>
        <w:proofErr w:type="spellEnd"/>
        <w:r>
          <w:t xml:space="preserve"> Guru</w:t>
        </w:r>
      </w:ins>
    </w:p>
    <w:p w14:paraId="13C98379" w14:textId="5F6443B0" w:rsidR="000C2558" w:rsidRDefault="000C2558">
      <w:pPr>
        <w:pStyle w:val="ListParagraph"/>
        <w:numPr>
          <w:ilvl w:val="0"/>
          <w:numId w:val="69"/>
        </w:numPr>
        <w:ind w:left="709"/>
        <w:rPr>
          <w:ins w:id="4659" w:author=" " w:date="2021-11-12T06:47:00Z"/>
        </w:rPr>
        <w:pPrChange w:id="4660" w:author=" " w:date="2021-11-12T06:47:00Z">
          <w:pPr>
            <w:pStyle w:val="ListParagraph"/>
            <w:numPr>
              <w:numId w:val="62"/>
            </w:numPr>
            <w:ind w:left="1080" w:hanging="360"/>
          </w:pPr>
        </w:pPrChange>
      </w:pPr>
      <w:proofErr w:type="spellStart"/>
      <w:ins w:id="4661" w:author=" " w:date="2021-11-12T06:47:00Z">
        <w:r>
          <w:t>Lihat</w:t>
        </w:r>
        <w:proofErr w:type="spellEnd"/>
        <w:r>
          <w:t xml:space="preserve"> Guru</w:t>
        </w:r>
      </w:ins>
    </w:p>
    <w:p w14:paraId="6A4A01B5" w14:textId="6360C9CD" w:rsidR="00100E4F" w:rsidRDefault="00100E4F" w:rsidP="00CE316E">
      <w:pPr>
        <w:pStyle w:val="ListParagraph"/>
        <w:numPr>
          <w:ilvl w:val="0"/>
          <w:numId w:val="62"/>
        </w:numPr>
        <w:ind w:left="426"/>
      </w:pPr>
      <w:proofErr w:type="spellStart"/>
      <w:r>
        <w:t>Kelola</w:t>
      </w:r>
      <w:proofErr w:type="spellEnd"/>
      <w:r>
        <w:t xml:space="preserve"> </w:t>
      </w:r>
      <w:proofErr w:type="spellStart"/>
      <w:r w:rsidR="00404DC1">
        <w:t>Walikelas</w:t>
      </w:r>
      <w:proofErr w:type="spellEnd"/>
    </w:p>
    <w:p w14:paraId="415D3E9D" w14:textId="2485ABAE" w:rsidR="00404DC1" w:rsidRDefault="00404DC1" w:rsidP="00CE316E">
      <w:pPr>
        <w:pStyle w:val="ListParagraph"/>
        <w:numPr>
          <w:ilvl w:val="0"/>
          <w:numId w:val="65"/>
        </w:numPr>
        <w:ind w:left="709"/>
      </w:pPr>
      <w:proofErr w:type="spellStart"/>
      <w:r>
        <w:t>Hapus</w:t>
      </w:r>
      <w:proofErr w:type="spellEnd"/>
      <w:r>
        <w:t xml:space="preserve"> </w:t>
      </w:r>
      <w:del w:id="4662" w:author=" " w:date="2021-11-12T07:19:00Z">
        <w:r w:rsidDel="00812B43">
          <w:delText xml:space="preserve">Data </w:delText>
        </w:r>
      </w:del>
      <w:proofErr w:type="spellStart"/>
      <w:r>
        <w:t>Walikelas</w:t>
      </w:r>
      <w:proofErr w:type="spellEnd"/>
    </w:p>
    <w:p w14:paraId="3137DCAF" w14:textId="3717E58A" w:rsidR="00404DC1" w:rsidRDefault="00404DC1" w:rsidP="00CE316E">
      <w:pPr>
        <w:pStyle w:val="ListParagraph"/>
        <w:numPr>
          <w:ilvl w:val="0"/>
          <w:numId w:val="65"/>
        </w:numPr>
        <w:ind w:left="709"/>
      </w:pPr>
      <w:r>
        <w:t xml:space="preserve">Edit </w:t>
      </w:r>
      <w:del w:id="4663" w:author=" " w:date="2021-11-12T07:19:00Z">
        <w:r w:rsidDel="00812B43">
          <w:delText xml:space="preserve">Data </w:delText>
        </w:r>
      </w:del>
      <w:proofErr w:type="spellStart"/>
      <w:r>
        <w:t>Walikelas</w:t>
      </w:r>
      <w:proofErr w:type="spellEnd"/>
    </w:p>
    <w:p w14:paraId="471A02A3" w14:textId="2ACDA2DF" w:rsidR="00404DC1" w:rsidRDefault="00404DC1" w:rsidP="00CE316E">
      <w:pPr>
        <w:pStyle w:val="ListParagraph"/>
        <w:numPr>
          <w:ilvl w:val="0"/>
          <w:numId w:val="65"/>
        </w:numPr>
        <w:ind w:left="709"/>
      </w:pPr>
      <w:proofErr w:type="spellStart"/>
      <w:r>
        <w:t>Tambah</w:t>
      </w:r>
      <w:proofErr w:type="spellEnd"/>
      <w:r>
        <w:t xml:space="preserve"> </w:t>
      </w:r>
      <w:del w:id="4664" w:author=" " w:date="2021-11-12T07:19:00Z">
        <w:r w:rsidDel="00812B43">
          <w:delText xml:space="preserve">Data </w:delText>
        </w:r>
      </w:del>
      <w:proofErr w:type="spellStart"/>
      <w:r>
        <w:t>Walikelas</w:t>
      </w:r>
      <w:proofErr w:type="spellEnd"/>
      <w:r>
        <w:t xml:space="preserve"> </w:t>
      </w:r>
    </w:p>
    <w:p w14:paraId="4BE3F19E" w14:textId="2DEE0048" w:rsidR="00404DC1" w:rsidRDefault="00404DC1" w:rsidP="00CE316E">
      <w:pPr>
        <w:pStyle w:val="ListParagraph"/>
        <w:numPr>
          <w:ilvl w:val="0"/>
          <w:numId w:val="65"/>
        </w:numPr>
        <w:ind w:left="709"/>
      </w:pPr>
      <w:proofErr w:type="spellStart"/>
      <w:r>
        <w:t>Lihat</w:t>
      </w:r>
      <w:proofErr w:type="spellEnd"/>
      <w:r>
        <w:t xml:space="preserve"> </w:t>
      </w:r>
      <w:del w:id="4665" w:author=" " w:date="2021-11-12T07:19:00Z">
        <w:r w:rsidDel="00812B43">
          <w:delText xml:space="preserve">Data </w:delText>
        </w:r>
      </w:del>
      <w:proofErr w:type="spellStart"/>
      <w:r>
        <w:t>Walikelas</w:t>
      </w:r>
      <w:proofErr w:type="spellEnd"/>
    </w:p>
    <w:p w14:paraId="5C28CD22" w14:textId="58EA2A87" w:rsidR="00404DC1" w:rsidRDefault="00404DC1" w:rsidP="00CE316E">
      <w:pPr>
        <w:pStyle w:val="ListParagraph"/>
        <w:numPr>
          <w:ilvl w:val="0"/>
          <w:numId w:val="62"/>
        </w:numPr>
        <w:ind w:left="426"/>
      </w:pPr>
      <w:proofErr w:type="spellStart"/>
      <w:r>
        <w:t>Kelola</w:t>
      </w:r>
      <w:proofErr w:type="spellEnd"/>
      <w:r>
        <w:t xml:space="preserve"> </w:t>
      </w:r>
      <w:proofErr w:type="spellStart"/>
      <w:r>
        <w:t>Laporan</w:t>
      </w:r>
      <w:proofErr w:type="spellEnd"/>
      <w:r>
        <w:t xml:space="preserve"> </w:t>
      </w:r>
      <w:proofErr w:type="spellStart"/>
      <w:r>
        <w:t>Absensi</w:t>
      </w:r>
      <w:proofErr w:type="spellEnd"/>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21877D15" w:rsidR="00404DC1" w:rsidRDefault="00334B84" w:rsidP="00CE316E">
      <w:pPr>
        <w:pStyle w:val="ListParagraph"/>
        <w:numPr>
          <w:ilvl w:val="0"/>
          <w:numId w:val="66"/>
        </w:numPr>
        <w:ind w:left="709"/>
      </w:pPr>
      <w:r>
        <w:t xml:space="preserve">Filter </w:t>
      </w:r>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proofErr w:type="spellStart"/>
      <w:r>
        <w:t>Hapus</w:t>
      </w:r>
      <w:proofErr w:type="spellEnd"/>
      <w:r>
        <w:t xml:space="preserve"> </w:t>
      </w:r>
      <w:del w:id="4666"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4667"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proofErr w:type="spellStart"/>
      <w:r>
        <w:t>Tambah</w:t>
      </w:r>
      <w:proofErr w:type="spellEnd"/>
      <w:r>
        <w:t xml:space="preserve"> </w:t>
      </w:r>
      <w:del w:id="4668"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proofErr w:type="spellStart"/>
      <w:r>
        <w:t>Lihat</w:t>
      </w:r>
      <w:proofErr w:type="spellEnd"/>
      <w:r>
        <w:t xml:space="preserve"> </w:t>
      </w:r>
      <w:del w:id="4669"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4670" w:author=" " w:date="2021-11-12T06:59:00Z"/>
        </w:rPr>
      </w:pPr>
      <w:proofErr w:type="spellStart"/>
      <w:r>
        <w:t>Kelola</w:t>
      </w:r>
      <w:proofErr w:type="spellEnd"/>
      <w:r>
        <w:t xml:space="preserve"> </w:t>
      </w:r>
      <w:del w:id="4671" w:author=" " w:date="2021-11-12T06:59:00Z">
        <w:r w:rsidDel="007817E4">
          <w:delText xml:space="preserve">Data </w:delText>
        </w:r>
      </w:del>
      <w:proofErr w:type="spellStart"/>
      <w:r>
        <w:t>Laporan</w:t>
      </w:r>
      <w:proofErr w:type="spellEnd"/>
      <w:r>
        <w:t xml:space="preserve"> </w:t>
      </w:r>
      <w:proofErr w:type="spellStart"/>
      <w:ins w:id="4672" w:author=" " w:date="2021-11-12T06:59:00Z">
        <w:r w:rsidR="007817E4">
          <w:t>Siswa</w:t>
        </w:r>
        <w:proofErr w:type="spellEnd"/>
        <w:r w:rsidR="007817E4">
          <w:t xml:space="preserve"> </w:t>
        </w:r>
      </w:ins>
      <w:proofErr w:type="spellStart"/>
      <w:r>
        <w:t>Bermasalah</w:t>
      </w:r>
      <w:proofErr w:type="spellEnd"/>
    </w:p>
    <w:p w14:paraId="6788440A" w14:textId="55EA1F10" w:rsidR="00CA3FEE" w:rsidRDefault="00CA3FEE">
      <w:pPr>
        <w:pStyle w:val="ListParagraph"/>
        <w:numPr>
          <w:ilvl w:val="0"/>
          <w:numId w:val="71"/>
        </w:numPr>
        <w:ind w:left="709"/>
        <w:rPr>
          <w:ins w:id="4673" w:author=" " w:date="2021-11-12T07:24:00Z"/>
        </w:rPr>
      </w:pPr>
      <w:ins w:id="4674" w:author=" " w:date="2021-11-12T07:24:00Z">
        <w:r>
          <w:t xml:space="preserve">Edit </w:t>
        </w:r>
        <w:proofErr w:type="spellStart"/>
        <w:r>
          <w:t>Laporan</w:t>
        </w:r>
        <w:proofErr w:type="spellEnd"/>
        <w:r>
          <w:t xml:space="preserve"> </w:t>
        </w:r>
        <w:proofErr w:type="spellStart"/>
        <w:r>
          <w:t>Siswa</w:t>
        </w:r>
        <w:proofErr w:type="spellEnd"/>
        <w:r>
          <w:t xml:space="preserve"> </w:t>
        </w:r>
        <w:proofErr w:type="spellStart"/>
        <w:r>
          <w:t>Bermasalah</w:t>
        </w:r>
        <w:proofErr w:type="spellEnd"/>
      </w:ins>
    </w:p>
    <w:p w14:paraId="0DBD5896" w14:textId="3F818997" w:rsidR="007817E4" w:rsidRDefault="007817E4">
      <w:pPr>
        <w:pStyle w:val="ListParagraph"/>
        <w:numPr>
          <w:ilvl w:val="0"/>
          <w:numId w:val="71"/>
        </w:numPr>
        <w:ind w:left="709"/>
        <w:pPrChange w:id="4675" w:author=" " w:date="2021-11-12T06:59:00Z">
          <w:pPr>
            <w:pStyle w:val="ListParagraph"/>
            <w:numPr>
              <w:numId w:val="62"/>
            </w:numPr>
            <w:ind w:left="426" w:hanging="360"/>
          </w:pPr>
        </w:pPrChange>
      </w:pPr>
      <w:proofErr w:type="spellStart"/>
      <w:ins w:id="4676" w:author=" " w:date="2021-11-12T06:59:00Z">
        <w:r>
          <w:t>Lihat</w:t>
        </w:r>
        <w:proofErr w:type="spellEnd"/>
        <w:r>
          <w:t xml:space="preserve"> </w:t>
        </w:r>
        <w:proofErr w:type="spellStart"/>
        <w:r w:rsidR="00F430F8">
          <w:t>Laporan</w:t>
        </w:r>
        <w:proofErr w:type="spellEnd"/>
        <w:r w:rsidR="00F430F8">
          <w:t xml:space="preserve"> </w:t>
        </w:r>
        <w:proofErr w:type="spellStart"/>
        <w:r w:rsidR="00F430F8">
          <w:t>Siswa</w:t>
        </w:r>
        <w:proofErr w:type="spellEnd"/>
        <w:r w:rsidR="00F430F8">
          <w:t xml:space="preserve"> </w:t>
        </w:r>
        <w:proofErr w:type="spellStart"/>
        <w:r w:rsidR="00F430F8">
          <w:t>Bermasalah</w:t>
        </w:r>
      </w:ins>
      <w:proofErr w:type="spellEnd"/>
    </w:p>
    <w:p w14:paraId="6B65DD85" w14:textId="47C7E8A9" w:rsidR="0083581B" w:rsidRDefault="0083581B" w:rsidP="00CE316E">
      <w:pPr>
        <w:pStyle w:val="ListParagraph"/>
        <w:numPr>
          <w:ilvl w:val="0"/>
          <w:numId w:val="62"/>
        </w:numPr>
        <w:ind w:left="426"/>
        <w:rPr>
          <w:ins w:id="4677" w:author=" " w:date="2021-11-12T16:39:00Z"/>
        </w:rPr>
      </w:pPr>
      <w:ins w:id="4678" w:author=" " w:date="2021-11-12T16:38:00Z">
        <w:r>
          <w:t>Kelola Semester</w:t>
        </w:r>
      </w:ins>
    </w:p>
    <w:p w14:paraId="2AA909F3" w14:textId="71239A39" w:rsidR="0047663C" w:rsidRDefault="0047663C">
      <w:pPr>
        <w:pStyle w:val="ListParagraph"/>
        <w:numPr>
          <w:ilvl w:val="0"/>
          <w:numId w:val="104"/>
        </w:numPr>
        <w:ind w:left="709"/>
        <w:rPr>
          <w:ins w:id="4679" w:author=" " w:date="2021-11-12T16:39:00Z"/>
        </w:rPr>
        <w:pPrChange w:id="4680" w:author=" " w:date="2021-11-12T16:40:00Z">
          <w:pPr>
            <w:pStyle w:val="ListParagraph"/>
            <w:numPr>
              <w:numId w:val="62"/>
            </w:numPr>
            <w:ind w:left="1080" w:hanging="360"/>
          </w:pPr>
        </w:pPrChange>
      </w:pPr>
      <w:proofErr w:type="spellStart"/>
      <w:ins w:id="4681" w:author=" " w:date="2021-11-12T16:39:00Z">
        <w:r>
          <w:t>Hapus</w:t>
        </w:r>
        <w:proofErr w:type="spellEnd"/>
        <w:r>
          <w:t xml:space="preserve"> </w:t>
        </w:r>
      </w:ins>
      <w:ins w:id="4682" w:author=" " w:date="2021-11-12T16:40:00Z">
        <w:r>
          <w:t>Semester</w:t>
        </w:r>
      </w:ins>
    </w:p>
    <w:p w14:paraId="31EF6886" w14:textId="4987E0E8" w:rsidR="0047663C" w:rsidRDefault="0047663C">
      <w:pPr>
        <w:pStyle w:val="ListParagraph"/>
        <w:numPr>
          <w:ilvl w:val="0"/>
          <w:numId w:val="104"/>
        </w:numPr>
        <w:ind w:left="709"/>
        <w:rPr>
          <w:ins w:id="4683" w:author=" " w:date="2021-11-12T16:39:00Z"/>
        </w:rPr>
        <w:pPrChange w:id="4684" w:author=" " w:date="2021-11-12T16:40:00Z">
          <w:pPr>
            <w:pStyle w:val="ListParagraph"/>
            <w:numPr>
              <w:numId w:val="62"/>
            </w:numPr>
            <w:ind w:left="1080" w:hanging="360"/>
          </w:pPr>
        </w:pPrChange>
      </w:pPr>
      <w:ins w:id="4685" w:author=" " w:date="2021-11-12T16:39:00Z">
        <w:r>
          <w:t xml:space="preserve">Edit </w:t>
        </w:r>
      </w:ins>
      <w:ins w:id="4686" w:author=" " w:date="2021-11-12T16:40:00Z">
        <w:r>
          <w:t>Semester</w:t>
        </w:r>
      </w:ins>
    </w:p>
    <w:p w14:paraId="4889ADD4" w14:textId="748800E0" w:rsidR="0047663C" w:rsidRDefault="0047663C">
      <w:pPr>
        <w:pStyle w:val="ListParagraph"/>
        <w:numPr>
          <w:ilvl w:val="0"/>
          <w:numId w:val="104"/>
        </w:numPr>
        <w:ind w:left="709"/>
        <w:rPr>
          <w:ins w:id="4687" w:author=" " w:date="2021-11-12T16:39:00Z"/>
        </w:rPr>
        <w:pPrChange w:id="4688" w:author=" " w:date="2021-11-12T16:40:00Z">
          <w:pPr>
            <w:pStyle w:val="ListParagraph"/>
            <w:numPr>
              <w:numId w:val="62"/>
            </w:numPr>
            <w:ind w:left="1080" w:hanging="360"/>
          </w:pPr>
        </w:pPrChange>
      </w:pPr>
      <w:proofErr w:type="spellStart"/>
      <w:ins w:id="4689" w:author=" " w:date="2021-11-12T16:39:00Z">
        <w:r>
          <w:t>Tambah</w:t>
        </w:r>
        <w:proofErr w:type="spellEnd"/>
        <w:r>
          <w:t xml:space="preserve"> </w:t>
        </w:r>
      </w:ins>
      <w:ins w:id="4690" w:author=" " w:date="2021-11-12T16:40:00Z">
        <w:r>
          <w:t>Semester</w:t>
        </w:r>
      </w:ins>
    </w:p>
    <w:p w14:paraId="64DE6CFD" w14:textId="020CEE61" w:rsidR="0047663C" w:rsidRDefault="0047663C">
      <w:pPr>
        <w:pStyle w:val="ListParagraph"/>
        <w:numPr>
          <w:ilvl w:val="0"/>
          <w:numId w:val="104"/>
        </w:numPr>
        <w:ind w:left="709"/>
        <w:rPr>
          <w:ins w:id="4691" w:author=" " w:date="2021-11-12T16:39:00Z"/>
        </w:rPr>
        <w:pPrChange w:id="4692" w:author=" " w:date="2021-11-12T16:40:00Z">
          <w:pPr>
            <w:pStyle w:val="ListParagraph"/>
            <w:numPr>
              <w:numId w:val="62"/>
            </w:numPr>
            <w:ind w:left="1080" w:hanging="360"/>
          </w:pPr>
        </w:pPrChange>
      </w:pPr>
      <w:proofErr w:type="spellStart"/>
      <w:ins w:id="4693" w:author=" " w:date="2021-11-12T16:39:00Z">
        <w:r>
          <w:t>Lihat</w:t>
        </w:r>
        <w:proofErr w:type="spellEnd"/>
        <w:r>
          <w:t xml:space="preserve"> </w:t>
        </w:r>
      </w:ins>
      <w:ins w:id="4694" w:author=" " w:date="2021-11-12T16:40:00Z">
        <w:r>
          <w:t>Semester</w:t>
        </w:r>
      </w:ins>
    </w:p>
    <w:p w14:paraId="49D012AD" w14:textId="58CDD4B4"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proofErr w:type="spellStart"/>
      <w:r>
        <w:t>Hapus</w:t>
      </w:r>
      <w:proofErr w:type="spellEnd"/>
      <w:r>
        <w:t xml:space="preserve"> </w:t>
      </w:r>
      <w:del w:id="4695"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4696"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proofErr w:type="spellStart"/>
      <w:r>
        <w:t>Tambah</w:t>
      </w:r>
      <w:proofErr w:type="spellEnd"/>
      <w:r>
        <w:t xml:space="preserve"> </w:t>
      </w:r>
      <w:del w:id="4697"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proofErr w:type="spellStart"/>
      <w:r>
        <w:t>Lihat</w:t>
      </w:r>
      <w:proofErr w:type="spellEnd"/>
      <w:r>
        <w:t xml:space="preserve"> </w:t>
      </w:r>
      <w:del w:id="4698" w:author=" " w:date="2021-11-12T07:19:00Z">
        <w:r w:rsidDel="00812B43">
          <w:delText xml:space="preserve">Data </w:delText>
        </w:r>
      </w:del>
      <w:r>
        <w:t>Kelas</w:t>
      </w:r>
    </w:p>
    <w:p w14:paraId="68899D6E" w14:textId="11933497" w:rsidR="00334B84" w:rsidRDefault="00007BE9" w:rsidP="00334B84">
      <w:pPr>
        <w:pStyle w:val="Heading3"/>
        <w:numPr>
          <w:ilvl w:val="0"/>
          <w:numId w:val="12"/>
        </w:numPr>
        <w:ind w:left="426"/>
        <w:rPr>
          <w:lang w:val="en-US"/>
        </w:rPr>
      </w:pPr>
      <w:bookmarkStart w:id="4699" w:name="_Toc80034263"/>
      <w:bookmarkStart w:id="4700" w:name="_Toc83115763"/>
      <w:proofErr w:type="spellStart"/>
      <w:r>
        <w:rPr>
          <w:lang w:val="en-US"/>
        </w:rPr>
        <w:lastRenderedPageBreak/>
        <w:t>Tujuan</w:t>
      </w:r>
      <w:proofErr w:type="spellEnd"/>
      <w:r>
        <w:rPr>
          <w:lang w:val="en-US"/>
        </w:rPr>
        <w:t xml:space="preserve"> </w:t>
      </w:r>
      <w:proofErr w:type="spellStart"/>
      <w:r>
        <w:rPr>
          <w:lang w:val="en-US"/>
        </w:rPr>
        <w:t>Pengujian</w:t>
      </w:r>
      <w:bookmarkEnd w:id="4699"/>
      <w:bookmarkEnd w:id="4700"/>
      <w:proofErr w:type="spellEnd"/>
    </w:p>
    <w:p w14:paraId="57554452" w14:textId="698378E5" w:rsidR="00334B84" w:rsidRDefault="00334B84" w:rsidP="00334B84">
      <w:pPr>
        <w:ind w:firstLine="720"/>
        <w:rPr>
          <w:ins w:id="4701" w:author="chaniaayulestari@outlook.com" w:date="2021-11-12T06:43:00Z"/>
        </w:rPr>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w:t>
      </w:r>
      <w:proofErr w:type="spellStart"/>
      <w:r>
        <w:t>Kinerja</w:t>
      </w:r>
      <w:proofErr w:type="spellEnd"/>
      <w:r>
        <w:t xml:space="preserve">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tbl>
      <w:tblPr>
        <w:tblStyle w:val="TableGrid"/>
        <w:tblW w:w="0" w:type="auto"/>
        <w:tblLook w:val="04A0" w:firstRow="1" w:lastRow="0" w:firstColumn="1" w:lastColumn="0" w:noHBand="0" w:noVBand="1"/>
        <w:tblPrChange w:id="4702"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4703">
          <w:tblGrid>
            <w:gridCol w:w="704"/>
            <w:gridCol w:w="1938"/>
            <w:gridCol w:w="1039"/>
            <w:gridCol w:w="1603"/>
            <w:gridCol w:w="2643"/>
          </w:tblGrid>
        </w:tblGridChange>
      </w:tblGrid>
      <w:tr w:rsidR="00264B25" w14:paraId="7ECFEE6B" w14:textId="77777777" w:rsidTr="00264B25">
        <w:trPr>
          <w:ins w:id="4704" w:author="chaniaayulestari@outlook.com" w:date="2021-11-12T06:43:00Z"/>
        </w:trPr>
        <w:tc>
          <w:tcPr>
            <w:tcW w:w="704" w:type="dxa"/>
            <w:tcPrChange w:id="4705" w:author="chaniaayulestari@outlook.com" w:date="2021-11-12T06:43:00Z">
              <w:tcPr>
                <w:tcW w:w="2642" w:type="dxa"/>
                <w:gridSpan w:val="2"/>
              </w:tcPr>
            </w:tcPrChange>
          </w:tcPr>
          <w:p w14:paraId="4FCE672D" w14:textId="36C2DC10" w:rsidR="00264B25" w:rsidRDefault="000C2558">
            <w:pPr>
              <w:jc w:val="center"/>
              <w:rPr>
                <w:ins w:id="4706" w:author="chaniaayulestari@outlook.com" w:date="2021-11-12T06:43:00Z"/>
              </w:rPr>
              <w:pPrChange w:id="4707" w:author="Unknown" w:date="2021-11-12T06:44:00Z">
                <w:pPr/>
              </w:pPrChange>
            </w:pPr>
            <w:ins w:id="4708" w:author="chaniaayulestari@outlook.com" w:date="2021-11-12T06:43:00Z">
              <w:r>
                <w:t>No</w:t>
              </w:r>
            </w:ins>
          </w:p>
        </w:tc>
        <w:tc>
          <w:tcPr>
            <w:tcW w:w="2977" w:type="dxa"/>
            <w:tcPrChange w:id="4709" w:author="chaniaayulestari@outlook.com" w:date="2021-11-12T06:43:00Z">
              <w:tcPr>
                <w:tcW w:w="2642" w:type="dxa"/>
                <w:gridSpan w:val="2"/>
              </w:tcPr>
            </w:tcPrChange>
          </w:tcPr>
          <w:p w14:paraId="3C5906B5" w14:textId="2A279020" w:rsidR="00264B25" w:rsidRDefault="000C2558">
            <w:pPr>
              <w:jc w:val="center"/>
              <w:rPr>
                <w:ins w:id="4710" w:author="chaniaayulestari@outlook.com" w:date="2021-11-12T06:43:00Z"/>
              </w:rPr>
              <w:pPrChange w:id="4711" w:author="Unknown" w:date="2021-11-12T06:44:00Z">
                <w:pPr/>
              </w:pPrChange>
            </w:pPr>
            <w:ins w:id="4712" w:author="chaniaayulestari@outlook.com" w:date="2021-11-12T06:43:00Z">
              <w:r>
                <w:t>Proses</w:t>
              </w:r>
            </w:ins>
          </w:p>
        </w:tc>
        <w:tc>
          <w:tcPr>
            <w:tcW w:w="4246" w:type="dxa"/>
            <w:tcPrChange w:id="4713" w:author="chaniaayulestari@outlook.com" w:date="2021-11-12T06:43:00Z">
              <w:tcPr>
                <w:tcW w:w="2643" w:type="dxa"/>
              </w:tcPr>
            </w:tcPrChange>
          </w:tcPr>
          <w:p w14:paraId="3E633408" w14:textId="1AE04E46" w:rsidR="00264B25" w:rsidRDefault="000C2558">
            <w:pPr>
              <w:jc w:val="center"/>
              <w:rPr>
                <w:ins w:id="4714" w:author="chaniaayulestari@outlook.com" w:date="2021-11-12T06:43:00Z"/>
              </w:rPr>
              <w:pPrChange w:id="4715" w:author="Unknown" w:date="2021-11-12T06:44:00Z">
                <w:pPr/>
              </w:pPrChange>
            </w:pPr>
            <w:proofErr w:type="spellStart"/>
            <w:ins w:id="4716" w:author="chaniaayulestari@outlook.com" w:date="2021-11-12T06:44:00Z">
              <w:r>
                <w:t>Tujuan</w:t>
              </w:r>
            </w:ins>
            <w:proofErr w:type="spellEnd"/>
          </w:p>
        </w:tc>
      </w:tr>
      <w:tr w:rsidR="00264B25" w14:paraId="5221093B" w14:textId="77777777" w:rsidTr="00264B25">
        <w:trPr>
          <w:ins w:id="4717" w:author="chaniaayulestari@outlook.com" w:date="2021-11-12T06:43:00Z"/>
        </w:trPr>
        <w:tc>
          <w:tcPr>
            <w:tcW w:w="704" w:type="dxa"/>
            <w:tcPrChange w:id="4718" w:author="chaniaayulestari@outlook.com" w:date="2021-11-12T06:43:00Z">
              <w:tcPr>
                <w:tcW w:w="2642" w:type="dxa"/>
                <w:gridSpan w:val="2"/>
              </w:tcPr>
            </w:tcPrChange>
          </w:tcPr>
          <w:p w14:paraId="09FA8512" w14:textId="4AD0D40C" w:rsidR="00264B25" w:rsidRDefault="000C2558" w:rsidP="00264B25">
            <w:pPr>
              <w:rPr>
                <w:ins w:id="4719" w:author="chaniaayulestari@outlook.com" w:date="2021-11-12T06:43:00Z"/>
              </w:rPr>
            </w:pPr>
            <w:ins w:id="4720" w:author="chaniaayulestari@outlook.com" w:date="2021-11-12T06:44:00Z">
              <w:r>
                <w:t>1</w:t>
              </w:r>
            </w:ins>
          </w:p>
        </w:tc>
        <w:tc>
          <w:tcPr>
            <w:tcW w:w="2977" w:type="dxa"/>
            <w:tcPrChange w:id="4721" w:author="chaniaayulestari@outlook.com" w:date="2021-11-12T06:43:00Z">
              <w:tcPr>
                <w:tcW w:w="2642" w:type="dxa"/>
                <w:gridSpan w:val="2"/>
              </w:tcPr>
            </w:tcPrChange>
          </w:tcPr>
          <w:p w14:paraId="6ACFC34D" w14:textId="5844F327" w:rsidR="00264B25" w:rsidRDefault="000C2558" w:rsidP="00264B25">
            <w:pPr>
              <w:rPr>
                <w:ins w:id="4722" w:author="chaniaayulestari@outlook.com" w:date="2021-11-12T06:43:00Z"/>
              </w:rPr>
            </w:pPr>
            <w:ins w:id="4723" w:author="chaniaayulestari@outlook.com" w:date="2021-11-12T06:44:00Z">
              <w:r>
                <w:t>Kelola Siswa</w:t>
              </w:r>
            </w:ins>
          </w:p>
        </w:tc>
        <w:tc>
          <w:tcPr>
            <w:tcW w:w="4246" w:type="dxa"/>
            <w:tcPrChange w:id="4724" w:author="chaniaayulestari@outlook.com" w:date="2021-11-12T06:43:00Z">
              <w:tcPr>
                <w:tcW w:w="2643" w:type="dxa"/>
              </w:tcPr>
            </w:tcPrChange>
          </w:tcPr>
          <w:p w14:paraId="3F8450EA" w14:textId="5C970B51" w:rsidR="0086345F" w:rsidRDefault="0086345F">
            <w:pPr>
              <w:rPr>
                <w:ins w:id="4725" w:author="chaniaayulestari@outlook.com" w:date="2021-11-12T06:43:00Z"/>
              </w:rPr>
            </w:pPr>
            <w:proofErr w:type="spellStart"/>
            <w:ins w:id="4726" w:author=" " w:date="2021-11-12T06:5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siswa</w:t>
              </w:r>
              <w:proofErr w:type="spellEnd"/>
              <w:r>
                <w:t xml:space="preserve"> di </w:t>
              </w:r>
              <w:proofErr w:type="spellStart"/>
              <w:r>
                <w:t>antaranya</w:t>
              </w:r>
              <w:proofErr w:type="spellEnd"/>
              <w:r>
                <w:t xml:space="preserve"> </w:t>
              </w:r>
            </w:ins>
            <w:proofErr w:type="spellStart"/>
            <w:ins w:id="4727" w:author=" " w:date="2021-11-12T06:52:00Z">
              <w:r>
                <w:t>hapus</w:t>
              </w:r>
            </w:ins>
            <w:proofErr w:type="spellEnd"/>
            <w:ins w:id="4728" w:author=" " w:date="2021-11-12T06:50:00Z">
              <w:r>
                <w:t xml:space="preserve"> data </w:t>
              </w:r>
            </w:ins>
            <w:proofErr w:type="spellStart"/>
            <w:ins w:id="4729" w:author=" " w:date="2021-11-12T06:51:00Z">
              <w:r>
                <w:t>siswa</w:t>
              </w:r>
            </w:ins>
            <w:proofErr w:type="spellEnd"/>
            <w:ins w:id="4730" w:author=" " w:date="2021-11-12T06:50:00Z">
              <w:r>
                <w:t xml:space="preserve">, </w:t>
              </w:r>
            </w:ins>
            <w:ins w:id="4731" w:author=" " w:date="2021-11-12T06:51:00Z">
              <w:r>
                <w:t xml:space="preserve">edit data </w:t>
              </w:r>
              <w:proofErr w:type="spellStart"/>
              <w:r>
                <w:t>siswa</w:t>
              </w:r>
              <w:proofErr w:type="spellEnd"/>
              <w:r>
                <w:t xml:space="preserve">, </w:t>
              </w:r>
            </w:ins>
            <w:proofErr w:type="spellStart"/>
            <w:ins w:id="4732" w:author=" " w:date="2021-11-12T06:52:00Z">
              <w:r>
                <w:t>tambah</w:t>
              </w:r>
              <w:proofErr w:type="spellEnd"/>
              <w:r>
                <w:t xml:space="preserve"> data </w:t>
              </w:r>
              <w:proofErr w:type="spellStart"/>
              <w:r>
                <w:t>siswa</w:t>
              </w:r>
              <w:proofErr w:type="spellEnd"/>
              <w:r>
                <w:t xml:space="preserve"> dan </w:t>
              </w:r>
              <w:proofErr w:type="spellStart"/>
              <w:r>
                <w:t>lihat</w:t>
              </w:r>
              <w:proofErr w:type="spellEnd"/>
              <w:r>
                <w:t xml:space="preserve"> data </w:t>
              </w:r>
              <w:proofErr w:type="spellStart"/>
              <w:r>
                <w:t>siswa</w:t>
              </w:r>
              <w:proofErr w:type="spellEnd"/>
              <w:r>
                <w:t>.</w:t>
              </w:r>
            </w:ins>
          </w:p>
        </w:tc>
      </w:tr>
      <w:tr w:rsidR="00264B25" w14:paraId="0A6FEFB5" w14:textId="77777777" w:rsidTr="00264B25">
        <w:trPr>
          <w:ins w:id="4733" w:author="chaniaayulestari@outlook.com" w:date="2021-11-12T06:43:00Z"/>
        </w:trPr>
        <w:tc>
          <w:tcPr>
            <w:tcW w:w="704" w:type="dxa"/>
            <w:tcPrChange w:id="4734" w:author="chaniaayulestari@outlook.com" w:date="2021-11-12T06:43:00Z">
              <w:tcPr>
                <w:tcW w:w="2642" w:type="dxa"/>
                <w:gridSpan w:val="2"/>
              </w:tcPr>
            </w:tcPrChange>
          </w:tcPr>
          <w:p w14:paraId="586C0FAC" w14:textId="4863A195" w:rsidR="00264B25" w:rsidRDefault="000C2558" w:rsidP="00264B25">
            <w:pPr>
              <w:rPr>
                <w:ins w:id="4735" w:author="chaniaayulestari@outlook.com" w:date="2021-11-12T06:43:00Z"/>
              </w:rPr>
            </w:pPr>
            <w:ins w:id="4736" w:author="chaniaayulestari@outlook.com" w:date="2021-11-12T06:44:00Z">
              <w:r>
                <w:t>2</w:t>
              </w:r>
            </w:ins>
          </w:p>
        </w:tc>
        <w:tc>
          <w:tcPr>
            <w:tcW w:w="2977" w:type="dxa"/>
            <w:tcPrChange w:id="4737" w:author="chaniaayulestari@outlook.com" w:date="2021-11-12T06:43:00Z">
              <w:tcPr>
                <w:tcW w:w="2642" w:type="dxa"/>
                <w:gridSpan w:val="2"/>
              </w:tcPr>
            </w:tcPrChange>
          </w:tcPr>
          <w:p w14:paraId="44A22143" w14:textId="683105BE" w:rsidR="00264B25" w:rsidRDefault="000C2558" w:rsidP="00264B25">
            <w:pPr>
              <w:rPr>
                <w:ins w:id="4738" w:author="chaniaayulestari@outlook.com" w:date="2021-11-12T06:43:00Z"/>
              </w:rPr>
            </w:pPr>
            <w:proofErr w:type="spellStart"/>
            <w:ins w:id="4739" w:author="chaniaayulestari@outlook.com" w:date="2021-11-12T06:44:00Z">
              <w:r>
                <w:t>Kelola</w:t>
              </w:r>
              <w:proofErr w:type="spellEnd"/>
              <w:r>
                <w:t xml:space="preserve"> </w:t>
              </w:r>
              <w:proofErr w:type="spellStart"/>
              <w:r>
                <w:t>Absen</w:t>
              </w:r>
            </w:ins>
            <w:proofErr w:type="spellEnd"/>
          </w:p>
        </w:tc>
        <w:tc>
          <w:tcPr>
            <w:tcW w:w="4246" w:type="dxa"/>
            <w:tcPrChange w:id="4740" w:author="chaniaayulestari@outlook.com" w:date="2021-11-12T06:43:00Z">
              <w:tcPr>
                <w:tcW w:w="2643" w:type="dxa"/>
              </w:tcPr>
            </w:tcPrChange>
          </w:tcPr>
          <w:p w14:paraId="1AE2D0C6" w14:textId="28F40035" w:rsidR="00264B25" w:rsidRDefault="0086345F" w:rsidP="00264B25">
            <w:pPr>
              <w:rPr>
                <w:ins w:id="4741" w:author="chaniaayulestari@outlook.com" w:date="2021-11-12T06:43:00Z"/>
              </w:rPr>
            </w:pPr>
            <w:proofErr w:type="spellStart"/>
            <w:ins w:id="4742" w:author=" " w:date="2021-11-12T06:53: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absen</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4743" w:author=" " w:date="2021-11-12T06:54:00Z">
              <w:r>
                <w:t>absen</w:t>
              </w:r>
            </w:ins>
            <w:proofErr w:type="spellEnd"/>
            <w:ins w:id="4744" w:author=" " w:date="2021-11-12T06:53:00Z">
              <w:r>
                <w:t xml:space="preserve">, edit data </w:t>
              </w:r>
            </w:ins>
            <w:proofErr w:type="spellStart"/>
            <w:ins w:id="4745" w:author=" " w:date="2021-11-12T06:54:00Z">
              <w:r>
                <w:t>absen</w:t>
              </w:r>
            </w:ins>
            <w:proofErr w:type="spellEnd"/>
            <w:ins w:id="4746" w:author=" " w:date="2021-11-12T06:53:00Z">
              <w:r>
                <w:t xml:space="preserve">, </w:t>
              </w:r>
              <w:proofErr w:type="spellStart"/>
              <w:r>
                <w:t>tambah</w:t>
              </w:r>
              <w:proofErr w:type="spellEnd"/>
              <w:r>
                <w:t xml:space="preserve"> data </w:t>
              </w:r>
            </w:ins>
            <w:proofErr w:type="spellStart"/>
            <w:ins w:id="4747" w:author=" " w:date="2021-11-12T06:54:00Z">
              <w:r>
                <w:t>absen</w:t>
              </w:r>
            </w:ins>
            <w:proofErr w:type="spellEnd"/>
            <w:ins w:id="4748" w:author=" " w:date="2021-11-12T06:53:00Z">
              <w:r>
                <w:t xml:space="preserve"> dan </w:t>
              </w:r>
              <w:proofErr w:type="spellStart"/>
              <w:r>
                <w:t>lihat</w:t>
              </w:r>
              <w:proofErr w:type="spellEnd"/>
              <w:r>
                <w:t xml:space="preserve"> data </w:t>
              </w:r>
            </w:ins>
            <w:proofErr w:type="spellStart"/>
            <w:ins w:id="4749" w:author=" " w:date="2021-11-12T06:54:00Z">
              <w:r>
                <w:t>absen</w:t>
              </w:r>
            </w:ins>
            <w:proofErr w:type="spellEnd"/>
            <w:ins w:id="4750" w:author=" " w:date="2021-11-12T06:53:00Z">
              <w:r>
                <w:t>.</w:t>
              </w:r>
            </w:ins>
          </w:p>
        </w:tc>
      </w:tr>
      <w:tr w:rsidR="00264B25" w14:paraId="2A8D0F13" w14:textId="77777777" w:rsidTr="00264B25">
        <w:trPr>
          <w:ins w:id="4751" w:author="chaniaayulestari@outlook.com" w:date="2021-11-12T06:43:00Z"/>
        </w:trPr>
        <w:tc>
          <w:tcPr>
            <w:tcW w:w="704" w:type="dxa"/>
            <w:tcPrChange w:id="4752" w:author="chaniaayulestari@outlook.com" w:date="2021-11-12T06:43:00Z">
              <w:tcPr>
                <w:tcW w:w="2642" w:type="dxa"/>
                <w:gridSpan w:val="2"/>
              </w:tcPr>
            </w:tcPrChange>
          </w:tcPr>
          <w:p w14:paraId="034BB9F1" w14:textId="313AA713" w:rsidR="00264B25" w:rsidRDefault="000C2558" w:rsidP="00264B25">
            <w:pPr>
              <w:rPr>
                <w:ins w:id="4753" w:author="chaniaayulestari@outlook.com" w:date="2021-11-12T06:43:00Z"/>
              </w:rPr>
            </w:pPr>
            <w:ins w:id="4754" w:author="chaniaayulestari@outlook.com" w:date="2021-11-12T06:44:00Z">
              <w:r>
                <w:t>3</w:t>
              </w:r>
            </w:ins>
          </w:p>
        </w:tc>
        <w:tc>
          <w:tcPr>
            <w:tcW w:w="2977" w:type="dxa"/>
            <w:tcPrChange w:id="4755" w:author="chaniaayulestari@outlook.com" w:date="2021-11-12T06:43:00Z">
              <w:tcPr>
                <w:tcW w:w="2642" w:type="dxa"/>
                <w:gridSpan w:val="2"/>
              </w:tcPr>
            </w:tcPrChange>
          </w:tcPr>
          <w:p w14:paraId="0B28F519" w14:textId="3BB63D6A" w:rsidR="00264B25" w:rsidRDefault="000C2558" w:rsidP="00264B25">
            <w:pPr>
              <w:rPr>
                <w:ins w:id="4756" w:author="chaniaayulestari@outlook.com" w:date="2021-11-12T06:43:00Z"/>
              </w:rPr>
            </w:pPr>
            <w:ins w:id="4757" w:author="chaniaayulestari@outlook.com" w:date="2021-11-12T06:44:00Z">
              <w:r>
                <w:t xml:space="preserve">Kelola </w:t>
              </w:r>
              <w:del w:id="4758" w:author=" " w:date="2021-11-12T06:48:00Z">
                <w:r w:rsidDel="000C2558">
                  <w:delText>Walikela</w:delText>
                </w:r>
              </w:del>
            </w:ins>
            <w:ins w:id="4759" w:author="chaniaayulestari@outlook.com" w:date="2021-11-12T06:45:00Z">
              <w:del w:id="4760" w:author=" " w:date="2021-11-12T06:48:00Z">
                <w:r w:rsidDel="000C2558">
                  <w:delText>s</w:delText>
                </w:r>
              </w:del>
            </w:ins>
            <w:ins w:id="4761" w:author=" " w:date="2021-11-12T06:48:00Z">
              <w:r>
                <w:t>Guru</w:t>
              </w:r>
            </w:ins>
          </w:p>
        </w:tc>
        <w:tc>
          <w:tcPr>
            <w:tcW w:w="4246" w:type="dxa"/>
            <w:tcPrChange w:id="4762" w:author="chaniaayulestari@outlook.com" w:date="2021-11-12T06:43:00Z">
              <w:tcPr>
                <w:tcW w:w="2643" w:type="dxa"/>
              </w:tcPr>
            </w:tcPrChange>
          </w:tcPr>
          <w:p w14:paraId="3D4F6972" w14:textId="42D78672" w:rsidR="00264B25" w:rsidRDefault="007817E4" w:rsidP="00264B25">
            <w:pPr>
              <w:rPr>
                <w:ins w:id="4763" w:author="chaniaayulestari@outlook.com" w:date="2021-11-12T06:43:00Z"/>
              </w:rPr>
            </w:pPr>
            <w:proofErr w:type="spellStart"/>
            <w:ins w:id="4764" w:author=" " w:date="2021-11-12T06:54: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guru di </w:t>
              </w:r>
              <w:proofErr w:type="spellStart"/>
              <w:r>
                <w:t>antaranya</w:t>
              </w:r>
              <w:proofErr w:type="spellEnd"/>
              <w:r>
                <w:t xml:space="preserve"> </w:t>
              </w:r>
              <w:proofErr w:type="spellStart"/>
              <w:r>
                <w:t>hapus</w:t>
              </w:r>
              <w:proofErr w:type="spellEnd"/>
              <w:r>
                <w:t xml:space="preserve"> data </w:t>
              </w:r>
            </w:ins>
            <w:ins w:id="4765" w:author=" " w:date="2021-11-12T06:55:00Z">
              <w:r>
                <w:t>guru</w:t>
              </w:r>
            </w:ins>
            <w:ins w:id="4766" w:author=" " w:date="2021-11-12T06:54:00Z">
              <w:r>
                <w:t xml:space="preserve">, edit data </w:t>
              </w:r>
            </w:ins>
            <w:ins w:id="4767" w:author=" " w:date="2021-11-12T06:55:00Z">
              <w:r>
                <w:t>guru</w:t>
              </w:r>
            </w:ins>
            <w:ins w:id="4768" w:author=" " w:date="2021-11-12T06:54:00Z">
              <w:r>
                <w:t xml:space="preserve">, </w:t>
              </w:r>
              <w:proofErr w:type="spellStart"/>
              <w:r>
                <w:t>tambah</w:t>
              </w:r>
              <w:proofErr w:type="spellEnd"/>
              <w:r>
                <w:t xml:space="preserve"> data </w:t>
              </w:r>
            </w:ins>
            <w:ins w:id="4769" w:author=" " w:date="2021-11-12T06:55:00Z">
              <w:r>
                <w:t xml:space="preserve">guru </w:t>
              </w:r>
            </w:ins>
            <w:ins w:id="4770" w:author=" " w:date="2021-11-12T06:54:00Z">
              <w:r>
                <w:t xml:space="preserve">dan </w:t>
              </w:r>
              <w:proofErr w:type="spellStart"/>
              <w:r>
                <w:t>lihat</w:t>
              </w:r>
              <w:proofErr w:type="spellEnd"/>
              <w:r>
                <w:t xml:space="preserve"> data </w:t>
              </w:r>
            </w:ins>
            <w:ins w:id="4771" w:author=" " w:date="2021-11-12T06:55:00Z">
              <w:r>
                <w:t>guru</w:t>
              </w:r>
            </w:ins>
            <w:ins w:id="4772" w:author=" " w:date="2021-11-12T06:54:00Z">
              <w:r>
                <w:t>.</w:t>
              </w:r>
            </w:ins>
          </w:p>
        </w:tc>
      </w:tr>
      <w:tr w:rsidR="00264B25" w14:paraId="45DD44CE" w14:textId="77777777" w:rsidTr="00264B25">
        <w:trPr>
          <w:ins w:id="4773" w:author="chaniaayulestari@outlook.com" w:date="2021-11-12T06:43:00Z"/>
        </w:trPr>
        <w:tc>
          <w:tcPr>
            <w:tcW w:w="704" w:type="dxa"/>
            <w:tcPrChange w:id="4774" w:author="chaniaayulestari@outlook.com" w:date="2021-11-12T06:43:00Z">
              <w:tcPr>
                <w:tcW w:w="2642" w:type="dxa"/>
                <w:gridSpan w:val="2"/>
              </w:tcPr>
            </w:tcPrChange>
          </w:tcPr>
          <w:p w14:paraId="00882033" w14:textId="3228447E" w:rsidR="00264B25" w:rsidRDefault="000C2558" w:rsidP="00264B25">
            <w:pPr>
              <w:rPr>
                <w:ins w:id="4775" w:author="chaniaayulestari@outlook.com" w:date="2021-11-12T06:43:00Z"/>
              </w:rPr>
            </w:pPr>
            <w:ins w:id="4776" w:author="chaniaayulestari@outlook.com" w:date="2021-11-12T06:44:00Z">
              <w:r>
                <w:t>4</w:t>
              </w:r>
            </w:ins>
          </w:p>
        </w:tc>
        <w:tc>
          <w:tcPr>
            <w:tcW w:w="2977" w:type="dxa"/>
            <w:tcPrChange w:id="4777" w:author="chaniaayulestari@outlook.com" w:date="2021-11-12T06:43:00Z">
              <w:tcPr>
                <w:tcW w:w="2642" w:type="dxa"/>
                <w:gridSpan w:val="2"/>
              </w:tcPr>
            </w:tcPrChange>
          </w:tcPr>
          <w:p w14:paraId="01480545" w14:textId="595EDADB" w:rsidR="00264B25" w:rsidRDefault="000C2558" w:rsidP="00264B25">
            <w:pPr>
              <w:rPr>
                <w:ins w:id="4778" w:author="chaniaayulestari@outlook.com" w:date="2021-11-12T06:43:00Z"/>
              </w:rPr>
            </w:pPr>
            <w:proofErr w:type="spellStart"/>
            <w:ins w:id="4779" w:author=" " w:date="2021-11-12T06:48:00Z">
              <w:r>
                <w:t>Kelola</w:t>
              </w:r>
              <w:proofErr w:type="spellEnd"/>
              <w:r>
                <w:t xml:space="preserve"> </w:t>
              </w:r>
              <w:proofErr w:type="spellStart"/>
              <w:r>
                <w:t>Walikelas</w:t>
              </w:r>
            </w:ins>
            <w:proofErr w:type="spellEnd"/>
          </w:p>
        </w:tc>
        <w:tc>
          <w:tcPr>
            <w:tcW w:w="4246" w:type="dxa"/>
            <w:tcPrChange w:id="4780" w:author="chaniaayulestari@outlook.com" w:date="2021-11-12T06:43:00Z">
              <w:tcPr>
                <w:tcW w:w="2643" w:type="dxa"/>
              </w:tcPr>
            </w:tcPrChange>
          </w:tcPr>
          <w:p w14:paraId="42FED925" w14:textId="1EB6A4B8" w:rsidR="00264B25" w:rsidRDefault="007817E4" w:rsidP="00264B25">
            <w:pPr>
              <w:rPr>
                <w:ins w:id="4781" w:author="chaniaayulestari@outlook.com" w:date="2021-11-12T06:43:00Z"/>
              </w:rPr>
            </w:pPr>
            <w:proofErr w:type="spellStart"/>
            <w:ins w:id="4782" w:author=" " w:date="2021-11-12T06:55: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walikelas</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4783" w:author=" " w:date="2021-11-12T06:56:00Z">
              <w:r>
                <w:t>walikelas</w:t>
              </w:r>
            </w:ins>
            <w:proofErr w:type="spellEnd"/>
            <w:ins w:id="4784" w:author=" " w:date="2021-11-12T06:55:00Z">
              <w:r>
                <w:t xml:space="preserve">, edit data </w:t>
              </w:r>
            </w:ins>
            <w:proofErr w:type="spellStart"/>
            <w:ins w:id="4785" w:author=" " w:date="2021-11-12T06:56:00Z">
              <w:r>
                <w:t>walikelas</w:t>
              </w:r>
            </w:ins>
            <w:proofErr w:type="spellEnd"/>
            <w:ins w:id="4786" w:author=" " w:date="2021-11-12T06:55:00Z">
              <w:r>
                <w:t xml:space="preserve">, </w:t>
              </w:r>
              <w:proofErr w:type="spellStart"/>
              <w:r>
                <w:t>tambah</w:t>
              </w:r>
              <w:proofErr w:type="spellEnd"/>
              <w:r>
                <w:t xml:space="preserve"> data </w:t>
              </w:r>
            </w:ins>
            <w:proofErr w:type="spellStart"/>
            <w:ins w:id="4787" w:author=" " w:date="2021-11-12T06:56:00Z">
              <w:r>
                <w:t>walikelas</w:t>
              </w:r>
            </w:ins>
            <w:proofErr w:type="spellEnd"/>
            <w:ins w:id="4788" w:author=" " w:date="2021-11-12T06:55:00Z">
              <w:r>
                <w:t xml:space="preserve"> dan </w:t>
              </w:r>
              <w:proofErr w:type="spellStart"/>
              <w:r>
                <w:t>lihat</w:t>
              </w:r>
              <w:proofErr w:type="spellEnd"/>
              <w:r>
                <w:t xml:space="preserve"> data </w:t>
              </w:r>
            </w:ins>
            <w:proofErr w:type="spellStart"/>
            <w:ins w:id="4789" w:author=" " w:date="2021-11-12T06:56:00Z">
              <w:r>
                <w:t>walikelas</w:t>
              </w:r>
            </w:ins>
            <w:proofErr w:type="spellEnd"/>
            <w:ins w:id="4790" w:author=" " w:date="2021-11-12T06:55:00Z">
              <w:r>
                <w:t>.</w:t>
              </w:r>
            </w:ins>
          </w:p>
        </w:tc>
      </w:tr>
      <w:tr w:rsidR="00264B25" w14:paraId="49CC08AD" w14:textId="77777777" w:rsidTr="00264B25">
        <w:trPr>
          <w:ins w:id="4791" w:author="chaniaayulestari@outlook.com" w:date="2021-11-12T06:43:00Z"/>
        </w:trPr>
        <w:tc>
          <w:tcPr>
            <w:tcW w:w="704" w:type="dxa"/>
            <w:tcPrChange w:id="4792" w:author="chaniaayulestari@outlook.com" w:date="2021-11-12T06:43:00Z">
              <w:tcPr>
                <w:tcW w:w="2642" w:type="dxa"/>
                <w:gridSpan w:val="2"/>
              </w:tcPr>
            </w:tcPrChange>
          </w:tcPr>
          <w:p w14:paraId="54A574B1" w14:textId="4DD85F47" w:rsidR="00264B25" w:rsidRDefault="000C2558" w:rsidP="00264B25">
            <w:pPr>
              <w:rPr>
                <w:ins w:id="4793" w:author="chaniaayulestari@outlook.com" w:date="2021-11-12T06:43:00Z"/>
              </w:rPr>
            </w:pPr>
            <w:ins w:id="4794" w:author="chaniaayulestari@outlook.com" w:date="2021-11-12T06:44:00Z">
              <w:r>
                <w:t>5</w:t>
              </w:r>
            </w:ins>
          </w:p>
        </w:tc>
        <w:tc>
          <w:tcPr>
            <w:tcW w:w="2977" w:type="dxa"/>
            <w:tcPrChange w:id="4795" w:author="chaniaayulestari@outlook.com" w:date="2021-11-12T06:43:00Z">
              <w:tcPr>
                <w:tcW w:w="2642" w:type="dxa"/>
                <w:gridSpan w:val="2"/>
              </w:tcPr>
            </w:tcPrChange>
          </w:tcPr>
          <w:p w14:paraId="6A7A8CAE" w14:textId="7E32C79A" w:rsidR="00264B25" w:rsidRDefault="000C2558" w:rsidP="00264B25">
            <w:pPr>
              <w:rPr>
                <w:ins w:id="4796" w:author="chaniaayulestari@outlook.com" w:date="2021-11-12T06:43:00Z"/>
              </w:rPr>
            </w:pPr>
            <w:proofErr w:type="spellStart"/>
            <w:ins w:id="4797" w:author=" " w:date="2021-11-12T06:48:00Z">
              <w:r>
                <w:t>Kelola</w:t>
              </w:r>
              <w:proofErr w:type="spellEnd"/>
              <w:r>
                <w:t xml:space="preserve"> </w:t>
              </w:r>
              <w:proofErr w:type="spellStart"/>
              <w:r>
                <w:t>Laporan</w:t>
              </w:r>
              <w:proofErr w:type="spellEnd"/>
              <w:r>
                <w:t xml:space="preserve"> </w:t>
              </w:r>
              <w:proofErr w:type="spellStart"/>
              <w:r>
                <w:t>Absensi</w:t>
              </w:r>
            </w:ins>
            <w:proofErr w:type="spellEnd"/>
          </w:p>
        </w:tc>
        <w:tc>
          <w:tcPr>
            <w:tcW w:w="4246" w:type="dxa"/>
            <w:tcPrChange w:id="4798" w:author="chaniaayulestari@outlook.com" w:date="2021-11-12T06:43:00Z">
              <w:tcPr>
                <w:tcW w:w="2643" w:type="dxa"/>
              </w:tcPr>
            </w:tcPrChange>
          </w:tcPr>
          <w:p w14:paraId="7A73DC01" w14:textId="4C69B20C" w:rsidR="00264B25" w:rsidRDefault="007817E4" w:rsidP="00264B25">
            <w:pPr>
              <w:rPr>
                <w:ins w:id="4799" w:author="chaniaayulestari@outlook.com" w:date="2021-11-12T06:43:00Z"/>
              </w:rPr>
            </w:pPr>
            <w:proofErr w:type="spellStart"/>
            <w:ins w:id="4800" w:author=" " w:date="2021-11-12T06:56: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proofErr w:type="spellEnd"/>
              <w:r>
                <w:t xml:space="preserve"> </w:t>
              </w:r>
            </w:ins>
            <w:proofErr w:type="spellStart"/>
            <w:ins w:id="4801" w:author=" " w:date="2021-11-12T06:57:00Z">
              <w:r>
                <w:t>absensi</w:t>
              </w:r>
            </w:ins>
            <w:proofErr w:type="spellEnd"/>
            <w:ins w:id="4802" w:author=" " w:date="2021-11-12T06:56:00Z">
              <w:r>
                <w:t xml:space="preserve"> di </w:t>
              </w:r>
              <w:proofErr w:type="spellStart"/>
              <w:r>
                <w:t>antaranya</w:t>
              </w:r>
              <w:proofErr w:type="spellEnd"/>
              <w:r>
                <w:t xml:space="preserve"> </w:t>
              </w:r>
              <w:proofErr w:type="spellStart"/>
              <w:r>
                <w:t>lihat</w:t>
              </w:r>
              <w:proofErr w:type="spellEnd"/>
              <w:r>
                <w:t xml:space="preserve"> </w:t>
              </w:r>
            </w:ins>
            <w:proofErr w:type="spellStart"/>
            <w:ins w:id="4803" w:author=" " w:date="2021-11-12T06:57:00Z">
              <w:r>
                <w:t>laporan</w:t>
              </w:r>
              <w:proofErr w:type="spellEnd"/>
              <w:r>
                <w:t xml:space="preserve"> </w:t>
              </w:r>
              <w:proofErr w:type="spellStart"/>
              <w:r>
                <w:t>absen</w:t>
              </w:r>
            </w:ins>
            <w:proofErr w:type="spellEnd"/>
            <w:ins w:id="4804" w:author=" " w:date="2021-11-12T06:56:00Z">
              <w:r>
                <w:t xml:space="preserve">, </w:t>
              </w:r>
            </w:ins>
            <w:proofErr w:type="spellStart"/>
            <w:ins w:id="4805" w:author=" " w:date="2021-11-12T06:58:00Z">
              <w:r>
                <w:t>cetak</w:t>
              </w:r>
            </w:ins>
            <w:proofErr w:type="spellEnd"/>
            <w:ins w:id="4806" w:author=" " w:date="2021-11-12T06:57:00Z">
              <w:r>
                <w:t xml:space="preserve"> </w:t>
              </w:r>
              <w:proofErr w:type="spellStart"/>
              <w:r>
                <w:t>laporan</w:t>
              </w:r>
              <w:proofErr w:type="spellEnd"/>
              <w:r>
                <w:t xml:space="preserve"> </w:t>
              </w:r>
              <w:proofErr w:type="spellStart"/>
              <w:r>
                <w:t>absen</w:t>
              </w:r>
            </w:ins>
            <w:proofErr w:type="spellEnd"/>
            <w:ins w:id="4807" w:author=" " w:date="2021-11-12T06:58:00Z">
              <w:r>
                <w:t xml:space="preserve"> dan filter </w:t>
              </w:r>
              <w:proofErr w:type="spellStart"/>
              <w:r>
                <w:t>laporan</w:t>
              </w:r>
              <w:proofErr w:type="spellEnd"/>
              <w:r>
                <w:t xml:space="preserve"> </w:t>
              </w:r>
              <w:proofErr w:type="spellStart"/>
              <w:r>
                <w:t>absen</w:t>
              </w:r>
            </w:ins>
            <w:proofErr w:type="spellEnd"/>
          </w:p>
        </w:tc>
      </w:tr>
      <w:tr w:rsidR="00264B25" w14:paraId="46651192" w14:textId="77777777" w:rsidTr="00264B25">
        <w:trPr>
          <w:ins w:id="4808" w:author="chaniaayulestari@outlook.com" w:date="2021-11-12T06:43:00Z"/>
        </w:trPr>
        <w:tc>
          <w:tcPr>
            <w:tcW w:w="704" w:type="dxa"/>
            <w:tcPrChange w:id="4809" w:author="chaniaayulestari@outlook.com" w:date="2021-11-12T06:43:00Z">
              <w:tcPr>
                <w:tcW w:w="2642" w:type="dxa"/>
                <w:gridSpan w:val="2"/>
              </w:tcPr>
            </w:tcPrChange>
          </w:tcPr>
          <w:p w14:paraId="3375A77F" w14:textId="7E04C576" w:rsidR="00264B25" w:rsidRDefault="000C2558" w:rsidP="00264B25">
            <w:pPr>
              <w:rPr>
                <w:ins w:id="4810" w:author="chaniaayulestari@outlook.com" w:date="2021-11-12T06:43:00Z"/>
              </w:rPr>
            </w:pPr>
            <w:ins w:id="4811" w:author="chaniaayulestari@outlook.com" w:date="2021-11-12T06:44:00Z">
              <w:r>
                <w:t>6</w:t>
              </w:r>
            </w:ins>
          </w:p>
        </w:tc>
        <w:tc>
          <w:tcPr>
            <w:tcW w:w="2977" w:type="dxa"/>
            <w:tcPrChange w:id="4812" w:author="chaniaayulestari@outlook.com" w:date="2021-11-12T06:43:00Z">
              <w:tcPr>
                <w:tcW w:w="2642" w:type="dxa"/>
                <w:gridSpan w:val="2"/>
              </w:tcPr>
            </w:tcPrChange>
          </w:tcPr>
          <w:p w14:paraId="43A77406" w14:textId="26FEEB1D" w:rsidR="00264B25" w:rsidRDefault="000C2558" w:rsidP="00264B25">
            <w:pPr>
              <w:rPr>
                <w:ins w:id="4813" w:author="chaniaayulestari@outlook.com" w:date="2021-11-12T06:43:00Z"/>
              </w:rPr>
            </w:pPr>
            <w:ins w:id="4814" w:author=" " w:date="2021-11-12T06:48:00Z">
              <w:r>
                <w:t xml:space="preserve">Kelola </w:t>
              </w:r>
            </w:ins>
            <w:ins w:id="4815" w:author=" " w:date="2021-11-12T06:49:00Z">
              <w:r>
                <w:t>A</w:t>
              </w:r>
            </w:ins>
            <w:ins w:id="4816" w:author=" " w:date="2021-11-12T06:48:00Z">
              <w:r>
                <w:t>dmin</w:t>
              </w:r>
            </w:ins>
          </w:p>
        </w:tc>
        <w:tc>
          <w:tcPr>
            <w:tcW w:w="4246" w:type="dxa"/>
            <w:tcPrChange w:id="4817" w:author="chaniaayulestari@outlook.com" w:date="2021-11-12T06:43:00Z">
              <w:tcPr>
                <w:tcW w:w="2643" w:type="dxa"/>
              </w:tcPr>
            </w:tcPrChange>
          </w:tcPr>
          <w:p w14:paraId="0A1AEF90" w14:textId="61184B5C" w:rsidR="00264B25" w:rsidRDefault="007817E4" w:rsidP="00264B25">
            <w:pPr>
              <w:rPr>
                <w:ins w:id="4818" w:author="chaniaayulestari@outlook.com" w:date="2021-11-12T06:43:00Z"/>
              </w:rPr>
            </w:pPr>
            <w:proofErr w:type="spellStart"/>
            <w:ins w:id="4819" w:author=" " w:date="2021-11-12T06:58: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admin di </w:t>
              </w:r>
              <w:proofErr w:type="spellStart"/>
              <w:r>
                <w:t>antaranya</w:t>
              </w:r>
              <w:proofErr w:type="spellEnd"/>
              <w:r>
                <w:t xml:space="preserve"> </w:t>
              </w:r>
              <w:proofErr w:type="spellStart"/>
              <w:r>
                <w:t>hapus</w:t>
              </w:r>
              <w:proofErr w:type="spellEnd"/>
              <w:r>
                <w:t xml:space="preserve"> data admin, edit data admin, </w:t>
              </w:r>
              <w:proofErr w:type="spellStart"/>
              <w:r>
                <w:t>tambah</w:t>
              </w:r>
              <w:proofErr w:type="spellEnd"/>
              <w:r>
                <w:t xml:space="preserve"> data admin dan </w:t>
              </w:r>
              <w:proofErr w:type="spellStart"/>
              <w:r>
                <w:t>lihat</w:t>
              </w:r>
              <w:proofErr w:type="spellEnd"/>
              <w:r>
                <w:t xml:space="preserve"> data admin.</w:t>
              </w:r>
            </w:ins>
          </w:p>
        </w:tc>
      </w:tr>
      <w:tr w:rsidR="00264B25" w14:paraId="459EF93A" w14:textId="77777777" w:rsidTr="00264B25">
        <w:trPr>
          <w:ins w:id="4820" w:author="chaniaayulestari@outlook.com" w:date="2021-11-12T06:43:00Z"/>
        </w:trPr>
        <w:tc>
          <w:tcPr>
            <w:tcW w:w="704" w:type="dxa"/>
            <w:tcPrChange w:id="4821" w:author="chaniaayulestari@outlook.com" w:date="2021-11-12T06:43:00Z">
              <w:tcPr>
                <w:tcW w:w="2642" w:type="dxa"/>
                <w:gridSpan w:val="2"/>
              </w:tcPr>
            </w:tcPrChange>
          </w:tcPr>
          <w:p w14:paraId="2E5FF8F7" w14:textId="18183DF0" w:rsidR="00264B25" w:rsidRDefault="000C2558" w:rsidP="00264B25">
            <w:pPr>
              <w:rPr>
                <w:ins w:id="4822" w:author="chaniaayulestari@outlook.com" w:date="2021-11-12T06:43:00Z"/>
              </w:rPr>
            </w:pPr>
            <w:ins w:id="4823" w:author="chaniaayulestari@outlook.com" w:date="2021-11-12T06:44:00Z">
              <w:r>
                <w:t>7</w:t>
              </w:r>
            </w:ins>
          </w:p>
        </w:tc>
        <w:tc>
          <w:tcPr>
            <w:tcW w:w="2977" w:type="dxa"/>
            <w:tcPrChange w:id="4824" w:author="chaniaayulestari@outlook.com" w:date="2021-11-12T06:43:00Z">
              <w:tcPr>
                <w:tcW w:w="2642" w:type="dxa"/>
                <w:gridSpan w:val="2"/>
              </w:tcPr>
            </w:tcPrChange>
          </w:tcPr>
          <w:p w14:paraId="32DED6ED" w14:textId="5D1FBD02" w:rsidR="00264B25" w:rsidRDefault="000C2558" w:rsidP="00264B25">
            <w:pPr>
              <w:rPr>
                <w:ins w:id="4825" w:author="chaniaayulestari@outlook.com" w:date="2021-11-12T06:43:00Z"/>
              </w:rPr>
            </w:pPr>
            <w:proofErr w:type="spellStart"/>
            <w:ins w:id="4826" w:author=" " w:date="2021-11-12T06:49:00Z">
              <w:r>
                <w:t>Kelola</w:t>
              </w:r>
              <w:proofErr w:type="spellEnd"/>
              <w:r>
                <w:t xml:space="preserve"> </w:t>
              </w:r>
              <w:proofErr w:type="spellStart"/>
              <w:r>
                <w:t>Laporan</w:t>
              </w:r>
              <w:proofErr w:type="spellEnd"/>
              <w:r>
                <w:t xml:space="preserve"> </w:t>
              </w:r>
              <w:proofErr w:type="spellStart"/>
              <w:r>
                <w:t>Bermasalah</w:t>
              </w:r>
            </w:ins>
            <w:proofErr w:type="spellEnd"/>
          </w:p>
        </w:tc>
        <w:tc>
          <w:tcPr>
            <w:tcW w:w="4246" w:type="dxa"/>
            <w:tcPrChange w:id="4827" w:author="chaniaayulestari@outlook.com" w:date="2021-11-12T06:43:00Z">
              <w:tcPr>
                <w:tcW w:w="2643" w:type="dxa"/>
              </w:tcPr>
            </w:tcPrChange>
          </w:tcPr>
          <w:p w14:paraId="29E8089B" w14:textId="063B3154" w:rsidR="00264B25" w:rsidRDefault="00F430F8" w:rsidP="00264B25">
            <w:pPr>
              <w:rPr>
                <w:ins w:id="4828" w:author="chaniaayulestari@outlook.com" w:date="2021-11-12T06:43:00Z"/>
              </w:rPr>
            </w:pPr>
            <w:proofErr w:type="spellStart"/>
            <w:ins w:id="4829" w:author=" " w:date="2021-11-12T07:0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ins>
            <w:proofErr w:type="spellEnd"/>
            <w:ins w:id="4830" w:author=" " w:date="2021-11-12T07:01:00Z">
              <w:r>
                <w:t xml:space="preserve"> </w:t>
              </w:r>
              <w:proofErr w:type="spellStart"/>
              <w:r>
                <w:t>bermasah</w:t>
              </w:r>
              <w:proofErr w:type="spellEnd"/>
              <w:r>
                <w:t xml:space="preserve"> </w:t>
              </w:r>
              <w:proofErr w:type="spellStart"/>
              <w:r>
                <w:t>dengan</w:t>
              </w:r>
              <w:proofErr w:type="spellEnd"/>
              <w:r>
                <w:t xml:space="preserve"> </w:t>
              </w:r>
              <w:proofErr w:type="spellStart"/>
              <w:r>
                <w:t>cara</w:t>
              </w:r>
              <w:proofErr w:type="spellEnd"/>
              <w:r>
                <w:t xml:space="preserve"> </w:t>
              </w:r>
            </w:ins>
            <w:proofErr w:type="spellStart"/>
            <w:ins w:id="4831" w:author=" " w:date="2021-11-12T07:23:00Z">
              <w:r w:rsidR="00CA3FEE">
                <w:t>mengedit</w:t>
              </w:r>
            </w:ins>
            <w:proofErr w:type="spellEnd"/>
            <w:ins w:id="4832" w:author=" " w:date="2021-11-12T07:24:00Z">
              <w:r w:rsidR="00CA3FEE">
                <w:t xml:space="preserve"> </w:t>
              </w:r>
              <w:r w:rsidR="00CA3FEE">
                <w:lastRenderedPageBreak/>
                <w:t xml:space="preserve">dan </w:t>
              </w:r>
              <w:proofErr w:type="spellStart"/>
              <w:r w:rsidR="00CA3FEE">
                <w:t>melihat</w:t>
              </w:r>
            </w:ins>
            <w:proofErr w:type="spellEnd"/>
            <w:ins w:id="4833" w:author=" " w:date="2021-11-12T07:23:00Z">
              <w:r w:rsidR="00CA3FEE">
                <w:t xml:space="preserve"> </w:t>
              </w:r>
            </w:ins>
            <w:proofErr w:type="spellStart"/>
            <w:ins w:id="4834" w:author=" " w:date="2021-11-12T07:01:00Z">
              <w:r>
                <w:t>laporan</w:t>
              </w:r>
              <w:proofErr w:type="spellEnd"/>
              <w:r>
                <w:t xml:space="preserve"> </w:t>
              </w:r>
              <w:proofErr w:type="spellStart"/>
              <w:r>
                <w:t>ini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ins>
            <w:proofErr w:type="spellEnd"/>
          </w:p>
        </w:tc>
      </w:tr>
      <w:tr w:rsidR="001753DF" w14:paraId="78873D6C" w14:textId="77777777" w:rsidTr="00264B25">
        <w:trPr>
          <w:ins w:id="4835" w:author=" " w:date="2021-11-12T16:40:00Z"/>
        </w:trPr>
        <w:tc>
          <w:tcPr>
            <w:tcW w:w="704" w:type="dxa"/>
          </w:tcPr>
          <w:p w14:paraId="622B61BA" w14:textId="1B7E4777" w:rsidR="001753DF" w:rsidRDefault="001753DF" w:rsidP="00264B25">
            <w:pPr>
              <w:rPr>
                <w:ins w:id="4836" w:author=" " w:date="2021-11-12T16:40:00Z"/>
              </w:rPr>
            </w:pPr>
            <w:ins w:id="4837" w:author=" " w:date="2021-11-12T16:40:00Z">
              <w:r>
                <w:t>8</w:t>
              </w:r>
            </w:ins>
          </w:p>
        </w:tc>
        <w:tc>
          <w:tcPr>
            <w:tcW w:w="2977" w:type="dxa"/>
          </w:tcPr>
          <w:p w14:paraId="3551126F" w14:textId="39DF2D28" w:rsidR="001753DF" w:rsidRDefault="001753DF" w:rsidP="00264B25">
            <w:pPr>
              <w:rPr>
                <w:ins w:id="4838" w:author=" " w:date="2021-11-12T16:40:00Z"/>
              </w:rPr>
            </w:pPr>
            <w:ins w:id="4839" w:author=" " w:date="2021-11-12T16:40:00Z">
              <w:r>
                <w:t>Kelola Se</w:t>
              </w:r>
            </w:ins>
            <w:ins w:id="4840" w:author=" " w:date="2021-11-12T16:41:00Z">
              <w:r>
                <w:t>mester</w:t>
              </w:r>
            </w:ins>
          </w:p>
        </w:tc>
        <w:tc>
          <w:tcPr>
            <w:tcW w:w="4246" w:type="dxa"/>
          </w:tcPr>
          <w:p w14:paraId="023CFB74" w14:textId="225515B4" w:rsidR="001753DF" w:rsidRDefault="001753DF" w:rsidP="00264B25">
            <w:pPr>
              <w:rPr>
                <w:ins w:id="4841" w:author=" " w:date="2021-11-12T16:40:00Z"/>
              </w:rPr>
            </w:pPr>
            <w:proofErr w:type="spellStart"/>
            <w:ins w:id="4842" w:author=" " w:date="2021-11-12T16:4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semester di </w:t>
              </w:r>
              <w:proofErr w:type="spellStart"/>
              <w:r>
                <w:t>antaranya</w:t>
              </w:r>
              <w:proofErr w:type="spellEnd"/>
              <w:r>
                <w:t xml:space="preserve"> </w:t>
              </w:r>
              <w:proofErr w:type="spellStart"/>
              <w:r>
                <w:t>hapus</w:t>
              </w:r>
              <w:proofErr w:type="spellEnd"/>
              <w:r>
                <w:t xml:space="preserve"> data semester, edit data semester, </w:t>
              </w:r>
              <w:proofErr w:type="spellStart"/>
              <w:r>
                <w:t>tambah</w:t>
              </w:r>
              <w:proofErr w:type="spellEnd"/>
              <w:r>
                <w:t xml:space="preserve"> data semester dan </w:t>
              </w:r>
              <w:proofErr w:type="spellStart"/>
              <w:r>
                <w:t>lihat</w:t>
              </w:r>
              <w:proofErr w:type="spellEnd"/>
              <w:r>
                <w:t xml:space="preserve"> data semester.</w:t>
              </w:r>
            </w:ins>
          </w:p>
        </w:tc>
      </w:tr>
      <w:tr w:rsidR="0086345F" w14:paraId="0A911D48" w14:textId="77777777" w:rsidTr="00264B25">
        <w:trPr>
          <w:ins w:id="4843" w:author=" " w:date="2021-11-12T06:49:00Z"/>
        </w:trPr>
        <w:tc>
          <w:tcPr>
            <w:tcW w:w="704" w:type="dxa"/>
          </w:tcPr>
          <w:p w14:paraId="1F17288A" w14:textId="432C7481" w:rsidR="0086345F" w:rsidRDefault="001753DF" w:rsidP="00264B25">
            <w:pPr>
              <w:rPr>
                <w:ins w:id="4844" w:author=" " w:date="2021-11-12T06:49:00Z"/>
              </w:rPr>
            </w:pPr>
            <w:ins w:id="4845" w:author=" " w:date="2021-11-12T16:40:00Z">
              <w:r>
                <w:t>9</w:t>
              </w:r>
            </w:ins>
          </w:p>
        </w:tc>
        <w:tc>
          <w:tcPr>
            <w:tcW w:w="2977" w:type="dxa"/>
          </w:tcPr>
          <w:p w14:paraId="567B0721" w14:textId="1C8E6C10" w:rsidR="0086345F" w:rsidRDefault="0086345F" w:rsidP="00264B25">
            <w:pPr>
              <w:rPr>
                <w:ins w:id="4846" w:author=" " w:date="2021-11-12T06:49:00Z"/>
              </w:rPr>
            </w:pPr>
            <w:ins w:id="4847" w:author=" " w:date="2021-11-12T06:50:00Z">
              <w:r>
                <w:t>Kelola Kelas</w:t>
              </w:r>
            </w:ins>
          </w:p>
        </w:tc>
        <w:tc>
          <w:tcPr>
            <w:tcW w:w="4246" w:type="dxa"/>
          </w:tcPr>
          <w:p w14:paraId="48CD6464" w14:textId="59A397FB" w:rsidR="0086345F" w:rsidRDefault="00F430F8" w:rsidP="00264B25">
            <w:pPr>
              <w:rPr>
                <w:ins w:id="4848" w:author=" " w:date="2021-11-12T06:49:00Z"/>
              </w:rPr>
            </w:pPr>
            <w:proofErr w:type="spellStart"/>
            <w:ins w:id="4849" w:author=" " w:date="2021-11-12T07:0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kelas</w:t>
              </w:r>
              <w:proofErr w:type="spellEnd"/>
              <w:r>
                <w:t xml:space="preserve"> di </w:t>
              </w:r>
              <w:proofErr w:type="spellStart"/>
              <w:r>
                <w:t>antaranya</w:t>
              </w:r>
              <w:proofErr w:type="spellEnd"/>
              <w:r>
                <w:t xml:space="preserve"> </w:t>
              </w:r>
              <w:proofErr w:type="spellStart"/>
              <w:r>
                <w:t>hapus</w:t>
              </w:r>
              <w:proofErr w:type="spellEnd"/>
              <w:r>
                <w:t xml:space="preserve"> data </w:t>
              </w:r>
              <w:proofErr w:type="spellStart"/>
              <w:r>
                <w:t>kelas</w:t>
              </w:r>
              <w:proofErr w:type="spellEnd"/>
              <w:r>
                <w:t xml:space="preserve">, edit data </w:t>
              </w:r>
              <w:proofErr w:type="spellStart"/>
              <w:r>
                <w:t>kelas</w:t>
              </w:r>
              <w:proofErr w:type="spellEnd"/>
              <w:r>
                <w:t xml:space="preserve">, </w:t>
              </w:r>
              <w:proofErr w:type="spellStart"/>
              <w:r>
                <w:t>tambah</w:t>
              </w:r>
              <w:proofErr w:type="spellEnd"/>
              <w:r>
                <w:t xml:space="preserve"> data </w:t>
              </w:r>
              <w:proofErr w:type="spellStart"/>
              <w:r>
                <w:t>kelas</w:t>
              </w:r>
              <w:proofErr w:type="spellEnd"/>
              <w:r>
                <w:t xml:space="preserve"> dan </w:t>
              </w:r>
              <w:proofErr w:type="spellStart"/>
              <w:r>
                <w:t>lihat</w:t>
              </w:r>
              <w:proofErr w:type="spellEnd"/>
              <w:r>
                <w:t xml:space="preserve"> data </w:t>
              </w:r>
              <w:proofErr w:type="spellStart"/>
              <w:r>
                <w:t>kel</w:t>
              </w:r>
            </w:ins>
            <w:ins w:id="4850" w:author=" " w:date="2021-11-12T07:02:00Z">
              <w:r>
                <w:t>as</w:t>
              </w:r>
            </w:ins>
            <w:proofErr w:type="spellEnd"/>
            <w:ins w:id="4851" w:author=" " w:date="2021-11-12T07:01:00Z">
              <w:r>
                <w:t>.</w:t>
              </w:r>
            </w:ins>
          </w:p>
        </w:tc>
      </w:tr>
    </w:tbl>
    <w:p w14:paraId="73C1DCE1" w14:textId="77777777" w:rsidR="00264B25" w:rsidRPr="00334B84" w:rsidRDefault="00264B25">
      <w:pPr>
        <w:pPrChange w:id="4852" w:author="chaniaayulestari@outlook.com" w:date="2021-11-12T06:43:00Z">
          <w:pPr>
            <w:ind w:firstLine="720"/>
          </w:pPr>
        </w:pPrChange>
      </w:pPr>
    </w:p>
    <w:p w14:paraId="4A9E9800" w14:textId="2ED173DB" w:rsidR="00E401F9" w:rsidRDefault="00007BE9" w:rsidP="00E401F9">
      <w:pPr>
        <w:pStyle w:val="Heading3"/>
        <w:numPr>
          <w:ilvl w:val="0"/>
          <w:numId w:val="12"/>
        </w:numPr>
        <w:ind w:left="426"/>
        <w:rPr>
          <w:ins w:id="4853" w:author=" " w:date="2021-11-12T07:03:00Z"/>
          <w:lang w:val="en-US"/>
        </w:rPr>
      </w:pPr>
      <w:bookmarkStart w:id="4854" w:name="_Toc80034264"/>
      <w:bookmarkStart w:id="4855" w:name="_Toc83115764"/>
      <w:proofErr w:type="spellStart"/>
      <w:r>
        <w:rPr>
          <w:lang w:val="en-US"/>
        </w:rPr>
        <w:t>Kategori</w:t>
      </w:r>
      <w:proofErr w:type="spellEnd"/>
      <w:r>
        <w:rPr>
          <w:lang w:val="en-US"/>
        </w:rPr>
        <w:t xml:space="preserve"> Hasil </w:t>
      </w:r>
      <w:proofErr w:type="spellStart"/>
      <w:r>
        <w:rPr>
          <w:lang w:val="en-US"/>
        </w:rPr>
        <w:t>Pengujian</w:t>
      </w:r>
      <w:bookmarkEnd w:id="4854"/>
      <w:bookmarkEnd w:id="4855"/>
      <w:proofErr w:type="spellEnd"/>
    </w:p>
    <w:p w14:paraId="34566BCE" w14:textId="6B67955E" w:rsidR="00E401F9" w:rsidRDefault="00E401F9" w:rsidP="00E401F9">
      <w:pPr>
        <w:ind w:firstLine="426"/>
        <w:rPr>
          <w:ins w:id="4856" w:author=" " w:date="2021-11-12T07:03:00Z"/>
        </w:rPr>
      </w:pPr>
      <w:proofErr w:type="spellStart"/>
      <w:ins w:id="4857" w:author=" " w:date="2021-11-12T07:03:00Z">
        <w:r w:rsidRPr="00995DA2">
          <w:t>Tujuan</w:t>
        </w:r>
        <w:proofErr w:type="spellEnd"/>
        <w:r w:rsidRPr="00995DA2">
          <w:t xml:space="preserve"> </w:t>
        </w:r>
        <w:proofErr w:type="spellStart"/>
        <w:r>
          <w:t>perancangan</w:t>
        </w:r>
        <w:proofErr w:type="spellEnd"/>
        <w:r>
          <w:t xml:space="preserve"> </w:t>
        </w:r>
        <w:proofErr w:type="spellStart"/>
        <w:r>
          <w:t>skenario</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telah</w:t>
        </w:r>
        <w:proofErr w:type="spellEnd"/>
        <w:r w:rsidRPr="00995DA2">
          <w:t xml:space="preserve"> </w:t>
        </w:r>
        <w:proofErr w:type="spellStart"/>
        <w:r w:rsidRPr="00995DA2">
          <w:t>dibangun</w:t>
        </w:r>
        <w:proofErr w:type="spellEnd"/>
        <w:r w:rsidRPr="00995DA2">
          <w:t xml:space="preserve"> </w:t>
        </w:r>
        <w:proofErr w:type="spellStart"/>
        <w:r w:rsidRPr="00995DA2">
          <w:t>ini</w:t>
        </w:r>
        <w:proofErr w:type="spellEnd"/>
        <w:r w:rsidRPr="00995DA2">
          <w:t xml:space="preserve"> </w:t>
        </w:r>
        <w:proofErr w:type="spellStart"/>
        <w:r w:rsidRPr="00995DA2">
          <w:t>adalah</w:t>
        </w:r>
        <w:proofErr w:type="spellEnd"/>
        <w:r w:rsidRPr="00995DA2">
          <w:t xml:space="preserve"> </w:t>
        </w:r>
        <w:proofErr w:type="spellStart"/>
        <w:r w:rsidRPr="00995DA2">
          <w:t>untuk</w:t>
        </w:r>
        <w:proofErr w:type="spellEnd"/>
        <w:r w:rsidRPr="00995DA2">
          <w:t xml:space="preserve"> </w:t>
        </w:r>
        <w:proofErr w:type="spellStart"/>
        <w:r w:rsidRPr="00995DA2">
          <w:t>dijadikan</w:t>
        </w:r>
        <w:proofErr w:type="spellEnd"/>
        <w:r w:rsidRPr="00995DA2">
          <w:t xml:space="preserve"> </w:t>
        </w:r>
        <w:proofErr w:type="spellStart"/>
        <w:r w:rsidRPr="00995DA2">
          <w:t>acuan</w:t>
        </w:r>
        <w:proofErr w:type="spellEnd"/>
        <w:r w:rsidRPr="00995DA2">
          <w:t xml:space="preserve"> </w:t>
        </w:r>
        <w:proofErr w:type="spellStart"/>
        <w:r w:rsidRPr="00995DA2">
          <w:t>dalam</w:t>
        </w:r>
        <w:proofErr w:type="spellEnd"/>
        <w:r w:rsidRPr="00995DA2">
          <w:t xml:space="preserve"> </w:t>
        </w:r>
        <w:proofErr w:type="spellStart"/>
        <w:r w:rsidRPr="00995DA2">
          <w:t>melakukan</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dibangun</w:t>
        </w:r>
        <w:proofErr w:type="spellEnd"/>
        <w:r w:rsidRPr="00995DA2">
          <w:t xml:space="preserve"> </w:t>
        </w:r>
        <w:proofErr w:type="spellStart"/>
        <w:r w:rsidRPr="00995DA2">
          <w:t>seperti</w:t>
        </w:r>
        <w:proofErr w:type="spellEnd"/>
        <w:r w:rsidRPr="00995DA2">
          <w:t xml:space="preserve"> pada </w:t>
        </w:r>
        <w:proofErr w:type="spellStart"/>
        <w:r w:rsidRPr="005E5C9B">
          <w:t>Tabel</w:t>
        </w:r>
        <w:proofErr w:type="spellEnd"/>
      </w:ins>
    </w:p>
    <w:tbl>
      <w:tblPr>
        <w:tblStyle w:val="TableGrid"/>
        <w:tblW w:w="0" w:type="auto"/>
        <w:tblLook w:val="04A0" w:firstRow="1" w:lastRow="0" w:firstColumn="1" w:lastColumn="0" w:noHBand="0" w:noVBand="1"/>
      </w:tblPr>
      <w:tblGrid>
        <w:gridCol w:w="1981"/>
        <w:gridCol w:w="1982"/>
        <w:gridCol w:w="1982"/>
        <w:gridCol w:w="1982"/>
        <w:tblGridChange w:id="4858">
          <w:tblGrid>
            <w:gridCol w:w="1981"/>
            <w:gridCol w:w="1982"/>
            <w:gridCol w:w="1982"/>
            <w:gridCol w:w="1982"/>
          </w:tblGrid>
        </w:tblGridChange>
      </w:tblGrid>
      <w:tr w:rsidR="00E401F9" w14:paraId="2A72C966" w14:textId="77777777" w:rsidTr="00E401F9">
        <w:trPr>
          <w:ins w:id="4859" w:author=" " w:date="2021-11-12T07:03:00Z"/>
        </w:trPr>
        <w:tc>
          <w:tcPr>
            <w:tcW w:w="1981" w:type="dxa"/>
          </w:tcPr>
          <w:p w14:paraId="479DCEC8" w14:textId="0280FC12" w:rsidR="00E401F9" w:rsidRDefault="00E401F9">
            <w:pPr>
              <w:jc w:val="center"/>
              <w:rPr>
                <w:ins w:id="4860" w:author=" " w:date="2021-11-12T07:03:00Z"/>
              </w:rPr>
              <w:pPrChange w:id="4861" w:author=" " w:date="2021-11-12T07:04:00Z">
                <w:pPr/>
              </w:pPrChange>
            </w:pPr>
            <w:ins w:id="4862" w:author=" " w:date="2021-11-12T07:03:00Z">
              <w:r>
                <w:t xml:space="preserve">Nama </w:t>
              </w:r>
              <w:proofErr w:type="spellStart"/>
              <w:r>
                <w:t>Fungsi</w:t>
              </w:r>
              <w:proofErr w:type="spellEnd"/>
            </w:ins>
          </w:p>
        </w:tc>
        <w:tc>
          <w:tcPr>
            <w:tcW w:w="1982" w:type="dxa"/>
          </w:tcPr>
          <w:p w14:paraId="0C12A0DB" w14:textId="6DFAAD76" w:rsidR="00E401F9" w:rsidRDefault="00E401F9">
            <w:pPr>
              <w:jc w:val="center"/>
              <w:rPr>
                <w:ins w:id="4863" w:author=" " w:date="2021-11-12T07:03:00Z"/>
              </w:rPr>
              <w:pPrChange w:id="4864" w:author=" " w:date="2021-11-12T07:04:00Z">
                <w:pPr/>
              </w:pPrChange>
            </w:pPr>
            <w:ins w:id="4865" w:author=" " w:date="2021-11-12T07:03:00Z">
              <w:r>
                <w:t>Nama Fitur</w:t>
              </w:r>
            </w:ins>
          </w:p>
        </w:tc>
        <w:tc>
          <w:tcPr>
            <w:tcW w:w="1982" w:type="dxa"/>
          </w:tcPr>
          <w:p w14:paraId="41B1AF00" w14:textId="0D11BD59" w:rsidR="00E401F9" w:rsidRDefault="00E401F9">
            <w:pPr>
              <w:jc w:val="center"/>
              <w:rPr>
                <w:ins w:id="4866" w:author=" " w:date="2021-11-12T07:03:00Z"/>
              </w:rPr>
              <w:pPrChange w:id="4867" w:author=" " w:date="2021-11-12T07:04:00Z">
                <w:pPr/>
              </w:pPrChange>
            </w:pPr>
            <w:ins w:id="4868" w:author=" " w:date="2021-11-12T07:03:00Z">
              <w:r>
                <w:t>Kode Uji</w:t>
              </w:r>
            </w:ins>
          </w:p>
        </w:tc>
        <w:tc>
          <w:tcPr>
            <w:tcW w:w="1982" w:type="dxa"/>
          </w:tcPr>
          <w:p w14:paraId="58936ABD" w14:textId="3E678CE8" w:rsidR="00E401F9" w:rsidRDefault="00E401F9">
            <w:pPr>
              <w:jc w:val="center"/>
              <w:rPr>
                <w:ins w:id="4869" w:author=" " w:date="2021-11-12T07:03:00Z"/>
              </w:rPr>
              <w:pPrChange w:id="4870" w:author=" " w:date="2021-11-12T07:04:00Z">
                <w:pPr/>
              </w:pPrChange>
            </w:pPr>
            <w:proofErr w:type="spellStart"/>
            <w:ins w:id="4871" w:author=" " w:date="2021-11-12T07:03:00Z">
              <w:r>
                <w:t>Kasus</w:t>
              </w:r>
              <w:proofErr w:type="spellEnd"/>
              <w:r>
                <w:t xml:space="preserve"> U</w:t>
              </w:r>
            </w:ins>
            <w:ins w:id="4872" w:author=" " w:date="2021-11-12T07:04:00Z">
              <w:r>
                <w:t>ji</w:t>
              </w:r>
            </w:ins>
          </w:p>
        </w:tc>
      </w:tr>
      <w:tr w:rsidR="009127AA" w14:paraId="041554EC" w14:textId="77777777" w:rsidTr="009127AA">
        <w:tblPrEx>
          <w:tblW w:w="0" w:type="auto"/>
          <w:tblPrExChange w:id="4873" w:author=" " w:date="2021-11-12T07:09:00Z">
            <w:tblPrEx>
              <w:tblW w:w="0" w:type="auto"/>
            </w:tblPrEx>
          </w:tblPrExChange>
        </w:tblPrEx>
        <w:trPr>
          <w:ins w:id="4874" w:author=" " w:date="2021-11-12T07:03:00Z"/>
        </w:trPr>
        <w:tc>
          <w:tcPr>
            <w:tcW w:w="1981" w:type="dxa"/>
            <w:vMerge w:val="restart"/>
            <w:vAlign w:val="center"/>
            <w:tcPrChange w:id="4875" w:author=" " w:date="2021-11-12T07:09:00Z">
              <w:tcPr>
                <w:tcW w:w="1981" w:type="dxa"/>
                <w:vMerge w:val="restart"/>
              </w:tcPr>
            </w:tcPrChange>
          </w:tcPr>
          <w:p w14:paraId="10A527BF" w14:textId="1ED461F4" w:rsidR="009127AA" w:rsidRDefault="009127AA">
            <w:pPr>
              <w:jc w:val="center"/>
              <w:rPr>
                <w:ins w:id="4876" w:author=" " w:date="2021-11-12T07:03:00Z"/>
              </w:rPr>
              <w:pPrChange w:id="4877" w:author=" " w:date="2021-11-12T07:09:00Z">
                <w:pPr/>
              </w:pPrChange>
            </w:pPr>
            <w:ins w:id="4878" w:author=" " w:date="2021-11-12T07:04:00Z">
              <w:r>
                <w:t>Kelola Siswa</w:t>
              </w:r>
            </w:ins>
          </w:p>
        </w:tc>
        <w:tc>
          <w:tcPr>
            <w:tcW w:w="1982" w:type="dxa"/>
            <w:tcPrChange w:id="4879" w:author=" " w:date="2021-11-12T07:09:00Z">
              <w:tcPr>
                <w:tcW w:w="1982" w:type="dxa"/>
              </w:tcPr>
            </w:tcPrChange>
          </w:tcPr>
          <w:p w14:paraId="2AF28E20" w14:textId="3C005693" w:rsidR="009127AA" w:rsidRDefault="009127AA" w:rsidP="00E401F9">
            <w:pPr>
              <w:rPr>
                <w:ins w:id="4880" w:author=" " w:date="2021-11-12T07:03:00Z"/>
              </w:rPr>
            </w:pPr>
            <w:proofErr w:type="spellStart"/>
            <w:ins w:id="4881" w:author=" " w:date="2021-11-12T07:07:00Z">
              <w:r>
                <w:t>Hapus</w:t>
              </w:r>
              <w:proofErr w:type="spellEnd"/>
              <w:r>
                <w:t xml:space="preserve"> </w:t>
              </w:r>
              <w:proofErr w:type="spellStart"/>
              <w:r>
                <w:t>Siswa</w:t>
              </w:r>
            </w:ins>
            <w:proofErr w:type="spellEnd"/>
          </w:p>
        </w:tc>
        <w:tc>
          <w:tcPr>
            <w:tcW w:w="1982" w:type="dxa"/>
            <w:tcPrChange w:id="4882" w:author=" " w:date="2021-11-12T07:09:00Z">
              <w:tcPr>
                <w:tcW w:w="1982" w:type="dxa"/>
              </w:tcPr>
            </w:tcPrChange>
          </w:tcPr>
          <w:p w14:paraId="36431CE5" w14:textId="77777777" w:rsidR="009127AA" w:rsidRDefault="009127AA" w:rsidP="00E401F9">
            <w:pPr>
              <w:rPr>
                <w:ins w:id="4883" w:author=" " w:date="2021-11-12T07:03:00Z"/>
              </w:rPr>
            </w:pPr>
          </w:p>
        </w:tc>
        <w:tc>
          <w:tcPr>
            <w:tcW w:w="1982" w:type="dxa"/>
            <w:tcPrChange w:id="4884" w:author=" " w:date="2021-11-12T07:09:00Z">
              <w:tcPr>
                <w:tcW w:w="1982" w:type="dxa"/>
              </w:tcPr>
            </w:tcPrChange>
          </w:tcPr>
          <w:p w14:paraId="47B84AAB" w14:textId="77777777" w:rsidR="009127AA" w:rsidRDefault="009127AA" w:rsidP="00E401F9">
            <w:pPr>
              <w:rPr>
                <w:ins w:id="4885" w:author=" " w:date="2021-11-12T07:03:00Z"/>
              </w:rPr>
            </w:pPr>
          </w:p>
        </w:tc>
      </w:tr>
      <w:tr w:rsidR="009127AA" w14:paraId="24B831D1" w14:textId="77777777" w:rsidTr="00E401F9">
        <w:trPr>
          <w:ins w:id="4886" w:author=" " w:date="2021-11-12T07:07:00Z"/>
        </w:trPr>
        <w:tc>
          <w:tcPr>
            <w:tcW w:w="1981" w:type="dxa"/>
            <w:vMerge/>
          </w:tcPr>
          <w:p w14:paraId="7DD128B5" w14:textId="77777777" w:rsidR="009127AA" w:rsidRDefault="009127AA" w:rsidP="009127AA">
            <w:pPr>
              <w:rPr>
                <w:ins w:id="4887" w:author=" " w:date="2021-11-12T07:07:00Z"/>
              </w:rPr>
            </w:pPr>
          </w:p>
        </w:tc>
        <w:tc>
          <w:tcPr>
            <w:tcW w:w="1982" w:type="dxa"/>
          </w:tcPr>
          <w:p w14:paraId="5C13B272" w14:textId="74062A7A" w:rsidR="009127AA" w:rsidRDefault="009127AA" w:rsidP="009127AA">
            <w:pPr>
              <w:rPr>
                <w:ins w:id="4888" w:author=" " w:date="2021-11-12T07:07:00Z"/>
              </w:rPr>
            </w:pPr>
            <w:ins w:id="4889" w:author=" " w:date="2021-11-12T07:07:00Z">
              <w:r>
                <w:t>Edit Siswa</w:t>
              </w:r>
            </w:ins>
          </w:p>
        </w:tc>
        <w:tc>
          <w:tcPr>
            <w:tcW w:w="1982" w:type="dxa"/>
          </w:tcPr>
          <w:p w14:paraId="7AB1A1A4" w14:textId="77777777" w:rsidR="009127AA" w:rsidRDefault="009127AA" w:rsidP="009127AA">
            <w:pPr>
              <w:rPr>
                <w:ins w:id="4890" w:author=" " w:date="2021-11-12T07:07:00Z"/>
              </w:rPr>
            </w:pPr>
          </w:p>
        </w:tc>
        <w:tc>
          <w:tcPr>
            <w:tcW w:w="1982" w:type="dxa"/>
          </w:tcPr>
          <w:p w14:paraId="0B9315CE" w14:textId="77777777" w:rsidR="009127AA" w:rsidRDefault="009127AA" w:rsidP="009127AA">
            <w:pPr>
              <w:rPr>
                <w:ins w:id="4891" w:author=" " w:date="2021-11-12T07:07:00Z"/>
              </w:rPr>
            </w:pPr>
          </w:p>
        </w:tc>
      </w:tr>
      <w:tr w:rsidR="009127AA" w14:paraId="7A70021F" w14:textId="77777777" w:rsidTr="00E401F9">
        <w:trPr>
          <w:ins w:id="4892" w:author=" " w:date="2021-11-12T07:07:00Z"/>
        </w:trPr>
        <w:tc>
          <w:tcPr>
            <w:tcW w:w="1981" w:type="dxa"/>
            <w:vMerge/>
          </w:tcPr>
          <w:p w14:paraId="2E1D0DD6" w14:textId="77777777" w:rsidR="009127AA" w:rsidRDefault="009127AA" w:rsidP="009127AA">
            <w:pPr>
              <w:rPr>
                <w:ins w:id="4893" w:author=" " w:date="2021-11-12T07:07:00Z"/>
              </w:rPr>
            </w:pPr>
          </w:p>
        </w:tc>
        <w:tc>
          <w:tcPr>
            <w:tcW w:w="1982" w:type="dxa"/>
          </w:tcPr>
          <w:p w14:paraId="2BA889D5" w14:textId="79854639" w:rsidR="009127AA" w:rsidRDefault="009127AA" w:rsidP="009127AA">
            <w:pPr>
              <w:rPr>
                <w:ins w:id="4894" w:author=" " w:date="2021-11-12T07:07:00Z"/>
              </w:rPr>
            </w:pPr>
            <w:proofErr w:type="spellStart"/>
            <w:ins w:id="4895" w:author=" " w:date="2021-11-12T07:08:00Z">
              <w:r>
                <w:t>Tambah</w:t>
              </w:r>
            </w:ins>
            <w:proofErr w:type="spellEnd"/>
            <w:ins w:id="4896" w:author=" " w:date="2021-11-12T07:07:00Z">
              <w:r>
                <w:t xml:space="preserve"> </w:t>
              </w:r>
              <w:proofErr w:type="spellStart"/>
              <w:r>
                <w:t>Siswa</w:t>
              </w:r>
              <w:proofErr w:type="spellEnd"/>
            </w:ins>
          </w:p>
        </w:tc>
        <w:tc>
          <w:tcPr>
            <w:tcW w:w="1982" w:type="dxa"/>
          </w:tcPr>
          <w:p w14:paraId="7BBC87F7" w14:textId="77777777" w:rsidR="009127AA" w:rsidRDefault="009127AA" w:rsidP="009127AA">
            <w:pPr>
              <w:rPr>
                <w:ins w:id="4897" w:author=" " w:date="2021-11-12T07:07:00Z"/>
              </w:rPr>
            </w:pPr>
          </w:p>
        </w:tc>
        <w:tc>
          <w:tcPr>
            <w:tcW w:w="1982" w:type="dxa"/>
          </w:tcPr>
          <w:p w14:paraId="0AB91BE6" w14:textId="77777777" w:rsidR="009127AA" w:rsidRDefault="009127AA" w:rsidP="009127AA">
            <w:pPr>
              <w:rPr>
                <w:ins w:id="4898" w:author=" " w:date="2021-11-12T07:07:00Z"/>
              </w:rPr>
            </w:pPr>
          </w:p>
        </w:tc>
      </w:tr>
      <w:tr w:rsidR="009127AA" w14:paraId="4BA7C8C9" w14:textId="77777777" w:rsidTr="00E401F9">
        <w:trPr>
          <w:ins w:id="4899" w:author=" " w:date="2021-11-12T07:07:00Z"/>
        </w:trPr>
        <w:tc>
          <w:tcPr>
            <w:tcW w:w="1981" w:type="dxa"/>
            <w:vMerge/>
          </w:tcPr>
          <w:p w14:paraId="77E60922" w14:textId="77777777" w:rsidR="009127AA" w:rsidRDefault="009127AA" w:rsidP="009127AA">
            <w:pPr>
              <w:rPr>
                <w:ins w:id="4900" w:author=" " w:date="2021-11-12T07:07:00Z"/>
              </w:rPr>
            </w:pPr>
          </w:p>
        </w:tc>
        <w:tc>
          <w:tcPr>
            <w:tcW w:w="1982" w:type="dxa"/>
          </w:tcPr>
          <w:p w14:paraId="4EF945BA" w14:textId="5718A571" w:rsidR="009127AA" w:rsidRDefault="009127AA" w:rsidP="009127AA">
            <w:pPr>
              <w:rPr>
                <w:ins w:id="4901" w:author=" " w:date="2021-11-12T07:07:00Z"/>
              </w:rPr>
            </w:pPr>
            <w:proofErr w:type="spellStart"/>
            <w:ins w:id="4902" w:author=" " w:date="2021-11-12T07:08:00Z">
              <w:r>
                <w:t>Lihat</w:t>
              </w:r>
            </w:ins>
            <w:proofErr w:type="spellEnd"/>
            <w:ins w:id="4903" w:author=" " w:date="2021-11-12T07:07:00Z">
              <w:r>
                <w:t xml:space="preserve"> Data </w:t>
              </w:r>
              <w:proofErr w:type="spellStart"/>
              <w:r>
                <w:t>Siswa</w:t>
              </w:r>
              <w:proofErr w:type="spellEnd"/>
            </w:ins>
          </w:p>
        </w:tc>
        <w:tc>
          <w:tcPr>
            <w:tcW w:w="1982" w:type="dxa"/>
          </w:tcPr>
          <w:p w14:paraId="4BF4CB75" w14:textId="77777777" w:rsidR="009127AA" w:rsidRDefault="009127AA" w:rsidP="009127AA">
            <w:pPr>
              <w:rPr>
                <w:ins w:id="4904" w:author=" " w:date="2021-11-12T07:07:00Z"/>
              </w:rPr>
            </w:pPr>
          </w:p>
        </w:tc>
        <w:tc>
          <w:tcPr>
            <w:tcW w:w="1982" w:type="dxa"/>
          </w:tcPr>
          <w:p w14:paraId="092E2E02" w14:textId="77777777" w:rsidR="009127AA" w:rsidRDefault="009127AA" w:rsidP="009127AA">
            <w:pPr>
              <w:rPr>
                <w:ins w:id="4905" w:author=" " w:date="2021-11-12T07:07:00Z"/>
              </w:rPr>
            </w:pPr>
          </w:p>
        </w:tc>
      </w:tr>
      <w:tr w:rsidR="009127AA" w14:paraId="36522E8B" w14:textId="77777777" w:rsidTr="009127AA">
        <w:tblPrEx>
          <w:tblW w:w="0" w:type="auto"/>
          <w:tblPrExChange w:id="4906" w:author=" " w:date="2021-11-12T07:09:00Z">
            <w:tblPrEx>
              <w:tblW w:w="0" w:type="auto"/>
            </w:tblPrEx>
          </w:tblPrExChange>
        </w:tblPrEx>
        <w:trPr>
          <w:ins w:id="4907" w:author=" " w:date="2021-11-12T07:03:00Z"/>
        </w:trPr>
        <w:tc>
          <w:tcPr>
            <w:tcW w:w="1981" w:type="dxa"/>
            <w:vMerge w:val="restart"/>
            <w:vAlign w:val="center"/>
            <w:tcPrChange w:id="4908" w:author=" " w:date="2021-11-12T07:09:00Z">
              <w:tcPr>
                <w:tcW w:w="1981" w:type="dxa"/>
                <w:vMerge w:val="restart"/>
              </w:tcPr>
            </w:tcPrChange>
          </w:tcPr>
          <w:p w14:paraId="41678A32" w14:textId="54BE93B3" w:rsidR="009127AA" w:rsidRDefault="009127AA">
            <w:pPr>
              <w:jc w:val="center"/>
              <w:rPr>
                <w:ins w:id="4909" w:author=" " w:date="2021-11-12T07:03:00Z"/>
              </w:rPr>
              <w:pPrChange w:id="4910" w:author=" " w:date="2021-11-12T07:09:00Z">
                <w:pPr/>
              </w:pPrChange>
            </w:pPr>
            <w:proofErr w:type="spellStart"/>
            <w:ins w:id="4911" w:author=" " w:date="2021-11-12T07:04:00Z">
              <w:r>
                <w:t>Kelola</w:t>
              </w:r>
              <w:proofErr w:type="spellEnd"/>
              <w:r>
                <w:t xml:space="preserve"> </w:t>
              </w:r>
              <w:proofErr w:type="spellStart"/>
              <w:r>
                <w:t>Absen</w:t>
              </w:r>
            </w:ins>
            <w:proofErr w:type="spellEnd"/>
          </w:p>
        </w:tc>
        <w:tc>
          <w:tcPr>
            <w:tcW w:w="1982" w:type="dxa"/>
            <w:tcPrChange w:id="4912" w:author=" " w:date="2021-11-12T07:09:00Z">
              <w:tcPr>
                <w:tcW w:w="1982" w:type="dxa"/>
              </w:tcPr>
            </w:tcPrChange>
          </w:tcPr>
          <w:p w14:paraId="3C2D7D4D" w14:textId="55D2D56B" w:rsidR="009127AA" w:rsidRDefault="009127AA" w:rsidP="009127AA">
            <w:pPr>
              <w:rPr>
                <w:ins w:id="4913" w:author=" " w:date="2021-11-12T07:03:00Z"/>
              </w:rPr>
            </w:pPr>
            <w:proofErr w:type="spellStart"/>
            <w:ins w:id="4914" w:author=" " w:date="2021-11-12T07:09:00Z">
              <w:r>
                <w:t>Hapus</w:t>
              </w:r>
              <w:proofErr w:type="spellEnd"/>
              <w:r>
                <w:t xml:space="preserve"> </w:t>
              </w:r>
            </w:ins>
            <w:proofErr w:type="spellStart"/>
            <w:ins w:id="4915" w:author=" " w:date="2021-11-12T07:10:00Z">
              <w:r>
                <w:t>Absen</w:t>
              </w:r>
            </w:ins>
            <w:proofErr w:type="spellEnd"/>
          </w:p>
        </w:tc>
        <w:tc>
          <w:tcPr>
            <w:tcW w:w="1982" w:type="dxa"/>
            <w:tcPrChange w:id="4916" w:author=" " w:date="2021-11-12T07:09:00Z">
              <w:tcPr>
                <w:tcW w:w="1982" w:type="dxa"/>
              </w:tcPr>
            </w:tcPrChange>
          </w:tcPr>
          <w:p w14:paraId="382CC458" w14:textId="77777777" w:rsidR="009127AA" w:rsidRDefault="009127AA" w:rsidP="009127AA">
            <w:pPr>
              <w:rPr>
                <w:ins w:id="4917" w:author=" " w:date="2021-11-12T07:03:00Z"/>
              </w:rPr>
            </w:pPr>
          </w:p>
        </w:tc>
        <w:tc>
          <w:tcPr>
            <w:tcW w:w="1982" w:type="dxa"/>
            <w:tcPrChange w:id="4918" w:author=" " w:date="2021-11-12T07:09:00Z">
              <w:tcPr>
                <w:tcW w:w="1982" w:type="dxa"/>
              </w:tcPr>
            </w:tcPrChange>
          </w:tcPr>
          <w:p w14:paraId="287547DA" w14:textId="77777777" w:rsidR="009127AA" w:rsidRDefault="009127AA" w:rsidP="009127AA">
            <w:pPr>
              <w:rPr>
                <w:ins w:id="4919" w:author=" " w:date="2021-11-12T07:03:00Z"/>
              </w:rPr>
            </w:pPr>
          </w:p>
        </w:tc>
      </w:tr>
      <w:tr w:rsidR="009127AA" w14:paraId="79C2EE1C" w14:textId="77777777" w:rsidTr="00E401F9">
        <w:trPr>
          <w:ins w:id="4920" w:author=" " w:date="2021-11-12T07:08:00Z"/>
        </w:trPr>
        <w:tc>
          <w:tcPr>
            <w:tcW w:w="1981" w:type="dxa"/>
            <w:vMerge/>
          </w:tcPr>
          <w:p w14:paraId="07E42B25" w14:textId="77777777" w:rsidR="009127AA" w:rsidRDefault="009127AA" w:rsidP="009127AA">
            <w:pPr>
              <w:rPr>
                <w:ins w:id="4921" w:author=" " w:date="2021-11-12T07:08:00Z"/>
              </w:rPr>
            </w:pPr>
          </w:p>
        </w:tc>
        <w:tc>
          <w:tcPr>
            <w:tcW w:w="1982" w:type="dxa"/>
          </w:tcPr>
          <w:p w14:paraId="5757F179" w14:textId="31A37E4F" w:rsidR="009127AA" w:rsidRDefault="009127AA" w:rsidP="009127AA">
            <w:pPr>
              <w:rPr>
                <w:ins w:id="4922" w:author=" " w:date="2021-11-12T07:08:00Z"/>
              </w:rPr>
            </w:pPr>
            <w:ins w:id="4923" w:author=" " w:date="2021-11-12T07:09:00Z">
              <w:r>
                <w:t xml:space="preserve">Edit </w:t>
              </w:r>
            </w:ins>
            <w:proofErr w:type="spellStart"/>
            <w:ins w:id="4924" w:author=" " w:date="2021-11-12T07:10:00Z">
              <w:r w:rsidR="00EB521B">
                <w:t>Absen</w:t>
              </w:r>
            </w:ins>
            <w:proofErr w:type="spellEnd"/>
          </w:p>
        </w:tc>
        <w:tc>
          <w:tcPr>
            <w:tcW w:w="1982" w:type="dxa"/>
          </w:tcPr>
          <w:p w14:paraId="63D79049" w14:textId="77777777" w:rsidR="009127AA" w:rsidRDefault="009127AA" w:rsidP="009127AA">
            <w:pPr>
              <w:rPr>
                <w:ins w:id="4925" w:author=" " w:date="2021-11-12T07:08:00Z"/>
              </w:rPr>
            </w:pPr>
          </w:p>
        </w:tc>
        <w:tc>
          <w:tcPr>
            <w:tcW w:w="1982" w:type="dxa"/>
          </w:tcPr>
          <w:p w14:paraId="5FC73ED9" w14:textId="77777777" w:rsidR="009127AA" w:rsidRDefault="009127AA" w:rsidP="009127AA">
            <w:pPr>
              <w:rPr>
                <w:ins w:id="4926" w:author=" " w:date="2021-11-12T07:08:00Z"/>
              </w:rPr>
            </w:pPr>
          </w:p>
        </w:tc>
      </w:tr>
      <w:tr w:rsidR="009127AA" w14:paraId="70857471" w14:textId="77777777" w:rsidTr="00E401F9">
        <w:trPr>
          <w:ins w:id="4927" w:author=" " w:date="2021-11-12T07:08:00Z"/>
        </w:trPr>
        <w:tc>
          <w:tcPr>
            <w:tcW w:w="1981" w:type="dxa"/>
            <w:vMerge/>
          </w:tcPr>
          <w:p w14:paraId="1CC00CF2" w14:textId="77777777" w:rsidR="009127AA" w:rsidRDefault="009127AA" w:rsidP="009127AA">
            <w:pPr>
              <w:rPr>
                <w:ins w:id="4928" w:author=" " w:date="2021-11-12T07:08:00Z"/>
              </w:rPr>
            </w:pPr>
          </w:p>
        </w:tc>
        <w:tc>
          <w:tcPr>
            <w:tcW w:w="1982" w:type="dxa"/>
          </w:tcPr>
          <w:p w14:paraId="0EBD5065" w14:textId="683171E4" w:rsidR="009127AA" w:rsidRDefault="009127AA" w:rsidP="009127AA">
            <w:pPr>
              <w:rPr>
                <w:ins w:id="4929" w:author=" " w:date="2021-11-12T07:08:00Z"/>
              </w:rPr>
            </w:pPr>
            <w:proofErr w:type="spellStart"/>
            <w:ins w:id="4930" w:author=" " w:date="2021-11-12T07:09:00Z">
              <w:r>
                <w:t>Tambah</w:t>
              </w:r>
              <w:proofErr w:type="spellEnd"/>
              <w:r>
                <w:t xml:space="preserve"> </w:t>
              </w:r>
            </w:ins>
            <w:proofErr w:type="spellStart"/>
            <w:ins w:id="4931" w:author=" " w:date="2021-11-12T07:10:00Z">
              <w:r w:rsidR="00EB521B">
                <w:t>Absen</w:t>
              </w:r>
            </w:ins>
            <w:proofErr w:type="spellEnd"/>
          </w:p>
        </w:tc>
        <w:tc>
          <w:tcPr>
            <w:tcW w:w="1982" w:type="dxa"/>
          </w:tcPr>
          <w:p w14:paraId="0FC1FA2D" w14:textId="77777777" w:rsidR="009127AA" w:rsidRDefault="009127AA" w:rsidP="009127AA">
            <w:pPr>
              <w:rPr>
                <w:ins w:id="4932" w:author=" " w:date="2021-11-12T07:08:00Z"/>
              </w:rPr>
            </w:pPr>
          </w:p>
        </w:tc>
        <w:tc>
          <w:tcPr>
            <w:tcW w:w="1982" w:type="dxa"/>
          </w:tcPr>
          <w:p w14:paraId="1FA74EC4" w14:textId="77777777" w:rsidR="009127AA" w:rsidRDefault="009127AA" w:rsidP="009127AA">
            <w:pPr>
              <w:rPr>
                <w:ins w:id="4933" w:author=" " w:date="2021-11-12T07:08:00Z"/>
              </w:rPr>
            </w:pPr>
          </w:p>
        </w:tc>
      </w:tr>
      <w:tr w:rsidR="009127AA" w14:paraId="0EE72A75" w14:textId="77777777" w:rsidTr="00E401F9">
        <w:trPr>
          <w:ins w:id="4934" w:author=" " w:date="2021-11-12T07:08:00Z"/>
        </w:trPr>
        <w:tc>
          <w:tcPr>
            <w:tcW w:w="1981" w:type="dxa"/>
            <w:vMerge/>
          </w:tcPr>
          <w:p w14:paraId="71F4E673" w14:textId="77777777" w:rsidR="009127AA" w:rsidRDefault="009127AA" w:rsidP="009127AA">
            <w:pPr>
              <w:rPr>
                <w:ins w:id="4935" w:author=" " w:date="2021-11-12T07:08:00Z"/>
              </w:rPr>
            </w:pPr>
          </w:p>
        </w:tc>
        <w:tc>
          <w:tcPr>
            <w:tcW w:w="1982" w:type="dxa"/>
          </w:tcPr>
          <w:p w14:paraId="5B39B081" w14:textId="4BEB25D3" w:rsidR="009127AA" w:rsidRDefault="009127AA" w:rsidP="009127AA">
            <w:pPr>
              <w:rPr>
                <w:ins w:id="4936" w:author=" " w:date="2021-11-12T07:08:00Z"/>
              </w:rPr>
            </w:pPr>
            <w:proofErr w:type="spellStart"/>
            <w:ins w:id="4937" w:author=" " w:date="2021-11-12T07:09:00Z">
              <w:r>
                <w:t>Lihat</w:t>
              </w:r>
              <w:proofErr w:type="spellEnd"/>
              <w:r>
                <w:t xml:space="preserve"> </w:t>
              </w:r>
            </w:ins>
            <w:proofErr w:type="spellStart"/>
            <w:ins w:id="4938" w:author=" " w:date="2021-11-12T07:10:00Z">
              <w:r w:rsidR="00EB521B">
                <w:t>Absen</w:t>
              </w:r>
            </w:ins>
            <w:proofErr w:type="spellEnd"/>
          </w:p>
        </w:tc>
        <w:tc>
          <w:tcPr>
            <w:tcW w:w="1982" w:type="dxa"/>
          </w:tcPr>
          <w:p w14:paraId="4F351FE7" w14:textId="77777777" w:rsidR="009127AA" w:rsidRDefault="009127AA" w:rsidP="009127AA">
            <w:pPr>
              <w:rPr>
                <w:ins w:id="4939" w:author=" " w:date="2021-11-12T07:08:00Z"/>
              </w:rPr>
            </w:pPr>
          </w:p>
        </w:tc>
        <w:tc>
          <w:tcPr>
            <w:tcW w:w="1982" w:type="dxa"/>
          </w:tcPr>
          <w:p w14:paraId="4415AEFE" w14:textId="77777777" w:rsidR="009127AA" w:rsidRDefault="009127AA" w:rsidP="009127AA">
            <w:pPr>
              <w:rPr>
                <w:ins w:id="4940" w:author=" " w:date="2021-11-12T07:08:00Z"/>
              </w:rPr>
            </w:pPr>
          </w:p>
        </w:tc>
      </w:tr>
      <w:tr w:rsidR="00EB521B" w14:paraId="5EE5D628" w14:textId="77777777" w:rsidTr="00EB521B">
        <w:tblPrEx>
          <w:tblW w:w="0" w:type="auto"/>
          <w:tblPrExChange w:id="4941" w:author=" " w:date="2021-11-12T07:10:00Z">
            <w:tblPrEx>
              <w:tblW w:w="0" w:type="auto"/>
            </w:tblPrEx>
          </w:tblPrExChange>
        </w:tblPrEx>
        <w:trPr>
          <w:ins w:id="4942" w:author=" " w:date="2021-11-12T07:03:00Z"/>
        </w:trPr>
        <w:tc>
          <w:tcPr>
            <w:tcW w:w="1981" w:type="dxa"/>
            <w:vMerge w:val="restart"/>
            <w:vAlign w:val="center"/>
            <w:tcPrChange w:id="4943" w:author=" " w:date="2021-11-12T07:10:00Z">
              <w:tcPr>
                <w:tcW w:w="1981" w:type="dxa"/>
                <w:vMerge w:val="restart"/>
              </w:tcPr>
            </w:tcPrChange>
          </w:tcPr>
          <w:p w14:paraId="09D054C1" w14:textId="2E350D80" w:rsidR="00EB521B" w:rsidRDefault="00EB521B">
            <w:pPr>
              <w:jc w:val="center"/>
              <w:rPr>
                <w:ins w:id="4944" w:author=" " w:date="2021-11-12T07:03:00Z"/>
              </w:rPr>
              <w:pPrChange w:id="4945" w:author=" " w:date="2021-11-12T07:10:00Z">
                <w:pPr/>
              </w:pPrChange>
            </w:pPr>
            <w:ins w:id="4946" w:author=" " w:date="2021-11-12T07:04:00Z">
              <w:r>
                <w:t>Kelola Guru</w:t>
              </w:r>
            </w:ins>
          </w:p>
        </w:tc>
        <w:tc>
          <w:tcPr>
            <w:tcW w:w="1982" w:type="dxa"/>
            <w:tcPrChange w:id="4947" w:author=" " w:date="2021-11-12T07:10:00Z">
              <w:tcPr>
                <w:tcW w:w="1982" w:type="dxa"/>
              </w:tcPr>
            </w:tcPrChange>
          </w:tcPr>
          <w:p w14:paraId="185023D1" w14:textId="1E64BB6F" w:rsidR="00EB521B" w:rsidRDefault="00CA3FEE" w:rsidP="009127AA">
            <w:pPr>
              <w:rPr>
                <w:ins w:id="4948" w:author=" " w:date="2021-11-12T07:03:00Z"/>
              </w:rPr>
            </w:pPr>
            <w:proofErr w:type="spellStart"/>
            <w:ins w:id="4949" w:author=" " w:date="2021-11-12T07:25:00Z">
              <w:r>
                <w:t>Hapus</w:t>
              </w:r>
              <w:proofErr w:type="spellEnd"/>
              <w:r>
                <w:t xml:space="preserve"> Guru</w:t>
              </w:r>
            </w:ins>
          </w:p>
        </w:tc>
        <w:tc>
          <w:tcPr>
            <w:tcW w:w="1982" w:type="dxa"/>
            <w:tcPrChange w:id="4950" w:author=" " w:date="2021-11-12T07:10:00Z">
              <w:tcPr>
                <w:tcW w:w="1982" w:type="dxa"/>
              </w:tcPr>
            </w:tcPrChange>
          </w:tcPr>
          <w:p w14:paraId="557AC923" w14:textId="77777777" w:rsidR="00EB521B" w:rsidRDefault="00EB521B" w:rsidP="009127AA">
            <w:pPr>
              <w:rPr>
                <w:ins w:id="4951" w:author=" " w:date="2021-11-12T07:03:00Z"/>
              </w:rPr>
            </w:pPr>
          </w:p>
        </w:tc>
        <w:tc>
          <w:tcPr>
            <w:tcW w:w="1982" w:type="dxa"/>
            <w:tcPrChange w:id="4952" w:author=" " w:date="2021-11-12T07:10:00Z">
              <w:tcPr>
                <w:tcW w:w="1982" w:type="dxa"/>
              </w:tcPr>
            </w:tcPrChange>
          </w:tcPr>
          <w:p w14:paraId="6283371A" w14:textId="77777777" w:rsidR="00EB521B" w:rsidRDefault="00EB521B" w:rsidP="009127AA">
            <w:pPr>
              <w:rPr>
                <w:ins w:id="4953" w:author=" " w:date="2021-11-12T07:03:00Z"/>
              </w:rPr>
            </w:pPr>
          </w:p>
        </w:tc>
      </w:tr>
      <w:tr w:rsidR="00EB521B" w14:paraId="69D4FF90" w14:textId="77777777" w:rsidTr="00E401F9">
        <w:trPr>
          <w:ins w:id="4954" w:author=" " w:date="2021-11-12T07:10:00Z"/>
        </w:trPr>
        <w:tc>
          <w:tcPr>
            <w:tcW w:w="1981" w:type="dxa"/>
            <w:vMerge/>
          </w:tcPr>
          <w:p w14:paraId="230FCB55" w14:textId="77777777" w:rsidR="00EB521B" w:rsidRDefault="00EB521B" w:rsidP="009127AA">
            <w:pPr>
              <w:rPr>
                <w:ins w:id="4955" w:author=" " w:date="2021-11-12T07:10:00Z"/>
              </w:rPr>
            </w:pPr>
          </w:p>
        </w:tc>
        <w:tc>
          <w:tcPr>
            <w:tcW w:w="1982" w:type="dxa"/>
          </w:tcPr>
          <w:p w14:paraId="2FF82F0E" w14:textId="39E7FE6E" w:rsidR="00EB521B" w:rsidRDefault="00CA3FEE" w:rsidP="009127AA">
            <w:pPr>
              <w:rPr>
                <w:ins w:id="4956" w:author=" " w:date="2021-11-12T07:10:00Z"/>
              </w:rPr>
            </w:pPr>
            <w:ins w:id="4957" w:author=" " w:date="2021-11-12T07:25:00Z">
              <w:r>
                <w:t>Edit Guru</w:t>
              </w:r>
            </w:ins>
          </w:p>
        </w:tc>
        <w:tc>
          <w:tcPr>
            <w:tcW w:w="1982" w:type="dxa"/>
          </w:tcPr>
          <w:p w14:paraId="5F32083F" w14:textId="77777777" w:rsidR="00EB521B" w:rsidRDefault="00EB521B" w:rsidP="009127AA">
            <w:pPr>
              <w:rPr>
                <w:ins w:id="4958" w:author=" " w:date="2021-11-12T07:10:00Z"/>
              </w:rPr>
            </w:pPr>
          </w:p>
        </w:tc>
        <w:tc>
          <w:tcPr>
            <w:tcW w:w="1982" w:type="dxa"/>
          </w:tcPr>
          <w:p w14:paraId="1D7342C3" w14:textId="77777777" w:rsidR="00EB521B" w:rsidRDefault="00EB521B" w:rsidP="009127AA">
            <w:pPr>
              <w:rPr>
                <w:ins w:id="4959" w:author=" " w:date="2021-11-12T07:10:00Z"/>
              </w:rPr>
            </w:pPr>
          </w:p>
        </w:tc>
      </w:tr>
      <w:tr w:rsidR="00EB521B" w14:paraId="1A897314" w14:textId="77777777" w:rsidTr="00E401F9">
        <w:trPr>
          <w:ins w:id="4960" w:author=" " w:date="2021-11-12T07:10:00Z"/>
        </w:trPr>
        <w:tc>
          <w:tcPr>
            <w:tcW w:w="1981" w:type="dxa"/>
            <w:vMerge/>
          </w:tcPr>
          <w:p w14:paraId="2B206311" w14:textId="77777777" w:rsidR="00EB521B" w:rsidRDefault="00EB521B" w:rsidP="009127AA">
            <w:pPr>
              <w:rPr>
                <w:ins w:id="4961" w:author=" " w:date="2021-11-12T07:10:00Z"/>
              </w:rPr>
            </w:pPr>
          </w:p>
        </w:tc>
        <w:tc>
          <w:tcPr>
            <w:tcW w:w="1982" w:type="dxa"/>
          </w:tcPr>
          <w:p w14:paraId="148541D2" w14:textId="4A0FB19D" w:rsidR="00EB521B" w:rsidRDefault="00CA3FEE" w:rsidP="009127AA">
            <w:pPr>
              <w:rPr>
                <w:ins w:id="4962" w:author=" " w:date="2021-11-12T07:10:00Z"/>
              </w:rPr>
            </w:pPr>
            <w:proofErr w:type="spellStart"/>
            <w:ins w:id="4963" w:author=" " w:date="2021-11-12T07:24:00Z">
              <w:r>
                <w:t>Tambah</w:t>
              </w:r>
              <w:proofErr w:type="spellEnd"/>
              <w:r>
                <w:t xml:space="preserve"> Guru </w:t>
              </w:r>
            </w:ins>
          </w:p>
        </w:tc>
        <w:tc>
          <w:tcPr>
            <w:tcW w:w="1982" w:type="dxa"/>
          </w:tcPr>
          <w:p w14:paraId="573AC312" w14:textId="77777777" w:rsidR="00EB521B" w:rsidRDefault="00EB521B" w:rsidP="009127AA">
            <w:pPr>
              <w:rPr>
                <w:ins w:id="4964" w:author=" " w:date="2021-11-12T07:10:00Z"/>
              </w:rPr>
            </w:pPr>
          </w:p>
        </w:tc>
        <w:tc>
          <w:tcPr>
            <w:tcW w:w="1982" w:type="dxa"/>
          </w:tcPr>
          <w:p w14:paraId="045A62B5" w14:textId="77777777" w:rsidR="00EB521B" w:rsidRDefault="00EB521B" w:rsidP="009127AA">
            <w:pPr>
              <w:rPr>
                <w:ins w:id="4965" w:author=" " w:date="2021-11-12T07:10:00Z"/>
              </w:rPr>
            </w:pPr>
          </w:p>
        </w:tc>
      </w:tr>
      <w:tr w:rsidR="00EB521B" w14:paraId="7C85AC0A" w14:textId="77777777" w:rsidTr="00E401F9">
        <w:trPr>
          <w:ins w:id="4966" w:author=" " w:date="2021-11-12T07:10:00Z"/>
        </w:trPr>
        <w:tc>
          <w:tcPr>
            <w:tcW w:w="1981" w:type="dxa"/>
            <w:vMerge/>
          </w:tcPr>
          <w:p w14:paraId="4DFABB9C" w14:textId="77777777" w:rsidR="00EB521B" w:rsidRDefault="00EB521B" w:rsidP="009127AA">
            <w:pPr>
              <w:rPr>
                <w:ins w:id="4967" w:author=" " w:date="2021-11-12T07:10:00Z"/>
              </w:rPr>
            </w:pPr>
          </w:p>
        </w:tc>
        <w:tc>
          <w:tcPr>
            <w:tcW w:w="1982" w:type="dxa"/>
          </w:tcPr>
          <w:p w14:paraId="26FC20F9" w14:textId="1D8A2D5D" w:rsidR="00EB521B" w:rsidRDefault="00CA3FEE" w:rsidP="009127AA">
            <w:pPr>
              <w:rPr>
                <w:ins w:id="4968" w:author=" " w:date="2021-11-12T07:10:00Z"/>
              </w:rPr>
            </w:pPr>
            <w:proofErr w:type="spellStart"/>
            <w:ins w:id="4969" w:author=" " w:date="2021-11-12T07:25:00Z">
              <w:r>
                <w:t>Lihat</w:t>
              </w:r>
              <w:proofErr w:type="spellEnd"/>
              <w:r>
                <w:t xml:space="preserve"> Guru</w:t>
              </w:r>
            </w:ins>
          </w:p>
        </w:tc>
        <w:tc>
          <w:tcPr>
            <w:tcW w:w="1982" w:type="dxa"/>
          </w:tcPr>
          <w:p w14:paraId="3189A702" w14:textId="77777777" w:rsidR="00EB521B" w:rsidRDefault="00EB521B" w:rsidP="009127AA">
            <w:pPr>
              <w:rPr>
                <w:ins w:id="4970" w:author=" " w:date="2021-11-12T07:10:00Z"/>
              </w:rPr>
            </w:pPr>
          </w:p>
        </w:tc>
        <w:tc>
          <w:tcPr>
            <w:tcW w:w="1982" w:type="dxa"/>
          </w:tcPr>
          <w:p w14:paraId="08D8B433" w14:textId="77777777" w:rsidR="00EB521B" w:rsidRDefault="00EB521B" w:rsidP="009127AA">
            <w:pPr>
              <w:rPr>
                <w:ins w:id="4971" w:author=" " w:date="2021-11-12T07:10:00Z"/>
              </w:rPr>
            </w:pPr>
          </w:p>
        </w:tc>
      </w:tr>
      <w:tr w:rsidR="00EB521B" w14:paraId="480E3FDB" w14:textId="77777777" w:rsidTr="00EB521B">
        <w:tblPrEx>
          <w:tblW w:w="0" w:type="auto"/>
          <w:tblPrExChange w:id="4972" w:author=" " w:date="2021-11-12T07:11:00Z">
            <w:tblPrEx>
              <w:tblW w:w="0" w:type="auto"/>
            </w:tblPrEx>
          </w:tblPrExChange>
        </w:tblPrEx>
        <w:trPr>
          <w:ins w:id="4973" w:author=" " w:date="2021-11-12T07:03:00Z"/>
        </w:trPr>
        <w:tc>
          <w:tcPr>
            <w:tcW w:w="1981" w:type="dxa"/>
            <w:vMerge w:val="restart"/>
            <w:vAlign w:val="center"/>
            <w:tcPrChange w:id="4974" w:author=" " w:date="2021-11-12T07:11:00Z">
              <w:tcPr>
                <w:tcW w:w="1981" w:type="dxa"/>
                <w:vMerge w:val="restart"/>
              </w:tcPr>
            </w:tcPrChange>
          </w:tcPr>
          <w:p w14:paraId="3255A415" w14:textId="4453A850" w:rsidR="00EB521B" w:rsidRDefault="00EB521B">
            <w:pPr>
              <w:jc w:val="center"/>
              <w:rPr>
                <w:ins w:id="4975" w:author=" " w:date="2021-11-12T07:03:00Z"/>
              </w:rPr>
              <w:pPrChange w:id="4976" w:author=" " w:date="2021-11-12T07:11:00Z">
                <w:pPr/>
              </w:pPrChange>
            </w:pPr>
            <w:proofErr w:type="spellStart"/>
            <w:ins w:id="4977" w:author=" " w:date="2021-11-12T07:04:00Z">
              <w:r>
                <w:t>Kelola</w:t>
              </w:r>
              <w:proofErr w:type="spellEnd"/>
              <w:r>
                <w:t xml:space="preserve"> </w:t>
              </w:r>
              <w:proofErr w:type="spellStart"/>
              <w:r>
                <w:t>Walikelas</w:t>
              </w:r>
            </w:ins>
            <w:proofErr w:type="spellEnd"/>
          </w:p>
        </w:tc>
        <w:tc>
          <w:tcPr>
            <w:tcW w:w="1982" w:type="dxa"/>
            <w:tcPrChange w:id="4978" w:author=" " w:date="2021-11-12T07:11:00Z">
              <w:tcPr>
                <w:tcW w:w="1982" w:type="dxa"/>
              </w:tcPr>
            </w:tcPrChange>
          </w:tcPr>
          <w:p w14:paraId="1A849485" w14:textId="6BE1F551" w:rsidR="00EB521B" w:rsidRDefault="00CA3FEE" w:rsidP="009127AA">
            <w:pPr>
              <w:rPr>
                <w:ins w:id="4979" w:author=" " w:date="2021-11-12T07:03:00Z"/>
              </w:rPr>
            </w:pPr>
            <w:proofErr w:type="spellStart"/>
            <w:ins w:id="4980" w:author=" " w:date="2021-11-12T07:25:00Z">
              <w:r>
                <w:t>Hapus</w:t>
              </w:r>
              <w:proofErr w:type="spellEnd"/>
              <w:r>
                <w:t xml:space="preserve"> </w:t>
              </w:r>
            </w:ins>
            <w:proofErr w:type="spellStart"/>
            <w:ins w:id="4981" w:author=" " w:date="2021-11-12T07:26:00Z">
              <w:r>
                <w:t>Walikelas</w:t>
              </w:r>
            </w:ins>
            <w:proofErr w:type="spellEnd"/>
          </w:p>
        </w:tc>
        <w:tc>
          <w:tcPr>
            <w:tcW w:w="1982" w:type="dxa"/>
            <w:tcPrChange w:id="4982" w:author=" " w:date="2021-11-12T07:11:00Z">
              <w:tcPr>
                <w:tcW w:w="1982" w:type="dxa"/>
              </w:tcPr>
            </w:tcPrChange>
          </w:tcPr>
          <w:p w14:paraId="6B427274" w14:textId="77777777" w:rsidR="00EB521B" w:rsidRDefault="00EB521B" w:rsidP="009127AA">
            <w:pPr>
              <w:rPr>
                <w:ins w:id="4983" w:author=" " w:date="2021-11-12T07:03:00Z"/>
              </w:rPr>
            </w:pPr>
          </w:p>
        </w:tc>
        <w:tc>
          <w:tcPr>
            <w:tcW w:w="1982" w:type="dxa"/>
            <w:tcPrChange w:id="4984" w:author=" " w:date="2021-11-12T07:11:00Z">
              <w:tcPr>
                <w:tcW w:w="1982" w:type="dxa"/>
              </w:tcPr>
            </w:tcPrChange>
          </w:tcPr>
          <w:p w14:paraId="6F2DB88F" w14:textId="77777777" w:rsidR="00EB521B" w:rsidRDefault="00EB521B" w:rsidP="009127AA">
            <w:pPr>
              <w:rPr>
                <w:ins w:id="4985" w:author=" " w:date="2021-11-12T07:03:00Z"/>
              </w:rPr>
            </w:pPr>
          </w:p>
        </w:tc>
      </w:tr>
      <w:tr w:rsidR="00E0612A" w14:paraId="5439AE73" w14:textId="77777777" w:rsidTr="00E401F9">
        <w:trPr>
          <w:ins w:id="4986" w:author=" " w:date="2021-11-12T07:10:00Z"/>
        </w:trPr>
        <w:tc>
          <w:tcPr>
            <w:tcW w:w="1981" w:type="dxa"/>
            <w:vMerge/>
          </w:tcPr>
          <w:p w14:paraId="66CE61E9" w14:textId="77777777" w:rsidR="00E0612A" w:rsidRDefault="00E0612A" w:rsidP="00E0612A">
            <w:pPr>
              <w:rPr>
                <w:ins w:id="4987" w:author=" " w:date="2021-11-12T07:10:00Z"/>
              </w:rPr>
            </w:pPr>
          </w:p>
        </w:tc>
        <w:tc>
          <w:tcPr>
            <w:tcW w:w="1982" w:type="dxa"/>
          </w:tcPr>
          <w:p w14:paraId="168F1D5C" w14:textId="7FF45888" w:rsidR="00E0612A" w:rsidRDefault="00E0612A" w:rsidP="00E0612A">
            <w:pPr>
              <w:rPr>
                <w:ins w:id="4988" w:author=" " w:date="2021-11-12T07:10:00Z"/>
              </w:rPr>
            </w:pPr>
            <w:ins w:id="4989" w:author=" " w:date="2021-11-12T07:27:00Z">
              <w:r>
                <w:t xml:space="preserve">Edit </w:t>
              </w:r>
              <w:proofErr w:type="spellStart"/>
              <w:r>
                <w:t>Walikelas</w:t>
              </w:r>
            </w:ins>
            <w:proofErr w:type="spellEnd"/>
          </w:p>
        </w:tc>
        <w:tc>
          <w:tcPr>
            <w:tcW w:w="1982" w:type="dxa"/>
          </w:tcPr>
          <w:p w14:paraId="0B66139D" w14:textId="77777777" w:rsidR="00E0612A" w:rsidRDefault="00E0612A" w:rsidP="00E0612A">
            <w:pPr>
              <w:rPr>
                <w:ins w:id="4990" w:author=" " w:date="2021-11-12T07:10:00Z"/>
              </w:rPr>
            </w:pPr>
          </w:p>
        </w:tc>
        <w:tc>
          <w:tcPr>
            <w:tcW w:w="1982" w:type="dxa"/>
          </w:tcPr>
          <w:p w14:paraId="660B228F" w14:textId="77777777" w:rsidR="00E0612A" w:rsidRDefault="00E0612A" w:rsidP="00E0612A">
            <w:pPr>
              <w:rPr>
                <w:ins w:id="4991" w:author=" " w:date="2021-11-12T07:10:00Z"/>
              </w:rPr>
            </w:pPr>
          </w:p>
        </w:tc>
      </w:tr>
      <w:tr w:rsidR="00EB521B" w14:paraId="1F5001C0" w14:textId="77777777" w:rsidTr="00E401F9">
        <w:trPr>
          <w:ins w:id="4992" w:author=" " w:date="2021-11-12T07:10:00Z"/>
        </w:trPr>
        <w:tc>
          <w:tcPr>
            <w:tcW w:w="1981" w:type="dxa"/>
            <w:vMerge/>
          </w:tcPr>
          <w:p w14:paraId="55A7F5E3" w14:textId="77777777" w:rsidR="00EB521B" w:rsidRDefault="00EB521B" w:rsidP="009127AA">
            <w:pPr>
              <w:rPr>
                <w:ins w:id="4993" w:author=" " w:date="2021-11-12T07:10:00Z"/>
              </w:rPr>
            </w:pPr>
          </w:p>
        </w:tc>
        <w:tc>
          <w:tcPr>
            <w:tcW w:w="1982" w:type="dxa"/>
          </w:tcPr>
          <w:p w14:paraId="2790E8BF" w14:textId="01E903EC" w:rsidR="00EB521B" w:rsidRDefault="00CA3FEE" w:rsidP="009127AA">
            <w:pPr>
              <w:rPr>
                <w:ins w:id="4994" w:author=" " w:date="2021-11-12T07:10:00Z"/>
              </w:rPr>
            </w:pPr>
            <w:proofErr w:type="spellStart"/>
            <w:ins w:id="4995" w:author=" " w:date="2021-11-12T07:25:00Z">
              <w:r>
                <w:t>Tambah</w:t>
              </w:r>
              <w:proofErr w:type="spellEnd"/>
              <w:r>
                <w:t xml:space="preserve"> </w:t>
              </w:r>
            </w:ins>
            <w:proofErr w:type="spellStart"/>
            <w:ins w:id="4996" w:author=" " w:date="2021-11-12T07:26:00Z">
              <w:r>
                <w:t>Walikelas</w:t>
              </w:r>
            </w:ins>
            <w:proofErr w:type="spellEnd"/>
          </w:p>
        </w:tc>
        <w:tc>
          <w:tcPr>
            <w:tcW w:w="1982" w:type="dxa"/>
          </w:tcPr>
          <w:p w14:paraId="7D3DB4B6" w14:textId="77777777" w:rsidR="00EB521B" w:rsidRDefault="00EB521B" w:rsidP="009127AA">
            <w:pPr>
              <w:rPr>
                <w:ins w:id="4997" w:author=" " w:date="2021-11-12T07:10:00Z"/>
              </w:rPr>
            </w:pPr>
          </w:p>
        </w:tc>
        <w:tc>
          <w:tcPr>
            <w:tcW w:w="1982" w:type="dxa"/>
          </w:tcPr>
          <w:p w14:paraId="434A9557" w14:textId="77777777" w:rsidR="00EB521B" w:rsidRDefault="00EB521B" w:rsidP="009127AA">
            <w:pPr>
              <w:rPr>
                <w:ins w:id="4998" w:author=" " w:date="2021-11-12T07:10:00Z"/>
              </w:rPr>
            </w:pPr>
          </w:p>
        </w:tc>
      </w:tr>
      <w:tr w:rsidR="00EB521B" w14:paraId="7D222948" w14:textId="77777777" w:rsidTr="00E401F9">
        <w:trPr>
          <w:ins w:id="4999" w:author=" " w:date="2021-11-12T07:10:00Z"/>
        </w:trPr>
        <w:tc>
          <w:tcPr>
            <w:tcW w:w="1981" w:type="dxa"/>
            <w:vMerge/>
          </w:tcPr>
          <w:p w14:paraId="26B25EA5" w14:textId="77777777" w:rsidR="00EB521B" w:rsidRDefault="00EB521B" w:rsidP="009127AA">
            <w:pPr>
              <w:rPr>
                <w:ins w:id="5000" w:author=" " w:date="2021-11-12T07:10:00Z"/>
              </w:rPr>
            </w:pPr>
          </w:p>
        </w:tc>
        <w:tc>
          <w:tcPr>
            <w:tcW w:w="1982" w:type="dxa"/>
          </w:tcPr>
          <w:p w14:paraId="23E5A780" w14:textId="0174F780" w:rsidR="00EB521B" w:rsidRDefault="00CA3FEE" w:rsidP="009127AA">
            <w:pPr>
              <w:rPr>
                <w:ins w:id="5001" w:author=" " w:date="2021-11-12T07:10:00Z"/>
              </w:rPr>
            </w:pPr>
            <w:proofErr w:type="spellStart"/>
            <w:ins w:id="5002" w:author=" " w:date="2021-11-12T07:25:00Z">
              <w:r>
                <w:t>Lihat</w:t>
              </w:r>
              <w:proofErr w:type="spellEnd"/>
              <w:r>
                <w:t xml:space="preserve"> </w:t>
              </w:r>
            </w:ins>
            <w:proofErr w:type="spellStart"/>
            <w:ins w:id="5003" w:author=" " w:date="2021-11-12T07:26:00Z">
              <w:r>
                <w:t>Walikelas</w:t>
              </w:r>
            </w:ins>
            <w:proofErr w:type="spellEnd"/>
          </w:p>
        </w:tc>
        <w:tc>
          <w:tcPr>
            <w:tcW w:w="1982" w:type="dxa"/>
          </w:tcPr>
          <w:p w14:paraId="3C57AA63" w14:textId="77777777" w:rsidR="00EB521B" w:rsidRDefault="00EB521B" w:rsidP="009127AA">
            <w:pPr>
              <w:rPr>
                <w:ins w:id="5004" w:author=" " w:date="2021-11-12T07:10:00Z"/>
              </w:rPr>
            </w:pPr>
          </w:p>
        </w:tc>
        <w:tc>
          <w:tcPr>
            <w:tcW w:w="1982" w:type="dxa"/>
          </w:tcPr>
          <w:p w14:paraId="0A3061BC" w14:textId="77777777" w:rsidR="00EB521B" w:rsidRDefault="00EB521B" w:rsidP="009127AA">
            <w:pPr>
              <w:rPr>
                <w:ins w:id="5005" w:author=" " w:date="2021-11-12T07:10:00Z"/>
              </w:rPr>
            </w:pPr>
          </w:p>
        </w:tc>
      </w:tr>
      <w:tr w:rsidR="00EB521B" w14:paraId="68AC6E56" w14:textId="77777777" w:rsidTr="00EB521B">
        <w:tblPrEx>
          <w:tblW w:w="0" w:type="auto"/>
          <w:tblPrExChange w:id="5006" w:author=" " w:date="2021-11-12T07:11:00Z">
            <w:tblPrEx>
              <w:tblW w:w="0" w:type="auto"/>
            </w:tblPrEx>
          </w:tblPrExChange>
        </w:tblPrEx>
        <w:trPr>
          <w:ins w:id="5007" w:author=" " w:date="2021-11-12T07:03:00Z"/>
        </w:trPr>
        <w:tc>
          <w:tcPr>
            <w:tcW w:w="1981" w:type="dxa"/>
            <w:vMerge w:val="restart"/>
            <w:vAlign w:val="center"/>
            <w:tcPrChange w:id="5008" w:author=" " w:date="2021-11-12T07:11:00Z">
              <w:tcPr>
                <w:tcW w:w="1981" w:type="dxa"/>
                <w:vMerge w:val="restart"/>
              </w:tcPr>
            </w:tcPrChange>
          </w:tcPr>
          <w:p w14:paraId="65B4A2C7" w14:textId="4FC4999E" w:rsidR="00EB521B" w:rsidRDefault="00EB521B">
            <w:pPr>
              <w:jc w:val="center"/>
              <w:rPr>
                <w:ins w:id="5009" w:author=" " w:date="2021-11-12T07:03:00Z"/>
              </w:rPr>
              <w:pPrChange w:id="5010" w:author=" " w:date="2021-11-12T07:11:00Z">
                <w:pPr/>
              </w:pPrChange>
            </w:pPr>
            <w:proofErr w:type="spellStart"/>
            <w:ins w:id="5011" w:author=" " w:date="2021-11-12T07:04:00Z">
              <w:r>
                <w:t>Kelola</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5012" w:author=" " w:date="2021-11-12T07:11:00Z">
              <w:tcPr>
                <w:tcW w:w="1982" w:type="dxa"/>
              </w:tcPr>
            </w:tcPrChange>
          </w:tcPr>
          <w:p w14:paraId="5DD58D8C" w14:textId="160F4BF8" w:rsidR="00EB521B" w:rsidRDefault="00CA3FEE" w:rsidP="009127AA">
            <w:pPr>
              <w:rPr>
                <w:ins w:id="5013" w:author=" " w:date="2021-11-12T07:03:00Z"/>
              </w:rPr>
            </w:pPr>
            <w:proofErr w:type="spellStart"/>
            <w:ins w:id="5014" w:author=" " w:date="2021-11-12T07:26:00Z">
              <w:r>
                <w:t>Hapus</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5015" w:author=" " w:date="2021-11-12T07:11:00Z">
              <w:tcPr>
                <w:tcW w:w="1982" w:type="dxa"/>
              </w:tcPr>
            </w:tcPrChange>
          </w:tcPr>
          <w:p w14:paraId="64A42B38" w14:textId="77777777" w:rsidR="00EB521B" w:rsidRDefault="00EB521B" w:rsidP="009127AA">
            <w:pPr>
              <w:rPr>
                <w:ins w:id="5016" w:author=" " w:date="2021-11-12T07:03:00Z"/>
              </w:rPr>
            </w:pPr>
          </w:p>
        </w:tc>
        <w:tc>
          <w:tcPr>
            <w:tcW w:w="1982" w:type="dxa"/>
            <w:tcPrChange w:id="5017" w:author=" " w:date="2021-11-12T07:11:00Z">
              <w:tcPr>
                <w:tcW w:w="1982" w:type="dxa"/>
              </w:tcPr>
            </w:tcPrChange>
          </w:tcPr>
          <w:p w14:paraId="091AEAC0" w14:textId="77777777" w:rsidR="00EB521B" w:rsidRDefault="00EB521B" w:rsidP="009127AA">
            <w:pPr>
              <w:rPr>
                <w:ins w:id="5018" w:author=" " w:date="2021-11-12T07:03:00Z"/>
              </w:rPr>
            </w:pPr>
          </w:p>
        </w:tc>
      </w:tr>
      <w:tr w:rsidR="00E0612A" w14:paraId="5B8EE137" w14:textId="77777777" w:rsidTr="00E401F9">
        <w:trPr>
          <w:ins w:id="5019" w:author=" " w:date="2021-11-12T07:11:00Z"/>
        </w:trPr>
        <w:tc>
          <w:tcPr>
            <w:tcW w:w="1981" w:type="dxa"/>
            <w:vMerge/>
          </w:tcPr>
          <w:p w14:paraId="22402AB2" w14:textId="77777777" w:rsidR="00E0612A" w:rsidRDefault="00E0612A" w:rsidP="00E0612A">
            <w:pPr>
              <w:rPr>
                <w:ins w:id="5020" w:author=" " w:date="2021-11-12T07:11:00Z"/>
              </w:rPr>
            </w:pPr>
          </w:p>
        </w:tc>
        <w:tc>
          <w:tcPr>
            <w:tcW w:w="1982" w:type="dxa"/>
          </w:tcPr>
          <w:p w14:paraId="12B2C3B6" w14:textId="49C68E98" w:rsidR="00E0612A" w:rsidRDefault="00E0612A" w:rsidP="00E0612A">
            <w:pPr>
              <w:rPr>
                <w:ins w:id="5021" w:author=" " w:date="2021-11-12T07:11:00Z"/>
              </w:rPr>
            </w:pPr>
            <w:ins w:id="5022" w:author=" " w:date="2021-11-12T07:27:00Z">
              <w:r>
                <w:t xml:space="preserve">Edit </w:t>
              </w:r>
              <w:proofErr w:type="spellStart"/>
              <w:r>
                <w:t>Laporan</w:t>
              </w:r>
              <w:proofErr w:type="spellEnd"/>
              <w:r>
                <w:t xml:space="preserve"> </w:t>
              </w:r>
              <w:proofErr w:type="spellStart"/>
              <w:r>
                <w:t>Absen</w:t>
              </w:r>
            </w:ins>
            <w:proofErr w:type="spellEnd"/>
          </w:p>
        </w:tc>
        <w:tc>
          <w:tcPr>
            <w:tcW w:w="1982" w:type="dxa"/>
          </w:tcPr>
          <w:p w14:paraId="6F0AD6CF" w14:textId="77777777" w:rsidR="00E0612A" w:rsidRDefault="00E0612A" w:rsidP="00E0612A">
            <w:pPr>
              <w:rPr>
                <w:ins w:id="5023" w:author=" " w:date="2021-11-12T07:11:00Z"/>
              </w:rPr>
            </w:pPr>
          </w:p>
        </w:tc>
        <w:tc>
          <w:tcPr>
            <w:tcW w:w="1982" w:type="dxa"/>
          </w:tcPr>
          <w:p w14:paraId="0DDFBE29" w14:textId="77777777" w:rsidR="00E0612A" w:rsidRDefault="00E0612A" w:rsidP="00E0612A">
            <w:pPr>
              <w:rPr>
                <w:ins w:id="5024" w:author=" " w:date="2021-11-12T07:11:00Z"/>
              </w:rPr>
            </w:pPr>
          </w:p>
        </w:tc>
      </w:tr>
      <w:tr w:rsidR="00E0612A" w14:paraId="7CF94ABB" w14:textId="77777777" w:rsidTr="00E401F9">
        <w:trPr>
          <w:ins w:id="5025" w:author=" " w:date="2021-11-12T07:11:00Z"/>
        </w:trPr>
        <w:tc>
          <w:tcPr>
            <w:tcW w:w="1981" w:type="dxa"/>
            <w:vMerge/>
          </w:tcPr>
          <w:p w14:paraId="571D30F8" w14:textId="77777777" w:rsidR="00E0612A" w:rsidRDefault="00E0612A" w:rsidP="00E0612A">
            <w:pPr>
              <w:rPr>
                <w:ins w:id="5026" w:author=" " w:date="2021-11-12T07:11:00Z"/>
              </w:rPr>
            </w:pPr>
          </w:p>
        </w:tc>
        <w:tc>
          <w:tcPr>
            <w:tcW w:w="1982" w:type="dxa"/>
          </w:tcPr>
          <w:p w14:paraId="15EC7B21" w14:textId="5032A683" w:rsidR="00E0612A" w:rsidRDefault="00E0612A" w:rsidP="00E0612A">
            <w:pPr>
              <w:rPr>
                <w:ins w:id="5027" w:author=" " w:date="2021-11-12T07:11:00Z"/>
              </w:rPr>
            </w:pPr>
            <w:proofErr w:type="spellStart"/>
            <w:ins w:id="5028" w:author=" " w:date="2021-11-12T07:27:00Z">
              <w:r>
                <w:t>Tambah</w:t>
              </w:r>
              <w:proofErr w:type="spellEnd"/>
              <w:r>
                <w:t xml:space="preserve"> </w:t>
              </w:r>
              <w:proofErr w:type="spellStart"/>
              <w:r>
                <w:t>Laporan</w:t>
              </w:r>
              <w:proofErr w:type="spellEnd"/>
              <w:r>
                <w:t xml:space="preserve"> </w:t>
              </w:r>
              <w:proofErr w:type="spellStart"/>
              <w:r>
                <w:t>Absen</w:t>
              </w:r>
            </w:ins>
            <w:proofErr w:type="spellEnd"/>
          </w:p>
        </w:tc>
        <w:tc>
          <w:tcPr>
            <w:tcW w:w="1982" w:type="dxa"/>
          </w:tcPr>
          <w:p w14:paraId="2C3C5D15" w14:textId="77777777" w:rsidR="00E0612A" w:rsidRDefault="00E0612A" w:rsidP="00E0612A">
            <w:pPr>
              <w:rPr>
                <w:ins w:id="5029" w:author=" " w:date="2021-11-12T07:11:00Z"/>
              </w:rPr>
            </w:pPr>
          </w:p>
        </w:tc>
        <w:tc>
          <w:tcPr>
            <w:tcW w:w="1982" w:type="dxa"/>
          </w:tcPr>
          <w:p w14:paraId="22CBBC08" w14:textId="77777777" w:rsidR="00E0612A" w:rsidRDefault="00E0612A" w:rsidP="00E0612A">
            <w:pPr>
              <w:rPr>
                <w:ins w:id="5030" w:author=" " w:date="2021-11-12T07:11:00Z"/>
              </w:rPr>
            </w:pPr>
          </w:p>
        </w:tc>
      </w:tr>
      <w:tr w:rsidR="00E0612A" w14:paraId="31D67BC5" w14:textId="77777777" w:rsidTr="00E401F9">
        <w:trPr>
          <w:ins w:id="5031" w:author=" " w:date="2021-11-12T07:11:00Z"/>
        </w:trPr>
        <w:tc>
          <w:tcPr>
            <w:tcW w:w="1981" w:type="dxa"/>
            <w:vMerge/>
          </w:tcPr>
          <w:p w14:paraId="510D5C1B" w14:textId="77777777" w:rsidR="00E0612A" w:rsidRDefault="00E0612A" w:rsidP="00E0612A">
            <w:pPr>
              <w:rPr>
                <w:ins w:id="5032" w:author=" " w:date="2021-11-12T07:11:00Z"/>
              </w:rPr>
            </w:pPr>
          </w:p>
        </w:tc>
        <w:tc>
          <w:tcPr>
            <w:tcW w:w="1982" w:type="dxa"/>
          </w:tcPr>
          <w:p w14:paraId="08935A7E" w14:textId="5537C93B" w:rsidR="00E0612A" w:rsidRDefault="00E0612A" w:rsidP="00E0612A">
            <w:pPr>
              <w:rPr>
                <w:ins w:id="5033" w:author=" " w:date="2021-11-12T07:11:00Z"/>
              </w:rPr>
            </w:pPr>
            <w:proofErr w:type="spellStart"/>
            <w:ins w:id="5034" w:author=" " w:date="2021-11-12T07:27:00Z">
              <w:r>
                <w:t>Lihat</w:t>
              </w:r>
              <w:proofErr w:type="spellEnd"/>
              <w:r>
                <w:t xml:space="preserve"> </w:t>
              </w:r>
              <w:proofErr w:type="spellStart"/>
              <w:r>
                <w:t>Laporan</w:t>
              </w:r>
              <w:proofErr w:type="spellEnd"/>
              <w:r>
                <w:t xml:space="preserve"> </w:t>
              </w:r>
            </w:ins>
            <w:proofErr w:type="spellStart"/>
            <w:ins w:id="5035" w:author=" " w:date="2021-11-12T07:28:00Z">
              <w:r>
                <w:t>Absen</w:t>
              </w:r>
            </w:ins>
            <w:proofErr w:type="spellEnd"/>
          </w:p>
        </w:tc>
        <w:tc>
          <w:tcPr>
            <w:tcW w:w="1982" w:type="dxa"/>
          </w:tcPr>
          <w:p w14:paraId="18034FB8" w14:textId="77777777" w:rsidR="00E0612A" w:rsidRDefault="00E0612A" w:rsidP="00E0612A">
            <w:pPr>
              <w:rPr>
                <w:ins w:id="5036" w:author=" " w:date="2021-11-12T07:11:00Z"/>
              </w:rPr>
            </w:pPr>
          </w:p>
        </w:tc>
        <w:tc>
          <w:tcPr>
            <w:tcW w:w="1982" w:type="dxa"/>
          </w:tcPr>
          <w:p w14:paraId="5216054F" w14:textId="77777777" w:rsidR="00E0612A" w:rsidRDefault="00E0612A" w:rsidP="00E0612A">
            <w:pPr>
              <w:rPr>
                <w:ins w:id="5037" w:author=" " w:date="2021-11-12T07:11:00Z"/>
              </w:rPr>
            </w:pPr>
          </w:p>
        </w:tc>
      </w:tr>
      <w:tr w:rsidR="00E0612A" w14:paraId="463FADCB" w14:textId="77777777" w:rsidTr="00EB521B">
        <w:tblPrEx>
          <w:tblW w:w="0" w:type="auto"/>
          <w:tblPrExChange w:id="5038" w:author=" " w:date="2021-11-12T07:11:00Z">
            <w:tblPrEx>
              <w:tblW w:w="0" w:type="auto"/>
            </w:tblPrEx>
          </w:tblPrExChange>
        </w:tblPrEx>
        <w:trPr>
          <w:ins w:id="5039" w:author=" " w:date="2021-11-12T07:03:00Z"/>
        </w:trPr>
        <w:tc>
          <w:tcPr>
            <w:tcW w:w="1981" w:type="dxa"/>
            <w:vMerge w:val="restart"/>
            <w:vAlign w:val="center"/>
            <w:tcPrChange w:id="5040" w:author=" " w:date="2021-11-12T07:11:00Z">
              <w:tcPr>
                <w:tcW w:w="1981" w:type="dxa"/>
                <w:vMerge w:val="restart"/>
                <w:vAlign w:val="center"/>
              </w:tcPr>
            </w:tcPrChange>
          </w:tcPr>
          <w:p w14:paraId="3A11C7FD" w14:textId="586CE379" w:rsidR="00E0612A" w:rsidRDefault="00E0612A">
            <w:pPr>
              <w:jc w:val="center"/>
              <w:rPr>
                <w:ins w:id="5041" w:author=" " w:date="2021-11-12T07:03:00Z"/>
              </w:rPr>
              <w:pPrChange w:id="5042" w:author=" " w:date="2021-11-12T07:11:00Z">
                <w:pPr/>
              </w:pPrChange>
            </w:pPr>
            <w:ins w:id="5043" w:author=" " w:date="2021-11-12T07:05:00Z">
              <w:r>
                <w:t>Kelola Admin</w:t>
              </w:r>
            </w:ins>
          </w:p>
        </w:tc>
        <w:tc>
          <w:tcPr>
            <w:tcW w:w="1982" w:type="dxa"/>
            <w:tcPrChange w:id="5044" w:author=" " w:date="2021-11-12T07:11:00Z">
              <w:tcPr>
                <w:tcW w:w="1982" w:type="dxa"/>
              </w:tcPr>
            </w:tcPrChange>
          </w:tcPr>
          <w:p w14:paraId="5731FA38" w14:textId="66D131F6" w:rsidR="00E0612A" w:rsidRDefault="00E0612A" w:rsidP="00E0612A">
            <w:pPr>
              <w:rPr>
                <w:ins w:id="5045" w:author=" " w:date="2021-11-12T07:03:00Z"/>
              </w:rPr>
            </w:pPr>
            <w:proofErr w:type="spellStart"/>
            <w:ins w:id="5046" w:author=" " w:date="2021-11-12T07:28:00Z">
              <w:r>
                <w:t>Hapus</w:t>
              </w:r>
              <w:proofErr w:type="spellEnd"/>
              <w:r>
                <w:t xml:space="preserve"> Admin</w:t>
              </w:r>
            </w:ins>
          </w:p>
        </w:tc>
        <w:tc>
          <w:tcPr>
            <w:tcW w:w="1982" w:type="dxa"/>
            <w:tcPrChange w:id="5047" w:author=" " w:date="2021-11-12T07:11:00Z">
              <w:tcPr>
                <w:tcW w:w="1982" w:type="dxa"/>
              </w:tcPr>
            </w:tcPrChange>
          </w:tcPr>
          <w:p w14:paraId="335910DC" w14:textId="77777777" w:rsidR="00E0612A" w:rsidRDefault="00E0612A" w:rsidP="00E0612A">
            <w:pPr>
              <w:rPr>
                <w:ins w:id="5048" w:author=" " w:date="2021-11-12T07:03:00Z"/>
              </w:rPr>
            </w:pPr>
          </w:p>
        </w:tc>
        <w:tc>
          <w:tcPr>
            <w:tcW w:w="1982" w:type="dxa"/>
            <w:tcPrChange w:id="5049" w:author=" " w:date="2021-11-12T07:11:00Z">
              <w:tcPr>
                <w:tcW w:w="1982" w:type="dxa"/>
              </w:tcPr>
            </w:tcPrChange>
          </w:tcPr>
          <w:p w14:paraId="7AE88B94" w14:textId="77777777" w:rsidR="00E0612A" w:rsidRDefault="00E0612A" w:rsidP="00E0612A">
            <w:pPr>
              <w:rPr>
                <w:ins w:id="5050" w:author=" " w:date="2021-11-12T07:03:00Z"/>
              </w:rPr>
            </w:pPr>
          </w:p>
        </w:tc>
      </w:tr>
      <w:tr w:rsidR="00E0612A" w14:paraId="13AA29EA" w14:textId="77777777" w:rsidTr="00C53A83">
        <w:trPr>
          <w:ins w:id="5051" w:author=" " w:date="2021-11-12T07:11:00Z"/>
        </w:trPr>
        <w:tc>
          <w:tcPr>
            <w:tcW w:w="1981" w:type="dxa"/>
            <w:vMerge/>
            <w:vAlign w:val="center"/>
          </w:tcPr>
          <w:p w14:paraId="6EB080A7" w14:textId="77777777" w:rsidR="00E0612A" w:rsidRDefault="00E0612A">
            <w:pPr>
              <w:jc w:val="center"/>
              <w:rPr>
                <w:ins w:id="5052" w:author=" " w:date="2021-11-12T07:11:00Z"/>
              </w:rPr>
              <w:pPrChange w:id="5053" w:author=" " w:date="2021-11-12T07:11:00Z">
                <w:pPr/>
              </w:pPrChange>
            </w:pPr>
          </w:p>
        </w:tc>
        <w:tc>
          <w:tcPr>
            <w:tcW w:w="1982" w:type="dxa"/>
          </w:tcPr>
          <w:p w14:paraId="044472F1" w14:textId="0B7049AA" w:rsidR="00E0612A" w:rsidRDefault="00E0612A" w:rsidP="00E0612A">
            <w:pPr>
              <w:rPr>
                <w:ins w:id="5054" w:author=" " w:date="2021-11-12T07:11:00Z"/>
              </w:rPr>
            </w:pPr>
            <w:ins w:id="5055" w:author=" " w:date="2021-11-12T07:28:00Z">
              <w:r>
                <w:t>Edit Admin</w:t>
              </w:r>
            </w:ins>
          </w:p>
        </w:tc>
        <w:tc>
          <w:tcPr>
            <w:tcW w:w="1982" w:type="dxa"/>
          </w:tcPr>
          <w:p w14:paraId="50FA4D29" w14:textId="77777777" w:rsidR="00E0612A" w:rsidRDefault="00E0612A" w:rsidP="00E0612A">
            <w:pPr>
              <w:rPr>
                <w:ins w:id="5056" w:author=" " w:date="2021-11-12T07:11:00Z"/>
              </w:rPr>
            </w:pPr>
          </w:p>
        </w:tc>
        <w:tc>
          <w:tcPr>
            <w:tcW w:w="1982" w:type="dxa"/>
          </w:tcPr>
          <w:p w14:paraId="2D6EEDEB" w14:textId="77777777" w:rsidR="00E0612A" w:rsidRDefault="00E0612A" w:rsidP="00E0612A">
            <w:pPr>
              <w:rPr>
                <w:ins w:id="5057" w:author=" " w:date="2021-11-12T07:11:00Z"/>
              </w:rPr>
            </w:pPr>
          </w:p>
        </w:tc>
      </w:tr>
      <w:tr w:rsidR="00E0612A" w14:paraId="1CBFB0D6" w14:textId="77777777" w:rsidTr="00C53A83">
        <w:trPr>
          <w:ins w:id="5058" w:author=" " w:date="2021-11-12T07:11:00Z"/>
        </w:trPr>
        <w:tc>
          <w:tcPr>
            <w:tcW w:w="1981" w:type="dxa"/>
            <w:vMerge/>
            <w:vAlign w:val="center"/>
          </w:tcPr>
          <w:p w14:paraId="2018B55C" w14:textId="77777777" w:rsidR="00E0612A" w:rsidRDefault="00E0612A">
            <w:pPr>
              <w:jc w:val="center"/>
              <w:rPr>
                <w:ins w:id="5059" w:author=" " w:date="2021-11-12T07:11:00Z"/>
              </w:rPr>
              <w:pPrChange w:id="5060" w:author=" " w:date="2021-11-12T07:11:00Z">
                <w:pPr/>
              </w:pPrChange>
            </w:pPr>
          </w:p>
        </w:tc>
        <w:tc>
          <w:tcPr>
            <w:tcW w:w="1982" w:type="dxa"/>
          </w:tcPr>
          <w:p w14:paraId="6EF2557F" w14:textId="113D9882" w:rsidR="00E0612A" w:rsidRDefault="00E0612A" w:rsidP="00E0612A">
            <w:pPr>
              <w:rPr>
                <w:ins w:id="5061" w:author=" " w:date="2021-11-12T07:11:00Z"/>
              </w:rPr>
            </w:pPr>
            <w:proofErr w:type="spellStart"/>
            <w:ins w:id="5062" w:author=" " w:date="2021-11-12T07:28:00Z">
              <w:r>
                <w:t>Tambah</w:t>
              </w:r>
              <w:proofErr w:type="spellEnd"/>
              <w:r>
                <w:t xml:space="preserve"> Admin </w:t>
              </w:r>
            </w:ins>
          </w:p>
        </w:tc>
        <w:tc>
          <w:tcPr>
            <w:tcW w:w="1982" w:type="dxa"/>
          </w:tcPr>
          <w:p w14:paraId="61C6E97D" w14:textId="77777777" w:rsidR="00E0612A" w:rsidRDefault="00E0612A" w:rsidP="00E0612A">
            <w:pPr>
              <w:rPr>
                <w:ins w:id="5063" w:author=" " w:date="2021-11-12T07:11:00Z"/>
              </w:rPr>
            </w:pPr>
          </w:p>
        </w:tc>
        <w:tc>
          <w:tcPr>
            <w:tcW w:w="1982" w:type="dxa"/>
          </w:tcPr>
          <w:p w14:paraId="26F84018" w14:textId="77777777" w:rsidR="00E0612A" w:rsidRDefault="00E0612A" w:rsidP="00E0612A">
            <w:pPr>
              <w:rPr>
                <w:ins w:id="5064" w:author=" " w:date="2021-11-12T07:11:00Z"/>
              </w:rPr>
            </w:pPr>
          </w:p>
        </w:tc>
      </w:tr>
      <w:tr w:rsidR="00E0612A" w14:paraId="4800C165" w14:textId="77777777" w:rsidTr="00C53A83">
        <w:trPr>
          <w:ins w:id="5065" w:author=" " w:date="2021-11-12T07:11:00Z"/>
        </w:trPr>
        <w:tc>
          <w:tcPr>
            <w:tcW w:w="1981" w:type="dxa"/>
            <w:vMerge/>
            <w:vAlign w:val="center"/>
          </w:tcPr>
          <w:p w14:paraId="0C7F82A7" w14:textId="77777777" w:rsidR="00E0612A" w:rsidRDefault="00E0612A">
            <w:pPr>
              <w:jc w:val="center"/>
              <w:rPr>
                <w:ins w:id="5066" w:author=" " w:date="2021-11-12T07:11:00Z"/>
              </w:rPr>
              <w:pPrChange w:id="5067" w:author=" " w:date="2021-11-12T07:11:00Z">
                <w:pPr/>
              </w:pPrChange>
            </w:pPr>
          </w:p>
        </w:tc>
        <w:tc>
          <w:tcPr>
            <w:tcW w:w="1982" w:type="dxa"/>
          </w:tcPr>
          <w:p w14:paraId="12C3E5C3" w14:textId="19085FF0" w:rsidR="00E0612A" w:rsidRDefault="00E0612A" w:rsidP="00E0612A">
            <w:pPr>
              <w:rPr>
                <w:ins w:id="5068" w:author=" " w:date="2021-11-12T07:11:00Z"/>
              </w:rPr>
            </w:pPr>
            <w:proofErr w:type="spellStart"/>
            <w:ins w:id="5069" w:author=" " w:date="2021-11-12T07:28:00Z">
              <w:r>
                <w:t>Lihat</w:t>
              </w:r>
              <w:proofErr w:type="spellEnd"/>
              <w:r>
                <w:t xml:space="preserve"> Admin</w:t>
              </w:r>
            </w:ins>
          </w:p>
        </w:tc>
        <w:tc>
          <w:tcPr>
            <w:tcW w:w="1982" w:type="dxa"/>
          </w:tcPr>
          <w:p w14:paraId="005219F3" w14:textId="77777777" w:rsidR="00E0612A" w:rsidRDefault="00E0612A" w:rsidP="00E0612A">
            <w:pPr>
              <w:rPr>
                <w:ins w:id="5070" w:author=" " w:date="2021-11-12T07:11:00Z"/>
              </w:rPr>
            </w:pPr>
          </w:p>
        </w:tc>
        <w:tc>
          <w:tcPr>
            <w:tcW w:w="1982" w:type="dxa"/>
          </w:tcPr>
          <w:p w14:paraId="68BA23EA" w14:textId="77777777" w:rsidR="00E0612A" w:rsidRDefault="00E0612A" w:rsidP="00E0612A">
            <w:pPr>
              <w:rPr>
                <w:ins w:id="5071" w:author=" " w:date="2021-11-12T07:11:00Z"/>
              </w:rPr>
            </w:pPr>
          </w:p>
        </w:tc>
      </w:tr>
      <w:tr w:rsidR="00E0612A" w14:paraId="5B8BC54E" w14:textId="77777777" w:rsidTr="00EB521B">
        <w:tblPrEx>
          <w:tblW w:w="0" w:type="auto"/>
          <w:tblPrExChange w:id="5072" w:author=" " w:date="2021-11-12T07:11:00Z">
            <w:tblPrEx>
              <w:tblW w:w="0" w:type="auto"/>
            </w:tblPrEx>
          </w:tblPrExChange>
        </w:tblPrEx>
        <w:trPr>
          <w:ins w:id="5073" w:author=" " w:date="2021-11-12T07:03:00Z"/>
        </w:trPr>
        <w:tc>
          <w:tcPr>
            <w:tcW w:w="1981" w:type="dxa"/>
            <w:vMerge w:val="restart"/>
            <w:vAlign w:val="center"/>
            <w:tcPrChange w:id="5074" w:author=" " w:date="2021-11-12T07:11:00Z">
              <w:tcPr>
                <w:tcW w:w="1981" w:type="dxa"/>
                <w:vMerge w:val="restart"/>
              </w:tcPr>
            </w:tcPrChange>
          </w:tcPr>
          <w:p w14:paraId="13FB167F" w14:textId="70E037B2" w:rsidR="00E0612A" w:rsidRDefault="00E0612A">
            <w:pPr>
              <w:jc w:val="center"/>
              <w:rPr>
                <w:ins w:id="5075" w:author=" " w:date="2021-11-12T07:03:00Z"/>
              </w:rPr>
              <w:pPrChange w:id="5076" w:author=" " w:date="2021-11-12T07:11:00Z">
                <w:pPr/>
              </w:pPrChange>
            </w:pPr>
            <w:proofErr w:type="spellStart"/>
            <w:ins w:id="5077" w:author=" " w:date="2021-11-12T07:06:00Z">
              <w:r>
                <w:t>Kelola</w:t>
              </w:r>
              <w:proofErr w:type="spellEnd"/>
              <w:r>
                <w:t xml:space="preserve"> </w:t>
              </w:r>
              <w:proofErr w:type="spellStart"/>
              <w:r>
                <w:t>Laporan</w:t>
              </w:r>
              <w:proofErr w:type="spellEnd"/>
              <w:r>
                <w:t xml:space="preserve"> </w:t>
              </w:r>
              <w:proofErr w:type="spellStart"/>
              <w:r>
                <w:t>Bermasalah</w:t>
              </w:r>
            </w:ins>
            <w:proofErr w:type="spellEnd"/>
          </w:p>
        </w:tc>
        <w:tc>
          <w:tcPr>
            <w:tcW w:w="1982" w:type="dxa"/>
            <w:tcPrChange w:id="5078" w:author=" " w:date="2021-11-12T07:11:00Z">
              <w:tcPr>
                <w:tcW w:w="1982" w:type="dxa"/>
              </w:tcPr>
            </w:tcPrChange>
          </w:tcPr>
          <w:p w14:paraId="229AC022" w14:textId="22AC6CA4" w:rsidR="00E0612A" w:rsidRDefault="00E0612A" w:rsidP="00E0612A">
            <w:pPr>
              <w:rPr>
                <w:ins w:id="5079" w:author=" " w:date="2021-11-12T07:03:00Z"/>
              </w:rPr>
            </w:pPr>
          </w:p>
        </w:tc>
        <w:tc>
          <w:tcPr>
            <w:tcW w:w="1982" w:type="dxa"/>
            <w:tcPrChange w:id="5080" w:author=" " w:date="2021-11-12T07:11:00Z">
              <w:tcPr>
                <w:tcW w:w="1982" w:type="dxa"/>
              </w:tcPr>
            </w:tcPrChange>
          </w:tcPr>
          <w:p w14:paraId="25C9A275" w14:textId="77777777" w:rsidR="00E0612A" w:rsidRDefault="00E0612A" w:rsidP="00E0612A">
            <w:pPr>
              <w:rPr>
                <w:ins w:id="5081" w:author=" " w:date="2021-11-12T07:03:00Z"/>
              </w:rPr>
            </w:pPr>
          </w:p>
        </w:tc>
        <w:tc>
          <w:tcPr>
            <w:tcW w:w="1982" w:type="dxa"/>
            <w:tcPrChange w:id="5082" w:author=" " w:date="2021-11-12T07:11:00Z">
              <w:tcPr>
                <w:tcW w:w="1982" w:type="dxa"/>
              </w:tcPr>
            </w:tcPrChange>
          </w:tcPr>
          <w:p w14:paraId="436A2EA2" w14:textId="77777777" w:rsidR="00E0612A" w:rsidRDefault="00E0612A" w:rsidP="00E0612A">
            <w:pPr>
              <w:rPr>
                <w:ins w:id="5083" w:author=" " w:date="2021-11-12T07:03:00Z"/>
              </w:rPr>
            </w:pPr>
          </w:p>
        </w:tc>
      </w:tr>
      <w:tr w:rsidR="00E0612A" w14:paraId="507D95F4" w14:textId="77777777" w:rsidTr="00E401F9">
        <w:trPr>
          <w:ins w:id="5084" w:author=" " w:date="2021-11-12T07:11:00Z"/>
        </w:trPr>
        <w:tc>
          <w:tcPr>
            <w:tcW w:w="1981" w:type="dxa"/>
            <w:vMerge/>
          </w:tcPr>
          <w:p w14:paraId="44B56DB8" w14:textId="77777777" w:rsidR="00E0612A" w:rsidRDefault="00E0612A" w:rsidP="00E0612A">
            <w:pPr>
              <w:rPr>
                <w:ins w:id="5085" w:author=" " w:date="2021-11-12T07:11:00Z"/>
              </w:rPr>
            </w:pPr>
          </w:p>
        </w:tc>
        <w:tc>
          <w:tcPr>
            <w:tcW w:w="1982" w:type="dxa"/>
          </w:tcPr>
          <w:p w14:paraId="7F3F0202" w14:textId="4BD08873" w:rsidR="00E0612A" w:rsidRDefault="00E0612A" w:rsidP="00E0612A">
            <w:pPr>
              <w:rPr>
                <w:ins w:id="5086" w:author=" " w:date="2021-11-12T07:11:00Z"/>
              </w:rPr>
            </w:pPr>
          </w:p>
        </w:tc>
        <w:tc>
          <w:tcPr>
            <w:tcW w:w="1982" w:type="dxa"/>
          </w:tcPr>
          <w:p w14:paraId="2F3D0296" w14:textId="77777777" w:rsidR="00E0612A" w:rsidRDefault="00E0612A" w:rsidP="00E0612A">
            <w:pPr>
              <w:rPr>
                <w:ins w:id="5087" w:author=" " w:date="2021-11-12T07:11:00Z"/>
              </w:rPr>
            </w:pPr>
          </w:p>
        </w:tc>
        <w:tc>
          <w:tcPr>
            <w:tcW w:w="1982" w:type="dxa"/>
          </w:tcPr>
          <w:p w14:paraId="5298F1B5" w14:textId="77777777" w:rsidR="00E0612A" w:rsidRDefault="00E0612A" w:rsidP="00E0612A">
            <w:pPr>
              <w:rPr>
                <w:ins w:id="5088" w:author=" " w:date="2021-11-12T07:11:00Z"/>
              </w:rPr>
            </w:pPr>
          </w:p>
        </w:tc>
      </w:tr>
      <w:tr w:rsidR="00E0612A" w14:paraId="321DBC4B" w14:textId="77777777" w:rsidTr="00E401F9">
        <w:trPr>
          <w:ins w:id="5089" w:author=" " w:date="2021-11-12T07:11:00Z"/>
        </w:trPr>
        <w:tc>
          <w:tcPr>
            <w:tcW w:w="1981" w:type="dxa"/>
            <w:vMerge/>
          </w:tcPr>
          <w:p w14:paraId="5B99B91C" w14:textId="77777777" w:rsidR="00E0612A" w:rsidRDefault="00E0612A" w:rsidP="00E0612A">
            <w:pPr>
              <w:rPr>
                <w:ins w:id="5090" w:author=" " w:date="2021-11-12T07:11:00Z"/>
              </w:rPr>
            </w:pPr>
          </w:p>
        </w:tc>
        <w:tc>
          <w:tcPr>
            <w:tcW w:w="1982" w:type="dxa"/>
          </w:tcPr>
          <w:p w14:paraId="335F3C71" w14:textId="1A0F7873" w:rsidR="00E0612A" w:rsidRDefault="00E0612A" w:rsidP="00E0612A">
            <w:pPr>
              <w:rPr>
                <w:ins w:id="5091" w:author=" " w:date="2021-11-12T07:11:00Z"/>
              </w:rPr>
            </w:pPr>
          </w:p>
        </w:tc>
        <w:tc>
          <w:tcPr>
            <w:tcW w:w="1982" w:type="dxa"/>
          </w:tcPr>
          <w:p w14:paraId="679E89A6" w14:textId="77777777" w:rsidR="00E0612A" w:rsidRDefault="00E0612A" w:rsidP="00E0612A">
            <w:pPr>
              <w:rPr>
                <w:ins w:id="5092" w:author=" " w:date="2021-11-12T07:11:00Z"/>
              </w:rPr>
            </w:pPr>
          </w:p>
        </w:tc>
        <w:tc>
          <w:tcPr>
            <w:tcW w:w="1982" w:type="dxa"/>
          </w:tcPr>
          <w:p w14:paraId="481393E6" w14:textId="77777777" w:rsidR="00E0612A" w:rsidRDefault="00E0612A" w:rsidP="00E0612A">
            <w:pPr>
              <w:rPr>
                <w:ins w:id="5093" w:author=" " w:date="2021-11-12T07:11:00Z"/>
              </w:rPr>
            </w:pPr>
          </w:p>
        </w:tc>
      </w:tr>
      <w:tr w:rsidR="00E0612A" w14:paraId="5E0F2EB8" w14:textId="77777777" w:rsidTr="00E401F9">
        <w:trPr>
          <w:ins w:id="5094" w:author=" " w:date="2021-11-12T07:11:00Z"/>
        </w:trPr>
        <w:tc>
          <w:tcPr>
            <w:tcW w:w="1981" w:type="dxa"/>
            <w:vMerge/>
          </w:tcPr>
          <w:p w14:paraId="23D80A5D" w14:textId="77777777" w:rsidR="00E0612A" w:rsidRDefault="00E0612A" w:rsidP="00E0612A">
            <w:pPr>
              <w:rPr>
                <w:ins w:id="5095" w:author=" " w:date="2021-11-12T07:11:00Z"/>
              </w:rPr>
            </w:pPr>
          </w:p>
        </w:tc>
        <w:tc>
          <w:tcPr>
            <w:tcW w:w="1982" w:type="dxa"/>
          </w:tcPr>
          <w:p w14:paraId="32124590" w14:textId="5E8C90FE" w:rsidR="00E0612A" w:rsidRDefault="00E0612A" w:rsidP="00E0612A">
            <w:pPr>
              <w:rPr>
                <w:ins w:id="5096" w:author=" " w:date="2021-11-12T07:11:00Z"/>
              </w:rPr>
            </w:pPr>
          </w:p>
        </w:tc>
        <w:tc>
          <w:tcPr>
            <w:tcW w:w="1982" w:type="dxa"/>
          </w:tcPr>
          <w:p w14:paraId="02036C80" w14:textId="77777777" w:rsidR="00E0612A" w:rsidRDefault="00E0612A" w:rsidP="00E0612A">
            <w:pPr>
              <w:rPr>
                <w:ins w:id="5097" w:author=" " w:date="2021-11-12T07:11:00Z"/>
              </w:rPr>
            </w:pPr>
          </w:p>
        </w:tc>
        <w:tc>
          <w:tcPr>
            <w:tcW w:w="1982" w:type="dxa"/>
          </w:tcPr>
          <w:p w14:paraId="58660D0A" w14:textId="77777777" w:rsidR="00E0612A" w:rsidRDefault="00E0612A" w:rsidP="00E0612A">
            <w:pPr>
              <w:rPr>
                <w:ins w:id="5098" w:author=" " w:date="2021-11-12T07:11:00Z"/>
              </w:rPr>
            </w:pPr>
          </w:p>
        </w:tc>
      </w:tr>
      <w:tr w:rsidR="001753DF" w14:paraId="7972C554" w14:textId="77777777" w:rsidTr="001753DF">
        <w:tblPrEx>
          <w:tblW w:w="0" w:type="auto"/>
          <w:tblPrExChange w:id="5099" w:author=" " w:date="2021-11-12T16:42:00Z">
            <w:tblPrEx>
              <w:tblW w:w="0" w:type="auto"/>
            </w:tblPrEx>
          </w:tblPrExChange>
        </w:tblPrEx>
        <w:trPr>
          <w:ins w:id="5100" w:author=" " w:date="2021-11-12T16:42:00Z"/>
        </w:trPr>
        <w:tc>
          <w:tcPr>
            <w:tcW w:w="1981" w:type="dxa"/>
            <w:vMerge w:val="restart"/>
            <w:vAlign w:val="center"/>
            <w:tcPrChange w:id="5101" w:author=" " w:date="2021-11-12T16:42:00Z">
              <w:tcPr>
                <w:tcW w:w="1981" w:type="dxa"/>
                <w:vMerge w:val="restart"/>
              </w:tcPr>
            </w:tcPrChange>
          </w:tcPr>
          <w:p w14:paraId="752BD8D9" w14:textId="5599834E" w:rsidR="001753DF" w:rsidRDefault="001753DF">
            <w:pPr>
              <w:jc w:val="center"/>
              <w:rPr>
                <w:ins w:id="5102" w:author=" " w:date="2021-11-12T16:42:00Z"/>
              </w:rPr>
              <w:pPrChange w:id="5103" w:author=" " w:date="2021-11-12T16:42:00Z">
                <w:pPr/>
              </w:pPrChange>
            </w:pPr>
            <w:ins w:id="5104" w:author=" " w:date="2021-11-12T16:42:00Z">
              <w:r>
                <w:t>Kelola Semester</w:t>
              </w:r>
            </w:ins>
          </w:p>
        </w:tc>
        <w:tc>
          <w:tcPr>
            <w:tcW w:w="1982" w:type="dxa"/>
            <w:tcPrChange w:id="5105" w:author=" " w:date="2021-11-12T16:42:00Z">
              <w:tcPr>
                <w:tcW w:w="1982" w:type="dxa"/>
              </w:tcPr>
            </w:tcPrChange>
          </w:tcPr>
          <w:p w14:paraId="2E2B01C2" w14:textId="35EC42A6" w:rsidR="001753DF" w:rsidRDefault="001753DF" w:rsidP="001753DF">
            <w:pPr>
              <w:rPr>
                <w:ins w:id="5106" w:author=" " w:date="2021-11-12T16:42:00Z"/>
              </w:rPr>
            </w:pPr>
            <w:proofErr w:type="spellStart"/>
            <w:ins w:id="5107" w:author=" " w:date="2021-11-12T16:42:00Z">
              <w:r>
                <w:t>Hapus</w:t>
              </w:r>
              <w:proofErr w:type="spellEnd"/>
              <w:r>
                <w:t xml:space="preserve"> semester</w:t>
              </w:r>
            </w:ins>
          </w:p>
        </w:tc>
        <w:tc>
          <w:tcPr>
            <w:tcW w:w="1982" w:type="dxa"/>
            <w:tcPrChange w:id="5108" w:author=" " w:date="2021-11-12T16:42:00Z">
              <w:tcPr>
                <w:tcW w:w="1982" w:type="dxa"/>
              </w:tcPr>
            </w:tcPrChange>
          </w:tcPr>
          <w:p w14:paraId="42EF2BF2" w14:textId="77777777" w:rsidR="001753DF" w:rsidRDefault="001753DF" w:rsidP="001753DF">
            <w:pPr>
              <w:rPr>
                <w:ins w:id="5109" w:author=" " w:date="2021-11-12T16:42:00Z"/>
              </w:rPr>
            </w:pPr>
          </w:p>
        </w:tc>
        <w:tc>
          <w:tcPr>
            <w:tcW w:w="1982" w:type="dxa"/>
            <w:tcPrChange w:id="5110" w:author=" " w:date="2021-11-12T16:42:00Z">
              <w:tcPr>
                <w:tcW w:w="1982" w:type="dxa"/>
              </w:tcPr>
            </w:tcPrChange>
          </w:tcPr>
          <w:p w14:paraId="6C75ACCA" w14:textId="77777777" w:rsidR="001753DF" w:rsidRDefault="001753DF" w:rsidP="001753DF">
            <w:pPr>
              <w:rPr>
                <w:ins w:id="5111" w:author=" " w:date="2021-11-12T16:42:00Z"/>
              </w:rPr>
            </w:pPr>
          </w:p>
        </w:tc>
      </w:tr>
      <w:tr w:rsidR="001753DF" w14:paraId="04DA0905" w14:textId="77777777" w:rsidTr="00E401F9">
        <w:trPr>
          <w:ins w:id="5112" w:author=" " w:date="2021-11-12T16:42:00Z"/>
        </w:trPr>
        <w:tc>
          <w:tcPr>
            <w:tcW w:w="1981" w:type="dxa"/>
            <w:vMerge/>
          </w:tcPr>
          <w:p w14:paraId="5B49BE50" w14:textId="77777777" w:rsidR="001753DF" w:rsidRDefault="001753DF" w:rsidP="001753DF">
            <w:pPr>
              <w:rPr>
                <w:ins w:id="5113" w:author=" " w:date="2021-11-12T16:42:00Z"/>
              </w:rPr>
            </w:pPr>
          </w:p>
        </w:tc>
        <w:tc>
          <w:tcPr>
            <w:tcW w:w="1982" w:type="dxa"/>
          </w:tcPr>
          <w:p w14:paraId="3716EA8A" w14:textId="26963429" w:rsidR="001753DF" w:rsidRDefault="001753DF" w:rsidP="001753DF">
            <w:pPr>
              <w:rPr>
                <w:ins w:id="5114" w:author=" " w:date="2021-11-12T16:42:00Z"/>
              </w:rPr>
            </w:pPr>
            <w:ins w:id="5115" w:author=" " w:date="2021-11-12T16:42:00Z">
              <w:r>
                <w:t xml:space="preserve">Edit </w:t>
              </w:r>
            </w:ins>
            <w:ins w:id="5116" w:author=" " w:date="2021-11-12T16:43:00Z">
              <w:r>
                <w:t>semester</w:t>
              </w:r>
            </w:ins>
          </w:p>
        </w:tc>
        <w:tc>
          <w:tcPr>
            <w:tcW w:w="1982" w:type="dxa"/>
          </w:tcPr>
          <w:p w14:paraId="0530840E" w14:textId="77777777" w:rsidR="001753DF" w:rsidRDefault="001753DF" w:rsidP="001753DF">
            <w:pPr>
              <w:rPr>
                <w:ins w:id="5117" w:author=" " w:date="2021-11-12T16:42:00Z"/>
              </w:rPr>
            </w:pPr>
          </w:p>
        </w:tc>
        <w:tc>
          <w:tcPr>
            <w:tcW w:w="1982" w:type="dxa"/>
          </w:tcPr>
          <w:p w14:paraId="3146D159" w14:textId="77777777" w:rsidR="001753DF" w:rsidRDefault="001753DF" w:rsidP="001753DF">
            <w:pPr>
              <w:rPr>
                <w:ins w:id="5118" w:author=" " w:date="2021-11-12T16:42:00Z"/>
              </w:rPr>
            </w:pPr>
          </w:p>
        </w:tc>
      </w:tr>
      <w:tr w:rsidR="001753DF" w14:paraId="7133C00F" w14:textId="77777777" w:rsidTr="00E401F9">
        <w:trPr>
          <w:ins w:id="5119" w:author=" " w:date="2021-11-12T16:42:00Z"/>
        </w:trPr>
        <w:tc>
          <w:tcPr>
            <w:tcW w:w="1981" w:type="dxa"/>
            <w:vMerge/>
          </w:tcPr>
          <w:p w14:paraId="078A83E6" w14:textId="77777777" w:rsidR="001753DF" w:rsidRDefault="001753DF" w:rsidP="001753DF">
            <w:pPr>
              <w:rPr>
                <w:ins w:id="5120" w:author=" " w:date="2021-11-12T16:42:00Z"/>
              </w:rPr>
            </w:pPr>
          </w:p>
        </w:tc>
        <w:tc>
          <w:tcPr>
            <w:tcW w:w="1982" w:type="dxa"/>
          </w:tcPr>
          <w:p w14:paraId="67F2BA03" w14:textId="5D4FB0AE" w:rsidR="001753DF" w:rsidRDefault="001753DF" w:rsidP="001753DF">
            <w:pPr>
              <w:rPr>
                <w:ins w:id="5121" w:author=" " w:date="2021-11-12T16:42:00Z"/>
              </w:rPr>
            </w:pPr>
            <w:proofErr w:type="spellStart"/>
            <w:ins w:id="5122" w:author=" " w:date="2021-11-12T16:42:00Z">
              <w:r>
                <w:t>Tambah</w:t>
              </w:r>
              <w:proofErr w:type="spellEnd"/>
              <w:r>
                <w:t xml:space="preserve"> </w:t>
              </w:r>
            </w:ins>
            <w:ins w:id="5123" w:author=" " w:date="2021-11-12T16:43:00Z">
              <w:r>
                <w:t>semester</w:t>
              </w:r>
            </w:ins>
          </w:p>
        </w:tc>
        <w:tc>
          <w:tcPr>
            <w:tcW w:w="1982" w:type="dxa"/>
          </w:tcPr>
          <w:p w14:paraId="65D6EC6A" w14:textId="77777777" w:rsidR="001753DF" w:rsidRDefault="001753DF" w:rsidP="001753DF">
            <w:pPr>
              <w:rPr>
                <w:ins w:id="5124" w:author=" " w:date="2021-11-12T16:42:00Z"/>
              </w:rPr>
            </w:pPr>
          </w:p>
        </w:tc>
        <w:tc>
          <w:tcPr>
            <w:tcW w:w="1982" w:type="dxa"/>
          </w:tcPr>
          <w:p w14:paraId="01388ADC" w14:textId="77777777" w:rsidR="001753DF" w:rsidRDefault="001753DF" w:rsidP="001753DF">
            <w:pPr>
              <w:rPr>
                <w:ins w:id="5125" w:author=" " w:date="2021-11-12T16:42:00Z"/>
              </w:rPr>
            </w:pPr>
          </w:p>
        </w:tc>
      </w:tr>
      <w:tr w:rsidR="001753DF" w14:paraId="38DE731A" w14:textId="77777777" w:rsidTr="00E401F9">
        <w:trPr>
          <w:ins w:id="5126" w:author=" " w:date="2021-11-12T16:42:00Z"/>
        </w:trPr>
        <w:tc>
          <w:tcPr>
            <w:tcW w:w="1981" w:type="dxa"/>
            <w:vMerge/>
          </w:tcPr>
          <w:p w14:paraId="0FEAE15B" w14:textId="77777777" w:rsidR="001753DF" w:rsidRDefault="001753DF" w:rsidP="001753DF">
            <w:pPr>
              <w:rPr>
                <w:ins w:id="5127" w:author=" " w:date="2021-11-12T16:42:00Z"/>
              </w:rPr>
            </w:pPr>
          </w:p>
        </w:tc>
        <w:tc>
          <w:tcPr>
            <w:tcW w:w="1982" w:type="dxa"/>
          </w:tcPr>
          <w:p w14:paraId="40D42478" w14:textId="5EE541DE" w:rsidR="001753DF" w:rsidRDefault="001753DF" w:rsidP="001753DF">
            <w:pPr>
              <w:rPr>
                <w:ins w:id="5128" w:author=" " w:date="2021-11-12T16:42:00Z"/>
              </w:rPr>
            </w:pPr>
            <w:proofErr w:type="spellStart"/>
            <w:ins w:id="5129" w:author=" " w:date="2021-11-12T16:42:00Z">
              <w:r>
                <w:t>Lihat</w:t>
              </w:r>
              <w:proofErr w:type="spellEnd"/>
              <w:r>
                <w:t xml:space="preserve"> </w:t>
              </w:r>
            </w:ins>
            <w:ins w:id="5130" w:author=" " w:date="2021-11-12T16:43:00Z">
              <w:r>
                <w:t>semester</w:t>
              </w:r>
            </w:ins>
          </w:p>
        </w:tc>
        <w:tc>
          <w:tcPr>
            <w:tcW w:w="1982" w:type="dxa"/>
          </w:tcPr>
          <w:p w14:paraId="2587E337" w14:textId="77777777" w:rsidR="001753DF" w:rsidRDefault="001753DF" w:rsidP="001753DF">
            <w:pPr>
              <w:rPr>
                <w:ins w:id="5131" w:author=" " w:date="2021-11-12T16:42:00Z"/>
              </w:rPr>
            </w:pPr>
          </w:p>
        </w:tc>
        <w:tc>
          <w:tcPr>
            <w:tcW w:w="1982" w:type="dxa"/>
          </w:tcPr>
          <w:p w14:paraId="692483BA" w14:textId="77777777" w:rsidR="001753DF" w:rsidRDefault="001753DF" w:rsidP="001753DF">
            <w:pPr>
              <w:rPr>
                <w:ins w:id="5132" w:author=" " w:date="2021-11-12T16:42:00Z"/>
              </w:rPr>
            </w:pPr>
          </w:p>
        </w:tc>
      </w:tr>
      <w:tr w:rsidR="001753DF" w14:paraId="4663CA68" w14:textId="77777777" w:rsidTr="00EB521B">
        <w:tblPrEx>
          <w:tblW w:w="0" w:type="auto"/>
          <w:tblPrExChange w:id="5133" w:author=" " w:date="2021-11-12T07:11:00Z">
            <w:tblPrEx>
              <w:tblW w:w="0" w:type="auto"/>
            </w:tblPrEx>
          </w:tblPrExChange>
        </w:tblPrEx>
        <w:trPr>
          <w:ins w:id="5134" w:author=" " w:date="2021-11-12T07:06:00Z"/>
        </w:trPr>
        <w:tc>
          <w:tcPr>
            <w:tcW w:w="1981" w:type="dxa"/>
            <w:vMerge w:val="restart"/>
            <w:vAlign w:val="center"/>
            <w:tcPrChange w:id="5135" w:author=" " w:date="2021-11-12T07:11:00Z">
              <w:tcPr>
                <w:tcW w:w="1981" w:type="dxa"/>
                <w:vMerge w:val="restart"/>
              </w:tcPr>
            </w:tcPrChange>
          </w:tcPr>
          <w:p w14:paraId="497CCD93" w14:textId="645F6DB3" w:rsidR="001753DF" w:rsidRDefault="001753DF">
            <w:pPr>
              <w:jc w:val="center"/>
              <w:rPr>
                <w:ins w:id="5136" w:author=" " w:date="2021-11-12T07:06:00Z"/>
              </w:rPr>
              <w:pPrChange w:id="5137" w:author=" " w:date="2021-11-12T07:11:00Z">
                <w:pPr/>
              </w:pPrChange>
            </w:pPr>
            <w:ins w:id="5138" w:author=" " w:date="2021-11-12T07:06:00Z">
              <w:r>
                <w:t>Kelola Kelas</w:t>
              </w:r>
            </w:ins>
          </w:p>
        </w:tc>
        <w:tc>
          <w:tcPr>
            <w:tcW w:w="1982" w:type="dxa"/>
            <w:tcPrChange w:id="5139" w:author=" " w:date="2021-11-12T07:11:00Z">
              <w:tcPr>
                <w:tcW w:w="1982" w:type="dxa"/>
              </w:tcPr>
            </w:tcPrChange>
          </w:tcPr>
          <w:p w14:paraId="53E76A5A" w14:textId="324B2EF1" w:rsidR="001753DF" w:rsidRDefault="001753DF" w:rsidP="001753DF">
            <w:pPr>
              <w:rPr>
                <w:ins w:id="5140" w:author=" " w:date="2021-11-12T07:06:00Z"/>
              </w:rPr>
            </w:pPr>
            <w:proofErr w:type="spellStart"/>
            <w:ins w:id="5141" w:author=" " w:date="2021-11-12T16:43:00Z">
              <w:r>
                <w:t>Hapus</w:t>
              </w:r>
              <w:proofErr w:type="spellEnd"/>
              <w:r>
                <w:t xml:space="preserve"> </w:t>
              </w:r>
              <w:proofErr w:type="spellStart"/>
              <w:r>
                <w:t>kelas</w:t>
              </w:r>
            </w:ins>
            <w:proofErr w:type="spellEnd"/>
          </w:p>
        </w:tc>
        <w:tc>
          <w:tcPr>
            <w:tcW w:w="1982" w:type="dxa"/>
            <w:tcPrChange w:id="5142" w:author=" " w:date="2021-11-12T07:11:00Z">
              <w:tcPr>
                <w:tcW w:w="1982" w:type="dxa"/>
              </w:tcPr>
            </w:tcPrChange>
          </w:tcPr>
          <w:p w14:paraId="6FE7D263" w14:textId="77777777" w:rsidR="001753DF" w:rsidRDefault="001753DF" w:rsidP="001753DF">
            <w:pPr>
              <w:rPr>
                <w:ins w:id="5143" w:author=" " w:date="2021-11-12T07:06:00Z"/>
              </w:rPr>
            </w:pPr>
          </w:p>
        </w:tc>
        <w:tc>
          <w:tcPr>
            <w:tcW w:w="1982" w:type="dxa"/>
            <w:tcPrChange w:id="5144" w:author=" " w:date="2021-11-12T07:11:00Z">
              <w:tcPr>
                <w:tcW w:w="1982" w:type="dxa"/>
              </w:tcPr>
            </w:tcPrChange>
          </w:tcPr>
          <w:p w14:paraId="2B7F1C0C" w14:textId="77777777" w:rsidR="001753DF" w:rsidRDefault="001753DF" w:rsidP="001753DF">
            <w:pPr>
              <w:rPr>
                <w:ins w:id="5145" w:author=" " w:date="2021-11-12T07:06:00Z"/>
              </w:rPr>
            </w:pPr>
          </w:p>
        </w:tc>
      </w:tr>
      <w:tr w:rsidR="001753DF" w14:paraId="65053FC4" w14:textId="77777777" w:rsidTr="00E401F9">
        <w:trPr>
          <w:ins w:id="5146" w:author=" " w:date="2021-11-12T07:11:00Z"/>
        </w:trPr>
        <w:tc>
          <w:tcPr>
            <w:tcW w:w="1981" w:type="dxa"/>
            <w:vMerge/>
          </w:tcPr>
          <w:p w14:paraId="6856A58E" w14:textId="77777777" w:rsidR="001753DF" w:rsidRDefault="001753DF" w:rsidP="001753DF">
            <w:pPr>
              <w:rPr>
                <w:ins w:id="5147" w:author=" " w:date="2021-11-12T07:11:00Z"/>
              </w:rPr>
            </w:pPr>
          </w:p>
        </w:tc>
        <w:tc>
          <w:tcPr>
            <w:tcW w:w="1982" w:type="dxa"/>
          </w:tcPr>
          <w:p w14:paraId="5F1A1E43" w14:textId="0C434B9B" w:rsidR="001753DF" w:rsidRDefault="001753DF" w:rsidP="001753DF">
            <w:pPr>
              <w:rPr>
                <w:ins w:id="5148" w:author=" " w:date="2021-11-12T07:11:00Z"/>
              </w:rPr>
            </w:pPr>
            <w:ins w:id="5149" w:author=" " w:date="2021-11-12T16:43:00Z">
              <w:r>
                <w:t xml:space="preserve">Edit </w:t>
              </w:r>
              <w:proofErr w:type="spellStart"/>
              <w:r>
                <w:t>kelas</w:t>
              </w:r>
            </w:ins>
            <w:proofErr w:type="spellEnd"/>
          </w:p>
        </w:tc>
        <w:tc>
          <w:tcPr>
            <w:tcW w:w="1982" w:type="dxa"/>
          </w:tcPr>
          <w:p w14:paraId="0807DCD7" w14:textId="77777777" w:rsidR="001753DF" w:rsidRDefault="001753DF" w:rsidP="001753DF">
            <w:pPr>
              <w:rPr>
                <w:ins w:id="5150" w:author=" " w:date="2021-11-12T07:11:00Z"/>
              </w:rPr>
            </w:pPr>
          </w:p>
        </w:tc>
        <w:tc>
          <w:tcPr>
            <w:tcW w:w="1982" w:type="dxa"/>
          </w:tcPr>
          <w:p w14:paraId="30AFD82F" w14:textId="77777777" w:rsidR="001753DF" w:rsidRDefault="001753DF" w:rsidP="001753DF">
            <w:pPr>
              <w:rPr>
                <w:ins w:id="5151" w:author=" " w:date="2021-11-12T07:11:00Z"/>
              </w:rPr>
            </w:pPr>
          </w:p>
        </w:tc>
      </w:tr>
      <w:tr w:rsidR="001753DF" w14:paraId="74719D4E" w14:textId="77777777" w:rsidTr="00E401F9">
        <w:trPr>
          <w:ins w:id="5152" w:author=" " w:date="2021-11-12T07:11:00Z"/>
        </w:trPr>
        <w:tc>
          <w:tcPr>
            <w:tcW w:w="1981" w:type="dxa"/>
            <w:vMerge/>
          </w:tcPr>
          <w:p w14:paraId="35D31EC9" w14:textId="77777777" w:rsidR="001753DF" w:rsidRDefault="001753DF" w:rsidP="001753DF">
            <w:pPr>
              <w:rPr>
                <w:ins w:id="5153" w:author=" " w:date="2021-11-12T07:11:00Z"/>
              </w:rPr>
            </w:pPr>
          </w:p>
        </w:tc>
        <w:tc>
          <w:tcPr>
            <w:tcW w:w="1982" w:type="dxa"/>
          </w:tcPr>
          <w:p w14:paraId="7F50D5DD" w14:textId="638B6FAA" w:rsidR="001753DF" w:rsidRDefault="001753DF" w:rsidP="001753DF">
            <w:pPr>
              <w:rPr>
                <w:ins w:id="5154" w:author=" " w:date="2021-11-12T07:11:00Z"/>
              </w:rPr>
            </w:pPr>
            <w:proofErr w:type="spellStart"/>
            <w:ins w:id="5155" w:author=" " w:date="2021-11-12T16:43:00Z">
              <w:r>
                <w:t>Tambah</w:t>
              </w:r>
              <w:proofErr w:type="spellEnd"/>
              <w:r>
                <w:t xml:space="preserve"> </w:t>
              </w:r>
            </w:ins>
            <w:proofErr w:type="spellStart"/>
            <w:ins w:id="5156" w:author=" " w:date="2021-11-12T16:44:00Z">
              <w:r>
                <w:t>kelas</w:t>
              </w:r>
              <w:proofErr w:type="spellEnd"/>
              <w:r>
                <w:t xml:space="preserve"> </w:t>
              </w:r>
            </w:ins>
          </w:p>
        </w:tc>
        <w:tc>
          <w:tcPr>
            <w:tcW w:w="1982" w:type="dxa"/>
          </w:tcPr>
          <w:p w14:paraId="5B297F1D" w14:textId="77777777" w:rsidR="001753DF" w:rsidRDefault="001753DF" w:rsidP="001753DF">
            <w:pPr>
              <w:rPr>
                <w:ins w:id="5157" w:author=" " w:date="2021-11-12T07:11:00Z"/>
              </w:rPr>
            </w:pPr>
          </w:p>
        </w:tc>
        <w:tc>
          <w:tcPr>
            <w:tcW w:w="1982" w:type="dxa"/>
          </w:tcPr>
          <w:p w14:paraId="61FE50E0" w14:textId="77777777" w:rsidR="001753DF" w:rsidRDefault="001753DF" w:rsidP="001753DF">
            <w:pPr>
              <w:rPr>
                <w:ins w:id="5158" w:author=" " w:date="2021-11-12T07:11:00Z"/>
              </w:rPr>
            </w:pPr>
          </w:p>
        </w:tc>
      </w:tr>
      <w:tr w:rsidR="001753DF" w14:paraId="7B56E798" w14:textId="77777777" w:rsidTr="00E401F9">
        <w:trPr>
          <w:ins w:id="5159" w:author=" " w:date="2021-11-12T07:11:00Z"/>
        </w:trPr>
        <w:tc>
          <w:tcPr>
            <w:tcW w:w="1981" w:type="dxa"/>
            <w:vMerge/>
          </w:tcPr>
          <w:p w14:paraId="43078AD0" w14:textId="77777777" w:rsidR="001753DF" w:rsidRDefault="001753DF" w:rsidP="001753DF">
            <w:pPr>
              <w:rPr>
                <w:ins w:id="5160" w:author=" " w:date="2021-11-12T07:11:00Z"/>
              </w:rPr>
            </w:pPr>
          </w:p>
        </w:tc>
        <w:tc>
          <w:tcPr>
            <w:tcW w:w="1982" w:type="dxa"/>
          </w:tcPr>
          <w:p w14:paraId="13652708" w14:textId="15136387" w:rsidR="001753DF" w:rsidRDefault="001753DF" w:rsidP="001753DF">
            <w:pPr>
              <w:rPr>
                <w:ins w:id="5161" w:author=" " w:date="2021-11-12T07:11:00Z"/>
              </w:rPr>
            </w:pPr>
            <w:proofErr w:type="spellStart"/>
            <w:ins w:id="5162" w:author=" " w:date="2021-11-12T16:43:00Z">
              <w:r>
                <w:t>Lihat</w:t>
              </w:r>
              <w:proofErr w:type="spellEnd"/>
              <w:r>
                <w:t xml:space="preserve"> </w:t>
              </w:r>
            </w:ins>
            <w:proofErr w:type="spellStart"/>
            <w:ins w:id="5163" w:author=" " w:date="2021-11-12T16:44:00Z">
              <w:r>
                <w:t>kelas</w:t>
              </w:r>
            </w:ins>
            <w:proofErr w:type="spellEnd"/>
          </w:p>
        </w:tc>
        <w:tc>
          <w:tcPr>
            <w:tcW w:w="1982" w:type="dxa"/>
          </w:tcPr>
          <w:p w14:paraId="2A970CBD" w14:textId="77777777" w:rsidR="001753DF" w:rsidRDefault="001753DF" w:rsidP="001753DF">
            <w:pPr>
              <w:rPr>
                <w:ins w:id="5164" w:author=" " w:date="2021-11-12T07:11:00Z"/>
              </w:rPr>
            </w:pPr>
          </w:p>
        </w:tc>
        <w:tc>
          <w:tcPr>
            <w:tcW w:w="1982" w:type="dxa"/>
          </w:tcPr>
          <w:p w14:paraId="7FD0764A" w14:textId="77777777" w:rsidR="001753DF" w:rsidRDefault="001753DF" w:rsidP="001753DF">
            <w:pPr>
              <w:rPr>
                <w:ins w:id="5165" w:author=" " w:date="2021-11-12T07:11:00Z"/>
              </w:rPr>
            </w:pPr>
          </w:p>
        </w:tc>
      </w:tr>
    </w:tbl>
    <w:p w14:paraId="7FDA2F8E" w14:textId="5FBFFE4B" w:rsidR="00E401F9" w:rsidRPr="00C53A83" w:rsidDel="001753DF" w:rsidRDefault="00E401F9">
      <w:pPr>
        <w:rPr>
          <w:del w:id="5166" w:author=" " w:date="2021-11-12T16:44:00Z"/>
        </w:rPr>
        <w:pPrChange w:id="5167" w:author=" " w:date="2021-11-12T07:03:00Z">
          <w:pPr>
            <w:pStyle w:val="Heading3"/>
            <w:numPr>
              <w:ilvl w:val="0"/>
              <w:numId w:val="12"/>
            </w:numPr>
            <w:ind w:left="426" w:hanging="360"/>
          </w:pPr>
        </w:pPrChange>
      </w:pPr>
    </w:p>
    <w:p w14:paraId="11CD3083" w14:textId="0440C9CC" w:rsidR="00007BE9" w:rsidRDefault="00007BE9" w:rsidP="00C93BF7">
      <w:pPr>
        <w:pStyle w:val="Heading3"/>
        <w:numPr>
          <w:ilvl w:val="0"/>
          <w:numId w:val="12"/>
        </w:numPr>
        <w:ind w:left="426"/>
        <w:rPr>
          <w:lang w:val="en-US"/>
        </w:rPr>
      </w:pPr>
      <w:bookmarkStart w:id="5168" w:name="_Toc80034265"/>
      <w:bookmarkStart w:id="5169" w:name="_Toc83115765"/>
      <w:proofErr w:type="spellStart"/>
      <w:r>
        <w:rPr>
          <w:lang w:val="en-US"/>
        </w:rPr>
        <w:t>Skenario</w:t>
      </w:r>
      <w:proofErr w:type="spellEnd"/>
      <w:r>
        <w:rPr>
          <w:lang w:val="en-US"/>
        </w:rPr>
        <w:t xml:space="preserve"> </w:t>
      </w:r>
      <w:proofErr w:type="spellStart"/>
      <w:r>
        <w:rPr>
          <w:lang w:val="en-US"/>
        </w:rPr>
        <w:t>Pengujian</w:t>
      </w:r>
      <w:bookmarkEnd w:id="5168"/>
      <w:bookmarkEnd w:id="5169"/>
      <w:proofErr w:type="spellEnd"/>
    </w:p>
    <w:p w14:paraId="448A47F6" w14:textId="1682BA64" w:rsidR="00007BE9" w:rsidRDefault="00007BE9" w:rsidP="00C93BF7">
      <w:pPr>
        <w:pStyle w:val="Heading3"/>
        <w:numPr>
          <w:ilvl w:val="0"/>
          <w:numId w:val="12"/>
        </w:numPr>
        <w:ind w:left="426"/>
        <w:rPr>
          <w:lang w:val="en-US"/>
        </w:rPr>
      </w:pPr>
      <w:bookmarkStart w:id="5170" w:name="_Toc80034266"/>
      <w:bookmarkStart w:id="5171" w:name="_Toc83115766"/>
      <w:proofErr w:type="spellStart"/>
      <w:r>
        <w:rPr>
          <w:lang w:val="en-US"/>
        </w:rPr>
        <w:t>Pelaksanaan</w:t>
      </w:r>
      <w:proofErr w:type="spellEnd"/>
      <w:r>
        <w:rPr>
          <w:lang w:val="en-US"/>
        </w:rPr>
        <w:t xml:space="preserve"> </w:t>
      </w:r>
      <w:proofErr w:type="spellStart"/>
      <w:r>
        <w:rPr>
          <w:lang w:val="en-US"/>
        </w:rPr>
        <w:t>Pengujian</w:t>
      </w:r>
      <w:bookmarkEnd w:id="5170"/>
      <w:bookmarkEnd w:id="5171"/>
      <w:proofErr w:type="spellEnd"/>
    </w:p>
    <w:p w14:paraId="3035567C" w14:textId="13B945D5" w:rsidR="00007BE9" w:rsidRDefault="00007BE9" w:rsidP="00C93BF7">
      <w:pPr>
        <w:pStyle w:val="Heading3"/>
        <w:numPr>
          <w:ilvl w:val="0"/>
          <w:numId w:val="12"/>
        </w:numPr>
        <w:ind w:left="426"/>
        <w:rPr>
          <w:lang w:val="en-US"/>
        </w:rPr>
      </w:pPr>
      <w:bookmarkStart w:id="5172" w:name="_Toc80034267"/>
      <w:bookmarkStart w:id="5173" w:name="_Toc83115767"/>
      <w:r>
        <w:rPr>
          <w:lang w:val="en-US"/>
        </w:rPr>
        <w:t xml:space="preserve">Kesimpulan Hasil </w:t>
      </w:r>
      <w:proofErr w:type="spellStart"/>
      <w:r>
        <w:rPr>
          <w:lang w:val="en-US"/>
        </w:rPr>
        <w:t>Pengujian</w:t>
      </w:r>
      <w:bookmarkEnd w:id="5172"/>
      <w:bookmarkEnd w:id="5173"/>
      <w:proofErr w:type="spellEnd"/>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7"/>
          <w:footerReference w:type="default" r:id="rId188"/>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5174" w:name="_Toc80034268"/>
      <w:bookmarkStart w:id="5175"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5174"/>
      <w:bookmarkEnd w:id="5175"/>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5176" w:name="_Toc80034269"/>
      <w:bookmarkStart w:id="5177" w:name="_Toc83115769"/>
      <w:r>
        <w:rPr>
          <w:lang w:val="en-US"/>
        </w:rPr>
        <w:t>Kesimpulan</w:t>
      </w:r>
      <w:bookmarkEnd w:id="5176"/>
      <w:bookmarkEnd w:id="5177"/>
    </w:p>
    <w:p w14:paraId="10532584" w14:textId="3C1BA827" w:rsidR="00007BE9" w:rsidRDefault="00007BE9" w:rsidP="00C93BF7">
      <w:pPr>
        <w:pStyle w:val="Heading2"/>
        <w:numPr>
          <w:ilvl w:val="1"/>
          <w:numId w:val="13"/>
        </w:numPr>
        <w:ind w:left="426" w:hanging="426"/>
        <w:rPr>
          <w:lang w:val="en-US"/>
        </w:rPr>
      </w:pPr>
      <w:bookmarkStart w:id="5178" w:name="_Toc80034270"/>
      <w:bookmarkStart w:id="5179" w:name="_Toc83115770"/>
      <w:r>
        <w:rPr>
          <w:lang w:val="en-US"/>
        </w:rPr>
        <w:t>Saran</w:t>
      </w:r>
      <w:bookmarkEnd w:id="5178"/>
      <w:bookmarkEnd w:id="5179"/>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9"/>
          <w:footerReference w:type="default" r:id="rId19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5180" w:name="_Toc80034271"/>
      <w:bookmarkStart w:id="5181" w:name="_Toc83115771"/>
      <w:r>
        <w:rPr>
          <w:szCs w:val="22"/>
          <w:lang w:val="en-US"/>
        </w:rPr>
        <w:lastRenderedPageBreak/>
        <w:t>DAFTAR PUSTAKA</w:t>
      </w:r>
      <w:bookmarkEnd w:id="5180"/>
      <w:bookmarkEnd w:id="5181"/>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1"/>
      <w:footerReference w:type="default" r:id="rId192"/>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0" w:author="Rafi Aziizi" w:date="2021-11-12T11:04:00Z" w:initials="RA">
    <w:p w14:paraId="3B880C94" w14:textId="7C788FE8" w:rsidR="00D26F74" w:rsidRDefault="00D26F74">
      <w:pPr>
        <w:pStyle w:val="CommentText"/>
      </w:pPr>
      <w:r>
        <w:rPr>
          <w:rStyle w:val="CommentReference"/>
        </w:rPr>
        <w:annotationRef/>
      </w:r>
      <w:r>
        <w:t>Citation</w:t>
      </w:r>
    </w:p>
  </w:comment>
  <w:comment w:id="276" w:author="Rafi Aziizi" w:date="2021-11-12T11:09:00Z" w:initials="RA">
    <w:p w14:paraId="7715E8AD" w14:textId="77777777" w:rsidR="00D26F74" w:rsidRDefault="00D26F74">
      <w:pPr>
        <w:pStyle w:val="CommentText"/>
      </w:pPr>
      <w:r>
        <w:rPr>
          <w:rStyle w:val="CommentReference"/>
        </w:rPr>
        <w:annotationRef/>
      </w:r>
      <w:proofErr w:type="spellStart"/>
      <w:r>
        <w:t>Tidak</w:t>
      </w:r>
      <w:proofErr w:type="spellEnd"/>
      <w:r>
        <w:t xml:space="preserve"> </w:t>
      </w:r>
      <w:proofErr w:type="spellStart"/>
      <w:r>
        <w:t>menggunakan</w:t>
      </w:r>
      <w:proofErr w:type="spellEnd"/>
      <w:r>
        <w:t xml:space="preserve"> flowchart</w:t>
      </w:r>
    </w:p>
    <w:p w14:paraId="6589DD08" w14:textId="348BED28" w:rsidR="00D26F74" w:rsidRDefault="00D26F74">
      <w:pPr>
        <w:pStyle w:val="CommentText"/>
      </w:pPr>
    </w:p>
  </w:comment>
  <w:comment w:id="290" w:author="Rafi Aziizi" w:date="2021-11-12T11:09:00Z" w:initials="RA">
    <w:p w14:paraId="1E8C2A30" w14:textId="59FFE61C" w:rsidR="00D26F74" w:rsidRDefault="00D26F74">
      <w:pPr>
        <w:pStyle w:val="CommentText"/>
      </w:pPr>
      <w:r>
        <w:rPr>
          <w:rStyle w:val="CommentReference"/>
        </w:rPr>
        <w:annotationRef/>
      </w:r>
      <w:proofErr w:type="spellStart"/>
      <w:r>
        <w:t>Menambahkan</w:t>
      </w:r>
      <w:proofErr w:type="spellEnd"/>
      <w:r>
        <w:t xml:space="preserve"> </w:t>
      </w:r>
      <w:proofErr w:type="spellStart"/>
      <w:r>
        <w:t>penjelasan</w:t>
      </w:r>
      <w:proofErr w:type="spellEnd"/>
      <w:r>
        <w:t xml:space="preserve"> dan </w:t>
      </w:r>
      <w:proofErr w:type="spellStart"/>
      <w:r>
        <w:t>fitur</w:t>
      </w:r>
      <w:proofErr w:type="spellEnd"/>
      <w:r>
        <w:t xml:space="preserve"> </w:t>
      </w:r>
      <w:proofErr w:type="spellStart"/>
      <w:r>
        <w:t>dari</w:t>
      </w:r>
      <w:proofErr w:type="spellEnd"/>
      <w:r>
        <w:t xml:space="preserve"> </w:t>
      </w:r>
      <w:proofErr w:type="spellStart"/>
      <w:r>
        <w:t>referensi</w:t>
      </w:r>
      <w:proofErr w:type="spellEnd"/>
      <w:r>
        <w:t xml:space="preserve"> lain</w:t>
      </w:r>
    </w:p>
  </w:comment>
  <w:comment w:id="327" w:author="Rafi Aziizi" w:date="2021-11-12T11:11:00Z" w:initials="RA">
    <w:p w14:paraId="7EC3662C" w14:textId="77777777" w:rsidR="00D26F74" w:rsidRDefault="00D26F74">
      <w:pPr>
        <w:pStyle w:val="CommentText"/>
      </w:pPr>
      <w:r>
        <w:rPr>
          <w:rStyle w:val="CommentReference"/>
        </w:rPr>
        <w:annotationRef/>
      </w:r>
      <w:proofErr w:type="spellStart"/>
      <w:r>
        <w:t>Dimasukan</w:t>
      </w:r>
      <w:proofErr w:type="spellEnd"/>
      <w:r>
        <w:t xml:space="preserve"> </w:t>
      </w:r>
      <w:proofErr w:type="spellStart"/>
      <w:r>
        <w:t>kedalam</w:t>
      </w:r>
      <w:proofErr w:type="spellEnd"/>
      <w:r>
        <w:t xml:space="preserve"> </w:t>
      </w:r>
      <w:proofErr w:type="spellStart"/>
      <w:r>
        <w:t>analisis</w:t>
      </w:r>
      <w:proofErr w:type="spellEnd"/>
      <w:r>
        <w:t xml:space="preserve"> </w:t>
      </w:r>
      <w:proofErr w:type="spellStart"/>
      <w:r>
        <w:t>sistem</w:t>
      </w:r>
      <w:proofErr w:type="spellEnd"/>
      <w:r>
        <w:t xml:space="preserve"> </w:t>
      </w:r>
      <w:proofErr w:type="spellStart"/>
      <w:r>
        <w:t>berjalan</w:t>
      </w:r>
      <w:proofErr w:type="spellEnd"/>
    </w:p>
    <w:p w14:paraId="492B9B22" w14:textId="6B74E6B4" w:rsidR="00D26F74" w:rsidRDefault="00D26F74">
      <w:pPr>
        <w:pStyle w:val="CommentText"/>
      </w:pPr>
    </w:p>
  </w:comment>
  <w:comment w:id="355" w:author="Rafi Aziizi" w:date="2021-11-12T11:12:00Z" w:initials="RA">
    <w:p w14:paraId="1BA29CBF" w14:textId="7C11D401" w:rsidR="00D26F74" w:rsidRDefault="00D26F74">
      <w:pPr>
        <w:pStyle w:val="CommentText"/>
      </w:pPr>
      <w:r>
        <w:rPr>
          <w:rStyle w:val="CommentReference"/>
        </w:rPr>
        <w:annotationRef/>
      </w:r>
      <w:proofErr w:type="spellStart"/>
      <w:r>
        <w:t>Dibuatkan</w:t>
      </w:r>
      <w:proofErr w:type="spellEnd"/>
      <w:r>
        <w:t xml:space="preserve"> </w:t>
      </w:r>
      <w:proofErr w:type="spellStart"/>
      <w:r>
        <w:t>modul</w:t>
      </w:r>
      <w:proofErr w:type="spellEnd"/>
      <w:r>
        <w:t xml:space="preserve"> </w:t>
      </w:r>
      <w:proofErr w:type="spellStart"/>
      <w:r>
        <w:t>setiap</w:t>
      </w:r>
      <w:proofErr w:type="spellEnd"/>
      <w:r>
        <w:t xml:space="preserve"> </w:t>
      </w:r>
      <w:proofErr w:type="spellStart"/>
      <w:r>
        <w:t>bagian</w:t>
      </w:r>
      <w:proofErr w:type="spellEnd"/>
      <w:r>
        <w:t xml:space="preserve"> </w:t>
      </w:r>
      <w:proofErr w:type="spellStart"/>
      <w:r>
        <w:t>sesuai</w:t>
      </w:r>
      <w:proofErr w:type="spellEnd"/>
      <w:r>
        <w:t xml:space="preserve"> </w:t>
      </w:r>
      <w:proofErr w:type="spellStart"/>
      <w:r>
        <w:t>probis</w:t>
      </w:r>
      <w:proofErr w:type="spellEnd"/>
    </w:p>
  </w:comment>
  <w:comment w:id="382" w:author="Rafi Aziizi" w:date="2021-11-12T18:02:00Z" w:initials="RA">
    <w:p w14:paraId="1ECFE0AE" w14:textId="77777777" w:rsidR="007162C2" w:rsidRDefault="007162C2" w:rsidP="007162C2">
      <w:pPr>
        <w:pStyle w:val="CommentText"/>
      </w:pPr>
      <w:r>
        <w:rPr>
          <w:rStyle w:val="CommentReference"/>
        </w:rPr>
        <w:annotationRef/>
      </w:r>
      <w:r>
        <w:t xml:space="preserve">Sub </w:t>
      </w:r>
      <w:proofErr w:type="spellStart"/>
      <w:r>
        <w:t>probis</w:t>
      </w:r>
      <w:proofErr w:type="spellEnd"/>
    </w:p>
  </w:comment>
  <w:comment w:id="422" w:author="Rafi Aziizi" w:date="2021-11-12T18:02:00Z" w:initials="RA">
    <w:p w14:paraId="1134DA28" w14:textId="7131CE83" w:rsidR="00AF0DB5" w:rsidRDefault="00AF0DB5">
      <w:pPr>
        <w:pStyle w:val="CommentText"/>
      </w:pPr>
      <w:r>
        <w:rPr>
          <w:rStyle w:val="CommentReference"/>
        </w:rPr>
        <w:annotationRef/>
      </w:r>
      <w:r>
        <w:t xml:space="preserve">Sub </w:t>
      </w:r>
      <w:proofErr w:type="spellStart"/>
      <w:r>
        <w:t>probis</w:t>
      </w:r>
      <w:proofErr w:type="spellEnd"/>
    </w:p>
  </w:comment>
  <w:comment w:id="489" w:author="Rafi Aziizi" w:date="2021-11-12T18:06:00Z" w:initials="RA">
    <w:p w14:paraId="02B7939B" w14:textId="204A58C5" w:rsidR="00AF0DB5" w:rsidRDefault="00AF0DB5">
      <w:pPr>
        <w:pStyle w:val="CommentText"/>
      </w:pPr>
      <w:r>
        <w:rPr>
          <w:rStyle w:val="CommentReference"/>
        </w:rPr>
        <w:annotationRef/>
      </w:r>
      <w:proofErr w:type="spellStart"/>
      <w:r>
        <w:t>Perluas</w:t>
      </w:r>
      <w:proofErr w:type="spellEnd"/>
      <w:r>
        <w:t xml:space="preserve"> </w:t>
      </w:r>
      <w:proofErr w:type="spellStart"/>
      <w:r>
        <w:t>berdasarkan</w:t>
      </w:r>
      <w:proofErr w:type="spellEnd"/>
      <w:r>
        <w:t xml:space="preserve"> </w:t>
      </w:r>
      <w:proofErr w:type="spellStart"/>
      <w:r>
        <w:t>modul</w:t>
      </w:r>
      <w:proofErr w:type="spellEnd"/>
      <w:r>
        <w:t xml:space="preserve"> </w:t>
      </w:r>
      <w:proofErr w:type="spellStart"/>
      <w:r>
        <w:t>probis</w:t>
      </w:r>
      <w:proofErr w:type="spellEnd"/>
    </w:p>
  </w:comment>
  <w:comment w:id="527" w:author="Rafi Aziizi" w:date="2021-11-12T11:14:00Z" w:initials="RA">
    <w:p w14:paraId="52FF2CAA" w14:textId="1212DBA6" w:rsidR="00D26F74" w:rsidRDefault="00D26F74">
      <w:pPr>
        <w:pStyle w:val="CommentText"/>
      </w:pPr>
      <w:r>
        <w:rPr>
          <w:rStyle w:val="CommentReference"/>
        </w:rPr>
        <w:annotationRef/>
      </w:r>
      <w:proofErr w:type="spellStart"/>
      <w:r>
        <w:t>Seperti</w:t>
      </w:r>
      <w:proofErr w:type="spellEnd"/>
      <w:r>
        <w:t xml:space="preserve"> </w:t>
      </w:r>
      <w:proofErr w:type="spellStart"/>
      <w:r>
        <w:t>bisnis</w:t>
      </w:r>
      <w:proofErr w:type="spellEnd"/>
      <w:r>
        <w:t xml:space="preserve"> </w:t>
      </w:r>
      <w:proofErr w:type="spellStart"/>
      <w:r>
        <w:t>aktor</w:t>
      </w:r>
      <w:proofErr w:type="spellEnd"/>
    </w:p>
  </w:comment>
  <w:comment w:id="762" w:author="Rafi Aziizi" w:date="2021-11-12T11:16:00Z" w:initials="RA">
    <w:p w14:paraId="42687E1E" w14:textId="31151307" w:rsidR="00D26F74" w:rsidRDefault="00D26F74">
      <w:pPr>
        <w:pStyle w:val="CommentText"/>
      </w:pPr>
      <w:r>
        <w:rPr>
          <w:rStyle w:val="CommentReference"/>
        </w:rPr>
        <w:annotationRef/>
      </w:r>
      <w:r>
        <w:t xml:space="preserve">Change sub </w:t>
      </w:r>
    </w:p>
  </w:comment>
  <w:comment w:id="1232" w:author="Rafi Aziizi" w:date="2021-11-12T11:20:00Z" w:initials="RA">
    <w:p w14:paraId="15FDBDBA" w14:textId="768C535D" w:rsidR="00D26F74" w:rsidRDefault="00D26F74">
      <w:pPr>
        <w:pStyle w:val="CommentText"/>
      </w:pPr>
      <w:r>
        <w:rPr>
          <w:rStyle w:val="CommentReference"/>
        </w:rPr>
        <w:annotationRef/>
      </w:r>
      <w:r>
        <w:t>Split all crud</w:t>
      </w:r>
    </w:p>
  </w:comment>
  <w:comment w:id="3654" w:author="Rafi Aziizi" w:date="2021-11-12T11:26:00Z" w:initials="RA">
    <w:p w14:paraId="3E9283E6" w14:textId="3161506E" w:rsidR="00D26F74" w:rsidRDefault="00D26F74">
      <w:pPr>
        <w:pStyle w:val="CommentText"/>
      </w:pPr>
      <w:r>
        <w:rPr>
          <w:rStyle w:val="CommentReference"/>
        </w:rPr>
        <w:annotationRef/>
      </w:r>
      <w:proofErr w:type="spellStart"/>
      <w:r>
        <w:t>Diperluas</w:t>
      </w:r>
      <w:proofErr w:type="spellEnd"/>
      <w:r>
        <w:t xml:space="preserve"> </w:t>
      </w:r>
      <w:proofErr w:type="spellStart"/>
      <w:r>
        <w:t>dari</w:t>
      </w:r>
      <w:proofErr w:type="spellEnd"/>
      <w:r>
        <w:t xml:space="preserve"> proses </w:t>
      </w:r>
      <w:proofErr w:type="spellStart"/>
      <w:r>
        <w:t>awal</w:t>
      </w:r>
      <w:proofErr w:type="spellEnd"/>
      <w:r>
        <w:t xml:space="preserve"> </w:t>
      </w:r>
      <w:proofErr w:type="spellStart"/>
      <w:r>
        <w:t>absensi</w:t>
      </w:r>
      <w:proofErr w:type="spellEnd"/>
    </w:p>
  </w:comment>
  <w:comment w:id="4446" w:author="Rafi Aziizi" w:date="2021-11-12T18:07:00Z" w:initials="RA">
    <w:p w14:paraId="5F3C2F2B" w14:textId="6E602144" w:rsidR="00AF0DB5" w:rsidRDefault="00AF0DB5">
      <w:pPr>
        <w:pStyle w:val="CommentText"/>
      </w:pPr>
      <w:r>
        <w:rPr>
          <w:rStyle w:val="CommentReference"/>
        </w:rPr>
        <w:annotationRef/>
      </w:r>
      <w:proofErr w:type="spellStart"/>
      <w:r>
        <w:t>Menambahkan</w:t>
      </w:r>
      <w:proofErr w:type="spellEnd"/>
      <w:r>
        <w:t xml:space="preserve"> </w:t>
      </w:r>
      <w:proofErr w:type="spellStart"/>
      <w:r>
        <w:t>semua</w:t>
      </w:r>
      <w:proofErr w:type="spellEnd"/>
      <w:r>
        <w:t xml:space="preserve"> class diagram </w:t>
      </w:r>
      <w:proofErr w:type="spellStart"/>
      <w:r>
        <w:t>berdasarkan</w:t>
      </w:r>
      <w:proofErr w:type="spellEnd"/>
      <w:r>
        <w:t xml:space="preserve"> </w:t>
      </w:r>
      <w:proofErr w:type="spellStart"/>
      <w:r>
        <w:t>isi</w:t>
      </w:r>
      <w:proofErr w:type="spellEnd"/>
      <w:r>
        <w:t xml:space="preserve"> database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880C94" w15:done="0"/>
  <w15:commentEx w15:paraId="6589DD08" w15:done="0"/>
  <w15:commentEx w15:paraId="1E8C2A30"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15FDBDBA" w15:done="0"/>
  <w15:commentEx w15:paraId="3E9283E6" w15:done="0"/>
  <w15:commentEx w15:paraId="5F3C2F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8BE" w16cex:dateUtc="2021-11-12T04:04: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8CC70" w16cex:dateUtc="2021-11-12T04:20:00Z"/>
  <w16cex:commentExtensible w16cex:durableId="2538CDF8" w16cex:dateUtc="2021-11-12T04:26:00Z"/>
  <w16cex:commentExtensible w16cex:durableId="25392BF6" w16cex:dateUtc="2021-11-12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880C94" w16cid:durableId="2538C8BE"/>
  <w16cid:commentId w16cid:paraId="6589DD08" w16cid:durableId="2538C9CD"/>
  <w16cid:commentId w16cid:paraId="1E8C2A30" w16cid:durableId="2538CA06"/>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15FDBDBA" w16cid:durableId="2538CC70"/>
  <w16cid:commentId w16cid:paraId="3E9283E6" w16cid:durableId="2538CDF8"/>
  <w16cid:commentId w16cid:paraId="5F3C2F2B" w16cid:durableId="25392B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D572B0" w14:textId="77777777" w:rsidR="00E560BE" w:rsidRDefault="00E560BE" w:rsidP="00505F11">
      <w:pPr>
        <w:spacing w:line="240" w:lineRule="auto"/>
      </w:pPr>
      <w:r>
        <w:separator/>
      </w:r>
    </w:p>
  </w:endnote>
  <w:endnote w:type="continuationSeparator" w:id="0">
    <w:p w14:paraId="53AF3A51" w14:textId="77777777" w:rsidR="00E560BE" w:rsidRDefault="00E560BE"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D26F74" w:rsidRDefault="00D26F7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D26F74" w:rsidRDefault="00D26F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D26F74" w:rsidRDefault="00D26F7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D26F74" w:rsidRDefault="00D26F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D26F74" w:rsidRDefault="00D26F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D26F74" w:rsidRDefault="00D26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D26F74" w:rsidRDefault="00D26F7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D26F74" w:rsidRDefault="00D26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D26F74" w:rsidRDefault="00D26F7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D26F74" w:rsidRDefault="00D26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D26F74" w:rsidRDefault="00D26F7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D26F74" w:rsidRDefault="00D26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D26F74" w:rsidRDefault="00D26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722B8E" w14:textId="77777777" w:rsidR="00E560BE" w:rsidRDefault="00E560BE" w:rsidP="00505F11">
      <w:pPr>
        <w:spacing w:line="240" w:lineRule="auto"/>
      </w:pPr>
      <w:r>
        <w:separator/>
      </w:r>
    </w:p>
  </w:footnote>
  <w:footnote w:type="continuationSeparator" w:id="0">
    <w:p w14:paraId="4AA0C936" w14:textId="77777777" w:rsidR="00E560BE" w:rsidRDefault="00E560BE"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D26F74" w:rsidRDefault="00D26F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D26F74" w:rsidRDefault="00D26F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D26F74" w:rsidRDefault="00D26F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D26F74" w:rsidRDefault="00D26F7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D26F74" w:rsidRDefault="00D26F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D26F74" w:rsidRDefault="00D26F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D26F74" w:rsidRDefault="00D26F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D26F74" w:rsidRDefault="00D26F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1"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6"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7"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9"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39"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0"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2"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4"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6"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9"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1"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4"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7"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9"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8"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0"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3"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6"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
  </w:num>
  <w:num w:numId="2">
    <w:abstractNumId w:val="54"/>
  </w:num>
  <w:num w:numId="3">
    <w:abstractNumId w:val="55"/>
  </w:num>
  <w:num w:numId="4">
    <w:abstractNumId w:val="58"/>
  </w:num>
  <w:num w:numId="5">
    <w:abstractNumId w:val="24"/>
  </w:num>
  <w:num w:numId="6">
    <w:abstractNumId w:val="77"/>
  </w:num>
  <w:num w:numId="7">
    <w:abstractNumId w:val="15"/>
  </w:num>
  <w:num w:numId="8">
    <w:abstractNumId w:val="47"/>
  </w:num>
  <w:num w:numId="9">
    <w:abstractNumId w:val="26"/>
  </w:num>
  <w:num w:numId="10">
    <w:abstractNumId w:val="106"/>
  </w:num>
  <w:num w:numId="11">
    <w:abstractNumId w:val="16"/>
  </w:num>
  <w:num w:numId="12">
    <w:abstractNumId w:val="19"/>
  </w:num>
  <w:num w:numId="13">
    <w:abstractNumId w:val="5"/>
  </w:num>
  <w:num w:numId="14">
    <w:abstractNumId w:val="17"/>
  </w:num>
  <w:num w:numId="15">
    <w:abstractNumId w:val="64"/>
  </w:num>
  <w:num w:numId="16">
    <w:abstractNumId w:val="85"/>
  </w:num>
  <w:num w:numId="17">
    <w:abstractNumId w:val="49"/>
  </w:num>
  <w:num w:numId="18">
    <w:abstractNumId w:val="74"/>
  </w:num>
  <w:num w:numId="19">
    <w:abstractNumId w:val="86"/>
  </w:num>
  <w:num w:numId="20">
    <w:abstractNumId w:val="53"/>
  </w:num>
  <w:num w:numId="21">
    <w:abstractNumId w:val="109"/>
  </w:num>
  <w:num w:numId="22">
    <w:abstractNumId w:val="11"/>
  </w:num>
  <w:num w:numId="23">
    <w:abstractNumId w:val="101"/>
  </w:num>
  <w:num w:numId="24">
    <w:abstractNumId w:val="38"/>
  </w:num>
  <w:num w:numId="25">
    <w:abstractNumId w:val="1"/>
  </w:num>
  <w:num w:numId="26">
    <w:abstractNumId w:val="78"/>
  </w:num>
  <w:num w:numId="27">
    <w:abstractNumId w:val="20"/>
  </w:num>
  <w:num w:numId="28">
    <w:abstractNumId w:val="66"/>
  </w:num>
  <w:num w:numId="29">
    <w:abstractNumId w:val="43"/>
  </w:num>
  <w:num w:numId="30">
    <w:abstractNumId w:val="113"/>
  </w:num>
  <w:num w:numId="31">
    <w:abstractNumId w:val="91"/>
  </w:num>
  <w:num w:numId="32">
    <w:abstractNumId w:val="70"/>
  </w:num>
  <w:num w:numId="33">
    <w:abstractNumId w:val="82"/>
  </w:num>
  <w:num w:numId="34">
    <w:abstractNumId w:val="69"/>
  </w:num>
  <w:num w:numId="35">
    <w:abstractNumId w:val="76"/>
  </w:num>
  <w:num w:numId="36">
    <w:abstractNumId w:val="110"/>
  </w:num>
  <w:num w:numId="37">
    <w:abstractNumId w:val="99"/>
  </w:num>
  <w:num w:numId="38">
    <w:abstractNumId w:val="114"/>
  </w:num>
  <w:num w:numId="39">
    <w:abstractNumId w:val="83"/>
  </w:num>
  <w:num w:numId="40">
    <w:abstractNumId w:val="93"/>
  </w:num>
  <w:num w:numId="41">
    <w:abstractNumId w:val="45"/>
  </w:num>
  <w:num w:numId="42">
    <w:abstractNumId w:val="18"/>
  </w:num>
  <w:num w:numId="43">
    <w:abstractNumId w:val="92"/>
  </w:num>
  <w:num w:numId="44">
    <w:abstractNumId w:val="34"/>
  </w:num>
  <w:num w:numId="45">
    <w:abstractNumId w:val="102"/>
  </w:num>
  <w:num w:numId="46">
    <w:abstractNumId w:val="97"/>
  </w:num>
  <w:num w:numId="47">
    <w:abstractNumId w:val="95"/>
  </w:num>
  <w:num w:numId="48">
    <w:abstractNumId w:val="100"/>
  </w:num>
  <w:num w:numId="49">
    <w:abstractNumId w:val="84"/>
  </w:num>
  <w:num w:numId="50">
    <w:abstractNumId w:val="87"/>
  </w:num>
  <w:num w:numId="51">
    <w:abstractNumId w:val="107"/>
  </w:num>
  <w:num w:numId="52">
    <w:abstractNumId w:val="21"/>
  </w:num>
  <w:num w:numId="53">
    <w:abstractNumId w:val="79"/>
  </w:num>
  <w:num w:numId="54">
    <w:abstractNumId w:val="59"/>
  </w:num>
  <w:num w:numId="55">
    <w:abstractNumId w:val="31"/>
  </w:num>
  <w:num w:numId="56">
    <w:abstractNumId w:val="12"/>
  </w:num>
  <w:num w:numId="57">
    <w:abstractNumId w:val="67"/>
  </w:num>
  <w:num w:numId="58">
    <w:abstractNumId w:val="94"/>
  </w:num>
  <w:num w:numId="59">
    <w:abstractNumId w:val="50"/>
  </w:num>
  <w:num w:numId="60">
    <w:abstractNumId w:val="116"/>
  </w:num>
  <w:num w:numId="61">
    <w:abstractNumId w:val="37"/>
  </w:num>
  <w:num w:numId="62">
    <w:abstractNumId w:val="56"/>
  </w:num>
  <w:num w:numId="63">
    <w:abstractNumId w:val="80"/>
  </w:num>
  <w:num w:numId="64">
    <w:abstractNumId w:val="115"/>
  </w:num>
  <w:num w:numId="65">
    <w:abstractNumId w:val="96"/>
  </w:num>
  <w:num w:numId="66">
    <w:abstractNumId w:val="51"/>
  </w:num>
  <w:num w:numId="67">
    <w:abstractNumId w:val="90"/>
  </w:num>
  <w:num w:numId="68">
    <w:abstractNumId w:val="3"/>
  </w:num>
  <w:num w:numId="69">
    <w:abstractNumId w:val="36"/>
  </w:num>
  <w:num w:numId="70">
    <w:abstractNumId w:val="8"/>
  </w:num>
  <w:num w:numId="71">
    <w:abstractNumId w:val="98"/>
  </w:num>
  <w:num w:numId="72">
    <w:abstractNumId w:val="57"/>
  </w:num>
  <w:num w:numId="73">
    <w:abstractNumId w:val="52"/>
  </w:num>
  <w:num w:numId="74">
    <w:abstractNumId w:val="46"/>
  </w:num>
  <w:num w:numId="75">
    <w:abstractNumId w:val="65"/>
  </w:num>
  <w:num w:numId="76">
    <w:abstractNumId w:val="23"/>
  </w:num>
  <w:num w:numId="77">
    <w:abstractNumId w:val="61"/>
  </w:num>
  <w:num w:numId="78">
    <w:abstractNumId w:val="60"/>
  </w:num>
  <w:num w:numId="79">
    <w:abstractNumId w:val="13"/>
  </w:num>
  <w:num w:numId="80">
    <w:abstractNumId w:val="22"/>
  </w:num>
  <w:num w:numId="81">
    <w:abstractNumId w:val="25"/>
  </w:num>
  <w:num w:numId="82">
    <w:abstractNumId w:val="39"/>
  </w:num>
  <w:num w:numId="83">
    <w:abstractNumId w:val="40"/>
  </w:num>
  <w:num w:numId="84">
    <w:abstractNumId w:val="0"/>
  </w:num>
  <w:num w:numId="85">
    <w:abstractNumId w:val="108"/>
  </w:num>
  <w:num w:numId="86">
    <w:abstractNumId w:val="41"/>
  </w:num>
  <w:num w:numId="87">
    <w:abstractNumId w:val="71"/>
  </w:num>
  <w:num w:numId="88">
    <w:abstractNumId w:val="6"/>
  </w:num>
  <w:num w:numId="89">
    <w:abstractNumId w:val="14"/>
  </w:num>
  <w:num w:numId="90">
    <w:abstractNumId w:val="72"/>
  </w:num>
  <w:num w:numId="91">
    <w:abstractNumId w:val="73"/>
  </w:num>
  <w:num w:numId="92">
    <w:abstractNumId w:val="2"/>
  </w:num>
  <w:num w:numId="93">
    <w:abstractNumId w:val="9"/>
  </w:num>
  <w:num w:numId="94">
    <w:abstractNumId w:val="68"/>
  </w:num>
  <w:num w:numId="95">
    <w:abstractNumId w:val="112"/>
  </w:num>
  <w:num w:numId="96">
    <w:abstractNumId w:val="29"/>
  </w:num>
  <w:num w:numId="97">
    <w:abstractNumId w:val="35"/>
  </w:num>
  <w:num w:numId="98">
    <w:abstractNumId w:val="104"/>
  </w:num>
  <w:num w:numId="99">
    <w:abstractNumId w:val="75"/>
  </w:num>
  <w:num w:numId="100">
    <w:abstractNumId w:val="81"/>
  </w:num>
  <w:num w:numId="101">
    <w:abstractNumId w:val="32"/>
  </w:num>
  <w:num w:numId="102">
    <w:abstractNumId w:val="4"/>
  </w:num>
  <w:num w:numId="103">
    <w:abstractNumId w:val="63"/>
  </w:num>
  <w:num w:numId="104">
    <w:abstractNumId w:val="48"/>
  </w:num>
  <w:num w:numId="105">
    <w:abstractNumId w:val="88"/>
  </w:num>
  <w:num w:numId="106">
    <w:abstractNumId w:val="103"/>
  </w:num>
  <w:num w:numId="107">
    <w:abstractNumId w:val="7"/>
  </w:num>
  <w:num w:numId="108">
    <w:abstractNumId w:val="30"/>
  </w:num>
  <w:num w:numId="109">
    <w:abstractNumId w:val="33"/>
  </w:num>
  <w:num w:numId="110">
    <w:abstractNumId w:val="89"/>
  </w:num>
  <w:num w:numId="111">
    <w:abstractNumId w:val="42"/>
  </w:num>
  <w:num w:numId="112">
    <w:abstractNumId w:val="27"/>
  </w:num>
  <w:num w:numId="113">
    <w:abstractNumId w:val="28"/>
  </w:num>
  <w:num w:numId="114">
    <w:abstractNumId w:val="105"/>
  </w:num>
  <w:num w:numId="115">
    <w:abstractNumId w:val="111"/>
  </w:num>
  <w:num w:numId="116">
    <w:abstractNumId w:val="62"/>
  </w:num>
  <w:num w:numId="117">
    <w:abstractNumId w:val="44"/>
  </w:num>
  <w:numIdMacAtCleanup w:val="1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4566C"/>
    <w:rsid w:val="000477A6"/>
    <w:rsid w:val="000512B6"/>
    <w:rsid w:val="00061CCF"/>
    <w:rsid w:val="00065201"/>
    <w:rsid w:val="00080A25"/>
    <w:rsid w:val="000829CA"/>
    <w:rsid w:val="00082DBB"/>
    <w:rsid w:val="000A514C"/>
    <w:rsid w:val="000A64FE"/>
    <w:rsid w:val="000B2B6A"/>
    <w:rsid w:val="000B5DA5"/>
    <w:rsid w:val="000C2558"/>
    <w:rsid w:val="000C5C1D"/>
    <w:rsid w:val="000D36D4"/>
    <w:rsid w:val="000D3BCE"/>
    <w:rsid w:val="000D5CB9"/>
    <w:rsid w:val="000E74DA"/>
    <w:rsid w:val="000F1488"/>
    <w:rsid w:val="000F4D3A"/>
    <w:rsid w:val="000F7801"/>
    <w:rsid w:val="00100E4F"/>
    <w:rsid w:val="0010129C"/>
    <w:rsid w:val="00111278"/>
    <w:rsid w:val="001122B7"/>
    <w:rsid w:val="00114A62"/>
    <w:rsid w:val="001166CB"/>
    <w:rsid w:val="00117601"/>
    <w:rsid w:val="001205CF"/>
    <w:rsid w:val="00122C67"/>
    <w:rsid w:val="00122F94"/>
    <w:rsid w:val="00124700"/>
    <w:rsid w:val="001403C1"/>
    <w:rsid w:val="00144BD6"/>
    <w:rsid w:val="0015026C"/>
    <w:rsid w:val="00152F2C"/>
    <w:rsid w:val="00154B3D"/>
    <w:rsid w:val="00156F99"/>
    <w:rsid w:val="001753DF"/>
    <w:rsid w:val="001777A7"/>
    <w:rsid w:val="00177B0A"/>
    <w:rsid w:val="001807FF"/>
    <w:rsid w:val="00190ECE"/>
    <w:rsid w:val="00194DFD"/>
    <w:rsid w:val="001A0CAC"/>
    <w:rsid w:val="001A5C47"/>
    <w:rsid w:val="001A73FB"/>
    <w:rsid w:val="001A7B0B"/>
    <w:rsid w:val="001B1AF9"/>
    <w:rsid w:val="001B1ED9"/>
    <w:rsid w:val="001B2E1A"/>
    <w:rsid w:val="001B7A44"/>
    <w:rsid w:val="001C1F40"/>
    <w:rsid w:val="001C4025"/>
    <w:rsid w:val="001C54CE"/>
    <w:rsid w:val="001C5C64"/>
    <w:rsid w:val="001D69DE"/>
    <w:rsid w:val="001E05E1"/>
    <w:rsid w:val="001F2641"/>
    <w:rsid w:val="001F343A"/>
    <w:rsid w:val="002052BC"/>
    <w:rsid w:val="00214366"/>
    <w:rsid w:val="00224D03"/>
    <w:rsid w:val="002334FF"/>
    <w:rsid w:val="0025138C"/>
    <w:rsid w:val="00252056"/>
    <w:rsid w:val="002529AC"/>
    <w:rsid w:val="002560EE"/>
    <w:rsid w:val="00263F6B"/>
    <w:rsid w:val="00264B25"/>
    <w:rsid w:val="00270503"/>
    <w:rsid w:val="0027128A"/>
    <w:rsid w:val="0027153E"/>
    <w:rsid w:val="00273DAD"/>
    <w:rsid w:val="00280291"/>
    <w:rsid w:val="00284E63"/>
    <w:rsid w:val="00296A17"/>
    <w:rsid w:val="002B24A0"/>
    <w:rsid w:val="002B33F4"/>
    <w:rsid w:val="002C40D7"/>
    <w:rsid w:val="002D6911"/>
    <w:rsid w:val="002E3348"/>
    <w:rsid w:val="002F6C1D"/>
    <w:rsid w:val="002F7F36"/>
    <w:rsid w:val="00302EDA"/>
    <w:rsid w:val="00305A2E"/>
    <w:rsid w:val="00310122"/>
    <w:rsid w:val="00311A00"/>
    <w:rsid w:val="00316088"/>
    <w:rsid w:val="00316180"/>
    <w:rsid w:val="00321933"/>
    <w:rsid w:val="00327E19"/>
    <w:rsid w:val="00331B6F"/>
    <w:rsid w:val="00333EBA"/>
    <w:rsid w:val="00334B84"/>
    <w:rsid w:val="00343467"/>
    <w:rsid w:val="0035613F"/>
    <w:rsid w:val="00356EC8"/>
    <w:rsid w:val="00357EFF"/>
    <w:rsid w:val="003617DE"/>
    <w:rsid w:val="00362007"/>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76FB"/>
    <w:rsid w:val="00415633"/>
    <w:rsid w:val="0041736D"/>
    <w:rsid w:val="00435CA8"/>
    <w:rsid w:val="00436415"/>
    <w:rsid w:val="00436D78"/>
    <w:rsid w:val="0043740A"/>
    <w:rsid w:val="00441F8F"/>
    <w:rsid w:val="00443E24"/>
    <w:rsid w:val="004446A8"/>
    <w:rsid w:val="00452AA1"/>
    <w:rsid w:val="004532A9"/>
    <w:rsid w:val="00461CFA"/>
    <w:rsid w:val="00462CE8"/>
    <w:rsid w:val="00463D61"/>
    <w:rsid w:val="004708CB"/>
    <w:rsid w:val="00470B8A"/>
    <w:rsid w:val="00470EF1"/>
    <w:rsid w:val="00474A17"/>
    <w:rsid w:val="0047663C"/>
    <w:rsid w:val="004822D0"/>
    <w:rsid w:val="00485E6F"/>
    <w:rsid w:val="00494C80"/>
    <w:rsid w:val="004A0936"/>
    <w:rsid w:val="004A229B"/>
    <w:rsid w:val="004B566F"/>
    <w:rsid w:val="004C276E"/>
    <w:rsid w:val="004C453C"/>
    <w:rsid w:val="004E28A3"/>
    <w:rsid w:val="005049EC"/>
    <w:rsid w:val="00505F11"/>
    <w:rsid w:val="005213CB"/>
    <w:rsid w:val="00521E25"/>
    <w:rsid w:val="0052212A"/>
    <w:rsid w:val="00522ADB"/>
    <w:rsid w:val="00523BD5"/>
    <w:rsid w:val="00524A03"/>
    <w:rsid w:val="00531075"/>
    <w:rsid w:val="00532FE5"/>
    <w:rsid w:val="00542F54"/>
    <w:rsid w:val="00546290"/>
    <w:rsid w:val="00547CF6"/>
    <w:rsid w:val="005516AC"/>
    <w:rsid w:val="005516E7"/>
    <w:rsid w:val="00557752"/>
    <w:rsid w:val="00567E33"/>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D5AD6"/>
    <w:rsid w:val="005E0366"/>
    <w:rsid w:val="005E1408"/>
    <w:rsid w:val="005E4E91"/>
    <w:rsid w:val="005F000C"/>
    <w:rsid w:val="00600F07"/>
    <w:rsid w:val="00605993"/>
    <w:rsid w:val="00615D57"/>
    <w:rsid w:val="00626CCC"/>
    <w:rsid w:val="006272EE"/>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E87"/>
    <w:rsid w:val="006D380E"/>
    <w:rsid w:val="006D745D"/>
    <w:rsid w:val="006E062D"/>
    <w:rsid w:val="006E5616"/>
    <w:rsid w:val="006F3B9D"/>
    <w:rsid w:val="006F4D0B"/>
    <w:rsid w:val="006F518B"/>
    <w:rsid w:val="00704A8F"/>
    <w:rsid w:val="00705737"/>
    <w:rsid w:val="00714F8D"/>
    <w:rsid w:val="007162C2"/>
    <w:rsid w:val="0072208B"/>
    <w:rsid w:val="00722680"/>
    <w:rsid w:val="00723DD6"/>
    <w:rsid w:val="007262F1"/>
    <w:rsid w:val="00746D78"/>
    <w:rsid w:val="007472DC"/>
    <w:rsid w:val="00760C77"/>
    <w:rsid w:val="007646DA"/>
    <w:rsid w:val="00764905"/>
    <w:rsid w:val="00767FB7"/>
    <w:rsid w:val="00781264"/>
    <w:rsid w:val="007817E4"/>
    <w:rsid w:val="007870C9"/>
    <w:rsid w:val="0078780A"/>
    <w:rsid w:val="00791945"/>
    <w:rsid w:val="007A06D1"/>
    <w:rsid w:val="007A67CC"/>
    <w:rsid w:val="007A78A5"/>
    <w:rsid w:val="007A7C5E"/>
    <w:rsid w:val="007A7DAE"/>
    <w:rsid w:val="007B6A3E"/>
    <w:rsid w:val="007B7AB3"/>
    <w:rsid w:val="007B7FEC"/>
    <w:rsid w:val="007C5FA9"/>
    <w:rsid w:val="007D6128"/>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27AA"/>
    <w:rsid w:val="00914784"/>
    <w:rsid w:val="00915759"/>
    <w:rsid w:val="00917C5F"/>
    <w:rsid w:val="0092185C"/>
    <w:rsid w:val="00926DA8"/>
    <w:rsid w:val="0093375E"/>
    <w:rsid w:val="009377DC"/>
    <w:rsid w:val="00941066"/>
    <w:rsid w:val="00943F17"/>
    <w:rsid w:val="00947816"/>
    <w:rsid w:val="00950F78"/>
    <w:rsid w:val="00957EEB"/>
    <w:rsid w:val="009612A8"/>
    <w:rsid w:val="00962D29"/>
    <w:rsid w:val="00971251"/>
    <w:rsid w:val="00977902"/>
    <w:rsid w:val="00982ABA"/>
    <w:rsid w:val="00990B5A"/>
    <w:rsid w:val="00991BD7"/>
    <w:rsid w:val="009931A1"/>
    <w:rsid w:val="0099574E"/>
    <w:rsid w:val="009A50AD"/>
    <w:rsid w:val="009A7AF1"/>
    <w:rsid w:val="009B398A"/>
    <w:rsid w:val="009B575D"/>
    <w:rsid w:val="009B6B0A"/>
    <w:rsid w:val="009C13CB"/>
    <w:rsid w:val="009C56D2"/>
    <w:rsid w:val="009D7EEE"/>
    <w:rsid w:val="009E085A"/>
    <w:rsid w:val="009E6E1E"/>
    <w:rsid w:val="009F3AD9"/>
    <w:rsid w:val="009F3FF3"/>
    <w:rsid w:val="009F78F1"/>
    <w:rsid w:val="00A02712"/>
    <w:rsid w:val="00A02A29"/>
    <w:rsid w:val="00A14A3B"/>
    <w:rsid w:val="00A23657"/>
    <w:rsid w:val="00A27226"/>
    <w:rsid w:val="00A2766B"/>
    <w:rsid w:val="00A3316B"/>
    <w:rsid w:val="00A340C7"/>
    <w:rsid w:val="00A3699F"/>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F0DB5"/>
    <w:rsid w:val="00B0071F"/>
    <w:rsid w:val="00B00B9A"/>
    <w:rsid w:val="00B01AB5"/>
    <w:rsid w:val="00B04AFE"/>
    <w:rsid w:val="00B057CA"/>
    <w:rsid w:val="00B26A76"/>
    <w:rsid w:val="00B51CB3"/>
    <w:rsid w:val="00B67D3D"/>
    <w:rsid w:val="00B74DD3"/>
    <w:rsid w:val="00B758BD"/>
    <w:rsid w:val="00B77C11"/>
    <w:rsid w:val="00B91950"/>
    <w:rsid w:val="00B937F2"/>
    <w:rsid w:val="00B956F6"/>
    <w:rsid w:val="00BA24D0"/>
    <w:rsid w:val="00BA6769"/>
    <w:rsid w:val="00BB0B15"/>
    <w:rsid w:val="00BB5EB6"/>
    <w:rsid w:val="00BC0DF1"/>
    <w:rsid w:val="00BC1387"/>
    <w:rsid w:val="00BC3B37"/>
    <w:rsid w:val="00BC49F6"/>
    <w:rsid w:val="00BD28F7"/>
    <w:rsid w:val="00BD2B6D"/>
    <w:rsid w:val="00BE090A"/>
    <w:rsid w:val="00BE1AFF"/>
    <w:rsid w:val="00BE2DDB"/>
    <w:rsid w:val="00BE584E"/>
    <w:rsid w:val="00BF3011"/>
    <w:rsid w:val="00BF6268"/>
    <w:rsid w:val="00C026D3"/>
    <w:rsid w:val="00C050A6"/>
    <w:rsid w:val="00C10E66"/>
    <w:rsid w:val="00C113C3"/>
    <w:rsid w:val="00C16573"/>
    <w:rsid w:val="00C2066A"/>
    <w:rsid w:val="00C2214F"/>
    <w:rsid w:val="00C378B4"/>
    <w:rsid w:val="00C4154F"/>
    <w:rsid w:val="00C42BC3"/>
    <w:rsid w:val="00C42EE7"/>
    <w:rsid w:val="00C47083"/>
    <w:rsid w:val="00C53A83"/>
    <w:rsid w:val="00C570CE"/>
    <w:rsid w:val="00C60063"/>
    <w:rsid w:val="00C62D5D"/>
    <w:rsid w:val="00C62E02"/>
    <w:rsid w:val="00C64817"/>
    <w:rsid w:val="00C72689"/>
    <w:rsid w:val="00C73111"/>
    <w:rsid w:val="00C80ED5"/>
    <w:rsid w:val="00C87493"/>
    <w:rsid w:val="00C93BF7"/>
    <w:rsid w:val="00C94D36"/>
    <w:rsid w:val="00C9617C"/>
    <w:rsid w:val="00CA20F1"/>
    <w:rsid w:val="00CA391B"/>
    <w:rsid w:val="00CA3FEE"/>
    <w:rsid w:val="00CC4410"/>
    <w:rsid w:val="00CC7C61"/>
    <w:rsid w:val="00CD3427"/>
    <w:rsid w:val="00CE316E"/>
    <w:rsid w:val="00CE6828"/>
    <w:rsid w:val="00CF4318"/>
    <w:rsid w:val="00D04EA5"/>
    <w:rsid w:val="00D05A0C"/>
    <w:rsid w:val="00D05B9F"/>
    <w:rsid w:val="00D0720D"/>
    <w:rsid w:val="00D079EF"/>
    <w:rsid w:val="00D13158"/>
    <w:rsid w:val="00D16D5F"/>
    <w:rsid w:val="00D2448E"/>
    <w:rsid w:val="00D26F74"/>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7F79"/>
    <w:rsid w:val="00E02300"/>
    <w:rsid w:val="00E0612A"/>
    <w:rsid w:val="00E12981"/>
    <w:rsid w:val="00E15EA9"/>
    <w:rsid w:val="00E3575F"/>
    <w:rsid w:val="00E36E94"/>
    <w:rsid w:val="00E37DD3"/>
    <w:rsid w:val="00E401F9"/>
    <w:rsid w:val="00E40DE6"/>
    <w:rsid w:val="00E428E7"/>
    <w:rsid w:val="00E454BA"/>
    <w:rsid w:val="00E560BE"/>
    <w:rsid w:val="00E56C0A"/>
    <w:rsid w:val="00E60BA1"/>
    <w:rsid w:val="00E64A49"/>
    <w:rsid w:val="00E728BE"/>
    <w:rsid w:val="00E8612D"/>
    <w:rsid w:val="00EA62A7"/>
    <w:rsid w:val="00EB3866"/>
    <w:rsid w:val="00EB3EE8"/>
    <w:rsid w:val="00EB476B"/>
    <w:rsid w:val="00EB521B"/>
    <w:rsid w:val="00EB6AD3"/>
    <w:rsid w:val="00EC162F"/>
    <w:rsid w:val="00EC4B61"/>
    <w:rsid w:val="00EC722E"/>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74386"/>
    <w:rsid w:val="00F80DA4"/>
    <w:rsid w:val="00F8758C"/>
    <w:rsid w:val="00F90E48"/>
    <w:rsid w:val="00F93308"/>
    <w:rsid w:val="00F9458C"/>
    <w:rsid w:val="00F95FEC"/>
    <w:rsid w:val="00F97775"/>
    <w:rsid w:val="00FA382F"/>
    <w:rsid w:val="00FC4F89"/>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B6D"/>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microsoft.com/office/2011/relationships/commentsExtended" Target="commentsExtended.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header" Target="header7.xml"/><Relationship Id="rId107" Type="http://schemas.openxmlformats.org/officeDocument/2006/relationships/image" Target="media/image51.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2.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2.png"/><Relationship Id="rId139" Type="http://schemas.openxmlformats.org/officeDocument/2006/relationships/image" Target="media/image81.png"/><Relationship Id="rId85" Type="http://schemas.microsoft.com/office/2016/09/relationships/commentsIds" Target="commentsIds.xm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footer" Target="footer7.xml"/><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3.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microsoft.com/office/2018/08/relationships/commentsExtensible" Target="commentsExtensible.xml"/><Relationship Id="rId130" Type="http://schemas.openxmlformats.org/officeDocument/2006/relationships/image" Target="media/image74.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header" Target="header2.xm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73" Type="http://schemas.openxmlformats.org/officeDocument/2006/relationships/image" Target="media/image115.png"/><Relationship Id="rId194" Type="http://schemas.microsoft.com/office/2011/relationships/people" Target="people.xml"/><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comments" Target="comments.xml"/><Relationship Id="rId88" Type="http://schemas.openxmlformats.org/officeDocument/2006/relationships/footer" Target="footer2.xm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theme" Target="theme/theme1.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2.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header" Target="header3.xml"/><Relationship Id="rId112" Type="http://schemas.openxmlformats.org/officeDocument/2006/relationships/image" Target="media/image56.png"/><Relationship Id="rId133" Type="http://schemas.openxmlformats.org/officeDocument/2006/relationships/header" Target="header4.xml"/><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6.png"/><Relationship Id="rId90" Type="http://schemas.openxmlformats.org/officeDocument/2006/relationships/footer" Target="footer3.xml"/><Relationship Id="rId165" Type="http://schemas.openxmlformats.org/officeDocument/2006/relationships/image" Target="media/image107.png"/><Relationship Id="rId186" Type="http://schemas.openxmlformats.org/officeDocument/2006/relationships/image" Target="media/image12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57.png"/><Relationship Id="rId134" Type="http://schemas.openxmlformats.org/officeDocument/2006/relationships/footer" Target="footer4.xml"/><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3.png"/><Relationship Id="rId91" Type="http://schemas.openxmlformats.org/officeDocument/2006/relationships/image" Target="media/image35.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58.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C56DA8-770D-41A0-A247-5B10D83EF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143</Pages>
  <Words>25050</Words>
  <Characters>142788</Characters>
  <Application>Microsoft Office Word</Application>
  <DocSecurity>0</DocSecurity>
  <Lines>1189</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5</cp:revision>
  <dcterms:created xsi:type="dcterms:W3CDTF">2021-11-13T05:17:00Z</dcterms:created>
  <dcterms:modified xsi:type="dcterms:W3CDTF">2021-11-13T05:22:00Z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