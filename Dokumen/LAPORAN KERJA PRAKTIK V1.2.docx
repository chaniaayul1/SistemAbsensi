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 xml:space="preserve">Chania </w:t>
      </w:r>
      <w:proofErr w:type="spellStart"/>
      <w:r>
        <w:rPr>
          <w:b/>
        </w:rPr>
        <w:t>Ayu</w:t>
      </w:r>
      <w:proofErr w:type="spellEnd"/>
      <w:r>
        <w:rPr>
          <w:b/>
        </w:rPr>
        <w:t xml:space="preserve">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 xml:space="preserve">Rafi Aziizi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 xml:space="preserve">Rafi Aziizi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9" w:author="Rafi Aziizi" w:date="2021-11-12T12:41:00Z">
        <w:r w:rsidR="00F14C4A">
          <w:t xml:space="preserve"> November</w:t>
        </w:r>
      </w:ins>
      <w:del w:id="10"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1"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2" w:name="_Toc80034200"/>
      <w:bookmarkStart w:id="13" w:name="_Toc83115702"/>
      <w:r>
        <w:rPr>
          <w:lang w:val="en-US"/>
        </w:rPr>
        <w:t>LEMBAR PENYATAAN KEASLIAN</w:t>
      </w:r>
      <w:bookmarkEnd w:id="12"/>
      <w:bookmarkEnd w:id="13"/>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4" w:author="Rafi Aziizi" w:date="2021-11-12T07:34:00Z">
        <w:r w:rsidR="00C53A83">
          <w:rPr>
            <w:b/>
            <w:bCs/>
          </w:rPr>
          <w:t>E</w:t>
        </w:r>
      </w:ins>
      <w:del w:id="15"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16" w:author="Rafi Aziizi" w:date="2021-11-12T11:03:00Z">
        <w:r w:rsidDel="00C9617C">
          <w:delText xml:space="preserve">September </w:delText>
        </w:r>
      </w:del>
      <w:ins w:id="17"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 xml:space="preserve">Chania </w:t>
            </w:r>
            <w:proofErr w:type="spellStart"/>
            <w:r>
              <w:rPr>
                <w:b/>
              </w:rPr>
              <w:t>Ayu</w:t>
            </w:r>
            <w:proofErr w:type="spellEnd"/>
            <w:r>
              <w:rPr>
                <w:b/>
              </w:rPr>
              <w:t xml:space="preserve">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8" w:name="_Toc80034201"/>
      <w:bookmarkStart w:id="19" w:name="_Toc83115703"/>
      <w:r>
        <w:rPr>
          <w:lang w:val="en-US"/>
        </w:rPr>
        <w:lastRenderedPageBreak/>
        <w:t>KATA PENGANTAR</w:t>
      </w:r>
      <w:bookmarkEnd w:id="18"/>
      <w:bookmarkEnd w:id="19"/>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0" w:author="Rafi Aziizi" w:date="2021-11-12T07:34:00Z">
        <w:r w:rsidR="00C53A83">
          <w:t>e</w:t>
        </w:r>
      </w:ins>
      <w:del w:id="21"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proofErr w:type="spellStart"/>
      <w:r>
        <w:t>Cimahi</w:t>
      </w:r>
      <w:proofErr w:type="spellEnd"/>
      <w:r>
        <w:t xml:space="preserve">, </w:t>
      </w:r>
      <w:del w:id="22" w:author="Rafi Aziizi" w:date="2021-11-12T07:39:00Z">
        <w:r w:rsidDel="00C53A83">
          <w:delText xml:space="preserve">September </w:delText>
        </w:r>
      </w:del>
      <w:ins w:id="23"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4" w:name="_Toc80034202"/>
      <w:bookmarkStart w:id="25" w:name="_Toc83115704"/>
      <w:r>
        <w:rPr>
          <w:lang w:val="en-US"/>
        </w:rPr>
        <w:lastRenderedPageBreak/>
        <w:t>ABSTRAK</w:t>
      </w:r>
      <w:bookmarkEnd w:id="24"/>
      <w:bookmarkEnd w:id="25"/>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6" w:name="_Toc80034203"/>
      <w:bookmarkStart w:id="27" w:name="_Toc83115705"/>
      <w:r>
        <w:rPr>
          <w:lang w:val="en-US"/>
        </w:rPr>
        <w:lastRenderedPageBreak/>
        <w:t>DAFTAR ISI</w:t>
      </w:r>
      <w:bookmarkEnd w:id="26"/>
      <w:bookmarkEnd w:id="2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F14C4A">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F14C4A">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F14C4A">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F14C4A">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F14C4A">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F14C4A">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F14C4A">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F14C4A">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F14C4A">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F14C4A">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F14C4A">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F14C4A">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F14C4A">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F14C4A">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F14C4A">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F14C4A">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F14C4A">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F14C4A">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F14C4A">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F14C4A">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F14C4A">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F14C4A">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F14C4A">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F14C4A">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F14C4A">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F14C4A">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F14C4A">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F14C4A">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F14C4A">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F14C4A">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F14C4A">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F14C4A">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F14C4A">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F14C4A">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F14C4A">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F14C4A">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F14C4A">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F14C4A">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F14C4A">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F14C4A">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F14C4A">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F14C4A">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 w:name="_Toc80034204" w:displacedByCustomXml="prev"/>
    <w:p w14:paraId="6EAB3A4A" w14:textId="1DF80563" w:rsidR="00AA549F" w:rsidRDefault="00AA549F" w:rsidP="00AA549F">
      <w:pPr>
        <w:pStyle w:val="Heading1"/>
        <w:numPr>
          <w:ilvl w:val="0"/>
          <w:numId w:val="0"/>
        </w:numPr>
        <w:rPr>
          <w:lang w:val="en-US"/>
        </w:rPr>
      </w:pPr>
      <w:bookmarkStart w:id="29" w:name="_Toc83115706"/>
      <w:r>
        <w:rPr>
          <w:lang w:val="en-US"/>
        </w:rPr>
        <w:lastRenderedPageBreak/>
        <w:t>DAFTAR GAMBAR</w:t>
      </w:r>
      <w:bookmarkEnd w:id="28"/>
      <w:bookmarkEnd w:id="29"/>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0" w:name="_Toc80034205"/>
      <w:bookmarkStart w:id="31" w:name="_Toc83115707"/>
      <w:r>
        <w:rPr>
          <w:lang w:val="en-US"/>
        </w:rPr>
        <w:lastRenderedPageBreak/>
        <w:t>DAFTAR TABEL</w:t>
      </w:r>
      <w:bookmarkEnd w:id="30"/>
      <w:bookmarkEnd w:id="31"/>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F14C4A">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2" w:name="_Toc80034206"/>
      <w:bookmarkStart w:id="33" w:name="_Toc83115708"/>
      <w:r>
        <w:rPr>
          <w:lang w:val="en-US"/>
        </w:rPr>
        <w:lastRenderedPageBreak/>
        <w:t>DAFTAR SINGKATAN</w:t>
      </w:r>
      <w:bookmarkEnd w:id="32"/>
      <w:bookmarkEnd w:id="33"/>
    </w:p>
    <w:p w14:paraId="59DFD177" w14:textId="7A7397CC" w:rsidR="00AA549F" w:rsidRDefault="00AA549F" w:rsidP="00AA549F"/>
    <w:p w14:paraId="25865BA1" w14:textId="00FBF09F" w:rsidR="00546290" w:rsidRDefault="00546290" w:rsidP="00FA382F">
      <w:pPr>
        <w:pStyle w:val="Caption"/>
        <w:keepNext/>
        <w:jc w:val="center"/>
      </w:pPr>
      <w:bookmarkStart w:id="34"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34"/>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5" w:name="_Toc80034207"/>
      <w:bookmarkStart w:id="36" w:name="_Toc83115709"/>
      <w:r>
        <w:rPr>
          <w:lang w:val="en-US"/>
        </w:rPr>
        <w:lastRenderedPageBreak/>
        <w:t>DAFTAR SIMBOL</w:t>
      </w:r>
      <w:bookmarkEnd w:id="35"/>
      <w:bookmarkEnd w:id="36"/>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37"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37"/>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38"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3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3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3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40"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4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4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4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2" w:name="_Toc25163846"/>
      <w:bookmarkStart w:id="43" w:name="_Toc80034208"/>
      <w:bookmarkStart w:id="44" w:name="_Toc83115710"/>
      <w:r w:rsidRPr="00AA549F">
        <w:rPr>
          <w:szCs w:val="22"/>
        </w:rPr>
        <w:lastRenderedPageBreak/>
        <w:t xml:space="preserve">BAB I </w:t>
      </w:r>
      <w:r w:rsidRPr="00AA549F">
        <w:rPr>
          <w:szCs w:val="22"/>
        </w:rPr>
        <w:br w:type="textWrapping" w:clear="all"/>
      </w:r>
      <w:bookmarkEnd w:id="42"/>
      <w:r w:rsidR="00040376">
        <w:rPr>
          <w:szCs w:val="22"/>
          <w:lang w:val="en-US"/>
        </w:rPr>
        <w:t>PENDAHULUAN</w:t>
      </w:r>
      <w:bookmarkEnd w:id="43"/>
      <w:bookmarkEnd w:id="44"/>
    </w:p>
    <w:p w14:paraId="04042E60" w14:textId="501A3226" w:rsidR="00AA549F" w:rsidRDefault="00040376" w:rsidP="00542F54">
      <w:pPr>
        <w:pStyle w:val="Heading2"/>
        <w:ind w:left="567" w:hanging="567"/>
        <w:rPr>
          <w:lang w:val="en-US"/>
        </w:rPr>
      </w:pPr>
      <w:bookmarkStart w:id="45" w:name="_Toc80034209"/>
      <w:bookmarkStart w:id="46" w:name="_Toc83115711"/>
      <w:commentRangeStart w:id="47"/>
      <w:proofErr w:type="spellStart"/>
      <w:r>
        <w:rPr>
          <w:lang w:val="en-US"/>
        </w:rPr>
        <w:t>Latar</w:t>
      </w:r>
      <w:proofErr w:type="spellEnd"/>
      <w:r>
        <w:rPr>
          <w:lang w:val="en-US"/>
        </w:rPr>
        <w:t xml:space="preserve"> </w:t>
      </w:r>
      <w:proofErr w:type="spellStart"/>
      <w:r>
        <w:rPr>
          <w:lang w:val="en-US"/>
        </w:rPr>
        <w:t>Belakang</w:t>
      </w:r>
      <w:bookmarkEnd w:id="45"/>
      <w:bookmarkEnd w:id="46"/>
      <w:commentRangeEnd w:id="47"/>
      <w:proofErr w:type="spellEnd"/>
      <w:r w:rsidR="00C9617C">
        <w:rPr>
          <w:rStyle w:val="CommentReference"/>
          <w:rFonts w:eastAsia="Times New Roman"/>
          <w:b w:val="0"/>
          <w:lang w:val="en-US"/>
        </w:rPr>
        <w:commentReference w:id="47"/>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48" w:author="Rafi Aziizi" w:date="2021-11-12T12:44:00Z">
        <w:r w:rsidRPr="008B4D81" w:rsidDel="00F14C4A">
          <w:delText xml:space="preserve"> </w:delText>
        </w:r>
        <w:r w:rsidRPr="00F14C4A" w:rsidDel="00F14C4A">
          <w:rPr>
            <w:i/>
            <w:iCs/>
            <w:rPrChange w:id="49"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50"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5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5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5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54" w:author="Rafi Aziizi" w:date="2021-11-12T12:51:00Z">
        <w:r w:rsidR="0078780A">
          <w:t>.</w:t>
        </w:r>
      </w:ins>
      <w:del w:id="55"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56" w:author="Rafi Aziizi" w:date="2021-11-12T12:52:00Z">
        <w:r w:rsidR="0078780A">
          <w:t>juga</w:t>
        </w:r>
      </w:ins>
      <w:del w:id="57"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commentRangeStart w:id="58"/>
      <w:proofErr w:type="spellStart"/>
      <w:r w:rsidRPr="008B4D81">
        <w:t>kehadirannya</w:t>
      </w:r>
      <w:commentRangeEnd w:id="58"/>
      <w:proofErr w:type="spellEnd"/>
      <w:r w:rsidR="00C9617C">
        <w:rPr>
          <w:rStyle w:val="CommentReference"/>
        </w:rPr>
        <w:commentReference w:id="58"/>
      </w:r>
      <w:r w:rsidRPr="008B4D81">
        <w:t>.</w:t>
      </w:r>
    </w:p>
    <w:p w14:paraId="177D3527" w14:textId="3BBFE3F3" w:rsidR="00040376" w:rsidRDefault="00040376" w:rsidP="00542F54">
      <w:pPr>
        <w:pStyle w:val="Heading2"/>
        <w:ind w:left="567" w:hanging="567"/>
        <w:rPr>
          <w:lang w:val="en-US"/>
        </w:rPr>
      </w:pPr>
      <w:bookmarkStart w:id="59" w:name="_Toc80034210"/>
      <w:bookmarkStart w:id="60" w:name="_Toc83115712"/>
      <w:proofErr w:type="spellStart"/>
      <w:r>
        <w:rPr>
          <w:lang w:val="en-US"/>
        </w:rPr>
        <w:t>Identifikasi</w:t>
      </w:r>
      <w:proofErr w:type="spellEnd"/>
      <w:r>
        <w:rPr>
          <w:lang w:val="en-US"/>
        </w:rPr>
        <w:t xml:space="preserve"> </w:t>
      </w:r>
      <w:proofErr w:type="spellStart"/>
      <w:r>
        <w:rPr>
          <w:lang w:val="en-US"/>
        </w:rPr>
        <w:t>Masalah</w:t>
      </w:r>
      <w:bookmarkEnd w:id="59"/>
      <w:bookmarkEnd w:id="60"/>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61" w:name="_Toc80034211"/>
      <w:bookmarkStart w:id="62" w:name="_Toc83115713"/>
      <w:r>
        <w:rPr>
          <w:lang w:val="en-US"/>
        </w:rPr>
        <w:t xml:space="preserve">Batasan </w:t>
      </w:r>
      <w:proofErr w:type="spellStart"/>
      <w:r>
        <w:rPr>
          <w:lang w:val="en-US"/>
        </w:rPr>
        <w:t>Masalah</w:t>
      </w:r>
      <w:bookmarkEnd w:id="61"/>
      <w:bookmarkEnd w:id="62"/>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63" w:name="_Toc80034212"/>
      <w:bookmarkStart w:id="64" w:name="_Toc83115714"/>
      <w:proofErr w:type="spellStart"/>
      <w:r>
        <w:rPr>
          <w:lang w:val="en-US"/>
        </w:rPr>
        <w:t>Maksud</w:t>
      </w:r>
      <w:proofErr w:type="spellEnd"/>
      <w:r>
        <w:rPr>
          <w:lang w:val="en-US"/>
        </w:rPr>
        <w:t xml:space="preserve"> dan </w:t>
      </w:r>
      <w:commentRangeStart w:id="65"/>
      <w:proofErr w:type="spellStart"/>
      <w:r>
        <w:rPr>
          <w:lang w:val="en-US"/>
        </w:rPr>
        <w:t>Tujuan</w:t>
      </w:r>
      <w:bookmarkEnd w:id="63"/>
      <w:bookmarkEnd w:id="64"/>
      <w:commentRangeEnd w:id="65"/>
      <w:proofErr w:type="spellEnd"/>
      <w:r w:rsidR="00C9617C">
        <w:rPr>
          <w:rStyle w:val="CommentReference"/>
          <w:rFonts w:eastAsia="Times New Roman"/>
          <w:b w:val="0"/>
          <w:lang w:val="en-US"/>
        </w:rPr>
        <w:commentReference w:id="65"/>
      </w:r>
    </w:p>
    <w:p w14:paraId="61C18E86" w14:textId="098D556D" w:rsidR="00D05A0C" w:rsidRPr="003B2E0A" w:rsidDel="00B04AFE" w:rsidRDefault="00D05A0C" w:rsidP="00D05A0C">
      <w:pPr>
        <w:pStyle w:val="ListParagraph"/>
        <w:ind w:left="0" w:firstLine="567"/>
        <w:rPr>
          <w:del w:id="66"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67" w:author="Rafi Aziizi" w:date="2021-11-12T13:00:00Z">
        <w:r w:rsidR="0078780A">
          <w:t>m</w:t>
        </w:r>
      </w:ins>
      <w:ins w:id="68"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69" w:author="Rafi Aziizi" w:date="2021-11-12T12:58:00Z">
        <w:r w:rsidR="0078780A">
          <w:t xml:space="preserve">agar </w:t>
        </w:r>
      </w:ins>
      <w:proofErr w:type="spellStart"/>
      <w:ins w:id="70"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71" w:author="Rafi Aziizi" w:date="2021-11-12T13:03:00Z">
        <w:r w:rsidR="00B04AFE">
          <w:t xml:space="preserve"> proses </w:t>
        </w:r>
        <w:proofErr w:type="spellStart"/>
        <w:r w:rsidR="00B04AFE">
          <w:t>absensi</w:t>
        </w:r>
      </w:ins>
      <w:proofErr w:type="spellEnd"/>
      <w:ins w:id="72" w:author="Rafi Aziizi" w:date="2021-11-12T12:57:00Z">
        <w:r w:rsidR="0078780A" w:rsidRPr="003B2E0A">
          <w:t xml:space="preserve"> </w:t>
        </w:r>
      </w:ins>
      <w:ins w:id="73" w:author="Rafi Aziizi" w:date="2021-11-12T12:58:00Z">
        <w:r w:rsidR="0078780A">
          <w:t xml:space="preserve">dan </w:t>
        </w:r>
      </w:ins>
      <w:proofErr w:type="spellStart"/>
      <w:ins w:id="74"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75" w:author="Rafi Aziizi" w:date="2021-11-12T12:58:00Z">
        <w:r w:rsidR="0078780A">
          <w:t xml:space="preserve">yang </w:t>
        </w:r>
      </w:ins>
      <w:proofErr w:type="spellStart"/>
      <w:ins w:id="76"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77"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78" w:author="Rafi Aziizi" w:date="2021-11-12T12:57:00Z">
        <w:r w:rsidR="0078780A">
          <w:t>.</w:t>
        </w:r>
      </w:ins>
      <w:del w:id="7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0" w:author="Rafi Aziizi" w:date="2021-11-12T13:03:00Z">
        <w:r w:rsidR="00B04AFE">
          <w:t xml:space="preserve"> </w:t>
        </w:r>
      </w:ins>
    </w:p>
    <w:p w14:paraId="59858F3B" w14:textId="28FF8C4E" w:rsidR="00D05A0C" w:rsidRPr="003B2E0A" w:rsidRDefault="00B04AFE" w:rsidP="00B04AFE">
      <w:pPr>
        <w:pStyle w:val="ListParagraph"/>
        <w:ind w:left="0" w:firstLine="567"/>
        <w:pPrChange w:id="81" w:author="Rafi Aziizi" w:date="2021-11-12T13:03:00Z">
          <w:pPr>
            <w:pStyle w:val="ListParagraph"/>
            <w:ind w:left="0"/>
          </w:pPr>
        </w:pPrChange>
      </w:pPr>
      <w:proofErr w:type="spellStart"/>
      <w:ins w:id="82" w:author="Rafi Aziizi" w:date="2021-11-12T13:03:00Z">
        <w:r>
          <w:t>A</w:t>
        </w:r>
      </w:ins>
      <w:del w:id="83" w:author="Rafi Aziizi" w:date="2021-11-12T13:03:00Z">
        <w:r w:rsidR="00D05A0C" w:rsidRPr="003B2E0A" w:rsidDel="00B04AFE">
          <w:delText>A</w:delText>
        </w:r>
      </w:del>
      <w:r w:rsidR="00D05A0C" w:rsidRPr="003B2E0A">
        <w:t>dapun</w:t>
      </w:r>
      <w:proofErr w:type="spellEnd"/>
      <w:r w:rsidR="00D05A0C" w:rsidRPr="003B2E0A">
        <w:t xml:space="preserve"> </w:t>
      </w:r>
      <w:del w:id="84" w:author="Rafi Aziizi" w:date="2021-11-12T11:08:00Z">
        <w:r w:rsidR="00D05A0C" w:rsidRPr="003B2E0A" w:rsidDel="00C9617C">
          <w:delText xml:space="preserve">tujuan </w:delText>
        </w:r>
      </w:del>
      <w:proofErr w:type="spellStart"/>
      <w:ins w:id="85" w:author="Rafi Aziizi" w:date="2021-11-12T12:57:00Z">
        <w:r w:rsidR="0078780A">
          <w:t>tujuan</w:t>
        </w:r>
      </w:ins>
      <w:proofErr w:type="spellEnd"/>
      <w:ins w:id="86"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655BCBC4" w:rsidR="00D05A0C" w:rsidRPr="003B2E0A" w:rsidRDefault="00D05A0C" w:rsidP="00FF2590">
      <w:pPr>
        <w:pStyle w:val="ListParagraph"/>
        <w:numPr>
          <w:ilvl w:val="0"/>
          <w:numId w:val="47"/>
        </w:numPr>
      </w:pPr>
      <w:del w:id="87" w:author="Rafi Aziizi" w:date="2021-11-12T11:07:00Z">
        <w:r w:rsidRPr="003B2E0A" w:rsidDel="00C9617C">
          <w:delText xml:space="preserve">Merancang </w:delText>
        </w:r>
      </w:del>
      <w:proofErr w:type="spellStart"/>
      <w:ins w:id="88" w:author="Rafi Aziizi" w:date="2021-11-12T12:59:00Z">
        <w:r w:rsidR="0078780A" w:rsidRPr="003B2E0A">
          <w:t>Me</w:t>
        </w:r>
        <w:r w:rsidR="0078780A">
          <w:t>mbantu</w:t>
        </w:r>
        <w:proofErr w:type="spellEnd"/>
        <w:r w:rsidR="0078780A">
          <w:t xml:space="preserve"> </w:t>
        </w:r>
      </w:ins>
      <w:ins w:id="89" w:author="Rafi Aziizi" w:date="2021-11-12T13:03:00Z">
        <w:r w:rsidR="00B04AFE">
          <w:t>Guru BK da</w:t>
        </w:r>
      </w:ins>
      <w:ins w:id="90" w:author="Rafi Aziizi" w:date="2021-11-12T13:04:00Z">
        <w:r w:rsidR="00B04AFE">
          <w:t xml:space="preserve">n </w:t>
        </w:r>
        <w:proofErr w:type="spellStart"/>
        <w:r w:rsidR="00B04AFE">
          <w:t>Bagian</w:t>
        </w:r>
        <w:proofErr w:type="spellEnd"/>
        <w:r w:rsidR="00B04AFE">
          <w:t xml:space="preserve"> IT</w:t>
        </w:r>
      </w:ins>
      <w:ins w:id="91"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9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3" w:author="Rafi Aziizi" w:date="2021-11-12T13:01:00Z"/>
        </w:rPr>
      </w:pPr>
      <w:del w:id="94" w:author="Rafi Aziizi" w:date="2021-11-12T11:07:00Z">
        <w:r w:rsidRPr="003B2E0A" w:rsidDel="00C9617C">
          <w:delText xml:space="preserve">Merancang </w:delText>
        </w:r>
      </w:del>
      <w:proofErr w:type="spellStart"/>
      <w:ins w:id="95" w:author="Rafi Aziizi" w:date="2021-11-12T12:59:00Z">
        <w:r w:rsidR="0078780A">
          <w:t>Membantu</w:t>
        </w:r>
        <w:proofErr w:type="spellEnd"/>
        <w:r w:rsidR="0078780A">
          <w:t xml:space="preserve"> </w:t>
        </w:r>
        <w:proofErr w:type="spellStart"/>
        <w:r w:rsidR="0078780A">
          <w:t>siswa</w:t>
        </w:r>
      </w:ins>
      <w:proofErr w:type="spellEnd"/>
      <w:ins w:id="96"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97"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9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99" w:author="Rafi Aziizi" w:date="2021-11-12T13:01:00Z">
        <w:r>
          <w:t>Membantu</w:t>
        </w:r>
        <w:proofErr w:type="spellEnd"/>
        <w:r>
          <w:t xml:space="preserve"> </w:t>
        </w:r>
      </w:ins>
      <w:proofErr w:type="spellStart"/>
      <w:ins w:id="100"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101"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102" w:author="Rafi Aziizi" w:date="2021-11-12T13:02:00Z">
              <w:rPr/>
            </w:rPrChange>
          </w:rPr>
          <w:t>real</w:t>
        </w:r>
        <w:r>
          <w:rPr>
            <w:i/>
            <w:iCs/>
          </w:rPr>
          <w:t xml:space="preserve"> </w:t>
        </w:r>
        <w:r w:rsidRPr="00B04AFE">
          <w:rPr>
            <w:i/>
            <w:iCs/>
            <w:rPrChange w:id="10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4" w:name="_Toc80034213"/>
      <w:bookmarkStart w:id="105" w:name="_Toc83115715"/>
      <w:proofErr w:type="spellStart"/>
      <w:r>
        <w:rPr>
          <w:lang w:val="en-US"/>
        </w:rPr>
        <w:t>Metodologi</w:t>
      </w:r>
      <w:proofErr w:type="spellEnd"/>
      <w:r>
        <w:rPr>
          <w:lang w:val="en-US"/>
        </w:rPr>
        <w:t xml:space="preserve"> </w:t>
      </w:r>
      <w:del w:id="106" w:author="Rafi Aziizi" w:date="2021-11-12T10:36:00Z">
        <w:r w:rsidR="00542F54" w:rsidDel="009931A1">
          <w:rPr>
            <w:lang w:val="en-US"/>
          </w:rPr>
          <w:delText>Penelitian</w:delText>
        </w:r>
        <w:bookmarkEnd w:id="104"/>
        <w:bookmarkEnd w:id="105"/>
        <w:r w:rsidR="00542F54" w:rsidDel="009931A1">
          <w:rPr>
            <w:lang w:val="en-US"/>
          </w:rPr>
          <w:delText xml:space="preserve"> </w:delText>
        </w:r>
      </w:del>
      <w:proofErr w:type="spellStart"/>
      <w:ins w:id="107"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108" w:author="Rafi Aziizi" w:date="2021-11-12T10:37:00Z">
        <w:r w:rsidDel="009931A1">
          <w:delText xml:space="preserve">penelitian </w:delText>
        </w:r>
      </w:del>
      <w:proofErr w:type="spellStart"/>
      <w:ins w:id="109"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110"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111"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112" w:name="_Toc80034214"/>
      <w:bookmarkStart w:id="113" w:name="_Toc83115716"/>
      <w:r w:rsidRPr="00040376">
        <w:t>Metode Pengumpulan data</w:t>
      </w:r>
      <w:bookmarkEnd w:id="112"/>
      <w:bookmarkEnd w:id="113"/>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114" w:name="_Toc80034215"/>
      <w:bookmarkStart w:id="115" w:name="_Toc83115717"/>
      <w:r w:rsidRPr="00040376">
        <w:t>Metode Pengembangan Sistem</w:t>
      </w:r>
      <w:bookmarkEnd w:id="114"/>
      <w:bookmarkEnd w:id="115"/>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116" w:author="Rafi Aziizi" w:date="2021-11-12T13:06:00Z">
        <w:r w:rsidDel="00B04AFE">
          <w:delText>prototype</w:delText>
        </w:r>
      </w:del>
      <w:ins w:id="117"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lastRenderedPageBreak/>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118"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119" w:author="Rafi Aziizi" w:date="2021-11-12T13:07:00Z">
        <w:r w:rsidR="00B04AFE">
          <w:t>Data</w:t>
        </w:r>
      </w:ins>
      <w:del w:id="120"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121"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122"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123"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User Interface/User Exper</w:t>
        </w:r>
      </w:ins>
      <w:ins w:id="124" w:author="Rafi Aziizi" w:date="2021-11-12T13:09:00Z">
        <w:r>
          <w:t xml:space="preserve">ience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125" w:author="Rafi Aziizi" w:date="2021-11-12T13:08:00Z"/>
        </w:rPr>
      </w:pPr>
      <w:del w:id="12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7" w:author="Rafi Aziizi" w:date="2021-11-12T13:08:00Z"/>
        </w:rPr>
      </w:pPr>
      <w:del w:id="12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129" w:author="Rafi Aziizi" w:date="2021-11-12T13:09:00Z">
        <w:r w:rsidDel="00B04AFE">
          <w:delText>Mengkode Sistem</w:delText>
        </w:r>
      </w:del>
      <w:proofErr w:type="spellStart"/>
      <w:ins w:id="130" w:author="Rafi Aziizi" w:date="2021-11-12T13:09:00Z">
        <w:r w:rsidR="00B04AFE">
          <w:t>Implementasi</w:t>
        </w:r>
        <w:proofErr w:type="spellEnd"/>
        <w:r w:rsidR="00B04AFE">
          <w:t xml:space="preserve"> </w:t>
        </w:r>
        <w:proofErr w:type="spellStart"/>
        <w:r w:rsidR="00B04AFE">
          <w:t>Sistem</w:t>
        </w:r>
      </w:ins>
      <w:proofErr w:type="spellEnd"/>
      <w:r>
        <w:t>,</w:t>
      </w:r>
      <w:del w:id="131" w:author="Rafi Aziizi" w:date="2021-11-12T13:10:00Z">
        <w:r w:rsidDel="00B04AFE">
          <w:delText xml:space="preserve"> </w:delText>
        </w:r>
      </w:del>
      <w:ins w:id="132"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133"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13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135"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136" w:author="Rafi Aziizi" w:date="2021-11-12T13:12:00Z">
        <w:r w:rsidR="004532A9" w:rsidDel="0004566C">
          <w:delText>siap untuk dirilis</w:delText>
        </w:r>
      </w:del>
      <w:proofErr w:type="spellStart"/>
      <w:ins w:id="137"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DD58467" w:rsidR="00040376" w:rsidRDefault="00040376" w:rsidP="00542F54">
      <w:pPr>
        <w:pStyle w:val="Heading2"/>
        <w:ind w:left="567" w:hanging="567"/>
        <w:rPr>
          <w:lang w:val="en-US"/>
        </w:rPr>
      </w:pPr>
      <w:bookmarkStart w:id="138" w:name="_Toc80034216"/>
      <w:bookmarkStart w:id="139" w:name="_Toc83115718"/>
      <w:proofErr w:type="spellStart"/>
      <w:r>
        <w:rPr>
          <w:lang w:val="en-US"/>
        </w:rPr>
        <w:t>Sistematika</w:t>
      </w:r>
      <w:proofErr w:type="spellEnd"/>
      <w:r>
        <w:rPr>
          <w:lang w:val="en-US"/>
        </w:rPr>
        <w:t xml:space="preserve"> </w:t>
      </w:r>
      <w:proofErr w:type="spellStart"/>
      <w:r>
        <w:rPr>
          <w:lang w:val="en-US"/>
        </w:rPr>
        <w:t>Penulisan</w:t>
      </w:r>
      <w:bookmarkEnd w:id="138"/>
      <w:bookmarkEnd w:id="139"/>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0" w:name="_Toc80034217"/>
      <w:bookmarkStart w:id="141"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0"/>
      <w:bookmarkEnd w:id="141"/>
    </w:p>
    <w:p w14:paraId="2E883654" w14:textId="434AE4E3" w:rsidR="00040376" w:rsidRDefault="00040376" w:rsidP="00C93BF7">
      <w:pPr>
        <w:pStyle w:val="Heading2"/>
        <w:numPr>
          <w:ilvl w:val="0"/>
          <w:numId w:val="3"/>
        </w:numPr>
        <w:ind w:left="709" w:hanging="709"/>
        <w:rPr>
          <w:lang w:val="en-US"/>
        </w:rPr>
      </w:pPr>
      <w:bookmarkStart w:id="142" w:name="_Toc80034218"/>
      <w:bookmarkStart w:id="143" w:name="_Toc83115720"/>
      <w:proofErr w:type="spellStart"/>
      <w:r>
        <w:rPr>
          <w:lang w:val="en-US"/>
        </w:rPr>
        <w:t>Landasan</w:t>
      </w:r>
      <w:proofErr w:type="spellEnd"/>
      <w:r>
        <w:rPr>
          <w:lang w:val="en-US"/>
        </w:rPr>
        <w:t xml:space="preserve"> </w:t>
      </w:r>
      <w:proofErr w:type="spellStart"/>
      <w:r>
        <w:rPr>
          <w:lang w:val="en-US"/>
        </w:rPr>
        <w:t>Teori</w:t>
      </w:r>
      <w:bookmarkEnd w:id="142"/>
      <w:bookmarkEnd w:id="143"/>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144" w:name="_Toc80034219"/>
      <w:bookmarkStart w:id="145" w:name="_Toc83115721"/>
      <w:proofErr w:type="spellStart"/>
      <w:r>
        <w:rPr>
          <w:lang w:val="en-US"/>
        </w:rPr>
        <w:t>Sistem</w:t>
      </w:r>
      <w:proofErr w:type="spellEnd"/>
      <w:r>
        <w:rPr>
          <w:lang w:val="en-US"/>
        </w:rPr>
        <w:t xml:space="preserve"> </w:t>
      </w:r>
      <w:proofErr w:type="spellStart"/>
      <w:r>
        <w:rPr>
          <w:lang w:val="en-US"/>
        </w:rPr>
        <w:t>Informasi</w:t>
      </w:r>
      <w:bookmarkEnd w:id="144"/>
      <w:bookmarkEnd w:id="145"/>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146" w:name="_Toc80034220"/>
      <w:bookmarkStart w:id="147" w:name="_Toc83115722"/>
      <w:r>
        <w:rPr>
          <w:lang w:val="en-US"/>
        </w:rPr>
        <w:t>Basis Data</w:t>
      </w:r>
      <w:bookmarkEnd w:id="146"/>
      <w:bookmarkEnd w:id="147"/>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148" w:name="_Toc80034221"/>
      <w:bookmarkStart w:id="149" w:name="_Toc83115723"/>
      <w:r>
        <w:rPr>
          <w:lang w:val="en-US"/>
        </w:rPr>
        <w:lastRenderedPageBreak/>
        <w:t>XAMPP</w:t>
      </w:r>
      <w:bookmarkEnd w:id="148"/>
      <w:bookmarkEnd w:id="149"/>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150" w:name="_Toc80034222"/>
      <w:bookmarkStart w:id="151" w:name="_Toc83115724"/>
      <w:r>
        <w:rPr>
          <w:lang w:val="en-US"/>
        </w:rPr>
        <w:t xml:space="preserve">Unified </w:t>
      </w:r>
      <w:r w:rsidRPr="009229B1">
        <w:t>Modeling Language (UML)</w:t>
      </w:r>
      <w:bookmarkEnd w:id="150"/>
      <w:bookmarkEnd w:id="151"/>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152" w:author="Rafi Aziizi" w:date="2021-11-12T13:13:00Z"/>
          <w:lang w:val="en-US"/>
        </w:rPr>
      </w:pPr>
      <w:bookmarkStart w:id="153" w:name="_Toc80034223"/>
      <w:bookmarkStart w:id="154" w:name="_Toc83115725"/>
      <w:commentRangeStart w:id="155"/>
      <w:del w:id="156" w:author="Rafi Aziizi" w:date="2021-11-12T13:13:00Z">
        <w:r w:rsidRPr="00D85F50" w:rsidDel="0004566C">
          <w:rPr>
            <w:lang w:val="en-US"/>
          </w:rPr>
          <w:delText>Flowchart</w:delText>
        </w:r>
        <w:bookmarkEnd w:id="153"/>
        <w:bookmarkEnd w:id="154"/>
        <w:commentRangeEnd w:id="155"/>
        <w:r w:rsidR="00C9617C" w:rsidDel="0004566C">
          <w:rPr>
            <w:rStyle w:val="CommentReference"/>
            <w:rFonts w:eastAsia="Times New Roman"/>
            <w:b w:val="0"/>
            <w:lang w:val="en-US"/>
          </w:rPr>
          <w:commentReference w:id="155"/>
        </w:r>
        <w:r w:rsidRPr="00D85F50" w:rsidDel="0004566C">
          <w:rPr>
            <w:lang w:val="en-US"/>
          </w:rPr>
          <w:delText xml:space="preserve"> </w:delText>
        </w:r>
      </w:del>
    </w:p>
    <w:p w14:paraId="30D45937" w14:textId="065D0157" w:rsidR="002E3348" w:rsidRPr="002E3348" w:rsidDel="0004566C" w:rsidRDefault="002E3348" w:rsidP="00177B0A">
      <w:pPr>
        <w:ind w:firstLine="709"/>
        <w:rPr>
          <w:del w:id="157" w:author="Rafi Aziizi" w:date="2021-11-12T13:13:00Z"/>
        </w:rPr>
      </w:pPr>
      <w:del w:id="158"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59" w:name="_Toc80034224"/>
      <w:bookmarkStart w:id="160" w:name="_Toc83115726"/>
      <w:proofErr w:type="spellStart"/>
      <w:r>
        <w:rPr>
          <w:lang w:val="en-US"/>
        </w:rPr>
        <w:t>Analisis</w:t>
      </w:r>
      <w:proofErr w:type="spellEnd"/>
      <w:r>
        <w:rPr>
          <w:lang w:val="en-US"/>
        </w:rPr>
        <w:t xml:space="preserve"> </w:t>
      </w:r>
      <w:proofErr w:type="spellStart"/>
      <w:r>
        <w:rPr>
          <w:lang w:val="en-US"/>
        </w:rPr>
        <w:t>Sistem</w:t>
      </w:r>
      <w:bookmarkEnd w:id="159"/>
      <w:bookmarkEnd w:id="1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161" w:name="_Toc80034225"/>
      <w:bookmarkStart w:id="162"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161"/>
      <w:bookmarkEnd w:id="1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163" w:name="_Toc80034226"/>
      <w:bookmarkStart w:id="164" w:name="_Toc83115728"/>
      <w:r>
        <w:rPr>
          <w:lang w:val="en-US"/>
        </w:rPr>
        <w:t>RFID</w:t>
      </w:r>
      <w:bookmarkEnd w:id="163"/>
      <w:bookmarkEnd w:id="1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165" w:name="_Toc80034227"/>
      <w:bookmarkStart w:id="166" w:name="_Toc83115729"/>
      <w:r>
        <w:rPr>
          <w:lang w:val="en-US"/>
        </w:rPr>
        <w:t>Ra</w:t>
      </w:r>
      <w:r w:rsidR="001205CF">
        <w:rPr>
          <w:lang w:val="en-US"/>
        </w:rPr>
        <w:t>s</w:t>
      </w:r>
      <w:r>
        <w:rPr>
          <w:lang w:val="en-US"/>
        </w:rPr>
        <w:t>pberry</w:t>
      </w:r>
      <w:bookmarkEnd w:id="165"/>
      <w:bookmarkEnd w:id="16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167" w:name="_Toc80034228"/>
      <w:bookmarkStart w:id="168" w:name="_Toc83115730"/>
      <w:proofErr w:type="spellStart"/>
      <w:r>
        <w:rPr>
          <w:lang w:val="en-US"/>
        </w:rPr>
        <w:t>Studi</w:t>
      </w:r>
      <w:proofErr w:type="spellEnd"/>
      <w:r>
        <w:rPr>
          <w:lang w:val="en-US"/>
        </w:rPr>
        <w:t xml:space="preserve"> </w:t>
      </w:r>
      <w:commentRangeStart w:id="169"/>
      <w:proofErr w:type="spellStart"/>
      <w:r>
        <w:rPr>
          <w:lang w:val="en-US"/>
        </w:rPr>
        <w:t>Pustaka</w:t>
      </w:r>
      <w:bookmarkEnd w:id="167"/>
      <w:bookmarkEnd w:id="168"/>
      <w:commentRangeEnd w:id="169"/>
      <w:proofErr w:type="spellEnd"/>
      <w:r w:rsidR="00C9617C">
        <w:rPr>
          <w:rStyle w:val="CommentReference"/>
          <w:rFonts w:eastAsia="Times New Roman"/>
          <w:b w:val="0"/>
          <w:lang w:val="en-US"/>
        </w:rPr>
        <w:commentReference w:id="169"/>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170" w:author="Rafi Aziizi" w:date="2021-11-12T13:14:00Z">
        <w:r w:rsidR="0004566C">
          <w:t>i</w:t>
        </w:r>
      </w:ins>
      <w:proofErr w:type="spellEnd"/>
      <w:del w:id="171"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2" w:name="_Toc80034229"/>
      <w:bookmarkStart w:id="17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2"/>
      <w:bookmarkEnd w:id="173"/>
    </w:p>
    <w:p w14:paraId="2A41D854" w14:textId="13B768E1" w:rsidR="00746D78" w:rsidRDefault="00746D78" w:rsidP="00C93BF7">
      <w:pPr>
        <w:pStyle w:val="Heading2"/>
        <w:numPr>
          <w:ilvl w:val="1"/>
          <w:numId w:val="4"/>
        </w:numPr>
        <w:ind w:left="709" w:hanging="709"/>
        <w:rPr>
          <w:lang w:val="en-US"/>
        </w:rPr>
      </w:pPr>
      <w:bookmarkStart w:id="174" w:name="_Toc80034230"/>
      <w:bookmarkStart w:id="175"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74"/>
      <w:bookmarkEnd w:id="175"/>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w:t>
      </w:r>
      <w:proofErr w:type="spellStart"/>
      <w:r w:rsidRPr="00C80ED5">
        <w:t>Dinas</w:t>
      </w:r>
      <w:proofErr w:type="spellEnd"/>
      <w:r w:rsidRPr="00C80ED5">
        <w:t xml:space="preserve">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176" w:name="_Toc80034231"/>
      <w:bookmarkStart w:id="177"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76"/>
      <w:bookmarkEnd w:id="177"/>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1F2641" w:rsidRPr="00630A6E" w:rsidRDefault="001F2641" w:rsidP="00832EA1">
                            <w:pPr>
                              <w:pStyle w:val="Caption"/>
                              <w:rPr>
                                <w:b/>
                                <w:noProof/>
                                <w:color w:val="auto"/>
                                <w:lang w:val="id-ID"/>
                              </w:rPr>
                            </w:pPr>
                            <w:bookmarkStart w:id="178"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179"/>
                      <w:proofErr w:type="spellEnd"/>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180" w:name="_Toc80034232"/>
      <w:bookmarkStart w:id="181"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80"/>
      <w:bookmarkEnd w:id="181"/>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182" w:name="_Toc80034233"/>
      <w:bookmarkStart w:id="183" w:name="_Toc83115735"/>
      <w:proofErr w:type="spellStart"/>
      <w:r>
        <w:rPr>
          <w:lang w:val="en-US"/>
        </w:rPr>
        <w:t>Struktur</w:t>
      </w:r>
      <w:proofErr w:type="spellEnd"/>
      <w:r>
        <w:rPr>
          <w:lang w:val="en-US"/>
        </w:rPr>
        <w:t xml:space="preserve"> </w:t>
      </w:r>
      <w:proofErr w:type="spellStart"/>
      <w:r>
        <w:rPr>
          <w:lang w:val="en-US"/>
        </w:rPr>
        <w:t>Organisasi</w:t>
      </w:r>
      <w:bookmarkEnd w:id="182"/>
      <w:bookmarkEnd w:id="183"/>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1F2641" w:rsidRPr="00B90116" w:rsidRDefault="001F2641" w:rsidP="00832EA1">
                            <w:pPr>
                              <w:pStyle w:val="Caption"/>
                              <w:jc w:val="center"/>
                              <w:rPr>
                                <w:noProof/>
                                <w:sz w:val="24"/>
                                <w:szCs w:val="24"/>
                              </w:rPr>
                            </w:pPr>
                            <w:bookmarkStart w:id="184"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1F2641" w:rsidRPr="00B90116" w:rsidRDefault="001F2641" w:rsidP="00832EA1">
                      <w:pPr>
                        <w:pStyle w:val="Caption"/>
                        <w:jc w:val="center"/>
                        <w:rPr>
                          <w:noProof/>
                          <w:sz w:val="24"/>
                          <w:szCs w:val="24"/>
                        </w:rPr>
                      </w:pPr>
                      <w:bookmarkStart w:id="185"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85"/>
                      <w:proofErr w:type="spellEnd"/>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70C05497" w:rsidR="00746D78" w:rsidRDefault="00746D78" w:rsidP="00C93BF7">
      <w:pPr>
        <w:pStyle w:val="Heading2"/>
        <w:numPr>
          <w:ilvl w:val="1"/>
          <w:numId w:val="4"/>
        </w:numPr>
        <w:ind w:left="709" w:hanging="709"/>
        <w:rPr>
          <w:lang w:val="en-US"/>
        </w:rPr>
      </w:pPr>
      <w:bookmarkStart w:id="186" w:name="_Toc80034234"/>
      <w:bookmarkStart w:id="187"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86"/>
      <w:bookmarkEnd w:id="187"/>
      <w:proofErr w:type="spellEnd"/>
    </w:p>
    <w:p w14:paraId="1D7A1A7F" w14:textId="0E58F8EB" w:rsidR="00B0071F" w:rsidRPr="00B0071F" w:rsidRDefault="0093375E" w:rsidP="000F1488">
      <w:pPr>
        <w:ind w:firstLine="709"/>
      </w:pPr>
      <w:proofErr w:type="spellStart"/>
      <w:ins w:id="188"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189"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190"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191"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192" w:author="Rafi Aziizi" w:date="2021-11-12T13:31:00Z">
        <w:r>
          <w:t xml:space="preserve"> 3.2.1 </w:t>
        </w:r>
        <w:proofErr w:type="spellStart"/>
        <w:r>
          <w:t>sampai</w:t>
        </w:r>
        <w:proofErr w:type="spellEnd"/>
        <w:r>
          <w:t xml:space="preserve"> 3.2.4.</w:t>
        </w:r>
      </w:ins>
      <w:del w:id="193"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4" w:author="Rafi Aziizi" w:date="2021-11-12T13:20:00Z">
        <w:r w:rsidR="00C47083" w:rsidDel="0004566C">
          <w:delText>minggu</w:delText>
        </w:r>
      </w:del>
      <w:del w:id="195"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6" w:name="_Toc80034235"/>
      <w:bookmarkStart w:id="197" w:name="_Toc83115737"/>
      <w:r>
        <w:rPr>
          <w:lang w:val="en-US"/>
        </w:rPr>
        <w:t xml:space="preserve">Proses </w:t>
      </w:r>
      <w:proofErr w:type="spellStart"/>
      <w:r>
        <w:rPr>
          <w:lang w:val="en-US"/>
        </w:rPr>
        <w:t>Bisnis</w:t>
      </w:r>
      <w:proofErr w:type="spellEnd"/>
      <w:del w:id="198" w:author="Rafi Aziizi" w:date="2021-11-12T13:24:00Z">
        <w:r w:rsidDel="0093375E">
          <w:rPr>
            <w:lang w:val="en-US"/>
          </w:rPr>
          <w:delText xml:space="preserve"> Data Absen </w:delText>
        </w:r>
        <w:commentRangeStart w:id="199"/>
        <w:r w:rsidDel="0093375E">
          <w:rPr>
            <w:lang w:val="en-US"/>
          </w:rPr>
          <w:delText>Siswa</w:delText>
        </w:r>
        <w:bookmarkEnd w:id="196"/>
        <w:bookmarkEnd w:id="197"/>
        <w:commentRangeEnd w:id="199"/>
        <w:r w:rsidR="00C9617C" w:rsidDel="0093375E">
          <w:rPr>
            <w:rStyle w:val="CommentReference"/>
            <w:rFonts w:eastAsia="Times New Roman"/>
            <w:b w:val="0"/>
            <w:lang w:val="en-US"/>
          </w:rPr>
          <w:commentReference w:id="199"/>
        </w:r>
      </w:del>
    </w:p>
    <w:p w14:paraId="63CBC17C" w14:textId="60FAFE86" w:rsidR="0093375E" w:rsidRDefault="0093375E" w:rsidP="0093375E">
      <w:pPr>
        <w:ind w:firstLine="567"/>
        <w:rPr>
          <w:ins w:id="200" w:author="Rafi Aziizi" w:date="2021-11-12T13:23:00Z"/>
        </w:rPr>
        <w:pPrChange w:id="201" w:author="Rafi Aziizi" w:date="2021-11-12T13:23:00Z">
          <w:pPr>
            <w:ind w:firstLine="360"/>
          </w:pPr>
        </w:pPrChange>
      </w:pPr>
      <w:proofErr w:type="spellStart"/>
      <w:ins w:id="202" w:author="Rafi Aziizi" w:date="2021-11-12T13:23: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1ACAA55B" w14:textId="77777777" w:rsidR="0093375E" w:rsidRDefault="0093375E" w:rsidP="0093375E">
      <w:pPr>
        <w:ind w:firstLine="709"/>
        <w:rPr>
          <w:ins w:id="203" w:author="Rafi Aziizi" w:date="2021-11-12T13:23:00Z"/>
        </w:rPr>
      </w:pPr>
      <w:ins w:id="204"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77777777" w:rsidR="0093375E" w:rsidRDefault="0093375E" w:rsidP="0093375E">
      <w:pPr>
        <w:pStyle w:val="Caption"/>
        <w:jc w:val="center"/>
        <w:rPr>
          <w:ins w:id="205" w:author="Rafi Aziizi" w:date="2021-11-12T13:23:00Z"/>
        </w:rPr>
      </w:pPr>
      <w:ins w:id="206" w:author="Rafi Aziizi" w:date="2021-11-12T13:23:00Z">
        <w:r>
          <w:t xml:space="preserve">Gambar 3. </w:t>
        </w:r>
        <w:r>
          <w:fldChar w:fldCharType="begin"/>
        </w:r>
        <w:r>
          <w:instrText xml:space="preserve"> SEQ Gambar_3. \* ARABIC </w:instrText>
        </w:r>
        <w:r>
          <w:fldChar w:fldCharType="separate"/>
        </w:r>
        <w:r>
          <w:rPr>
            <w:noProof/>
          </w:rPr>
          <w:t>3</w:t>
        </w:r>
        <w:r>
          <w:fldChar w:fldCharType="end"/>
        </w:r>
        <w:r>
          <w:t xml:space="preserve"> Proses </w:t>
        </w:r>
        <w:proofErr w:type="spellStart"/>
        <w:r>
          <w:t>Bisnis</w:t>
        </w:r>
        <w:proofErr w:type="spellEnd"/>
        <w:r>
          <w:t xml:space="preserve"> Data </w:t>
        </w:r>
        <w:proofErr w:type="spellStart"/>
        <w:r>
          <w:t>Absen</w:t>
        </w:r>
        <w:proofErr w:type="spellEnd"/>
        <w:r>
          <w:t xml:space="preserve"> </w:t>
        </w:r>
        <w:proofErr w:type="spellStart"/>
        <w:r>
          <w:t>Siswa</w:t>
        </w:r>
        <w:proofErr w:type="spellEnd"/>
      </w:ins>
    </w:p>
    <w:p w14:paraId="6BDC8828" w14:textId="67CCE333" w:rsidR="00880D9D" w:rsidDel="0093375E" w:rsidRDefault="0093375E" w:rsidP="0093375E">
      <w:pPr>
        <w:jc w:val="center"/>
        <w:rPr>
          <w:del w:id="207" w:author="Rafi Aziizi" w:date="2021-11-12T13:22:00Z"/>
        </w:rPr>
        <w:pPrChange w:id="208" w:author="Rafi Aziizi" w:date="2021-11-12T13:26:00Z">
          <w:pPr>
            <w:ind w:firstLine="709"/>
          </w:pPr>
        </w:pPrChange>
      </w:pPr>
      <w:ins w:id="209" w:author="Rafi Aziizi" w:date="2021-11-12T13:23:00Z">
        <w:r>
          <w:rPr>
            <w:b/>
          </w:rPr>
          <w:t>(</w:t>
        </w:r>
        <w:proofErr w:type="spellStart"/>
        <w:r>
          <w:rPr>
            <w:b/>
          </w:rPr>
          <w:t>Sumber</w:t>
        </w:r>
        <w:proofErr w:type="spellEnd"/>
        <w:r>
          <w:rPr>
            <w:b/>
          </w:rPr>
          <w:t>:</w:t>
        </w:r>
        <w:r>
          <w:t xml:space="preserve"> </w:t>
        </w:r>
        <w:proofErr w:type="spellStart"/>
        <w:r>
          <w:t>Penyusun</w:t>
        </w:r>
        <w:proofErr w:type="spellEnd"/>
        <w:r>
          <w:t>)</w:t>
        </w:r>
      </w:ins>
      <w:del w:id="210"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rsidP="0093375E">
      <w:pPr>
        <w:jc w:val="center"/>
        <w:rPr>
          <w:moveFrom w:id="211" w:author="Rafi Aziizi" w:date="2021-11-12T13:21:00Z"/>
        </w:rPr>
        <w:pPrChange w:id="212" w:author="Rafi Aziizi" w:date="2021-11-12T13:26:00Z">
          <w:pPr>
            <w:ind w:firstLine="709"/>
          </w:pPr>
        </w:pPrChange>
      </w:pPr>
      <w:moveFromRangeStart w:id="213" w:author="Rafi Aziizi" w:date="2021-11-12T13:21:00Z" w:name="move87615713"/>
      <w:moveFrom w:id="214" w:author="Rafi Aziizi" w:date="2021-11-12T13:21:00Z">
        <w:r w:rsidDel="0093375E">
          <w:t>Beberapa aturan terkait mengenai proses bisnis data absen siswa yaitu :</w:t>
        </w:r>
      </w:moveFrom>
    </w:p>
    <w:p w14:paraId="212F3C8A" w14:textId="512CDA38" w:rsidR="00305A2E" w:rsidDel="0093375E" w:rsidRDefault="00305A2E" w:rsidP="0093375E">
      <w:pPr>
        <w:jc w:val="center"/>
        <w:rPr>
          <w:moveFrom w:id="215" w:author="Rafi Aziizi" w:date="2021-11-12T13:21:00Z"/>
        </w:rPr>
        <w:pPrChange w:id="216" w:author="Rafi Aziizi" w:date="2021-11-12T13:26:00Z">
          <w:pPr>
            <w:pStyle w:val="ListParagraph"/>
            <w:numPr>
              <w:numId w:val="75"/>
            </w:numPr>
            <w:ind w:hanging="360"/>
          </w:pPr>
        </w:pPrChange>
      </w:pPr>
      <w:moveFrom w:id="217" w:author="Rafi Aziizi" w:date="2021-11-12T13:21:00Z">
        <w:r w:rsidDel="0093375E">
          <w:t>Siswa harus masuk sekolah sebelum jam 07:15:00, apabila lebih dari jam tersebut dianggap terlambat/alpha.</w:t>
        </w:r>
      </w:moveFrom>
    </w:p>
    <w:p w14:paraId="0124CCD9" w14:textId="00017B25" w:rsidR="00305A2E" w:rsidDel="0093375E" w:rsidRDefault="00305A2E" w:rsidP="0093375E">
      <w:pPr>
        <w:jc w:val="center"/>
        <w:rPr>
          <w:moveFrom w:id="218" w:author="Rafi Aziizi" w:date="2021-11-12T13:21:00Z"/>
        </w:rPr>
        <w:pPrChange w:id="219" w:author="Rafi Aziizi" w:date="2021-11-12T13:26:00Z">
          <w:pPr>
            <w:pStyle w:val="ListParagraph"/>
            <w:numPr>
              <w:numId w:val="75"/>
            </w:numPr>
            <w:ind w:hanging="360"/>
          </w:pPr>
        </w:pPrChange>
      </w:pPr>
      <w:moveFrom w:id="220"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rsidP="0093375E">
      <w:pPr>
        <w:jc w:val="center"/>
        <w:rPr>
          <w:moveFrom w:id="221" w:author="Rafi Aziizi" w:date="2021-11-12T13:21:00Z"/>
        </w:rPr>
        <w:pPrChange w:id="222" w:author="Rafi Aziizi" w:date="2021-11-12T13:26:00Z">
          <w:pPr>
            <w:pStyle w:val="ListParagraph"/>
            <w:numPr>
              <w:numId w:val="75"/>
            </w:numPr>
            <w:ind w:hanging="360"/>
          </w:pPr>
        </w:pPrChange>
      </w:pPr>
      <w:moveFrom w:id="223"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3"/>
    <w:p w14:paraId="11B90FB5" w14:textId="06A3B856" w:rsidR="00111278" w:rsidRDefault="00A2766B" w:rsidP="0093375E">
      <w:pPr>
        <w:jc w:val="center"/>
        <w:pPrChange w:id="224" w:author="Rafi Aziizi" w:date="2021-11-12T13:26:00Z">
          <w:pPr>
            <w:keepNext/>
            <w:jc w:val="center"/>
          </w:pPr>
        </w:pPrChange>
      </w:pPr>
      <w:del w:id="225"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26" w:author="Rafi Aziizi" w:date="2021-11-12T13:22:00Z"/>
        </w:rPr>
      </w:pPr>
      <w:bookmarkStart w:id="227" w:name="_Toc83115816"/>
      <w:moveFromRangeStart w:id="228" w:author="Rafi Aziizi" w:date="2021-11-12T13:22:00Z" w:name="move87615748"/>
      <w:moveFrom w:id="229" w:author="Rafi Aziizi" w:date="2021-11-12T13:22:00Z">
        <w:r w:rsidDel="0093375E">
          <w:t xml:space="preserve">Gambar 3. </w:t>
        </w:r>
        <w:r w:rsidDel="0093375E">
          <w:fldChar w:fldCharType="begin"/>
        </w:r>
        <w:r w:rsidRPr="00357EFF" w:rsidDel="0093375E">
          <w:rPr>
            <w:rPrChange w:id="230" w:author="Rafi Aziizi" w:date="2021-11-12T13:39:00Z">
              <w:rPr/>
            </w:rPrChange>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bookmarkEnd w:id="227"/>
      </w:moveFrom>
    </w:p>
    <w:p w14:paraId="717F137C" w14:textId="188428F9" w:rsidR="00111278" w:rsidDel="0093375E" w:rsidRDefault="00111278" w:rsidP="00111278">
      <w:pPr>
        <w:jc w:val="center"/>
        <w:rPr>
          <w:moveFrom w:id="231" w:author="Rafi Aziizi" w:date="2021-11-12T13:22:00Z"/>
        </w:rPr>
      </w:pPr>
      <w:moveFrom w:id="232"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3" w:name="_Toc80034236"/>
      <w:bookmarkStart w:id="234" w:name="_Toc83115738"/>
      <w:moveFromRangeEnd w:id="228"/>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235"/>
      <w:proofErr w:type="spellStart"/>
      <w:r>
        <w:rPr>
          <w:lang w:val="en-US"/>
        </w:rPr>
        <w:t>Berjalan</w:t>
      </w:r>
      <w:bookmarkEnd w:id="233"/>
      <w:bookmarkEnd w:id="234"/>
      <w:commentRangeEnd w:id="235"/>
      <w:proofErr w:type="spellEnd"/>
      <w:r w:rsidR="00494C80">
        <w:rPr>
          <w:rStyle w:val="CommentReference"/>
          <w:rFonts w:eastAsia="Times New Roman"/>
          <w:b w:val="0"/>
          <w:lang w:val="en-US"/>
        </w:rPr>
        <w:commentReference w:id="235"/>
      </w:r>
    </w:p>
    <w:p w14:paraId="35A129EF" w14:textId="5EB3B703" w:rsidR="00BC49F6" w:rsidDel="00357EFF" w:rsidRDefault="00B67D3D" w:rsidP="003D3CC2">
      <w:pPr>
        <w:ind w:firstLine="709"/>
        <w:rPr>
          <w:del w:id="236" w:author="Rafi Aziizi" w:date="2021-11-12T13:33:00Z"/>
        </w:rPr>
      </w:pPr>
      <w:del w:id="237"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38" w:author="Rafi Aziizi" w:date="2021-11-12T13:32:00Z">
        <w:r w:rsidR="001807FF" w:rsidDel="00357EFF">
          <w:delText>l</w:delText>
        </w:r>
      </w:del>
      <w:del w:id="23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0" w:author="Rafi Aziizi" w:date="2021-11-12T13:26:00Z"/>
        </w:rPr>
      </w:pPr>
      <w:del w:id="241"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2"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7798D7F4" w14:textId="226EFF25" w:rsidR="0093375E" w:rsidRDefault="0093375E" w:rsidP="0093375E">
      <w:pPr>
        <w:ind w:firstLine="709"/>
        <w:rPr>
          <w:ins w:id="243" w:author="Rafi Aziizi" w:date="2021-11-12T13:33:00Z"/>
        </w:rPr>
      </w:pPr>
      <w:proofErr w:type="spellStart"/>
      <w:ins w:id="244"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245" w:author="Rafi Aziizi" w:date="2021-11-12T13:34:00Z">
        <w:r w:rsidR="00357EFF">
          <w:t xml:space="preserve">dan </w:t>
        </w:r>
        <w:proofErr w:type="spellStart"/>
        <w:r w:rsidR="00357EFF">
          <w:t>kelipatan</w:t>
        </w:r>
        <w:proofErr w:type="spellEnd"/>
        <w:r w:rsidR="00357EFF">
          <w:t xml:space="preserve"> 3 </w:t>
        </w:r>
      </w:ins>
      <w:proofErr w:type="spellStart"/>
      <w:ins w:id="246"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lastRenderedPageBreak/>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247" w:author="Rafi Aziizi" w:date="2021-11-12T13:33:00Z">
        <w:r w:rsidR="00357EFF">
          <w:t>.</w:t>
        </w:r>
      </w:ins>
    </w:p>
    <w:p w14:paraId="1C78A02A" w14:textId="5270F7EA" w:rsidR="0093375E" w:rsidRDefault="00357EFF" w:rsidP="000F1488">
      <w:pPr>
        <w:ind w:firstLine="709"/>
        <w:rPr>
          <w:moveTo w:id="248" w:author="Rafi Aziizi" w:date="2021-11-12T13:21:00Z"/>
        </w:rPr>
      </w:pPr>
      <w:proofErr w:type="spellStart"/>
      <w:ins w:id="249"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250" w:author="Rafi Aziizi" w:date="2021-11-12T13:42:00Z">
        <w:r w:rsidR="00BC0DF1">
          <w:t xml:space="preserve">data </w:t>
        </w:r>
      </w:ins>
      <w:proofErr w:type="spellStart"/>
      <w:ins w:id="251"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252" w:author="Rafi Aziizi" w:date="2021-11-12T13:36:00Z">
        <w:r>
          <w:t xml:space="preserve"> </w:t>
        </w:r>
      </w:ins>
      <w:moveToRangeStart w:id="253" w:author="Rafi Aziizi" w:date="2021-11-12T13:21:00Z" w:name="move87615713"/>
      <w:proofErr w:type="spellStart"/>
      <w:moveTo w:id="254" w:author="Rafi Aziizi" w:date="2021-11-12T13:21:00Z">
        <w:r w:rsidR="0093375E">
          <w:t>Beberapa</w:t>
        </w:r>
        <w:proofErr w:type="spellEnd"/>
        <w:r w:rsidR="0093375E">
          <w:t xml:space="preserve"> </w:t>
        </w:r>
        <w:proofErr w:type="spellStart"/>
        <w:r w:rsidR="0093375E">
          <w:t>aturan</w:t>
        </w:r>
        <w:proofErr w:type="spellEnd"/>
        <w:r w:rsidR="0093375E">
          <w:t xml:space="preserve"> </w:t>
        </w:r>
        <w:proofErr w:type="spellStart"/>
        <w:r w:rsidR="0093375E">
          <w:t>terkait</w:t>
        </w:r>
        <w:proofErr w:type="spellEnd"/>
        <w:r w:rsidR="0093375E">
          <w:t xml:space="preserve"> </w:t>
        </w:r>
        <w:proofErr w:type="spellStart"/>
        <w:r w:rsidR="0093375E">
          <w:t>mengenai</w:t>
        </w:r>
        <w:proofErr w:type="spellEnd"/>
        <w:r w:rsidR="0093375E">
          <w:t xml:space="preserve"> </w:t>
        </w:r>
        <w:del w:id="255" w:author="Rafi Aziizi" w:date="2021-11-12T13:35:00Z">
          <w:r w:rsidR="0093375E" w:rsidDel="00357EFF">
            <w:delText xml:space="preserve">proses bisnis data </w:delText>
          </w:r>
        </w:del>
        <w:proofErr w:type="spellStart"/>
        <w:r w:rsidR="0093375E">
          <w:t>absen</w:t>
        </w:r>
      </w:moveTo>
      <w:ins w:id="256" w:author="Rafi Aziizi" w:date="2021-11-12T13:35:00Z">
        <w:r>
          <w:t>si</w:t>
        </w:r>
      </w:ins>
      <w:proofErr w:type="spellEnd"/>
      <w:moveTo w:id="257" w:author="Rafi Aziizi" w:date="2021-11-12T13:21:00Z">
        <w:r w:rsidR="0093375E">
          <w:t xml:space="preserve"> </w:t>
        </w:r>
        <w:proofErr w:type="spellStart"/>
        <w:r w:rsidR="0093375E">
          <w:t>siswa</w:t>
        </w:r>
        <w:proofErr w:type="spellEnd"/>
        <w:r w:rsidR="0093375E">
          <w:t xml:space="preserve"> </w:t>
        </w:r>
        <w:proofErr w:type="spellStart"/>
        <w:proofErr w:type="gramStart"/>
        <w:r w:rsidR="0093375E">
          <w:t>yaitu</w:t>
        </w:r>
        <w:proofErr w:type="spellEnd"/>
        <w:r w:rsidR="0093375E">
          <w:t xml:space="preserve"> :</w:t>
        </w:r>
        <w:proofErr w:type="gramEnd"/>
      </w:moveTo>
    </w:p>
    <w:p w14:paraId="5AA535E3" w14:textId="2BA4D8BC" w:rsidR="0093375E" w:rsidRDefault="0093375E" w:rsidP="00357EFF">
      <w:pPr>
        <w:pStyle w:val="ListParagraph"/>
        <w:numPr>
          <w:ilvl w:val="0"/>
          <w:numId w:val="77"/>
        </w:numPr>
        <w:ind w:left="360"/>
        <w:rPr>
          <w:moveTo w:id="258" w:author="Rafi Aziizi" w:date="2021-11-12T13:21:00Z"/>
        </w:rPr>
        <w:pPrChange w:id="259" w:author="Rafi Aziizi" w:date="2021-11-12T13:36:00Z">
          <w:pPr>
            <w:pStyle w:val="ListParagraph"/>
            <w:numPr>
              <w:numId w:val="75"/>
            </w:numPr>
            <w:ind w:hanging="360"/>
          </w:pPr>
        </w:pPrChange>
      </w:pPr>
      <w:proofErr w:type="spellStart"/>
      <w:moveTo w:id="260" w:author="Rafi Aziizi" w:date="2021-11-12T13:21: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moveTo>
      <w:proofErr w:type="spellStart"/>
      <w:ins w:id="261" w:author="Rafi Aziizi" w:date="2021-11-12T13:43:00Z">
        <w:r w:rsidR="00BC0DF1">
          <w:t>siswa</w:t>
        </w:r>
        <w:proofErr w:type="spellEnd"/>
        <w:r w:rsidR="00BC0DF1">
          <w:t xml:space="preserve"> </w:t>
        </w:r>
        <w:proofErr w:type="spellStart"/>
        <w:r w:rsidR="00BC0DF1">
          <w:t>datang</w:t>
        </w:r>
        <w:proofErr w:type="spellEnd"/>
        <w:r w:rsidR="00BC0DF1">
          <w:t xml:space="preserve"> di jam 07:15:01 </w:t>
        </w:r>
        <w:proofErr w:type="spellStart"/>
        <w:r w:rsidR="00BC0DF1">
          <w:t>hingga</w:t>
        </w:r>
        <w:proofErr w:type="spellEnd"/>
        <w:r w:rsidR="00BC0DF1">
          <w:t xml:space="preserve"> 07:30:00 </w:t>
        </w:r>
        <w:proofErr w:type="spellStart"/>
        <w:r w:rsidR="00BC0DF1">
          <w:t>maka</w:t>
        </w:r>
        <w:proofErr w:type="spellEnd"/>
        <w:r w:rsidR="00BC0DF1">
          <w:t xml:space="preserve"> </w:t>
        </w:r>
      </w:ins>
      <w:ins w:id="262" w:author="Rafi Aziizi" w:date="2021-11-12T13:44:00Z">
        <w:r w:rsidR="00BC0DF1">
          <w:t xml:space="preserve">status </w:t>
        </w:r>
        <w:proofErr w:type="spellStart"/>
        <w:r w:rsidR="00BC0DF1">
          <w:t>kehadiran</w:t>
        </w:r>
        <w:proofErr w:type="spellEnd"/>
        <w:r w:rsidR="00BC0DF1">
          <w:t xml:space="preserve"> </w:t>
        </w:r>
        <w:proofErr w:type="spellStart"/>
        <w:r w:rsidR="00BC0DF1">
          <w:t>siswa</w:t>
        </w:r>
        <w:proofErr w:type="spellEnd"/>
        <w:r w:rsidR="00BC0DF1">
          <w:t xml:space="preserve"> </w:t>
        </w:r>
        <w:proofErr w:type="spellStart"/>
        <w:r w:rsidR="00BC0DF1">
          <w:t>dianggap</w:t>
        </w:r>
        <w:proofErr w:type="spellEnd"/>
        <w:r w:rsidR="00BC0DF1">
          <w:t xml:space="preserve"> </w:t>
        </w:r>
        <w:proofErr w:type="spellStart"/>
        <w:r w:rsidR="00BC0DF1">
          <w:t>terlambat</w:t>
        </w:r>
        <w:proofErr w:type="spellEnd"/>
        <w:r w:rsidR="00BC0DF1">
          <w:t xml:space="preserve"> </w:t>
        </w:r>
        <w:proofErr w:type="spellStart"/>
        <w:r w:rsidR="00BC0DF1">
          <w:t>namun</w:t>
        </w:r>
        <w:proofErr w:type="spellEnd"/>
        <w:r w:rsidR="00BC0DF1">
          <w:t xml:space="preserve"> </w:t>
        </w:r>
        <w:proofErr w:type="spellStart"/>
        <w:r w:rsidR="00BC0DF1">
          <w:t>tetap</w:t>
        </w:r>
        <w:proofErr w:type="spellEnd"/>
        <w:r w:rsidR="00BC0DF1">
          <w:t xml:space="preserve"> </w:t>
        </w:r>
        <w:proofErr w:type="spellStart"/>
        <w:r w:rsidR="00BC0DF1">
          <w:t>diperbolehkan</w:t>
        </w:r>
        <w:proofErr w:type="spellEnd"/>
        <w:r w:rsidR="00BC0DF1">
          <w:t xml:space="preserve"> </w:t>
        </w:r>
        <w:proofErr w:type="spellStart"/>
        <w:r w:rsidR="00BC0DF1">
          <w:t>masuk</w:t>
        </w:r>
        <w:proofErr w:type="spellEnd"/>
        <w:r w:rsidR="00BC0DF1">
          <w:t xml:space="preserve"> </w:t>
        </w:r>
        <w:proofErr w:type="spellStart"/>
        <w:r w:rsidR="00BC0DF1">
          <w:t>s</w:t>
        </w:r>
      </w:ins>
      <w:ins w:id="263" w:author="Rafi Aziizi" w:date="2021-11-12T13:45:00Z">
        <w:r w:rsidR="00BC0DF1">
          <w:t>ekolah</w:t>
        </w:r>
      </w:ins>
      <w:proofErr w:type="spellEnd"/>
      <w:ins w:id="264" w:author="Rafi Aziizi" w:date="2021-11-12T13:44:00Z">
        <w:r w:rsidR="00BC0DF1">
          <w:t xml:space="preserve">, </w:t>
        </w:r>
        <w:proofErr w:type="spellStart"/>
        <w:r w:rsidR="00BC0DF1">
          <w:t>sedangkan</w:t>
        </w:r>
        <w:proofErr w:type="spellEnd"/>
        <w:r w:rsidR="00BC0DF1">
          <w:t xml:space="preserve"> </w:t>
        </w:r>
      </w:ins>
      <w:proofErr w:type="spellStart"/>
      <w:moveTo w:id="265" w:author="Rafi Aziizi" w:date="2021-11-12T13:21:00Z">
        <w:r>
          <w:t>lebih</w:t>
        </w:r>
        <w:proofErr w:type="spellEnd"/>
        <w:r>
          <w:t xml:space="preserve"> </w:t>
        </w:r>
        <w:proofErr w:type="spellStart"/>
        <w:r>
          <w:t>dari</w:t>
        </w:r>
        <w:proofErr w:type="spellEnd"/>
        <w:r>
          <w:t xml:space="preserve"> jam </w:t>
        </w:r>
      </w:moveTo>
      <w:ins w:id="266" w:author="Rafi Aziizi" w:date="2021-11-12T13:44:00Z">
        <w:r w:rsidR="00BC0DF1">
          <w:t>07:30:0</w:t>
        </w:r>
      </w:ins>
      <w:ins w:id="267" w:author="Rafi Aziizi" w:date="2021-11-12T13:45:00Z">
        <w:r w:rsidR="00BC0DF1">
          <w:t>0</w:t>
        </w:r>
      </w:ins>
      <w:ins w:id="268" w:author="Rafi Aziizi" w:date="2021-11-12T13:44:00Z">
        <w:r w:rsidR="00BC0DF1">
          <w:t xml:space="preserve"> </w:t>
        </w:r>
        <w:proofErr w:type="spellStart"/>
        <w:r w:rsidR="00BC0DF1">
          <w:t>maka</w:t>
        </w:r>
        <w:proofErr w:type="spellEnd"/>
        <w:r w:rsidR="00BC0DF1">
          <w:t xml:space="preserve"> </w:t>
        </w:r>
        <w:proofErr w:type="spellStart"/>
        <w:r w:rsidR="00BC0DF1">
          <w:t>siswa</w:t>
        </w:r>
      </w:ins>
      <w:proofErr w:type="spellEnd"/>
      <w:moveTo w:id="269" w:author="Rafi Aziizi" w:date="2021-11-12T13:21:00Z">
        <w:del w:id="270" w:author="Rafi Aziizi" w:date="2021-11-12T13:44:00Z">
          <w:r w:rsidDel="00BC0DF1">
            <w:delText>tersebut</w:delText>
          </w:r>
        </w:del>
        <w:r>
          <w:t xml:space="preserve"> </w:t>
        </w:r>
        <w:proofErr w:type="spellStart"/>
        <w:r>
          <w:t>dianggap</w:t>
        </w:r>
        <w:proofErr w:type="spellEnd"/>
        <w:r>
          <w:t xml:space="preserve"> </w:t>
        </w:r>
        <w:del w:id="271" w:author="Rafi Aziizi" w:date="2021-11-12T13:44:00Z">
          <w:r w:rsidDel="00BC0DF1">
            <w:delText>terlambat/</w:delText>
          </w:r>
        </w:del>
        <w:r>
          <w:t>alph</w:t>
        </w:r>
      </w:moveTo>
      <w:ins w:id="272" w:author="Rafi Aziizi" w:date="2021-11-12T13:45:00Z">
        <w:r w:rsidR="00BC0DF1">
          <w:t xml:space="preserve">a dan </w:t>
        </w:r>
        <w:proofErr w:type="spellStart"/>
        <w:r w:rsidR="00BC0DF1">
          <w:t>dilarang</w:t>
        </w:r>
        <w:proofErr w:type="spellEnd"/>
        <w:r w:rsidR="00BC0DF1">
          <w:t xml:space="preserve"> </w:t>
        </w:r>
        <w:proofErr w:type="spellStart"/>
        <w:r w:rsidR="00BC0DF1">
          <w:t>masuk</w:t>
        </w:r>
      </w:ins>
      <w:proofErr w:type="spellEnd"/>
      <w:moveTo w:id="273" w:author="Rafi Aziizi" w:date="2021-11-12T13:21:00Z">
        <w:del w:id="274" w:author="Rafi Aziizi" w:date="2021-11-12T13:45:00Z">
          <w:r w:rsidDel="00BC0DF1">
            <w:delText>a</w:delText>
          </w:r>
        </w:del>
        <w:r>
          <w:t>.</w:t>
        </w:r>
      </w:moveTo>
    </w:p>
    <w:p w14:paraId="0F111C03" w14:textId="5186ADDD" w:rsidR="0093375E" w:rsidRDefault="0093375E" w:rsidP="00357EFF">
      <w:pPr>
        <w:pStyle w:val="ListParagraph"/>
        <w:numPr>
          <w:ilvl w:val="0"/>
          <w:numId w:val="77"/>
        </w:numPr>
        <w:ind w:left="360"/>
        <w:rPr>
          <w:moveTo w:id="275" w:author="Rafi Aziizi" w:date="2021-11-12T13:21:00Z"/>
        </w:rPr>
        <w:pPrChange w:id="276" w:author="Rafi Aziizi" w:date="2021-11-12T13:36:00Z">
          <w:pPr>
            <w:pStyle w:val="ListParagraph"/>
            <w:numPr>
              <w:numId w:val="75"/>
            </w:numPr>
            <w:ind w:hanging="360"/>
          </w:pPr>
        </w:pPrChange>
      </w:pPr>
      <w:proofErr w:type="spellStart"/>
      <w:moveTo w:id="277" w:author="Rafi Aziizi" w:date="2021-11-12T13:21:00Z">
        <w:r>
          <w:t>Apabila</w:t>
        </w:r>
        <w:proofErr w:type="spellEnd"/>
        <w:r>
          <w:t xml:space="preserve"> </w:t>
        </w:r>
        <w:proofErr w:type="spellStart"/>
        <w:r>
          <w:t>siswa</w:t>
        </w:r>
        <w:proofErr w:type="spellEnd"/>
        <w:r>
          <w:t xml:space="preserve"> </w:t>
        </w:r>
        <w:proofErr w:type="spellStart"/>
        <w:r>
          <w:t>mempunyai</w:t>
        </w:r>
        <w:proofErr w:type="spellEnd"/>
        <w:r>
          <w:t xml:space="preserve"> status</w:t>
        </w:r>
      </w:moveTo>
      <w:ins w:id="278" w:author="Rafi Aziizi" w:date="2021-11-12T13:45:00Z">
        <w:r w:rsidR="00BC0DF1">
          <w:t xml:space="preserve"> </w:t>
        </w:r>
        <w:proofErr w:type="spellStart"/>
        <w:r w:rsidR="00BC0DF1">
          <w:t>kehadiran</w:t>
        </w:r>
      </w:ins>
      <w:proofErr w:type="spellEnd"/>
      <w:moveTo w:id="279" w:author="Rafi Aziizi" w:date="2021-11-12T13:21:00Z">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moveTo>
    </w:p>
    <w:p w14:paraId="3444D133" w14:textId="5B54EDC0" w:rsidR="0093375E" w:rsidRDefault="0093375E" w:rsidP="00357EFF">
      <w:pPr>
        <w:pStyle w:val="ListParagraph"/>
        <w:numPr>
          <w:ilvl w:val="0"/>
          <w:numId w:val="77"/>
        </w:numPr>
        <w:ind w:left="360"/>
        <w:rPr>
          <w:ins w:id="280" w:author="Rafi Aziizi" w:date="2021-11-12T13:39:00Z"/>
        </w:rPr>
      </w:pPr>
      <w:proofErr w:type="spellStart"/>
      <w:moveTo w:id="281" w:author="Rafi Aziizi" w:date="2021-11-12T13:21: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moveTo>
    </w:p>
    <w:p w14:paraId="6431CD91" w14:textId="77CAFB24" w:rsidR="00357EFF" w:rsidRPr="00357EFF" w:rsidRDefault="00357EFF" w:rsidP="00357EFF">
      <w:pPr>
        <w:pStyle w:val="Heading3"/>
        <w:numPr>
          <w:ilvl w:val="0"/>
          <w:numId w:val="7"/>
        </w:numPr>
        <w:ind w:left="709" w:hanging="142"/>
        <w:rPr>
          <w:ins w:id="282" w:author="Rafi Aziizi" w:date="2021-11-12T13:22:00Z"/>
          <w:lang w:val="en-US"/>
          <w:rPrChange w:id="283" w:author="Rafi Aziizi" w:date="2021-11-12T13:39:00Z">
            <w:rPr>
              <w:ins w:id="284" w:author="Rafi Aziizi" w:date="2021-11-12T13:22:00Z"/>
            </w:rPr>
          </w:rPrChange>
        </w:rPr>
        <w:pPrChange w:id="285" w:author="Rafi Aziizi" w:date="2021-11-12T13:39:00Z">
          <w:pPr>
            <w:pStyle w:val="ListParagraph"/>
            <w:numPr>
              <w:numId w:val="75"/>
            </w:numPr>
            <w:ind w:hanging="360"/>
          </w:pPr>
        </w:pPrChange>
      </w:pPr>
      <w:ins w:id="286" w:author="Rafi Aziizi" w:date="2021-11-12T13:39:00Z">
        <w:r>
          <w:rPr>
            <w:lang w:val="en-US"/>
          </w:rPr>
          <w:t>Business Use Case</w:t>
        </w:r>
      </w:ins>
    </w:p>
    <w:p w14:paraId="363AAA34" w14:textId="3E7BE406" w:rsidR="0093375E" w:rsidDel="0093375E" w:rsidRDefault="0093375E" w:rsidP="00357EFF">
      <w:pPr>
        <w:rPr>
          <w:del w:id="287" w:author="Rafi Aziizi" w:date="2021-11-12T13:23:00Z"/>
          <w:moveTo w:id="288" w:author="Rafi Aziizi" w:date="2021-11-12T13:21:00Z"/>
        </w:rPr>
        <w:pPrChange w:id="289" w:author="Rafi Aziizi" w:date="2021-11-12T13:37:00Z">
          <w:pPr>
            <w:pStyle w:val="ListParagraph"/>
            <w:numPr>
              <w:numId w:val="75"/>
            </w:numPr>
            <w:ind w:hanging="360"/>
          </w:pPr>
        </w:pPrChange>
      </w:pPr>
    </w:p>
    <w:p w14:paraId="52D32B85" w14:textId="5EBA65C6" w:rsidR="0093375E" w:rsidDel="0093375E" w:rsidRDefault="0093375E" w:rsidP="00357EFF">
      <w:pPr>
        <w:rPr>
          <w:del w:id="290" w:author="Rafi Aziizi" w:date="2021-11-12T13:23:00Z"/>
          <w:moveTo w:id="291" w:author="Rafi Aziizi" w:date="2021-11-12T13:22:00Z"/>
        </w:rPr>
        <w:pPrChange w:id="292" w:author="Rafi Aziizi" w:date="2021-11-12T13:37:00Z">
          <w:pPr>
            <w:pStyle w:val="Caption"/>
            <w:jc w:val="center"/>
          </w:pPr>
        </w:pPrChange>
      </w:pPr>
      <w:moveToRangeStart w:id="293" w:author="Rafi Aziizi" w:date="2021-11-12T13:22:00Z" w:name="move87615748"/>
      <w:moveToRangeEnd w:id="253"/>
      <w:moveTo w:id="294" w:author="Rafi Aziizi" w:date="2021-11-12T13:22:00Z">
        <w:del w:id="295" w:author="Rafi Aziizi" w:date="2021-11-12T13:23:00Z">
          <w:r w:rsidDel="0093375E">
            <w:delText xml:space="preserve">Gambar 3. </w:delText>
          </w:r>
          <w:r w:rsidDel="0093375E">
            <w:fldChar w:fldCharType="begin"/>
          </w:r>
          <w:r w:rsidRPr="00357EFF" w:rsidDel="0093375E">
            <w:rPr>
              <w:rPrChange w:id="296"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rsidP="00357EFF">
      <w:pPr>
        <w:rPr>
          <w:del w:id="297" w:author="Rafi Aziizi" w:date="2021-11-12T13:23:00Z"/>
          <w:moveTo w:id="298" w:author="Rafi Aziizi" w:date="2021-11-12T13:22:00Z"/>
        </w:rPr>
        <w:pPrChange w:id="299" w:author="Rafi Aziizi" w:date="2021-11-12T13:37:00Z">
          <w:pPr>
            <w:jc w:val="center"/>
          </w:pPr>
        </w:pPrChange>
      </w:pPr>
      <w:moveTo w:id="300" w:author="Rafi Aziizi" w:date="2021-11-12T13:22:00Z">
        <w:del w:id="301" w:author="Rafi Aziizi" w:date="2021-11-12T13:23:00Z">
          <w:r w:rsidDel="0093375E">
            <w:rPr>
              <w:b/>
            </w:rPr>
            <w:delText>(Sumber:</w:delText>
          </w:r>
          <w:r w:rsidDel="0093375E">
            <w:delText xml:space="preserve"> Penyusun)</w:delText>
          </w:r>
        </w:del>
      </w:moveTo>
    </w:p>
    <w:moveToRangeEnd w:id="293"/>
    <w:p w14:paraId="145AE781" w14:textId="6A0890E4" w:rsidR="0093375E" w:rsidDel="00357EFF" w:rsidRDefault="0093375E" w:rsidP="00357EFF">
      <w:pPr>
        <w:rPr>
          <w:del w:id="302" w:author="Rafi Aziizi" w:date="2021-11-12T13:36:00Z"/>
        </w:rPr>
        <w:pPrChange w:id="303" w:author="Rafi Aziizi" w:date="2021-11-12T13:37:00Z">
          <w:pPr>
            <w:ind w:firstLine="709"/>
          </w:pPr>
        </w:pPrChange>
      </w:pPr>
    </w:p>
    <w:p w14:paraId="0693D35C" w14:textId="37AF4E20" w:rsidR="00494C80" w:rsidDel="00357EFF" w:rsidRDefault="00494C80" w:rsidP="00357EFF">
      <w:pPr>
        <w:rPr>
          <w:del w:id="304" w:author="Rafi Aziizi" w:date="2021-11-12T13:39:00Z"/>
          <w:moveTo w:id="305" w:author="Rafi Aziizi" w:date="2021-11-12T11:16:00Z"/>
        </w:rPr>
        <w:pPrChange w:id="306" w:author="Rafi Aziizi" w:date="2021-11-12T13:37:00Z">
          <w:pPr>
            <w:pStyle w:val="Heading3"/>
            <w:numPr>
              <w:ilvl w:val="0"/>
              <w:numId w:val="9"/>
            </w:numPr>
            <w:ind w:left="426" w:hanging="426"/>
          </w:pPr>
        </w:pPrChange>
      </w:pPr>
      <w:moveToRangeStart w:id="307" w:author="Rafi Aziizi" w:date="2021-11-12T11:16:00Z" w:name="move87608234"/>
      <w:moveTo w:id="308" w:author="Rafi Aziizi" w:date="2021-11-12T11:16:00Z">
        <w:del w:id="309" w:author="Rafi Aziizi" w:date="2021-11-12T13:39:00Z">
          <w:r w:rsidDel="00357EFF">
            <w:delText>Business Use Case</w:delText>
          </w:r>
        </w:del>
      </w:moveTo>
    </w:p>
    <w:p w14:paraId="702029F7" w14:textId="77777777" w:rsidR="00494C80" w:rsidRDefault="00494C80" w:rsidP="00494C80">
      <w:pPr>
        <w:ind w:firstLine="720"/>
        <w:rPr>
          <w:moveTo w:id="310" w:author="Rafi Aziizi" w:date="2021-11-12T11:16:00Z"/>
          <w:lang w:val="id-ID"/>
        </w:rPr>
      </w:pPr>
      <w:moveTo w:id="311"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77777777" w:rsidR="00494C80" w:rsidRDefault="00494C80" w:rsidP="00494C80">
      <w:pPr>
        <w:jc w:val="center"/>
        <w:rPr>
          <w:moveTo w:id="312" w:author="Rafi Aziizi" w:date="2021-11-12T11:16:00Z"/>
          <w:b/>
          <w:bCs/>
        </w:rPr>
      </w:pPr>
      <w:moveTo w:id="313" w:author="Rafi Aziizi" w:date="2021-11-12T11:16:00Z">
        <w:r>
          <w:rPr>
            <w:noProof/>
          </w:rPr>
          <w:lastRenderedPageBreak/>
          <mc:AlternateContent>
            <mc:Choice Requires="wps">
              <w:drawing>
                <wp:anchor distT="0" distB="0" distL="114300" distR="114300" simplePos="0" relativeHeight="252042752" behindDoc="1" locked="0" layoutInCell="1" allowOverlap="1" wp14:anchorId="1FEDB641" wp14:editId="7D75948E">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r>
          <w:rPr>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14" w:author="Rafi Aziizi" w:date="2021-11-12T11:16:00Z"/>
          <w:b/>
          <w:bCs/>
        </w:rPr>
      </w:pPr>
    </w:p>
    <w:p w14:paraId="0C93DF64" w14:textId="77777777" w:rsidR="00494C80" w:rsidRPr="00675081" w:rsidRDefault="00494C80" w:rsidP="00494C80">
      <w:pPr>
        <w:jc w:val="center"/>
        <w:rPr>
          <w:moveTo w:id="315" w:author="Rafi Aziizi" w:date="2021-11-12T11:16:00Z"/>
          <w:b/>
          <w:bCs/>
        </w:rPr>
      </w:pPr>
      <w:moveTo w:id="316" w:author="Rafi Aziizi" w:date="2021-11-12T11:16:00Z">
        <w:r>
          <w:rPr>
            <w:b/>
            <w:bCs/>
          </w:rPr>
          <w:t>(</w:t>
        </w:r>
        <w:proofErr w:type="spellStart"/>
        <w:r>
          <w:rPr>
            <w:b/>
            <w:bCs/>
          </w:rPr>
          <w:t>Sumber</w:t>
        </w:r>
        <w:proofErr w:type="spellEnd"/>
        <w:r>
          <w:rPr>
            <w:b/>
            <w:bCs/>
          </w:rPr>
          <w:t xml:space="preserve">: </w:t>
        </w:r>
        <w:proofErr w:type="spellStart"/>
        <w:r w:rsidRPr="00111278">
          <w:t>Penyusun</w:t>
        </w:r>
        <w:proofErr w:type="spellEnd"/>
        <w:r>
          <w:rPr>
            <w:b/>
            <w:bCs/>
          </w:rPr>
          <w:t>)</w:t>
        </w:r>
      </w:moveTo>
    </w:p>
    <w:moveToRangeEnd w:id="307"/>
    <w:p w14:paraId="7A26330B" w14:textId="4C429661" w:rsidR="00BC49F6" w:rsidRDefault="001807FF" w:rsidP="00C93BF7">
      <w:pPr>
        <w:pStyle w:val="Heading3"/>
        <w:numPr>
          <w:ilvl w:val="0"/>
          <w:numId w:val="7"/>
        </w:numPr>
        <w:ind w:left="709" w:hanging="142"/>
        <w:rPr>
          <w:lang w:val="en-US"/>
        </w:rPr>
      </w:pPr>
      <w:del w:id="317" w:author="Rafi Aziizi" w:date="2021-11-12T13:39:00Z">
        <w:r w:rsidDel="00357EFF">
          <w:delText xml:space="preserve"> </w:delText>
        </w:r>
      </w:del>
      <w:bookmarkStart w:id="318"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318"/>
      <w:proofErr w:type="spellEnd"/>
    </w:p>
    <w:p w14:paraId="0D5A7C3D" w14:textId="34DC5C06" w:rsidR="00675081" w:rsidRDefault="00675081" w:rsidP="00832EA1">
      <w:pPr>
        <w:ind w:firstLine="709"/>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527AC45" w:rsidR="00832EA1" w:rsidRDefault="00832EA1" w:rsidP="00832EA1">
      <w:pPr>
        <w:pStyle w:val="Caption"/>
        <w:keepNext/>
        <w:jc w:val="center"/>
      </w:pPr>
      <w:bookmarkStart w:id="319"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 xml:space="preserve">Hasil </w:t>
      </w:r>
      <w:proofErr w:type="spellStart"/>
      <w:r w:rsidRPr="008C0F92">
        <w:t>Analisis</w:t>
      </w:r>
      <w:proofErr w:type="spellEnd"/>
      <w:r w:rsidRPr="008C0F92">
        <w:t xml:space="preserve"> </w:t>
      </w:r>
      <w:proofErr w:type="spellStart"/>
      <w:r w:rsidRPr="008C0F92">
        <w:t>Pengguna</w:t>
      </w:r>
      <w:proofErr w:type="spellEnd"/>
      <w:r w:rsidRPr="008C0F92">
        <w:t xml:space="preserve"> </w:t>
      </w:r>
      <w:proofErr w:type="spellStart"/>
      <w:r w:rsidRPr="008C0F92">
        <w:t>Sistem</w:t>
      </w:r>
      <w:proofErr w:type="spellEnd"/>
      <w:r w:rsidRPr="008C0F92">
        <w:t xml:space="preserve"> pada SMK </w:t>
      </w:r>
      <w:proofErr w:type="spellStart"/>
      <w:r w:rsidRPr="008C0F92">
        <w:t>Cendekia</w:t>
      </w:r>
      <w:proofErr w:type="spellEnd"/>
      <w:r w:rsidRPr="008C0F92">
        <w:t xml:space="preserve"> </w:t>
      </w:r>
      <w:proofErr w:type="spellStart"/>
      <w:r w:rsidRPr="008C0F92">
        <w:t>Batujajar</w:t>
      </w:r>
      <w:bookmarkEnd w:id="319"/>
      <w:proofErr w:type="spellEnd"/>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320" w:author="Rafi Aziizi" w:date="2021-11-12T13:47:00Z"/>
        </w:trPr>
        <w:tc>
          <w:tcPr>
            <w:tcW w:w="625" w:type="dxa"/>
          </w:tcPr>
          <w:p w14:paraId="360B920A" w14:textId="2D36A88A" w:rsidR="00BC0DF1" w:rsidRDefault="00BC0DF1" w:rsidP="003D3CC2">
            <w:pPr>
              <w:rPr>
                <w:ins w:id="321" w:author="Rafi Aziizi" w:date="2021-11-12T13:47:00Z"/>
              </w:rPr>
            </w:pPr>
            <w:ins w:id="322" w:author="Rafi Aziizi" w:date="2021-11-12T13:47:00Z">
              <w:r>
                <w:t>1</w:t>
              </w:r>
            </w:ins>
          </w:p>
        </w:tc>
        <w:tc>
          <w:tcPr>
            <w:tcW w:w="3330" w:type="dxa"/>
          </w:tcPr>
          <w:p w14:paraId="74EE474C" w14:textId="1779480C" w:rsidR="00BC0DF1" w:rsidRDefault="00BC0DF1" w:rsidP="003D3CC2">
            <w:pPr>
              <w:rPr>
                <w:ins w:id="323" w:author="Rafi Aziizi" w:date="2021-11-12T13:47:00Z"/>
              </w:rPr>
            </w:pPr>
            <w:proofErr w:type="spellStart"/>
            <w:ins w:id="324" w:author="Rafi Aziizi" w:date="2021-11-12T13:47:00Z">
              <w:r>
                <w:t>Siswa</w:t>
              </w:r>
              <w:proofErr w:type="spellEnd"/>
            </w:ins>
          </w:p>
        </w:tc>
        <w:tc>
          <w:tcPr>
            <w:tcW w:w="3972" w:type="dxa"/>
          </w:tcPr>
          <w:p w14:paraId="74321B41" w14:textId="1C790560" w:rsidR="00BC0DF1" w:rsidRDefault="00BC0DF1" w:rsidP="003D3CC2">
            <w:pPr>
              <w:rPr>
                <w:ins w:id="325" w:author="Rafi Aziizi" w:date="2021-11-12T13:47:00Z"/>
              </w:rPr>
            </w:pPr>
            <w:proofErr w:type="spellStart"/>
            <w:ins w:id="326"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327" w:author="Rafi Aziizi" w:date="2021-11-12T13:48:00Z">
              <w:r>
                <w:t xml:space="preserve">dan </w:t>
              </w:r>
            </w:ins>
            <w:proofErr w:type="spellStart"/>
            <w:ins w:id="328"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329"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330" w:author="Rafi Aziizi" w:date="2021-11-12T13:47:00Z">
              <w:r>
                <w:t>2</w:t>
              </w:r>
            </w:ins>
            <w:del w:id="331"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332" w:author="Rafi Aziizi" w:date="2021-11-12T13:47:00Z">
              <w:r>
                <w:lastRenderedPageBreak/>
                <w:t>3</w:t>
              </w:r>
            </w:ins>
            <w:del w:id="333"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334" w:author="Rafi Aziizi" w:date="2021-11-12T13:47:00Z">
              <w:r>
                <w:t>4</w:t>
              </w:r>
            </w:ins>
            <w:del w:id="335"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336" w:name="_Toc80034237"/>
      <w:bookmarkStart w:id="337" w:name="_Toc83115740"/>
      <w:proofErr w:type="spellStart"/>
      <w:r>
        <w:rPr>
          <w:lang w:val="en-US"/>
        </w:rPr>
        <w:t>Analisis</w:t>
      </w:r>
      <w:proofErr w:type="spellEnd"/>
      <w:r>
        <w:rPr>
          <w:lang w:val="en-US"/>
        </w:rPr>
        <w:t xml:space="preserve"> </w:t>
      </w:r>
      <w:proofErr w:type="spellStart"/>
      <w:r>
        <w:rPr>
          <w:lang w:val="en-US"/>
        </w:rPr>
        <w:t>Pengembangan</w:t>
      </w:r>
      <w:bookmarkEnd w:id="336"/>
      <w:bookmarkEnd w:id="337"/>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338" w:name="_Toc80034238"/>
      <w:bookmarkStart w:id="339"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338"/>
      <w:bookmarkEnd w:id="339"/>
      <w:proofErr w:type="spellEnd"/>
    </w:p>
    <w:p w14:paraId="46ADF9E1" w14:textId="6A9D4D7E"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340" w:author="Rafi Aziizi" w:date="2021-11-12T13:55:00Z">
        <w:r w:rsidR="00441F8F" w:rsidDel="001B1ED9">
          <w:delText>harian, bulanan, maupun</w:delText>
        </w:r>
      </w:del>
      <w:proofErr w:type="spellStart"/>
      <w:ins w:id="341"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342"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343"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13FECD14" w14:textId="3B07969A" w:rsidR="00C2066A" w:rsidDel="00BC0DF1" w:rsidRDefault="00C2066A" w:rsidP="00C93BF7">
      <w:pPr>
        <w:pStyle w:val="Heading3"/>
        <w:numPr>
          <w:ilvl w:val="2"/>
          <w:numId w:val="8"/>
        </w:numPr>
        <w:ind w:left="709"/>
        <w:rPr>
          <w:del w:id="344" w:author="Rafi Aziizi" w:date="2021-11-12T13:50:00Z"/>
          <w:lang w:val="en-US"/>
        </w:rPr>
      </w:pPr>
      <w:bookmarkStart w:id="345" w:name="_Toc80034239"/>
      <w:bookmarkStart w:id="346" w:name="_Toc83115742"/>
      <w:del w:id="347" w:author="Rafi Aziizi" w:date="2021-11-12T13:50:00Z">
        <w:r w:rsidDel="00BC0DF1">
          <w:rPr>
            <w:lang w:val="en-US"/>
          </w:rPr>
          <w:delText xml:space="preserve">Analisis Kebutuhan </w:delText>
        </w:r>
        <w:commentRangeStart w:id="348"/>
        <w:r w:rsidDel="00BC0DF1">
          <w:rPr>
            <w:lang w:val="en-US"/>
          </w:rPr>
          <w:delText>Pengguna</w:delText>
        </w:r>
        <w:bookmarkEnd w:id="345"/>
        <w:bookmarkEnd w:id="346"/>
        <w:commentRangeEnd w:id="348"/>
        <w:r w:rsidR="00494C80" w:rsidDel="00BC0DF1">
          <w:rPr>
            <w:rStyle w:val="CommentReference"/>
            <w:rFonts w:eastAsia="Times New Roman"/>
            <w:b w:val="0"/>
            <w:lang w:val="en-US"/>
          </w:rPr>
          <w:commentReference w:id="348"/>
        </w:r>
      </w:del>
    </w:p>
    <w:p w14:paraId="54F20E28" w14:textId="2BC4B8B8" w:rsidR="002B33F4" w:rsidRPr="002B33F4" w:rsidDel="00BC0DF1" w:rsidRDefault="00A946CD" w:rsidP="00A946CD">
      <w:pPr>
        <w:ind w:firstLine="709"/>
        <w:rPr>
          <w:del w:id="349" w:author="Rafi Aziizi" w:date="2021-11-12T13:50:00Z"/>
        </w:rPr>
      </w:pPr>
      <w:del w:id="350"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51" w:author="Rafi Aziizi" w:date="2021-11-12T13:50:00Z"/>
        </w:rPr>
      </w:pPr>
      <w:bookmarkStart w:id="352" w:name="_Toc83115863"/>
      <w:del w:id="353"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bookmarkEnd w:id="35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54">
          <w:tblGrid>
            <w:gridCol w:w="570"/>
            <w:gridCol w:w="2119"/>
            <w:gridCol w:w="2268"/>
            <w:gridCol w:w="2970"/>
          </w:tblGrid>
        </w:tblGridChange>
      </w:tblGrid>
      <w:tr w:rsidR="006B7890" w:rsidRPr="00A56663" w:rsidDel="00BC0DF1" w14:paraId="74636AE8" w14:textId="0628785B" w:rsidTr="004A0936">
        <w:trPr>
          <w:jc w:val="center"/>
          <w:del w:id="355" w:author="Rafi Aziizi" w:date="2021-11-12T13:50:00Z"/>
        </w:trPr>
        <w:tc>
          <w:tcPr>
            <w:tcW w:w="570" w:type="dxa"/>
          </w:tcPr>
          <w:p w14:paraId="3230C506" w14:textId="063815AC" w:rsidR="006B7890" w:rsidRPr="00A56663" w:rsidDel="00BC0DF1" w:rsidRDefault="006B7890" w:rsidP="004A0936">
            <w:pPr>
              <w:spacing w:after="200" w:line="240" w:lineRule="auto"/>
              <w:rPr>
                <w:del w:id="356" w:author="Rafi Aziizi" w:date="2021-11-12T13:50:00Z"/>
                <w:b/>
                <w:iCs/>
                <w:szCs w:val="18"/>
              </w:rPr>
            </w:pPr>
            <w:del w:id="357"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58" w:author="Rafi Aziizi" w:date="2021-11-12T13:50:00Z"/>
                <w:b/>
                <w:iCs/>
                <w:szCs w:val="18"/>
              </w:rPr>
            </w:pPr>
            <w:del w:id="359"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60" w:author="Rafi Aziizi" w:date="2021-11-12T13:50:00Z"/>
                <w:b/>
                <w:iCs/>
                <w:szCs w:val="18"/>
              </w:rPr>
            </w:pPr>
            <w:del w:id="361"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62" w:author="Rafi Aziizi" w:date="2021-11-12T13:50:00Z"/>
                <w:b/>
                <w:iCs/>
                <w:szCs w:val="18"/>
              </w:rPr>
            </w:pPr>
            <w:del w:id="363"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64"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65" w:author="Rafi Aziizi" w:date="2021-11-12T13:50:00Z"/>
          <w:trPrChange w:id="366" w:author="Rafi Aziizi" w:date="2021-11-12T11:13:00Z">
            <w:trPr>
              <w:jc w:val="center"/>
            </w:trPr>
          </w:trPrChange>
        </w:trPr>
        <w:tc>
          <w:tcPr>
            <w:tcW w:w="570" w:type="dxa"/>
            <w:tcPrChange w:id="367" w:author="Rafi Aziizi" w:date="2021-11-12T11:13:00Z">
              <w:tcPr>
                <w:tcW w:w="570" w:type="dxa"/>
              </w:tcPr>
            </w:tcPrChange>
          </w:tcPr>
          <w:p w14:paraId="1B432B2F" w14:textId="1B6D2897" w:rsidR="00A978CB" w:rsidRPr="00A56663" w:rsidDel="00BC0DF1" w:rsidRDefault="00A978CB" w:rsidP="004A0936">
            <w:pPr>
              <w:spacing w:after="200" w:line="240" w:lineRule="auto"/>
              <w:rPr>
                <w:del w:id="368" w:author="Rafi Aziizi" w:date="2021-11-12T13:50:00Z"/>
                <w:iCs/>
                <w:szCs w:val="18"/>
              </w:rPr>
            </w:pPr>
            <w:del w:id="369" w:author="Rafi Aziizi" w:date="2021-11-12T13:50:00Z">
              <w:r w:rsidDel="00BC0DF1">
                <w:rPr>
                  <w:iCs/>
                  <w:szCs w:val="18"/>
                </w:rPr>
                <w:delText>1</w:delText>
              </w:r>
            </w:del>
          </w:p>
        </w:tc>
        <w:tc>
          <w:tcPr>
            <w:tcW w:w="2119" w:type="dxa"/>
            <w:shd w:val="clear" w:color="auto" w:fill="FFFFFF" w:themeFill="background1"/>
            <w:tcPrChange w:id="370"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71" w:author="Rafi Aziizi" w:date="2021-11-12T13:50:00Z"/>
                <w:iCs/>
                <w:szCs w:val="18"/>
                <w:rPrChange w:id="372" w:author="Rafi Aziizi" w:date="2021-11-12T11:13:00Z">
                  <w:rPr>
                    <w:del w:id="373" w:author="Rafi Aziizi" w:date="2021-11-12T13:50:00Z"/>
                    <w:b/>
                    <w:bCs/>
                    <w:iCs/>
                    <w:szCs w:val="18"/>
                  </w:rPr>
                </w:rPrChange>
              </w:rPr>
            </w:pPr>
            <w:del w:id="374" w:author="Rafi Aziizi" w:date="2021-11-12T13:50:00Z">
              <w:r w:rsidRPr="00494C80" w:rsidDel="00BC0DF1">
                <w:rPr>
                  <w:iCs/>
                  <w:szCs w:val="18"/>
                  <w:rPrChange w:id="375" w:author="Rafi Aziizi" w:date="2021-11-12T11:13:00Z">
                    <w:rPr>
                      <w:b/>
                      <w:bCs/>
                      <w:iCs/>
                      <w:szCs w:val="18"/>
                    </w:rPr>
                  </w:rPrChange>
                </w:rPr>
                <w:delText>Absen Siswa</w:delText>
              </w:r>
            </w:del>
          </w:p>
        </w:tc>
        <w:tc>
          <w:tcPr>
            <w:tcW w:w="2268" w:type="dxa"/>
            <w:shd w:val="clear" w:color="auto" w:fill="FFFFFF" w:themeFill="background1"/>
            <w:tcPrChange w:id="376"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77" w:author="Rafi Aziizi" w:date="2021-11-12T13:50:00Z"/>
                <w:iCs/>
                <w:szCs w:val="18"/>
                <w:rPrChange w:id="378" w:author="Rafi Aziizi" w:date="2021-11-12T11:13:00Z">
                  <w:rPr>
                    <w:del w:id="379" w:author="Rafi Aziizi" w:date="2021-11-12T13:50:00Z"/>
                    <w:b/>
                    <w:bCs/>
                    <w:iCs/>
                    <w:szCs w:val="18"/>
                  </w:rPr>
                </w:rPrChange>
              </w:rPr>
            </w:pPr>
            <w:del w:id="380" w:author="Rafi Aziizi" w:date="2021-11-12T13:50:00Z">
              <w:r w:rsidRPr="00494C80" w:rsidDel="00BC0DF1">
                <w:rPr>
                  <w:iCs/>
                  <w:szCs w:val="18"/>
                  <w:rPrChange w:id="381"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82"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83" w:author="Rafi Aziizi" w:date="2021-11-12T13:50:00Z"/>
                <w:iCs/>
                <w:szCs w:val="18"/>
                <w:rPrChange w:id="384" w:author="Rafi Aziizi" w:date="2021-11-12T11:13:00Z">
                  <w:rPr>
                    <w:del w:id="385" w:author="Rafi Aziizi" w:date="2021-11-12T13:50:00Z"/>
                    <w:b/>
                    <w:bCs/>
                    <w:iCs/>
                    <w:szCs w:val="18"/>
                  </w:rPr>
                </w:rPrChange>
              </w:rPr>
            </w:pPr>
            <w:del w:id="386" w:author="Rafi Aziizi" w:date="2021-11-12T13:50:00Z">
              <w:r w:rsidRPr="00494C80" w:rsidDel="00BC0DF1">
                <w:rPr>
                  <w:iCs/>
                  <w:szCs w:val="18"/>
                  <w:rPrChange w:id="387"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388" w:author="Rafi Aziizi" w:date="2021-11-12T13:50:00Z"/>
        </w:trPr>
        <w:tc>
          <w:tcPr>
            <w:tcW w:w="570" w:type="dxa"/>
          </w:tcPr>
          <w:p w14:paraId="250941B1" w14:textId="35CF995B" w:rsidR="006B7890" w:rsidRPr="00A56663" w:rsidDel="00BC0DF1" w:rsidRDefault="00A978CB" w:rsidP="004A0936">
            <w:pPr>
              <w:spacing w:after="200" w:line="240" w:lineRule="auto"/>
              <w:rPr>
                <w:del w:id="389" w:author="Rafi Aziizi" w:date="2021-11-12T13:50:00Z"/>
                <w:iCs/>
                <w:szCs w:val="18"/>
              </w:rPr>
            </w:pPr>
            <w:del w:id="390"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391" w:author="Rafi Aziizi" w:date="2021-11-12T13:50:00Z"/>
                <w:iCs/>
                <w:szCs w:val="18"/>
              </w:rPr>
            </w:pPr>
            <w:del w:id="392"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393" w:author="Rafi Aziizi" w:date="2021-11-12T13:50:00Z"/>
                <w:iCs/>
                <w:szCs w:val="18"/>
              </w:rPr>
            </w:pPr>
            <w:del w:id="394"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395" w:author="Rafi Aziizi" w:date="2021-11-12T13:50:00Z"/>
                <w:iCs/>
                <w:szCs w:val="18"/>
              </w:rPr>
            </w:pPr>
            <w:del w:id="396" w:author="Rafi Aziizi" w:date="2021-11-12T13:50:00Z">
              <w:r w:rsidDel="00BC0DF1">
                <w:rPr>
                  <w:iCs/>
                  <w:szCs w:val="18"/>
                </w:rPr>
                <w:delText>Data absensi siswa.</w:delText>
              </w:r>
            </w:del>
          </w:p>
        </w:tc>
      </w:tr>
      <w:tr w:rsidR="00524A03" w:rsidRPr="0072778E" w:rsidDel="00BC0DF1" w14:paraId="55577C13" w14:textId="6D1513E6" w:rsidTr="004A0936">
        <w:trPr>
          <w:jc w:val="center"/>
          <w:del w:id="397" w:author="Rafi Aziizi" w:date="2021-11-12T13:50:00Z"/>
        </w:trPr>
        <w:tc>
          <w:tcPr>
            <w:tcW w:w="570" w:type="dxa"/>
          </w:tcPr>
          <w:p w14:paraId="1931659F" w14:textId="213702E4" w:rsidR="00524A03" w:rsidRPr="00A56663" w:rsidDel="00BC0DF1" w:rsidRDefault="00A978CB" w:rsidP="00524A03">
            <w:pPr>
              <w:spacing w:after="200" w:line="240" w:lineRule="auto"/>
              <w:rPr>
                <w:del w:id="398" w:author="Rafi Aziizi" w:date="2021-11-12T13:50:00Z"/>
                <w:iCs/>
                <w:szCs w:val="18"/>
              </w:rPr>
            </w:pPr>
            <w:del w:id="399"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00" w:author="Rafi Aziizi" w:date="2021-11-12T13:50:00Z"/>
                <w:iCs/>
                <w:szCs w:val="18"/>
              </w:rPr>
            </w:pPr>
            <w:del w:id="401"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02" w:author="Rafi Aziizi" w:date="2021-11-12T13:50:00Z"/>
                <w:iCs/>
                <w:szCs w:val="18"/>
              </w:rPr>
            </w:pPr>
            <w:del w:id="403"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04" w:author="Rafi Aziizi" w:date="2021-11-12T13:50:00Z"/>
                <w:iCs/>
                <w:szCs w:val="18"/>
                <w:lang w:val="id-ID"/>
              </w:rPr>
            </w:pPr>
            <w:del w:id="405"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06" w:author="Rafi Aziizi" w:date="2021-11-12T13:50:00Z"/>
        </w:trPr>
        <w:tc>
          <w:tcPr>
            <w:tcW w:w="570" w:type="dxa"/>
          </w:tcPr>
          <w:p w14:paraId="249A36F1" w14:textId="659CED24" w:rsidR="00524A03" w:rsidRPr="00A978CB" w:rsidDel="00BC0DF1" w:rsidRDefault="00A978CB" w:rsidP="00524A03">
            <w:pPr>
              <w:spacing w:after="200" w:line="240" w:lineRule="auto"/>
              <w:rPr>
                <w:del w:id="407" w:author="Rafi Aziizi" w:date="2021-11-12T13:50:00Z"/>
                <w:iCs/>
                <w:szCs w:val="18"/>
              </w:rPr>
            </w:pPr>
            <w:del w:id="408"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09" w:author="Rafi Aziizi" w:date="2021-11-12T13:50:00Z"/>
                <w:iCs/>
                <w:szCs w:val="18"/>
              </w:rPr>
            </w:pPr>
            <w:del w:id="410"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11" w:author="Rafi Aziizi" w:date="2021-11-12T13:50:00Z"/>
                <w:iCs/>
                <w:szCs w:val="18"/>
              </w:rPr>
            </w:pPr>
            <w:del w:id="412"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13" w:author="Rafi Aziizi" w:date="2021-11-12T13:50:00Z"/>
                <w:iCs/>
                <w:szCs w:val="18"/>
              </w:rPr>
            </w:pPr>
            <w:del w:id="414" w:author="Rafi Aziizi" w:date="2021-11-12T13:50:00Z">
              <w:r w:rsidDel="00BC0DF1">
                <w:rPr>
                  <w:iCs/>
                  <w:szCs w:val="18"/>
                </w:rPr>
                <w:delText>Data siswa.</w:delText>
              </w:r>
            </w:del>
          </w:p>
        </w:tc>
      </w:tr>
      <w:tr w:rsidR="00524A03" w:rsidRPr="00A56663" w:rsidDel="00BC0DF1" w14:paraId="5A6C3449" w14:textId="2B4DD7CA" w:rsidTr="004A0936">
        <w:trPr>
          <w:jc w:val="center"/>
          <w:del w:id="415" w:author="Rafi Aziizi" w:date="2021-11-12T13:50:00Z"/>
        </w:trPr>
        <w:tc>
          <w:tcPr>
            <w:tcW w:w="570" w:type="dxa"/>
          </w:tcPr>
          <w:p w14:paraId="461DCDA0" w14:textId="5FF6FAF7" w:rsidR="00524A03" w:rsidRPr="00A978CB" w:rsidDel="00BC0DF1" w:rsidRDefault="00A978CB" w:rsidP="00524A03">
            <w:pPr>
              <w:spacing w:after="200" w:line="240" w:lineRule="auto"/>
              <w:rPr>
                <w:del w:id="416" w:author="Rafi Aziizi" w:date="2021-11-12T13:50:00Z"/>
                <w:iCs/>
                <w:szCs w:val="18"/>
              </w:rPr>
            </w:pPr>
            <w:del w:id="417"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18" w:author="Rafi Aziizi" w:date="2021-11-12T13:50:00Z"/>
                <w:iCs/>
                <w:szCs w:val="18"/>
              </w:rPr>
            </w:pPr>
            <w:del w:id="419"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20" w:author="Rafi Aziizi" w:date="2021-11-12T13:50:00Z"/>
                <w:iCs/>
                <w:szCs w:val="18"/>
              </w:rPr>
            </w:pPr>
            <w:del w:id="421"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22" w:author="Rafi Aziizi" w:date="2021-11-12T13:50:00Z"/>
                <w:iCs/>
                <w:szCs w:val="18"/>
                <w:lang w:val="id-ID"/>
              </w:rPr>
            </w:pPr>
            <w:del w:id="423" w:author="Rafi Aziizi" w:date="2021-11-12T13:50:00Z">
              <w:r w:rsidDel="00BC0DF1">
                <w:rPr>
                  <w:iCs/>
                  <w:szCs w:val="18"/>
                </w:rPr>
                <w:delText>Data guru.</w:delText>
              </w:r>
            </w:del>
          </w:p>
        </w:tc>
      </w:tr>
      <w:tr w:rsidR="00524A03" w:rsidRPr="00975145" w:rsidDel="00BC0DF1" w14:paraId="65286343" w14:textId="2FF11B12" w:rsidTr="004A0936">
        <w:trPr>
          <w:jc w:val="center"/>
          <w:del w:id="424" w:author="Rafi Aziizi" w:date="2021-11-12T13:50:00Z"/>
        </w:trPr>
        <w:tc>
          <w:tcPr>
            <w:tcW w:w="570" w:type="dxa"/>
          </w:tcPr>
          <w:p w14:paraId="041EB9D4" w14:textId="3F2745EB" w:rsidR="00524A03" w:rsidRPr="00A978CB" w:rsidDel="00BC0DF1" w:rsidRDefault="00A978CB" w:rsidP="00524A03">
            <w:pPr>
              <w:spacing w:after="200" w:line="240" w:lineRule="auto"/>
              <w:rPr>
                <w:del w:id="425" w:author="Rafi Aziizi" w:date="2021-11-12T13:50:00Z"/>
                <w:iCs/>
                <w:szCs w:val="18"/>
              </w:rPr>
            </w:pPr>
            <w:del w:id="426"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27" w:author="Rafi Aziizi" w:date="2021-11-12T13:50:00Z"/>
                <w:iCs/>
                <w:szCs w:val="18"/>
              </w:rPr>
            </w:pPr>
            <w:del w:id="428"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29" w:author="Rafi Aziizi" w:date="2021-11-12T13:50:00Z"/>
                <w:iCs/>
                <w:szCs w:val="18"/>
              </w:rPr>
            </w:pPr>
            <w:del w:id="430"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31" w:author="Rafi Aziizi" w:date="2021-11-12T13:50:00Z"/>
                <w:iCs/>
                <w:szCs w:val="18"/>
              </w:rPr>
            </w:pPr>
            <w:del w:id="432" w:author="Rafi Aziizi" w:date="2021-11-12T13:50:00Z">
              <w:r w:rsidDel="00BC0DF1">
                <w:rPr>
                  <w:iCs/>
                  <w:szCs w:val="18"/>
                </w:rPr>
                <w:delText>Data kelas.</w:delText>
              </w:r>
            </w:del>
          </w:p>
        </w:tc>
      </w:tr>
      <w:tr w:rsidR="00524A03" w:rsidRPr="00A56663" w:rsidDel="00BC0DF1" w14:paraId="15F42C49" w14:textId="0B9BAC52" w:rsidTr="004A0936">
        <w:trPr>
          <w:jc w:val="center"/>
          <w:del w:id="433" w:author="Rafi Aziizi" w:date="2021-11-12T13:50:00Z"/>
        </w:trPr>
        <w:tc>
          <w:tcPr>
            <w:tcW w:w="570" w:type="dxa"/>
          </w:tcPr>
          <w:p w14:paraId="5974ECDC" w14:textId="0414DFF9" w:rsidR="00524A03" w:rsidRPr="00A978CB" w:rsidDel="00BC0DF1" w:rsidRDefault="00A978CB" w:rsidP="00524A03">
            <w:pPr>
              <w:spacing w:after="200" w:line="240" w:lineRule="auto"/>
              <w:rPr>
                <w:del w:id="434" w:author="Rafi Aziizi" w:date="2021-11-12T13:50:00Z"/>
                <w:iCs/>
                <w:szCs w:val="18"/>
              </w:rPr>
            </w:pPr>
            <w:del w:id="435"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36" w:author="Rafi Aziizi" w:date="2021-11-12T13:50:00Z"/>
                <w:iCs/>
                <w:szCs w:val="18"/>
              </w:rPr>
            </w:pPr>
            <w:del w:id="437"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38" w:author="Rafi Aziizi" w:date="2021-11-12T13:50:00Z"/>
                <w:iCs/>
                <w:szCs w:val="18"/>
                <w:lang w:val="id-ID"/>
              </w:rPr>
            </w:pPr>
            <w:del w:id="439"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40" w:author="Rafi Aziizi" w:date="2021-11-12T13:50:00Z"/>
                <w:iCs/>
                <w:szCs w:val="18"/>
                <w:lang w:val="id-ID"/>
              </w:rPr>
            </w:pPr>
            <w:del w:id="441" w:author="Rafi Aziizi" w:date="2021-11-12T13:50:00Z">
              <w:r w:rsidDel="00BC0DF1">
                <w:rPr>
                  <w:iCs/>
                  <w:szCs w:val="18"/>
                </w:rPr>
                <w:delText>Data admin.</w:delText>
              </w:r>
            </w:del>
          </w:p>
        </w:tc>
      </w:tr>
    </w:tbl>
    <w:p w14:paraId="5AD50ADF" w14:textId="6E2E8F84" w:rsidR="006B7890" w:rsidRPr="006B7890" w:rsidDel="00BC0DF1" w:rsidRDefault="006B7890" w:rsidP="006B7890">
      <w:pPr>
        <w:rPr>
          <w:del w:id="442" w:author="Rafi Aziizi" w:date="2021-11-12T13:50:00Z"/>
        </w:rPr>
      </w:pPr>
    </w:p>
    <w:p w14:paraId="1315C24D" w14:textId="18DA82F8" w:rsidR="00BC0DF1" w:rsidRDefault="00BC0DF1" w:rsidP="00BC0DF1">
      <w:pPr>
        <w:pStyle w:val="Heading3"/>
        <w:numPr>
          <w:ilvl w:val="2"/>
          <w:numId w:val="8"/>
        </w:numPr>
        <w:ind w:left="709"/>
        <w:rPr>
          <w:ins w:id="443" w:author="Rafi Aziizi" w:date="2021-11-12T13:50:00Z"/>
          <w:lang w:val="en-US"/>
        </w:rPr>
      </w:pPr>
      <w:bookmarkStart w:id="444" w:name="_Toc80034240"/>
      <w:bookmarkStart w:id="445" w:name="_Toc83115743"/>
      <w:proofErr w:type="spellStart"/>
      <w:ins w:id="446" w:author="Rafi Aziizi" w:date="2021-11-12T13:50:00Z">
        <w:r>
          <w:rPr>
            <w:lang w:val="en-US"/>
          </w:rPr>
          <w:t>Bisnis</w:t>
        </w:r>
        <w:proofErr w:type="spellEnd"/>
        <w:r>
          <w:rPr>
            <w:lang w:val="en-US"/>
          </w:rPr>
          <w:t xml:space="preserve"> </w:t>
        </w:r>
        <w:proofErr w:type="spellStart"/>
        <w:r>
          <w:rPr>
            <w:lang w:val="en-US"/>
          </w:rPr>
          <w:t>Aktor</w:t>
        </w:r>
        <w:proofErr w:type="spellEnd"/>
      </w:ins>
    </w:p>
    <w:p w14:paraId="03D5E57B" w14:textId="77777777" w:rsidR="00494C80" w:rsidRPr="00114A62" w:rsidRDefault="00494C80" w:rsidP="00494C80">
      <w:pPr>
        <w:ind w:firstLine="720"/>
        <w:rPr>
          <w:ins w:id="447" w:author="Rafi Aziizi" w:date="2021-11-12T11:15:00Z"/>
          <w:b/>
          <w:bCs/>
        </w:rPr>
      </w:pPr>
      <w:proofErr w:type="spellStart"/>
      <w:ins w:id="448" w:author="Rafi Aziizi" w:date="2021-11-12T11:15: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3FD15C27" w14:textId="77777777" w:rsidR="00494C80" w:rsidRDefault="00494C80" w:rsidP="00494C80">
      <w:pPr>
        <w:spacing w:line="240" w:lineRule="auto"/>
        <w:jc w:val="center"/>
        <w:rPr>
          <w:ins w:id="449" w:author="Rafi Aziizi" w:date="2021-11-12T11:15:00Z"/>
          <w:b/>
          <w:bCs/>
          <w:sz w:val="22"/>
          <w:szCs w:val="22"/>
        </w:rPr>
      </w:pPr>
      <w:ins w:id="450"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r>
          <w:rPr>
            <w:noProof/>
          </w:rPr>
          <mc:AlternateContent>
            <mc:Choice Requires="wps">
              <w:drawing>
                <wp:anchor distT="0" distB="0" distL="114300" distR="114300" simplePos="0" relativeHeight="252040704" behindDoc="1" locked="0" layoutInCell="1" allowOverlap="1" wp14:anchorId="7AA760F2" wp14:editId="023F20C0">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5DC90E0C" w14:textId="77777777" w:rsidR="00494C80" w:rsidRDefault="00494C80" w:rsidP="00494C80">
      <w:pPr>
        <w:spacing w:line="240" w:lineRule="auto"/>
        <w:rPr>
          <w:ins w:id="451" w:author="Rafi Aziizi" w:date="2021-11-12T11:15:00Z"/>
          <w:b/>
          <w:bCs/>
          <w:sz w:val="22"/>
          <w:szCs w:val="22"/>
        </w:rPr>
      </w:pPr>
    </w:p>
    <w:p w14:paraId="052CBFF3" w14:textId="77777777" w:rsidR="00494C80" w:rsidRDefault="00494C80" w:rsidP="00494C80">
      <w:pPr>
        <w:spacing w:line="240" w:lineRule="auto"/>
        <w:jc w:val="center"/>
        <w:rPr>
          <w:ins w:id="452" w:author="Rafi Aziizi" w:date="2021-11-12T11:15:00Z"/>
          <w:b/>
          <w:bCs/>
          <w:sz w:val="22"/>
          <w:szCs w:val="22"/>
        </w:rPr>
      </w:pPr>
      <w:ins w:id="453" w:author="Rafi Aziizi" w:date="2021-11-12T11:15: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20CC7BBC" w14:textId="77777777" w:rsidR="00494C80" w:rsidRPr="00122F94" w:rsidRDefault="00494C80" w:rsidP="00494C80">
      <w:pPr>
        <w:spacing w:line="240" w:lineRule="auto"/>
        <w:jc w:val="center"/>
        <w:rPr>
          <w:ins w:id="454" w:author="Rafi Aziizi" w:date="2021-11-12T11:15:00Z"/>
          <w:b/>
          <w:bCs/>
          <w:sz w:val="22"/>
          <w:szCs w:val="22"/>
        </w:rPr>
      </w:pPr>
    </w:p>
    <w:p w14:paraId="79AFBD68" w14:textId="5CEC520A" w:rsidR="00494C80" w:rsidRPr="003E1103" w:rsidDel="00BC0DF1" w:rsidRDefault="00494C80" w:rsidP="00494C80">
      <w:pPr>
        <w:ind w:firstLine="720"/>
        <w:rPr>
          <w:del w:id="455" w:author="Rafi Aziizi" w:date="2021-11-12T13:51:00Z"/>
          <w:moveTo w:id="456" w:author="Rafi Aziizi" w:date="2021-11-12T11:16:00Z"/>
        </w:rPr>
      </w:pPr>
      <w:commentRangeStart w:id="457"/>
      <w:commentRangeEnd w:id="457"/>
      <w:del w:id="458" w:author="Rafi Aziizi" w:date="2021-11-12T13:52:00Z">
        <w:r w:rsidDel="00BC0DF1">
          <w:rPr>
            <w:rStyle w:val="CommentReference"/>
            <w:b/>
          </w:rPr>
          <w:commentReference w:id="457"/>
        </w:r>
      </w:del>
      <w:moveToRangeStart w:id="459" w:author="Rafi Aziizi" w:date="2021-11-12T11:16:00Z" w:name="move87608182"/>
      <w:moveTo w:id="460" w:author="Rafi Aziizi" w:date="2021-11-12T11:16:00Z">
        <w:del w:id="461"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462" w:author="Rafi Aziizi" w:date="2021-11-12T13:51:00Z"/>
          <w:moveTo w:id="463" w:author="Rafi Aziizi" w:date="2021-11-12T11:16:00Z"/>
        </w:rPr>
      </w:pPr>
      <w:moveTo w:id="464" w:author="Rafi Aziizi" w:date="2021-11-12T11:16:00Z">
        <w:del w:id="465" w:author="Rafi Aziizi" w:date="2021-11-12T13:51:00Z">
          <w:r w:rsidDel="00BC0DF1">
            <w:delText xml:space="preserve">Table 3. </w:delText>
          </w:r>
          <w:r w:rsidDel="00BC0DF1">
            <w:fldChar w:fldCharType="begin"/>
          </w:r>
          <w:r w:rsidDel="00BC0DF1">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466" w:author="Rafi Aziizi" w:date="2021-11-12T13:51:00Z"/>
        </w:trPr>
        <w:tc>
          <w:tcPr>
            <w:tcW w:w="704" w:type="dxa"/>
          </w:tcPr>
          <w:p w14:paraId="7E5CA51E" w14:textId="31EC94CD" w:rsidR="00494C80" w:rsidRPr="0009462F" w:rsidDel="00BC0DF1" w:rsidRDefault="00494C80" w:rsidP="00F14C4A">
            <w:pPr>
              <w:jc w:val="center"/>
              <w:rPr>
                <w:del w:id="467" w:author="Rafi Aziizi" w:date="2021-11-12T13:51:00Z"/>
                <w:moveTo w:id="468" w:author="Rafi Aziizi" w:date="2021-11-12T11:16:00Z"/>
                <w:b/>
              </w:rPr>
            </w:pPr>
            <w:moveTo w:id="469" w:author="Rafi Aziizi" w:date="2021-11-12T11:16:00Z">
              <w:del w:id="470"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471" w:author="Rafi Aziizi" w:date="2021-11-12T13:51:00Z"/>
                <w:moveTo w:id="472" w:author="Rafi Aziizi" w:date="2021-11-12T11:16:00Z"/>
                <w:b/>
              </w:rPr>
            </w:pPr>
            <w:moveTo w:id="473" w:author="Rafi Aziizi" w:date="2021-11-12T11:16:00Z">
              <w:del w:id="474"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475" w:author="Rafi Aziizi" w:date="2021-11-12T13:51:00Z"/>
                <w:moveTo w:id="476" w:author="Rafi Aziizi" w:date="2021-11-12T11:16:00Z"/>
                <w:b/>
              </w:rPr>
            </w:pPr>
            <w:moveTo w:id="477" w:author="Rafi Aziizi" w:date="2021-11-12T11:16:00Z">
              <w:del w:id="478" w:author="Rafi Aziizi" w:date="2021-11-12T13:51:00Z">
                <w:r w:rsidRPr="0009462F" w:rsidDel="00BC0DF1">
                  <w:rPr>
                    <w:b/>
                  </w:rPr>
                  <w:delText>Deskripsi</w:delText>
                </w:r>
              </w:del>
            </w:moveTo>
          </w:p>
        </w:tc>
      </w:tr>
      <w:tr w:rsidR="00494C80" w:rsidDel="00BC0DF1" w14:paraId="047CFB03" w14:textId="69803F67" w:rsidTr="00F14C4A">
        <w:trPr>
          <w:del w:id="479" w:author="Rafi Aziizi" w:date="2021-11-12T13:51:00Z"/>
        </w:trPr>
        <w:tc>
          <w:tcPr>
            <w:tcW w:w="704" w:type="dxa"/>
          </w:tcPr>
          <w:p w14:paraId="23CB2290" w14:textId="3E1754B2" w:rsidR="00494C80" w:rsidDel="00BC0DF1" w:rsidRDefault="00494C80" w:rsidP="00F14C4A">
            <w:pPr>
              <w:rPr>
                <w:del w:id="480" w:author="Rafi Aziizi" w:date="2021-11-12T13:51:00Z"/>
                <w:moveTo w:id="481" w:author="Rafi Aziizi" w:date="2021-11-12T11:16:00Z"/>
              </w:rPr>
            </w:pPr>
            <w:moveTo w:id="482" w:author="Rafi Aziizi" w:date="2021-11-12T11:16:00Z">
              <w:del w:id="483" w:author="Rafi Aziizi" w:date="2021-11-12T13:51:00Z">
                <w:r w:rsidDel="00BC0DF1">
                  <w:delText>1.</w:delText>
                </w:r>
              </w:del>
            </w:moveTo>
          </w:p>
        </w:tc>
        <w:tc>
          <w:tcPr>
            <w:tcW w:w="2268" w:type="dxa"/>
          </w:tcPr>
          <w:p w14:paraId="42F9C66E" w14:textId="4FC4730D" w:rsidR="00494C80" w:rsidDel="00BC0DF1" w:rsidRDefault="00494C80" w:rsidP="00F14C4A">
            <w:pPr>
              <w:rPr>
                <w:del w:id="484" w:author="Rafi Aziizi" w:date="2021-11-12T13:51:00Z"/>
                <w:moveTo w:id="485" w:author="Rafi Aziizi" w:date="2021-11-12T11:16:00Z"/>
              </w:rPr>
            </w:pPr>
            <w:moveTo w:id="486" w:author="Rafi Aziizi" w:date="2021-11-12T11:16:00Z">
              <w:del w:id="487" w:author="Rafi Aziizi" w:date="2021-11-12T13:51:00Z">
                <w:r w:rsidDel="00BC0DF1">
                  <w:delText>Siswa</w:delText>
                </w:r>
              </w:del>
            </w:moveTo>
          </w:p>
        </w:tc>
        <w:tc>
          <w:tcPr>
            <w:tcW w:w="4955" w:type="dxa"/>
          </w:tcPr>
          <w:p w14:paraId="033E34D1" w14:textId="01E2811F" w:rsidR="00494C80" w:rsidDel="00BC0DF1" w:rsidRDefault="00494C80" w:rsidP="00F14C4A">
            <w:pPr>
              <w:rPr>
                <w:del w:id="488" w:author="Rafi Aziizi" w:date="2021-11-12T13:51:00Z"/>
                <w:moveTo w:id="489" w:author="Rafi Aziizi" w:date="2021-11-12T11:16:00Z"/>
              </w:rPr>
            </w:pPr>
            <w:moveTo w:id="490" w:author="Rafi Aziizi" w:date="2021-11-12T11:16:00Z">
              <w:del w:id="491"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492" w:author="Rafi Aziizi" w:date="2021-11-12T13:51:00Z"/>
        </w:trPr>
        <w:tc>
          <w:tcPr>
            <w:tcW w:w="704" w:type="dxa"/>
          </w:tcPr>
          <w:p w14:paraId="49B667B3" w14:textId="2DA9BA2B" w:rsidR="00494C80" w:rsidDel="00BC0DF1" w:rsidRDefault="00494C80" w:rsidP="00F14C4A">
            <w:pPr>
              <w:rPr>
                <w:del w:id="493" w:author="Rafi Aziizi" w:date="2021-11-12T13:51:00Z"/>
                <w:moveTo w:id="494" w:author="Rafi Aziizi" w:date="2021-11-12T11:16:00Z"/>
              </w:rPr>
            </w:pPr>
            <w:moveTo w:id="495" w:author="Rafi Aziizi" w:date="2021-11-12T11:16:00Z">
              <w:del w:id="496" w:author="Rafi Aziizi" w:date="2021-11-12T13:51:00Z">
                <w:r w:rsidDel="00BC0DF1">
                  <w:delText>2.</w:delText>
                </w:r>
              </w:del>
            </w:moveTo>
          </w:p>
        </w:tc>
        <w:tc>
          <w:tcPr>
            <w:tcW w:w="2268" w:type="dxa"/>
          </w:tcPr>
          <w:p w14:paraId="75B5250B" w14:textId="3B3F9BE7" w:rsidR="00494C80" w:rsidDel="00BC0DF1" w:rsidRDefault="00494C80" w:rsidP="00F14C4A">
            <w:pPr>
              <w:rPr>
                <w:del w:id="497" w:author="Rafi Aziizi" w:date="2021-11-12T13:51:00Z"/>
                <w:moveTo w:id="498" w:author="Rafi Aziizi" w:date="2021-11-12T11:16:00Z"/>
              </w:rPr>
            </w:pPr>
            <w:moveTo w:id="499" w:author="Rafi Aziizi" w:date="2021-11-12T11:16:00Z">
              <w:del w:id="500"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501" w:author="Rafi Aziizi" w:date="2021-11-12T13:51:00Z"/>
                <w:moveTo w:id="502" w:author="Rafi Aziizi" w:date="2021-11-12T11:16:00Z"/>
                <w:lang w:val="id-ID"/>
              </w:rPr>
            </w:pPr>
            <w:moveTo w:id="503" w:author="Rafi Aziizi" w:date="2021-11-12T11:16:00Z">
              <w:del w:id="504"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505" w:author="Rafi Aziizi" w:date="2021-11-12T13:51:00Z"/>
        </w:trPr>
        <w:tc>
          <w:tcPr>
            <w:tcW w:w="704" w:type="dxa"/>
          </w:tcPr>
          <w:p w14:paraId="7C0F14A0" w14:textId="1BCAD702" w:rsidR="00494C80" w:rsidDel="00BC0DF1" w:rsidRDefault="00494C80" w:rsidP="00F14C4A">
            <w:pPr>
              <w:rPr>
                <w:del w:id="506" w:author="Rafi Aziizi" w:date="2021-11-12T13:51:00Z"/>
                <w:moveTo w:id="507" w:author="Rafi Aziizi" w:date="2021-11-12T11:16:00Z"/>
              </w:rPr>
            </w:pPr>
            <w:moveTo w:id="508" w:author="Rafi Aziizi" w:date="2021-11-12T11:16:00Z">
              <w:del w:id="509"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510" w:author="Rafi Aziizi" w:date="2021-11-12T13:51:00Z"/>
                <w:moveTo w:id="511" w:author="Rafi Aziizi" w:date="2021-11-12T11:16:00Z"/>
              </w:rPr>
            </w:pPr>
            <w:moveTo w:id="512" w:author="Rafi Aziizi" w:date="2021-11-12T11:16:00Z">
              <w:del w:id="513" w:author="Rafi Aziizi" w:date="2021-11-12T13:51:00Z">
                <w:r w:rsidDel="00BC0DF1">
                  <w:delText>Guru BK</w:delText>
                </w:r>
              </w:del>
            </w:moveTo>
          </w:p>
        </w:tc>
        <w:tc>
          <w:tcPr>
            <w:tcW w:w="4955" w:type="dxa"/>
          </w:tcPr>
          <w:p w14:paraId="6BCB9C6A" w14:textId="4A17D50F" w:rsidR="00494C80" w:rsidDel="00BC0DF1" w:rsidRDefault="00494C80" w:rsidP="00F14C4A">
            <w:pPr>
              <w:rPr>
                <w:del w:id="514" w:author="Rafi Aziizi" w:date="2021-11-12T13:51:00Z"/>
                <w:moveTo w:id="515" w:author="Rafi Aziizi" w:date="2021-11-12T11:16:00Z"/>
              </w:rPr>
            </w:pPr>
            <w:moveTo w:id="516" w:author="Rafi Aziizi" w:date="2021-11-12T11:16:00Z">
              <w:del w:id="517"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518" w:author="Rafi Aziizi" w:date="2021-11-12T13:51:00Z"/>
        </w:trPr>
        <w:tc>
          <w:tcPr>
            <w:tcW w:w="704" w:type="dxa"/>
          </w:tcPr>
          <w:p w14:paraId="1378B91E" w14:textId="20AF8472" w:rsidR="00494C80" w:rsidDel="00BC0DF1" w:rsidRDefault="00494C80" w:rsidP="00F14C4A">
            <w:pPr>
              <w:rPr>
                <w:del w:id="519" w:author="Rafi Aziizi" w:date="2021-11-12T13:51:00Z"/>
                <w:moveTo w:id="520" w:author="Rafi Aziizi" w:date="2021-11-12T11:16:00Z"/>
              </w:rPr>
            </w:pPr>
            <w:moveTo w:id="521" w:author="Rafi Aziizi" w:date="2021-11-12T11:16:00Z">
              <w:del w:id="522" w:author="Rafi Aziizi" w:date="2021-11-12T13:51:00Z">
                <w:r w:rsidDel="00BC0DF1">
                  <w:delText>4.</w:delText>
                </w:r>
              </w:del>
            </w:moveTo>
          </w:p>
        </w:tc>
        <w:tc>
          <w:tcPr>
            <w:tcW w:w="2268" w:type="dxa"/>
          </w:tcPr>
          <w:p w14:paraId="1962667A" w14:textId="1C26DAAA" w:rsidR="00494C80" w:rsidDel="00BC0DF1" w:rsidRDefault="00494C80" w:rsidP="00F14C4A">
            <w:pPr>
              <w:rPr>
                <w:del w:id="523" w:author="Rafi Aziizi" w:date="2021-11-12T13:51:00Z"/>
                <w:moveTo w:id="524" w:author="Rafi Aziizi" w:date="2021-11-12T11:16:00Z"/>
              </w:rPr>
            </w:pPr>
            <w:moveTo w:id="525" w:author="Rafi Aziizi" w:date="2021-11-12T11:16:00Z">
              <w:del w:id="526" w:author="Rafi Aziizi" w:date="2021-11-12T13:51:00Z">
                <w:r w:rsidDel="00BC0DF1">
                  <w:delText>Bagian IT</w:delText>
                </w:r>
              </w:del>
            </w:moveTo>
          </w:p>
        </w:tc>
        <w:tc>
          <w:tcPr>
            <w:tcW w:w="4955" w:type="dxa"/>
          </w:tcPr>
          <w:p w14:paraId="6F022119" w14:textId="1771FC2F" w:rsidR="00494C80" w:rsidDel="00BC0DF1" w:rsidRDefault="00494C80" w:rsidP="00F14C4A">
            <w:pPr>
              <w:rPr>
                <w:del w:id="527" w:author="Rafi Aziizi" w:date="2021-11-12T13:51:00Z"/>
                <w:moveTo w:id="528" w:author="Rafi Aziizi" w:date="2021-11-12T11:16:00Z"/>
              </w:rPr>
            </w:pPr>
            <w:moveTo w:id="529" w:author="Rafi Aziizi" w:date="2021-11-12T11:16:00Z">
              <w:del w:id="530"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459"/>
    <w:p w14:paraId="39E527B1" w14:textId="7854C829" w:rsidR="00BC0DF1" w:rsidRDefault="00BC0DF1" w:rsidP="00C93BF7">
      <w:pPr>
        <w:pStyle w:val="Heading3"/>
        <w:numPr>
          <w:ilvl w:val="2"/>
          <w:numId w:val="8"/>
        </w:numPr>
        <w:ind w:left="709"/>
        <w:rPr>
          <w:ins w:id="531" w:author="Rafi Aziizi" w:date="2021-11-12T13:51:00Z"/>
          <w:lang w:val="en-US"/>
        </w:rPr>
      </w:pPr>
      <w:proofErr w:type="spellStart"/>
      <w:ins w:id="532" w:author="Rafi Aziizi" w:date="2021-11-12T13:51:00Z">
        <w:r>
          <w:rPr>
            <w:lang w:val="en-US"/>
          </w:rPr>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533" w:author="Rafi Aziizi" w:date="2021-11-12T13:52:00Z"/>
        </w:rPr>
      </w:pPr>
      <w:proofErr w:type="spellStart"/>
      <w:ins w:id="534"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2FB2C1CD" w:rsidR="00BC0DF1" w:rsidRDefault="00BC0DF1" w:rsidP="00BC0DF1">
      <w:pPr>
        <w:pStyle w:val="Caption"/>
        <w:keepNext/>
        <w:jc w:val="center"/>
        <w:rPr>
          <w:ins w:id="535" w:author="Rafi Aziizi" w:date="2021-11-12T13:52:00Z"/>
        </w:rPr>
      </w:pPr>
      <w:ins w:id="536" w:author="Rafi Aziizi" w:date="2021-11-12T13:52:00Z">
        <w:r>
          <w:t>Table 3.</w:t>
        </w:r>
        <w:r>
          <w:fldChar w:fldCharType="begin"/>
        </w:r>
        <w:r>
          <w:instrText xml:space="preserve"> SEQ Table_3. \* ARABIC </w:instrText>
        </w:r>
        <w:r>
          <w:fldChar w:fldCharType="separate"/>
        </w:r>
        <w:r>
          <w:rPr>
            <w:noProof/>
          </w:rPr>
          <w:t>4</w:t>
        </w:r>
        <w:r>
          <w:fldChar w:fldCharType="end"/>
        </w:r>
        <w:r>
          <w:t xml:space="preserve"> </w:t>
        </w:r>
        <w:proofErr w:type="spellStart"/>
        <w:r w:rsidRPr="00D74A99">
          <w:t>Deskripsi</w:t>
        </w:r>
        <w:proofErr w:type="spellEnd"/>
        <w:r w:rsidRPr="00D74A99">
          <w:t xml:space="preserve"> </w:t>
        </w:r>
        <w:proofErr w:type="spellStart"/>
        <w:r w:rsidRPr="00D74A99">
          <w:t>Aktor</w:t>
        </w:r>
        <w:proofErr w:type="spellEnd"/>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537" w:author="Rafi Aziizi" w:date="2021-11-12T13:52:00Z"/>
        </w:trPr>
        <w:tc>
          <w:tcPr>
            <w:tcW w:w="704" w:type="dxa"/>
          </w:tcPr>
          <w:p w14:paraId="246F0149" w14:textId="77777777" w:rsidR="00BC0DF1" w:rsidRPr="0009462F" w:rsidRDefault="00BC0DF1" w:rsidP="001F2641">
            <w:pPr>
              <w:jc w:val="center"/>
              <w:rPr>
                <w:ins w:id="538" w:author="Rafi Aziizi" w:date="2021-11-12T13:52:00Z"/>
                <w:b/>
              </w:rPr>
            </w:pPr>
            <w:ins w:id="539" w:author="Rafi Aziizi" w:date="2021-11-12T13:52:00Z">
              <w:r>
                <w:rPr>
                  <w:b/>
                </w:rPr>
                <w:t>No</w:t>
              </w:r>
            </w:ins>
          </w:p>
        </w:tc>
        <w:tc>
          <w:tcPr>
            <w:tcW w:w="2268" w:type="dxa"/>
          </w:tcPr>
          <w:p w14:paraId="51911992" w14:textId="77777777" w:rsidR="00BC0DF1" w:rsidRPr="0009462F" w:rsidRDefault="00BC0DF1" w:rsidP="001F2641">
            <w:pPr>
              <w:jc w:val="center"/>
              <w:rPr>
                <w:ins w:id="540" w:author="Rafi Aziizi" w:date="2021-11-12T13:52:00Z"/>
                <w:b/>
              </w:rPr>
            </w:pPr>
            <w:proofErr w:type="spellStart"/>
            <w:ins w:id="541"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542" w:author="Rafi Aziizi" w:date="2021-11-12T13:52:00Z"/>
                <w:b/>
              </w:rPr>
            </w:pPr>
            <w:proofErr w:type="spellStart"/>
            <w:ins w:id="543" w:author="Rafi Aziizi" w:date="2021-11-12T13:52:00Z">
              <w:r w:rsidRPr="0009462F">
                <w:rPr>
                  <w:b/>
                </w:rPr>
                <w:t>Deskripsi</w:t>
              </w:r>
              <w:proofErr w:type="spellEnd"/>
            </w:ins>
          </w:p>
        </w:tc>
      </w:tr>
      <w:tr w:rsidR="00BC0DF1" w14:paraId="5EDC83CF" w14:textId="77777777" w:rsidTr="001F2641">
        <w:trPr>
          <w:ins w:id="544" w:author="Rafi Aziizi" w:date="2021-11-12T13:52:00Z"/>
        </w:trPr>
        <w:tc>
          <w:tcPr>
            <w:tcW w:w="704" w:type="dxa"/>
          </w:tcPr>
          <w:p w14:paraId="36BD3B17" w14:textId="77777777" w:rsidR="00BC0DF1" w:rsidRDefault="00BC0DF1" w:rsidP="001F2641">
            <w:pPr>
              <w:rPr>
                <w:ins w:id="545" w:author="Rafi Aziizi" w:date="2021-11-12T13:52:00Z"/>
              </w:rPr>
            </w:pPr>
            <w:ins w:id="546" w:author="Rafi Aziizi" w:date="2021-11-12T13:52:00Z">
              <w:r>
                <w:t>1.</w:t>
              </w:r>
            </w:ins>
          </w:p>
        </w:tc>
        <w:tc>
          <w:tcPr>
            <w:tcW w:w="2268" w:type="dxa"/>
          </w:tcPr>
          <w:p w14:paraId="1490A8EA" w14:textId="77777777" w:rsidR="00BC0DF1" w:rsidRDefault="00BC0DF1" w:rsidP="001F2641">
            <w:pPr>
              <w:rPr>
                <w:ins w:id="547" w:author="Rafi Aziizi" w:date="2021-11-12T13:52:00Z"/>
              </w:rPr>
            </w:pPr>
            <w:proofErr w:type="spellStart"/>
            <w:ins w:id="548" w:author="Rafi Aziizi" w:date="2021-11-12T13:52:00Z">
              <w:r>
                <w:t>Siswa</w:t>
              </w:r>
              <w:proofErr w:type="spellEnd"/>
            </w:ins>
          </w:p>
        </w:tc>
        <w:tc>
          <w:tcPr>
            <w:tcW w:w="4955" w:type="dxa"/>
          </w:tcPr>
          <w:p w14:paraId="0CACDE65" w14:textId="6A4FE8D3" w:rsidR="00BC0DF1" w:rsidRDefault="00BC0DF1" w:rsidP="001F2641">
            <w:pPr>
              <w:rPr>
                <w:ins w:id="549" w:author="Rafi Aziizi" w:date="2021-11-12T13:52:00Z"/>
              </w:rPr>
            </w:pPr>
            <w:proofErr w:type="spellStart"/>
            <w:ins w:id="550"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551" w:author="Rafi Aziizi" w:date="2021-11-12T13:56:00Z">
              <w:r w:rsidR="001B1ED9">
                <w:t xml:space="preserve"> </w:t>
              </w:r>
            </w:ins>
            <w:proofErr w:type="spellStart"/>
            <w:ins w:id="552"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553" w:author="Rafi Aziizi" w:date="2021-11-12T13:52:00Z"/>
        </w:trPr>
        <w:tc>
          <w:tcPr>
            <w:tcW w:w="704" w:type="dxa"/>
          </w:tcPr>
          <w:p w14:paraId="4CB9821A" w14:textId="77777777" w:rsidR="00BC0DF1" w:rsidRDefault="00BC0DF1" w:rsidP="001F2641">
            <w:pPr>
              <w:rPr>
                <w:ins w:id="554" w:author="Rafi Aziizi" w:date="2021-11-12T13:52:00Z"/>
              </w:rPr>
            </w:pPr>
            <w:ins w:id="555" w:author="Rafi Aziizi" w:date="2021-11-12T13:52:00Z">
              <w:r>
                <w:t>2.</w:t>
              </w:r>
            </w:ins>
          </w:p>
        </w:tc>
        <w:tc>
          <w:tcPr>
            <w:tcW w:w="2268" w:type="dxa"/>
          </w:tcPr>
          <w:p w14:paraId="03C0FA7D" w14:textId="77777777" w:rsidR="00BC0DF1" w:rsidRDefault="00BC0DF1" w:rsidP="001F2641">
            <w:pPr>
              <w:rPr>
                <w:ins w:id="556" w:author="Rafi Aziizi" w:date="2021-11-12T13:52:00Z"/>
              </w:rPr>
            </w:pPr>
            <w:proofErr w:type="spellStart"/>
            <w:ins w:id="557"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558" w:author="Rafi Aziizi" w:date="2021-11-12T13:52:00Z"/>
                <w:lang w:val="id-ID"/>
              </w:rPr>
            </w:pPr>
            <w:proofErr w:type="spellStart"/>
            <w:ins w:id="559"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proofErr w:type="gramStart"/>
              <w:r>
                <w:t>absensi</w:t>
              </w:r>
            </w:ins>
            <w:proofErr w:type="spellEnd"/>
            <w:ins w:id="560" w:author="Rafi Aziizi" w:date="2021-11-12T13:57:00Z">
              <w:r w:rsidR="001B1ED9">
                <w:t xml:space="preserve"> </w:t>
              </w:r>
            </w:ins>
            <w:ins w:id="561" w:author="Rafi Aziizi" w:date="2021-11-12T13:52:00Z">
              <w:r>
                <w:t xml:space="preserve"> </w:t>
              </w:r>
              <w:proofErr w:type="spellStart"/>
              <w:r>
                <w:t>berdasarkan</w:t>
              </w:r>
              <w:proofErr w:type="spellEnd"/>
              <w:proofErr w:type="gram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562"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563" w:author="Rafi Aziizi" w:date="2021-11-12T13:52:00Z">
              <w:r>
                <w:t>.</w:t>
              </w:r>
              <w:r>
                <w:rPr>
                  <w:lang w:val="id-ID"/>
                </w:rPr>
                <w:t xml:space="preserve"> </w:t>
              </w:r>
            </w:ins>
          </w:p>
        </w:tc>
      </w:tr>
      <w:tr w:rsidR="00BC0DF1" w14:paraId="346FB2D9" w14:textId="77777777" w:rsidTr="001F2641">
        <w:trPr>
          <w:ins w:id="564" w:author="Rafi Aziizi" w:date="2021-11-12T13:52:00Z"/>
        </w:trPr>
        <w:tc>
          <w:tcPr>
            <w:tcW w:w="704" w:type="dxa"/>
          </w:tcPr>
          <w:p w14:paraId="43A32545" w14:textId="77777777" w:rsidR="00BC0DF1" w:rsidRDefault="00BC0DF1" w:rsidP="001F2641">
            <w:pPr>
              <w:rPr>
                <w:ins w:id="565" w:author="Rafi Aziizi" w:date="2021-11-12T13:52:00Z"/>
              </w:rPr>
            </w:pPr>
            <w:ins w:id="566" w:author="Rafi Aziizi" w:date="2021-11-12T13:52:00Z">
              <w:r>
                <w:t xml:space="preserve">3. </w:t>
              </w:r>
            </w:ins>
          </w:p>
        </w:tc>
        <w:tc>
          <w:tcPr>
            <w:tcW w:w="2268" w:type="dxa"/>
          </w:tcPr>
          <w:p w14:paraId="64D9A833" w14:textId="77777777" w:rsidR="00BC0DF1" w:rsidRDefault="00BC0DF1" w:rsidP="001F2641">
            <w:pPr>
              <w:rPr>
                <w:ins w:id="567" w:author="Rafi Aziizi" w:date="2021-11-12T13:52:00Z"/>
              </w:rPr>
            </w:pPr>
            <w:ins w:id="568" w:author="Rafi Aziizi" w:date="2021-11-12T13:52:00Z">
              <w:r>
                <w:t>Guru BK</w:t>
              </w:r>
            </w:ins>
          </w:p>
        </w:tc>
        <w:tc>
          <w:tcPr>
            <w:tcW w:w="4955" w:type="dxa"/>
          </w:tcPr>
          <w:p w14:paraId="0D168818" w14:textId="6C607256" w:rsidR="00BC0DF1" w:rsidRDefault="00BC0DF1" w:rsidP="001F2641">
            <w:pPr>
              <w:rPr>
                <w:ins w:id="569" w:author="Rafi Aziizi" w:date="2021-11-12T13:52:00Z"/>
              </w:rPr>
            </w:pPr>
            <w:proofErr w:type="spellStart"/>
            <w:ins w:id="570"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571" w:author="Rafi Aziizi" w:date="2021-11-12T13:58:00Z">
              <w:r w:rsidR="001B1ED9">
                <w:t xml:space="preserve"> </w:t>
              </w:r>
              <w:proofErr w:type="spellStart"/>
              <w:r w:rsidR="001B1ED9">
                <w:t>walikelas</w:t>
              </w:r>
              <w:proofErr w:type="spellEnd"/>
              <w:r w:rsidR="001B1ED9">
                <w:t>,</w:t>
              </w:r>
            </w:ins>
            <w:ins w:id="572"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573" w:author="Rafi Aziizi" w:date="2021-11-12T13:58:00Z">
              <w:r w:rsidR="001B1ED9">
                <w:t>.</w:t>
              </w:r>
            </w:ins>
          </w:p>
        </w:tc>
      </w:tr>
      <w:tr w:rsidR="00BC0DF1" w14:paraId="38F764E1" w14:textId="77777777" w:rsidTr="001F2641">
        <w:trPr>
          <w:ins w:id="574" w:author="Rafi Aziizi" w:date="2021-11-12T13:52:00Z"/>
        </w:trPr>
        <w:tc>
          <w:tcPr>
            <w:tcW w:w="704" w:type="dxa"/>
          </w:tcPr>
          <w:p w14:paraId="3C2CF62A" w14:textId="77777777" w:rsidR="00BC0DF1" w:rsidRDefault="00BC0DF1" w:rsidP="001F2641">
            <w:pPr>
              <w:rPr>
                <w:ins w:id="575" w:author="Rafi Aziizi" w:date="2021-11-12T13:52:00Z"/>
              </w:rPr>
            </w:pPr>
            <w:ins w:id="576" w:author="Rafi Aziizi" w:date="2021-11-12T13:52:00Z">
              <w:r>
                <w:lastRenderedPageBreak/>
                <w:t>4.</w:t>
              </w:r>
            </w:ins>
          </w:p>
        </w:tc>
        <w:tc>
          <w:tcPr>
            <w:tcW w:w="2268" w:type="dxa"/>
          </w:tcPr>
          <w:p w14:paraId="23EC801A" w14:textId="77777777" w:rsidR="00BC0DF1" w:rsidRDefault="00BC0DF1" w:rsidP="001F2641">
            <w:pPr>
              <w:rPr>
                <w:ins w:id="577" w:author="Rafi Aziizi" w:date="2021-11-12T13:52:00Z"/>
              </w:rPr>
            </w:pPr>
            <w:proofErr w:type="spellStart"/>
            <w:ins w:id="578" w:author="Rafi Aziizi" w:date="2021-11-12T13:52:00Z">
              <w:r>
                <w:t>Bagian</w:t>
              </w:r>
              <w:proofErr w:type="spellEnd"/>
              <w:r>
                <w:t xml:space="preserve"> IT</w:t>
              </w:r>
            </w:ins>
          </w:p>
        </w:tc>
        <w:tc>
          <w:tcPr>
            <w:tcW w:w="4955" w:type="dxa"/>
          </w:tcPr>
          <w:p w14:paraId="42FB2CED" w14:textId="406FB50B" w:rsidR="00BC0DF1" w:rsidRDefault="00BC0DF1" w:rsidP="001F2641">
            <w:pPr>
              <w:rPr>
                <w:ins w:id="579" w:author="Rafi Aziizi" w:date="2021-11-12T13:52:00Z"/>
              </w:rPr>
            </w:pPr>
            <w:proofErr w:type="spellStart"/>
            <w:ins w:id="580"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581" w:author="Rafi Aziizi" w:date="2021-11-12T13:58:00Z">
              <w:r w:rsidR="001B1ED9">
                <w:t xml:space="preserve"> </w:t>
              </w:r>
              <w:proofErr w:type="spellStart"/>
              <w:r w:rsidR="001B1ED9">
                <w:t>walikelas</w:t>
              </w:r>
              <w:proofErr w:type="spellEnd"/>
              <w:r w:rsidR="001B1ED9">
                <w:t>,</w:t>
              </w:r>
            </w:ins>
            <w:ins w:id="582"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rsidP="00BC0DF1">
      <w:pPr>
        <w:rPr>
          <w:ins w:id="583" w:author="Rafi Aziizi" w:date="2021-11-12T13:51:00Z"/>
        </w:rPr>
        <w:pPrChange w:id="584"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444"/>
      <w:bookmarkEnd w:id="445"/>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4C98E8F" w:rsidR="00832EA1" w:rsidRDefault="00832EA1" w:rsidP="005B790F">
      <w:pPr>
        <w:pStyle w:val="Caption"/>
        <w:keepNext/>
        <w:jc w:val="center"/>
      </w:pPr>
      <w:bookmarkStart w:id="585"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 xml:space="preserve">Hasil </w:t>
      </w:r>
      <w:proofErr w:type="spellStart"/>
      <w:r w:rsidRPr="007E159B">
        <w:t>Analisis</w:t>
      </w:r>
      <w:proofErr w:type="spellEnd"/>
      <w:r w:rsidRPr="007E159B">
        <w:t xml:space="preserve"> </w:t>
      </w:r>
      <w:proofErr w:type="spellStart"/>
      <w:r w:rsidRPr="007E159B">
        <w:t>Kebutuhan</w:t>
      </w:r>
      <w:proofErr w:type="spellEnd"/>
      <w:r w:rsidRPr="007E159B">
        <w:t xml:space="preserve"> </w:t>
      </w:r>
      <w:proofErr w:type="spellStart"/>
      <w:r w:rsidRPr="007E159B">
        <w:t>Fungsional</w:t>
      </w:r>
      <w:bookmarkEnd w:id="585"/>
      <w:proofErr w:type="spellEnd"/>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586"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587"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proofErr w:type="gramStart"/>
              <w:r w:rsidR="001B1ED9">
                <w:t>yaitu</w:t>
              </w:r>
              <w:proofErr w:type="spellEnd"/>
              <w:r w:rsidR="001B1ED9">
                <w:t xml:space="preserve"> :</w:t>
              </w:r>
            </w:ins>
            <w:proofErr w:type="gramEnd"/>
            <w:del w:id="588" w:author="Rafi Aziizi" w:date="2021-11-12T13:59:00Z">
              <w:r w:rsidDel="001B1ED9">
                <w:delText>.</w:delText>
              </w:r>
            </w:del>
          </w:p>
          <w:p w14:paraId="50084279" w14:textId="46CDF779" w:rsidR="001B1ED9" w:rsidRDefault="001B1ED9" w:rsidP="00A978CB">
            <w:pPr>
              <w:rPr>
                <w:ins w:id="589" w:author="Rafi Aziizi" w:date="2021-11-12T14:00:00Z"/>
              </w:rPr>
            </w:pPr>
            <w:ins w:id="590" w:author="Rafi Aziizi" w:date="2021-11-12T13:59:00Z">
              <w:r>
                <w:t xml:space="preserve">1. Status </w:t>
              </w:r>
            </w:ins>
            <w:proofErr w:type="spellStart"/>
            <w:ins w:id="591" w:author="Rafi Aziizi" w:date="2021-11-12T14:00:00Z">
              <w:r>
                <w:t>seluruh</w:t>
              </w:r>
              <w:proofErr w:type="spellEnd"/>
              <w:r>
                <w:t xml:space="preserve"> </w:t>
              </w:r>
            </w:ins>
            <w:proofErr w:type="spellStart"/>
            <w:ins w:id="592" w:author="Rafi Aziizi" w:date="2021-11-12T13:59:00Z">
              <w:r>
                <w:t>ke</w:t>
              </w:r>
            </w:ins>
            <w:ins w:id="593"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594" w:author="Rafi Aziizi" w:date="2021-11-12T14:00:00Z"/>
              </w:rPr>
            </w:pPr>
            <w:ins w:id="595" w:author="Rafi Aziizi" w:date="2021-11-12T14:00:00Z">
              <w:r>
                <w:t xml:space="preserve">2. Status </w:t>
              </w:r>
              <w:proofErr w:type="spellStart"/>
              <w:r>
                <w:t>seluruh</w:t>
              </w:r>
              <w:proofErr w:type="spellEnd"/>
              <w:r>
                <w:t xml:space="preserve"> </w:t>
              </w:r>
              <w:proofErr w:type="spellStart"/>
              <w:r>
                <w:t>kehadiran</w:t>
              </w:r>
            </w:ins>
            <w:proofErr w:type="spellEnd"/>
            <w:ins w:id="596" w:author="Rafi Aziizi" w:date="2021-11-12T14:01:00Z">
              <w:r>
                <w:t xml:space="preserve"> </w:t>
              </w:r>
              <w:proofErr w:type="spellStart"/>
              <w:r>
                <w:t>siswa</w:t>
              </w:r>
            </w:ins>
            <w:proofErr w:type="spellEnd"/>
            <w:ins w:id="597" w:author="Rafi Aziizi" w:date="2021-11-12T14:00:00Z">
              <w:r>
                <w:t xml:space="preserve"> per</w:t>
              </w:r>
            </w:ins>
            <w:ins w:id="598" w:author="Rafi Aziizi" w:date="2021-11-12T14:01:00Z">
              <w:r>
                <w:t>-</w:t>
              </w:r>
            </w:ins>
            <w:proofErr w:type="spellStart"/>
            <w:ins w:id="599"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600" w:author="Rafi Aziizi" w:date="2021-11-12T14:00:00Z">
              <w:r>
                <w:t xml:space="preserve">3. Status </w:t>
              </w:r>
              <w:proofErr w:type="spellStart"/>
              <w:r>
                <w:t>seluruh</w:t>
              </w:r>
              <w:proofErr w:type="spellEnd"/>
              <w:r>
                <w:t xml:space="preserve"> </w:t>
              </w:r>
              <w:proofErr w:type="spellStart"/>
              <w:r>
                <w:t>kehadiran</w:t>
              </w:r>
            </w:ins>
            <w:proofErr w:type="spellEnd"/>
            <w:ins w:id="601" w:author="Rafi Aziizi" w:date="2021-11-12T14:01:00Z">
              <w:r>
                <w:t xml:space="preserve"> </w:t>
              </w:r>
              <w:proofErr w:type="spellStart"/>
              <w:r>
                <w:t>siswa</w:t>
              </w:r>
            </w:ins>
            <w:proofErr w:type="spellEnd"/>
            <w:ins w:id="602" w:author="Rafi Aziizi" w:date="2021-11-12T14:00:00Z">
              <w:r>
                <w:t xml:space="preserve"> per</w:t>
              </w:r>
            </w:ins>
            <w:ins w:id="603" w:author="Rafi Aziizi" w:date="2021-11-12T14:01:00Z">
              <w:r>
                <w:t>-</w:t>
              </w:r>
              <w:proofErr w:type="spellStart"/>
              <w:r>
                <w:t>a</w:t>
              </w:r>
            </w:ins>
            <w:ins w:id="604" w:author="Rafi Aziizi" w:date="2021-11-12T14:00:00Z">
              <w:r>
                <w:t>ngkatan</w:t>
              </w:r>
              <w:proofErr w:type="spellEnd"/>
              <w:r>
                <w:t xml:space="preserve"> </w:t>
              </w:r>
            </w:ins>
            <w:proofErr w:type="spellStart"/>
            <w:ins w:id="605"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lastRenderedPageBreak/>
              <w:t>RC03</w:t>
            </w:r>
          </w:p>
        </w:tc>
        <w:tc>
          <w:tcPr>
            <w:tcW w:w="1701" w:type="dxa"/>
            <w:vAlign w:val="center"/>
          </w:tcPr>
          <w:p w14:paraId="509456EA" w14:textId="2F33419F" w:rsidR="00DD3CFF" w:rsidRDefault="00DD3CFF" w:rsidP="007F1959">
            <w:pPr>
              <w:jc w:val="center"/>
            </w:pPr>
            <w:r>
              <w:t xml:space="preserve">Menu </w:t>
            </w:r>
            <w:proofErr w:type="spellStart"/>
            <w:r>
              <w:t>Kelola</w:t>
            </w:r>
            <w:proofErr w:type="spellEnd"/>
            <w:r>
              <w:t xml:space="preserve">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 xml:space="preserve">Profile </w:t>
            </w:r>
            <w:proofErr w:type="spellStart"/>
            <w:r>
              <w:t>Siswa</w:t>
            </w:r>
            <w:proofErr w:type="spellEnd"/>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proofErr w:type="spellStart"/>
            <w:r>
              <w:t>Riwayat</w:t>
            </w:r>
            <w:proofErr w:type="spellEnd"/>
            <w:r>
              <w:t xml:space="preserve"> </w:t>
            </w:r>
            <w:proofErr w:type="spellStart"/>
            <w:r>
              <w:t>Absensi</w:t>
            </w:r>
            <w:proofErr w:type="spellEnd"/>
            <w:r>
              <w:t xml:space="preserve"> </w:t>
            </w:r>
            <w:proofErr w:type="spellStart"/>
            <w:r>
              <w:t>Siswa</w:t>
            </w:r>
            <w:proofErr w:type="spellEnd"/>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proofErr w:type="spellStart"/>
            <w:r>
              <w:t>Kelola</w:t>
            </w:r>
            <w:proofErr w:type="spellEnd"/>
            <w:r w:rsidR="000D5CB9">
              <w:t xml:space="preserve"> </w:t>
            </w:r>
            <w:proofErr w:type="spellStart"/>
            <w:r w:rsidR="000D5CB9">
              <w:t>Siswa</w:t>
            </w:r>
            <w:proofErr w:type="spellEnd"/>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lastRenderedPageBreak/>
              <w:t>RC</w:t>
            </w:r>
            <w:r w:rsidR="00DD3CFF">
              <w:t>1</w:t>
            </w:r>
            <w:r w:rsidR="0035613F">
              <w:t>3</w:t>
            </w:r>
          </w:p>
        </w:tc>
        <w:tc>
          <w:tcPr>
            <w:tcW w:w="1701" w:type="dxa"/>
            <w:vAlign w:val="center"/>
          </w:tcPr>
          <w:p w14:paraId="6F360CD8" w14:textId="4666752D" w:rsidR="000D5CB9" w:rsidRDefault="00AB6A69" w:rsidP="007F1959">
            <w:pPr>
              <w:jc w:val="center"/>
            </w:pPr>
            <w:proofErr w:type="spellStart"/>
            <w:r>
              <w:t>Kelola</w:t>
            </w:r>
            <w:proofErr w:type="spellEnd"/>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proofErr w:type="spellStart"/>
            <w:r>
              <w:t>Kelola</w:t>
            </w:r>
            <w:proofErr w:type="spellEnd"/>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proofErr w:type="spellStart"/>
            <w:r>
              <w:t>Kelola</w:t>
            </w:r>
            <w:proofErr w:type="spellEnd"/>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proofErr w:type="spellStart"/>
            <w:r>
              <w:t>Kelola</w:t>
            </w:r>
            <w:proofErr w:type="spellEnd"/>
            <w:r>
              <w:t xml:space="preserve">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606" w:author="Rafi Aziizi" w:date="2021-11-12T14:03:00Z">
              <w:r w:rsidDel="000F1488">
                <w:delText>Kelola</w:delText>
              </w:r>
              <w:r w:rsidR="000D5CB9" w:rsidDel="000F1488">
                <w:delText xml:space="preserve"> </w:delText>
              </w:r>
            </w:del>
            <w:proofErr w:type="spellStart"/>
            <w:r w:rsidR="000D5CB9">
              <w:t>Absensi</w:t>
            </w:r>
            <w:proofErr w:type="spellEnd"/>
          </w:p>
        </w:tc>
        <w:tc>
          <w:tcPr>
            <w:tcW w:w="3083" w:type="dxa"/>
            <w:shd w:val="clear" w:color="auto" w:fill="auto"/>
          </w:tcPr>
          <w:p w14:paraId="7A9BBC04" w14:textId="12C5C7BB" w:rsidR="000D5CB9" w:rsidRDefault="000D5CB9" w:rsidP="000D5CB9">
            <w:del w:id="607" w:author="Rafi Aziizi" w:date="2021-11-12T14:03:00Z">
              <w:r w:rsidDel="000F1488">
                <w:delText>Sistem memberikan hak akses untuk melakukan</w:delText>
              </w:r>
            </w:del>
            <w:proofErr w:type="spellStart"/>
            <w:ins w:id="608" w:author="Rafi Aziizi" w:date="2021-11-12T14:03:00Z">
              <w:r w:rsidR="000F1488">
                <w:t>Siswa</w:t>
              </w:r>
              <w:proofErr w:type="spellEnd"/>
              <w:r w:rsidR="000F1488">
                <w:t xml:space="preserve"> </w:t>
              </w:r>
              <w:proofErr w:type="spellStart"/>
              <w:r w:rsidR="000F1488">
                <w:t>melakukan</w:t>
              </w:r>
            </w:ins>
            <w:proofErr w:type="spellEnd"/>
            <w:r>
              <w:t xml:space="preserve"> </w:t>
            </w:r>
            <w:proofErr w:type="spellStart"/>
            <w:r>
              <w:t>absensi</w:t>
            </w:r>
            <w:proofErr w:type="spellEnd"/>
            <w:r>
              <w:t xml:space="preserve"> </w:t>
            </w:r>
            <w:del w:id="609" w:author="Rafi Aziizi" w:date="2021-11-12T14:04:00Z">
              <w:r w:rsidDel="000F1488">
                <w:delText xml:space="preserve">terhadap siswa </w:delText>
              </w:r>
            </w:del>
            <w:proofErr w:type="spellStart"/>
            <w:r>
              <w:t>menggunakan</w:t>
            </w:r>
            <w:proofErr w:type="spellEnd"/>
            <w:r>
              <w:t xml:space="preserve"> RFID</w:t>
            </w:r>
            <w:ins w:id="610" w:author="Rafi Aziizi" w:date="2021-11-12T14:04:00Z">
              <w:r w:rsidR="000F1488">
                <w:t>.</w:t>
              </w:r>
            </w:ins>
            <w:del w:id="611"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612" w:author="Rafi Aziizi" w:date="2021-11-12T14:04:00Z"/>
        </w:trPr>
        <w:tc>
          <w:tcPr>
            <w:tcW w:w="1838" w:type="dxa"/>
            <w:vAlign w:val="center"/>
          </w:tcPr>
          <w:p w14:paraId="778521B9" w14:textId="038A6D2C" w:rsidR="000F1488" w:rsidRDefault="000F1488" w:rsidP="00114A62">
            <w:pPr>
              <w:jc w:val="center"/>
              <w:rPr>
                <w:ins w:id="613" w:author="Rafi Aziizi" w:date="2021-11-12T14:04:00Z"/>
              </w:rPr>
            </w:pPr>
            <w:ins w:id="614"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615" w:author="Rafi Aziizi" w:date="2021-11-12T14:04:00Z"/>
              </w:rPr>
            </w:pPr>
            <w:proofErr w:type="spellStart"/>
            <w:ins w:id="616" w:author="Rafi Aziizi" w:date="2021-11-12T14:04:00Z">
              <w:r>
                <w:t>Kelola</w:t>
              </w:r>
              <w:proofErr w:type="spellEnd"/>
              <w:r>
                <w:t xml:space="preserve"> </w:t>
              </w:r>
              <w:proofErr w:type="spellStart"/>
              <w:r>
                <w:t>Absensi</w:t>
              </w:r>
              <w:proofErr w:type="spellEnd"/>
            </w:ins>
          </w:p>
        </w:tc>
        <w:tc>
          <w:tcPr>
            <w:tcW w:w="3083" w:type="dxa"/>
            <w:shd w:val="clear" w:color="auto" w:fill="auto"/>
          </w:tcPr>
          <w:p w14:paraId="40EBF260" w14:textId="409FFA0C" w:rsidR="000F1488" w:rsidDel="000F1488" w:rsidRDefault="000F1488" w:rsidP="000D5CB9">
            <w:pPr>
              <w:rPr>
                <w:ins w:id="617" w:author="Rafi Aziizi" w:date="2021-11-12T14:04:00Z"/>
              </w:rPr>
            </w:pPr>
            <w:ins w:id="618"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619" w:author="Rafi Aziizi" w:date="2021-11-12T14:04:00Z"/>
              </w:rPr>
            </w:pPr>
            <w:ins w:id="620"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621" w:author="Rafi Aziizi" w:date="2021-11-12T14:05:00Z">
              <w:r w:rsidR="000F1488">
                <w:t>20</w:t>
              </w:r>
            </w:ins>
            <w:del w:id="622"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w:t>
            </w:r>
            <w:proofErr w:type="spellStart"/>
            <w:r>
              <w:t>Absensi</w:t>
            </w:r>
            <w:proofErr w:type="spellEnd"/>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623" w:author="Rafi Aziizi" w:date="2021-11-12T14:05:00Z">
              <w:r w:rsidR="000F1488">
                <w:t>1</w:t>
              </w:r>
            </w:ins>
            <w:del w:id="624"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lastRenderedPageBreak/>
              <w:t>RC</w:t>
            </w:r>
            <w:r w:rsidR="00BC3B37">
              <w:t>2</w:t>
            </w:r>
            <w:ins w:id="625" w:author="Rafi Aziizi" w:date="2021-11-12T14:05:00Z">
              <w:r w:rsidR="000F1488">
                <w:t>2</w:t>
              </w:r>
            </w:ins>
            <w:del w:id="626"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627" w:author="Rafi Aziizi" w:date="2021-11-12T14:05:00Z">
              <w:r w:rsidR="000F1488">
                <w:t>3</w:t>
              </w:r>
            </w:ins>
            <w:del w:id="628"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629" w:name="_Toc80034241"/>
      <w:bookmarkStart w:id="630"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629"/>
      <w:bookmarkEnd w:id="630"/>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631" w:name="_Toc80034242"/>
      <w:bookmarkStart w:id="632"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631"/>
      <w:bookmarkEnd w:id="632"/>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lastRenderedPageBreak/>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633" w:author="Rafi Aziizi" w:date="2021-11-12T11:15:00Z"/>
        </w:rPr>
      </w:pPr>
      <w:bookmarkStart w:id="634" w:name="_heading=h.4f1mdlm"/>
      <w:bookmarkStart w:id="635" w:name="_Toc80034244"/>
      <w:bookmarkStart w:id="636" w:name="_Toc83115746"/>
      <w:bookmarkEnd w:id="634"/>
      <w:del w:id="637" w:author="Rafi Aziizi" w:date="2021-11-12T11:15:00Z">
        <w:r w:rsidDel="00494C80">
          <w:delText>Bisnis Aktor</w:delText>
        </w:r>
        <w:bookmarkEnd w:id="635"/>
        <w:bookmarkEnd w:id="636"/>
      </w:del>
    </w:p>
    <w:p w14:paraId="7E1A0481" w14:textId="5BA5C78B" w:rsidR="001777A7" w:rsidDel="003E7B2F" w:rsidRDefault="001777A7" w:rsidP="007F1959">
      <w:pPr>
        <w:ind w:firstLine="720"/>
        <w:rPr>
          <w:del w:id="638" w:author="Rafi Aziizi" w:date="2021-11-12T10:43:00Z"/>
        </w:rPr>
      </w:pPr>
      <w:del w:id="639"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640" w:author="Rafi Aziizi" w:date="2021-11-12T10:43:00Z"/>
          <w:b/>
          <w:bCs/>
        </w:rPr>
      </w:pPr>
    </w:p>
    <w:p w14:paraId="5A5F5B22" w14:textId="636B2064" w:rsidR="00122F94" w:rsidRPr="00114A62" w:rsidDel="00494C80" w:rsidRDefault="00832EA1">
      <w:pPr>
        <w:ind w:firstLine="720"/>
        <w:rPr>
          <w:del w:id="641" w:author="Rafi Aziizi" w:date="2021-11-12T11:15:00Z"/>
          <w:b/>
          <w:bCs/>
        </w:rPr>
        <w:pPrChange w:id="642" w:author="Rafi Aziizi" w:date="2021-11-12T10:43:00Z">
          <w:pPr/>
        </w:pPrChange>
      </w:pPr>
      <w:del w:id="643"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644"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bookmarkEnd w:id="6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645"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bookmarkEnd w:id="645"/>
                        <w:proofErr w:type="spellEnd"/>
                      </w:p>
                    </w:txbxContent>
                  </v:textbox>
                </v:shape>
              </w:pict>
            </mc:Fallback>
          </mc:AlternateContent>
        </w:r>
      </w:del>
    </w:p>
    <w:p w14:paraId="7ADB4247" w14:textId="1A11BC6F" w:rsidR="00111278" w:rsidDel="00494C80" w:rsidRDefault="00F97775" w:rsidP="00122F94">
      <w:pPr>
        <w:spacing w:line="240" w:lineRule="auto"/>
        <w:jc w:val="center"/>
        <w:rPr>
          <w:del w:id="646" w:author="Rafi Aziizi" w:date="2021-11-12T11:15:00Z"/>
          <w:b/>
          <w:bCs/>
          <w:sz w:val="22"/>
          <w:szCs w:val="22"/>
        </w:rPr>
      </w:pPr>
      <w:bookmarkStart w:id="647" w:name="_heading=h.2u6wntf"/>
      <w:bookmarkStart w:id="648" w:name="_Toc80034245"/>
      <w:bookmarkEnd w:id="647"/>
      <w:del w:id="649"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650"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6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651"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651"/>
                        <w:proofErr w:type="spellEnd"/>
                      </w:p>
                    </w:txbxContent>
                  </v:textbox>
                </v:shape>
              </w:pict>
            </mc:Fallback>
          </mc:AlternateContent>
        </w:r>
      </w:del>
    </w:p>
    <w:p w14:paraId="5A1C52B9" w14:textId="3576B057" w:rsidR="00111278" w:rsidDel="00494C80" w:rsidRDefault="00111278" w:rsidP="00BC3B37">
      <w:pPr>
        <w:spacing w:line="240" w:lineRule="auto"/>
        <w:rPr>
          <w:del w:id="652" w:author="Rafi Aziizi" w:date="2021-11-12T11:15:00Z"/>
          <w:b/>
          <w:bCs/>
          <w:sz w:val="22"/>
          <w:szCs w:val="22"/>
        </w:rPr>
      </w:pPr>
    </w:p>
    <w:p w14:paraId="388F18D6" w14:textId="16A1FAAE" w:rsidR="00122F94" w:rsidDel="00494C80" w:rsidRDefault="00122F94" w:rsidP="00122F94">
      <w:pPr>
        <w:spacing w:line="240" w:lineRule="auto"/>
        <w:jc w:val="center"/>
        <w:rPr>
          <w:del w:id="653" w:author="Rafi Aziizi" w:date="2021-11-12T11:15:00Z"/>
          <w:b/>
          <w:bCs/>
          <w:sz w:val="22"/>
          <w:szCs w:val="22"/>
        </w:rPr>
      </w:pPr>
      <w:del w:id="654"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655"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656" w:author="Rafi Aziizi" w:date="2021-11-12T11:16:00Z"/>
        </w:rPr>
      </w:pPr>
      <w:bookmarkStart w:id="657" w:name="_Toc83115747"/>
      <w:moveFromRangeStart w:id="658" w:author="Rafi Aziizi" w:date="2021-11-12T11:16:00Z" w:name="move87608182"/>
      <w:moveFrom w:id="659" w:author="Rafi Aziizi" w:date="2021-11-12T11:16:00Z">
        <w:r w:rsidDel="00494C80">
          <w:t>Deskripsi Aktor</w:t>
        </w:r>
        <w:bookmarkEnd w:id="648"/>
        <w:bookmarkEnd w:id="657"/>
      </w:moveFrom>
    </w:p>
    <w:p w14:paraId="3D57A0B8" w14:textId="1CF0AD2D" w:rsidR="003E1103" w:rsidRPr="003E1103" w:rsidDel="00494C80" w:rsidRDefault="003E1103" w:rsidP="007F1959">
      <w:pPr>
        <w:ind w:firstLine="720"/>
        <w:rPr>
          <w:moveFrom w:id="660" w:author="Rafi Aziizi" w:date="2021-11-12T11:16:00Z"/>
        </w:rPr>
      </w:pPr>
      <w:moveFrom w:id="661"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662" w:author="Rafi Aziizi" w:date="2021-11-12T11:16:00Z"/>
        </w:rPr>
      </w:pPr>
      <w:bookmarkStart w:id="663" w:name="_Toc83115865"/>
      <w:moveFrom w:id="664"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bookmarkEnd w:id="663"/>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665" w:author="Rafi Aziizi" w:date="2021-11-12T14:06:00Z"/>
        </w:trPr>
        <w:tc>
          <w:tcPr>
            <w:tcW w:w="704" w:type="dxa"/>
          </w:tcPr>
          <w:p w14:paraId="65BD9765" w14:textId="7C0CC4A0" w:rsidR="003E1103" w:rsidRPr="0009462F" w:rsidDel="000F1488" w:rsidRDefault="003E1103" w:rsidP="004A0936">
            <w:pPr>
              <w:jc w:val="center"/>
              <w:rPr>
                <w:del w:id="666" w:author="Rafi Aziizi" w:date="2021-11-12T14:06:00Z"/>
                <w:moveFrom w:id="667" w:author="Rafi Aziizi" w:date="2021-11-12T11:16:00Z"/>
                <w:b/>
              </w:rPr>
            </w:pPr>
            <w:moveFrom w:id="668" w:author="Rafi Aziizi" w:date="2021-11-12T11:16:00Z">
              <w:del w:id="669"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670" w:author="Rafi Aziizi" w:date="2021-11-12T14:06:00Z"/>
                <w:moveFrom w:id="671" w:author="Rafi Aziizi" w:date="2021-11-12T11:16:00Z"/>
                <w:b/>
              </w:rPr>
            </w:pPr>
            <w:moveFrom w:id="672" w:author="Rafi Aziizi" w:date="2021-11-12T11:16:00Z">
              <w:del w:id="673"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674" w:author="Rafi Aziizi" w:date="2021-11-12T14:06:00Z"/>
                <w:moveFrom w:id="675" w:author="Rafi Aziizi" w:date="2021-11-12T11:16:00Z"/>
                <w:b/>
              </w:rPr>
            </w:pPr>
            <w:moveFrom w:id="676" w:author="Rafi Aziizi" w:date="2021-11-12T11:16:00Z">
              <w:del w:id="677" w:author="Rafi Aziizi" w:date="2021-11-12T14:06:00Z">
                <w:r w:rsidRPr="0009462F" w:rsidDel="000F1488">
                  <w:rPr>
                    <w:b/>
                  </w:rPr>
                  <w:delText>Deskripsi</w:delText>
                </w:r>
              </w:del>
            </w:moveFrom>
          </w:p>
        </w:tc>
      </w:tr>
      <w:tr w:rsidR="003E1103" w:rsidDel="000F1488" w14:paraId="7D2B30A2" w14:textId="52A7D33F" w:rsidTr="004A0936">
        <w:trPr>
          <w:del w:id="678" w:author="Rafi Aziizi" w:date="2021-11-12T14:06:00Z"/>
        </w:trPr>
        <w:tc>
          <w:tcPr>
            <w:tcW w:w="704" w:type="dxa"/>
          </w:tcPr>
          <w:p w14:paraId="7CE6E055" w14:textId="5F051485" w:rsidR="003E1103" w:rsidDel="000F1488" w:rsidRDefault="003E1103" w:rsidP="004A0936">
            <w:pPr>
              <w:rPr>
                <w:del w:id="679" w:author="Rafi Aziizi" w:date="2021-11-12T14:06:00Z"/>
                <w:moveFrom w:id="680" w:author="Rafi Aziizi" w:date="2021-11-12T11:16:00Z"/>
              </w:rPr>
            </w:pPr>
            <w:moveFrom w:id="681" w:author="Rafi Aziizi" w:date="2021-11-12T11:16:00Z">
              <w:del w:id="682" w:author="Rafi Aziizi" w:date="2021-11-12T14:06:00Z">
                <w:r w:rsidDel="000F1488">
                  <w:delText>1.</w:delText>
                </w:r>
              </w:del>
            </w:moveFrom>
          </w:p>
        </w:tc>
        <w:tc>
          <w:tcPr>
            <w:tcW w:w="2268" w:type="dxa"/>
          </w:tcPr>
          <w:p w14:paraId="403916A3" w14:textId="19EAD207" w:rsidR="003E1103" w:rsidDel="000F1488" w:rsidRDefault="003E1103" w:rsidP="004A0936">
            <w:pPr>
              <w:rPr>
                <w:del w:id="683" w:author="Rafi Aziizi" w:date="2021-11-12T14:06:00Z"/>
                <w:moveFrom w:id="684" w:author="Rafi Aziizi" w:date="2021-11-12T11:16:00Z"/>
              </w:rPr>
            </w:pPr>
            <w:moveFrom w:id="685" w:author="Rafi Aziizi" w:date="2021-11-12T11:16:00Z">
              <w:del w:id="686" w:author="Rafi Aziizi" w:date="2021-11-12T14:06:00Z">
                <w:r w:rsidDel="000F1488">
                  <w:delText>Siswa</w:delText>
                </w:r>
              </w:del>
            </w:moveFrom>
          </w:p>
        </w:tc>
        <w:tc>
          <w:tcPr>
            <w:tcW w:w="4955" w:type="dxa"/>
          </w:tcPr>
          <w:p w14:paraId="69264B7F" w14:textId="6FBD77BF" w:rsidR="003E1103" w:rsidDel="000F1488" w:rsidRDefault="003E1103" w:rsidP="004A0936">
            <w:pPr>
              <w:rPr>
                <w:del w:id="687" w:author="Rafi Aziizi" w:date="2021-11-12T14:06:00Z"/>
                <w:moveFrom w:id="688" w:author="Rafi Aziizi" w:date="2021-11-12T11:16:00Z"/>
              </w:rPr>
            </w:pPr>
            <w:moveFrom w:id="689" w:author="Rafi Aziizi" w:date="2021-11-12T11:16:00Z">
              <w:del w:id="690"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691" w:author="Rafi Aziizi" w:date="2021-11-12T14:06:00Z"/>
        </w:trPr>
        <w:tc>
          <w:tcPr>
            <w:tcW w:w="704" w:type="dxa"/>
          </w:tcPr>
          <w:p w14:paraId="7CF5AD76" w14:textId="7AB7FF04" w:rsidR="003E1103" w:rsidDel="000F1488" w:rsidRDefault="003E1103" w:rsidP="004A0936">
            <w:pPr>
              <w:rPr>
                <w:del w:id="692" w:author="Rafi Aziizi" w:date="2021-11-12T14:06:00Z"/>
                <w:moveFrom w:id="693" w:author="Rafi Aziizi" w:date="2021-11-12T11:16:00Z"/>
              </w:rPr>
            </w:pPr>
            <w:moveFrom w:id="694" w:author="Rafi Aziizi" w:date="2021-11-12T11:16:00Z">
              <w:del w:id="695" w:author="Rafi Aziizi" w:date="2021-11-12T14:06:00Z">
                <w:r w:rsidDel="000F1488">
                  <w:delText>2.</w:delText>
                </w:r>
              </w:del>
            </w:moveFrom>
          </w:p>
        </w:tc>
        <w:tc>
          <w:tcPr>
            <w:tcW w:w="2268" w:type="dxa"/>
          </w:tcPr>
          <w:p w14:paraId="780C7662" w14:textId="646A6317" w:rsidR="003E1103" w:rsidDel="000F1488" w:rsidRDefault="003E1103" w:rsidP="004A0936">
            <w:pPr>
              <w:rPr>
                <w:del w:id="696" w:author="Rafi Aziizi" w:date="2021-11-12T14:06:00Z"/>
                <w:moveFrom w:id="697" w:author="Rafi Aziizi" w:date="2021-11-12T11:16:00Z"/>
              </w:rPr>
            </w:pPr>
            <w:moveFrom w:id="698" w:author="Rafi Aziizi" w:date="2021-11-12T11:16:00Z">
              <w:del w:id="699"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700" w:author="Rafi Aziizi" w:date="2021-11-12T14:06:00Z"/>
                <w:moveFrom w:id="701" w:author="Rafi Aziizi" w:date="2021-11-12T11:16:00Z"/>
                <w:lang w:val="id-ID"/>
              </w:rPr>
            </w:pPr>
            <w:moveFrom w:id="702" w:author="Rafi Aziizi" w:date="2021-11-12T11:16:00Z">
              <w:del w:id="703"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704" w:author="Rafi Aziizi" w:date="2021-11-12T14:06:00Z"/>
        </w:trPr>
        <w:tc>
          <w:tcPr>
            <w:tcW w:w="704" w:type="dxa"/>
          </w:tcPr>
          <w:p w14:paraId="5B7F4DDC" w14:textId="56E9F8DC" w:rsidR="003E1103" w:rsidDel="000F1488" w:rsidRDefault="003E1103" w:rsidP="004A0936">
            <w:pPr>
              <w:rPr>
                <w:del w:id="705" w:author="Rafi Aziizi" w:date="2021-11-12T14:06:00Z"/>
                <w:moveFrom w:id="706" w:author="Rafi Aziizi" w:date="2021-11-12T11:16:00Z"/>
              </w:rPr>
            </w:pPr>
            <w:moveFrom w:id="707" w:author="Rafi Aziizi" w:date="2021-11-12T11:16:00Z">
              <w:del w:id="708"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709" w:author="Rafi Aziizi" w:date="2021-11-12T14:06:00Z"/>
                <w:moveFrom w:id="710" w:author="Rafi Aziizi" w:date="2021-11-12T11:16:00Z"/>
              </w:rPr>
            </w:pPr>
            <w:moveFrom w:id="711" w:author="Rafi Aziizi" w:date="2021-11-12T11:16:00Z">
              <w:del w:id="712" w:author="Rafi Aziizi" w:date="2021-11-12T14:06:00Z">
                <w:r w:rsidDel="000F1488">
                  <w:delText>Guru BK</w:delText>
                </w:r>
              </w:del>
            </w:moveFrom>
          </w:p>
        </w:tc>
        <w:tc>
          <w:tcPr>
            <w:tcW w:w="4955" w:type="dxa"/>
          </w:tcPr>
          <w:p w14:paraId="0EC69F53" w14:textId="13A8BD26" w:rsidR="003E1103" w:rsidDel="000F1488" w:rsidRDefault="003E1103" w:rsidP="004A0936">
            <w:pPr>
              <w:rPr>
                <w:del w:id="713" w:author="Rafi Aziizi" w:date="2021-11-12T14:06:00Z"/>
                <w:moveFrom w:id="714" w:author="Rafi Aziizi" w:date="2021-11-12T11:16:00Z"/>
              </w:rPr>
            </w:pPr>
            <w:moveFrom w:id="715" w:author="Rafi Aziizi" w:date="2021-11-12T11:16:00Z">
              <w:del w:id="716"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717" w:author="Rafi Aziizi" w:date="2021-11-12T14:06:00Z"/>
        </w:trPr>
        <w:tc>
          <w:tcPr>
            <w:tcW w:w="704" w:type="dxa"/>
          </w:tcPr>
          <w:p w14:paraId="0CFC7E18" w14:textId="213B76FB" w:rsidR="003E1103" w:rsidDel="000F1488" w:rsidRDefault="003E1103" w:rsidP="004A0936">
            <w:pPr>
              <w:rPr>
                <w:del w:id="718" w:author="Rafi Aziizi" w:date="2021-11-12T14:06:00Z"/>
                <w:moveFrom w:id="719" w:author="Rafi Aziizi" w:date="2021-11-12T11:16:00Z"/>
              </w:rPr>
            </w:pPr>
            <w:moveFrom w:id="720" w:author="Rafi Aziizi" w:date="2021-11-12T11:16:00Z">
              <w:del w:id="721" w:author="Rafi Aziizi" w:date="2021-11-12T14:06:00Z">
                <w:r w:rsidDel="000F1488">
                  <w:delText>4.</w:delText>
                </w:r>
              </w:del>
            </w:moveFrom>
          </w:p>
        </w:tc>
        <w:tc>
          <w:tcPr>
            <w:tcW w:w="2268" w:type="dxa"/>
          </w:tcPr>
          <w:p w14:paraId="4D7E1CAF" w14:textId="7D76AB6A" w:rsidR="003E1103" w:rsidDel="000F1488" w:rsidRDefault="003E1103" w:rsidP="004A0936">
            <w:pPr>
              <w:rPr>
                <w:del w:id="722" w:author="Rafi Aziizi" w:date="2021-11-12T14:06:00Z"/>
                <w:moveFrom w:id="723" w:author="Rafi Aziizi" w:date="2021-11-12T11:16:00Z"/>
              </w:rPr>
            </w:pPr>
            <w:moveFrom w:id="724" w:author="Rafi Aziizi" w:date="2021-11-12T11:16:00Z">
              <w:del w:id="725" w:author="Rafi Aziizi" w:date="2021-11-12T14:06:00Z">
                <w:r w:rsidDel="000F1488">
                  <w:delText>Bagian IT</w:delText>
                </w:r>
              </w:del>
            </w:moveFrom>
          </w:p>
        </w:tc>
        <w:tc>
          <w:tcPr>
            <w:tcW w:w="4955" w:type="dxa"/>
          </w:tcPr>
          <w:p w14:paraId="7A1F47BA" w14:textId="199D613F" w:rsidR="003E1103" w:rsidDel="000F1488" w:rsidRDefault="003E1103" w:rsidP="004A0936">
            <w:pPr>
              <w:rPr>
                <w:del w:id="726" w:author="Rafi Aziizi" w:date="2021-11-12T14:06:00Z"/>
                <w:moveFrom w:id="727" w:author="Rafi Aziizi" w:date="2021-11-12T11:16:00Z"/>
              </w:rPr>
            </w:pPr>
            <w:moveFrom w:id="728" w:author="Rafi Aziizi" w:date="2021-11-12T11:16:00Z">
              <w:del w:id="72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730" w:author="Rafi Aziizi" w:date="2021-11-12T11:16:00Z"/>
        </w:rPr>
      </w:pPr>
      <w:bookmarkStart w:id="731" w:name="_heading=h.19c6y18"/>
      <w:bookmarkStart w:id="732" w:name="_Toc80034246"/>
      <w:bookmarkStart w:id="733" w:name="_Toc83115748"/>
      <w:bookmarkEnd w:id="731"/>
      <w:moveFromRangeStart w:id="734" w:author="Rafi Aziizi" w:date="2021-11-12T11:16:00Z" w:name="move87608234"/>
      <w:moveFromRangeEnd w:id="658"/>
      <w:moveFrom w:id="735" w:author="Rafi Aziizi" w:date="2021-11-12T11:16:00Z">
        <w:r w:rsidDel="00494C80">
          <w:t>Business Use Case</w:t>
        </w:r>
        <w:bookmarkEnd w:id="732"/>
        <w:bookmarkEnd w:id="733"/>
      </w:moveFrom>
    </w:p>
    <w:p w14:paraId="1505BB80" w14:textId="784EAB17" w:rsidR="003E1103" w:rsidDel="00494C80" w:rsidRDefault="003E1103" w:rsidP="007F1959">
      <w:pPr>
        <w:ind w:firstLine="720"/>
        <w:rPr>
          <w:moveFrom w:id="736" w:author="Rafi Aziizi" w:date="2021-11-12T11:16:00Z"/>
          <w:lang w:val="id-ID"/>
        </w:rPr>
      </w:pPr>
      <w:moveFrom w:id="737"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738" w:author="Rafi Aziizi" w:date="2021-11-12T11:16:00Z"/>
          <w:b/>
          <w:bCs/>
        </w:rPr>
      </w:pPr>
      <w:moveFrom w:id="739"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740"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7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741"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741"/>
                        <w:proofErr w:type="spellEnd"/>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742" w:author="Rafi Aziizi" w:date="2021-11-12T11:16:00Z"/>
          <w:b/>
          <w:bCs/>
        </w:rPr>
      </w:pPr>
    </w:p>
    <w:p w14:paraId="206D73A2" w14:textId="5B68BA72" w:rsidR="00111278" w:rsidDel="003E7B2F" w:rsidRDefault="00111278">
      <w:pPr>
        <w:rPr>
          <w:moveFrom w:id="743" w:author="Rafi Aziizi" w:date="2021-11-12T11:16:00Z"/>
          <w:b/>
          <w:bCs/>
        </w:rPr>
        <w:pPrChange w:id="744" w:author="Rafi Aziizi" w:date="2021-11-12T10:42:00Z">
          <w:pPr>
            <w:jc w:val="center"/>
          </w:pPr>
        </w:pPrChange>
      </w:pPr>
    </w:p>
    <w:p w14:paraId="09E1527F" w14:textId="5BC59CE6" w:rsidR="00111278" w:rsidDel="003E7B2F" w:rsidRDefault="00111278">
      <w:pPr>
        <w:rPr>
          <w:moveFrom w:id="745" w:author="Rafi Aziizi" w:date="2021-11-12T11:16:00Z"/>
          <w:b/>
          <w:bCs/>
        </w:rPr>
        <w:pPrChange w:id="746" w:author="Rafi Aziizi" w:date="2021-11-12T10:42:00Z">
          <w:pPr>
            <w:jc w:val="center"/>
          </w:pPr>
        </w:pPrChange>
      </w:pPr>
    </w:p>
    <w:p w14:paraId="742E71B9" w14:textId="47211C90" w:rsidR="00111278" w:rsidDel="003E7B2F" w:rsidRDefault="00111278" w:rsidP="00A2766B">
      <w:pPr>
        <w:jc w:val="center"/>
        <w:rPr>
          <w:moveFrom w:id="747" w:author="Rafi Aziizi" w:date="2021-11-12T11:16:00Z"/>
          <w:b/>
          <w:bCs/>
        </w:rPr>
      </w:pPr>
    </w:p>
    <w:p w14:paraId="146A1EE1" w14:textId="5C51A790" w:rsidR="00111278" w:rsidDel="003E7B2F" w:rsidRDefault="00111278" w:rsidP="00A2766B">
      <w:pPr>
        <w:jc w:val="center"/>
        <w:rPr>
          <w:moveFrom w:id="748" w:author="Rafi Aziizi" w:date="2021-11-12T11:16:00Z"/>
          <w:b/>
          <w:bCs/>
        </w:rPr>
      </w:pPr>
    </w:p>
    <w:p w14:paraId="7D961F10" w14:textId="439624B1" w:rsidR="00111278" w:rsidDel="003E7B2F" w:rsidRDefault="00111278" w:rsidP="00A2766B">
      <w:pPr>
        <w:jc w:val="center"/>
        <w:rPr>
          <w:moveFrom w:id="749" w:author="Rafi Aziizi" w:date="2021-11-12T11:16:00Z"/>
          <w:b/>
          <w:bCs/>
        </w:rPr>
      </w:pPr>
    </w:p>
    <w:p w14:paraId="47CA6460" w14:textId="720A6AEC" w:rsidR="00111278" w:rsidDel="003E7B2F" w:rsidRDefault="00111278" w:rsidP="00A2766B">
      <w:pPr>
        <w:jc w:val="center"/>
        <w:rPr>
          <w:moveFrom w:id="750" w:author="Rafi Aziizi" w:date="2021-11-12T11:16:00Z"/>
          <w:b/>
          <w:bCs/>
        </w:rPr>
      </w:pPr>
    </w:p>
    <w:p w14:paraId="644749F0" w14:textId="14B4CAA9" w:rsidR="00111278" w:rsidDel="003E7B2F" w:rsidRDefault="00111278" w:rsidP="00A2766B">
      <w:pPr>
        <w:jc w:val="center"/>
        <w:rPr>
          <w:moveFrom w:id="751" w:author="Rafi Aziizi" w:date="2021-11-12T11:16:00Z"/>
          <w:b/>
          <w:bCs/>
        </w:rPr>
      </w:pPr>
    </w:p>
    <w:p w14:paraId="12DA6C1C" w14:textId="76CF70A9" w:rsidR="00111278" w:rsidDel="003E7B2F" w:rsidRDefault="00111278" w:rsidP="00A2766B">
      <w:pPr>
        <w:jc w:val="center"/>
        <w:rPr>
          <w:moveFrom w:id="752" w:author="Rafi Aziizi" w:date="2021-11-12T11:16:00Z"/>
          <w:b/>
          <w:bCs/>
        </w:rPr>
      </w:pPr>
    </w:p>
    <w:p w14:paraId="15A9ED2B" w14:textId="0F21F73D" w:rsidR="00111278" w:rsidDel="003E7B2F" w:rsidRDefault="00111278" w:rsidP="00A2766B">
      <w:pPr>
        <w:jc w:val="center"/>
        <w:rPr>
          <w:moveFrom w:id="753" w:author="Rafi Aziizi" w:date="2021-11-12T11:16:00Z"/>
          <w:b/>
          <w:bCs/>
        </w:rPr>
      </w:pPr>
    </w:p>
    <w:p w14:paraId="14AFF6AF" w14:textId="25168BBF" w:rsidR="00111278" w:rsidDel="003E7B2F" w:rsidRDefault="00111278" w:rsidP="00A2766B">
      <w:pPr>
        <w:jc w:val="center"/>
        <w:rPr>
          <w:moveFrom w:id="754" w:author="Rafi Aziizi" w:date="2021-11-12T11:16:00Z"/>
          <w:b/>
          <w:bCs/>
        </w:rPr>
      </w:pPr>
    </w:p>
    <w:p w14:paraId="7226AC5F" w14:textId="6CFBD4C8" w:rsidR="00111278" w:rsidDel="003E7B2F" w:rsidRDefault="00111278" w:rsidP="00A2766B">
      <w:pPr>
        <w:jc w:val="center"/>
        <w:rPr>
          <w:moveFrom w:id="755" w:author="Rafi Aziizi" w:date="2021-11-12T11:16:00Z"/>
          <w:b/>
          <w:bCs/>
        </w:rPr>
      </w:pPr>
    </w:p>
    <w:p w14:paraId="7F8A9F05" w14:textId="141EF7EB" w:rsidR="00111278" w:rsidDel="003E7B2F" w:rsidRDefault="00111278">
      <w:pPr>
        <w:rPr>
          <w:moveFrom w:id="756" w:author="Rafi Aziizi" w:date="2021-11-12T11:16:00Z"/>
          <w:b/>
          <w:bCs/>
        </w:rPr>
        <w:pPrChange w:id="757" w:author="Rafi Aziizi" w:date="2021-11-12T10:42:00Z">
          <w:pPr>
            <w:jc w:val="center"/>
          </w:pPr>
        </w:pPrChange>
      </w:pPr>
    </w:p>
    <w:p w14:paraId="12C0EB6E" w14:textId="03199E35" w:rsidR="00111278" w:rsidDel="003E7B2F" w:rsidRDefault="00111278">
      <w:pPr>
        <w:rPr>
          <w:moveFrom w:id="758" w:author="Rafi Aziizi" w:date="2021-11-12T11:16:00Z"/>
          <w:b/>
          <w:bCs/>
        </w:rPr>
        <w:pPrChange w:id="759" w:author="Rafi Aziizi" w:date="2021-11-12T10:42:00Z">
          <w:pPr>
            <w:jc w:val="center"/>
          </w:pPr>
        </w:pPrChange>
      </w:pPr>
    </w:p>
    <w:p w14:paraId="47163FEF" w14:textId="3B9F9AED" w:rsidR="00111278" w:rsidDel="003E7B2F" w:rsidRDefault="00111278">
      <w:pPr>
        <w:rPr>
          <w:moveFrom w:id="760" w:author="Rafi Aziizi" w:date="2021-11-12T11:16:00Z"/>
          <w:b/>
          <w:bCs/>
        </w:rPr>
        <w:pPrChange w:id="761" w:author="Rafi Aziizi" w:date="2021-11-12T10:42:00Z">
          <w:pPr>
            <w:jc w:val="center"/>
          </w:pPr>
        </w:pPrChange>
      </w:pPr>
    </w:p>
    <w:p w14:paraId="75074D89" w14:textId="77777777" w:rsidR="00111278" w:rsidDel="003E7B2F" w:rsidRDefault="00111278">
      <w:pPr>
        <w:rPr>
          <w:moveFrom w:id="762" w:author="Rafi Aziizi" w:date="2021-11-12T11:16:00Z"/>
          <w:b/>
          <w:bCs/>
        </w:rPr>
        <w:pPrChange w:id="763" w:author="Rafi Aziizi" w:date="2021-11-12T10:42:00Z">
          <w:pPr>
            <w:jc w:val="center"/>
          </w:pPr>
        </w:pPrChange>
      </w:pPr>
    </w:p>
    <w:p w14:paraId="4108B4BB" w14:textId="6206E3D9" w:rsidR="00EB6AD3" w:rsidDel="00494C80" w:rsidRDefault="00EB6AD3" w:rsidP="00FA382F">
      <w:pPr>
        <w:rPr>
          <w:moveFrom w:id="764" w:author="Rafi Aziizi" w:date="2021-11-12T11:16:00Z"/>
          <w:b/>
          <w:bCs/>
        </w:rPr>
      </w:pPr>
    </w:p>
    <w:p w14:paraId="0609481A" w14:textId="19204F51" w:rsidR="00111278" w:rsidRPr="00675081" w:rsidDel="00494C80" w:rsidRDefault="00111278" w:rsidP="00A2766B">
      <w:pPr>
        <w:jc w:val="center"/>
        <w:rPr>
          <w:moveFrom w:id="765" w:author="Rafi Aziizi" w:date="2021-11-12T11:16:00Z"/>
          <w:b/>
          <w:bCs/>
        </w:rPr>
      </w:pPr>
      <w:moveFrom w:id="766"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767" w:name="_heading=h.3tbugp1"/>
      <w:bookmarkStart w:id="768" w:name="_Toc80034247"/>
      <w:bookmarkStart w:id="769" w:name="_Toc83115749"/>
      <w:bookmarkEnd w:id="767"/>
      <w:moveFromRangeEnd w:id="734"/>
      <w:r>
        <w:t>Use Case Diagram</w:t>
      </w:r>
      <w:bookmarkEnd w:id="768"/>
      <w:bookmarkEnd w:id="769"/>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C12078C" w:rsidR="00675081" w:rsidRDefault="00111278" w:rsidP="00111278">
      <w:pPr>
        <w:pStyle w:val="Caption"/>
        <w:jc w:val="center"/>
      </w:pPr>
      <w:bookmarkStart w:id="770"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proofErr w:type="spellStart"/>
      <w:r w:rsidR="00947816">
        <w:t>Sistem</w:t>
      </w:r>
      <w:proofErr w:type="spellEnd"/>
      <w:r w:rsidR="00947816">
        <w:t xml:space="preserve"> </w:t>
      </w:r>
      <w:proofErr w:type="spellStart"/>
      <w:r w:rsidR="00947816">
        <w:t>Absensi</w:t>
      </w:r>
      <w:proofErr w:type="spellEnd"/>
      <w:r w:rsidR="00947816">
        <w:t xml:space="preserve"> </w:t>
      </w:r>
      <w:r>
        <w:t xml:space="preserve">SMK </w:t>
      </w:r>
      <w:proofErr w:type="spellStart"/>
      <w:r>
        <w:t>Cendekia</w:t>
      </w:r>
      <w:proofErr w:type="spellEnd"/>
      <w:r>
        <w:t xml:space="preserve"> </w:t>
      </w:r>
      <w:proofErr w:type="spellStart"/>
      <w:r>
        <w:t>Batujajar</w:t>
      </w:r>
      <w:bookmarkEnd w:id="770"/>
      <w:proofErr w:type="spellEnd"/>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771" w:name="_heading=h.28h4qwu"/>
      <w:bookmarkStart w:id="772" w:name="_Toc80034248"/>
      <w:bookmarkStart w:id="773" w:name="_Toc83115750"/>
      <w:bookmarkEnd w:id="771"/>
      <w:r>
        <w:lastRenderedPageBreak/>
        <w:t>Skenario Use Case</w:t>
      </w:r>
      <w:bookmarkEnd w:id="772"/>
      <w:bookmarkEnd w:id="773"/>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774" w:author="Rafi Aziizi" w:date="2021-11-12T14:08:00Z">
        <w:r w:rsidR="000F1488">
          <w:t>1</w:t>
        </w:r>
      </w:ins>
      <w:del w:id="775"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7485CD8" w:rsidR="00832EA1" w:rsidRDefault="00832EA1" w:rsidP="005B790F">
      <w:pPr>
        <w:pStyle w:val="Caption"/>
        <w:keepNext/>
        <w:jc w:val="center"/>
      </w:pPr>
      <w:bookmarkStart w:id="776"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proofErr w:type="spellStart"/>
      <w:r w:rsidRPr="002C6E8F">
        <w:t>Skenario</w:t>
      </w:r>
      <w:proofErr w:type="spellEnd"/>
      <w:r w:rsidRPr="002C6E8F">
        <w:t xml:space="preserve"> Use Case Login</w:t>
      </w:r>
      <w:bookmarkEnd w:id="77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7D34E393" w:rsidR="00832EA1" w:rsidRDefault="00832EA1" w:rsidP="005B790F">
      <w:pPr>
        <w:pStyle w:val="Caption"/>
        <w:keepNext/>
        <w:jc w:val="center"/>
      </w:pPr>
      <w:bookmarkStart w:id="777"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proofErr w:type="spellStart"/>
      <w:r w:rsidRPr="001C3AF5">
        <w:t>Skenario</w:t>
      </w:r>
      <w:proofErr w:type="spellEnd"/>
      <w:r w:rsidRPr="001C3AF5">
        <w:t xml:space="preserve"> Use Case Dashboard</w:t>
      </w:r>
      <w:bookmarkEnd w:id="77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778" w:author="Rafi Aziizi" w:date="2021-11-12T10:45:00Z">
              <w:r w:rsidDel="007C5FA9">
                <w:delText xml:space="preserve">Masuk </w:delText>
              </w:r>
            </w:del>
            <w:proofErr w:type="spellStart"/>
            <w:ins w:id="779" w:author="Rafi Aziizi" w:date="2021-11-12T10:45:00Z">
              <w:r w:rsidR="007C5FA9">
                <w:t>menampilkan</w:t>
              </w:r>
              <w:proofErr w:type="spellEnd"/>
              <w:r w:rsidR="007C5FA9">
                <w:t xml:space="preserve"> </w:t>
              </w:r>
            </w:ins>
            <w:del w:id="780"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148205F6" w:rsidR="006B0320" w:rsidRDefault="006B0840" w:rsidP="00FF2590">
      <w:pPr>
        <w:pStyle w:val="ListParagraph"/>
        <w:numPr>
          <w:ilvl w:val="0"/>
          <w:numId w:val="25"/>
        </w:numPr>
        <w:ind w:left="426"/>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 xml:space="preserve">Menu </w:t>
            </w:r>
            <w:proofErr w:type="spellStart"/>
            <w:r>
              <w:t>Kelola</w:t>
            </w:r>
            <w:proofErr w:type="spellEnd"/>
            <w:r>
              <w:t xml:space="preserve">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62D9255" w14:textId="77777777" w:rsidR="006B0320" w:rsidRDefault="006B0320" w:rsidP="006B0320"/>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0940965B" w:rsidR="00832EA1" w:rsidRDefault="00832EA1" w:rsidP="005B790F">
      <w:pPr>
        <w:pStyle w:val="Caption"/>
        <w:keepNext/>
        <w:jc w:val="center"/>
      </w:pPr>
      <w:bookmarkStart w:id="781"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proofErr w:type="spellStart"/>
      <w:r w:rsidRPr="00551309">
        <w:t>Skenario</w:t>
      </w:r>
      <w:proofErr w:type="spellEnd"/>
      <w:r w:rsidRPr="00551309">
        <w:t xml:space="preserve"> Use Case </w:t>
      </w:r>
      <w:proofErr w:type="spellStart"/>
      <w:r w:rsidRPr="00551309">
        <w:t>Profil</w:t>
      </w:r>
      <w:proofErr w:type="spellEnd"/>
      <w:r w:rsidRPr="00551309">
        <w:t xml:space="preserve"> </w:t>
      </w:r>
      <w:proofErr w:type="spellStart"/>
      <w:r w:rsidRPr="00551309">
        <w:t>Siswa</w:t>
      </w:r>
      <w:bookmarkEnd w:id="781"/>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proofErr w:type="spellStart"/>
            <w:r>
              <w:t>Profil</w:t>
            </w:r>
            <w:proofErr w:type="spellEnd"/>
            <w:r>
              <w:t xml:space="preserve"> </w:t>
            </w:r>
            <w:proofErr w:type="spellStart"/>
            <w:r>
              <w:t>Siswa</w:t>
            </w:r>
            <w:proofErr w:type="spellEnd"/>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lastRenderedPageBreak/>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782" w:author="Rafi Aziizi" w:date="2021-11-12T10:45:00Z">
              <w:r w:rsidR="007C5FA9">
                <w:t>emasuki</w:t>
              </w:r>
            </w:ins>
            <w:proofErr w:type="spellEnd"/>
            <w:del w:id="783"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3DA32CDF" w:rsidR="006B0320" w:rsidRDefault="006B0840" w:rsidP="00FF2590">
      <w:pPr>
        <w:pStyle w:val="ListParagraph"/>
        <w:numPr>
          <w:ilvl w:val="0"/>
          <w:numId w:val="25"/>
        </w:numPr>
        <w:ind w:left="426"/>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lastRenderedPageBreak/>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8159DF">
            <w:pPr>
              <w:numPr>
                <w:ilvl w:val="0"/>
                <w:numId w:val="28"/>
              </w:numPr>
              <w:spacing w:after="160"/>
            </w:pPr>
            <w:proofErr w:type="spellStart"/>
            <w:r>
              <w:t>M</w:t>
            </w:r>
            <w:ins w:id="784" w:author="Rafi Aziizi" w:date="2021-11-12T10:45:00Z">
              <w:r w:rsidR="007C5FA9">
                <w:t>em</w:t>
              </w:r>
            </w:ins>
            <w:r>
              <w:t>asuk</w:t>
            </w:r>
            <w:ins w:id="785"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rsidP="008159DF">
            <w:pPr>
              <w:ind w:left="511"/>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8159DF">
            <w:pPr>
              <w:ind w:left="510"/>
            </w:pPr>
          </w:p>
        </w:tc>
        <w:tc>
          <w:tcPr>
            <w:tcW w:w="3964" w:type="dxa"/>
            <w:vAlign w:val="center"/>
          </w:tcPr>
          <w:p w14:paraId="007FFEB4" w14:textId="77777777" w:rsidR="006F3B9D" w:rsidRPr="0044182F" w:rsidRDefault="006F3B9D" w:rsidP="008159DF">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8159DF">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rsidP="008159DF">
            <w:pPr>
              <w:spacing w:after="160"/>
              <w:ind w:left="511"/>
            </w:pPr>
          </w:p>
        </w:tc>
      </w:tr>
      <w:tr w:rsidR="006F3B9D" w:rsidRPr="0044182F" w14:paraId="23878463" w14:textId="77777777" w:rsidTr="008159DF">
        <w:trPr>
          <w:jc w:val="center"/>
        </w:trPr>
        <w:tc>
          <w:tcPr>
            <w:tcW w:w="3827" w:type="dxa"/>
            <w:vAlign w:val="center"/>
          </w:tcPr>
          <w:p w14:paraId="6ED9B6D3" w14:textId="77777777" w:rsidR="006F3B9D" w:rsidRDefault="006F3B9D" w:rsidP="008159DF">
            <w:pPr>
              <w:pStyle w:val="ListParagraph"/>
            </w:pPr>
          </w:p>
        </w:tc>
        <w:tc>
          <w:tcPr>
            <w:tcW w:w="3964" w:type="dxa"/>
            <w:vAlign w:val="center"/>
          </w:tcPr>
          <w:p w14:paraId="31479E0F" w14:textId="77777777" w:rsidR="006F3B9D" w:rsidRDefault="006F3B9D" w:rsidP="008159DF">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rsidP="00F97775">
            <w:pPr>
              <w:pStyle w:val="ListParagraph"/>
              <w:numPr>
                <w:ilvl w:val="0"/>
                <w:numId w:val="28"/>
              </w:numPr>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rsidP="008159DF">
            <w:pPr>
              <w:pStyle w:val="ListParagraph"/>
              <w:spacing w:after="160"/>
              <w:ind w:left="464"/>
            </w:pPr>
          </w:p>
        </w:tc>
      </w:tr>
      <w:tr w:rsidR="006F3B9D" w:rsidRPr="0044182F" w14:paraId="066FA0FB" w14:textId="77777777" w:rsidTr="008159DF">
        <w:trPr>
          <w:jc w:val="center"/>
        </w:trPr>
        <w:tc>
          <w:tcPr>
            <w:tcW w:w="3827" w:type="dxa"/>
            <w:vAlign w:val="center"/>
          </w:tcPr>
          <w:p w14:paraId="67233534" w14:textId="77777777" w:rsidR="006F3B9D" w:rsidRDefault="006F3B9D" w:rsidP="008159DF">
            <w:pPr>
              <w:pStyle w:val="ListParagraph"/>
            </w:pPr>
          </w:p>
        </w:tc>
        <w:tc>
          <w:tcPr>
            <w:tcW w:w="3964" w:type="dxa"/>
            <w:vAlign w:val="center"/>
          </w:tcPr>
          <w:p w14:paraId="4CBCEA26" w14:textId="355BF3A6" w:rsidR="006F3B9D" w:rsidRDefault="006F3B9D" w:rsidP="00F97775">
            <w:pPr>
              <w:pStyle w:val="ListParagraph"/>
              <w:numPr>
                <w:ilvl w:val="0"/>
                <w:numId w:val="28"/>
              </w:numPr>
              <w:spacing w:after="160"/>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77777777" w:rsidR="00C53A83" w:rsidRDefault="00C53A83" w:rsidP="00C53A83">
      <w:pPr>
        <w:pStyle w:val="Caption"/>
        <w:keepNext/>
        <w:jc w:val="center"/>
      </w:pPr>
      <w:bookmarkStart w:id="786" w:name="_Toc83115869"/>
      <w:r>
        <w:t xml:space="preserve">Table 3. </w:t>
      </w:r>
      <w:r>
        <w:fldChar w:fldCharType="begin"/>
      </w:r>
      <w:r>
        <w:instrText xml:space="preserve"> SEQ Table_3. \* ARABIC </w:instrText>
      </w:r>
      <w:r>
        <w:fldChar w:fldCharType="separate"/>
      </w:r>
      <w:r>
        <w:rPr>
          <w:noProof/>
        </w:rPr>
        <w:t>8</w:t>
      </w:r>
      <w:r>
        <w:fldChar w:fldCharType="end"/>
      </w:r>
      <w:r>
        <w:t xml:space="preserve"> </w:t>
      </w:r>
      <w:proofErr w:type="spellStart"/>
      <w:r w:rsidRPr="00D8535B">
        <w:t>Skenario</w:t>
      </w:r>
      <w:proofErr w:type="spellEnd"/>
      <w:r w:rsidRPr="00D8535B">
        <w:t xml:space="preserve"> Use Case </w:t>
      </w:r>
      <w:proofErr w:type="spellStart"/>
      <w:r w:rsidRPr="00D8535B">
        <w:t>Profil</w:t>
      </w:r>
      <w:proofErr w:type="spellEnd"/>
      <w:r w:rsidRPr="00D8535B">
        <w:t xml:space="preserve"> Guru</w:t>
      </w:r>
      <w:bookmarkEnd w:id="78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proofErr w:type="spellStart"/>
            <w:r>
              <w:t>Profil</w:t>
            </w:r>
            <w:proofErr w:type="spellEnd"/>
            <w:r>
              <w:t xml:space="preserve">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lastRenderedPageBreak/>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787"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788"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35EB50E1" w:rsidR="00C53A83" w:rsidRDefault="00C53A8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Walikelas</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rsidP="00C53A83">
            <w:pPr>
              <w:numPr>
                <w:ilvl w:val="0"/>
                <w:numId w:val="29"/>
              </w:numPr>
              <w:spacing w:after="160"/>
            </w:pPr>
            <w:proofErr w:type="spellStart"/>
            <w:ins w:id="789"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790" w:author="Rafi Aziizi" w:date="2021-11-12T10:45:00Z">
              <w:r w:rsidR="00C53A83" w:rsidDel="007C5FA9">
                <w:delText>Masuk sistem absensi</w:delText>
              </w:r>
            </w:del>
          </w:p>
        </w:tc>
        <w:tc>
          <w:tcPr>
            <w:tcW w:w="3964" w:type="dxa"/>
            <w:vAlign w:val="center"/>
          </w:tcPr>
          <w:p w14:paraId="39B1957F" w14:textId="77777777" w:rsidR="00C53A83" w:rsidRPr="0044182F" w:rsidRDefault="00C53A83" w:rsidP="00C53A83">
            <w:pPr>
              <w:ind w:left="511"/>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C53A83">
            <w:pPr>
              <w:ind w:left="510"/>
            </w:pPr>
          </w:p>
        </w:tc>
        <w:tc>
          <w:tcPr>
            <w:tcW w:w="3964" w:type="dxa"/>
            <w:vAlign w:val="center"/>
          </w:tcPr>
          <w:p w14:paraId="6E739CB2" w14:textId="5070C5C5"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rsidP="00C53A83">
            <w:pPr>
              <w:pStyle w:val="ListParagraph"/>
              <w:numPr>
                <w:ilvl w:val="0"/>
                <w:numId w:val="29"/>
              </w:numPr>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rsidP="00C53A83">
            <w:pPr>
              <w:spacing w:after="160"/>
              <w:ind w:left="511"/>
            </w:pPr>
          </w:p>
        </w:tc>
      </w:tr>
      <w:tr w:rsidR="00C53A83" w14:paraId="710CCCC1" w14:textId="77777777" w:rsidTr="00C53A83">
        <w:trPr>
          <w:jc w:val="center"/>
        </w:trPr>
        <w:tc>
          <w:tcPr>
            <w:tcW w:w="3827" w:type="dxa"/>
            <w:vAlign w:val="center"/>
          </w:tcPr>
          <w:p w14:paraId="5044338D" w14:textId="77777777" w:rsidR="00C53A83" w:rsidRDefault="00C53A83" w:rsidP="00C53A83">
            <w:pPr>
              <w:pStyle w:val="ListParagraph"/>
            </w:pPr>
          </w:p>
        </w:tc>
        <w:tc>
          <w:tcPr>
            <w:tcW w:w="3964" w:type="dxa"/>
            <w:vAlign w:val="center"/>
          </w:tcPr>
          <w:p w14:paraId="637A9757" w14:textId="76B1503B"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proofErr w:type="spellStart"/>
            <w:r w:rsidR="006F3B9D">
              <w:rPr>
                <w:i/>
                <w:iCs/>
              </w:rPr>
              <w:t>Walikelas</w:t>
            </w:r>
            <w:proofErr w:type="spellEnd"/>
            <w:r>
              <w:rPr>
                <w:i/>
                <w:iCs/>
              </w:rPr>
              <w:t>”</w:t>
            </w:r>
          </w:p>
        </w:tc>
        <w:tc>
          <w:tcPr>
            <w:tcW w:w="3964" w:type="dxa"/>
            <w:vAlign w:val="center"/>
          </w:tcPr>
          <w:p w14:paraId="19073F93" w14:textId="77777777" w:rsidR="00C53A83" w:rsidRDefault="00C53A83" w:rsidP="00C53A83">
            <w:pPr>
              <w:spacing w:after="160"/>
            </w:pPr>
          </w:p>
        </w:tc>
      </w:tr>
      <w:tr w:rsidR="00C53A83" w14:paraId="35247640" w14:textId="77777777" w:rsidTr="00C53A83">
        <w:trPr>
          <w:jc w:val="center"/>
        </w:trPr>
        <w:tc>
          <w:tcPr>
            <w:tcW w:w="3827" w:type="dxa"/>
            <w:vAlign w:val="center"/>
          </w:tcPr>
          <w:p w14:paraId="23E2C124" w14:textId="77777777" w:rsidR="00C53A83" w:rsidRDefault="00C53A83" w:rsidP="00C53A83">
            <w:pPr>
              <w:pStyle w:val="ListParagraph"/>
            </w:pPr>
          </w:p>
        </w:tc>
        <w:tc>
          <w:tcPr>
            <w:tcW w:w="3964" w:type="dxa"/>
            <w:vAlign w:val="center"/>
          </w:tcPr>
          <w:p w14:paraId="4D1837E0" w14:textId="5A947AA0"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3CE888CE" w:rsidR="006F3B9D" w:rsidRDefault="006B0840" w:rsidP="00FF2590">
      <w:pPr>
        <w:pStyle w:val="ListParagraph"/>
        <w:numPr>
          <w:ilvl w:val="0"/>
          <w:numId w:val="25"/>
        </w:numPr>
        <w:ind w:left="426"/>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lastRenderedPageBreak/>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rsidP="008159DF">
            <w:pPr>
              <w:numPr>
                <w:ilvl w:val="0"/>
                <w:numId w:val="29"/>
              </w:numPr>
              <w:spacing w:after="160"/>
            </w:pPr>
            <w:proofErr w:type="spellStart"/>
            <w:ins w:id="791"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79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rsidP="008159DF">
            <w:pPr>
              <w:ind w:left="511"/>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8159DF">
            <w:pPr>
              <w:ind w:left="510"/>
            </w:pPr>
          </w:p>
        </w:tc>
        <w:tc>
          <w:tcPr>
            <w:tcW w:w="3964" w:type="dxa"/>
            <w:vAlign w:val="center"/>
          </w:tcPr>
          <w:p w14:paraId="520BB2D6" w14:textId="77777777" w:rsidR="006F3B9D" w:rsidRPr="0044182F" w:rsidRDefault="006F3B9D"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rsidP="008159DF">
            <w:pPr>
              <w:pStyle w:val="ListParagraph"/>
              <w:numPr>
                <w:ilvl w:val="0"/>
                <w:numId w:val="29"/>
              </w:numPr>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rsidP="008159DF">
            <w:pPr>
              <w:spacing w:after="160"/>
              <w:ind w:left="511"/>
            </w:pPr>
          </w:p>
        </w:tc>
      </w:tr>
      <w:tr w:rsidR="006F3B9D" w14:paraId="26D7DCC9" w14:textId="77777777" w:rsidTr="008159DF">
        <w:trPr>
          <w:jc w:val="center"/>
        </w:trPr>
        <w:tc>
          <w:tcPr>
            <w:tcW w:w="3827" w:type="dxa"/>
            <w:vAlign w:val="center"/>
          </w:tcPr>
          <w:p w14:paraId="43D8065D" w14:textId="77777777" w:rsidR="006F3B9D" w:rsidRDefault="006F3B9D" w:rsidP="008159DF">
            <w:pPr>
              <w:pStyle w:val="ListParagraph"/>
            </w:pPr>
          </w:p>
        </w:tc>
        <w:tc>
          <w:tcPr>
            <w:tcW w:w="3964" w:type="dxa"/>
            <w:vAlign w:val="center"/>
          </w:tcPr>
          <w:p w14:paraId="5178EAE3" w14:textId="77777777" w:rsidR="006F3B9D" w:rsidRDefault="006F3B9D"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rsidP="008159DF">
            <w:pPr>
              <w:pStyle w:val="ListParagraph"/>
              <w:numPr>
                <w:ilvl w:val="0"/>
                <w:numId w:val="39"/>
              </w:numPr>
            </w:pPr>
            <w:proofErr w:type="spellStart"/>
            <w:r>
              <w:t>Menekan</w:t>
            </w:r>
            <w:proofErr w:type="spellEnd"/>
            <w:r>
              <w:t xml:space="preserve"> </w:t>
            </w:r>
            <w:r>
              <w:rPr>
                <w:i/>
                <w:iCs/>
              </w:rPr>
              <w:t xml:space="preserve">button “Profile </w:t>
            </w:r>
            <w:proofErr w:type="spellStart"/>
            <w:r>
              <w:rPr>
                <w:i/>
                <w:iCs/>
              </w:rPr>
              <w:t>Walikelas</w:t>
            </w:r>
            <w:proofErr w:type="spellEnd"/>
            <w:r>
              <w:rPr>
                <w:i/>
                <w:iCs/>
              </w:rPr>
              <w:t>”</w:t>
            </w:r>
          </w:p>
        </w:tc>
        <w:tc>
          <w:tcPr>
            <w:tcW w:w="3964" w:type="dxa"/>
            <w:vAlign w:val="center"/>
          </w:tcPr>
          <w:p w14:paraId="5731CF41" w14:textId="77777777" w:rsidR="006F3B9D" w:rsidRDefault="006F3B9D" w:rsidP="008159DF">
            <w:pPr>
              <w:spacing w:after="160"/>
            </w:pPr>
          </w:p>
        </w:tc>
      </w:tr>
      <w:tr w:rsidR="006F3B9D" w14:paraId="74DE08AD" w14:textId="77777777" w:rsidTr="008159DF">
        <w:trPr>
          <w:jc w:val="center"/>
        </w:trPr>
        <w:tc>
          <w:tcPr>
            <w:tcW w:w="3827" w:type="dxa"/>
            <w:vAlign w:val="center"/>
          </w:tcPr>
          <w:p w14:paraId="7B0A4608" w14:textId="77777777" w:rsidR="006F3B9D" w:rsidRDefault="006F3B9D" w:rsidP="008159DF">
            <w:pPr>
              <w:pStyle w:val="ListParagraph"/>
            </w:pPr>
          </w:p>
        </w:tc>
        <w:tc>
          <w:tcPr>
            <w:tcW w:w="3964" w:type="dxa"/>
            <w:vAlign w:val="center"/>
          </w:tcPr>
          <w:p w14:paraId="542D9C9D" w14:textId="77777777" w:rsidR="006F3B9D" w:rsidRDefault="006F3B9D"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rsidP="006B0840">
            <w:pPr>
              <w:pStyle w:val="ListParagraph"/>
              <w:numPr>
                <w:ilvl w:val="0"/>
                <w:numId w:val="39"/>
              </w:numPr>
            </w:pPr>
            <w:proofErr w:type="spellStart"/>
            <w:r>
              <w:t>Menekan</w:t>
            </w:r>
            <w:proofErr w:type="spellEnd"/>
            <w:r>
              <w:t xml:space="preserve"> button </w:t>
            </w:r>
            <w:r>
              <w:rPr>
                <w:i/>
                <w:iCs/>
              </w:rPr>
              <w:t>“</w:t>
            </w:r>
            <w:proofErr w:type="spellStart"/>
            <w:r>
              <w:rPr>
                <w:i/>
                <w:iCs/>
              </w:rPr>
              <w:t>Anggota</w:t>
            </w:r>
            <w:proofErr w:type="spellEnd"/>
            <w:r>
              <w:rPr>
                <w:i/>
                <w:iCs/>
              </w:rPr>
              <w:t xml:space="preserve"> </w:t>
            </w:r>
            <w:proofErr w:type="spellStart"/>
            <w:r>
              <w:rPr>
                <w:i/>
                <w:iCs/>
              </w:rPr>
              <w:t>Siswa</w:t>
            </w:r>
            <w:proofErr w:type="spellEnd"/>
            <w:r>
              <w:rPr>
                <w:i/>
                <w:iCs/>
              </w:rPr>
              <w:t>”</w:t>
            </w:r>
          </w:p>
        </w:tc>
        <w:tc>
          <w:tcPr>
            <w:tcW w:w="3964" w:type="dxa"/>
            <w:vAlign w:val="center"/>
          </w:tcPr>
          <w:p w14:paraId="2600A675" w14:textId="77777777" w:rsidR="006B0840" w:rsidRDefault="006B0840" w:rsidP="006B0840">
            <w:pPr>
              <w:pStyle w:val="ListParagraph"/>
              <w:spacing w:after="160"/>
              <w:ind w:left="461"/>
            </w:pPr>
          </w:p>
        </w:tc>
      </w:tr>
      <w:tr w:rsidR="006B0840" w14:paraId="674CE83E" w14:textId="77777777" w:rsidTr="008159DF">
        <w:trPr>
          <w:jc w:val="center"/>
        </w:trPr>
        <w:tc>
          <w:tcPr>
            <w:tcW w:w="3827" w:type="dxa"/>
            <w:vAlign w:val="center"/>
          </w:tcPr>
          <w:p w14:paraId="180C89E9" w14:textId="77777777" w:rsidR="006B0840" w:rsidRDefault="006B0840" w:rsidP="008159DF">
            <w:pPr>
              <w:pStyle w:val="ListParagraph"/>
            </w:pPr>
          </w:p>
        </w:tc>
        <w:tc>
          <w:tcPr>
            <w:tcW w:w="3964" w:type="dxa"/>
            <w:vAlign w:val="center"/>
          </w:tcPr>
          <w:p w14:paraId="3413666B" w14:textId="560B22FB" w:rsidR="006B0840" w:rsidRDefault="006B0840" w:rsidP="008159DF">
            <w:pPr>
              <w:pStyle w:val="ListParagraph"/>
              <w:numPr>
                <w:ilvl w:val="0"/>
                <w:numId w:val="39"/>
              </w:numPr>
              <w:spacing w:after="160"/>
              <w:ind w:left="461"/>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7C3E0D3F" w:rsidR="006B0840" w:rsidRDefault="006B0840" w:rsidP="00FF2590">
      <w:pPr>
        <w:pStyle w:val="ListParagraph"/>
        <w:numPr>
          <w:ilvl w:val="0"/>
          <w:numId w:val="25"/>
        </w:numPr>
        <w:ind w:left="426"/>
      </w:pPr>
      <w:proofErr w:type="spellStart"/>
      <w:r>
        <w:t>Skenario</w:t>
      </w:r>
      <w:proofErr w:type="spellEnd"/>
      <w:r>
        <w:t xml:space="preserve"> Profile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proofErr w:type="spellStart"/>
            <w:r>
              <w:t>Profil</w:t>
            </w:r>
            <w:proofErr w:type="spellEnd"/>
            <w:r>
              <w:t xml:space="preserve">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lastRenderedPageBreak/>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rsidP="008159DF">
            <w:pPr>
              <w:numPr>
                <w:ilvl w:val="0"/>
                <w:numId w:val="29"/>
              </w:numPr>
              <w:spacing w:after="160"/>
            </w:pPr>
            <w:proofErr w:type="spellStart"/>
            <w:ins w:id="793"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794" w:author="Rafi Aziizi" w:date="2021-11-12T10:45:00Z">
              <w:r w:rsidR="00F97775" w:rsidDel="007C5FA9">
                <w:delText>Masuk sistem absensi</w:delText>
              </w:r>
            </w:del>
          </w:p>
        </w:tc>
        <w:tc>
          <w:tcPr>
            <w:tcW w:w="3964" w:type="dxa"/>
            <w:vAlign w:val="center"/>
          </w:tcPr>
          <w:p w14:paraId="4509E993" w14:textId="77777777" w:rsidR="006B0840" w:rsidRPr="0044182F" w:rsidRDefault="006B0840" w:rsidP="008159DF">
            <w:pPr>
              <w:ind w:left="511"/>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8159DF">
            <w:pPr>
              <w:ind w:left="510"/>
            </w:pPr>
          </w:p>
        </w:tc>
        <w:tc>
          <w:tcPr>
            <w:tcW w:w="3964" w:type="dxa"/>
            <w:vAlign w:val="center"/>
          </w:tcPr>
          <w:p w14:paraId="35EFED51" w14:textId="77777777" w:rsidR="006B0840" w:rsidRPr="0044182F" w:rsidRDefault="006B0840"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rsidP="008159DF">
            <w:pPr>
              <w:pStyle w:val="ListParagraph"/>
              <w:numPr>
                <w:ilvl w:val="0"/>
                <w:numId w:val="29"/>
              </w:numPr>
            </w:pPr>
            <w:proofErr w:type="spellStart"/>
            <w:r>
              <w:t>Memiliih</w:t>
            </w:r>
            <w:proofErr w:type="spellEnd"/>
            <w:r>
              <w:t xml:space="preserve"> menu “Data Kelas”</w:t>
            </w:r>
          </w:p>
        </w:tc>
        <w:tc>
          <w:tcPr>
            <w:tcW w:w="3964" w:type="dxa"/>
            <w:vAlign w:val="center"/>
          </w:tcPr>
          <w:p w14:paraId="6FE5B38D" w14:textId="77777777" w:rsidR="006B0840" w:rsidRDefault="006B0840" w:rsidP="008159DF">
            <w:pPr>
              <w:spacing w:after="160"/>
              <w:ind w:left="511"/>
            </w:pPr>
          </w:p>
        </w:tc>
      </w:tr>
      <w:tr w:rsidR="006B0840" w14:paraId="2926DED9" w14:textId="77777777" w:rsidTr="008159DF">
        <w:trPr>
          <w:jc w:val="center"/>
        </w:trPr>
        <w:tc>
          <w:tcPr>
            <w:tcW w:w="3827" w:type="dxa"/>
            <w:vAlign w:val="center"/>
          </w:tcPr>
          <w:p w14:paraId="01C4D38F" w14:textId="77777777" w:rsidR="006B0840" w:rsidRDefault="006B0840" w:rsidP="008159DF">
            <w:pPr>
              <w:pStyle w:val="ListParagraph"/>
            </w:pPr>
          </w:p>
        </w:tc>
        <w:tc>
          <w:tcPr>
            <w:tcW w:w="3964" w:type="dxa"/>
            <w:vAlign w:val="center"/>
          </w:tcPr>
          <w:p w14:paraId="76F4D1F0" w14:textId="7120537B" w:rsidR="006B0840" w:rsidRDefault="006B0840"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rsidP="008159DF">
            <w:pPr>
              <w:pStyle w:val="ListParagraph"/>
              <w:numPr>
                <w:ilvl w:val="0"/>
                <w:numId w:val="39"/>
              </w:numPr>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rsidP="008159DF">
            <w:pPr>
              <w:spacing w:after="160"/>
            </w:pPr>
          </w:p>
        </w:tc>
      </w:tr>
      <w:tr w:rsidR="006B0840" w14:paraId="60C746DB" w14:textId="77777777" w:rsidTr="008159DF">
        <w:trPr>
          <w:jc w:val="center"/>
        </w:trPr>
        <w:tc>
          <w:tcPr>
            <w:tcW w:w="3827" w:type="dxa"/>
            <w:vAlign w:val="center"/>
          </w:tcPr>
          <w:p w14:paraId="077EED49" w14:textId="77777777" w:rsidR="006B0840" w:rsidRDefault="006B0840" w:rsidP="008159DF">
            <w:pPr>
              <w:pStyle w:val="ListParagraph"/>
            </w:pPr>
          </w:p>
        </w:tc>
        <w:tc>
          <w:tcPr>
            <w:tcW w:w="3964" w:type="dxa"/>
            <w:vAlign w:val="center"/>
          </w:tcPr>
          <w:p w14:paraId="2B61C4CA" w14:textId="662B3A74" w:rsidR="006B0840" w:rsidRDefault="006B0840"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3DB83A28" w:rsidR="006B0840" w:rsidRDefault="006B0840" w:rsidP="00FF2590">
      <w:pPr>
        <w:pStyle w:val="ListParagraph"/>
        <w:numPr>
          <w:ilvl w:val="0"/>
          <w:numId w:val="25"/>
        </w:numPr>
        <w:ind w:left="426"/>
      </w:pPr>
      <w:proofErr w:type="spellStart"/>
      <w:r>
        <w:t>Skenario</w:t>
      </w:r>
      <w:proofErr w:type="spellEnd"/>
      <w:r>
        <w:t xml:space="preserve"> </w:t>
      </w:r>
      <w:proofErr w:type="spellStart"/>
      <w:r>
        <w:t>Anggota</w:t>
      </w:r>
      <w:proofErr w:type="spellEnd"/>
      <w:r>
        <w:t xml:space="preserv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lastRenderedPageBreak/>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rsidP="008159DF">
            <w:pPr>
              <w:numPr>
                <w:ilvl w:val="0"/>
                <w:numId w:val="29"/>
              </w:numPr>
              <w:spacing w:after="160"/>
            </w:pPr>
            <w:proofErr w:type="spellStart"/>
            <w:ins w:id="795"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796" w:author="Rafi Aziizi" w:date="2021-11-12T10:46:00Z">
              <w:r w:rsidR="006B0840" w:rsidDel="007C5FA9">
                <w:delText>Masuk sistem absensi</w:delText>
              </w:r>
            </w:del>
          </w:p>
        </w:tc>
        <w:tc>
          <w:tcPr>
            <w:tcW w:w="3964" w:type="dxa"/>
            <w:vAlign w:val="center"/>
          </w:tcPr>
          <w:p w14:paraId="126337A0" w14:textId="77777777" w:rsidR="006B0840" w:rsidRPr="0044182F" w:rsidRDefault="006B0840" w:rsidP="008159DF">
            <w:pPr>
              <w:ind w:left="511"/>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8159DF">
            <w:pPr>
              <w:ind w:left="510"/>
            </w:pPr>
          </w:p>
        </w:tc>
        <w:tc>
          <w:tcPr>
            <w:tcW w:w="3964" w:type="dxa"/>
            <w:vAlign w:val="center"/>
          </w:tcPr>
          <w:p w14:paraId="4DFB541F" w14:textId="77777777" w:rsidR="006B0840" w:rsidRPr="0044182F" w:rsidRDefault="006B0840"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rsidP="008159DF">
            <w:pPr>
              <w:pStyle w:val="ListParagraph"/>
              <w:numPr>
                <w:ilvl w:val="0"/>
                <w:numId w:val="29"/>
              </w:numPr>
            </w:pPr>
            <w:proofErr w:type="spellStart"/>
            <w:r>
              <w:t>Memilih</w:t>
            </w:r>
            <w:proofErr w:type="spellEnd"/>
            <w:r>
              <w:t xml:space="preserve"> menu “Data Kelas”</w:t>
            </w:r>
          </w:p>
        </w:tc>
        <w:tc>
          <w:tcPr>
            <w:tcW w:w="3964" w:type="dxa"/>
            <w:vAlign w:val="center"/>
          </w:tcPr>
          <w:p w14:paraId="5BC8CEE1" w14:textId="77777777" w:rsidR="006B0840" w:rsidRDefault="006B0840" w:rsidP="008159DF">
            <w:pPr>
              <w:spacing w:after="160"/>
              <w:ind w:left="511"/>
            </w:pPr>
          </w:p>
        </w:tc>
      </w:tr>
      <w:tr w:rsidR="006B0840" w14:paraId="0EBE3F81" w14:textId="77777777" w:rsidTr="008159DF">
        <w:trPr>
          <w:jc w:val="center"/>
        </w:trPr>
        <w:tc>
          <w:tcPr>
            <w:tcW w:w="3827" w:type="dxa"/>
            <w:vAlign w:val="center"/>
          </w:tcPr>
          <w:p w14:paraId="68FCD74C" w14:textId="77777777" w:rsidR="006B0840" w:rsidRDefault="006B0840" w:rsidP="008159DF">
            <w:pPr>
              <w:pStyle w:val="ListParagraph"/>
            </w:pPr>
          </w:p>
        </w:tc>
        <w:tc>
          <w:tcPr>
            <w:tcW w:w="3964" w:type="dxa"/>
            <w:vAlign w:val="center"/>
          </w:tcPr>
          <w:p w14:paraId="46DC5BE5" w14:textId="7E221FD3" w:rsidR="006B0840" w:rsidRDefault="006B0840"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rsidP="008159DF">
            <w:pPr>
              <w:pStyle w:val="ListParagraph"/>
              <w:numPr>
                <w:ilvl w:val="0"/>
                <w:numId w:val="39"/>
              </w:numPr>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rsidP="008159DF">
            <w:pPr>
              <w:spacing w:after="160"/>
            </w:pPr>
          </w:p>
        </w:tc>
      </w:tr>
      <w:tr w:rsidR="006B0840" w14:paraId="4A9FFE4D" w14:textId="77777777" w:rsidTr="008159DF">
        <w:trPr>
          <w:jc w:val="center"/>
        </w:trPr>
        <w:tc>
          <w:tcPr>
            <w:tcW w:w="3827" w:type="dxa"/>
            <w:vAlign w:val="center"/>
          </w:tcPr>
          <w:p w14:paraId="1BD8512B" w14:textId="77777777" w:rsidR="006B0840" w:rsidRDefault="006B0840" w:rsidP="008159DF">
            <w:pPr>
              <w:pStyle w:val="ListParagraph"/>
            </w:pPr>
          </w:p>
        </w:tc>
        <w:tc>
          <w:tcPr>
            <w:tcW w:w="3964" w:type="dxa"/>
            <w:vAlign w:val="center"/>
          </w:tcPr>
          <w:p w14:paraId="54AEA295" w14:textId="125B43F2" w:rsidR="006B0840" w:rsidRDefault="006B0840"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rsidP="008159DF">
            <w:pPr>
              <w:pStyle w:val="ListParagraph"/>
              <w:numPr>
                <w:ilvl w:val="0"/>
                <w:numId w:val="39"/>
              </w:numPr>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rsidP="008159DF">
            <w:pPr>
              <w:pStyle w:val="ListParagraph"/>
              <w:spacing w:after="160"/>
              <w:ind w:left="461"/>
            </w:pPr>
          </w:p>
        </w:tc>
      </w:tr>
      <w:tr w:rsidR="006B0840" w14:paraId="3A507B8A" w14:textId="77777777" w:rsidTr="008159DF">
        <w:trPr>
          <w:jc w:val="center"/>
        </w:trPr>
        <w:tc>
          <w:tcPr>
            <w:tcW w:w="3827" w:type="dxa"/>
            <w:vAlign w:val="center"/>
          </w:tcPr>
          <w:p w14:paraId="54231191" w14:textId="77777777" w:rsidR="006B0840" w:rsidRDefault="006B0840" w:rsidP="008159DF">
            <w:pPr>
              <w:pStyle w:val="ListParagraph"/>
            </w:pPr>
          </w:p>
        </w:tc>
        <w:tc>
          <w:tcPr>
            <w:tcW w:w="3964" w:type="dxa"/>
            <w:vAlign w:val="center"/>
          </w:tcPr>
          <w:p w14:paraId="6065BEAA" w14:textId="77777777" w:rsidR="006B0840" w:rsidRDefault="006B0840" w:rsidP="008159DF">
            <w:pPr>
              <w:pStyle w:val="ListParagraph"/>
              <w:numPr>
                <w:ilvl w:val="0"/>
                <w:numId w:val="39"/>
              </w:numPr>
              <w:spacing w:after="160"/>
              <w:ind w:left="461"/>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0FDC625E" w:rsidR="00F97775" w:rsidRDefault="00F97775" w:rsidP="00FF2590">
      <w:pPr>
        <w:pStyle w:val="ListParagraph"/>
        <w:numPr>
          <w:ilvl w:val="0"/>
          <w:numId w:val="25"/>
        </w:numPr>
        <w:ind w:left="426"/>
      </w:pPr>
      <w:r>
        <w:t>Profile Admin</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proofErr w:type="spellStart"/>
            <w:r>
              <w:t>Profil</w:t>
            </w:r>
            <w:proofErr w:type="spellEnd"/>
            <w:r>
              <w:t xml:space="preserve">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lastRenderedPageBreak/>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rsidP="008159DF">
            <w:pPr>
              <w:numPr>
                <w:ilvl w:val="0"/>
                <w:numId w:val="29"/>
              </w:numPr>
              <w:spacing w:after="160"/>
            </w:pPr>
            <w:proofErr w:type="spellStart"/>
            <w:ins w:id="797"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798" w:author="Rafi Aziizi" w:date="2021-11-12T10:46:00Z">
              <w:r w:rsidR="000D36D4" w:rsidDel="007C5FA9">
                <w:delText>Masuk sistem absensi</w:delText>
              </w:r>
            </w:del>
          </w:p>
        </w:tc>
        <w:tc>
          <w:tcPr>
            <w:tcW w:w="3964" w:type="dxa"/>
            <w:vAlign w:val="center"/>
          </w:tcPr>
          <w:p w14:paraId="38882DA5" w14:textId="77777777" w:rsidR="000D36D4" w:rsidRPr="0044182F" w:rsidRDefault="000D36D4" w:rsidP="008159DF">
            <w:pPr>
              <w:ind w:left="511"/>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8159DF">
            <w:pPr>
              <w:ind w:left="510"/>
            </w:pPr>
          </w:p>
        </w:tc>
        <w:tc>
          <w:tcPr>
            <w:tcW w:w="3964" w:type="dxa"/>
            <w:vAlign w:val="center"/>
          </w:tcPr>
          <w:p w14:paraId="5A8CC44C" w14:textId="77777777" w:rsidR="000D36D4" w:rsidRPr="0044182F" w:rsidRDefault="000D36D4" w:rsidP="008159DF">
            <w:pPr>
              <w:numPr>
                <w:ilvl w:val="0"/>
                <w:numId w:val="29"/>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rsidP="008159DF">
            <w:pPr>
              <w:pStyle w:val="ListParagraph"/>
              <w:numPr>
                <w:ilvl w:val="0"/>
                <w:numId w:val="29"/>
              </w:numPr>
            </w:pPr>
            <w:proofErr w:type="spellStart"/>
            <w:r>
              <w:t>Memiliih</w:t>
            </w:r>
            <w:proofErr w:type="spellEnd"/>
            <w:r>
              <w:t xml:space="preserve"> menu “Data Admin”</w:t>
            </w:r>
          </w:p>
        </w:tc>
        <w:tc>
          <w:tcPr>
            <w:tcW w:w="3964" w:type="dxa"/>
            <w:vAlign w:val="center"/>
          </w:tcPr>
          <w:p w14:paraId="31A7AA13" w14:textId="77777777" w:rsidR="000D36D4" w:rsidRDefault="000D36D4" w:rsidP="008159DF">
            <w:pPr>
              <w:spacing w:after="160"/>
              <w:ind w:left="511"/>
            </w:pPr>
          </w:p>
        </w:tc>
      </w:tr>
      <w:tr w:rsidR="000D36D4" w14:paraId="40B50E05" w14:textId="77777777" w:rsidTr="008159DF">
        <w:trPr>
          <w:jc w:val="center"/>
        </w:trPr>
        <w:tc>
          <w:tcPr>
            <w:tcW w:w="3827" w:type="dxa"/>
            <w:vAlign w:val="center"/>
          </w:tcPr>
          <w:p w14:paraId="5E419C46" w14:textId="77777777" w:rsidR="000D36D4" w:rsidRDefault="000D36D4" w:rsidP="008159DF">
            <w:pPr>
              <w:pStyle w:val="ListParagraph"/>
            </w:pPr>
          </w:p>
        </w:tc>
        <w:tc>
          <w:tcPr>
            <w:tcW w:w="3964" w:type="dxa"/>
            <w:vAlign w:val="center"/>
          </w:tcPr>
          <w:p w14:paraId="16150D89" w14:textId="49EDF316" w:rsidR="000D36D4" w:rsidRDefault="000D36D4" w:rsidP="008159DF">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rsidP="008159DF">
            <w:pPr>
              <w:pStyle w:val="ListParagraph"/>
              <w:numPr>
                <w:ilvl w:val="0"/>
                <w:numId w:val="39"/>
              </w:numPr>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rsidP="008159DF">
            <w:pPr>
              <w:spacing w:after="160"/>
            </w:pPr>
          </w:p>
        </w:tc>
      </w:tr>
      <w:tr w:rsidR="000D36D4" w14:paraId="03DB97BD" w14:textId="77777777" w:rsidTr="008159DF">
        <w:trPr>
          <w:jc w:val="center"/>
        </w:trPr>
        <w:tc>
          <w:tcPr>
            <w:tcW w:w="3827" w:type="dxa"/>
            <w:vAlign w:val="center"/>
          </w:tcPr>
          <w:p w14:paraId="39D955F0" w14:textId="77777777" w:rsidR="000D36D4" w:rsidRDefault="000D36D4" w:rsidP="008159DF">
            <w:pPr>
              <w:pStyle w:val="ListParagraph"/>
            </w:pPr>
          </w:p>
        </w:tc>
        <w:tc>
          <w:tcPr>
            <w:tcW w:w="3964" w:type="dxa"/>
            <w:vAlign w:val="center"/>
          </w:tcPr>
          <w:p w14:paraId="61C2A909" w14:textId="66A34A25" w:rsidR="000D36D4" w:rsidRDefault="000D36D4" w:rsidP="008159DF">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799" w:author="Rafi Aziizi" w:date="2021-11-12T14:26:00Z"/>
        </w:rPr>
      </w:pPr>
      <w:proofErr w:type="spellStart"/>
      <w:r>
        <w:t>Skenario</w:t>
      </w:r>
      <w:proofErr w:type="spellEnd"/>
      <w:r>
        <w:t xml:space="preserve"> </w:t>
      </w:r>
      <w:proofErr w:type="spellStart"/>
      <w:r>
        <w:t>Kelola</w:t>
      </w:r>
      <w:proofErr w:type="spellEnd"/>
      <w:r>
        <w:t xml:space="preserve"> </w:t>
      </w:r>
      <w:commentRangeStart w:id="800"/>
      <w:proofErr w:type="spellStart"/>
      <w:r>
        <w:t>Siswa</w:t>
      </w:r>
      <w:commentRangeEnd w:id="800"/>
      <w:proofErr w:type="spellEnd"/>
      <w:r w:rsidR="00494C80">
        <w:rPr>
          <w:rStyle w:val="CommentReference"/>
        </w:rPr>
        <w:commentReference w:id="800"/>
      </w:r>
    </w:p>
    <w:p w14:paraId="75D8BD0B" w14:textId="408CCD41" w:rsidR="00E02300" w:rsidRDefault="00E02300" w:rsidP="00E02300">
      <w:pPr>
        <w:ind w:firstLine="426"/>
        <w:rPr>
          <w:ins w:id="801" w:author="Rafi Aziizi" w:date="2021-11-12T14:18:00Z"/>
        </w:rPr>
        <w:pPrChange w:id="802" w:author="Rafi Aziizi" w:date="2021-11-12T14:27:00Z">
          <w:pPr>
            <w:pStyle w:val="ListParagraph"/>
            <w:numPr>
              <w:numId w:val="25"/>
            </w:numPr>
            <w:ind w:left="426" w:hanging="360"/>
          </w:pPr>
        </w:pPrChange>
      </w:pPr>
      <w:ins w:id="803" w:author="Rafi Aziizi" w:date="2021-11-12T14:26:00Z">
        <w:r>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804" w:author="Rafi Aziizi" w:date="2021-11-12T14:27:00Z">
        <w:r>
          <w:t xml:space="preserve">data </w:t>
        </w:r>
      </w:ins>
      <w:proofErr w:type="spellStart"/>
      <w:ins w:id="805"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806"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069D94A5" w14:textId="78F7667B" w:rsidR="0025138C" w:rsidRDefault="0025138C" w:rsidP="0025138C">
      <w:pPr>
        <w:ind w:firstLine="66"/>
        <w:rPr>
          <w:ins w:id="807" w:author="Rafi Aziizi" w:date="2021-11-12T14:25:00Z"/>
        </w:rPr>
      </w:pPr>
      <w:ins w:id="808" w:author="Rafi Aziizi" w:date="2021-11-12T14:18:00Z">
        <w:r>
          <w:t>a.</w:t>
        </w:r>
      </w:ins>
      <w:ins w:id="809"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810" w:author="Rafi Aziizi" w:date="2021-11-12T14:25:00Z"/>
        </w:trPr>
        <w:tc>
          <w:tcPr>
            <w:tcW w:w="3827" w:type="dxa"/>
            <w:shd w:val="clear" w:color="auto" w:fill="F2EE98"/>
            <w:vAlign w:val="center"/>
          </w:tcPr>
          <w:p w14:paraId="22D54EC5" w14:textId="77777777" w:rsidR="00E02300" w:rsidRPr="0044182F" w:rsidRDefault="00E02300" w:rsidP="001F2641">
            <w:pPr>
              <w:rPr>
                <w:ins w:id="811" w:author="Rafi Aziizi" w:date="2021-11-12T14:25:00Z"/>
                <w:b/>
              </w:rPr>
            </w:pPr>
            <w:ins w:id="812"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813" w:author="Rafi Aziizi" w:date="2021-11-12T14:25:00Z"/>
              </w:rPr>
            </w:pPr>
            <w:proofErr w:type="spellStart"/>
            <w:ins w:id="814" w:author="Rafi Aziizi" w:date="2021-11-12T14:26:00Z">
              <w:r>
                <w:t>Tambah</w:t>
              </w:r>
            </w:ins>
            <w:proofErr w:type="spellEnd"/>
            <w:ins w:id="815" w:author="Rafi Aziizi" w:date="2021-11-12T14:25:00Z">
              <w:r>
                <w:t xml:space="preserve"> </w:t>
              </w:r>
              <w:proofErr w:type="spellStart"/>
              <w:r>
                <w:t>Siswa</w:t>
              </w:r>
              <w:proofErr w:type="spellEnd"/>
            </w:ins>
          </w:p>
        </w:tc>
      </w:tr>
      <w:tr w:rsidR="00E02300" w:rsidRPr="002F6C1D" w14:paraId="2E79408F" w14:textId="77777777" w:rsidTr="001F2641">
        <w:trPr>
          <w:jc w:val="center"/>
          <w:ins w:id="816" w:author="Rafi Aziizi" w:date="2021-11-12T14:25:00Z"/>
        </w:trPr>
        <w:tc>
          <w:tcPr>
            <w:tcW w:w="3827" w:type="dxa"/>
            <w:vAlign w:val="center"/>
          </w:tcPr>
          <w:p w14:paraId="54279196" w14:textId="77777777" w:rsidR="00E02300" w:rsidRPr="0044182F" w:rsidRDefault="00E02300" w:rsidP="001F2641">
            <w:pPr>
              <w:rPr>
                <w:ins w:id="817" w:author="Rafi Aziizi" w:date="2021-11-12T14:25:00Z"/>
                <w:b/>
              </w:rPr>
            </w:pPr>
            <w:ins w:id="818" w:author="Rafi Aziizi" w:date="2021-11-12T14:25:00Z">
              <w:r w:rsidRPr="0044182F">
                <w:rPr>
                  <w:b/>
                </w:rPr>
                <w:t>ID</w:t>
              </w:r>
            </w:ins>
          </w:p>
        </w:tc>
        <w:tc>
          <w:tcPr>
            <w:tcW w:w="3964" w:type="dxa"/>
            <w:vAlign w:val="center"/>
          </w:tcPr>
          <w:p w14:paraId="0D0907B4" w14:textId="77777777" w:rsidR="00E02300" w:rsidRPr="002F6C1D" w:rsidRDefault="00E02300" w:rsidP="001F2641">
            <w:pPr>
              <w:rPr>
                <w:ins w:id="819" w:author="Rafi Aziizi" w:date="2021-11-12T14:25:00Z"/>
              </w:rPr>
            </w:pPr>
            <w:ins w:id="820" w:author="Rafi Aziizi" w:date="2021-11-12T14:25:00Z">
              <w:r>
                <w:t>RC12</w:t>
              </w:r>
            </w:ins>
          </w:p>
        </w:tc>
      </w:tr>
      <w:tr w:rsidR="00E02300" w:rsidRPr="000C722D" w14:paraId="64BF1A88" w14:textId="77777777" w:rsidTr="001F2641">
        <w:trPr>
          <w:jc w:val="center"/>
          <w:ins w:id="821" w:author="Rafi Aziizi" w:date="2021-11-12T14:25:00Z"/>
        </w:trPr>
        <w:tc>
          <w:tcPr>
            <w:tcW w:w="3827" w:type="dxa"/>
            <w:vAlign w:val="center"/>
          </w:tcPr>
          <w:p w14:paraId="7CAE8251" w14:textId="77777777" w:rsidR="00E02300" w:rsidRPr="0044182F" w:rsidRDefault="00E02300" w:rsidP="001F2641">
            <w:pPr>
              <w:rPr>
                <w:ins w:id="822" w:author="Rafi Aziizi" w:date="2021-11-12T14:25:00Z"/>
                <w:b/>
              </w:rPr>
            </w:pPr>
            <w:ins w:id="823" w:author="Rafi Aziizi" w:date="2021-11-12T14:25:00Z">
              <w:r w:rsidRPr="0044182F">
                <w:rPr>
                  <w:b/>
                </w:rPr>
                <w:t>Description</w:t>
              </w:r>
            </w:ins>
          </w:p>
        </w:tc>
        <w:tc>
          <w:tcPr>
            <w:tcW w:w="3964" w:type="dxa"/>
          </w:tcPr>
          <w:p w14:paraId="4DCA4B7F" w14:textId="24901F14" w:rsidR="00E02300" w:rsidRPr="000C722D" w:rsidRDefault="00E02300" w:rsidP="001F2641">
            <w:pPr>
              <w:rPr>
                <w:ins w:id="824" w:author="Rafi Aziizi" w:date="2021-11-12T14:25:00Z"/>
              </w:rPr>
            </w:pPr>
            <w:ins w:id="825"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826" w:author="Rafi Aziizi" w:date="2021-11-12T14:25:00Z"/>
        </w:trPr>
        <w:tc>
          <w:tcPr>
            <w:tcW w:w="3827" w:type="dxa"/>
            <w:vAlign w:val="center"/>
          </w:tcPr>
          <w:p w14:paraId="1269B39E" w14:textId="77777777" w:rsidR="00E02300" w:rsidRPr="0044182F" w:rsidRDefault="00E02300" w:rsidP="001F2641">
            <w:pPr>
              <w:rPr>
                <w:ins w:id="827" w:author="Rafi Aziizi" w:date="2021-11-12T14:25:00Z"/>
                <w:b/>
              </w:rPr>
            </w:pPr>
            <w:ins w:id="828"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829" w:author="Rafi Aziizi" w:date="2021-11-12T14:25:00Z"/>
              </w:rPr>
            </w:pPr>
            <w:ins w:id="830" w:author="Rafi Aziizi" w:date="2021-11-12T14:25:00Z">
              <w:r>
                <w:t>Bag.IT, Guru BK.</w:t>
              </w:r>
            </w:ins>
          </w:p>
        </w:tc>
      </w:tr>
      <w:tr w:rsidR="00E02300" w:rsidRPr="0044182F" w14:paraId="2ABEA729" w14:textId="77777777" w:rsidTr="001F2641">
        <w:trPr>
          <w:jc w:val="center"/>
          <w:ins w:id="831" w:author="Rafi Aziizi" w:date="2021-11-12T14:25:00Z"/>
        </w:trPr>
        <w:tc>
          <w:tcPr>
            <w:tcW w:w="3827" w:type="dxa"/>
            <w:vAlign w:val="center"/>
          </w:tcPr>
          <w:p w14:paraId="18DA7738" w14:textId="77777777" w:rsidR="00E02300" w:rsidRPr="0044182F" w:rsidRDefault="00E02300" w:rsidP="001F2641">
            <w:pPr>
              <w:rPr>
                <w:ins w:id="832" w:author="Rafi Aziizi" w:date="2021-11-12T14:25:00Z"/>
                <w:b/>
              </w:rPr>
            </w:pPr>
            <w:ins w:id="833" w:author="Rafi Aziizi" w:date="2021-11-12T14:25:00Z">
              <w:r w:rsidRPr="0044182F">
                <w:rPr>
                  <w:b/>
                </w:rPr>
                <w:lastRenderedPageBreak/>
                <w:t>Frequency of Use</w:t>
              </w:r>
            </w:ins>
          </w:p>
        </w:tc>
        <w:tc>
          <w:tcPr>
            <w:tcW w:w="3964" w:type="dxa"/>
            <w:vAlign w:val="center"/>
          </w:tcPr>
          <w:p w14:paraId="101C5A3E" w14:textId="77777777" w:rsidR="00E02300" w:rsidRPr="007B7AB3" w:rsidRDefault="00E02300" w:rsidP="001F2641">
            <w:pPr>
              <w:rPr>
                <w:ins w:id="834" w:author="Rafi Aziizi" w:date="2021-11-12T14:25:00Z"/>
                <w:i/>
                <w:iCs/>
              </w:rPr>
            </w:pPr>
            <w:ins w:id="835" w:author="Rafi Aziizi" w:date="2021-11-12T14:25:00Z">
              <w:r>
                <w:rPr>
                  <w:i/>
                  <w:iCs/>
                </w:rPr>
                <w:t>Conditional</w:t>
              </w:r>
            </w:ins>
          </w:p>
        </w:tc>
      </w:tr>
      <w:tr w:rsidR="00E02300" w:rsidRPr="0044182F" w14:paraId="3039B3C0" w14:textId="77777777" w:rsidTr="001F2641">
        <w:trPr>
          <w:jc w:val="center"/>
          <w:ins w:id="836" w:author="Rafi Aziizi" w:date="2021-11-12T14:25:00Z"/>
        </w:trPr>
        <w:tc>
          <w:tcPr>
            <w:tcW w:w="3827" w:type="dxa"/>
            <w:vAlign w:val="center"/>
          </w:tcPr>
          <w:p w14:paraId="6F1F90EE" w14:textId="77777777" w:rsidR="00E02300" w:rsidRPr="0044182F" w:rsidRDefault="00E02300" w:rsidP="001F2641">
            <w:pPr>
              <w:rPr>
                <w:ins w:id="837" w:author="Rafi Aziizi" w:date="2021-11-12T14:25:00Z"/>
                <w:b/>
              </w:rPr>
            </w:pPr>
            <w:ins w:id="838"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839" w:author="Rafi Aziizi" w:date="2021-11-12T14:25:00Z"/>
              </w:rPr>
            </w:pPr>
            <w:ins w:id="840" w:author="Rafi Aziizi" w:date="2021-11-12T14:25:00Z">
              <w:r>
                <w:t>-</w:t>
              </w:r>
            </w:ins>
          </w:p>
        </w:tc>
      </w:tr>
      <w:tr w:rsidR="00E02300" w:rsidRPr="0081005E" w14:paraId="7F2DF638" w14:textId="77777777" w:rsidTr="001F2641">
        <w:trPr>
          <w:jc w:val="center"/>
          <w:ins w:id="841" w:author="Rafi Aziizi" w:date="2021-11-12T14:25:00Z"/>
        </w:trPr>
        <w:tc>
          <w:tcPr>
            <w:tcW w:w="3827" w:type="dxa"/>
            <w:vAlign w:val="center"/>
          </w:tcPr>
          <w:p w14:paraId="30B19907" w14:textId="77777777" w:rsidR="00E02300" w:rsidRPr="0044182F" w:rsidRDefault="00E02300" w:rsidP="001F2641">
            <w:pPr>
              <w:rPr>
                <w:ins w:id="842" w:author="Rafi Aziizi" w:date="2021-11-12T14:25:00Z"/>
                <w:b/>
              </w:rPr>
            </w:pPr>
            <w:ins w:id="843"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844" w:author="Rafi Aziizi" w:date="2021-11-12T14:25:00Z"/>
                <w:i/>
                <w:iCs/>
              </w:rPr>
            </w:pPr>
            <w:ins w:id="845" w:author="Rafi Aziizi" w:date="2021-11-12T14:27:00Z">
              <w:r>
                <w:t xml:space="preserve">Data </w:t>
              </w:r>
              <w:proofErr w:type="spellStart"/>
              <w:r>
                <w:t>siswa</w:t>
              </w:r>
              <w:proofErr w:type="spellEnd"/>
              <w:r>
                <w:t xml:space="preserve"> </w:t>
              </w:r>
            </w:ins>
            <w:proofErr w:type="spellStart"/>
            <w:ins w:id="846"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847" w:author="Rafi Aziizi" w:date="2021-11-12T14:25:00Z"/>
        </w:trPr>
        <w:tc>
          <w:tcPr>
            <w:tcW w:w="3827" w:type="dxa"/>
            <w:vAlign w:val="center"/>
          </w:tcPr>
          <w:p w14:paraId="214BBFDA" w14:textId="77777777" w:rsidR="00E02300" w:rsidRPr="0044182F" w:rsidRDefault="00E02300" w:rsidP="001F2641">
            <w:pPr>
              <w:rPr>
                <w:ins w:id="848" w:author="Rafi Aziizi" w:date="2021-11-12T14:25:00Z"/>
                <w:b/>
              </w:rPr>
            </w:pPr>
            <w:ins w:id="849"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850" w:author="Rafi Aziizi" w:date="2021-11-12T14:25:00Z"/>
              </w:rPr>
            </w:pPr>
            <w:ins w:id="851" w:author="Rafi Aziizi" w:date="2021-11-12T14:25:00Z">
              <w:r>
                <w:t xml:space="preserve">Data </w:t>
              </w:r>
              <w:proofErr w:type="spellStart"/>
              <w:r>
                <w:t>siswa</w:t>
              </w:r>
              <w:proofErr w:type="spellEnd"/>
              <w:r>
                <w:t xml:space="preserve"> </w:t>
              </w:r>
            </w:ins>
            <w:proofErr w:type="spellStart"/>
            <w:ins w:id="852"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853"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854" w:author="Rafi Aziizi" w:date="2021-11-12T14:25:00Z"/>
                <w:b/>
              </w:rPr>
            </w:pPr>
            <w:ins w:id="855" w:author="Rafi Aziizi" w:date="2021-11-12T14:25:00Z">
              <w:r w:rsidRPr="0044182F">
                <w:rPr>
                  <w:b/>
                </w:rPr>
                <w:t>Main Course</w:t>
              </w:r>
            </w:ins>
          </w:p>
        </w:tc>
      </w:tr>
      <w:tr w:rsidR="00E02300" w:rsidRPr="0044182F" w14:paraId="2252748E" w14:textId="77777777" w:rsidTr="001F2641">
        <w:trPr>
          <w:jc w:val="center"/>
          <w:ins w:id="856"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857" w:author="Rafi Aziizi" w:date="2021-11-12T14:25:00Z"/>
                <w:b/>
              </w:rPr>
            </w:pPr>
            <w:proofErr w:type="spellStart"/>
            <w:ins w:id="858"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859" w:author="Rafi Aziizi" w:date="2021-11-12T14:25:00Z"/>
                <w:b/>
              </w:rPr>
            </w:pPr>
            <w:proofErr w:type="spellStart"/>
            <w:ins w:id="860"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861"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862" w:author="Rafi Aziizi" w:date="2021-11-12T14:25:00Z"/>
              </w:rPr>
            </w:pPr>
            <w:proofErr w:type="spellStart"/>
            <w:ins w:id="863" w:author="Rafi Aziizi" w:date="2021-11-12T14:25:00Z">
              <w:r>
                <w:t>Memasuki</w:t>
              </w:r>
              <w:proofErr w:type="spellEnd"/>
              <w:r>
                <w:t xml:space="preserve"> menu “</w:t>
              </w:r>
            </w:ins>
            <w:proofErr w:type="spellStart"/>
            <w:ins w:id="864" w:author="Rafi Aziizi" w:date="2021-11-12T14:28:00Z">
              <w:r>
                <w:t>Tambah</w:t>
              </w:r>
            </w:ins>
            <w:proofErr w:type="spellEnd"/>
            <w:ins w:id="865"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866" w:author="Rafi Aziizi" w:date="2021-11-12T14:25:00Z"/>
              </w:rPr>
            </w:pPr>
          </w:p>
        </w:tc>
      </w:tr>
      <w:tr w:rsidR="00E02300" w:rsidRPr="0044182F" w14:paraId="20F56E0B" w14:textId="77777777" w:rsidTr="001F2641">
        <w:trPr>
          <w:jc w:val="center"/>
          <w:ins w:id="867" w:author="Rafi Aziizi" w:date="2021-11-12T14:25:00Z"/>
        </w:trPr>
        <w:tc>
          <w:tcPr>
            <w:tcW w:w="3827" w:type="dxa"/>
            <w:vAlign w:val="center"/>
          </w:tcPr>
          <w:p w14:paraId="08D24AC5" w14:textId="77777777" w:rsidR="00E02300" w:rsidRPr="0044182F" w:rsidRDefault="00E02300" w:rsidP="001F2641">
            <w:pPr>
              <w:ind w:left="510"/>
              <w:rPr>
                <w:ins w:id="868"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869" w:author="Rafi Aziizi" w:date="2021-11-12T14:25:00Z"/>
              </w:rPr>
            </w:pPr>
            <w:proofErr w:type="spellStart"/>
            <w:ins w:id="870" w:author="Rafi Aziizi" w:date="2021-11-12T14:25:00Z">
              <w:r>
                <w:t>Menampilkan</w:t>
              </w:r>
              <w:proofErr w:type="spellEnd"/>
              <w:r>
                <w:t xml:space="preserve"> </w:t>
              </w:r>
            </w:ins>
            <w:ins w:id="871" w:author="Rafi Aziizi" w:date="2021-11-12T14:28:00Z">
              <w:r>
                <w:t xml:space="preserve">form </w:t>
              </w:r>
              <w:proofErr w:type="spellStart"/>
              <w:r>
                <w:t>tambah</w:t>
              </w:r>
            </w:ins>
            <w:proofErr w:type="spellEnd"/>
            <w:ins w:id="872" w:author="Rafi Aziizi" w:date="2021-11-12T14:25:00Z">
              <w:r>
                <w:t xml:space="preserve"> data </w:t>
              </w:r>
              <w:proofErr w:type="spellStart"/>
              <w:r>
                <w:t>siswa</w:t>
              </w:r>
              <w:proofErr w:type="spellEnd"/>
            </w:ins>
          </w:p>
        </w:tc>
      </w:tr>
      <w:tr w:rsidR="00E02300" w:rsidRPr="0044182F" w14:paraId="4867E998" w14:textId="77777777" w:rsidTr="001F2641">
        <w:trPr>
          <w:jc w:val="center"/>
          <w:ins w:id="873" w:author="Rafi Aziizi" w:date="2021-11-12T14:28:00Z"/>
        </w:trPr>
        <w:tc>
          <w:tcPr>
            <w:tcW w:w="3827" w:type="dxa"/>
            <w:vAlign w:val="center"/>
          </w:tcPr>
          <w:p w14:paraId="3D5050C1" w14:textId="1CA4AA1F" w:rsidR="00E02300" w:rsidRPr="0044182F" w:rsidRDefault="00E02300" w:rsidP="00E02300">
            <w:pPr>
              <w:pStyle w:val="ListParagraph"/>
              <w:numPr>
                <w:ilvl w:val="0"/>
                <w:numId w:val="30"/>
              </w:numPr>
              <w:rPr>
                <w:ins w:id="874" w:author="Rafi Aziizi" w:date="2021-11-12T14:28:00Z"/>
              </w:rPr>
              <w:pPrChange w:id="875" w:author="Rafi Aziizi" w:date="2021-11-12T14:29:00Z">
                <w:pPr>
                  <w:ind w:left="510"/>
                </w:pPr>
              </w:pPrChange>
            </w:pPr>
            <w:proofErr w:type="spellStart"/>
            <w:ins w:id="876" w:author="Rafi Aziizi" w:date="2021-11-12T14:29:00Z">
              <w:r>
                <w:t>Mengisi</w:t>
              </w:r>
              <w:proofErr w:type="spellEnd"/>
              <w:r>
                <w:t xml:space="preserve"> form </w:t>
              </w:r>
            </w:ins>
            <w:proofErr w:type="spellStart"/>
            <w:ins w:id="877" w:author="Rafi Aziizi" w:date="2021-11-12T14:30:00Z">
              <w:r>
                <w:t>tambah</w:t>
              </w:r>
              <w:proofErr w:type="spellEnd"/>
              <w:r>
                <w:t xml:space="preserve"> </w:t>
              </w:r>
            </w:ins>
            <w:ins w:id="878"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rsidP="00E02300">
            <w:pPr>
              <w:spacing w:after="160"/>
              <w:ind w:left="511"/>
              <w:rPr>
                <w:ins w:id="879" w:author="Rafi Aziizi" w:date="2021-11-12T14:28:00Z"/>
              </w:rPr>
              <w:pPrChange w:id="880" w:author="Rafi Aziizi" w:date="2021-11-12T14:29:00Z">
                <w:pPr>
                  <w:numPr>
                    <w:numId w:val="30"/>
                  </w:numPr>
                  <w:spacing w:after="160"/>
                  <w:ind w:left="511" w:hanging="360"/>
                </w:pPr>
              </w:pPrChange>
            </w:pPr>
          </w:p>
        </w:tc>
      </w:tr>
      <w:tr w:rsidR="00E02300" w:rsidRPr="0044182F" w14:paraId="2C7E7940" w14:textId="77777777" w:rsidTr="001F2641">
        <w:trPr>
          <w:jc w:val="center"/>
          <w:ins w:id="881" w:author="Rafi Aziizi" w:date="2021-11-12T14:29:00Z"/>
        </w:trPr>
        <w:tc>
          <w:tcPr>
            <w:tcW w:w="3827" w:type="dxa"/>
            <w:vAlign w:val="center"/>
          </w:tcPr>
          <w:p w14:paraId="6B5D031B" w14:textId="77777777" w:rsidR="00E02300" w:rsidRDefault="00E02300" w:rsidP="00E02300">
            <w:pPr>
              <w:pStyle w:val="ListParagraph"/>
              <w:rPr>
                <w:ins w:id="882" w:author="Rafi Aziizi" w:date="2021-11-12T14:29:00Z"/>
              </w:rPr>
              <w:pPrChange w:id="883" w:author="Rafi Aziizi" w:date="2021-11-12T14:29:00Z">
                <w:pPr>
                  <w:pStyle w:val="ListParagraph"/>
                  <w:numPr>
                    <w:numId w:val="30"/>
                  </w:numPr>
                  <w:ind w:hanging="360"/>
                </w:pPr>
              </w:pPrChange>
            </w:pPr>
          </w:p>
        </w:tc>
        <w:tc>
          <w:tcPr>
            <w:tcW w:w="3964" w:type="dxa"/>
            <w:vAlign w:val="center"/>
          </w:tcPr>
          <w:p w14:paraId="6A4D2482" w14:textId="31BBDAF3" w:rsidR="00E02300" w:rsidRDefault="00E02300" w:rsidP="00E02300">
            <w:pPr>
              <w:pStyle w:val="ListParagraph"/>
              <w:numPr>
                <w:ilvl w:val="0"/>
                <w:numId w:val="30"/>
              </w:numPr>
              <w:spacing w:after="160"/>
              <w:rPr>
                <w:ins w:id="884" w:author="Rafi Aziizi" w:date="2021-11-12T14:29:00Z"/>
              </w:rPr>
              <w:pPrChange w:id="885" w:author="Rafi Aziizi" w:date="2021-11-12T14:29:00Z">
                <w:pPr>
                  <w:spacing w:after="160"/>
                  <w:ind w:left="511"/>
                </w:pPr>
              </w:pPrChange>
            </w:pPr>
            <w:proofErr w:type="spellStart"/>
            <w:ins w:id="886"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887" w:author="Rafi Aziizi" w:date="2021-11-12T14:29:00Z">
                    <w:rPr/>
                  </w:rPrChange>
                </w:rPr>
                <w:t>database</w:t>
              </w:r>
            </w:ins>
          </w:p>
        </w:tc>
      </w:tr>
      <w:tr w:rsidR="00E02300" w:rsidRPr="001B1AF9" w14:paraId="36187F42" w14:textId="77777777" w:rsidTr="001F2641">
        <w:trPr>
          <w:jc w:val="center"/>
          <w:ins w:id="888"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889" w:author="Rafi Aziizi" w:date="2021-11-12T14:25:00Z"/>
                <w:b/>
                <w:bCs/>
              </w:rPr>
            </w:pPr>
            <w:proofErr w:type="spellStart"/>
            <w:ins w:id="890"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891"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892" w:author="Rafi Aziizi" w:date="2021-11-12T14:25:00Z"/>
                <w:b/>
                <w:bCs/>
              </w:rPr>
            </w:pPr>
            <w:proofErr w:type="spellStart"/>
            <w:ins w:id="893"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894" w:author="Rafi Aziizi" w:date="2021-11-12T14:25:00Z"/>
                <w:b/>
                <w:bCs/>
              </w:rPr>
            </w:pPr>
            <w:proofErr w:type="spellStart"/>
            <w:ins w:id="895"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896" w:author="Rafi Aziizi" w:date="2021-11-12T14:25:00Z"/>
        </w:trPr>
        <w:tc>
          <w:tcPr>
            <w:tcW w:w="3827" w:type="dxa"/>
            <w:vAlign w:val="center"/>
          </w:tcPr>
          <w:p w14:paraId="21254621" w14:textId="6E867CB2" w:rsidR="00E02300" w:rsidRDefault="00E02300" w:rsidP="001F2641">
            <w:pPr>
              <w:ind w:left="360"/>
              <w:rPr>
                <w:ins w:id="897" w:author="Rafi Aziizi" w:date="2021-11-12T14:25:00Z"/>
              </w:rPr>
            </w:pPr>
            <w:ins w:id="898" w:author="Rafi Aziizi" w:date="2021-11-12T14:30:00Z">
              <w:r>
                <w:t>3</w:t>
              </w:r>
            </w:ins>
            <w:ins w:id="899" w:author="Rafi Aziizi" w:date="2021-11-12T14:25:00Z">
              <w:r>
                <w:t xml:space="preserve">a. </w:t>
              </w:r>
            </w:ins>
            <w:proofErr w:type="spellStart"/>
            <w:ins w:id="900" w:author="Rafi Aziizi" w:date="2021-11-12T14:29:00Z">
              <w:r>
                <w:t>Tidak</w:t>
              </w:r>
              <w:proofErr w:type="spellEnd"/>
              <w:r>
                <w:t xml:space="preserve"> </w:t>
              </w:r>
            </w:ins>
            <w:proofErr w:type="spellStart"/>
            <w:ins w:id="901"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902" w:author="Rafi Aziizi" w:date="2021-11-12T14:25:00Z"/>
              </w:rPr>
            </w:pPr>
          </w:p>
        </w:tc>
      </w:tr>
      <w:tr w:rsidR="00E02300" w14:paraId="1149EF36" w14:textId="77777777" w:rsidTr="001F2641">
        <w:trPr>
          <w:jc w:val="center"/>
          <w:ins w:id="903" w:author="Rafi Aziizi" w:date="2021-11-12T14:25:00Z"/>
        </w:trPr>
        <w:tc>
          <w:tcPr>
            <w:tcW w:w="3827" w:type="dxa"/>
            <w:vAlign w:val="center"/>
          </w:tcPr>
          <w:p w14:paraId="1A183E47" w14:textId="77777777" w:rsidR="00E02300" w:rsidRDefault="00E02300" w:rsidP="001F2641">
            <w:pPr>
              <w:pStyle w:val="ListParagraph"/>
              <w:ind w:left="450"/>
              <w:rPr>
                <w:ins w:id="904" w:author="Rafi Aziizi" w:date="2021-11-12T14:25:00Z"/>
              </w:rPr>
            </w:pPr>
          </w:p>
        </w:tc>
        <w:tc>
          <w:tcPr>
            <w:tcW w:w="3964" w:type="dxa"/>
            <w:vAlign w:val="center"/>
          </w:tcPr>
          <w:p w14:paraId="2F19F147" w14:textId="5F73894F" w:rsidR="00E02300" w:rsidRDefault="00E02300" w:rsidP="001F2641">
            <w:pPr>
              <w:spacing w:after="160"/>
              <w:ind w:left="360"/>
              <w:rPr>
                <w:ins w:id="905" w:author="Rafi Aziizi" w:date="2021-11-12T14:25:00Z"/>
              </w:rPr>
            </w:pPr>
            <w:ins w:id="906" w:author="Rafi Aziizi" w:date="2021-11-12T14:30:00Z">
              <w:r>
                <w:t>3</w:t>
              </w:r>
            </w:ins>
            <w:ins w:id="907"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908"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rsidP="0025138C">
      <w:pPr>
        <w:ind w:firstLine="66"/>
        <w:rPr>
          <w:ins w:id="909" w:author="Rafi Aziizi" w:date="2021-11-12T14:19:00Z"/>
        </w:rPr>
        <w:pPrChange w:id="910" w:author="Rafi Aziizi" w:date="2021-11-12T14:22:00Z">
          <w:pPr>
            <w:ind w:firstLine="426"/>
          </w:pPr>
        </w:pPrChange>
      </w:pPr>
    </w:p>
    <w:p w14:paraId="12887761" w14:textId="01FBC190" w:rsidR="0025138C" w:rsidRDefault="0025138C" w:rsidP="0025138C">
      <w:pPr>
        <w:ind w:firstLine="66"/>
        <w:rPr>
          <w:ins w:id="911" w:author="Rafi Aziizi" w:date="2021-11-12T14:30:00Z"/>
        </w:rPr>
      </w:pPr>
      <w:ins w:id="912"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913" w:author="Rafi Aziizi" w:date="2021-11-12T14:31:00Z"/>
        </w:trPr>
        <w:tc>
          <w:tcPr>
            <w:tcW w:w="3827" w:type="dxa"/>
            <w:shd w:val="clear" w:color="auto" w:fill="F2EE98"/>
            <w:vAlign w:val="center"/>
          </w:tcPr>
          <w:p w14:paraId="49988FA4" w14:textId="77777777" w:rsidR="00E02300" w:rsidRPr="0044182F" w:rsidRDefault="00E02300" w:rsidP="001F2641">
            <w:pPr>
              <w:rPr>
                <w:ins w:id="914" w:author="Rafi Aziizi" w:date="2021-11-12T14:31:00Z"/>
                <w:b/>
              </w:rPr>
            </w:pPr>
            <w:ins w:id="91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916" w:author="Rafi Aziizi" w:date="2021-11-12T14:31:00Z"/>
              </w:rPr>
            </w:pPr>
            <w:proofErr w:type="spellStart"/>
            <w:ins w:id="917"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918" w:author="Rafi Aziizi" w:date="2021-11-12T14:31:00Z"/>
        </w:trPr>
        <w:tc>
          <w:tcPr>
            <w:tcW w:w="3827" w:type="dxa"/>
            <w:vAlign w:val="center"/>
          </w:tcPr>
          <w:p w14:paraId="4716422C" w14:textId="77777777" w:rsidR="00E02300" w:rsidRPr="0044182F" w:rsidRDefault="00E02300" w:rsidP="001F2641">
            <w:pPr>
              <w:rPr>
                <w:ins w:id="919" w:author="Rafi Aziizi" w:date="2021-11-12T14:31:00Z"/>
                <w:b/>
              </w:rPr>
            </w:pPr>
            <w:ins w:id="920" w:author="Rafi Aziizi" w:date="2021-11-12T14:31:00Z">
              <w:r w:rsidRPr="0044182F">
                <w:rPr>
                  <w:b/>
                </w:rPr>
                <w:t>ID</w:t>
              </w:r>
            </w:ins>
          </w:p>
        </w:tc>
        <w:tc>
          <w:tcPr>
            <w:tcW w:w="3964" w:type="dxa"/>
            <w:vAlign w:val="center"/>
          </w:tcPr>
          <w:p w14:paraId="3BF5768A" w14:textId="77777777" w:rsidR="00E02300" w:rsidRPr="002F6C1D" w:rsidRDefault="00E02300" w:rsidP="001F2641">
            <w:pPr>
              <w:rPr>
                <w:ins w:id="921" w:author="Rafi Aziizi" w:date="2021-11-12T14:31:00Z"/>
              </w:rPr>
            </w:pPr>
            <w:ins w:id="922" w:author="Rafi Aziizi" w:date="2021-11-12T14:31:00Z">
              <w:r>
                <w:t>RC12</w:t>
              </w:r>
            </w:ins>
          </w:p>
        </w:tc>
      </w:tr>
      <w:tr w:rsidR="00E02300" w:rsidRPr="000C722D" w14:paraId="31CB88BA" w14:textId="77777777" w:rsidTr="001F2641">
        <w:trPr>
          <w:jc w:val="center"/>
          <w:ins w:id="923" w:author="Rafi Aziizi" w:date="2021-11-12T14:31:00Z"/>
        </w:trPr>
        <w:tc>
          <w:tcPr>
            <w:tcW w:w="3827" w:type="dxa"/>
            <w:vAlign w:val="center"/>
          </w:tcPr>
          <w:p w14:paraId="44E322E8" w14:textId="77777777" w:rsidR="00E02300" w:rsidRPr="0044182F" w:rsidRDefault="00E02300" w:rsidP="001F2641">
            <w:pPr>
              <w:rPr>
                <w:ins w:id="924" w:author="Rafi Aziizi" w:date="2021-11-12T14:31:00Z"/>
                <w:b/>
              </w:rPr>
            </w:pPr>
            <w:ins w:id="925" w:author="Rafi Aziizi" w:date="2021-11-12T14:31:00Z">
              <w:r w:rsidRPr="0044182F">
                <w:rPr>
                  <w:b/>
                </w:rPr>
                <w:lastRenderedPageBreak/>
                <w:t>Description</w:t>
              </w:r>
            </w:ins>
          </w:p>
        </w:tc>
        <w:tc>
          <w:tcPr>
            <w:tcW w:w="3964" w:type="dxa"/>
          </w:tcPr>
          <w:p w14:paraId="58BEFBB7" w14:textId="4561B319" w:rsidR="00E02300" w:rsidRPr="000C722D" w:rsidRDefault="00E02300" w:rsidP="001F2641">
            <w:pPr>
              <w:rPr>
                <w:ins w:id="926" w:author="Rafi Aziizi" w:date="2021-11-12T14:31:00Z"/>
              </w:rPr>
            </w:pPr>
            <w:ins w:id="927"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928" w:author="Rafi Aziizi" w:date="2021-11-12T14:31:00Z"/>
        </w:trPr>
        <w:tc>
          <w:tcPr>
            <w:tcW w:w="3827" w:type="dxa"/>
            <w:vAlign w:val="center"/>
          </w:tcPr>
          <w:p w14:paraId="68491AF7" w14:textId="77777777" w:rsidR="00E02300" w:rsidRPr="0044182F" w:rsidRDefault="00E02300" w:rsidP="001F2641">
            <w:pPr>
              <w:rPr>
                <w:ins w:id="929" w:author="Rafi Aziizi" w:date="2021-11-12T14:31:00Z"/>
                <w:b/>
              </w:rPr>
            </w:pPr>
            <w:ins w:id="930"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931" w:author="Rafi Aziizi" w:date="2021-11-12T14:31:00Z"/>
              </w:rPr>
            </w:pPr>
            <w:ins w:id="932" w:author="Rafi Aziizi" w:date="2021-11-12T14:31:00Z">
              <w:r>
                <w:t>Bag.IT, Guru BK.</w:t>
              </w:r>
            </w:ins>
          </w:p>
        </w:tc>
      </w:tr>
      <w:tr w:rsidR="00E02300" w:rsidRPr="0044182F" w14:paraId="299C8542" w14:textId="77777777" w:rsidTr="001F2641">
        <w:trPr>
          <w:jc w:val="center"/>
          <w:ins w:id="933" w:author="Rafi Aziizi" w:date="2021-11-12T14:31:00Z"/>
        </w:trPr>
        <w:tc>
          <w:tcPr>
            <w:tcW w:w="3827" w:type="dxa"/>
            <w:vAlign w:val="center"/>
          </w:tcPr>
          <w:p w14:paraId="5B9CF936" w14:textId="77777777" w:rsidR="00E02300" w:rsidRPr="0044182F" w:rsidRDefault="00E02300" w:rsidP="001F2641">
            <w:pPr>
              <w:rPr>
                <w:ins w:id="934" w:author="Rafi Aziizi" w:date="2021-11-12T14:31:00Z"/>
                <w:b/>
              </w:rPr>
            </w:pPr>
            <w:ins w:id="935"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936" w:author="Rafi Aziizi" w:date="2021-11-12T14:31:00Z"/>
                <w:i/>
                <w:iCs/>
              </w:rPr>
            </w:pPr>
            <w:ins w:id="937" w:author="Rafi Aziizi" w:date="2021-11-12T14:31:00Z">
              <w:r>
                <w:rPr>
                  <w:i/>
                  <w:iCs/>
                </w:rPr>
                <w:t>Conditional</w:t>
              </w:r>
            </w:ins>
          </w:p>
        </w:tc>
      </w:tr>
      <w:tr w:rsidR="00E02300" w:rsidRPr="0044182F" w14:paraId="5D852CFF" w14:textId="77777777" w:rsidTr="001F2641">
        <w:trPr>
          <w:jc w:val="center"/>
          <w:ins w:id="938" w:author="Rafi Aziizi" w:date="2021-11-12T14:31:00Z"/>
        </w:trPr>
        <w:tc>
          <w:tcPr>
            <w:tcW w:w="3827" w:type="dxa"/>
            <w:vAlign w:val="center"/>
          </w:tcPr>
          <w:p w14:paraId="74B10E37" w14:textId="77777777" w:rsidR="00E02300" w:rsidRPr="0044182F" w:rsidRDefault="00E02300" w:rsidP="001F2641">
            <w:pPr>
              <w:rPr>
                <w:ins w:id="939" w:author="Rafi Aziizi" w:date="2021-11-12T14:31:00Z"/>
                <w:b/>
              </w:rPr>
            </w:pPr>
            <w:ins w:id="940"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941" w:author="Rafi Aziizi" w:date="2021-11-12T14:31:00Z"/>
              </w:rPr>
            </w:pPr>
            <w:ins w:id="942" w:author="Rafi Aziizi" w:date="2021-11-12T14:31:00Z">
              <w:r>
                <w:t>-</w:t>
              </w:r>
            </w:ins>
          </w:p>
        </w:tc>
      </w:tr>
      <w:tr w:rsidR="00E02300" w:rsidRPr="0081005E" w14:paraId="529CB1A5" w14:textId="77777777" w:rsidTr="001F2641">
        <w:trPr>
          <w:jc w:val="center"/>
          <w:ins w:id="943" w:author="Rafi Aziizi" w:date="2021-11-12T14:31:00Z"/>
        </w:trPr>
        <w:tc>
          <w:tcPr>
            <w:tcW w:w="3827" w:type="dxa"/>
            <w:vAlign w:val="center"/>
          </w:tcPr>
          <w:p w14:paraId="591C0BCD" w14:textId="77777777" w:rsidR="00E02300" w:rsidRPr="0044182F" w:rsidRDefault="00E02300" w:rsidP="001F2641">
            <w:pPr>
              <w:rPr>
                <w:ins w:id="944" w:author="Rafi Aziizi" w:date="2021-11-12T14:31:00Z"/>
                <w:b/>
              </w:rPr>
            </w:pPr>
            <w:ins w:id="945"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946" w:author="Rafi Aziizi" w:date="2021-11-12T14:31:00Z"/>
                <w:i/>
                <w:iCs/>
              </w:rPr>
            </w:pPr>
            <w:ins w:id="947"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948" w:author="Rafi Aziizi" w:date="2021-11-12T14:31:00Z"/>
        </w:trPr>
        <w:tc>
          <w:tcPr>
            <w:tcW w:w="3827" w:type="dxa"/>
            <w:vAlign w:val="center"/>
          </w:tcPr>
          <w:p w14:paraId="6057F828" w14:textId="77777777" w:rsidR="00E02300" w:rsidRPr="0044182F" w:rsidRDefault="00E02300" w:rsidP="001F2641">
            <w:pPr>
              <w:rPr>
                <w:ins w:id="949" w:author="Rafi Aziizi" w:date="2021-11-12T14:31:00Z"/>
                <w:b/>
              </w:rPr>
            </w:pPr>
            <w:ins w:id="950"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951" w:author="Rafi Aziizi" w:date="2021-11-12T14:31:00Z"/>
              </w:rPr>
            </w:pPr>
            <w:proofErr w:type="spellStart"/>
            <w:ins w:id="952"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953"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954" w:author="Rafi Aziizi" w:date="2021-11-12T14:31:00Z"/>
                <w:b/>
              </w:rPr>
            </w:pPr>
            <w:ins w:id="955" w:author="Rafi Aziizi" w:date="2021-11-12T14:31:00Z">
              <w:r w:rsidRPr="0044182F">
                <w:rPr>
                  <w:b/>
                </w:rPr>
                <w:t>Main Course</w:t>
              </w:r>
            </w:ins>
          </w:p>
        </w:tc>
      </w:tr>
      <w:tr w:rsidR="00E02300" w:rsidRPr="0044182F" w14:paraId="46A3D590" w14:textId="77777777" w:rsidTr="001F2641">
        <w:trPr>
          <w:jc w:val="center"/>
          <w:ins w:id="956"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957" w:author="Rafi Aziizi" w:date="2021-11-12T14:31:00Z"/>
                <w:b/>
              </w:rPr>
            </w:pPr>
            <w:proofErr w:type="spellStart"/>
            <w:ins w:id="958"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959" w:author="Rafi Aziizi" w:date="2021-11-12T14:31:00Z"/>
                <w:b/>
              </w:rPr>
            </w:pPr>
            <w:proofErr w:type="spellStart"/>
            <w:ins w:id="960"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961"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962" w:author="Rafi Aziizi" w:date="2021-11-12T14:31:00Z"/>
              </w:rPr>
            </w:pPr>
            <w:proofErr w:type="spellStart"/>
            <w:ins w:id="963"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964" w:author="Rafi Aziizi" w:date="2021-11-12T14:31:00Z"/>
              </w:rPr>
            </w:pPr>
          </w:p>
        </w:tc>
      </w:tr>
      <w:tr w:rsidR="00E02300" w:rsidRPr="0044182F" w14:paraId="1AC1A067" w14:textId="77777777" w:rsidTr="001F2641">
        <w:trPr>
          <w:jc w:val="center"/>
          <w:ins w:id="965" w:author="Rafi Aziizi" w:date="2021-11-12T14:31:00Z"/>
        </w:trPr>
        <w:tc>
          <w:tcPr>
            <w:tcW w:w="3827" w:type="dxa"/>
            <w:vAlign w:val="center"/>
          </w:tcPr>
          <w:p w14:paraId="2DB6490F" w14:textId="77777777" w:rsidR="00E02300" w:rsidRPr="0044182F" w:rsidRDefault="00E02300" w:rsidP="001F2641">
            <w:pPr>
              <w:ind w:left="510"/>
              <w:rPr>
                <w:ins w:id="966"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967" w:author="Rafi Aziizi" w:date="2021-11-12T14:31:00Z"/>
              </w:rPr>
            </w:pPr>
            <w:proofErr w:type="spellStart"/>
            <w:ins w:id="968"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969"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970" w:author="Rafi Aziizi" w:date="2021-11-12T14:31:00Z"/>
              </w:rPr>
            </w:pPr>
            <w:proofErr w:type="spellStart"/>
            <w:ins w:id="971"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972" w:author="Rafi Aziizi" w:date="2021-11-12T14:31:00Z"/>
              </w:rPr>
            </w:pPr>
          </w:p>
        </w:tc>
      </w:tr>
      <w:tr w:rsidR="00E02300" w:rsidRPr="0044182F" w14:paraId="200A31FB" w14:textId="77777777" w:rsidTr="001F2641">
        <w:trPr>
          <w:jc w:val="center"/>
          <w:ins w:id="973" w:author="Rafi Aziizi" w:date="2021-11-12T14:31:00Z"/>
        </w:trPr>
        <w:tc>
          <w:tcPr>
            <w:tcW w:w="3827" w:type="dxa"/>
            <w:vAlign w:val="center"/>
          </w:tcPr>
          <w:p w14:paraId="7331C67F" w14:textId="77777777" w:rsidR="00E02300" w:rsidRDefault="00E02300" w:rsidP="001F2641">
            <w:pPr>
              <w:pStyle w:val="ListParagraph"/>
              <w:rPr>
                <w:ins w:id="974"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975" w:author="Rafi Aziizi" w:date="2021-11-12T14:31:00Z"/>
              </w:rPr>
            </w:pPr>
            <w:proofErr w:type="spellStart"/>
            <w:ins w:id="976" w:author="Rafi Aziizi" w:date="2021-11-12T14:32:00Z">
              <w:r>
                <w:t>Melakukan</w:t>
              </w:r>
              <w:proofErr w:type="spellEnd"/>
              <w:r>
                <w:t xml:space="preserve"> </w:t>
              </w:r>
              <w:proofErr w:type="spellStart"/>
              <w:r>
                <w:t>perubahan</w:t>
              </w:r>
            </w:ins>
            <w:proofErr w:type="spellEnd"/>
            <w:ins w:id="977" w:author="Rafi Aziizi" w:date="2021-11-12T14:31:00Z">
              <w:r>
                <w:t xml:space="preserve"> data </w:t>
              </w:r>
              <w:proofErr w:type="spellStart"/>
              <w:r>
                <w:t>siswa</w:t>
              </w:r>
              <w:proofErr w:type="spellEnd"/>
              <w:r>
                <w:t xml:space="preserve"> </w:t>
              </w:r>
            </w:ins>
            <w:proofErr w:type="spellStart"/>
            <w:ins w:id="978"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979" w:author="Rafi Aziizi" w:date="2021-11-12T14:31:00Z">
              <w:r>
                <w:t xml:space="preserve"> pada </w:t>
              </w:r>
              <w:r w:rsidRPr="00C70CAF">
                <w:rPr>
                  <w:i/>
                  <w:iCs/>
                </w:rPr>
                <w:t>database</w:t>
              </w:r>
            </w:ins>
          </w:p>
        </w:tc>
      </w:tr>
      <w:tr w:rsidR="00E02300" w:rsidRPr="001B1AF9" w14:paraId="34632C92" w14:textId="77777777" w:rsidTr="001F2641">
        <w:trPr>
          <w:jc w:val="center"/>
          <w:ins w:id="980"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981" w:author="Rafi Aziizi" w:date="2021-11-12T14:31:00Z"/>
                <w:b/>
                <w:bCs/>
              </w:rPr>
            </w:pPr>
            <w:proofErr w:type="spellStart"/>
            <w:ins w:id="982"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983"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984" w:author="Rafi Aziizi" w:date="2021-11-12T14:31:00Z"/>
                <w:b/>
                <w:bCs/>
              </w:rPr>
            </w:pPr>
            <w:proofErr w:type="spellStart"/>
            <w:ins w:id="985"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986" w:author="Rafi Aziizi" w:date="2021-11-12T14:31:00Z"/>
                <w:b/>
                <w:bCs/>
              </w:rPr>
            </w:pPr>
            <w:proofErr w:type="spellStart"/>
            <w:ins w:id="987"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988" w:author="Rafi Aziizi" w:date="2021-11-12T14:31:00Z"/>
        </w:trPr>
        <w:tc>
          <w:tcPr>
            <w:tcW w:w="3827" w:type="dxa"/>
            <w:vAlign w:val="center"/>
          </w:tcPr>
          <w:p w14:paraId="574F373B" w14:textId="7C7C7286" w:rsidR="00E02300" w:rsidRDefault="00E02300" w:rsidP="001F2641">
            <w:pPr>
              <w:ind w:left="360"/>
              <w:rPr>
                <w:ins w:id="989" w:author="Rafi Aziizi" w:date="2021-11-12T14:31:00Z"/>
              </w:rPr>
            </w:pPr>
            <w:ins w:id="990" w:author="Rafi Aziizi" w:date="2021-11-12T14:31:00Z">
              <w:r>
                <w:t xml:space="preserve">3a. </w:t>
              </w:r>
            </w:ins>
            <w:proofErr w:type="spellStart"/>
            <w:ins w:id="991"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992" w:author="Rafi Aziizi" w:date="2021-11-12T14:31:00Z"/>
              </w:rPr>
            </w:pPr>
          </w:p>
        </w:tc>
      </w:tr>
      <w:tr w:rsidR="00E02300" w14:paraId="7BCEC41C" w14:textId="77777777" w:rsidTr="001F2641">
        <w:trPr>
          <w:jc w:val="center"/>
          <w:ins w:id="993" w:author="Rafi Aziizi" w:date="2021-11-12T14:31:00Z"/>
        </w:trPr>
        <w:tc>
          <w:tcPr>
            <w:tcW w:w="3827" w:type="dxa"/>
            <w:vAlign w:val="center"/>
          </w:tcPr>
          <w:p w14:paraId="1FD3EB3D" w14:textId="77777777" w:rsidR="00E02300" w:rsidRDefault="00E02300" w:rsidP="001F2641">
            <w:pPr>
              <w:pStyle w:val="ListParagraph"/>
              <w:ind w:left="450"/>
              <w:rPr>
                <w:ins w:id="994" w:author="Rafi Aziizi" w:date="2021-11-12T14:31:00Z"/>
              </w:rPr>
            </w:pPr>
          </w:p>
        </w:tc>
        <w:tc>
          <w:tcPr>
            <w:tcW w:w="3964" w:type="dxa"/>
            <w:vAlign w:val="center"/>
          </w:tcPr>
          <w:p w14:paraId="1FF45788" w14:textId="4D427F08" w:rsidR="00E02300" w:rsidRDefault="00E02300" w:rsidP="001F2641">
            <w:pPr>
              <w:spacing w:after="160"/>
              <w:ind w:left="360"/>
              <w:rPr>
                <w:ins w:id="995" w:author="Rafi Aziizi" w:date="2021-11-12T14:31:00Z"/>
              </w:rPr>
            </w:pPr>
            <w:ins w:id="996"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997" w:author="Rafi Aziizi" w:date="2021-11-12T14:33:00Z">
              <w:r w:rsidR="001F2641">
                <w:t>hapuskan</w:t>
              </w:r>
            </w:ins>
            <w:proofErr w:type="spellEnd"/>
          </w:p>
        </w:tc>
      </w:tr>
    </w:tbl>
    <w:p w14:paraId="323D6A42" w14:textId="77777777" w:rsidR="00E02300" w:rsidRDefault="00E02300" w:rsidP="0025138C">
      <w:pPr>
        <w:ind w:firstLine="66"/>
        <w:rPr>
          <w:ins w:id="998" w:author="Rafi Aziizi" w:date="2021-11-12T14:19:00Z"/>
        </w:rPr>
        <w:pPrChange w:id="999" w:author="Rafi Aziizi" w:date="2021-11-12T14:22:00Z">
          <w:pPr>
            <w:ind w:firstLine="426"/>
          </w:pPr>
        </w:pPrChange>
      </w:pPr>
    </w:p>
    <w:p w14:paraId="6617FB5A" w14:textId="7531CC32" w:rsidR="0025138C" w:rsidRDefault="0025138C" w:rsidP="0025138C">
      <w:pPr>
        <w:ind w:firstLine="66"/>
        <w:rPr>
          <w:ins w:id="1000" w:author="Rafi Aziizi" w:date="2021-11-12T14:33:00Z"/>
        </w:rPr>
      </w:pPr>
      <w:ins w:id="1001" w:author="Rafi Aziizi" w:date="2021-11-12T14:19:00Z">
        <w:r>
          <w:t xml:space="preserve">c. </w:t>
        </w:r>
        <w:proofErr w:type="spellStart"/>
        <w:r>
          <w:t>Skenario</w:t>
        </w:r>
        <w:proofErr w:type="spellEnd"/>
        <w:r>
          <w:t xml:space="preserve"> Edit </w:t>
        </w:r>
        <w:proofErr w:type="spellStart"/>
        <w:r>
          <w:t>Siswa</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002" w:author="Rafi Aziizi" w:date="2021-11-12T14:33:00Z"/>
        </w:trPr>
        <w:tc>
          <w:tcPr>
            <w:tcW w:w="3827" w:type="dxa"/>
            <w:shd w:val="clear" w:color="auto" w:fill="F2EE98"/>
            <w:vAlign w:val="center"/>
          </w:tcPr>
          <w:p w14:paraId="43CFF176" w14:textId="77777777" w:rsidR="001F2641" w:rsidRPr="0044182F" w:rsidRDefault="001F2641" w:rsidP="001F2641">
            <w:pPr>
              <w:rPr>
                <w:ins w:id="1003" w:author="Rafi Aziizi" w:date="2021-11-12T14:33:00Z"/>
                <w:b/>
              </w:rPr>
            </w:pPr>
            <w:ins w:id="1004" w:author="Rafi Aziizi" w:date="2021-11-12T14:33:00Z">
              <w:r w:rsidRPr="0044182F">
                <w:rPr>
                  <w:b/>
                </w:rPr>
                <w:lastRenderedPageBreak/>
                <w:t>Name</w:t>
              </w:r>
            </w:ins>
          </w:p>
        </w:tc>
        <w:tc>
          <w:tcPr>
            <w:tcW w:w="3964" w:type="dxa"/>
            <w:shd w:val="clear" w:color="auto" w:fill="F2EE98"/>
            <w:vAlign w:val="center"/>
          </w:tcPr>
          <w:p w14:paraId="1B6F2299" w14:textId="02E1B7C6" w:rsidR="001F2641" w:rsidRPr="00A46E0B" w:rsidRDefault="001F2641" w:rsidP="001F2641">
            <w:pPr>
              <w:rPr>
                <w:ins w:id="1005" w:author="Rafi Aziizi" w:date="2021-11-12T14:33:00Z"/>
              </w:rPr>
            </w:pPr>
            <w:ins w:id="1006" w:author="Rafi Aziizi" w:date="2021-11-12T14:34:00Z">
              <w:r>
                <w:t>Edit</w:t>
              </w:r>
            </w:ins>
            <w:ins w:id="1007" w:author="Rafi Aziizi" w:date="2021-11-12T14:33:00Z">
              <w:r>
                <w:t xml:space="preserve"> </w:t>
              </w:r>
              <w:proofErr w:type="spellStart"/>
              <w:r>
                <w:t>Siswa</w:t>
              </w:r>
              <w:proofErr w:type="spellEnd"/>
            </w:ins>
          </w:p>
        </w:tc>
      </w:tr>
      <w:tr w:rsidR="001F2641" w:rsidRPr="002F6C1D" w14:paraId="34F18DF0" w14:textId="77777777" w:rsidTr="001F2641">
        <w:trPr>
          <w:jc w:val="center"/>
          <w:ins w:id="1008" w:author="Rafi Aziizi" w:date="2021-11-12T14:33:00Z"/>
        </w:trPr>
        <w:tc>
          <w:tcPr>
            <w:tcW w:w="3827" w:type="dxa"/>
            <w:vAlign w:val="center"/>
          </w:tcPr>
          <w:p w14:paraId="356D5E2F" w14:textId="77777777" w:rsidR="001F2641" w:rsidRPr="0044182F" w:rsidRDefault="001F2641" w:rsidP="001F2641">
            <w:pPr>
              <w:rPr>
                <w:ins w:id="1009" w:author="Rafi Aziizi" w:date="2021-11-12T14:33:00Z"/>
                <w:b/>
              </w:rPr>
            </w:pPr>
            <w:ins w:id="1010"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011" w:author="Rafi Aziizi" w:date="2021-11-12T14:33:00Z"/>
              </w:rPr>
            </w:pPr>
            <w:ins w:id="1012" w:author="Rafi Aziizi" w:date="2021-11-12T14:33:00Z">
              <w:r>
                <w:t>RC12</w:t>
              </w:r>
            </w:ins>
          </w:p>
        </w:tc>
      </w:tr>
      <w:tr w:rsidR="001F2641" w:rsidRPr="000C722D" w14:paraId="27C7FF07" w14:textId="77777777" w:rsidTr="001F2641">
        <w:trPr>
          <w:jc w:val="center"/>
          <w:ins w:id="1013" w:author="Rafi Aziizi" w:date="2021-11-12T14:33:00Z"/>
        </w:trPr>
        <w:tc>
          <w:tcPr>
            <w:tcW w:w="3827" w:type="dxa"/>
            <w:vAlign w:val="center"/>
          </w:tcPr>
          <w:p w14:paraId="31DEED7B" w14:textId="77777777" w:rsidR="001F2641" w:rsidRPr="0044182F" w:rsidRDefault="001F2641" w:rsidP="001F2641">
            <w:pPr>
              <w:rPr>
                <w:ins w:id="1014" w:author="Rafi Aziizi" w:date="2021-11-12T14:33:00Z"/>
                <w:b/>
              </w:rPr>
            </w:pPr>
            <w:ins w:id="1015" w:author="Rafi Aziizi" w:date="2021-11-12T14:33:00Z">
              <w:r w:rsidRPr="0044182F">
                <w:rPr>
                  <w:b/>
                </w:rPr>
                <w:t>Description</w:t>
              </w:r>
            </w:ins>
          </w:p>
        </w:tc>
        <w:tc>
          <w:tcPr>
            <w:tcW w:w="3964" w:type="dxa"/>
          </w:tcPr>
          <w:p w14:paraId="5049517D" w14:textId="0A120098" w:rsidR="001F2641" w:rsidRPr="000C722D" w:rsidRDefault="001F2641" w:rsidP="001F2641">
            <w:pPr>
              <w:rPr>
                <w:ins w:id="1016" w:author="Rafi Aziizi" w:date="2021-11-12T14:33:00Z"/>
              </w:rPr>
            </w:pPr>
            <w:ins w:id="1017"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018" w:author="Rafi Aziizi" w:date="2021-11-12T14:34:00Z">
              <w:r>
                <w:t>mperbaharui</w:t>
              </w:r>
            </w:ins>
            <w:proofErr w:type="spellEnd"/>
            <w:ins w:id="1019"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020" w:author="Rafi Aziizi" w:date="2021-11-12T14:33:00Z"/>
        </w:trPr>
        <w:tc>
          <w:tcPr>
            <w:tcW w:w="3827" w:type="dxa"/>
            <w:vAlign w:val="center"/>
          </w:tcPr>
          <w:p w14:paraId="3E8F887C" w14:textId="77777777" w:rsidR="001F2641" w:rsidRPr="0044182F" w:rsidRDefault="001F2641" w:rsidP="001F2641">
            <w:pPr>
              <w:rPr>
                <w:ins w:id="1021" w:author="Rafi Aziizi" w:date="2021-11-12T14:33:00Z"/>
                <w:b/>
              </w:rPr>
            </w:pPr>
            <w:ins w:id="102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023" w:author="Rafi Aziizi" w:date="2021-11-12T14:33:00Z"/>
              </w:rPr>
            </w:pPr>
            <w:ins w:id="1024" w:author="Rafi Aziizi" w:date="2021-11-12T14:33:00Z">
              <w:r>
                <w:t>Bag.IT, Guru BK.</w:t>
              </w:r>
            </w:ins>
          </w:p>
        </w:tc>
      </w:tr>
      <w:tr w:rsidR="001F2641" w:rsidRPr="0044182F" w14:paraId="0EF2F9DB" w14:textId="77777777" w:rsidTr="001F2641">
        <w:trPr>
          <w:jc w:val="center"/>
          <w:ins w:id="1025" w:author="Rafi Aziizi" w:date="2021-11-12T14:33:00Z"/>
        </w:trPr>
        <w:tc>
          <w:tcPr>
            <w:tcW w:w="3827" w:type="dxa"/>
            <w:vAlign w:val="center"/>
          </w:tcPr>
          <w:p w14:paraId="5E81B814" w14:textId="77777777" w:rsidR="001F2641" w:rsidRPr="0044182F" w:rsidRDefault="001F2641" w:rsidP="001F2641">
            <w:pPr>
              <w:rPr>
                <w:ins w:id="1026" w:author="Rafi Aziizi" w:date="2021-11-12T14:33:00Z"/>
                <w:b/>
              </w:rPr>
            </w:pPr>
            <w:ins w:id="102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028" w:author="Rafi Aziizi" w:date="2021-11-12T14:33:00Z"/>
                <w:i/>
                <w:iCs/>
              </w:rPr>
            </w:pPr>
            <w:ins w:id="1029" w:author="Rafi Aziizi" w:date="2021-11-12T14:33:00Z">
              <w:r>
                <w:rPr>
                  <w:i/>
                  <w:iCs/>
                </w:rPr>
                <w:t>Conditional</w:t>
              </w:r>
            </w:ins>
          </w:p>
        </w:tc>
      </w:tr>
      <w:tr w:rsidR="001F2641" w:rsidRPr="0044182F" w14:paraId="5EF2157B" w14:textId="77777777" w:rsidTr="001F2641">
        <w:trPr>
          <w:jc w:val="center"/>
          <w:ins w:id="1030" w:author="Rafi Aziizi" w:date="2021-11-12T14:33:00Z"/>
        </w:trPr>
        <w:tc>
          <w:tcPr>
            <w:tcW w:w="3827" w:type="dxa"/>
            <w:vAlign w:val="center"/>
          </w:tcPr>
          <w:p w14:paraId="1A6810F7" w14:textId="77777777" w:rsidR="001F2641" w:rsidRPr="0044182F" w:rsidRDefault="001F2641" w:rsidP="001F2641">
            <w:pPr>
              <w:rPr>
                <w:ins w:id="1031" w:author="Rafi Aziizi" w:date="2021-11-12T14:33:00Z"/>
                <w:b/>
              </w:rPr>
            </w:pPr>
            <w:ins w:id="103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033" w:author="Rafi Aziizi" w:date="2021-11-12T14:33:00Z"/>
              </w:rPr>
            </w:pPr>
            <w:ins w:id="1034" w:author="Rafi Aziizi" w:date="2021-11-12T14:33:00Z">
              <w:r>
                <w:t>-</w:t>
              </w:r>
            </w:ins>
          </w:p>
        </w:tc>
      </w:tr>
      <w:tr w:rsidR="001F2641" w:rsidRPr="0081005E" w14:paraId="709704B4" w14:textId="77777777" w:rsidTr="001F2641">
        <w:trPr>
          <w:jc w:val="center"/>
          <w:ins w:id="1035" w:author="Rafi Aziizi" w:date="2021-11-12T14:33:00Z"/>
        </w:trPr>
        <w:tc>
          <w:tcPr>
            <w:tcW w:w="3827" w:type="dxa"/>
            <w:vAlign w:val="center"/>
          </w:tcPr>
          <w:p w14:paraId="082F03D4" w14:textId="77777777" w:rsidR="001F2641" w:rsidRPr="0044182F" w:rsidRDefault="001F2641" w:rsidP="001F2641">
            <w:pPr>
              <w:rPr>
                <w:ins w:id="1036" w:author="Rafi Aziizi" w:date="2021-11-12T14:33:00Z"/>
                <w:b/>
              </w:rPr>
            </w:pPr>
            <w:ins w:id="103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038" w:author="Rafi Aziizi" w:date="2021-11-12T14:33:00Z"/>
                <w:i/>
                <w:iCs/>
              </w:rPr>
            </w:pPr>
            <w:ins w:id="1039" w:author="Rafi Aziizi" w:date="2021-11-12T14:33:00Z">
              <w:r>
                <w:t xml:space="preserve">Data </w:t>
              </w:r>
              <w:proofErr w:type="spellStart"/>
              <w:r>
                <w:t>siswa</w:t>
              </w:r>
              <w:proofErr w:type="spellEnd"/>
              <w:r>
                <w:t xml:space="preserve"> </w:t>
              </w:r>
            </w:ins>
            <w:proofErr w:type="spellStart"/>
            <w:ins w:id="1040"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041" w:author="Rafi Aziizi" w:date="2021-11-12T14:33:00Z"/>
        </w:trPr>
        <w:tc>
          <w:tcPr>
            <w:tcW w:w="3827" w:type="dxa"/>
            <w:vAlign w:val="center"/>
          </w:tcPr>
          <w:p w14:paraId="6C9C7263" w14:textId="77777777" w:rsidR="001F2641" w:rsidRPr="0044182F" w:rsidRDefault="001F2641" w:rsidP="001F2641">
            <w:pPr>
              <w:rPr>
                <w:ins w:id="1042" w:author="Rafi Aziizi" w:date="2021-11-12T14:33:00Z"/>
                <w:b/>
              </w:rPr>
            </w:pPr>
            <w:ins w:id="1043"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044" w:author="Rafi Aziizi" w:date="2021-11-12T14:33:00Z"/>
              </w:rPr>
            </w:pPr>
            <w:proofErr w:type="spellStart"/>
            <w:ins w:id="1045" w:author="Rafi Aziizi" w:date="2021-11-12T14:33:00Z">
              <w:r>
                <w:t>Perubahan</w:t>
              </w:r>
              <w:proofErr w:type="spellEnd"/>
              <w:r>
                <w:t xml:space="preserve"> data</w:t>
              </w:r>
            </w:ins>
            <w:ins w:id="1046" w:author="Rafi Aziizi" w:date="2021-11-12T14:34:00Z">
              <w:r>
                <w:t xml:space="preserve"> </w:t>
              </w:r>
              <w:proofErr w:type="spellStart"/>
              <w:r>
                <w:t>identitas</w:t>
              </w:r>
            </w:ins>
            <w:proofErr w:type="spellEnd"/>
            <w:ins w:id="1047"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04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049" w:author="Rafi Aziizi" w:date="2021-11-12T14:33:00Z"/>
                <w:b/>
              </w:rPr>
            </w:pPr>
            <w:ins w:id="1050" w:author="Rafi Aziizi" w:date="2021-11-12T14:33:00Z">
              <w:r w:rsidRPr="0044182F">
                <w:rPr>
                  <w:b/>
                </w:rPr>
                <w:t>Main Course</w:t>
              </w:r>
            </w:ins>
          </w:p>
        </w:tc>
      </w:tr>
      <w:tr w:rsidR="001F2641" w:rsidRPr="0044182F" w14:paraId="33FD5104" w14:textId="77777777" w:rsidTr="001F2641">
        <w:trPr>
          <w:jc w:val="center"/>
          <w:ins w:id="105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052" w:author="Rafi Aziizi" w:date="2021-11-12T14:33:00Z"/>
                <w:b/>
              </w:rPr>
            </w:pPr>
            <w:proofErr w:type="spellStart"/>
            <w:ins w:id="1053"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054" w:author="Rafi Aziizi" w:date="2021-11-12T14:33:00Z"/>
                <w:b/>
              </w:rPr>
            </w:pPr>
            <w:proofErr w:type="spellStart"/>
            <w:ins w:id="1055"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05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057" w:author="Rafi Aziizi" w:date="2021-11-12T14:33:00Z"/>
              </w:rPr>
            </w:pPr>
            <w:proofErr w:type="spellStart"/>
            <w:ins w:id="1058"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1059" w:author="Rafi Aziizi" w:date="2021-11-12T14:33:00Z"/>
              </w:rPr>
            </w:pPr>
          </w:p>
        </w:tc>
      </w:tr>
      <w:tr w:rsidR="001F2641" w:rsidRPr="0044182F" w14:paraId="0B50E357" w14:textId="77777777" w:rsidTr="001F2641">
        <w:trPr>
          <w:jc w:val="center"/>
          <w:ins w:id="1060" w:author="Rafi Aziizi" w:date="2021-11-12T14:33:00Z"/>
        </w:trPr>
        <w:tc>
          <w:tcPr>
            <w:tcW w:w="3827" w:type="dxa"/>
            <w:vAlign w:val="center"/>
          </w:tcPr>
          <w:p w14:paraId="4D82EC1B" w14:textId="77777777" w:rsidR="001F2641" w:rsidRPr="0044182F" w:rsidRDefault="001F2641" w:rsidP="001F2641">
            <w:pPr>
              <w:ind w:left="510"/>
              <w:rPr>
                <w:ins w:id="106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062" w:author="Rafi Aziizi" w:date="2021-11-12T14:33:00Z"/>
              </w:rPr>
            </w:pPr>
            <w:proofErr w:type="spellStart"/>
            <w:ins w:id="1063"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06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065" w:author="Rafi Aziizi" w:date="2021-11-12T14:33:00Z"/>
              </w:rPr>
            </w:pPr>
            <w:proofErr w:type="spellStart"/>
            <w:ins w:id="1066" w:author="Rafi Aziizi" w:date="2021-11-12T14:33:00Z">
              <w:r>
                <w:t>Men</w:t>
              </w:r>
            </w:ins>
            <w:ins w:id="1067" w:author="Rafi Aziizi" w:date="2021-11-12T14:34:00Z">
              <w:r>
                <w:t>ekan</w:t>
              </w:r>
              <w:proofErr w:type="spellEnd"/>
              <w:r>
                <w:t xml:space="preserve"> </w:t>
              </w:r>
              <w:proofErr w:type="spellStart"/>
              <w:r>
                <w:t>tombol</w:t>
              </w:r>
              <w:proofErr w:type="spellEnd"/>
              <w:r>
                <w:t xml:space="preserve"> “</w:t>
              </w:r>
            </w:ins>
            <w:ins w:id="1068" w:author="Rafi Aziizi" w:date="2021-11-12T14:39:00Z">
              <w:r>
                <w:t>P</w:t>
              </w:r>
            </w:ins>
            <w:ins w:id="1069" w:author="Rafi Aziizi" w:date="2021-11-12T14:34:00Z">
              <w:r>
                <w:t xml:space="preserve">rofile </w:t>
              </w:r>
            </w:ins>
            <w:proofErr w:type="spellStart"/>
            <w:ins w:id="1070" w:author="Rafi Aziizi" w:date="2021-11-12T14:39:00Z">
              <w:r>
                <w:t>S</w:t>
              </w:r>
            </w:ins>
            <w:ins w:id="1071"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1072" w:author="Rafi Aziizi" w:date="2021-11-12T14:33:00Z"/>
              </w:rPr>
            </w:pPr>
          </w:p>
        </w:tc>
      </w:tr>
      <w:tr w:rsidR="001F2641" w:rsidRPr="0044182F" w14:paraId="582A751A" w14:textId="77777777" w:rsidTr="001F2641">
        <w:trPr>
          <w:jc w:val="center"/>
          <w:ins w:id="1073" w:author="Rafi Aziizi" w:date="2021-11-12T14:33:00Z"/>
        </w:trPr>
        <w:tc>
          <w:tcPr>
            <w:tcW w:w="3827" w:type="dxa"/>
            <w:vAlign w:val="center"/>
          </w:tcPr>
          <w:p w14:paraId="12F70944" w14:textId="77777777" w:rsidR="001F2641" w:rsidRDefault="001F2641" w:rsidP="001F2641">
            <w:pPr>
              <w:pStyle w:val="ListParagraph"/>
              <w:rPr>
                <w:ins w:id="107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075" w:author="Rafi Aziizi" w:date="2021-11-12T14:33:00Z"/>
              </w:rPr>
            </w:pPr>
            <w:proofErr w:type="spellStart"/>
            <w:ins w:id="1076"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077" w:author="Rafi Aziizi" w:date="2021-11-12T14:35:00Z">
              <w:r>
                <w:t xml:space="preserve"> </w:t>
              </w:r>
              <w:proofErr w:type="spellStart"/>
              <w:r>
                <w:t>keseluruhan</w:t>
              </w:r>
            </w:ins>
            <w:proofErr w:type="spellEnd"/>
          </w:p>
        </w:tc>
      </w:tr>
      <w:tr w:rsidR="001F2641" w:rsidRPr="0044182F" w14:paraId="200E698A" w14:textId="77777777" w:rsidTr="001F2641">
        <w:trPr>
          <w:jc w:val="center"/>
          <w:ins w:id="1078" w:author="Rafi Aziizi" w:date="2021-11-12T14:35:00Z"/>
        </w:trPr>
        <w:tc>
          <w:tcPr>
            <w:tcW w:w="3827" w:type="dxa"/>
            <w:vAlign w:val="center"/>
          </w:tcPr>
          <w:p w14:paraId="01433B8D" w14:textId="51FDAA51" w:rsidR="001F2641" w:rsidRDefault="001F2641" w:rsidP="001F2641">
            <w:pPr>
              <w:pStyle w:val="ListParagraph"/>
              <w:numPr>
                <w:ilvl w:val="0"/>
                <w:numId w:val="79"/>
              </w:numPr>
              <w:rPr>
                <w:ins w:id="1079" w:author="Rafi Aziizi" w:date="2021-11-12T14:35:00Z"/>
              </w:rPr>
              <w:pPrChange w:id="1080" w:author="Rafi Aziizi" w:date="2021-11-12T14:35:00Z">
                <w:pPr>
                  <w:pStyle w:val="ListParagraph"/>
                </w:pPr>
              </w:pPrChange>
            </w:pPr>
            <w:proofErr w:type="spellStart"/>
            <w:ins w:id="1081"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rsidP="001F2641">
            <w:pPr>
              <w:spacing w:after="160"/>
              <w:rPr>
                <w:ins w:id="1082" w:author="Rafi Aziizi" w:date="2021-11-12T14:35:00Z"/>
              </w:rPr>
              <w:pPrChange w:id="108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084" w:author="Rafi Aziizi" w:date="2021-11-12T14:35:00Z"/>
        </w:trPr>
        <w:tc>
          <w:tcPr>
            <w:tcW w:w="3827" w:type="dxa"/>
            <w:vAlign w:val="center"/>
          </w:tcPr>
          <w:p w14:paraId="74E3768C" w14:textId="77777777" w:rsidR="001F2641" w:rsidRDefault="001F2641" w:rsidP="001F2641">
            <w:pPr>
              <w:rPr>
                <w:ins w:id="1085" w:author="Rafi Aziizi" w:date="2021-11-12T14:35:00Z"/>
              </w:rPr>
              <w:pPrChange w:id="108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rsidP="001F2641">
            <w:pPr>
              <w:pStyle w:val="ListParagraph"/>
              <w:numPr>
                <w:ilvl w:val="0"/>
                <w:numId w:val="79"/>
              </w:numPr>
              <w:spacing w:after="160"/>
              <w:rPr>
                <w:ins w:id="1087" w:author="Rafi Aziizi" w:date="2021-11-12T14:35:00Z"/>
              </w:rPr>
              <w:pPrChange w:id="1088" w:author="Rafi Aziizi" w:date="2021-11-12T14:35:00Z">
                <w:pPr>
                  <w:spacing w:after="160"/>
                </w:pPr>
              </w:pPrChange>
            </w:pPr>
            <w:proofErr w:type="spellStart"/>
            <w:ins w:id="1089" w:author="Rafi Aziizi" w:date="2021-11-12T14:35:00Z">
              <w:r>
                <w:t>Menyimpan</w:t>
              </w:r>
              <w:proofErr w:type="spellEnd"/>
              <w:r>
                <w:t xml:space="preserve"> data </w:t>
              </w:r>
            </w:ins>
            <w:proofErr w:type="spellStart"/>
            <w:ins w:id="1090" w:author="Rafi Aziizi" w:date="2021-11-12T14:36:00Z">
              <w:r>
                <w:t>siswa</w:t>
              </w:r>
              <w:proofErr w:type="spellEnd"/>
              <w:r>
                <w:t xml:space="preserve"> </w:t>
              </w:r>
              <w:proofErr w:type="spellStart"/>
              <w:r>
                <w:t>terbaru</w:t>
              </w:r>
            </w:ins>
            <w:proofErr w:type="spellEnd"/>
            <w:ins w:id="1091" w:author="Rafi Aziizi" w:date="2021-11-12T14:35:00Z">
              <w:r>
                <w:t xml:space="preserve"> pada </w:t>
              </w:r>
              <w:r w:rsidRPr="001F2641">
                <w:rPr>
                  <w:i/>
                  <w:iCs/>
                  <w:rPrChange w:id="1092" w:author="Rafi Aziizi" w:date="2021-11-12T14:35:00Z">
                    <w:rPr/>
                  </w:rPrChange>
                </w:rPr>
                <w:t>database</w:t>
              </w:r>
            </w:ins>
          </w:p>
        </w:tc>
      </w:tr>
      <w:tr w:rsidR="001F2641" w:rsidRPr="001B1AF9" w14:paraId="4A57B584" w14:textId="77777777" w:rsidTr="001F2641">
        <w:trPr>
          <w:jc w:val="center"/>
          <w:ins w:id="109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094" w:author="Rafi Aziizi" w:date="2021-11-12T14:33:00Z"/>
                <w:b/>
                <w:bCs/>
              </w:rPr>
            </w:pPr>
            <w:proofErr w:type="spellStart"/>
            <w:ins w:id="1095"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09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097" w:author="Rafi Aziizi" w:date="2021-11-12T14:33:00Z"/>
                <w:b/>
                <w:bCs/>
              </w:rPr>
            </w:pPr>
            <w:proofErr w:type="spellStart"/>
            <w:ins w:id="1098"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099" w:author="Rafi Aziizi" w:date="2021-11-12T14:33:00Z"/>
                <w:b/>
                <w:bCs/>
              </w:rPr>
            </w:pPr>
            <w:proofErr w:type="spellStart"/>
            <w:ins w:id="1100"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101" w:author="Rafi Aziizi" w:date="2021-11-12T14:33:00Z"/>
        </w:trPr>
        <w:tc>
          <w:tcPr>
            <w:tcW w:w="3827" w:type="dxa"/>
            <w:vAlign w:val="center"/>
          </w:tcPr>
          <w:p w14:paraId="604FB17E" w14:textId="715AEE17" w:rsidR="001F2641" w:rsidRDefault="001F2641" w:rsidP="001F2641">
            <w:pPr>
              <w:ind w:left="360"/>
              <w:rPr>
                <w:ins w:id="1102" w:author="Rafi Aziizi" w:date="2021-11-12T14:33:00Z"/>
              </w:rPr>
            </w:pPr>
            <w:ins w:id="1103" w:author="Rafi Aziizi" w:date="2021-11-12T14:36:00Z">
              <w:r>
                <w:t>5</w:t>
              </w:r>
            </w:ins>
            <w:ins w:id="1104"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105"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106" w:author="Rafi Aziizi" w:date="2021-11-12T14:33:00Z"/>
              </w:rPr>
            </w:pPr>
          </w:p>
        </w:tc>
      </w:tr>
      <w:tr w:rsidR="001F2641" w14:paraId="6E42B32D" w14:textId="77777777" w:rsidTr="001F2641">
        <w:trPr>
          <w:jc w:val="center"/>
          <w:ins w:id="1107" w:author="Rafi Aziizi" w:date="2021-11-12T14:33:00Z"/>
        </w:trPr>
        <w:tc>
          <w:tcPr>
            <w:tcW w:w="3827" w:type="dxa"/>
            <w:vAlign w:val="center"/>
          </w:tcPr>
          <w:p w14:paraId="4C6912CD" w14:textId="77777777" w:rsidR="001F2641" w:rsidRDefault="001F2641" w:rsidP="001F2641">
            <w:pPr>
              <w:pStyle w:val="ListParagraph"/>
              <w:ind w:left="450"/>
              <w:rPr>
                <w:ins w:id="1108" w:author="Rafi Aziizi" w:date="2021-11-12T14:33:00Z"/>
              </w:rPr>
            </w:pPr>
          </w:p>
        </w:tc>
        <w:tc>
          <w:tcPr>
            <w:tcW w:w="3964" w:type="dxa"/>
            <w:vAlign w:val="center"/>
          </w:tcPr>
          <w:p w14:paraId="76030E26" w14:textId="04EC542B" w:rsidR="001F2641" w:rsidRDefault="001F2641" w:rsidP="001F2641">
            <w:pPr>
              <w:spacing w:after="160"/>
              <w:ind w:left="360"/>
              <w:rPr>
                <w:ins w:id="1109" w:author="Rafi Aziizi" w:date="2021-11-12T14:33:00Z"/>
              </w:rPr>
            </w:pPr>
            <w:ins w:id="1110"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111" w:author="Rafi Aziizi" w:date="2021-11-12T14:36:00Z">
              <w:r>
                <w:t>diperbaharui</w:t>
              </w:r>
            </w:ins>
            <w:proofErr w:type="spellEnd"/>
          </w:p>
        </w:tc>
      </w:tr>
    </w:tbl>
    <w:p w14:paraId="12738AC9" w14:textId="77777777" w:rsidR="001F2641" w:rsidRDefault="001F2641" w:rsidP="0025138C">
      <w:pPr>
        <w:ind w:firstLine="66"/>
        <w:rPr>
          <w:ins w:id="1112" w:author="Rafi Aziizi" w:date="2021-11-12T14:19:00Z"/>
        </w:rPr>
        <w:pPrChange w:id="1113" w:author="Rafi Aziizi" w:date="2021-11-12T14:22:00Z">
          <w:pPr>
            <w:ind w:firstLine="426"/>
          </w:pPr>
        </w:pPrChange>
      </w:pPr>
    </w:p>
    <w:p w14:paraId="7F2AAC80" w14:textId="41DFE771" w:rsidR="0025138C" w:rsidRDefault="0025138C" w:rsidP="0025138C">
      <w:pPr>
        <w:ind w:firstLine="66"/>
        <w:pPrChange w:id="1114" w:author="Rafi Aziizi" w:date="2021-11-12T14:22:00Z">
          <w:pPr>
            <w:pStyle w:val="ListParagraph"/>
            <w:numPr>
              <w:numId w:val="25"/>
            </w:numPr>
            <w:ind w:left="426" w:hanging="360"/>
          </w:pPr>
        </w:pPrChange>
      </w:pPr>
      <w:ins w:id="1115"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CF70981" w:rsidR="00117601" w:rsidRDefault="00117601" w:rsidP="005B790F">
      <w:pPr>
        <w:pStyle w:val="Caption"/>
        <w:keepNext/>
        <w:jc w:val="center"/>
      </w:pPr>
      <w:bookmarkStart w:id="1116"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proofErr w:type="spellStart"/>
      <w:r w:rsidRPr="002E4F11">
        <w:t>Skenario</w:t>
      </w:r>
      <w:proofErr w:type="spellEnd"/>
      <w:r w:rsidRPr="002E4F11">
        <w:t xml:space="preserve"> Use Case </w:t>
      </w:r>
      <w:proofErr w:type="spellStart"/>
      <w:r w:rsidRPr="002E4F11">
        <w:t>Kelola</w:t>
      </w:r>
      <w:proofErr w:type="spellEnd"/>
      <w:r w:rsidRPr="002E4F11">
        <w:t xml:space="preserve"> </w:t>
      </w:r>
      <w:proofErr w:type="spellStart"/>
      <w:r w:rsidRPr="002E4F11">
        <w:t>Siswa</w:t>
      </w:r>
      <w:bookmarkEnd w:id="1116"/>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117" w:author="Rafi Aziizi" w:date="2021-11-12T14:21:00Z">
              <w:r w:rsidDel="0025138C">
                <w:delText>Kelola Siswa</w:delText>
              </w:r>
            </w:del>
            <w:proofErr w:type="spellStart"/>
            <w:ins w:id="1118"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119"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120" w:author="Rafi Aziizi" w:date="2021-11-12T14:20:00Z">
              <w:r w:rsidDel="0025138C">
                <w:delText xml:space="preserve">menambah, </w:delText>
              </w:r>
            </w:del>
            <w:proofErr w:type="spellStart"/>
            <w:r w:rsidR="000D36D4">
              <w:t>melihat</w:t>
            </w:r>
            <w:proofErr w:type="spellEnd"/>
            <w:del w:id="1121"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122" w:author="Rafi Aziizi" w:date="2021-11-12T14:22:00Z">
              <w:r w:rsidDel="0025138C">
                <w:delText>Data tetap pada kondisi biasa</w:delText>
              </w:r>
            </w:del>
            <w:ins w:id="1123"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124" w:author="Rafi Aziizi" w:date="2021-11-12T14:22:00Z">
              <w:r w:rsidDel="0025138C">
                <w:delText>Data telah dikelola atau diedit</w:delText>
              </w:r>
            </w:del>
            <w:ins w:id="1125"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rsidP="001F2641">
            <w:pPr>
              <w:pStyle w:val="ListParagraph"/>
              <w:numPr>
                <w:ilvl w:val="3"/>
                <w:numId w:val="9"/>
              </w:numPr>
              <w:spacing w:after="160"/>
              <w:ind w:left="607"/>
              <w:pPrChange w:id="1126" w:author="Rafi Aziizi" w:date="2021-11-12T14:40:00Z">
                <w:pPr>
                  <w:numPr>
                    <w:numId w:val="79"/>
                  </w:numPr>
                  <w:spacing w:after="160"/>
                  <w:ind w:left="720" w:hanging="360"/>
                </w:pPr>
              </w:pPrChange>
            </w:pPr>
            <w:proofErr w:type="spellStart"/>
            <w:ins w:id="1127" w:author="Rafi Aziizi" w:date="2021-11-12T10:46:00Z">
              <w:r>
                <w:t>Memasuki</w:t>
              </w:r>
              <w:proofErr w:type="spellEnd"/>
              <w:r>
                <w:t xml:space="preserve"> </w:t>
              </w:r>
            </w:ins>
            <w:del w:id="1128"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rsidP="001F2641">
            <w:pPr>
              <w:pStyle w:val="ListParagraph"/>
              <w:numPr>
                <w:ilvl w:val="3"/>
                <w:numId w:val="9"/>
              </w:numPr>
              <w:spacing w:after="160"/>
              <w:ind w:left="582"/>
              <w:pPrChange w:id="1129"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130" w:author="Rafi Aziizi" w:date="2021-11-12T14:24:00Z">
              <w:r>
                <w:t>2</w:t>
              </w:r>
            </w:ins>
            <w:del w:id="1131" w:author="Rafi Aziizi" w:date="2021-11-12T14:23:00Z">
              <w:r w:rsidR="000D36D4" w:rsidDel="00E02300">
                <w:delText>3</w:delText>
              </w:r>
            </w:del>
            <w:r w:rsidR="000D36D4">
              <w:t xml:space="preserve">a. </w:t>
            </w:r>
            <w:del w:id="1132"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133"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134"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135" w:author="Rafi Aziizi" w:date="2021-11-12T14:24:00Z">
              <w:r>
                <w:t>2</w:t>
              </w:r>
            </w:ins>
            <w:del w:id="1136"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137" w:author="Rafi Aziizi" w:date="2021-11-12T14:25:00Z">
              <w:r w:rsidR="000D36D4" w:rsidDel="00E02300">
                <w:delText xml:space="preserve">terdapat kendala </w:delText>
              </w:r>
            </w:del>
            <w:ins w:id="1138"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139"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140"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rsidP="001F2641">
      <w:pPr>
        <w:ind w:firstLine="426"/>
        <w:rPr>
          <w:ins w:id="1141" w:author="Rafi Aziizi" w:date="2021-11-12T14:36:00Z"/>
        </w:rPr>
        <w:pPrChange w:id="1142" w:author="Rafi Aziizi" w:date="2021-11-12T14:38:00Z">
          <w:pPr>
            <w:pStyle w:val="ListParagraph"/>
            <w:numPr>
              <w:numId w:val="25"/>
            </w:numPr>
            <w:ind w:left="426" w:hanging="360"/>
          </w:pPr>
        </w:pPrChange>
      </w:pPr>
      <w:ins w:id="1143"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4D84E533" w14:textId="552E2491" w:rsidR="001F2641" w:rsidRDefault="001F2641" w:rsidP="001F2641">
      <w:pPr>
        <w:ind w:left="66"/>
        <w:rPr>
          <w:ins w:id="1144" w:author="Rafi Aziizi" w:date="2021-11-12T14:41:00Z"/>
        </w:rPr>
      </w:pPr>
      <w:ins w:id="1145" w:author="Rafi Aziizi" w:date="2021-11-12T14:36:00Z">
        <w:r>
          <w:t xml:space="preserve">a. </w:t>
        </w:r>
      </w:ins>
      <w:proofErr w:type="spellStart"/>
      <w:ins w:id="1146" w:author="Rafi Aziizi" w:date="2021-11-12T14:45:00Z">
        <w:r w:rsidR="00522ADB">
          <w:t>Skenario</w:t>
        </w:r>
        <w:proofErr w:type="spellEnd"/>
        <w:r w:rsidR="00522ADB">
          <w:t xml:space="preserve"> </w:t>
        </w:r>
      </w:ins>
      <w:proofErr w:type="spellStart"/>
      <w:ins w:id="1147" w:author="Rafi Aziizi" w:date="2021-11-12T14:36:00Z">
        <w:r>
          <w:t>Tambah</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148" w:author="Rafi Aziizi" w:date="2021-11-12T14:41:00Z"/>
        </w:trPr>
        <w:tc>
          <w:tcPr>
            <w:tcW w:w="3827" w:type="dxa"/>
            <w:shd w:val="clear" w:color="auto" w:fill="F2EE98"/>
            <w:vAlign w:val="center"/>
          </w:tcPr>
          <w:p w14:paraId="7410EB51" w14:textId="77777777" w:rsidR="001F2641" w:rsidRPr="0044182F" w:rsidRDefault="001F2641" w:rsidP="001F2641">
            <w:pPr>
              <w:rPr>
                <w:ins w:id="1149" w:author="Rafi Aziizi" w:date="2021-11-12T14:41:00Z"/>
                <w:b/>
              </w:rPr>
            </w:pPr>
            <w:ins w:id="1150"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151" w:author="Rafi Aziizi" w:date="2021-11-12T14:41:00Z"/>
              </w:rPr>
            </w:pPr>
            <w:proofErr w:type="spellStart"/>
            <w:ins w:id="1152" w:author="Rafi Aziizi" w:date="2021-11-12T14:41:00Z">
              <w:r>
                <w:t>Tambah</w:t>
              </w:r>
              <w:proofErr w:type="spellEnd"/>
              <w:r>
                <w:t xml:space="preserve"> </w:t>
              </w:r>
            </w:ins>
            <w:ins w:id="1153" w:author="Rafi Aziizi" w:date="2021-11-12T14:42:00Z">
              <w:r>
                <w:t>Guru</w:t>
              </w:r>
            </w:ins>
          </w:p>
        </w:tc>
      </w:tr>
      <w:tr w:rsidR="001F2641" w:rsidRPr="002F6C1D" w14:paraId="0C2FE592" w14:textId="77777777" w:rsidTr="001F2641">
        <w:trPr>
          <w:jc w:val="center"/>
          <w:ins w:id="1154" w:author="Rafi Aziizi" w:date="2021-11-12T14:41:00Z"/>
        </w:trPr>
        <w:tc>
          <w:tcPr>
            <w:tcW w:w="3827" w:type="dxa"/>
            <w:vAlign w:val="center"/>
          </w:tcPr>
          <w:p w14:paraId="1F30E74F" w14:textId="77777777" w:rsidR="001F2641" w:rsidRPr="0044182F" w:rsidRDefault="001F2641" w:rsidP="001F2641">
            <w:pPr>
              <w:rPr>
                <w:ins w:id="1155" w:author="Rafi Aziizi" w:date="2021-11-12T14:41:00Z"/>
                <w:b/>
              </w:rPr>
            </w:pPr>
            <w:ins w:id="1156"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157" w:author="Rafi Aziizi" w:date="2021-11-12T14:41:00Z"/>
              </w:rPr>
            </w:pPr>
            <w:ins w:id="1158" w:author="Rafi Aziizi" w:date="2021-11-12T14:41:00Z">
              <w:r>
                <w:t>RC1</w:t>
              </w:r>
            </w:ins>
            <w:ins w:id="1159" w:author="Rafi Aziizi" w:date="2021-11-12T14:42:00Z">
              <w:r>
                <w:t>3</w:t>
              </w:r>
            </w:ins>
          </w:p>
        </w:tc>
      </w:tr>
      <w:tr w:rsidR="001F2641" w:rsidRPr="000C722D" w14:paraId="3219BF6B" w14:textId="77777777" w:rsidTr="001F2641">
        <w:trPr>
          <w:jc w:val="center"/>
          <w:ins w:id="1160" w:author="Rafi Aziizi" w:date="2021-11-12T14:41:00Z"/>
        </w:trPr>
        <w:tc>
          <w:tcPr>
            <w:tcW w:w="3827" w:type="dxa"/>
            <w:vAlign w:val="center"/>
          </w:tcPr>
          <w:p w14:paraId="2486C178" w14:textId="77777777" w:rsidR="001F2641" w:rsidRPr="0044182F" w:rsidRDefault="001F2641" w:rsidP="001F2641">
            <w:pPr>
              <w:rPr>
                <w:ins w:id="1161" w:author="Rafi Aziizi" w:date="2021-11-12T14:41:00Z"/>
                <w:b/>
              </w:rPr>
            </w:pPr>
            <w:ins w:id="1162" w:author="Rafi Aziizi" w:date="2021-11-12T14:41:00Z">
              <w:r w:rsidRPr="0044182F">
                <w:rPr>
                  <w:b/>
                </w:rPr>
                <w:t>Description</w:t>
              </w:r>
            </w:ins>
          </w:p>
        </w:tc>
        <w:tc>
          <w:tcPr>
            <w:tcW w:w="3964" w:type="dxa"/>
          </w:tcPr>
          <w:p w14:paraId="60B8F19B" w14:textId="0A37A3A5" w:rsidR="001F2641" w:rsidRPr="000C722D" w:rsidRDefault="001F2641" w:rsidP="001F2641">
            <w:pPr>
              <w:rPr>
                <w:ins w:id="1163" w:author="Rafi Aziizi" w:date="2021-11-12T14:41:00Z"/>
              </w:rPr>
            </w:pPr>
            <w:ins w:id="1164"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165" w:author="Rafi Aziizi" w:date="2021-11-12T14:44:00Z">
              <w:r w:rsidR="00522ADB">
                <w:t>guru</w:t>
              </w:r>
            </w:ins>
            <w:ins w:id="1166"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167" w:author="Rafi Aziizi" w:date="2021-11-12T14:42:00Z">
              <w:r>
                <w:t>guru</w:t>
              </w:r>
            </w:ins>
            <w:ins w:id="1168" w:author="Rafi Aziizi" w:date="2021-11-12T14:41:00Z">
              <w:r>
                <w:t>.</w:t>
              </w:r>
            </w:ins>
          </w:p>
        </w:tc>
      </w:tr>
      <w:tr w:rsidR="001F2641" w:rsidRPr="002F6C1D" w14:paraId="2553A343" w14:textId="77777777" w:rsidTr="001F2641">
        <w:trPr>
          <w:jc w:val="center"/>
          <w:ins w:id="1169" w:author="Rafi Aziizi" w:date="2021-11-12T14:41:00Z"/>
        </w:trPr>
        <w:tc>
          <w:tcPr>
            <w:tcW w:w="3827" w:type="dxa"/>
            <w:vAlign w:val="center"/>
          </w:tcPr>
          <w:p w14:paraId="20D14C3B" w14:textId="77777777" w:rsidR="001F2641" w:rsidRPr="0044182F" w:rsidRDefault="001F2641" w:rsidP="001F2641">
            <w:pPr>
              <w:rPr>
                <w:ins w:id="1170" w:author="Rafi Aziizi" w:date="2021-11-12T14:41:00Z"/>
                <w:b/>
              </w:rPr>
            </w:pPr>
            <w:ins w:id="1171"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172" w:author="Rafi Aziizi" w:date="2021-11-12T14:41:00Z"/>
              </w:rPr>
            </w:pPr>
            <w:ins w:id="1173" w:author="Rafi Aziizi" w:date="2021-11-12T14:41:00Z">
              <w:r>
                <w:t>Bag.IT, Guru BK.</w:t>
              </w:r>
            </w:ins>
          </w:p>
        </w:tc>
      </w:tr>
      <w:tr w:rsidR="001F2641" w:rsidRPr="0044182F" w14:paraId="20BFE35C" w14:textId="77777777" w:rsidTr="001F2641">
        <w:trPr>
          <w:jc w:val="center"/>
          <w:ins w:id="1174" w:author="Rafi Aziizi" w:date="2021-11-12T14:41:00Z"/>
        </w:trPr>
        <w:tc>
          <w:tcPr>
            <w:tcW w:w="3827" w:type="dxa"/>
            <w:vAlign w:val="center"/>
          </w:tcPr>
          <w:p w14:paraId="14AB09CC" w14:textId="77777777" w:rsidR="001F2641" w:rsidRPr="0044182F" w:rsidRDefault="001F2641" w:rsidP="001F2641">
            <w:pPr>
              <w:rPr>
                <w:ins w:id="1175" w:author="Rafi Aziizi" w:date="2021-11-12T14:41:00Z"/>
                <w:b/>
              </w:rPr>
            </w:pPr>
            <w:ins w:id="1176"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177" w:author="Rafi Aziizi" w:date="2021-11-12T14:41:00Z"/>
                <w:i/>
                <w:iCs/>
              </w:rPr>
            </w:pPr>
            <w:ins w:id="1178" w:author="Rafi Aziizi" w:date="2021-11-12T14:41:00Z">
              <w:r>
                <w:rPr>
                  <w:i/>
                  <w:iCs/>
                </w:rPr>
                <w:t>Conditional</w:t>
              </w:r>
            </w:ins>
          </w:p>
        </w:tc>
      </w:tr>
      <w:tr w:rsidR="001F2641" w:rsidRPr="0044182F" w14:paraId="340A808F" w14:textId="77777777" w:rsidTr="001F2641">
        <w:trPr>
          <w:jc w:val="center"/>
          <w:ins w:id="1179" w:author="Rafi Aziizi" w:date="2021-11-12T14:41:00Z"/>
        </w:trPr>
        <w:tc>
          <w:tcPr>
            <w:tcW w:w="3827" w:type="dxa"/>
            <w:vAlign w:val="center"/>
          </w:tcPr>
          <w:p w14:paraId="7C820474" w14:textId="77777777" w:rsidR="001F2641" w:rsidRPr="0044182F" w:rsidRDefault="001F2641" w:rsidP="001F2641">
            <w:pPr>
              <w:rPr>
                <w:ins w:id="1180" w:author="Rafi Aziizi" w:date="2021-11-12T14:41:00Z"/>
                <w:b/>
              </w:rPr>
            </w:pPr>
            <w:ins w:id="1181"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182" w:author="Rafi Aziizi" w:date="2021-11-12T14:41:00Z"/>
              </w:rPr>
            </w:pPr>
            <w:ins w:id="1183" w:author="Rafi Aziizi" w:date="2021-11-12T14:41:00Z">
              <w:r>
                <w:t>-</w:t>
              </w:r>
            </w:ins>
          </w:p>
        </w:tc>
      </w:tr>
      <w:tr w:rsidR="001F2641" w:rsidRPr="0081005E" w14:paraId="7BC706B3" w14:textId="77777777" w:rsidTr="001F2641">
        <w:trPr>
          <w:jc w:val="center"/>
          <w:ins w:id="1184" w:author="Rafi Aziizi" w:date="2021-11-12T14:41:00Z"/>
        </w:trPr>
        <w:tc>
          <w:tcPr>
            <w:tcW w:w="3827" w:type="dxa"/>
            <w:vAlign w:val="center"/>
          </w:tcPr>
          <w:p w14:paraId="11F2B9EE" w14:textId="77777777" w:rsidR="001F2641" w:rsidRPr="0044182F" w:rsidRDefault="001F2641" w:rsidP="001F2641">
            <w:pPr>
              <w:rPr>
                <w:ins w:id="1185" w:author="Rafi Aziizi" w:date="2021-11-12T14:41:00Z"/>
                <w:b/>
              </w:rPr>
            </w:pPr>
            <w:ins w:id="1186"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187" w:author="Rafi Aziizi" w:date="2021-11-12T14:41:00Z"/>
                <w:i/>
                <w:iCs/>
              </w:rPr>
            </w:pPr>
            <w:ins w:id="1188" w:author="Rafi Aziizi" w:date="2021-11-12T14:41:00Z">
              <w:r>
                <w:t xml:space="preserve">Data </w:t>
              </w:r>
            </w:ins>
            <w:ins w:id="1189" w:author="Rafi Aziizi" w:date="2021-11-12T14:42:00Z">
              <w:r>
                <w:t>guru</w:t>
              </w:r>
            </w:ins>
            <w:ins w:id="1190"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1191" w:author="Rafi Aziizi" w:date="2021-11-12T14:41:00Z"/>
        </w:trPr>
        <w:tc>
          <w:tcPr>
            <w:tcW w:w="3827" w:type="dxa"/>
            <w:vAlign w:val="center"/>
          </w:tcPr>
          <w:p w14:paraId="1D58FD09" w14:textId="77777777" w:rsidR="001F2641" w:rsidRPr="0044182F" w:rsidRDefault="001F2641" w:rsidP="001F2641">
            <w:pPr>
              <w:rPr>
                <w:ins w:id="1192" w:author="Rafi Aziizi" w:date="2021-11-12T14:41:00Z"/>
                <w:b/>
              </w:rPr>
            </w:pPr>
            <w:ins w:id="1193"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194" w:author="Rafi Aziizi" w:date="2021-11-12T14:41:00Z"/>
              </w:rPr>
            </w:pPr>
            <w:ins w:id="1195" w:author="Rafi Aziizi" w:date="2021-11-12T14:41:00Z">
              <w:r>
                <w:t xml:space="preserve">Data </w:t>
              </w:r>
            </w:ins>
            <w:ins w:id="1196" w:author="Rafi Aziizi" w:date="2021-11-12T14:42:00Z">
              <w:r>
                <w:t>guru</w:t>
              </w:r>
            </w:ins>
            <w:ins w:id="1197"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1198"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199" w:author="Rafi Aziizi" w:date="2021-11-12T14:41:00Z"/>
                <w:b/>
              </w:rPr>
            </w:pPr>
            <w:ins w:id="1200" w:author="Rafi Aziizi" w:date="2021-11-12T14:41:00Z">
              <w:r w:rsidRPr="0044182F">
                <w:rPr>
                  <w:b/>
                </w:rPr>
                <w:t>Main Course</w:t>
              </w:r>
            </w:ins>
          </w:p>
        </w:tc>
      </w:tr>
      <w:tr w:rsidR="001F2641" w:rsidRPr="0044182F" w14:paraId="4393EB3A" w14:textId="77777777" w:rsidTr="001F2641">
        <w:trPr>
          <w:jc w:val="center"/>
          <w:ins w:id="1201"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202" w:author="Rafi Aziizi" w:date="2021-11-12T14:41:00Z"/>
                <w:b/>
              </w:rPr>
            </w:pPr>
            <w:proofErr w:type="spellStart"/>
            <w:ins w:id="1203"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1204" w:author="Rafi Aziizi" w:date="2021-11-12T14:41:00Z"/>
                <w:b/>
              </w:rPr>
            </w:pPr>
            <w:proofErr w:type="spellStart"/>
            <w:ins w:id="1205"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1206"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207" w:author="Rafi Aziizi" w:date="2021-11-12T14:41:00Z"/>
              </w:rPr>
            </w:pPr>
            <w:proofErr w:type="spellStart"/>
            <w:ins w:id="1208"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1209" w:author="Rafi Aziizi" w:date="2021-11-12T14:41:00Z"/>
              </w:rPr>
            </w:pPr>
          </w:p>
        </w:tc>
      </w:tr>
      <w:tr w:rsidR="001F2641" w:rsidRPr="0044182F" w14:paraId="0D879ADA" w14:textId="77777777" w:rsidTr="001F2641">
        <w:trPr>
          <w:jc w:val="center"/>
          <w:ins w:id="1210" w:author="Rafi Aziizi" w:date="2021-11-12T14:41:00Z"/>
        </w:trPr>
        <w:tc>
          <w:tcPr>
            <w:tcW w:w="3827" w:type="dxa"/>
            <w:vAlign w:val="center"/>
          </w:tcPr>
          <w:p w14:paraId="23008D06" w14:textId="77777777" w:rsidR="001F2641" w:rsidRPr="0044182F" w:rsidRDefault="001F2641" w:rsidP="001F2641">
            <w:pPr>
              <w:ind w:left="510"/>
              <w:rPr>
                <w:ins w:id="1211"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212" w:author="Rafi Aziizi" w:date="2021-11-12T14:41:00Z"/>
              </w:rPr>
            </w:pPr>
            <w:proofErr w:type="spellStart"/>
            <w:ins w:id="1213"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1214"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215" w:author="Rafi Aziizi" w:date="2021-11-12T14:41:00Z"/>
              </w:rPr>
            </w:pPr>
            <w:proofErr w:type="spellStart"/>
            <w:ins w:id="1216"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1217" w:author="Rafi Aziizi" w:date="2021-11-12T14:41:00Z"/>
              </w:rPr>
            </w:pPr>
          </w:p>
        </w:tc>
      </w:tr>
      <w:tr w:rsidR="001F2641" w:rsidRPr="0044182F" w14:paraId="2A24FF6F" w14:textId="77777777" w:rsidTr="001F2641">
        <w:trPr>
          <w:jc w:val="center"/>
          <w:ins w:id="1218" w:author="Rafi Aziizi" w:date="2021-11-12T14:41:00Z"/>
        </w:trPr>
        <w:tc>
          <w:tcPr>
            <w:tcW w:w="3827" w:type="dxa"/>
            <w:vAlign w:val="center"/>
          </w:tcPr>
          <w:p w14:paraId="29531D28" w14:textId="77777777" w:rsidR="001F2641" w:rsidRDefault="001F2641" w:rsidP="001F2641">
            <w:pPr>
              <w:pStyle w:val="ListParagraph"/>
              <w:rPr>
                <w:ins w:id="1219"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220" w:author="Rafi Aziizi" w:date="2021-11-12T14:41:00Z"/>
              </w:rPr>
            </w:pPr>
            <w:proofErr w:type="spellStart"/>
            <w:ins w:id="1221"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1222"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223" w:author="Rafi Aziizi" w:date="2021-11-12T14:41:00Z"/>
                <w:b/>
                <w:bCs/>
              </w:rPr>
            </w:pPr>
            <w:proofErr w:type="spellStart"/>
            <w:ins w:id="1224"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1225"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226" w:author="Rafi Aziizi" w:date="2021-11-12T14:41:00Z"/>
                <w:b/>
                <w:bCs/>
              </w:rPr>
            </w:pPr>
            <w:proofErr w:type="spellStart"/>
            <w:ins w:id="1227"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228" w:author="Rafi Aziizi" w:date="2021-11-12T14:41:00Z"/>
                <w:b/>
                <w:bCs/>
              </w:rPr>
            </w:pPr>
            <w:proofErr w:type="spellStart"/>
            <w:ins w:id="1229"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1230" w:author="Rafi Aziizi" w:date="2021-11-12T14:41:00Z"/>
        </w:trPr>
        <w:tc>
          <w:tcPr>
            <w:tcW w:w="3827" w:type="dxa"/>
            <w:vAlign w:val="center"/>
          </w:tcPr>
          <w:p w14:paraId="06D485F9" w14:textId="3A1F8642" w:rsidR="001F2641" w:rsidRDefault="001F2641" w:rsidP="001F2641">
            <w:pPr>
              <w:ind w:left="360"/>
              <w:rPr>
                <w:ins w:id="1231" w:author="Rafi Aziizi" w:date="2021-11-12T14:41:00Z"/>
              </w:rPr>
            </w:pPr>
            <w:ins w:id="1232" w:author="Rafi Aziizi" w:date="2021-11-12T14:41:00Z">
              <w:r>
                <w:lastRenderedPageBreak/>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1233"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234" w:author="Rafi Aziizi" w:date="2021-11-12T14:41:00Z"/>
              </w:rPr>
            </w:pPr>
          </w:p>
        </w:tc>
      </w:tr>
      <w:tr w:rsidR="001F2641" w14:paraId="10582426" w14:textId="77777777" w:rsidTr="001F2641">
        <w:trPr>
          <w:jc w:val="center"/>
          <w:ins w:id="1235" w:author="Rafi Aziizi" w:date="2021-11-12T14:41:00Z"/>
        </w:trPr>
        <w:tc>
          <w:tcPr>
            <w:tcW w:w="3827" w:type="dxa"/>
            <w:vAlign w:val="center"/>
          </w:tcPr>
          <w:p w14:paraId="7499FFD2" w14:textId="77777777" w:rsidR="001F2641" w:rsidRDefault="001F2641" w:rsidP="001F2641">
            <w:pPr>
              <w:pStyle w:val="ListParagraph"/>
              <w:ind w:left="450"/>
              <w:rPr>
                <w:ins w:id="1236" w:author="Rafi Aziizi" w:date="2021-11-12T14:41:00Z"/>
              </w:rPr>
            </w:pPr>
          </w:p>
        </w:tc>
        <w:tc>
          <w:tcPr>
            <w:tcW w:w="3964" w:type="dxa"/>
            <w:vAlign w:val="center"/>
          </w:tcPr>
          <w:p w14:paraId="52F80802" w14:textId="07CC6739" w:rsidR="001F2641" w:rsidRDefault="001F2641" w:rsidP="001F2641">
            <w:pPr>
              <w:spacing w:after="160"/>
              <w:ind w:left="360"/>
              <w:rPr>
                <w:ins w:id="1237" w:author="Rafi Aziizi" w:date="2021-11-12T14:41:00Z"/>
              </w:rPr>
            </w:pPr>
            <w:ins w:id="1238"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239" w:author="Rafi Aziizi" w:date="2021-11-12T14:42:00Z">
              <w:r>
                <w:t>guru</w:t>
              </w:r>
            </w:ins>
            <w:ins w:id="1240"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1241" w:author="Rafi Aziizi" w:date="2021-11-12T14:36:00Z"/>
        </w:rPr>
      </w:pPr>
    </w:p>
    <w:p w14:paraId="3EC62CB9" w14:textId="2D36C530" w:rsidR="001F2641" w:rsidRDefault="001F2641" w:rsidP="001F2641">
      <w:pPr>
        <w:ind w:left="66"/>
        <w:rPr>
          <w:ins w:id="1242" w:author="Rafi Aziizi" w:date="2021-11-12T14:42:00Z"/>
        </w:rPr>
      </w:pPr>
      <w:ins w:id="1243" w:author="Rafi Aziizi" w:date="2021-11-12T14:36:00Z">
        <w:r>
          <w:t xml:space="preserve">b. </w:t>
        </w:r>
      </w:ins>
      <w:proofErr w:type="spellStart"/>
      <w:ins w:id="1244" w:author="Rafi Aziizi" w:date="2021-11-12T14:45:00Z">
        <w:r w:rsidR="00522ADB">
          <w:t>Skenario</w:t>
        </w:r>
        <w:proofErr w:type="spellEnd"/>
        <w:r w:rsidR="00522ADB">
          <w:t xml:space="preserve"> </w:t>
        </w:r>
      </w:ins>
      <w:proofErr w:type="spellStart"/>
      <w:ins w:id="1245" w:author="Rafi Aziizi" w:date="2021-11-12T14:37:00Z">
        <w:r>
          <w:t>Hapus</w:t>
        </w:r>
        <w:proofErr w:type="spellEnd"/>
        <w:r>
          <w:t xml:space="preserve">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246" w:author="Rafi Aziizi" w:date="2021-11-12T14:42:00Z"/>
        </w:trPr>
        <w:tc>
          <w:tcPr>
            <w:tcW w:w="3827" w:type="dxa"/>
            <w:shd w:val="clear" w:color="auto" w:fill="F2EE98"/>
            <w:vAlign w:val="center"/>
          </w:tcPr>
          <w:p w14:paraId="56AB527E" w14:textId="77777777" w:rsidR="001F2641" w:rsidRPr="0044182F" w:rsidRDefault="001F2641" w:rsidP="001F2641">
            <w:pPr>
              <w:rPr>
                <w:ins w:id="1247" w:author="Rafi Aziizi" w:date="2021-11-12T14:42:00Z"/>
                <w:b/>
              </w:rPr>
            </w:pPr>
            <w:ins w:id="1248"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249" w:author="Rafi Aziizi" w:date="2021-11-12T14:42:00Z"/>
              </w:rPr>
            </w:pPr>
            <w:proofErr w:type="spellStart"/>
            <w:ins w:id="1250" w:author="Rafi Aziizi" w:date="2021-11-12T14:42:00Z">
              <w:r>
                <w:t>Hapus</w:t>
              </w:r>
              <w:proofErr w:type="spellEnd"/>
              <w:r>
                <w:t xml:space="preserve"> Guru</w:t>
              </w:r>
            </w:ins>
          </w:p>
        </w:tc>
      </w:tr>
      <w:tr w:rsidR="001F2641" w:rsidRPr="002F6C1D" w14:paraId="534C663E" w14:textId="77777777" w:rsidTr="001F2641">
        <w:trPr>
          <w:jc w:val="center"/>
          <w:ins w:id="1251" w:author="Rafi Aziizi" w:date="2021-11-12T14:42:00Z"/>
        </w:trPr>
        <w:tc>
          <w:tcPr>
            <w:tcW w:w="3827" w:type="dxa"/>
            <w:vAlign w:val="center"/>
          </w:tcPr>
          <w:p w14:paraId="2813C809" w14:textId="77777777" w:rsidR="001F2641" w:rsidRPr="0044182F" w:rsidRDefault="001F2641" w:rsidP="001F2641">
            <w:pPr>
              <w:rPr>
                <w:ins w:id="1252" w:author="Rafi Aziizi" w:date="2021-11-12T14:42:00Z"/>
                <w:b/>
              </w:rPr>
            </w:pPr>
            <w:ins w:id="1253"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254" w:author="Rafi Aziizi" w:date="2021-11-12T14:42:00Z"/>
              </w:rPr>
            </w:pPr>
            <w:ins w:id="1255" w:author="Rafi Aziizi" w:date="2021-11-12T14:42:00Z">
              <w:r>
                <w:t>RC13</w:t>
              </w:r>
            </w:ins>
          </w:p>
        </w:tc>
      </w:tr>
      <w:tr w:rsidR="001F2641" w:rsidRPr="000C722D" w14:paraId="2DEE4336" w14:textId="77777777" w:rsidTr="001F2641">
        <w:trPr>
          <w:jc w:val="center"/>
          <w:ins w:id="1256" w:author="Rafi Aziizi" w:date="2021-11-12T14:42:00Z"/>
        </w:trPr>
        <w:tc>
          <w:tcPr>
            <w:tcW w:w="3827" w:type="dxa"/>
            <w:vAlign w:val="center"/>
          </w:tcPr>
          <w:p w14:paraId="34FB3642" w14:textId="77777777" w:rsidR="001F2641" w:rsidRPr="0044182F" w:rsidRDefault="001F2641" w:rsidP="001F2641">
            <w:pPr>
              <w:rPr>
                <w:ins w:id="1257" w:author="Rafi Aziizi" w:date="2021-11-12T14:42:00Z"/>
                <w:b/>
              </w:rPr>
            </w:pPr>
            <w:ins w:id="1258" w:author="Rafi Aziizi" w:date="2021-11-12T14:42:00Z">
              <w:r w:rsidRPr="0044182F">
                <w:rPr>
                  <w:b/>
                </w:rPr>
                <w:t>Description</w:t>
              </w:r>
            </w:ins>
          </w:p>
        </w:tc>
        <w:tc>
          <w:tcPr>
            <w:tcW w:w="3964" w:type="dxa"/>
          </w:tcPr>
          <w:p w14:paraId="245D64BC" w14:textId="0F738ED7" w:rsidR="001F2641" w:rsidRPr="000C722D" w:rsidRDefault="001F2641" w:rsidP="001F2641">
            <w:pPr>
              <w:rPr>
                <w:ins w:id="1259" w:author="Rafi Aziizi" w:date="2021-11-12T14:42:00Z"/>
              </w:rPr>
            </w:pPr>
            <w:ins w:id="1260"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261" w:author="Rafi Aziizi" w:date="2021-11-12T14:44:00Z">
              <w:r w:rsidR="00522ADB">
                <w:t>guru</w:t>
              </w:r>
            </w:ins>
            <w:ins w:id="1262"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1263" w:author="Rafi Aziizi" w:date="2021-11-12T14:42:00Z"/>
        </w:trPr>
        <w:tc>
          <w:tcPr>
            <w:tcW w:w="3827" w:type="dxa"/>
            <w:vAlign w:val="center"/>
          </w:tcPr>
          <w:p w14:paraId="289529F6" w14:textId="77777777" w:rsidR="001F2641" w:rsidRPr="0044182F" w:rsidRDefault="001F2641" w:rsidP="001F2641">
            <w:pPr>
              <w:rPr>
                <w:ins w:id="1264" w:author="Rafi Aziizi" w:date="2021-11-12T14:42:00Z"/>
                <w:b/>
              </w:rPr>
            </w:pPr>
            <w:ins w:id="1265"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1266" w:author="Rafi Aziizi" w:date="2021-11-12T14:42:00Z"/>
              </w:rPr>
            </w:pPr>
            <w:ins w:id="1267" w:author="Rafi Aziizi" w:date="2021-11-12T14:42:00Z">
              <w:r>
                <w:t>Bag.IT, Guru BK.</w:t>
              </w:r>
            </w:ins>
          </w:p>
        </w:tc>
      </w:tr>
      <w:tr w:rsidR="001F2641" w:rsidRPr="0044182F" w14:paraId="47474A0D" w14:textId="77777777" w:rsidTr="001F2641">
        <w:trPr>
          <w:jc w:val="center"/>
          <w:ins w:id="1268" w:author="Rafi Aziizi" w:date="2021-11-12T14:42:00Z"/>
        </w:trPr>
        <w:tc>
          <w:tcPr>
            <w:tcW w:w="3827" w:type="dxa"/>
            <w:vAlign w:val="center"/>
          </w:tcPr>
          <w:p w14:paraId="37CE8B83" w14:textId="77777777" w:rsidR="001F2641" w:rsidRPr="0044182F" w:rsidRDefault="001F2641" w:rsidP="001F2641">
            <w:pPr>
              <w:rPr>
                <w:ins w:id="1269" w:author="Rafi Aziizi" w:date="2021-11-12T14:42:00Z"/>
                <w:b/>
              </w:rPr>
            </w:pPr>
            <w:ins w:id="1270"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271" w:author="Rafi Aziizi" w:date="2021-11-12T14:42:00Z"/>
                <w:i/>
                <w:iCs/>
              </w:rPr>
            </w:pPr>
            <w:ins w:id="1272" w:author="Rafi Aziizi" w:date="2021-11-12T14:42:00Z">
              <w:r>
                <w:rPr>
                  <w:i/>
                  <w:iCs/>
                </w:rPr>
                <w:t>Conditional</w:t>
              </w:r>
            </w:ins>
          </w:p>
        </w:tc>
      </w:tr>
      <w:tr w:rsidR="001F2641" w:rsidRPr="0044182F" w14:paraId="20791379" w14:textId="77777777" w:rsidTr="001F2641">
        <w:trPr>
          <w:jc w:val="center"/>
          <w:ins w:id="1273" w:author="Rafi Aziizi" w:date="2021-11-12T14:42:00Z"/>
        </w:trPr>
        <w:tc>
          <w:tcPr>
            <w:tcW w:w="3827" w:type="dxa"/>
            <w:vAlign w:val="center"/>
          </w:tcPr>
          <w:p w14:paraId="14F0B71B" w14:textId="77777777" w:rsidR="001F2641" w:rsidRPr="0044182F" w:rsidRDefault="001F2641" w:rsidP="001F2641">
            <w:pPr>
              <w:rPr>
                <w:ins w:id="1274" w:author="Rafi Aziizi" w:date="2021-11-12T14:42:00Z"/>
                <w:b/>
              </w:rPr>
            </w:pPr>
            <w:ins w:id="1275"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276" w:author="Rafi Aziizi" w:date="2021-11-12T14:42:00Z"/>
              </w:rPr>
            </w:pPr>
            <w:ins w:id="1277" w:author="Rafi Aziizi" w:date="2021-11-12T14:42:00Z">
              <w:r>
                <w:t>-</w:t>
              </w:r>
            </w:ins>
          </w:p>
        </w:tc>
      </w:tr>
      <w:tr w:rsidR="001F2641" w:rsidRPr="0081005E" w14:paraId="620F858A" w14:textId="77777777" w:rsidTr="001F2641">
        <w:trPr>
          <w:jc w:val="center"/>
          <w:ins w:id="1278" w:author="Rafi Aziizi" w:date="2021-11-12T14:42:00Z"/>
        </w:trPr>
        <w:tc>
          <w:tcPr>
            <w:tcW w:w="3827" w:type="dxa"/>
            <w:vAlign w:val="center"/>
          </w:tcPr>
          <w:p w14:paraId="5FECDB9A" w14:textId="77777777" w:rsidR="001F2641" w:rsidRPr="0044182F" w:rsidRDefault="001F2641" w:rsidP="001F2641">
            <w:pPr>
              <w:rPr>
                <w:ins w:id="1279" w:author="Rafi Aziizi" w:date="2021-11-12T14:42:00Z"/>
                <w:b/>
              </w:rPr>
            </w:pPr>
            <w:ins w:id="1280"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281" w:author="Rafi Aziizi" w:date="2021-11-12T14:42:00Z"/>
                <w:i/>
                <w:iCs/>
              </w:rPr>
            </w:pPr>
            <w:ins w:id="1282" w:author="Rafi Aziizi" w:date="2021-11-12T14:42:00Z">
              <w:r>
                <w:t xml:space="preserve">Data guru </w:t>
              </w:r>
              <w:proofErr w:type="spellStart"/>
              <w:r>
                <w:t>aktif</w:t>
              </w:r>
              <w:proofErr w:type="spellEnd"/>
            </w:ins>
          </w:p>
        </w:tc>
      </w:tr>
      <w:tr w:rsidR="001F2641" w:rsidRPr="0048762E" w14:paraId="6E86A4D8" w14:textId="77777777" w:rsidTr="001F2641">
        <w:trPr>
          <w:jc w:val="center"/>
          <w:ins w:id="1283" w:author="Rafi Aziizi" w:date="2021-11-12T14:42:00Z"/>
        </w:trPr>
        <w:tc>
          <w:tcPr>
            <w:tcW w:w="3827" w:type="dxa"/>
            <w:vAlign w:val="center"/>
          </w:tcPr>
          <w:p w14:paraId="0882F61F" w14:textId="77777777" w:rsidR="001F2641" w:rsidRPr="0044182F" w:rsidRDefault="001F2641" w:rsidP="001F2641">
            <w:pPr>
              <w:rPr>
                <w:ins w:id="1284" w:author="Rafi Aziizi" w:date="2021-11-12T14:42:00Z"/>
                <w:b/>
              </w:rPr>
            </w:pPr>
            <w:ins w:id="1285"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286" w:author="Rafi Aziizi" w:date="2021-11-12T14:42:00Z"/>
              </w:rPr>
            </w:pPr>
            <w:proofErr w:type="spellStart"/>
            <w:ins w:id="1287" w:author="Rafi Aziizi" w:date="2021-11-12T14:42:00Z">
              <w:r>
                <w:t>Perubahan</w:t>
              </w:r>
              <w:proofErr w:type="spellEnd"/>
              <w:r>
                <w:t xml:space="preserve"> data </w:t>
              </w:r>
            </w:ins>
            <w:ins w:id="1288" w:author="Rafi Aziizi" w:date="2021-11-12T14:43:00Z">
              <w:r>
                <w:t>guru</w:t>
              </w:r>
            </w:ins>
            <w:ins w:id="1289"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1290"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291" w:author="Rafi Aziizi" w:date="2021-11-12T14:42:00Z"/>
                <w:b/>
              </w:rPr>
            </w:pPr>
            <w:ins w:id="1292" w:author="Rafi Aziizi" w:date="2021-11-12T14:42:00Z">
              <w:r w:rsidRPr="0044182F">
                <w:rPr>
                  <w:b/>
                </w:rPr>
                <w:t>Main Course</w:t>
              </w:r>
            </w:ins>
          </w:p>
        </w:tc>
      </w:tr>
      <w:tr w:rsidR="001F2641" w:rsidRPr="0044182F" w14:paraId="5D3EE41F" w14:textId="77777777" w:rsidTr="001F2641">
        <w:trPr>
          <w:jc w:val="center"/>
          <w:ins w:id="1293"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294" w:author="Rafi Aziizi" w:date="2021-11-12T14:42:00Z"/>
                <w:b/>
              </w:rPr>
            </w:pPr>
            <w:proofErr w:type="spellStart"/>
            <w:ins w:id="1295"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1296" w:author="Rafi Aziizi" w:date="2021-11-12T14:42:00Z"/>
                <w:b/>
              </w:rPr>
            </w:pPr>
            <w:proofErr w:type="spellStart"/>
            <w:ins w:id="1297"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1298"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299" w:author="Rafi Aziizi" w:date="2021-11-12T14:42:00Z"/>
              </w:rPr>
            </w:pPr>
            <w:proofErr w:type="spellStart"/>
            <w:ins w:id="1300" w:author="Rafi Aziizi" w:date="2021-11-12T14:42:00Z">
              <w:r>
                <w:t>Memasuki</w:t>
              </w:r>
              <w:proofErr w:type="spellEnd"/>
              <w:r>
                <w:t xml:space="preserve"> menu “Data </w:t>
              </w:r>
            </w:ins>
            <w:ins w:id="1301" w:author="Rafi Aziizi" w:date="2021-11-12T14:43:00Z">
              <w:r>
                <w:t>Guru</w:t>
              </w:r>
            </w:ins>
            <w:ins w:id="1302" w:author="Rafi Aziizi" w:date="2021-11-12T14:42:00Z">
              <w:r>
                <w:t>”</w:t>
              </w:r>
            </w:ins>
          </w:p>
        </w:tc>
        <w:tc>
          <w:tcPr>
            <w:tcW w:w="3964" w:type="dxa"/>
            <w:vAlign w:val="center"/>
          </w:tcPr>
          <w:p w14:paraId="4AB2D5D7" w14:textId="77777777" w:rsidR="001F2641" w:rsidRPr="0044182F" w:rsidRDefault="001F2641" w:rsidP="001F2641">
            <w:pPr>
              <w:ind w:left="511"/>
              <w:rPr>
                <w:ins w:id="1303" w:author="Rafi Aziizi" w:date="2021-11-12T14:42:00Z"/>
              </w:rPr>
            </w:pPr>
          </w:p>
        </w:tc>
      </w:tr>
      <w:tr w:rsidR="001F2641" w:rsidRPr="0044182F" w14:paraId="0586B617" w14:textId="77777777" w:rsidTr="001F2641">
        <w:trPr>
          <w:jc w:val="center"/>
          <w:ins w:id="1304" w:author="Rafi Aziizi" w:date="2021-11-12T14:42:00Z"/>
        </w:trPr>
        <w:tc>
          <w:tcPr>
            <w:tcW w:w="3827" w:type="dxa"/>
            <w:vAlign w:val="center"/>
          </w:tcPr>
          <w:p w14:paraId="44673816" w14:textId="77777777" w:rsidR="001F2641" w:rsidRPr="0044182F" w:rsidRDefault="001F2641" w:rsidP="001F2641">
            <w:pPr>
              <w:ind w:left="510"/>
              <w:rPr>
                <w:ins w:id="1305"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306" w:author="Rafi Aziizi" w:date="2021-11-12T14:42:00Z"/>
              </w:rPr>
            </w:pPr>
            <w:proofErr w:type="spellStart"/>
            <w:ins w:id="1307" w:author="Rafi Aziizi" w:date="2021-11-12T14:42:00Z">
              <w:r>
                <w:t>Menampilkan</w:t>
              </w:r>
              <w:proofErr w:type="spellEnd"/>
              <w:r>
                <w:t xml:space="preserve"> </w:t>
              </w:r>
              <w:proofErr w:type="spellStart"/>
              <w:r>
                <w:t>seluruh</w:t>
              </w:r>
              <w:proofErr w:type="spellEnd"/>
              <w:r>
                <w:t xml:space="preserve"> data </w:t>
              </w:r>
            </w:ins>
            <w:ins w:id="1308" w:author="Rafi Aziizi" w:date="2021-11-12T14:43:00Z">
              <w:r>
                <w:t>Guru</w:t>
              </w:r>
            </w:ins>
          </w:p>
        </w:tc>
      </w:tr>
      <w:tr w:rsidR="001F2641" w:rsidRPr="0044182F" w14:paraId="4FA26AD6" w14:textId="77777777" w:rsidTr="001F2641">
        <w:trPr>
          <w:jc w:val="center"/>
          <w:ins w:id="1309"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310" w:author="Rafi Aziizi" w:date="2021-11-12T14:42:00Z"/>
              </w:rPr>
            </w:pPr>
            <w:proofErr w:type="spellStart"/>
            <w:ins w:id="1311" w:author="Rafi Aziizi" w:date="2021-11-12T14:42:00Z">
              <w:r>
                <w:t>Menghapus</w:t>
              </w:r>
              <w:proofErr w:type="spellEnd"/>
              <w:r>
                <w:t xml:space="preserve"> data </w:t>
              </w:r>
            </w:ins>
            <w:ins w:id="1312" w:author="Rafi Aziizi" w:date="2021-11-12T14:43:00Z">
              <w:r>
                <w:t>guru</w:t>
              </w:r>
            </w:ins>
            <w:ins w:id="1313"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1314" w:author="Rafi Aziizi" w:date="2021-11-12T14:42:00Z"/>
              </w:rPr>
            </w:pPr>
          </w:p>
        </w:tc>
      </w:tr>
      <w:tr w:rsidR="001F2641" w:rsidRPr="0044182F" w14:paraId="3C48E24E" w14:textId="77777777" w:rsidTr="001F2641">
        <w:trPr>
          <w:jc w:val="center"/>
          <w:ins w:id="1315" w:author="Rafi Aziizi" w:date="2021-11-12T14:42:00Z"/>
        </w:trPr>
        <w:tc>
          <w:tcPr>
            <w:tcW w:w="3827" w:type="dxa"/>
            <w:vAlign w:val="center"/>
          </w:tcPr>
          <w:p w14:paraId="24E976E0" w14:textId="77777777" w:rsidR="001F2641" w:rsidRDefault="001F2641" w:rsidP="001F2641">
            <w:pPr>
              <w:pStyle w:val="ListParagraph"/>
              <w:rPr>
                <w:ins w:id="1316"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317" w:author="Rafi Aziizi" w:date="2021-11-12T14:42:00Z"/>
              </w:rPr>
            </w:pPr>
            <w:proofErr w:type="spellStart"/>
            <w:ins w:id="1318" w:author="Rafi Aziizi" w:date="2021-11-12T14:42:00Z">
              <w:r>
                <w:t>Melakukan</w:t>
              </w:r>
              <w:proofErr w:type="spellEnd"/>
              <w:r>
                <w:t xml:space="preserve"> </w:t>
              </w:r>
              <w:proofErr w:type="spellStart"/>
              <w:r>
                <w:t>perubahan</w:t>
              </w:r>
              <w:proofErr w:type="spellEnd"/>
              <w:r>
                <w:t xml:space="preserve"> data </w:t>
              </w:r>
            </w:ins>
            <w:ins w:id="1319" w:author="Rafi Aziizi" w:date="2021-11-12T14:43:00Z">
              <w:r w:rsidR="00522ADB">
                <w:t>guru</w:t>
              </w:r>
            </w:ins>
            <w:ins w:id="1320"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1321"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322" w:author="Rafi Aziizi" w:date="2021-11-12T14:42:00Z"/>
                <w:b/>
                <w:bCs/>
              </w:rPr>
            </w:pPr>
            <w:proofErr w:type="spellStart"/>
            <w:ins w:id="1323"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1324"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325" w:author="Rafi Aziizi" w:date="2021-11-12T14:42:00Z"/>
                <w:b/>
                <w:bCs/>
              </w:rPr>
            </w:pPr>
            <w:proofErr w:type="spellStart"/>
            <w:ins w:id="1326" w:author="Rafi Aziizi" w:date="2021-11-12T14:42:00Z">
              <w:r w:rsidRPr="001B1AF9">
                <w:rPr>
                  <w:b/>
                  <w:bCs/>
                </w:rPr>
                <w:lastRenderedPageBreak/>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327" w:author="Rafi Aziizi" w:date="2021-11-12T14:42:00Z"/>
                <w:b/>
                <w:bCs/>
              </w:rPr>
            </w:pPr>
            <w:proofErr w:type="spellStart"/>
            <w:ins w:id="1328"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1329" w:author="Rafi Aziizi" w:date="2021-11-12T14:42:00Z"/>
        </w:trPr>
        <w:tc>
          <w:tcPr>
            <w:tcW w:w="3827" w:type="dxa"/>
            <w:vAlign w:val="center"/>
          </w:tcPr>
          <w:p w14:paraId="0A1AB611" w14:textId="5755120C" w:rsidR="001F2641" w:rsidRDefault="001F2641" w:rsidP="001F2641">
            <w:pPr>
              <w:ind w:left="360"/>
              <w:rPr>
                <w:ins w:id="1330" w:author="Rafi Aziizi" w:date="2021-11-12T14:42:00Z"/>
              </w:rPr>
            </w:pPr>
            <w:ins w:id="1331"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332" w:author="Rafi Aziizi" w:date="2021-11-12T14:43:00Z">
              <w:r w:rsidR="00522ADB">
                <w:t>guru</w:t>
              </w:r>
            </w:ins>
            <w:ins w:id="1333"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1334" w:author="Rafi Aziizi" w:date="2021-11-12T14:42:00Z"/>
              </w:rPr>
            </w:pPr>
          </w:p>
        </w:tc>
      </w:tr>
      <w:tr w:rsidR="001F2641" w14:paraId="03F6D861" w14:textId="77777777" w:rsidTr="001F2641">
        <w:trPr>
          <w:jc w:val="center"/>
          <w:ins w:id="1335" w:author="Rafi Aziizi" w:date="2021-11-12T14:42:00Z"/>
        </w:trPr>
        <w:tc>
          <w:tcPr>
            <w:tcW w:w="3827" w:type="dxa"/>
            <w:vAlign w:val="center"/>
          </w:tcPr>
          <w:p w14:paraId="0AB3361F" w14:textId="77777777" w:rsidR="001F2641" w:rsidRDefault="001F2641" w:rsidP="001F2641">
            <w:pPr>
              <w:pStyle w:val="ListParagraph"/>
              <w:ind w:left="450"/>
              <w:rPr>
                <w:ins w:id="1336" w:author="Rafi Aziizi" w:date="2021-11-12T14:42:00Z"/>
              </w:rPr>
            </w:pPr>
          </w:p>
        </w:tc>
        <w:tc>
          <w:tcPr>
            <w:tcW w:w="3964" w:type="dxa"/>
            <w:vAlign w:val="center"/>
          </w:tcPr>
          <w:p w14:paraId="182FFC82" w14:textId="36B62DCB" w:rsidR="001F2641" w:rsidRDefault="001F2641" w:rsidP="001F2641">
            <w:pPr>
              <w:spacing w:after="160"/>
              <w:ind w:left="360"/>
              <w:rPr>
                <w:ins w:id="1337" w:author="Rafi Aziizi" w:date="2021-11-12T14:42:00Z"/>
              </w:rPr>
            </w:pPr>
            <w:ins w:id="1338"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339" w:author="Rafi Aziizi" w:date="2021-11-12T14:43:00Z">
              <w:r w:rsidR="00522ADB">
                <w:t>guru</w:t>
              </w:r>
            </w:ins>
            <w:ins w:id="1340"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1341" w:author="Rafi Aziizi" w:date="2021-11-12T14:37:00Z"/>
        </w:rPr>
      </w:pPr>
    </w:p>
    <w:p w14:paraId="14CCC8DA" w14:textId="3C1EC5F5" w:rsidR="001F2641" w:rsidRDefault="001F2641" w:rsidP="001F2641">
      <w:pPr>
        <w:ind w:left="66"/>
        <w:rPr>
          <w:ins w:id="1342" w:author="Rafi Aziizi" w:date="2021-11-12T14:37:00Z"/>
        </w:rPr>
      </w:pPr>
      <w:ins w:id="1343" w:author="Rafi Aziizi" w:date="2021-11-12T14:37:00Z">
        <w:r>
          <w:t xml:space="preserve">c. </w:t>
        </w:r>
      </w:ins>
      <w:proofErr w:type="spellStart"/>
      <w:ins w:id="1344" w:author="Rafi Aziizi" w:date="2021-11-12T14:45:00Z">
        <w:r w:rsidR="00522ADB">
          <w:t>Skenario</w:t>
        </w:r>
        <w:proofErr w:type="spellEnd"/>
        <w:r w:rsidR="00522ADB">
          <w:t xml:space="preserve"> </w:t>
        </w:r>
      </w:ins>
      <w:ins w:id="1345" w:author="Rafi Aziizi" w:date="2021-11-12T14:37:00Z">
        <w:r>
          <w:t>Edit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346" w:author="Rafi Aziizi" w:date="2021-11-12T14:37:00Z"/>
        </w:trPr>
        <w:tc>
          <w:tcPr>
            <w:tcW w:w="3827" w:type="dxa"/>
            <w:shd w:val="clear" w:color="auto" w:fill="F2EE98"/>
            <w:vAlign w:val="center"/>
          </w:tcPr>
          <w:p w14:paraId="37D63F88" w14:textId="77777777" w:rsidR="001F2641" w:rsidRPr="0044182F" w:rsidRDefault="001F2641" w:rsidP="001F2641">
            <w:pPr>
              <w:rPr>
                <w:ins w:id="1347" w:author="Rafi Aziizi" w:date="2021-11-12T14:37:00Z"/>
                <w:b/>
              </w:rPr>
            </w:pPr>
            <w:ins w:id="1348"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349" w:author="Rafi Aziizi" w:date="2021-11-12T14:37:00Z"/>
              </w:rPr>
            </w:pPr>
            <w:ins w:id="1350" w:author="Rafi Aziizi" w:date="2021-11-12T14:37:00Z">
              <w:r>
                <w:t xml:space="preserve">Edit </w:t>
              </w:r>
            </w:ins>
            <w:ins w:id="1351" w:author="Rafi Aziizi" w:date="2021-11-12T14:38:00Z">
              <w:r>
                <w:t>Guru</w:t>
              </w:r>
            </w:ins>
          </w:p>
        </w:tc>
      </w:tr>
      <w:tr w:rsidR="001F2641" w:rsidRPr="002F6C1D" w14:paraId="4A32897E" w14:textId="77777777" w:rsidTr="001F2641">
        <w:trPr>
          <w:jc w:val="center"/>
          <w:ins w:id="1352" w:author="Rafi Aziizi" w:date="2021-11-12T14:37:00Z"/>
        </w:trPr>
        <w:tc>
          <w:tcPr>
            <w:tcW w:w="3827" w:type="dxa"/>
            <w:vAlign w:val="center"/>
          </w:tcPr>
          <w:p w14:paraId="10039E7F" w14:textId="77777777" w:rsidR="001F2641" w:rsidRPr="0044182F" w:rsidRDefault="001F2641" w:rsidP="001F2641">
            <w:pPr>
              <w:rPr>
                <w:ins w:id="1353" w:author="Rafi Aziizi" w:date="2021-11-12T14:37:00Z"/>
                <w:b/>
              </w:rPr>
            </w:pPr>
            <w:ins w:id="1354"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355" w:author="Rafi Aziizi" w:date="2021-11-12T14:37:00Z"/>
              </w:rPr>
            </w:pPr>
            <w:ins w:id="1356" w:author="Rafi Aziizi" w:date="2021-11-12T14:37:00Z">
              <w:r>
                <w:t>RC1</w:t>
              </w:r>
            </w:ins>
            <w:ins w:id="1357" w:author="Rafi Aziizi" w:date="2021-11-12T14:38:00Z">
              <w:r>
                <w:t>3</w:t>
              </w:r>
            </w:ins>
          </w:p>
        </w:tc>
      </w:tr>
      <w:tr w:rsidR="001F2641" w:rsidRPr="000C722D" w14:paraId="5B5F9D4E" w14:textId="77777777" w:rsidTr="001F2641">
        <w:trPr>
          <w:jc w:val="center"/>
          <w:ins w:id="1358" w:author="Rafi Aziizi" w:date="2021-11-12T14:37:00Z"/>
        </w:trPr>
        <w:tc>
          <w:tcPr>
            <w:tcW w:w="3827" w:type="dxa"/>
            <w:vAlign w:val="center"/>
          </w:tcPr>
          <w:p w14:paraId="0FD190F3" w14:textId="77777777" w:rsidR="001F2641" w:rsidRPr="0044182F" w:rsidRDefault="001F2641" w:rsidP="001F2641">
            <w:pPr>
              <w:rPr>
                <w:ins w:id="1359" w:author="Rafi Aziizi" w:date="2021-11-12T14:37:00Z"/>
                <w:b/>
              </w:rPr>
            </w:pPr>
            <w:ins w:id="1360" w:author="Rafi Aziizi" w:date="2021-11-12T14:37:00Z">
              <w:r w:rsidRPr="0044182F">
                <w:rPr>
                  <w:b/>
                </w:rPr>
                <w:t>Description</w:t>
              </w:r>
            </w:ins>
          </w:p>
        </w:tc>
        <w:tc>
          <w:tcPr>
            <w:tcW w:w="3964" w:type="dxa"/>
          </w:tcPr>
          <w:p w14:paraId="75B27C83" w14:textId="11BBEEA1" w:rsidR="001F2641" w:rsidRPr="000C722D" w:rsidRDefault="001F2641" w:rsidP="001F2641">
            <w:pPr>
              <w:rPr>
                <w:ins w:id="1361" w:author="Rafi Aziizi" w:date="2021-11-12T14:37:00Z"/>
              </w:rPr>
            </w:pPr>
            <w:ins w:id="1362"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363" w:author="Rafi Aziizi" w:date="2021-11-12T14:38:00Z">
              <w:r>
                <w:t>guru</w:t>
              </w:r>
            </w:ins>
            <w:ins w:id="1364"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1365" w:author="Rafi Aziizi" w:date="2021-11-12T14:38:00Z">
              <w:r>
                <w:t>guru</w:t>
              </w:r>
            </w:ins>
            <w:ins w:id="1366" w:author="Rafi Aziizi" w:date="2021-11-12T14:37:00Z">
              <w:r>
                <w:t>.</w:t>
              </w:r>
            </w:ins>
          </w:p>
        </w:tc>
      </w:tr>
      <w:tr w:rsidR="001F2641" w:rsidRPr="002F6C1D" w14:paraId="39D4B5FF" w14:textId="77777777" w:rsidTr="001F2641">
        <w:trPr>
          <w:jc w:val="center"/>
          <w:ins w:id="1367" w:author="Rafi Aziizi" w:date="2021-11-12T14:37:00Z"/>
        </w:trPr>
        <w:tc>
          <w:tcPr>
            <w:tcW w:w="3827" w:type="dxa"/>
            <w:vAlign w:val="center"/>
          </w:tcPr>
          <w:p w14:paraId="7E22B2F1" w14:textId="77777777" w:rsidR="001F2641" w:rsidRPr="0044182F" w:rsidRDefault="001F2641" w:rsidP="001F2641">
            <w:pPr>
              <w:rPr>
                <w:ins w:id="1368" w:author="Rafi Aziizi" w:date="2021-11-12T14:37:00Z"/>
                <w:b/>
              </w:rPr>
            </w:pPr>
            <w:ins w:id="1369"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370" w:author="Rafi Aziizi" w:date="2021-11-12T14:37:00Z"/>
              </w:rPr>
            </w:pPr>
            <w:ins w:id="1371" w:author="Rafi Aziizi" w:date="2021-11-12T14:37:00Z">
              <w:r>
                <w:t>Bag.IT, Guru BK.</w:t>
              </w:r>
            </w:ins>
          </w:p>
        </w:tc>
      </w:tr>
      <w:tr w:rsidR="001F2641" w:rsidRPr="0044182F" w14:paraId="6D00B266" w14:textId="77777777" w:rsidTr="001F2641">
        <w:trPr>
          <w:jc w:val="center"/>
          <w:ins w:id="1372" w:author="Rafi Aziizi" w:date="2021-11-12T14:37:00Z"/>
        </w:trPr>
        <w:tc>
          <w:tcPr>
            <w:tcW w:w="3827" w:type="dxa"/>
            <w:vAlign w:val="center"/>
          </w:tcPr>
          <w:p w14:paraId="3056D932" w14:textId="77777777" w:rsidR="001F2641" w:rsidRPr="0044182F" w:rsidRDefault="001F2641" w:rsidP="001F2641">
            <w:pPr>
              <w:rPr>
                <w:ins w:id="1373" w:author="Rafi Aziizi" w:date="2021-11-12T14:37:00Z"/>
                <w:b/>
              </w:rPr>
            </w:pPr>
            <w:ins w:id="1374"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375" w:author="Rafi Aziizi" w:date="2021-11-12T14:37:00Z"/>
                <w:i/>
                <w:iCs/>
              </w:rPr>
            </w:pPr>
            <w:ins w:id="1376" w:author="Rafi Aziizi" w:date="2021-11-12T14:37:00Z">
              <w:r>
                <w:rPr>
                  <w:i/>
                  <w:iCs/>
                </w:rPr>
                <w:t>Conditional</w:t>
              </w:r>
            </w:ins>
          </w:p>
        </w:tc>
      </w:tr>
      <w:tr w:rsidR="001F2641" w:rsidRPr="0044182F" w14:paraId="5BA5462F" w14:textId="77777777" w:rsidTr="001F2641">
        <w:trPr>
          <w:jc w:val="center"/>
          <w:ins w:id="1377" w:author="Rafi Aziizi" w:date="2021-11-12T14:37:00Z"/>
        </w:trPr>
        <w:tc>
          <w:tcPr>
            <w:tcW w:w="3827" w:type="dxa"/>
            <w:vAlign w:val="center"/>
          </w:tcPr>
          <w:p w14:paraId="4EC8E7DE" w14:textId="77777777" w:rsidR="001F2641" w:rsidRPr="0044182F" w:rsidRDefault="001F2641" w:rsidP="001F2641">
            <w:pPr>
              <w:rPr>
                <w:ins w:id="1378" w:author="Rafi Aziizi" w:date="2021-11-12T14:37:00Z"/>
                <w:b/>
              </w:rPr>
            </w:pPr>
            <w:ins w:id="1379"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380" w:author="Rafi Aziizi" w:date="2021-11-12T14:37:00Z"/>
              </w:rPr>
            </w:pPr>
            <w:ins w:id="1381" w:author="Rafi Aziizi" w:date="2021-11-12T14:37:00Z">
              <w:r>
                <w:t>-</w:t>
              </w:r>
            </w:ins>
          </w:p>
        </w:tc>
      </w:tr>
      <w:tr w:rsidR="001F2641" w:rsidRPr="0081005E" w14:paraId="02CEBEB3" w14:textId="77777777" w:rsidTr="001F2641">
        <w:trPr>
          <w:jc w:val="center"/>
          <w:ins w:id="1382" w:author="Rafi Aziizi" w:date="2021-11-12T14:37:00Z"/>
        </w:trPr>
        <w:tc>
          <w:tcPr>
            <w:tcW w:w="3827" w:type="dxa"/>
            <w:vAlign w:val="center"/>
          </w:tcPr>
          <w:p w14:paraId="6E8256F5" w14:textId="77777777" w:rsidR="001F2641" w:rsidRPr="0044182F" w:rsidRDefault="001F2641" w:rsidP="001F2641">
            <w:pPr>
              <w:rPr>
                <w:ins w:id="1383" w:author="Rafi Aziizi" w:date="2021-11-12T14:37:00Z"/>
                <w:b/>
              </w:rPr>
            </w:pPr>
            <w:ins w:id="1384"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385" w:author="Rafi Aziizi" w:date="2021-11-12T14:37:00Z"/>
                <w:i/>
                <w:iCs/>
              </w:rPr>
            </w:pPr>
            <w:ins w:id="1386" w:author="Rafi Aziizi" w:date="2021-11-12T14:37:00Z">
              <w:r>
                <w:t xml:space="preserve">Data </w:t>
              </w:r>
            </w:ins>
            <w:ins w:id="1387" w:author="Rafi Aziizi" w:date="2021-11-12T14:38:00Z">
              <w:r>
                <w:t>guru</w:t>
              </w:r>
            </w:ins>
            <w:ins w:id="1388"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1389" w:author="Rafi Aziizi" w:date="2021-11-12T14:37:00Z"/>
        </w:trPr>
        <w:tc>
          <w:tcPr>
            <w:tcW w:w="3827" w:type="dxa"/>
            <w:vAlign w:val="center"/>
          </w:tcPr>
          <w:p w14:paraId="5076951F" w14:textId="77777777" w:rsidR="001F2641" w:rsidRPr="0044182F" w:rsidRDefault="001F2641" w:rsidP="001F2641">
            <w:pPr>
              <w:rPr>
                <w:ins w:id="1390" w:author="Rafi Aziizi" w:date="2021-11-12T14:37:00Z"/>
                <w:b/>
              </w:rPr>
            </w:pPr>
            <w:ins w:id="1391"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392" w:author="Rafi Aziizi" w:date="2021-11-12T14:37:00Z"/>
              </w:rPr>
            </w:pPr>
            <w:proofErr w:type="spellStart"/>
            <w:ins w:id="1393" w:author="Rafi Aziizi" w:date="2021-11-12T14:37:00Z">
              <w:r>
                <w:t>Perubahan</w:t>
              </w:r>
              <w:proofErr w:type="spellEnd"/>
              <w:r>
                <w:t xml:space="preserve"> data </w:t>
              </w:r>
              <w:proofErr w:type="spellStart"/>
              <w:r>
                <w:t>identitas</w:t>
              </w:r>
              <w:proofErr w:type="spellEnd"/>
              <w:r>
                <w:t xml:space="preserve"> </w:t>
              </w:r>
            </w:ins>
            <w:ins w:id="1394" w:author="Rafi Aziizi" w:date="2021-11-12T14:38:00Z">
              <w:r>
                <w:t>guru</w:t>
              </w:r>
            </w:ins>
            <w:ins w:id="1395" w:author="Rafi Aziizi" w:date="2021-11-12T14:37:00Z">
              <w:r>
                <w:t xml:space="preserve"> </w:t>
              </w:r>
            </w:ins>
          </w:p>
        </w:tc>
      </w:tr>
      <w:tr w:rsidR="001F2641" w:rsidRPr="0044182F" w14:paraId="24F986D4" w14:textId="77777777" w:rsidTr="001F2641">
        <w:trPr>
          <w:jc w:val="center"/>
          <w:ins w:id="1396"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397" w:author="Rafi Aziizi" w:date="2021-11-12T14:37:00Z"/>
                <w:b/>
              </w:rPr>
            </w:pPr>
            <w:ins w:id="1398" w:author="Rafi Aziizi" w:date="2021-11-12T14:37:00Z">
              <w:r w:rsidRPr="0044182F">
                <w:rPr>
                  <w:b/>
                </w:rPr>
                <w:t>Main Course</w:t>
              </w:r>
            </w:ins>
          </w:p>
        </w:tc>
      </w:tr>
      <w:tr w:rsidR="001F2641" w:rsidRPr="0044182F" w14:paraId="071F94FF" w14:textId="77777777" w:rsidTr="001F2641">
        <w:trPr>
          <w:jc w:val="center"/>
          <w:ins w:id="1399"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400" w:author="Rafi Aziizi" w:date="2021-11-12T14:37:00Z"/>
                <w:b/>
              </w:rPr>
            </w:pPr>
            <w:proofErr w:type="spellStart"/>
            <w:ins w:id="1401"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1402" w:author="Rafi Aziizi" w:date="2021-11-12T14:37:00Z"/>
                <w:b/>
              </w:rPr>
            </w:pPr>
            <w:proofErr w:type="spellStart"/>
            <w:ins w:id="1403"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1404" w:author="Rafi Aziizi" w:date="2021-11-12T14:37:00Z"/>
        </w:trPr>
        <w:tc>
          <w:tcPr>
            <w:tcW w:w="3827" w:type="dxa"/>
            <w:vAlign w:val="center"/>
          </w:tcPr>
          <w:p w14:paraId="61A3BDFF" w14:textId="1C36E6C9" w:rsidR="001F2641" w:rsidRPr="0044182F" w:rsidRDefault="001F2641" w:rsidP="001F2641">
            <w:pPr>
              <w:numPr>
                <w:ilvl w:val="0"/>
                <w:numId w:val="80"/>
              </w:numPr>
              <w:spacing w:after="160"/>
              <w:rPr>
                <w:ins w:id="1405" w:author="Rafi Aziizi" w:date="2021-11-12T14:37:00Z"/>
              </w:rPr>
            </w:pPr>
            <w:proofErr w:type="spellStart"/>
            <w:ins w:id="1406" w:author="Rafi Aziizi" w:date="2021-11-12T14:37:00Z">
              <w:r>
                <w:t>Memasuki</w:t>
              </w:r>
              <w:proofErr w:type="spellEnd"/>
              <w:r>
                <w:t xml:space="preserve"> menu “Data </w:t>
              </w:r>
            </w:ins>
            <w:ins w:id="1407" w:author="Rafi Aziizi" w:date="2021-11-12T14:39:00Z">
              <w:r>
                <w:t>G</w:t>
              </w:r>
            </w:ins>
            <w:ins w:id="1408" w:author="Rafi Aziizi" w:date="2021-11-12T14:38:00Z">
              <w:r>
                <w:t>uru</w:t>
              </w:r>
            </w:ins>
            <w:ins w:id="1409" w:author="Rafi Aziizi" w:date="2021-11-12T14:37:00Z">
              <w:r>
                <w:t>”</w:t>
              </w:r>
            </w:ins>
          </w:p>
        </w:tc>
        <w:tc>
          <w:tcPr>
            <w:tcW w:w="3964" w:type="dxa"/>
            <w:vAlign w:val="center"/>
          </w:tcPr>
          <w:p w14:paraId="61BCC4CA" w14:textId="77777777" w:rsidR="001F2641" w:rsidRPr="0044182F" w:rsidRDefault="001F2641" w:rsidP="001F2641">
            <w:pPr>
              <w:ind w:left="511"/>
              <w:rPr>
                <w:ins w:id="1410" w:author="Rafi Aziizi" w:date="2021-11-12T14:37:00Z"/>
              </w:rPr>
            </w:pPr>
          </w:p>
        </w:tc>
      </w:tr>
      <w:tr w:rsidR="001F2641" w:rsidRPr="0044182F" w14:paraId="1F26DA05" w14:textId="77777777" w:rsidTr="001F2641">
        <w:trPr>
          <w:jc w:val="center"/>
          <w:ins w:id="1411" w:author="Rafi Aziizi" w:date="2021-11-12T14:37:00Z"/>
        </w:trPr>
        <w:tc>
          <w:tcPr>
            <w:tcW w:w="3827" w:type="dxa"/>
            <w:vAlign w:val="center"/>
          </w:tcPr>
          <w:p w14:paraId="377FB527" w14:textId="77777777" w:rsidR="001F2641" w:rsidRPr="0044182F" w:rsidRDefault="001F2641" w:rsidP="001F2641">
            <w:pPr>
              <w:ind w:left="510"/>
              <w:rPr>
                <w:ins w:id="1412" w:author="Rafi Aziizi" w:date="2021-11-12T14:37:00Z"/>
              </w:rPr>
            </w:pPr>
          </w:p>
        </w:tc>
        <w:tc>
          <w:tcPr>
            <w:tcW w:w="3964" w:type="dxa"/>
            <w:vAlign w:val="center"/>
          </w:tcPr>
          <w:p w14:paraId="3955799A" w14:textId="5795ACA9" w:rsidR="001F2641" w:rsidRPr="0044182F" w:rsidRDefault="001F2641" w:rsidP="001F2641">
            <w:pPr>
              <w:numPr>
                <w:ilvl w:val="0"/>
                <w:numId w:val="80"/>
              </w:numPr>
              <w:spacing w:after="160"/>
              <w:ind w:left="511"/>
              <w:rPr>
                <w:ins w:id="1413" w:author="Rafi Aziizi" w:date="2021-11-12T14:37:00Z"/>
              </w:rPr>
            </w:pPr>
            <w:proofErr w:type="spellStart"/>
            <w:ins w:id="1414" w:author="Rafi Aziizi" w:date="2021-11-12T14:37:00Z">
              <w:r>
                <w:t>Menampilkan</w:t>
              </w:r>
              <w:proofErr w:type="spellEnd"/>
              <w:r>
                <w:t xml:space="preserve"> </w:t>
              </w:r>
              <w:proofErr w:type="spellStart"/>
              <w:r>
                <w:t>seluruh</w:t>
              </w:r>
              <w:proofErr w:type="spellEnd"/>
              <w:r>
                <w:t xml:space="preserve"> data </w:t>
              </w:r>
            </w:ins>
            <w:ins w:id="1415" w:author="Rafi Aziizi" w:date="2021-11-12T14:38:00Z">
              <w:r>
                <w:t>guru</w:t>
              </w:r>
            </w:ins>
          </w:p>
        </w:tc>
      </w:tr>
      <w:tr w:rsidR="001F2641" w:rsidRPr="0044182F" w14:paraId="28E709CE" w14:textId="77777777" w:rsidTr="001F2641">
        <w:trPr>
          <w:jc w:val="center"/>
          <w:ins w:id="1416" w:author="Rafi Aziizi" w:date="2021-11-12T14:37:00Z"/>
        </w:trPr>
        <w:tc>
          <w:tcPr>
            <w:tcW w:w="3827" w:type="dxa"/>
            <w:vAlign w:val="center"/>
          </w:tcPr>
          <w:p w14:paraId="3086B9D3" w14:textId="692C790C" w:rsidR="001F2641" w:rsidRPr="0044182F" w:rsidRDefault="001F2641" w:rsidP="001F2641">
            <w:pPr>
              <w:pStyle w:val="ListParagraph"/>
              <w:numPr>
                <w:ilvl w:val="0"/>
                <w:numId w:val="80"/>
              </w:numPr>
              <w:rPr>
                <w:ins w:id="1417" w:author="Rafi Aziizi" w:date="2021-11-12T14:37:00Z"/>
              </w:rPr>
            </w:pPr>
            <w:proofErr w:type="spellStart"/>
            <w:ins w:id="1418" w:author="Rafi Aziizi" w:date="2021-11-12T14:37:00Z">
              <w:r>
                <w:t>Menekan</w:t>
              </w:r>
              <w:proofErr w:type="spellEnd"/>
              <w:r>
                <w:t xml:space="preserve"> </w:t>
              </w:r>
              <w:proofErr w:type="spellStart"/>
              <w:r>
                <w:t>tombol</w:t>
              </w:r>
              <w:proofErr w:type="spellEnd"/>
              <w:r>
                <w:t xml:space="preserve"> “</w:t>
              </w:r>
            </w:ins>
            <w:ins w:id="1419" w:author="Rafi Aziizi" w:date="2021-11-12T14:39:00Z">
              <w:r>
                <w:t>P</w:t>
              </w:r>
            </w:ins>
            <w:ins w:id="1420" w:author="Rafi Aziizi" w:date="2021-11-12T14:37:00Z">
              <w:r>
                <w:t xml:space="preserve">rofile </w:t>
              </w:r>
            </w:ins>
            <w:ins w:id="1421" w:author="Rafi Aziizi" w:date="2021-11-12T14:39:00Z">
              <w:r>
                <w:t>G</w:t>
              </w:r>
            </w:ins>
            <w:ins w:id="1422" w:author="Rafi Aziizi" w:date="2021-11-12T14:38:00Z">
              <w:r>
                <w:t>uru</w:t>
              </w:r>
            </w:ins>
            <w:ins w:id="1423" w:author="Rafi Aziizi" w:date="2021-11-12T14:37:00Z">
              <w:r>
                <w:t>”</w:t>
              </w:r>
            </w:ins>
          </w:p>
        </w:tc>
        <w:tc>
          <w:tcPr>
            <w:tcW w:w="3964" w:type="dxa"/>
            <w:vAlign w:val="center"/>
          </w:tcPr>
          <w:p w14:paraId="3B939C7C" w14:textId="77777777" w:rsidR="001F2641" w:rsidRDefault="001F2641" w:rsidP="001F2641">
            <w:pPr>
              <w:spacing w:after="160"/>
              <w:ind w:left="511"/>
              <w:rPr>
                <w:ins w:id="1424" w:author="Rafi Aziizi" w:date="2021-11-12T14:37:00Z"/>
              </w:rPr>
            </w:pPr>
          </w:p>
        </w:tc>
      </w:tr>
      <w:tr w:rsidR="001F2641" w:rsidRPr="0044182F" w14:paraId="0CD3ABCE" w14:textId="77777777" w:rsidTr="001F2641">
        <w:trPr>
          <w:jc w:val="center"/>
          <w:ins w:id="1425" w:author="Rafi Aziizi" w:date="2021-11-12T14:37:00Z"/>
        </w:trPr>
        <w:tc>
          <w:tcPr>
            <w:tcW w:w="3827" w:type="dxa"/>
            <w:vAlign w:val="center"/>
          </w:tcPr>
          <w:p w14:paraId="426FE5A0" w14:textId="77777777" w:rsidR="001F2641" w:rsidRDefault="001F2641" w:rsidP="001F2641">
            <w:pPr>
              <w:pStyle w:val="ListParagraph"/>
              <w:rPr>
                <w:ins w:id="1426" w:author="Rafi Aziizi" w:date="2021-11-12T14:37:00Z"/>
              </w:rPr>
            </w:pPr>
          </w:p>
        </w:tc>
        <w:tc>
          <w:tcPr>
            <w:tcW w:w="3964" w:type="dxa"/>
            <w:vAlign w:val="center"/>
          </w:tcPr>
          <w:p w14:paraId="59C8F108" w14:textId="79C1B96B" w:rsidR="001F2641" w:rsidRDefault="001F2641" w:rsidP="001F2641">
            <w:pPr>
              <w:pStyle w:val="ListParagraph"/>
              <w:numPr>
                <w:ilvl w:val="0"/>
                <w:numId w:val="80"/>
              </w:numPr>
              <w:spacing w:after="160"/>
              <w:rPr>
                <w:ins w:id="1427" w:author="Rafi Aziizi" w:date="2021-11-12T14:37:00Z"/>
              </w:rPr>
            </w:pPr>
            <w:proofErr w:type="spellStart"/>
            <w:ins w:id="1428" w:author="Rafi Aziizi" w:date="2021-11-12T14:37:00Z">
              <w:r>
                <w:t>Menampilkan</w:t>
              </w:r>
              <w:proofErr w:type="spellEnd"/>
              <w:r>
                <w:t xml:space="preserve"> data </w:t>
              </w:r>
              <w:proofErr w:type="spellStart"/>
              <w:r>
                <w:t>identitas</w:t>
              </w:r>
              <w:proofErr w:type="spellEnd"/>
              <w:r>
                <w:t xml:space="preserve"> </w:t>
              </w:r>
            </w:ins>
            <w:ins w:id="1429" w:author="Rafi Aziizi" w:date="2021-11-12T14:38:00Z">
              <w:r>
                <w:t>guru</w:t>
              </w:r>
            </w:ins>
            <w:ins w:id="1430"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1431" w:author="Rafi Aziizi" w:date="2021-11-12T14:37:00Z"/>
        </w:trPr>
        <w:tc>
          <w:tcPr>
            <w:tcW w:w="3827" w:type="dxa"/>
            <w:vAlign w:val="center"/>
          </w:tcPr>
          <w:p w14:paraId="2F72C6E4" w14:textId="323DAF32" w:rsidR="001F2641" w:rsidRDefault="001F2641" w:rsidP="001F2641">
            <w:pPr>
              <w:pStyle w:val="ListParagraph"/>
              <w:numPr>
                <w:ilvl w:val="0"/>
                <w:numId w:val="80"/>
              </w:numPr>
              <w:rPr>
                <w:ins w:id="1432" w:author="Rafi Aziizi" w:date="2021-11-12T14:37:00Z"/>
              </w:rPr>
            </w:pPr>
            <w:proofErr w:type="spellStart"/>
            <w:ins w:id="1433" w:author="Rafi Aziizi" w:date="2021-11-12T14:37:00Z">
              <w:r>
                <w:lastRenderedPageBreak/>
                <w:t>Melakukan</w:t>
              </w:r>
              <w:proofErr w:type="spellEnd"/>
              <w:r>
                <w:t xml:space="preserve"> </w:t>
              </w:r>
              <w:proofErr w:type="spellStart"/>
              <w:r>
                <w:t>perubahan</w:t>
              </w:r>
              <w:proofErr w:type="spellEnd"/>
              <w:r>
                <w:t xml:space="preserve"> data </w:t>
              </w:r>
            </w:ins>
            <w:ins w:id="1434" w:author="Rafi Aziizi" w:date="2021-11-12T14:39:00Z">
              <w:r>
                <w:t>guru</w:t>
              </w:r>
            </w:ins>
          </w:p>
        </w:tc>
        <w:tc>
          <w:tcPr>
            <w:tcW w:w="3964" w:type="dxa"/>
            <w:vAlign w:val="center"/>
          </w:tcPr>
          <w:p w14:paraId="6144F67D" w14:textId="77777777" w:rsidR="001F2641" w:rsidRDefault="001F2641" w:rsidP="001F2641">
            <w:pPr>
              <w:spacing w:after="160"/>
              <w:rPr>
                <w:ins w:id="1435" w:author="Rafi Aziizi" w:date="2021-11-12T14:37:00Z"/>
              </w:rPr>
            </w:pPr>
          </w:p>
        </w:tc>
      </w:tr>
      <w:tr w:rsidR="001F2641" w:rsidRPr="0044182F" w14:paraId="4C2C2132" w14:textId="77777777" w:rsidTr="001F2641">
        <w:trPr>
          <w:jc w:val="center"/>
          <w:ins w:id="1436" w:author="Rafi Aziizi" w:date="2021-11-12T14:37:00Z"/>
        </w:trPr>
        <w:tc>
          <w:tcPr>
            <w:tcW w:w="3827" w:type="dxa"/>
            <w:vAlign w:val="center"/>
          </w:tcPr>
          <w:p w14:paraId="78BB6C8E" w14:textId="77777777" w:rsidR="001F2641" w:rsidRDefault="001F2641" w:rsidP="001F2641">
            <w:pPr>
              <w:rPr>
                <w:ins w:id="1437" w:author="Rafi Aziizi" w:date="2021-11-12T14:37:00Z"/>
              </w:rPr>
            </w:pPr>
          </w:p>
        </w:tc>
        <w:tc>
          <w:tcPr>
            <w:tcW w:w="3964" w:type="dxa"/>
            <w:vAlign w:val="center"/>
          </w:tcPr>
          <w:p w14:paraId="49408B48" w14:textId="77ACC8AC" w:rsidR="001F2641" w:rsidRDefault="001F2641" w:rsidP="001F2641">
            <w:pPr>
              <w:pStyle w:val="ListParagraph"/>
              <w:numPr>
                <w:ilvl w:val="0"/>
                <w:numId w:val="80"/>
              </w:numPr>
              <w:spacing w:after="160"/>
              <w:rPr>
                <w:ins w:id="1438" w:author="Rafi Aziizi" w:date="2021-11-12T14:37:00Z"/>
              </w:rPr>
            </w:pPr>
            <w:proofErr w:type="spellStart"/>
            <w:ins w:id="1439" w:author="Rafi Aziizi" w:date="2021-11-12T14:37:00Z">
              <w:r>
                <w:t>Menyimpan</w:t>
              </w:r>
              <w:proofErr w:type="spellEnd"/>
              <w:r>
                <w:t xml:space="preserve"> data </w:t>
              </w:r>
            </w:ins>
            <w:ins w:id="1440" w:author="Rafi Aziizi" w:date="2021-11-12T14:39:00Z">
              <w:r>
                <w:t>guru</w:t>
              </w:r>
            </w:ins>
            <w:ins w:id="1441"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1442"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443" w:author="Rafi Aziizi" w:date="2021-11-12T14:37:00Z"/>
                <w:b/>
                <w:bCs/>
              </w:rPr>
            </w:pPr>
            <w:proofErr w:type="spellStart"/>
            <w:ins w:id="1444"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1445"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446" w:author="Rafi Aziizi" w:date="2021-11-12T14:37:00Z"/>
                <w:b/>
                <w:bCs/>
              </w:rPr>
            </w:pPr>
            <w:proofErr w:type="spellStart"/>
            <w:ins w:id="1447"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448" w:author="Rafi Aziizi" w:date="2021-11-12T14:37:00Z"/>
                <w:b/>
                <w:bCs/>
              </w:rPr>
            </w:pPr>
            <w:proofErr w:type="spellStart"/>
            <w:ins w:id="1449"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1450" w:author="Rafi Aziizi" w:date="2021-11-12T14:37:00Z"/>
        </w:trPr>
        <w:tc>
          <w:tcPr>
            <w:tcW w:w="3827" w:type="dxa"/>
            <w:vAlign w:val="center"/>
          </w:tcPr>
          <w:p w14:paraId="511A9F71" w14:textId="68C091DE" w:rsidR="001F2641" w:rsidRDefault="001F2641" w:rsidP="001F2641">
            <w:pPr>
              <w:ind w:left="360"/>
              <w:rPr>
                <w:ins w:id="1451" w:author="Rafi Aziizi" w:date="2021-11-12T14:37:00Z"/>
              </w:rPr>
            </w:pPr>
            <w:ins w:id="1452"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453" w:author="Rafi Aziizi" w:date="2021-11-12T14:39:00Z">
              <w:r>
                <w:t>guru</w:t>
              </w:r>
            </w:ins>
            <w:ins w:id="1454"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1455" w:author="Rafi Aziizi" w:date="2021-11-12T14:37:00Z"/>
              </w:rPr>
            </w:pPr>
          </w:p>
        </w:tc>
      </w:tr>
      <w:tr w:rsidR="001F2641" w14:paraId="40CD3F98" w14:textId="77777777" w:rsidTr="001F2641">
        <w:trPr>
          <w:jc w:val="center"/>
          <w:ins w:id="1456" w:author="Rafi Aziizi" w:date="2021-11-12T14:37:00Z"/>
        </w:trPr>
        <w:tc>
          <w:tcPr>
            <w:tcW w:w="3827" w:type="dxa"/>
            <w:vAlign w:val="center"/>
          </w:tcPr>
          <w:p w14:paraId="3F0CA7C7" w14:textId="77777777" w:rsidR="001F2641" w:rsidRDefault="001F2641" w:rsidP="001F2641">
            <w:pPr>
              <w:pStyle w:val="ListParagraph"/>
              <w:ind w:left="450"/>
              <w:rPr>
                <w:ins w:id="1457" w:author="Rafi Aziizi" w:date="2021-11-12T14:37:00Z"/>
              </w:rPr>
            </w:pPr>
          </w:p>
        </w:tc>
        <w:tc>
          <w:tcPr>
            <w:tcW w:w="3964" w:type="dxa"/>
            <w:vAlign w:val="center"/>
          </w:tcPr>
          <w:p w14:paraId="638D5A47" w14:textId="116CE648" w:rsidR="001F2641" w:rsidRDefault="001F2641" w:rsidP="001F2641">
            <w:pPr>
              <w:spacing w:after="160"/>
              <w:ind w:left="360"/>
              <w:rPr>
                <w:ins w:id="1458" w:author="Rafi Aziizi" w:date="2021-11-12T14:37:00Z"/>
              </w:rPr>
            </w:pPr>
            <w:ins w:id="1459"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460" w:author="Rafi Aziizi" w:date="2021-11-12T14:39:00Z">
              <w:r>
                <w:t>guru</w:t>
              </w:r>
            </w:ins>
            <w:ins w:id="1461"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1462" w:author="Rafi Aziizi" w:date="2021-11-12T14:37:00Z"/>
        </w:rPr>
      </w:pPr>
    </w:p>
    <w:p w14:paraId="5175CE68" w14:textId="780786F5" w:rsidR="001F2641" w:rsidRDefault="001F2641" w:rsidP="001F2641">
      <w:pPr>
        <w:ind w:left="66"/>
        <w:pPrChange w:id="1463" w:author="Rafi Aziizi" w:date="2021-11-12T14:36:00Z">
          <w:pPr>
            <w:pStyle w:val="ListParagraph"/>
            <w:numPr>
              <w:numId w:val="25"/>
            </w:numPr>
            <w:ind w:left="426" w:hanging="360"/>
          </w:pPr>
        </w:pPrChange>
      </w:pPr>
      <w:ins w:id="1464" w:author="Rafi Aziizi" w:date="2021-11-12T14:37:00Z">
        <w:r>
          <w:t xml:space="preserve">d. </w:t>
        </w:r>
      </w:ins>
      <w:proofErr w:type="spellStart"/>
      <w:ins w:id="1465" w:author="Rafi Aziizi" w:date="2021-11-12T14:45:00Z">
        <w:r w:rsidR="00522ADB">
          <w:t>Skenario</w:t>
        </w:r>
        <w:proofErr w:type="spellEnd"/>
        <w:r w:rsidR="00522ADB">
          <w:t xml:space="preserve"> </w:t>
        </w:r>
      </w:ins>
      <w:proofErr w:type="spellStart"/>
      <w:ins w:id="1466" w:author="Rafi Aziizi" w:date="2021-11-12T14:37:00Z">
        <w:r>
          <w:t>Lihat</w:t>
        </w:r>
        <w:proofErr w:type="spellEnd"/>
        <w:r>
          <w:t xml:space="preserve"> Guru</w:t>
        </w:r>
      </w:ins>
    </w:p>
    <w:p w14:paraId="1E533932" w14:textId="29C4D1EA" w:rsidR="00117601" w:rsidRDefault="00117601" w:rsidP="005B790F">
      <w:pPr>
        <w:pStyle w:val="Caption"/>
        <w:keepNext/>
        <w:jc w:val="center"/>
      </w:pPr>
      <w:bookmarkStart w:id="1467"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proofErr w:type="spellStart"/>
      <w:r w:rsidRPr="00E15FFB">
        <w:t>Skenario</w:t>
      </w:r>
      <w:proofErr w:type="spellEnd"/>
      <w:r w:rsidRPr="00E15FFB">
        <w:t xml:space="preserve"> Use Case </w:t>
      </w:r>
      <w:proofErr w:type="spellStart"/>
      <w:r w:rsidRPr="00E15FFB">
        <w:t>Kelola</w:t>
      </w:r>
      <w:proofErr w:type="spellEnd"/>
      <w:r w:rsidRPr="00E15FFB">
        <w:t xml:space="preserve"> </w:t>
      </w:r>
      <w:r>
        <w:t>Guru</w:t>
      </w:r>
      <w:bookmarkEnd w:id="146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468" w:author="Rafi Aziizi" w:date="2021-11-12T14:37:00Z">
              <w:r w:rsidDel="001F2641">
                <w:delText xml:space="preserve">Kelola </w:delText>
              </w:r>
            </w:del>
            <w:ins w:id="1469"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470"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r>
                <w:t>guru</w:t>
              </w:r>
              <w:r>
                <w:t xml:space="preserve"> </w:t>
              </w:r>
              <w:proofErr w:type="spellStart"/>
              <w:r>
                <w:t>untuk</w:t>
              </w:r>
              <w:proofErr w:type="spellEnd"/>
              <w:r>
                <w:t xml:space="preserve"> </w:t>
              </w:r>
              <w:proofErr w:type="spellStart"/>
              <w:r>
                <w:t>melihat</w:t>
              </w:r>
              <w:proofErr w:type="spellEnd"/>
              <w:r>
                <w:t xml:space="preserve"> data </w:t>
              </w:r>
              <w:r>
                <w:t>guru</w:t>
              </w:r>
              <w:r>
                <w:t>.</w:t>
              </w:r>
            </w:ins>
            <w:del w:id="147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472" w:author="Rafi Aziizi" w:date="2021-11-12T14:46:00Z">
              <w:r w:rsidDel="00522ADB">
                <w:delText>Data tetap pada kondisi biasa</w:delText>
              </w:r>
            </w:del>
            <w:ins w:id="147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474" w:author="Rafi Aziizi" w:date="2021-11-12T14:46:00Z">
              <w:r w:rsidDel="00522ADB">
                <w:delText>telah dikelola atau diedit</w:delText>
              </w:r>
            </w:del>
            <w:ins w:id="1475"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476" w:author="Rafi Aziizi" w:date="2021-11-12T10:47:00Z">
              <w:r w:rsidDel="007C5FA9">
                <w:delText>Aktor masuk kedalam</w:delText>
              </w:r>
            </w:del>
            <w:proofErr w:type="spellStart"/>
            <w:ins w:id="1477"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rsidP="00522ADB">
            <w:pPr>
              <w:pStyle w:val="ListParagraph"/>
              <w:ind w:left="455"/>
            </w:pPr>
            <w:ins w:id="1478" w:author="Rafi Aziizi" w:date="2021-11-12T14:47:00Z">
              <w:r>
                <w:t xml:space="preserve">2a. </w:t>
              </w:r>
              <w:proofErr w:type="spellStart"/>
              <w:r>
                <w:t>Memasukan</w:t>
              </w:r>
              <w:proofErr w:type="spellEnd"/>
              <w:r>
                <w:t xml:space="preserve"> data </w:t>
              </w:r>
              <w:r>
                <w:t>guru</w:t>
              </w:r>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479"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rsidP="00522ADB">
            <w:pPr>
              <w:pStyle w:val="ListParagraph"/>
              <w:spacing w:after="160"/>
              <w:ind w:left="468"/>
            </w:pPr>
          </w:p>
        </w:tc>
      </w:tr>
      <w:tr w:rsidR="00522ADB" w14:paraId="366BF855" w14:textId="77777777" w:rsidTr="003E4796">
        <w:trPr>
          <w:jc w:val="center"/>
        </w:trPr>
        <w:tc>
          <w:tcPr>
            <w:tcW w:w="3827" w:type="dxa"/>
            <w:vAlign w:val="center"/>
          </w:tcPr>
          <w:p w14:paraId="343C6929" w14:textId="77777777" w:rsidR="00522ADB" w:rsidRDefault="00522ADB" w:rsidP="00522ADB">
            <w:pPr>
              <w:pStyle w:val="ListParagraph"/>
              <w:ind w:left="450"/>
            </w:pPr>
          </w:p>
        </w:tc>
        <w:tc>
          <w:tcPr>
            <w:tcW w:w="3964" w:type="dxa"/>
            <w:vAlign w:val="center"/>
          </w:tcPr>
          <w:p w14:paraId="0C9B21CA" w14:textId="1AAA3759" w:rsidR="00522ADB" w:rsidRDefault="00522ADB" w:rsidP="00522ADB">
            <w:pPr>
              <w:pStyle w:val="ListParagraph"/>
              <w:spacing w:after="160"/>
              <w:ind w:left="468"/>
            </w:pPr>
            <w:ins w:id="1480"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r>
                <w:t>guru</w:t>
              </w:r>
              <w:r>
                <w:t xml:space="preserve"> </w:t>
              </w:r>
              <w:proofErr w:type="spellStart"/>
              <w:r>
                <w:t>tidak</w:t>
              </w:r>
              <w:proofErr w:type="spellEnd"/>
              <w:r>
                <w:t xml:space="preserve"> </w:t>
              </w:r>
              <w:proofErr w:type="spellStart"/>
              <w:r>
                <w:t>ditemukan</w:t>
              </w:r>
            </w:ins>
            <w:proofErr w:type="spellEnd"/>
            <w:del w:id="148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482"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rsidP="00522ADB">
      <w:pPr>
        <w:ind w:firstLine="426"/>
        <w:rPr>
          <w:ins w:id="1483" w:author="Rafi Aziizi" w:date="2021-11-12T14:47:00Z"/>
        </w:rPr>
        <w:pPrChange w:id="1484" w:author="Rafi Aziizi" w:date="2021-11-12T14:49:00Z">
          <w:pPr>
            <w:pStyle w:val="ListParagraph"/>
            <w:numPr>
              <w:numId w:val="25"/>
            </w:numPr>
            <w:ind w:left="426" w:hanging="360"/>
          </w:pPr>
        </w:pPrChange>
      </w:pPr>
      <w:ins w:id="1485"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1486" w:author="Rafi Aziizi" w:date="2021-11-12T14:57:00Z">
        <w:r w:rsidR="005D5AD6">
          <w:t>walikelas</w:t>
        </w:r>
      </w:ins>
      <w:proofErr w:type="spellEnd"/>
      <w:ins w:id="1487"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1488" w:author="Rafi Aziizi" w:date="2021-11-12T14:57:00Z">
        <w:r w:rsidR="005D5AD6">
          <w:t>walikelas</w:t>
        </w:r>
      </w:ins>
      <w:proofErr w:type="spellEnd"/>
      <w:ins w:id="1489" w:author="Rafi Aziizi" w:date="2021-11-12T14:48:00Z">
        <w:r>
          <w:t xml:space="preserve">, </w:t>
        </w:r>
        <w:proofErr w:type="spellStart"/>
        <w:r>
          <w:t>hapus</w:t>
        </w:r>
        <w:proofErr w:type="spellEnd"/>
        <w:r>
          <w:t xml:space="preserve"> </w:t>
        </w:r>
      </w:ins>
      <w:proofErr w:type="spellStart"/>
      <w:ins w:id="1490" w:author="Rafi Aziizi" w:date="2021-11-12T14:57:00Z">
        <w:r w:rsidR="005D5AD6">
          <w:t>walikelas</w:t>
        </w:r>
      </w:ins>
      <w:proofErr w:type="spellEnd"/>
      <w:ins w:id="1491" w:author="Rafi Aziizi" w:date="2021-11-12T14:48:00Z">
        <w:r>
          <w:t xml:space="preserve">, edit </w:t>
        </w:r>
      </w:ins>
      <w:proofErr w:type="spellStart"/>
      <w:ins w:id="1492" w:author="Rafi Aziizi" w:date="2021-11-12T14:57:00Z">
        <w:r w:rsidR="005D5AD6">
          <w:t>walikelas</w:t>
        </w:r>
        <w:proofErr w:type="spellEnd"/>
        <w:r w:rsidR="005D5AD6">
          <w:t xml:space="preserve"> </w:t>
        </w:r>
      </w:ins>
      <w:ins w:id="1493" w:author="Rafi Aziizi" w:date="2021-11-12T14:48:00Z">
        <w:r>
          <w:t xml:space="preserve">dan </w:t>
        </w:r>
        <w:proofErr w:type="spellStart"/>
        <w:r>
          <w:t>lihat</w:t>
        </w:r>
        <w:proofErr w:type="spellEnd"/>
        <w:r>
          <w:t xml:space="preserve"> </w:t>
        </w:r>
      </w:ins>
      <w:proofErr w:type="spellStart"/>
      <w:ins w:id="1494" w:author="Rafi Aziizi" w:date="2021-11-12T14:57:00Z">
        <w:r w:rsidR="005D5AD6">
          <w:t>walikelas</w:t>
        </w:r>
      </w:ins>
      <w:proofErr w:type="spellEnd"/>
      <w:ins w:id="1495"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51A60A7" w14:textId="1BE18AA6" w:rsidR="00522ADB" w:rsidRDefault="00522ADB" w:rsidP="00522ADB">
      <w:pPr>
        <w:ind w:left="66"/>
        <w:rPr>
          <w:ins w:id="1496" w:author="Rafi Aziizi" w:date="2021-11-12T14:52:00Z"/>
        </w:rPr>
      </w:pPr>
      <w:ins w:id="1497"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498" w:author="Rafi Aziizi" w:date="2021-11-12T14:52:00Z"/>
        </w:trPr>
        <w:tc>
          <w:tcPr>
            <w:tcW w:w="3827" w:type="dxa"/>
            <w:shd w:val="clear" w:color="auto" w:fill="F2EE98"/>
            <w:vAlign w:val="center"/>
          </w:tcPr>
          <w:p w14:paraId="66350642" w14:textId="77777777" w:rsidR="00522ADB" w:rsidRPr="0044182F" w:rsidRDefault="00522ADB" w:rsidP="00C70CAF">
            <w:pPr>
              <w:rPr>
                <w:ins w:id="1499" w:author="Rafi Aziizi" w:date="2021-11-12T14:52:00Z"/>
                <w:b/>
              </w:rPr>
            </w:pPr>
            <w:ins w:id="1500"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501" w:author="Rafi Aziizi" w:date="2021-11-12T14:52:00Z"/>
              </w:rPr>
            </w:pPr>
            <w:proofErr w:type="spellStart"/>
            <w:ins w:id="1502" w:author="Rafi Aziizi" w:date="2021-11-12T14:52:00Z">
              <w:r>
                <w:t>Tambah</w:t>
              </w:r>
              <w:proofErr w:type="spellEnd"/>
              <w:r>
                <w:t xml:space="preserve"> </w:t>
              </w:r>
              <w:proofErr w:type="spellStart"/>
              <w:r>
                <w:t>Walikelas</w:t>
              </w:r>
              <w:proofErr w:type="spellEnd"/>
            </w:ins>
          </w:p>
        </w:tc>
      </w:tr>
      <w:tr w:rsidR="00522ADB" w:rsidRPr="002F6C1D" w14:paraId="5EA97668" w14:textId="77777777" w:rsidTr="00C70CAF">
        <w:trPr>
          <w:jc w:val="center"/>
          <w:ins w:id="1503" w:author="Rafi Aziizi" w:date="2021-11-12T14:52:00Z"/>
        </w:trPr>
        <w:tc>
          <w:tcPr>
            <w:tcW w:w="3827" w:type="dxa"/>
            <w:vAlign w:val="center"/>
          </w:tcPr>
          <w:p w14:paraId="1F649F2C" w14:textId="77777777" w:rsidR="00522ADB" w:rsidRPr="0044182F" w:rsidRDefault="00522ADB" w:rsidP="00C70CAF">
            <w:pPr>
              <w:rPr>
                <w:ins w:id="1504" w:author="Rafi Aziizi" w:date="2021-11-12T14:52:00Z"/>
                <w:b/>
              </w:rPr>
            </w:pPr>
            <w:ins w:id="1505"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506" w:author="Rafi Aziizi" w:date="2021-11-12T14:52:00Z"/>
              </w:rPr>
            </w:pPr>
            <w:ins w:id="1507" w:author="Rafi Aziizi" w:date="2021-11-12T14:52:00Z">
              <w:r>
                <w:t>RC1</w:t>
              </w:r>
              <w:r>
                <w:t>4</w:t>
              </w:r>
            </w:ins>
          </w:p>
        </w:tc>
      </w:tr>
      <w:tr w:rsidR="00522ADB" w:rsidRPr="000C722D" w14:paraId="3403D84B" w14:textId="77777777" w:rsidTr="00C70CAF">
        <w:trPr>
          <w:jc w:val="center"/>
          <w:ins w:id="1508" w:author="Rafi Aziizi" w:date="2021-11-12T14:52:00Z"/>
        </w:trPr>
        <w:tc>
          <w:tcPr>
            <w:tcW w:w="3827" w:type="dxa"/>
            <w:vAlign w:val="center"/>
          </w:tcPr>
          <w:p w14:paraId="26306F7D" w14:textId="77777777" w:rsidR="00522ADB" w:rsidRPr="0044182F" w:rsidRDefault="00522ADB" w:rsidP="00C70CAF">
            <w:pPr>
              <w:rPr>
                <w:ins w:id="1509" w:author="Rafi Aziizi" w:date="2021-11-12T14:52:00Z"/>
                <w:b/>
              </w:rPr>
            </w:pPr>
            <w:ins w:id="1510" w:author="Rafi Aziizi" w:date="2021-11-12T14:52:00Z">
              <w:r w:rsidRPr="0044182F">
                <w:rPr>
                  <w:b/>
                </w:rPr>
                <w:t>Description</w:t>
              </w:r>
            </w:ins>
          </w:p>
        </w:tc>
        <w:tc>
          <w:tcPr>
            <w:tcW w:w="3964" w:type="dxa"/>
          </w:tcPr>
          <w:p w14:paraId="2B31E3FB" w14:textId="48F23781" w:rsidR="00522ADB" w:rsidRPr="000C722D" w:rsidRDefault="00522ADB" w:rsidP="00C70CAF">
            <w:pPr>
              <w:rPr>
                <w:ins w:id="1511" w:author="Rafi Aziizi" w:date="2021-11-12T14:52:00Z"/>
              </w:rPr>
            </w:pPr>
            <w:ins w:id="1512"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C70CAF">
        <w:trPr>
          <w:jc w:val="center"/>
          <w:ins w:id="1513" w:author="Rafi Aziizi" w:date="2021-11-12T14:52:00Z"/>
        </w:trPr>
        <w:tc>
          <w:tcPr>
            <w:tcW w:w="3827" w:type="dxa"/>
            <w:vAlign w:val="center"/>
          </w:tcPr>
          <w:p w14:paraId="128D935C" w14:textId="77777777" w:rsidR="00522ADB" w:rsidRPr="0044182F" w:rsidRDefault="00522ADB" w:rsidP="00C70CAF">
            <w:pPr>
              <w:rPr>
                <w:ins w:id="1514" w:author="Rafi Aziizi" w:date="2021-11-12T14:52:00Z"/>
                <w:b/>
              </w:rPr>
            </w:pPr>
            <w:ins w:id="1515"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516" w:author="Rafi Aziizi" w:date="2021-11-12T14:52:00Z"/>
              </w:rPr>
            </w:pPr>
            <w:ins w:id="1517" w:author="Rafi Aziizi" w:date="2021-11-12T14:52:00Z">
              <w:r>
                <w:t>Bag.IT, Guru BK.</w:t>
              </w:r>
            </w:ins>
          </w:p>
        </w:tc>
      </w:tr>
      <w:tr w:rsidR="00522ADB" w:rsidRPr="0044182F" w14:paraId="75367A09" w14:textId="77777777" w:rsidTr="00C70CAF">
        <w:trPr>
          <w:jc w:val="center"/>
          <w:ins w:id="1518" w:author="Rafi Aziizi" w:date="2021-11-12T14:52:00Z"/>
        </w:trPr>
        <w:tc>
          <w:tcPr>
            <w:tcW w:w="3827" w:type="dxa"/>
            <w:vAlign w:val="center"/>
          </w:tcPr>
          <w:p w14:paraId="7DDA1296" w14:textId="77777777" w:rsidR="00522ADB" w:rsidRPr="0044182F" w:rsidRDefault="00522ADB" w:rsidP="00C70CAF">
            <w:pPr>
              <w:rPr>
                <w:ins w:id="1519" w:author="Rafi Aziizi" w:date="2021-11-12T14:52:00Z"/>
                <w:b/>
              </w:rPr>
            </w:pPr>
            <w:ins w:id="1520"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521" w:author="Rafi Aziizi" w:date="2021-11-12T14:52:00Z"/>
                <w:i/>
                <w:iCs/>
              </w:rPr>
            </w:pPr>
            <w:ins w:id="1522" w:author="Rafi Aziizi" w:date="2021-11-12T14:52:00Z">
              <w:r>
                <w:rPr>
                  <w:i/>
                  <w:iCs/>
                </w:rPr>
                <w:t>Conditional</w:t>
              </w:r>
            </w:ins>
          </w:p>
        </w:tc>
      </w:tr>
      <w:tr w:rsidR="00522ADB" w:rsidRPr="0044182F" w14:paraId="5F273B7A" w14:textId="77777777" w:rsidTr="00C70CAF">
        <w:trPr>
          <w:jc w:val="center"/>
          <w:ins w:id="1523" w:author="Rafi Aziizi" w:date="2021-11-12T14:52:00Z"/>
        </w:trPr>
        <w:tc>
          <w:tcPr>
            <w:tcW w:w="3827" w:type="dxa"/>
            <w:vAlign w:val="center"/>
          </w:tcPr>
          <w:p w14:paraId="45F4AA33" w14:textId="77777777" w:rsidR="00522ADB" w:rsidRPr="0044182F" w:rsidRDefault="00522ADB" w:rsidP="00C70CAF">
            <w:pPr>
              <w:rPr>
                <w:ins w:id="1524" w:author="Rafi Aziizi" w:date="2021-11-12T14:52:00Z"/>
                <w:b/>
              </w:rPr>
            </w:pPr>
            <w:ins w:id="1525"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526" w:author="Rafi Aziizi" w:date="2021-11-12T14:52:00Z"/>
              </w:rPr>
            </w:pPr>
            <w:ins w:id="1527" w:author="Rafi Aziizi" w:date="2021-11-12T14:52:00Z">
              <w:r>
                <w:t>-</w:t>
              </w:r>
            </w:ins>
          </w:p>
        </w:tc>
      </w:tr>
      <w:tr w:rsidR="00522ADB" w:rsidRPr="0081005E" w14:paraId="5280CD5A" w14:textId="77777777" w:rsidTr="00C70CAF">
        <w:trPr>
          <w:jc w:val="center"/>
          <w:ins w:id="1528" w:author="Rafi Aziizi" w:date="2021-11-12T14:52:00Z"/>
        </w:trPr>
        <w:tc>
          <w:tcPr>
            <w:tcW w:w="3827" w:type="dxa"/>
            <w:vAlign w:val="center"/>
          </w:tcPr>
          <w:p w14:paraId="7F219D4B" w14:textId="77777777" w:rsidR="00522ADB" w:rsidRPr="0044182F" w:rsidRDefault="00522ADB" w:rsidP="00C70CAF">
            <w:pPr>
              <w:rPr>
                <w:ins w:id="1529" w:author="Rafi Aziizi" w:date="2021-11-12T14:52:00Z"/>
                <w:b/>
              </w:rPr>
            </w:pPr>
            <w:ins w:id="1530"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531" w:author="Rafi Aziizi" w:date="2021-11-12T14:52:00Z"/>
                <w:i/>
                <w:iCs/>
              </w:rPr>
            </w:pPr>
            <w:ins w:id="1532"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C70CAF">
        <w:trPr>
          <w:jc w:val="center"/>
          <w:ins w:id="1533" w:author="Rafi Aziizi" w:date="2021-11-12T14:52:00Z"/>
        </w:trPr>
        <w:tc>
          <w:tcPr>
            <w:tcW w:w="3827" w:type="dxa"/>
            <w:vAlign w:val="center"/>
          </w:tcPr>
          <w:p w14:paraId="3252DA40" w14:textId="77777777" w:rsidR="00522ADB" w:rsidRPr="0044182F" w:rsidRDefault="00522ADB" w:rsidP="00C70CAF">
            <w:pPr>
              <w:rPr>
                <w:ins w:id="1534" w:author="Rafi Aziizi" w:date="2021-11-12T14:52:00Z"/>
                <w:b/>
              </w:rPr>
            </w:pPr>
            <w:ins w:id="1535"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536" w:author="Rafi Aziizi" w:date="2021-11-12T14:52:00Z"/>
              </w:rPr>
            </w:pPr>
            <w:ins w:id="1537"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C70CAF">
        <w:trPr>
          <w:jc w:val="center"/>
          <w:ins w:id="1538"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539" w:author="Rafi Aziizi" w:date="2021-11-12T14:52:00Z"/>
                <w:b/>
              </w:rPr>
            </w:pPr>
            <w:ins w:id="1540" w:author="Rafi Aziizi" w:date="2021-11-12T14:52:00Z">
              <w:r w:rsidRPr="0044182F">
                <w:rPr>
                  <w:b/>
                </w:rPr>
                <w:t>Main Course</w:t>
              </w:r>
            </w:ins>
          </w:p>
        </w:tc>
      </w:tr>
      <w:tr w:rsidR="00522ADB" w:rsidRPr="0044182F" w14:paraId="2C0812A6" w14:textId="77777777" w:rsidTr="00C70CAF">
        <w:trPr>
          <w:jc w:val="center"/>
          <w:ins w:id="1541"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542" w:author="Rafi Aziizi" w:date="2021-11-12T14:52:00Z"/>
                <w:b/>
              </w:rPr>
            </w:pPr>
            <w:proofErr w:type="spellStart"/>
            <w:ins w:id="1543"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C70CAF">
            <w:pPr>
              <w:jc w:val="center"/>
              <w:rPr>
                <w:ins w:id="1544" w:author="Rafi Aziizi" w:date="2021-11-12T14:52:00Z"/>
                <w:b/>
              </w:rPr>
            </w:pPr>
            <w:proofErr w:type="spellStart"/>
            <w:ins w:id="1545"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C70CAF">
        <w:trPr>
          <w:jc w:val="center"/>
          <w:ins w:id="1546" w:author="Rafi Aziizi" w:date="2021-11-12T14:52:00Z"/>
        </w:trPr>
        <w:tc>
          <w:tcPr>
            <w:tcW w:w="3827" w:type="dxa"/>
            <w:vAlign w:val="center"/>
          </w:tcPr>
          <w:p w14:paraId="4CC03EAC" w14:textId="30039E27" w:rsidR="00522ADB" w:rsidRPr="0044182F" w:rsidRDefault="00522ADB" w:rsidP="00522ADB">
            <w:pPr>
              <w:numPr>
                <w:ilvl w:val="0"/>
                <w:numId w:val="85"/>
              </w:numPr>
              <w:spacing w:after="160"/>
              <w:rPr>
                <w:ins w:id="1547" w:author="Rafi Aziizi" w:date="2021-11-12T14:52:00Z"/>
              </w:rPr>
            </w:pPr>
            <w:proofErr w:type="spellStart"/>
            <w:ins w:id="1548"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rsidP="00C70CAF">
            <w:pPr>
              <w:ind w:left="511"/>
              <w:rPr>
                <w:ins w:id="1549" w:author="Rafi Aziizi" w:date="2021-11-12T14:52:00Z"/>
              </w:rPr>
            </w:pPr>
          </w:p>
        </w:tc>
      </w:tr>
      <w:tr w:rsidR="00522ADB" w:rsidRPr="0044182F" w14:paraId="2E632317" w14:textId="77777777" w:rsidTr="00C70CAF">
        <w:trPr>
          <w:jc w:val="center"/>
          <w:ins w:id="1550" w:author="Rafi Aziizi" w:date="2021-11-12T14:52:00Z"/>
        </w:trPr>
        <w:tc>
          <w:tcPr>
            <w:tcW w:w="3827" w:type="dxa"/>
            <w:vAlign w:val="center"/>
          </w:tcPr>
          <w:p w14:paraId="00E79986" w14:textId="77777777" w:rsidR="00522ADB" w:rsidRPr="0044182F" w:rsidRDefault="00522ADB" w:rsidP="00C70CAF">
            <w:pPr>
              <w:ind w:left="510"/>
              <w:rPr>
                <w:ins w:id="1551" w:author="Rafi Aziizi" w:date="2021-11-12T14:52:00Z"/>
              </w:rPr>
            </w:pPr>
          </w:p>
        </w:tc>
        <w:tc>
          <w:tcPr>
            <w:tcW w:w="3964" w:type="dxa"/>
            <w:vAlign w:val="center"/>
          </w:tcPr>
          <w:p w14:paraId="4FF969F8" w14:textId="7605C0E0" w:rsidR="00522ADB" w:rsidRPr="0044182F" w:rsidRDefault="00522ADB" w:rsidP="00522ADB">
            <w:pPr>
              <w:numPr>
                <w:ilvl w:val="0"/>
                <w:numId w:val="85"/>
              </w:numPr>
              <w:spacing w:after="160"/>
              <w:ind w:left="511"/>
              <w:rPr>
                <w:ins w:id="1552" w:author="Rafi Aziizi" w:date="2021-11-12T14:52:00Z"/>
              </w:rPr>
            </w:pPr>
            <w:proofErr w:type="spellStart"/>
            <w:ins w:id="1553"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C70CAF">
        <w:trPr>
          <w:jc w:val="center"/>
          <w:ins w:id="1554" w:author="Rafi Aziizi" w:date="2021-11-12T14:52:00Z"/>
        </w:trPr>
        <w:tc>
          <w:tcPr>
            <w:tcW w:w="3827" w:type="dxa"/>
            <w:vAlign w:val="center"/>
          </w:tcPr>
          <w:p w14:paraId="2C46000D" w14:textId="0D44D309" w:rsidR="00522ADB" w:rsidRPr="0044182F" w:rsidRDefault="00522ADB" w:rsidP="00522ADB">
            <w:pPr>
              <w:pStyle w:val="ListParagraph"/>
              <w:numPr>
                <w:ilvl w:val="0"/>
                <w:numId w:val="85"/>
              </w:numPr>
              <w:rPr>
                <w:ins w:id="1555" w:author="Rafi Aziizi" w:date="2021-11-12T14:52:00Z"/>
              </w:rPr>
            </w:pPr>
            <w:proofErr w:type="spellStart"/>
            <w:ins w:id="1556"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rsidP="00C70CAF">
            <w:pPr>
              <w:spacing w:after="160"/>
              <w:ind w:left="511"/>
              <w:rPr>
                <w:ins w:id="1557" w:author="Rafi Aziizi" w:date="2021-11-12T14:52:00Z"/>
              </w:rPr>
            </w:pPr>
          </w:p>
        </w:tc>
      </w:tr>
      <w:tr w:rsidR="00522ADB" w:rsidRPr="0044182F" w14:paraId="41BAA839" w14:textId="77777777" w:rsidTr="00C70CAF">
        <w:trPr>
          <w:jc w:val="center"/>
          <w:ins w:id="1558" w:author="Rafi Aziizi" w:date="2021-11-12T14:52:00Z"/>
        </w:trPr>
        <w:tc>
          <w:tcPr>
            <w:tcW w:w="3827" w:type="dxa"/>
            <w:vAlign w:val="center"/>
          </w:tcPr>
          <w:p w14:paraId="55BB330F" w14:textId="77777777" w:rsidR="00522ADB" w:rsidRDefault="00522ADB" w:rsidP="00C70CAF">
            <w:pPr>
              <w:pStyle w:val="ListParagraph"/>
              <w:rPr>
                <w:ins w:id="1559" w:author="Rafi Aziizi" w:date="2021-11-12T14:52:00Z"/>
              </w:rPr>
            </w:pPr>
          </w:p>
        </w:tc>
        <w:tc>
          <w:tcPr>
            <w:tcW w:w="3964" w:type="dxa"/>
            <w:vAlign w:val="center"/>
          </w:tcPr>
          <w:p w14:paraId="09A2B306" w14:textId="4729D6CB" w:rsidR="00522ADB" w:rsidRDefault="00522ADB" w:rsidP="00522ADB">
            <w:pPr>
              <w:pStyle w:val="ListParagraph"/>
              <w:numPr>
                <w:ilvl w:val="0"/>
                <w:numId w:val="85"/>
              </w:numPr>
              <w:spacing w:after="160"/>
              <w:rPr>
                <w:ins w:id="1560" w:author="Rafi Aziizi" w:date="2021-11-12T14:52:00Z"/>
              </w:rPr>
            </w:pPr>
            <w:proofErr w:type="spellStart"/>
            <w:ins w:id="1561"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C70CAF">
        <w:trPr>
          <w:jc w:val="center"/>
          <w:ins w:id="1562"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563" w:author="Rafi Aziizi" w:date="2021-11-12T14:52:00Z"/>
                <w:b/>
                <w:bCs/>
              </w:rPr>
            </w:pPr>
            <w:proofErr w:type="spellStart"/>
            <w:ins w:id="1564"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C70CAF">
        <w:trPr>
          <w:jc w:val="center"/>
          <w:ins w:id="1565"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566" w:author="Rafi Aziizi" w:date="2021-11-12T14:52:00Z"/>
                <w:b/>
                <w:bCs/>
              </w:rPr>
            </w:pPr>
            <w:proofErr w:type="spellStart"/>
            <w:ins w:id="1567"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568" w:author="Rafi Aziizi" w:date="2021-11-12T14:52:00Z"/>
                <w:b/>
                <w:bCs/>
              </w:rPr>
            </w:pPr>
            <w:proofErr w:type="spellStart"/>
            <w:ins w:id="1569"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C70CAF">
        <w:trPr>
          <w:jc w:val="center"/>
          <w:ins w:id="1570" w:author="Rafi Aziizi" w:date="2021-11-12T14:52:00Z"/>
        </w:trPr>
        <w:tc>
          <w:tcPr>
            <w:tcW w:w="3827" w:type="dxa"/>
            <w:vAlign w:val="center"/>
          </w:tcPr>
          <w:p w14:paraId="200D0841" w14:textId="73264B6B" w:rsidR="00522ADB" w:rsidRDefault="00522ADB" w:rsidP="00C70CAF">
            <w:pPr>
              <w:ind w:left="360"/>
              <w:rPr>
                <w:ins w:id="1571" w:author="Rafi Aziizi" w:date="2021-11-12T14:52:00Z"/>
              </w:rPr>
            </w:pPr>
            <w:ins w:id="1572"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rsidP="00C70CAF">
            <w:pPr>
              <w:pStyle w:val="ListParagraph"/>
              <w:spacing w:after="160"/>
              <w:ind w:left="468"/>
              <w:rPr>
                <w:ins w:id="1573" w:author="Rafi Aziizi" w:date="2021-11-12T14:52:00Z"/>
              </w:rPr>
            </w:pPr>
          </w:p>
        </w:tc>
      </w:tr>
      <w:tr w:rsidR="00522ADB" w14:paraId="779058AC" w14:textId="77777777" w:rsidTr="00C70CAF">
        <w:trPr>
          <w:jc w:val="center"/>
          <w:ins w:id="1574" w:author="Rafi Aziizi" w:date="2021-11-12T14:52:00Z"/>
        </w:trPr>
        <w:tc>
          <w:tcPr>
            <w:tcW w:w="3827" w:type="dxa"/>
            <w:vAlign w:val="center"/>
          </w:tcPr>
          <w:p w14:paraId="089232BA" w14:textId="77777777" w:rsidR="00522ADB" w:rsidRDefault="00522ADB" w:rsidP="00C70CAF">
            <w:pPr>
              <w:pStyle w:val="ListParagraph"/>
              <w:ind w:left="450"/>
              <w:rPr>
                <w:ins w:id="1575" w:author="Rafi Aziizi" w:date="2021-11-12T14:52:00Z"/>
              </w:rPr>
            </w:pPr>
          </w:p>
        </w:tc>
        <w:tc>
          <w:tcPr>
            <w:tcW w:w="3964" w:type="dxa"/>
            <w:vAlign w:val="center"/>
          </w:tcPr>
          <w:p w14:paraId="6BB0C55C" w14:textId="58F9E91B" w:rsidR="00522ADB" w:rsidRDefault="00522ADB" w:rsidP="00C70CAF">
            <w:pPr>
              <w:spacing w:after="160"/>
              <w:ind w:left="360"/>
              <w:rPr>
                <w:ins w:id="1576" w:author="Rafi Aziizi" w:date="2021-11-12T14:52:00Z"/>
              </w:rPr>
            </w:pPr>
            <w:ins w:id="1577"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1578" w:author="Rafi Aziizi" w:date="2021-11-12T14:47:00Z"/>
        </w:rPr>
      </w:pPr>
    </w:p>
    <w:p w14:paraId="01BC49EC" w14:textId="62CD7E51" w:rsidR="00522ADB" w:rsidRDefault="00522ADB" w:rsidP="00522ADB">
      <w:pPr>
        <w:ind w:left="66"/>
        <w:rPr>
          <w:ins w:id="1579" w:author="Rafi Aziizi" w:date="2021-11-12T14:51:00Z"/>
        </w:rPr>
      </w:pPr>
      <w:ins w:id="1580"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581" w:author="Rafi Aziizi" w:date="2021-11-12T14:51:00Z"/>
        </w:trPr>
        <w:tc>
          <w:tcPr>
            <w:tcW w:w="3827" w:type="dxa"/>
            <w:shd w:val="clear" w:color="auto" w:fill="F2EE98"/>
            <w:vAlign w:val="center"/>
          </w:tcPr>
          <w:p w14:paraId="74841475" w14:textId="77777777" w:rsidR="00522ADB" w:rsidRPr="0044182F" w:rsidRDefault="00522ADB" w:rsidP="00C70CAF">
            <w:pPr>
              <w:rPr>
                <w:ins w:id="1582" w:author="Rafi Aziizi" w:date="2021-11-12T14:51:00Z"/>
                <w:b/>
              </w:rPr>
            </w:pPr>
            <w:ins w:id="1583"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584" w:author="Rafi Aziizi" w:date="2021-11-12T14:51:00Z"/>
              </w:rPr>
            </w:pPr>
            <w:proofErr w:type="spellStart"/>
            <w:ins w:id="1585" w:author="Rafi Aziizi" w:date="2021-11-12T14:51:00Z">
              <w:r>
                <w:t>Hapus</w:t>
              </w:r>
              <w:proofErr w:type="spellEnd"/>
              <w:r>
                <w:t xml:space="preserve"> </w:t>
              </w:r>
              <w:proofErr w:type="spellStart"/>
              <w:r>
                <w:t>Walikelas</w:t>
              </w:r>
              <w:proofErr w:type="spellEnd"/>
            </w:ins>
          </w:p>
        </w:tc>
      </w:tr>
      <w:tr w:rsidR="00522ADB" w:rsidRPr="002F6C1D" w14:paraId="2C656F43" w14:textId="77777777" w:rsidTr="00C70CAF">
        <w:trPr>
          <w:jc w:val="center"/>
          <w:ins w:id="1586" w:author="Rafi Aziizi" w:date="2021-11-12T14:51:00Z"/>
        </w:trPr>
        <w:tc>
          <w:tcPr>
            <w:tcW w:w="3827" w:type="dxa"/>
            <w:vAlign w:val="center"/>
          </w:tcPr>
          <w:p w14:paraId="7A849930" w14:textId="77777777" w:rsidR="00522ADB" w:rsidRPr="0044182F" w:rsidRDefault="00522ADB" w:rsidP="00C70CAF">
            <w:pPr>
              <w:rPr>
                <w:ins w:id="1587" w:author="Rafi Aziizi" w:date="2021-11-12T14:51:00Z"/>
                <w:b/>
              </w:rPr>
            </w:pPr>
            <w:ins w:id="1588"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589" w:author="Rafi Aziizi" w:date="2021-11-12T14:51:00Z"/>
              </w:rPr>
            </w:pPr>
            <w:ins w:id="1590" w:author="Rafi Aziizi" w:date="2021-11-12T14:51:00Z">
              <w:r>
                <w:t>RC1</w:t>
              </w:r>
              <w:r>
                <w:t>4</w:t>
              </w:r>
            </w:ins>
          </w:p>
        </w:tc>
      </w:tr>
      <w:tr w:rsidR="00522ADB" w:rsidRPr="000C722D" w14:paraId="78FE0F16" w14:textId="77777777" w:rsidTr="00C70CAF">
        <w:trPr>
          <w:jc w:val="center"/>
          <w:ins w:id="1591" w:author="Rafi Aziizi" w:date="2021-11-12T14:51:00Z"/>
        </w:trPr>
        <w:tc>
          <w:tcPr>
            <w:tcW w:w="3827" w:type="dxa"/>
            <w:vAlign w:val="center"/>
          </w:tcPr>
          <w:p w14:paraId="4A6A1F20" w14:textId="77777777" w:rsidR="00522ADB" w:rsidRPr="0044182F" w:rsidRDefault="00522ADB" w:rsidP="00C70CAF">
            <w:pPr>
              <w:rPr>
                <w:ins w:id="1592" w:author="Rafi Aziizi" w:date="2021-11-12T14:51:00Z"/>
                <w:b/>
              </w:rPr>
            </w:pPr>
            <w:ins w:id="1593" w:author="Rafi Aziizi" w:date="2021-11-12T14:51:00Z">
              <w:r w:rsidRPr="0044182F">
                <w:rPr>
                  <w:b/>
                </w:rPr>
                <w:t>Description</w:t>
              </w:r>
            </w:ins>
          </w:p>
        </w:tc>
        <w:tc>
          <w:tcPr>
            <w:tcW w:w="3964" w:type="dxa"/>
          </w:tcPr>
          <w:p w14:paraId="6438FAE5" w14:textId="42C41A14" w:rsidR="00522ADB" w:rsidRPr="000C722D" w:rsidRDefault="00522ADB" w:rsidP="00C70CAF">
            <w:pPr>
              <w:rPr>
                <w:ins w:id="1594" w:author="Rafi Aziizi" w:date="2021-11-12T14:51:00Z"/>
              </w:rPr>
            </w:pPr>
            <w:ins w:id="1595"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C70CAF">
        <w:trPr>
          <w:jc w:val="center"/>
          <w:ins w:id="1596" w:author="Rafi Aziizi" w:date="2021-11-12T14:51:00Z"/>
        </w:trPr>
        <w:tc>
          <w:tcPr>
            <w:tcW w:w="3827" w:type="dxa"/>
            <w:vAlign w:val="center"/>
          </w:tcPr>
          <w:p w14:paraId="4595AE69" w14:textId="77777777" w:rsidR="00522ADB" w:rsidRPr="0044182F" w:rsidRDefault="00522ADB" w:rsidP="00C70CAF">
            <w:pPr>
              <w:rPr>
                <w:ins w:id="1597" w:author="Rafi Aziizi" w:date="2021-11-12T14:51:00Z"/>
                <w:b/>
              </w:rPr>
            </w:pPr>
            <w:ins w:id="1598"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599" w:author="Rafi Aziizi" w:date="2021-11-12T14:51:00Z"/>
              </w:rPr>
            </w:pPr>
            <w:ins w:id="1600" w:author="Rafi Aziizi" w:date="2021-11-12T14:51:00Z">
              <w:r>
                <w:t>Bag.IT, Guru BK.</w:t>
              </w:r>
            </w:ins>
          </w:p>
        </w:tc>
      </w:tr>
      <w:tr w:rsidR="00522ADB" w:rsidRPr="0044182F" w14:paraId="1488FA9F" w14:textId="77777777" w:rsidTr="00C70CAF">
        <w:trPr>
          <w:jc w:val="center"/>
          <w:ins w:id="1601" w:author="Rafi Aziizi" w:date="2021-11-12T14:51:00Z"/>
        </w:trPr>
        <w:tc>
          <w:tcPr>
            <w:tcW w:w="3827" w:type="dxa"/>
            <w:vAlign w:val="center"/>
          </w:tcPr>
          <w:p w14:paraId="292F440D" w14:textId="77777777" w:rsidR="00522ADB" w:rsidRPr="0044182F" w:rsidRDefault="00522ADB" w:rsidP="00C70CAF">
            <w:pPr>
              <w:rPr>
                <w:ins w:id="1602" w:author="Rafi Aziizi" w:date="2021-11-12T14:51:00Z"/>
                <w:b/>
              </w:rPr>
            </w:pPr>
            <w:ins w:id="1603"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604" w:author="Rafi Aziizi" w:date="2021-11-12T14:51:00Z"/>
                <w:i/>
                <w:iCs/>
              </w:rPr>
            </w:pPr>
            <w:ins w:id="1605" w:author="Rafi Aziizi" w:date="2021-11-12T14:51:00Z">
              <w:r>
                <w:rPr>
                  <w:i/>
                  <w:iCs/>
                </w:rPr>
                <w:t>Conditional</w:t>
              </w:r>
            </w:ins>
          </w:p>
        </w:tc>
      </w:tr>
      <w:tr w:rsidR="00522ADB" w:rsidRPr="0044182F" w14:paraId="0AB2CD15" w14:textId="77777777" w:rsidTr="00C70CAF">
        <w:trPr>
          <w:jc w:val="center"/>
          <w:ins w:id="1606" w:author="Rafi Aziizi" w:date="2021-11-12T14:51:00Z"/>
        </w:trPr>
        <w:tc>
          <w:tcPr>
            <w:tcW w:w="3827" w:type="dxa"/>
            <w:vAlign w:val="center"/>
          </w:tcPr>
          <w:p w14:paraId="6603746F" w14:textId="77777777" w:rsidR="00522ADB" w:rsidRPr="0044182F" w:rsidRDefault="00522ADB" w:rsidP="00C70CAF">
            <w:pPr>
              <w:rPr>
                <w:ins w:id="1607" w:author="Rafi Aziizi" w:date="2021-11-12T14:51:00Z"/>
                <w:b/>
              </w:rPr>
            </w:pPr>
            <w:ins w:id="1608"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609" w:author="Rafi Aziizi" w:date="2021-11-12T14:51:00Z"/>
              </w:rPr>
            </w:pPr>
            <w:ins w:id="1610" w:author="Rafi Aziizi" w:date="2021-11-12T14:51:00Z">
              <w:r>
                <w:t>-</w:t>
              </w:r>
            </w:ins>
          </w:p>
        </w:tc>
      </w:tr>
      <w:tr w:rsidR="00522ADB" w:rsidRPr="0081005E" w14:paraId="11753D85" w14:textId="77777777" w:rsidTr="00C70CAF">
        <w:trPr>
          <w:jc w:val="center"/>
          <w:ins w:id="1611" w:author="Rafi Aziizi" w:date="2021-11-12T14:51:00Z"/>
        </w:trPr>
        <w:tc>
          <w:tcPr>
            <w:tcW w:w="3827" w:type="dxa"/>
            <w:vAlign w:val="center"/>
          </w:tcPr>
          <w:p w14:paraId="08725B66" w14:textId="77777777" w:rsidR="00522ADB" w:rsidRPr="0044182F" w:rsidRDefault="00522ADB" w:rsidP="00C70CAF">
            <w:pPr>
              <w:rPr>
                <w:ins w:id="1612" w:author="Rafi Aziizi" w:date="2021-11-12T14:51:00Z"/>
                <w:b/>
              </w:rPr>
            </w:pPr>
            <w:ins w:id="1613"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614" w:author="Rafi Aziizi" w:date="2021-11-12T14:51:00Z"/>
                <w:i/>
                <w:iCs/>
              </w:rPr>
            </w:pPr>
            <w:ins w:id="1615"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C70CAF">
        <w:trPr>
          <w:jc w:val="center"/>
          <w:ins w:id="1616" w:author="Rafi Aziizi" w:date="2021-11-12T14:51:00Z"/>
        </w:trPr>
        <w:tc>
          <w:tcPr>
            <w:tcW w:w="3827" w:type="dxa"/>
            <w:vAlign w:val="center"/>
          </w:tcPr>
          <w:p w14:paraId="59C5C745" w14:textId="77777777" w:rsidR="00522ADB" w:rsidRPr="0044182F" w:rsidRDefault="00522ADB" w:rsidP="00C70CAF">
            <w:pPr>
              <w:rPr>
                <w:ins w:id="1617" w:author="Rafi Aziizi" w:date="2021-11-12T14:51:00Z"/>
                <w:b/>
              </w:rPr>
            </w:pPr>
            <w:ins w:id="1618"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619" w:author="Rafi Aziizi" w:date="2021-11-12T14:51:00Z"/>
              </w:rPr>
            </w:pPr>
            <w:proofErr w:type="spellStart"/>
            <w:ins w:id="1620"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C70CAF">
        <w:trPr>
          <w:jc w:val="center"/>
          <w:ins w:id="1621"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622" w:author="Rafi Aziizi" w:date="2021-11-12T14:51:00Z"/>
                <w:b/>
              </w:rPr>
            </w:pPr>
            <w:ins w:id="1623" w:author="Rafi Aziizi" w:date="2021-11-12T14:51:00Z">
              <w:r w:rsidRPr="0044182F">
                <w:rPr>
                  <w:b/>
                </w:rPr>
                <w:t>Main Course</w:t>
              </w:r>
            </w:ins>
          </w:p>
        </w:tc>
      </w:tr>
      <w:tr w:rsidR="00522ADB" w:rsidRPr="0044182F" w14:paraId="615DB5AC" w14:textId="77777777" w:rsidTr="00C70CAF">
        <w:trPr>
          <w:jc w:val="center"/>
          <w:ins w:id="1624"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625" w:author="Rafi Aziizi" w:date="2021-11-12T14:51:00Z"/>
                <w:b/>
              </w:rPr>
            </w:pPr>
            <w:proofErr w:type="spellStart"/>
            <w:ins w:id="1626"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C70CAF">
            <w:pPr>
              <w:jc w:val="center"/>
              <w:rPr>
                <w:ins w:id="1627" w:author="Rafi Aziizi" w:date="2021-11-12T14:51:00Z"/>
                <w:b/>
              </w:rPr>
            </w:pPr>
            <w:proofErr w:type="spellStart"/>
            <w:ins w:id="1628"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C70CAF">
        <w:trPr>
          <w:jc w:val="center"/>
          <w:ins w:id="162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630" w:author="Rafi Aziizi" w:date="2021-11-12T14:51:00Z"/>
              </w:rPr>
            </w:pPr>
            <w:proofErr w:type="spellStart"/>
            <w:ins w:id="1631" w:author="Rafi Aziizi" w:date="2021-11-12T14:51:00Z">
              <w:r>
                <w:lastRenderedPageBreak/>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C70CAF">
            <w:pPr>
              <w:ind w:left="511"/>
              <w:rPr>
                <w:ins w:id="1632" w:author="Rafi Aziizi" w:date="2021-11-12T14:51:00Z"/>
              </w:rPr>
            </w:pPr>
          </w:p>
        </w:tc>
      </w:tr>
      <w:tr w:rsidR="00522ADB" w:rsidRPr="0044182F" w14:paraId="3640E883" w14:textId="77777777" w:rsidTr="00C70CAF">
        <w:trPr>
          <w:jc w:val="center"/>
          <w:ins w:id="1633" w:author="Rafi Aziizi" w:date="2021-11-12T14:51:00Z"/>
        </w:trPr>
        <w:tc>
          <w:tcPr>
            <w:tcW w:w="3827" w:type="dxa"/>
            <w:vAlign w:val="center"/>
          </w:tcPr>
          <w:p w14:paraId="20E9D5C8" w14:textId="77777777" w:rsidR="00522ADB" w:rsidRPr="0044182F" w:rsidRDefault="00522ADB" w:rsidP="00C70CAF">
            <w:pPr>
              <w:ind w:left="510"/>
              <w:rPr>
                <w:ins w:id="163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635" w:author="Rafi Aziizi" w:date="2021-11-12T14:51:00Z"/>
              </w:rPr>
            </w:pPr>
            <w:proofErr w:type="spellStart"/>
            <w:ins w:id="1636"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C70CAF">
        <w:trPr>
          <w:jc w:val="center"/>
          <w:ins w:id="163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638" w:author="Rafi Aziizi" w:date="2021-11-12T14:51:00Z"/>
              </w:rPr>
            </w:pPr>
            <w:proofErr w:type="spellStart"/>
            <w:ins w:id="1639"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C70CAF">
            <w:pPr>
              <w:spacing w:after="160"/>
              <w:ind w:left="511"/>
              <w:rPr>
                <w:ins w:id="1640" w:author="Rafi Aziizi" w:date="2021-11-12T14:51:00Z"/>
              </w:rPr>
            </w:pPr>
          </w:p>
        </w:tc>
      </w:tr>
      <w:tr w:rsidR="00522ADB" w:rsidRPr="0044182F" w14:paraId="6D2F88A2" w14:textId="77777777" w:rsidTr="00C70CAF">
        <w:trPr>
          <w:jc w:val="center"/>
          <w:ins w:id="1641" w:author="Rafi Aziizi" w:date="2021-11-12T14:51:00Z"/>
        </w:trPr>
        <w:tc>
          <w:tcPr>
            <w:tcW w:w="3827" w:type="dxa"/>
            <w:vAlign w:val="center"/>
          </w:tcPr>
          <w:p w14:paraId="522E892C" w14:textId="77777777" w:rsidR="00522ADB" w:rsidRDefault="00522ADB" w:rsidP="00C70CAF">
            <w:pPr>
              <w:pStyle w:val="ListParagraph"/>
              <w:rPr>
                <w:ins w:id="164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643" w:author="Rafi Aziizi" w:date="2021-11-12T14:51:00Z"/>
              </w:rPr>
            </w:pPr>
            <w:proofErr w:type="spellStart"/>
            <w:ins w:id="1644"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C70CAF">
        <w:trPr>
          <w:jc w:val="center"/>
          <w:ins w:id="1645"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646" w:author="Rafi Aziizi" w:date="2021-11-12T14:51:00Z"/>
                <w:b/>
                <w:bCs/>
              </w:rPr>
            </w:pPr>
            <w:proofErr w:type="spellStart"/>
            <w:ins w:id="1647"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C70CAF">
        <w:trPr>
          <w:jc w:val="center"/>
          <w:ins w:id="1648"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649" w:author="Rafi Aziizi" w:date="2021-11-12T14:51:00Z"/>
                <w:b/>
                <w:bCs/>
              </w:rPr>
            </w:pPr>
            <w:proofErr w:type="spellStart"/>
            <w:ins w:id="1650"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651" w:author="Rafi Aziizi" w:date="2021-11-12T14:51:00Z"/>
                <w:b/>
                <w:bCs/>
              </w:rPr>
            </w:pPr>
            <w:proofErr w:type="spellStart"/>
            <w:ins w:id="1652"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C70CAF">
        <w:trPr>
          <w:jc w:val="center"/>
          <w:ins w:id="1653" w:author="Rafi Aziizi" w:date="2021-11-12T14:51:00Z"/>
        </w:trPr>
        <w:tc>
          <w:tcPr>
            <w:tcW w:w="3827" w:type="dxa"/>
            <w:vAlign w:val="center"/>
          </w:tcPr>
          <w:p w14:paraId="485A3992" w14:textId="52F5FCB0" w:rsidR="00522ADB" w:rsidRDefault="00522ADB" w:rsidP="00C70CAF">
            <w:pPr>
              <w:ind w:left="360"/>
              <w:rPr>
                <w:ins w:id="1654" w:author="Rafi Aziizi" w:date="2021-11-12T14:51:00Z"/>
              </w:rPr>
            </w:pPr>
            <w:ins w:id="1655"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w:t>
              </w:r>
              <w:r>
                <w:t xml:space="preserve">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C70CAF">
            <w:pPr>
              <w:pStyle w:val="ListParagraph"/>
              <w:spacing w:after="160"/>
              <w:ind w:left="468"/>
              <w:rPr>
                <w:ins w:id="1656" w:author="Rafi Aziizi" w:date="2021-11-12T14:51:00Z"/>
              </w:rPr>
            </w:pPr>
          </w:p>
        </w:tc>
      </w:tr>
      <w:tr w:rsidR="00522ADB" w14:paraId="374581E3" w14:textId="77777777" w:rsidTr="00C70CAF">
        <w:trPr>
          <w:jc w:val="center"/>
          <w:ins w:id="1657" w:author="Rafi Aziizi" w:date="2021-11-12T14:51:00Z"/>
        </w:trPr>
        <w:tc>
          <w:tcPr>
            <w:tcW w:w="3827" w:type="dxa"/>
            <w:vAlign w:val="center"/>
          </w:tcPr>
          <w:p w14:paraId="13C8E0F2" w14:textId="77777777" w:rsidR="00522ADB" w:rsidRDefault="00522ADB" w:rsidP="00C70CAF">
            <w:pPr>
              <w:pStyle w:val="ListParagraph"/>
              <w:ind w:left="450"/>
              <w:rPr>
                <w:ins w:id="1658" w:author="Rafi Aziizi" w:date="2021-11-12T14:51:00Z"/>
              </w:rPr>
            </w:pPr>
          </w:p>
        </w:tc>
        <w:tc>
          <w:tcPr>
            <w:tcW w:w="3964" w:type="dxa"/>
            <w:vAlign w:val="center"/>
          </w:tcPr>
          <w:p w14:paraId="1C6A5B83" w14:textId="794385EC" w:rsidR="00522ADB" w:rsidRDefault="00522ADB" w:rsidP="00C70CAF">
            <w:pPr>
              <w:spacing w:after="160"/>
              <w:ind w:left="360"/>
              <w:rPr>
                <w:ins w:id="1659" w:author="Rafi Aziizi" w:date="2021-11-12T14:51:00Z"/>
              </w:rPr>
            </w:pPr>
            <w:ins w:id="1660"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1661" w:author="Rafi Aziizi" w:date="2021-11-12T14:47:00Z"/>
        </w:rPr>
      </w:pPr>
    </w:p>
    <w:p w14:paraId="5433B7E8" w14:textId="1613B48B" w:rsidR="00522ADB" w:rsidRDefault="00522ADB" w:rsidP="00522ADB">
      <w:pPr>
        <w:ind w:left="66"/>
        <w:rPr>
          <w:ins w:id="1662" w:author="Rafi Aziizi" w:date="2021-11-12T14:49:00Z"/>
        </w:rPr>
      </w:pPr>
      <w:ins w:id="1663" w:author="Rafi Aziizi" w:date="2021-11-12T14:47:00Z">
        <w:r>
          <w:t xml:space="preserve">c. </w:t>
        </w:r>
        <w:proofErr w:type="spellStart"/>
        <w:r>
          <w:t>Skenario</w:t>
        </w:r>
        <w:proofErr w:type="spellEnd"/>
        <w:r>
          <w:t xml:space="preserve"> Edit </w:t>
        </w:r>
        <w:proofErr w:type="spellStart"/>
        <w:r>
          <w:t>Walikelas</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664" w:author="Rafi Aziizi" w:date="2021-11-12T14:49:00Z"/>
        </w:trPr>
        <w:tc>
          <w:tcPr>
            <w:tcW w:w="3827" w:type="dxa"/>
            <w:shd w:val="clear" w:color="auto" w:fill="F2EE98"/>
            <w:vAlign w:val="center"/>
          </w:tcPr>
          <w:p w14:paraId="1F5EAEC4" w14:textId="77777777" w:rsidR="00522ADB" w:rsidRPr="0044182F" w:rsidRDefault="00522ADB" w:rsidP="00C70CAF">
            <w:pPr>
              <w:rPr>
                <w:ins w:id="1665" w:author="Rafi Aziizi" w:date="2021-11-12T14:49:00Z"/>
                <w:b/>
              </w:rPr>
            </w:pPr>
            <w:ins w:id="1666"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667" w:author="Rafi Aziizi" w:date="2021-11-12T14:49:00Z"/>
              </w:rPr>
            </w:pPr>
            <w:ins w:id="1668" w:author="Rafi Aziizi" w:date="2021-11-12T14:49:00Z">
              <w:r>
                <w:t xml:space="preserve">Edit </w:t>
              </w:r>
              <w:proofErr w:type="spellStart"/>
              <w:r>
                <w:t>Walikelas</w:t>
              </w:r>
              <w:proofErr w:type="spellEnd"/>
            </w:ins>
          </w:p>
        </w:tc>
      </w:tr>
      <w:tr w:rsidR="00522ADB" w:rsidRPr="002F6C1D" w14:paraId="4A9CF97F" w14:textId="77777777" w:rsidTr="00C70CAF">
        <w:trPr>
          <w:jc w:val="center"/>
          <w:ins w:id="1669" w:author="Rafi Aziizi" w:date="2021-11-12T14:49:00Z"/>
        </w:trPr>
        <w:tc>
          <w:tcPr>
            <w:tcW w:w="3827" w:type="dxa"/>
            <w:vAlign w:val="center"/>
          </w:tcPr>
          <w:p w14:paraId="05AE9A62" w14:textId="77777777" w:rsidR="00522ADB" w:rsidRPr="0044182F" w:rsidRDefault="00522ADB" w:rsidP="00C70CAF">
            <w:pPr>
              <w:rPr>
                <w:ins w:id="1670" w:author="Rafi Aziizi" w:date="2021-11-12T14:49:00Z"/>
                <w:b/>
              </w:rPr>
            </w:pPr>
            <w:ins w:id="1671"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672" w:author="Rafi Aziizi" w:date="2021-11-12T14:49:00Z"/>
              </w:rPr>
            </w:pPr>
            <w:ins w:id="1673" w:author="Rafi Aziizi" w:date="2021-11-12T14:49:00Z">
              <w:r>
                <w:t>RC1</w:t>
              </w:r>
              <w:r>
                <w:t>4</w:t>
              </w:r>
            </w:ins>
          </w:p>
        </w:tc>
      </w:tr>
      <w:tr w:rsidR="00522ADB" w:rsidRPr="000C722D" w14:paraId="1F88D0C5" w14:textId="77777777" w:rsidTr="00C70CAF">
        <w:trPr>
          <w:jc w:val="center"/>
          <w:ins w:id="1674" w:author="Rafi Aziizi" w:date="2021-11-12T14:49:00Z"/>
        </w:trPr>
        <w:tc>
          <w:tcPr>
            <w:tcW w:w="3827" w:type="dxa"/>
            <w:vAlign w:val="center"/>
          </w:tcPr>
          <w:p w14:paraId="031C4AEB" w14:textId="77777777" w:rsidR="00522ADB" w:rsidRPr="0044182F" w:rsidRDefault="00522ADB" w:rsidP="00C70CAF">
            <w:pPr>
              <w:rPr>
                <w:ins w:id="1675" w:author="Rafi Aziizi" w:date="2021-11-12T14:49:00Z"/>
                <w:b/>
              </w:rPr>
            </w:pPr>
            <w:ins w:id="1676" w:author="Rafi Aziizi" w:date="2021-11-12T14:49:00Z">
              <w:r w:rsidRPr="0044182F">
                <w:rPr>
                  <w:b/>
                </w:rPr>
                <w:t>Description</w:t>
              </w:r>
            </w:ins>
          </w:p>
        </w:tc>
        <w:tc>
          <w:tcPr>
            <w:tcW w:w="3964" w:type="dxa"/>
          </w:tcPr>
          <w:p w14:paraId="6F72BB50" w14:textId="713CEF9B" w:rsidR="00522ADB" w:rsidRPr="000C722D" w:rsidRDefault="00522ADB" w:rsidP="00C70CAF">
            <w:pPr>
              <w:rPr>
                <w:ins w:id="1677" w:author="Rafi Aziizi" w:date="2021-11-12T14:49:00Z"/>
              </w:rPr>
            </w:pPr>
            <w:ins w:id="1678"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1679" w:author="Rafi Aziizi" w:date="2021-11-12T14:50:00Z">
              <w:r>
                <w:t>walikelas</w:t>
              </w:r>
            </w:ins>
            <w:proofErr w:type="spellEnd"/>
            <w:ins w:id="1680"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1681" w:author="Rafi Aziizi" w:date="2021-11-12T14:50:00Z">
              <w:r>
                <w:t>walikelas</w:t>
              </w:r>
            </w:ins>
            <w:proofErr w:type="spellEnd"/>
            <w:ins w:id="1682" w:author="Rafi Aziizi" w:date="2021-11-12T14:49:00Z">
              <w:r>
                <w:t>.</w:t>
              </w:r>
            </w:ins>
          </w:p>
        </w:tc>
      </w:tr>
      <w:tr w:rsidR="00522ADB" w:rsidRPr="002F6C1D" w14:paraId="4ACB64D6" w14:textId="77777777" w:rsidTr="00C70CAF">
        <w:trPr>
          <w:jc w:val="center"/>
          <w:ins w:id="1683" w:author="Rafi Aziizi" w:date="2021-11-12T14:49:00Z"/>
        </w:trPr>
        <w:tc>
          <w:tcPr>
            <w:tcW w:w="3827" w:type="dxa"/>
            <w:vAlign w:val="center"/>
          </w:tcPr>
          <w:p w14:paraId="5EBDE4EA" w14:textId="77777777" w:rsidR="00522ADB" w:rsidRPr="0044182F" w:rsidRDefault="00522ADB" w:rsidP="00C70CAF">
            <w:pPr>
              <w:rPr>
                <w:ins w:id="1684" w:author="Rafi Aziizi" w:date="2021-11-12T14:49:00Z"/>
                <w:b/>
              </w:rPr>
            </w:pPr>
            <w:ins w:id="1685"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686" w:author="Rafi Aziizi" w:date="2021-11-12T14:49:00Z"/>
              </w:rPr>
            </w:pPr>
            <w:ins w:id="1687" w:author="Rafi Aziizi" w:date="2021-11-12T14:49:00Z">
              <w:r>
                <w:t>Bag.IT, Guru BK.</w:t>
              </w:r>
            </w:ins>
          </w:p>
        </w:tc>
      </w:tr>
      <w:tr w:rsidR="00522ADB" w:rsidRPr="0044182F" w14:paraId="17C66176" w14:textId="77777777" w:rsidTr="00C70CAF">
        <w:trPr>
          <w:jc w:val="center"/>
          <w:ins w:id="1688" w:author="Rafi Aziizi" w:date="2021-11-12T14:49:00Z"/>
        </w:trPr>
        <w:tc>
          <w:tcPr>
            <w:tcW w:w="3827" w:type="dxa"/>
            <w:vAlign w:val="center"/>
          </w:tcPr>
          <w:p w14:paraId="77E84C3E" w14:textId="77777777" w:rsidR="00522ADB" w:rsidRPr="0044182F" w:rsidRDefault="00522ADB" w:rsidP="00C70CAF">
            <w:pPr>
              <w:rPr>
                <w:ins w:id="1689" w:author="Rafi Aziizi" w:date="2021-11-12T14:49:00Z"/>
                <w:b/>
              </w:rPr>
            </w:pPr>
            <w:ins w:id="1690" w:author="Rafi Aziizi" w:date="2021-11-12T14:49:00Z">
              <w:r w:rsidRPr="0044182F">
                <w:rPr>
                  <w:b/>
                </w:rPr>
                <w:t>Frequency of Use</w:t>
              </w:r>
            </w:ins>
          </w:p>
        </w:tc>
        <w:tc>
          <w:tcPr>
            <w:tcW w:w="3964" w:type="dxa"/>
            <w:vAlign w:val="center"/>
          </w:tcPr>
          <w:p w14:paraId="25C1D2F2" w14:textId="77777777" w:rsidR="00522ADB" w:rsidRPr="007B7AB3" w:rsidRDefault="00522ADB" w:rsidP="00C70CAF">
            <w:pPr>
              <w:rPr>
                <w:ins w:id="1691" w:author="Rafi Aziizi" w:date="2021-11-12T14:49:00Z"/>
                <w:i/>
                <w:iCs/>
              </w:rPr>
            </w:pPr>
            <w:ins w:id="1692" w:author="Rafi Aziizi" w:date="2021-11-12T14:49:00Z">
              <w:r>
                <w:rPr>
                  <w:i/>
                  <w:iCs/>
                </w:rPr>
                <w:t>Conditional</w:t>
              </w:r>
            </w:ins>
          </w:p>
        </w:tc>
      </w:tr>
      <w:tr w:rsidR="00522ADB" w:rsidRPr="0044182F" w14:paraId="4924B956" w14:textId="77777777" w:rsidTr="00C70CAF">
        <w:trPr>
          <w:jc w:val="center"/>
          <w:ins w:id="1693" w:author="Rafi Aziizi" w:date="2021-11-12T14:49:00Z"/>
        </w:trPr>
        <w:tc>
          <w:tcPr>
            <w:tcW w:w="3827" w:type="dxa"/>
            <w:vAlign w:val="center"/>
          </w:tcPr>
          <w:p w14:paraId="3095B3A6" w14:textId="77777777" w:rsidR="00522ADB" w:rsidRPr="0044182F" w:rsidRDefault="00522ADB" w:rsidP="00C70CAF">
            <w:pPr>
              <w:rPr>
                <w:ins w:id="1694" w:author="Rafi Aziizi" w:date="2021-11-12T14:49:00Z"/>
                <w:b/>
              </w:rPr>
            </w:pPr>
            <w:ins w:id="1695"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1696" w:author="Rafi Aziizi" w:date="2021-11-12T14:49:00Z"/>
              </w:rPr>
            </w:pPr>
            <w:ins w:id="1697" w:author="Rafi Aziizi" w:date="2021-11-12T14:49:00Z">
              <w:r>
                <w:t>-</w:t>
              </w:r>
            </w:ins>
          </w:p>
        </w:tc>
      </w:tr>
      <w:tr w:rsidR="00522ADB" w:rsidRPr="0081005E" w14:paraId="02F5ED1F" w14:textId="77777777" w:rsidTr="00C70CAF">
        <w:trPr>
          <w:jc w:val="center"/>
          <w:ins w:id="1698" w:author="Rafi Aziizi" w:date="2021-11-12T14:49:00Z"/>
        </w:trPr>
        <w:tc>
          <w:tcPr>
            <w:tcW w:w="3827" w:type="dxa"/>
            <w:vAlign w:val="center"/>
          </w:tcPr>
          <w:p w14:paraId="20E6FF45" w14:textId="77777777" w:rsidR="00522ADB" w:rsidRPr="0044182F" w:rsidRDefault="00522ADB" w:rsidP="00C70CAF">
            <w:pPr>
              <w:rPr>
                <w:ins w:id="1699" w:author="Rafi Aziizi" w:date="2021-11-12T14:49:00Z"/>
                <w:b/>
              </w:rPr>
            </w:pPr>
            <w:ins w:id="1700" w:author="Rafi Aziizi" w:date="2021-11-12T14:49:00Z">
              <w:r w:rsidRPr="0044182F">
                <w:rPr>
                  <w:b/>
                </w:rPr>
                <w:lastRenderedPageBreak/>
                <w:t>Pre-Conditions</w:t>
              </w:r>
            </w:ins>
          </w:p>
        </w:tc>
        <w:tc>
          <w:tcPr>
            <w:tcW w:w="3964" w:type="dxa"/>
            <w:vAlign w:val="center"/>
          </w:tcPr>
          <w:p w14:paraId="58DBCA8A" w14:textId="6A3CCF65" w:rsidR="00522ADB" w:rsidRPr="0081005E" w:rsidRDefault="00522ADB" w:rsidP="00C70CAF">
            <w:pPr>
              <w:rPr>
                <w:ins w:id="1701" w:author="Rafi Aziizi" w:date="2021-11-12T14:49:00Z"/>
                <w:i/>
                <w:iCs/>
              </w:rPr>
            </w:pPr>
            <w:ins w:id="1702" w:author="Rafi Aziizi" w:date="2021-11-12T14:49:00Z">
              <w:r>
                <w:t xml:space="preserve">Data </w:t>
              </w:r>
            </w:ins>
            <w:proofErr w:type="spellStart"/>
            <w:ins w:id="1703" w:author="Rafi Aziizi" w:date="2021-11-12T14:50:00Z">
              <w:r>
                <w:t>walikelas</w:t>
              </w:r>
            </w:ins>
            <w:proofErr w:type="spellEnd"/>
            <w:ins w:id="1704"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C70CAF">
        <w:trPr>
          <w:jc w:val="center"/>
          <w:ins w:id="1705" w:author="Rafi Aziizi" w:date="2021-11-12T14:49:00Z"/>
        </w:trPr>
        <w:tc>
          <w:tcPr>
            <w:tcW w:w="3827" w:type="dxa"/>
            <w:vAlign w:val="center"/>
          </w:tcPr>
          <w:p w14:paraId="2F9681B3" w14:textId="77777777" w:rsidR="00522ADB" w:rsidRPr="0044182F" w:rsidRDefault="00522ADB" w:rsidP="00C70CAF">
            <w:pPr>
              <w:rPr>
                <w:ins w:id="1706" w:author="Rafi Aziizi" w:date="2021-11-12T14:49:00Z"/>
                <w:b/>
              </w:rPr>
            </w:pPr>
            <w:ins w:id="1707"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1708" w:author="Rafi Aziizi" w:date="2021-11-12T14:49:00Z"/>
              </w:rPr>
            </w:pPr>
            <w:proofErr w:type="spellStart"/>
            <w:ins w:id="1709" w:author="Rafi Aziizi" w:date="2021-11-12T14:49:00Z">
              <w:r>
                <w:t>Perubahan</w:t>
              </w:r>
              <w:proofErr w:type="spellEnd"/>
              <w:r>
                <w:t xml:space="preserve"> data </w:t>
              </w:r>
              <w:proofErr w:type="spellStart"/>
              <w:r>
                <w:t>identitas</w:t>
              </w:r>
              <w:proofErr w:type="spellEnd"/>
              <w:r>
                <w:t xml:space="preserve"> </w:t>
              </w:r>
            </w:ins>
            <w:proofErr w:type="spellStart"/>
            <w:ins w:id="1710" w:author="Rafi Aziizi" w:date="2021-11-12T14:50:00Z">
              <w:r>
                <w:t>walikelas</w:t>
              </w:r>
            </w:ins>
            <w:proofErr w:type="spellEnd"/>
          </w:p>
        </w:tc>
      </w:tr>
      <w:tr w:rsidR="00522ADB" w:rsidRPr="0044182F" w14:paraId="124E6308" w14:textId="77777777" w:rsidTr="00C70CAF">
        <w:trPr>
          <w:jc w:val="center"/>
          <w:ins w:id="1711"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1712" w:author="Rafi Aziizi" w:date="2021-11-12T14:49:00Z"/>
                <w:b/>
              </w:rPr>
            </w:pPr>
            <w:ins w:id="1713" w:author="Rafi Aziizi" w:date="2021-11-12T14:49:00Z">
              <w:r w:rsidRPr="0044182F">
                <w:rPr>
                  <w:b/>
                </w:rPr>
                <w:t>Main Course</w:t>
              </w:r>
            </w:ins>
          </w:p>
        </w:tc>
      </w:tr>
      <w:tr w:rsidR="00522ADB" w:rsidRPr="0044182F" w14:paraId="188DF1D0" w14:textId="77777777" w:rsidTr="00C70CAF">
        <w:trPr>
          <w:jc w:val="center"/>
          <w:ins w:id="1714"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1715" w:author="Rafi Aziizi" w:date="2021-11-12T14:49:00Z"/>
                <w:b/>
              </w:rPr>
            </w:pPr>
            <w:proofErr w:type="spellStart"/>
            <w:ins w:id="1716"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C70CAF">
            <w:pPr>
              <w:jc w:val="center"/>
              <w:rPr>
                <w:ins w:id="1717" w:author="Rafi Aziizi" w:date="2021-11-12T14:49:00Z"/>
                <w:b/>
              </w:rPr>
            </w:pPr>
            <w:proofErr w:type="spellStart"/>
            <w:ins w:id="1718"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C70CAF">
        <w:trPr>
          <w:jc w:val="center"/>
          <w:ins w:id="1719" w:author="Rafi Aziizi" w:date="2021-11-12T14:49:00Z"/>
        </w:trPr>
        <w:tc>
          <w:tcPr>
            <w:tcW w:w="3827" w:type="dxa"/>
            <w:vAlign w:val="center"/>
          </w:tcPr>
          <w:p w14:paraId="188266A5" w14:textId="18A00622" w:rsidR="00522ADB" w:rsidRPr="0044182F" w:rsidRDefault="00522ADB" w:rsidP="00522ADB">
            <w:pPr>
              <w:numPr>
                <w:ilvl w:val="0"/>
                <w:numId w:val="83"/>
              </w:numPr>
              <w:spacing w:after="160"/>
              <w:rPr>
                <w:ins w:id="1720" w:author="Rafi Aziizi" w:date="2021-11-12T14:49:00Z"/>
              </w:rPr>
            </w:pPr>
            <w:proofErr w:type="spellStart"/>
            <w:ins w:id="1721" w:author="Rafi Aziizi" w:date="2021-11-12T14:49:00Z">
              <w:r>
                <w:t>Memasuki</w:t>
              </w:r>
              <w:proofErr w:type="spellEnd"/>
              <w:r>
                <w:t xml:space="preserve"> menu “Data </w:t>
              </w:r>
            </w:ins>
            <w:proofErr w:type="spellStart"/>
            <w:ins w:id="1722" w:author="Rafi Aziizi" w:date="2021-11-12T14:50:00Z">
              <w:r>
                <w:t>Walikelas</w:t>
              </w:r>
            </w:ins>
            <w:proofErr w:type="spellEnd"/>
            <w:ins w:id="1723" w:author="Rafi Aziizi" w:date="2021-11-12T14:49:00Z">
              <w:r>
                <w:t>”</w:t>
              </w:r>
            </w:ins>
          </w:p>
        </w:tc>
        <w:tc>
          <w:tcPr>
            <w:tcW w:w="3964" w:type="dxa"/>
            <w:vAlign w:val="center"/>
          </w:tcPr>
          <w:p w14:paraId="5DA8969D" w14:textId="77777777" w:rsidR="00522ADB" w:rsidRPr="0044182F" w:rsidRDefault="00522ADB" w:rsidP="00C70CAF">
            <w:pPr>
              <w:ind w:left="511"/>
              <w:rPr>
                <w:ins w:id="1724" w:author="Rafi Aziizi" w:date="2021-11-12T14:49:00Z"/>
              </w:rPr>
            </w:pPr>
          </w:p>
        </w:tc>
      </w:tr>
      <w:tr w:rsidR="00522ADB" w:rsidRPr="0044182F" w14:paraId="717A80FF" w14:textId="77777777" w:rsidTr="00C70CAF">
        <w:trPr>
          <w:jc w:val="center"/>
          <w:ins w:id="1725" w:author="Rafi Aziizi" w:date="2021-11-12T14:49:00Z"/>
        </w:trPr>
        <w:tc>
          <w:tcPr>
            <w:tcW w:w="3827" w:type="dxa"/>
            <w:vAlign w:val="center"/>
          </w:tcPr>
          <w:p w14:paraId="4BE89932" w14:textId="77777777" w:rsidR="00522ADB" w:rsidRPr="0044182F" w:rsidRDefault="00522ADB" w:rsidP="00C70CAF">
            <w:pPr>
              <w:ind w:left="510"/>
              <w:rPr>
                <w:ins w:id="1726" w:author="Rafi Aziizi" w:date="2021-11-12T14:49:00Z"/>
              </w:rPr>
            </w:pPr>
          </w:p>
        </w:tc>
        <w:tc>
          <w:tcPr>
            <w:tcW w:w="3964" w:type="dxa"/>
            <w:vAlign w:val="center"/>
          </w:tcPr>
          <w:p w14:paraId="3549F64C" w14:textId="10CD1582" w:rsidR="00522ADB" w:rsidRPr="0044182F" w:rsidRDefault="00522ADB" w:rsidP="00522ADB">
            <w:pPr>
              <w:numPr>
                <w:ilvl w:val="0"/>
                <w:numId w:val="83"/>
              </w:numPr>
              <w:spacing w:after="160"/>
              <w:ind w:left="511"/>
              <w:rPr>
                <w:ins w:id="1727" w:author="Rafi Aziizi" w:date="2021-11-12T14:49:00Z"/>
              </w:rPr>
            </w:pPr>
            <w:proofErr w:type="spellStart"/>
            <w:ins w:id="1728" w:author="Rafi Aziizi" w:date="2021-11-12T14:49:00Z">
              <w:r>
                <w:t>Menampilkan</w:t>
              </w:r>
              <w:proofErr w:type="spellEnd"/>
              <w:r>
                <w:t xml:space="preserve"> </w:t>
              </w:r>
              <w:proofErr w:type="spellStart"/>
              <w:r>
                <w:t>seluruh</w:t>
              </w:r>
              <w:proofErr w:type="spellEnd"/>
              <w:r>
                <w:t xml:space="preserve"> data </w:t>
              </w:r>
            </w:ins>
            <w:proofErr w:type="spellStart"/>
            <w:ins w:id="1729" w:author="Rafi Aziizi" w:date="2021-11-12T14:50:00Z">
              <w:r>
                <w:t>walikelas</w:t>
              </w:r>
            </w:ins>
            <w:proofErr w:type="spellEnd"/>
          </w:p>
        </w:tc>
      </w:tr>
      <w:tr w:rsidR="00522ADB" w:rsidRPr="0044182F" w14:paraId="4E956524" w14:textId="77777777" w:rsidTr="00C70CAF">
        <w:trPr>
          <w:jc w:val="center"/>
          <w:ins w:id="1730" w:author="Rafi Aziizi" w:date="2021-11-12T14:49:00Z"/>
        </w:trPr>
        <w:tc>
          <w:tcPr>
            <w:tcW w:w="3827" w:type="dxa"/>
            <w:vAlign w:val="center"/>
          </w:tcPr>
          <w:p w14:paraId="03B3AA1B" w14:textId="588C5B05" w:rsidR="00522ADB" w:rsidRPr="0044182F" w:rsidRDefault="00522ADB" w:rsidP="00522ADB">
            <w:pPr>
              <w:pStyle w:val="ListParagraph"/>
              <w:numPr>
                <w:ilvl w:val="0"/>
                <w:numId w:val="83"/>
              </w:numPr>
              <w:rPr>
                <w:ins w:id="1731" w:author="Rafi Aziizi" w:date="2021-11-12T14:49:00Z"/>
              </w:rPr>
            </w:pPr>
            <w:proofErr w:type="spellStart"/>
            <w:ins w:id="1732" w:author="Rafi Aziizi" w:date="2021-11-12T14:49:00Z">
              <w:r>
                <w:t>Menekan</w:t>
              </w:r>
              <w:proofErr w:type="spellEnd"/>
              <w:r>
                <w:t xml:space="preserve"> </w:t>
              </w:r>
              <w:proofErr w:type="spellStart"/>
              <w:r>
                <w:t>tombol</w:t>
              </w:r>
              <w:proofErr w:type="spellEnd"/>
              <w:r>
                <w:t xml:space="preserve"> “Profile </w:t>
              </w:r>
            </w:ins>
            <w:proofErr w:type="spellStart"/>
            <w:ins w:id="1733" w:author="Rafi Aziizi" w:date="2021-11-12T14:50:00Z">
              <w:r>
                <w:t>W</w:t>
              </w:r>
              <w:r>
                <w:t>alikelas</w:t>
              </w:r>
            </w:ins>
            <w:proofErr w:type="spellEnd"/>
            <w:ins w:id="1734" w:author="Rafi Aziizi" w:date="2021-11-12T14:49:00Z">
              <w:r>
                <w:t>”</w:t>
              </w:r>
            </w:ins>
          </w:p>
        </w:tc>
        <w:tc>
          <w:tcPr>
            <w:tcW w:w="3964" w:type="dxa"/>
            <w:vAlign w:val="center"/>
          </w:tcPr>
          <w:p w14:paraId="1E917DD7" w14:textId="77777777" w:rsidR="00522ADB" w:rsidRDefault="00522ADB" w:rsidP="00C70CAF">
            <w:pPr>
              <w:spacing w:after="160"/>
              <w:ind w:left="511"/>
              <w:rPr>
                <w:ins w:id="1735" w:author="Rafi Aziizi" w:date="2021-11-12T14:49:00Z"/>
              </w:rPr>
            </w:pPr>
          </w:p>
        </w:tc>
      </w:tr>
      <w:tr w:rsidR="00522ADB" w:rsidRPr="0044182F" w14:paraId="14DC8753" w14:textId="77777777" w:rsidTr="00C70CAF">
        <w:trPr>
          <w:jc w:val="center"/>
          <w:ins w:id="1736" w:author="Rafi Aziizi" w:date="2021-11-12T14:49:00Z"/>
        </w:trPr>
        <w:tc>
          <w:tcPr>
            <w:tcW w:w="3827" w:type="dxa"/>
            <w:vAlign w:val="center"/>
          </w:tcPr>
          <w:p w14:paraId="5455ED38" w14:textId="77777777" w:rsidR="00522ADB" w:rsidRDefault="00522ADB" w:rsidP="00C70CAF">
            <w:pPr>
              <w:pStyle w:val="ListParagraph"/>
              <w:rPr>
                <w:ins w:id="1737" w:author="Rafi Aziizi" w:date="2021-11-12T14:49:00Z"/>
              </w:rPr>
            </w:pPr>
          </w:p>
        </w:tc>
        <w:tc>
          <w:tcPr>
            <w:tcW w:w="3964" w:type="dxa"/>
            <w:vAlign w:val="center"/>
          </w:tcPr>
          <w:p w14:paraId="7F7A60B2" w14:textId="56384B5F" w:rsidR="00522ADB" w:rsidRDefault="00522ADB" w:rsidP="00522ADB">
            <w:pPr>
              <w:pStyle w:val="ListParagraph"/>
              <w:numPr>
                <w:ilvl w:val="0"/>
                <w:numId w:val="83"/>
              </w:numPr>
              <w:spacing w:after="160"/>
              <w:rPr>
                <w:ins w:id="1738" w:author="Rafi Aziizi" w:date="2021-11-12T14:49:00Z"/>
              </w:rPr>
            </w:pPr>
            <w:proofErr w:type="spellStart"/>
            <w:ins w:id="1739" w:author="Rafi Aziizi" w:date="2021-11-12T14:49:00Z">
              <w:r>
                <w:t>Menampilkan</w:t>
              </w:r>
              <w:proofErr w:type="spellEnd"/>
              <w:r>
                <w:t xml:space="preserve"> data </w:t>
              </w:r>
              <w:proofErr w:type="spellStart"/>
              <w:r>
                <w:t>identitas</w:t>
              </w:r>
              <w:proofErr w:type="spellEnd"/>
              <w:r>
                <w:t xml:space="preserve"> </w:t>
              </w:r>
            </w:ins>
            <w:proofErr w:type="spellStart"/>
            <w:ins w:id="1740" w:author="Rafi Aziizi" w:date="2021-11-12T14:50:00Z">
              <w:r>
                <w:t>walikelas</w:t>
              </w:r>
              <w:proofErr w:type="spellEnd"/>
              <w:r>
                <w:t xml:space="preserve"> </w:t>
              </w:r>
            </w:ins>
            <w:proofErr w:type="spellStart"/>
            <w:ins w:id="1741"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C70CAF">
        <w:trPr>
          <w:jc w:val="center"/>
          <w:ins w:id="1742" w:author="Rafi Aziizi" w:date="2021-11-12T14:49:00Z"/>
        </w:trPr>
        <w:tc>
          <w:tcPr>
            <w:tcW w:w="3827" w:type="dxa"/>
            <w:vAlign w:val="center"/>
          </w:tcPr>
          <w:p w14:paraId="6B403BF7" w14:textId="2E711EC2" w:rsidR="00522ADB" w:rsidRDefault="00522ADB" w:rsidP="00522ADB">
            <w:pPr>
              <w:pStyle w:val="ListParagraph"/>
              <w:numPr>
                <w:ilvl w:val="0"/>
                <w:numId w:val="83"/>
              </w:numPr>
              <w:rPr>
                <w:ins w:id="1743" w:author="Rafi Aziizi" w:date="2021-11-12T14:49:00Z"/>
              </w:rPr>
            </w:pPr>
            <w:proofErr w:type="spellStart"/>
            <w:ins w:id="1744" w:author="Rafi Aziizi" w:date="2021-11-12T14:49:00Z">
              <w:r>
                <w:t>Melakukan</w:t>
              </w:r>
              <w:proofErr w:type="spellEnd"/>
              <w:r>
                <w:t xml:space="preserve"> </w:t>
              </w:r>
              <w:proofErr w:type="spellStart"/>
              <w:r>
                <w:t>perubahan</w:t>
              </w:r>
              <w:proofErr w:type="spellEnd"/>
              <w:r>
                <w:t xml:space="preserve"> data </w:t>
              </w:r>
            </w:ins>
            <w:proofErr w:type="spellStart"/>
            <w:ins w:id="1745" w:author="Rafi Aziizi" w:date="2021-11-12T14:50:00Z">
              <w:r>
                <w:t>walikelas</w:t>
              </w:r>
            </w:ins>
            <w:proofErr w:type="spellEnd"/>
          </w:p>
        </w:tc>
        <w:tc>
          <w:tcPr>
            <w:tcW w:w="3964" w:type="dxa"/>
            <w:vAlign w:val="center"/>
          </w:tcPr>
          <w:p w14:paraId="1A495125" w14:textId="77777777" w:rsidR="00522ADB" w:rsidRDefault="00522ADB" w:rsidP="00C70CAF">
            <w:pPr>
              <w:spacing w:after="160"/>
              <w:rPr>
                <w:ins w:id="1746" w:author="Rafi Aziizi" w:date="2021-11-12T14:49:00Z"/>
              </w:rPr>
            </w:pPr>
          </w:p>
        </w:tc>
      </w:tr>
      <w:tr w:rsidR="00522ADB" w:rsidRPr="0044182F" w14:paraId="338DE167" w14:textId="77777777" w:rsidTr="00C70CAF">
        <w:trPr>
          <w:jc w:val="center"/>
          <w:ins w:id="1747" w:author="Rafi Aziizi" w:date="2021-11-12T14:49:00Z"/>
        </w:trPr>
        <w:tc>
          <w:tcPr>
            <w:tcW w:w="3827" w:type="dxa"/>
            <w:vAlign w:val="center"/>
          </w:tcPr>
          <w:p w14:paraId="589EB0D6" w14:textId="77777777" w:rsidR="00522ADB" w:rsidRDefault="00522ADB" w:rsidP="00C70CAF">
            <w:pPr>
              <w:rPr>
                <w:ins w:id="1748" w:author="Rafi Aziizi" w:date="2021-11-12T14:49:00Z"/>
              </w:rPr>
            </w:pPr>
          </w:p>
        </w:tc>
        <w:tc>
          <w:tcPr>
            <w:tcW w:w="3964" w:type="dxa"/>
            <w:vAlign w:val="center"/>
          </w:tcPr>
          <w:p w14:paraId="5AF2E6D2" w14:textId="5CEBF775" w:rsidR="00522ADB" w:rsidRDefault="00522ADB" w:rsidP="00522ADB">
            <w:pPr>
              <w:pStyle w:val="ListParagraph"/>
              <w:numPr>
                <w:ilvl w:val="0"/>
                <w:numId w:val="83"/>
              </w:numPr>
              <w:spacing w:after="160"/>
              <w:rPr>
                <w:ins w:id="1749" w:author="Rafi Aziizi" w:date="2021-11-12T14:49:00Z"/>
              </w:rPr>
            </w:pPr>
            <w:proofErr w:type="spellStart"/>
            <w:ins w:id="1750" w:author="Rafi Aziizi" w:date="2021-11-12T14:49:00Z">
              <w:r>
                <w:t>Menyimpan</w:t>
              </w:r>
              <w:proofErr w:type="spellEnd"/>
              <w:r>
                <w:t xml:space="preserve"> data </w:t>
              </w:r>
            </w:ins>
            <w:proofErr w:type="spellStart"/>
            <w:ins w:id="1751" w:author="Rafi Aziizi" w:date="2021-11-12T14:50:00Z">
              <w:r>
                <w:t>walikelas</w:t>
              </w:r>
              <w:proofErr w:type="spellEnd"/>
              <w:r>
                <w:t xml:space="preserve"> </w:t>
              </w:r>
            </w:ins>
            <w:proofErr w:type="spellStart"/>
            <w:ins w:id="1752" w:author="Rafi Aziizi" w:date="2021-11-12T14:49:00Z">
              <w:r>
                <w:t>terbaru</w:t>
              </w:r>
              <w:proofErr w:type="spellEnd"/>
              <w:r>
                <w:t xml:space="preserve"> pada </w:t>
              </w:r>
              <w:r w:rsidRPr="00C70CAF">
                <w:rPr>
                  <w:i/>
                  <w:iCs/>
                </w:rPr>
                <w:t>database</w:t>
              </w:r>
            </w:ins>
          </w:p>
        </w:tc>
      </w:tr>
      <w:tr w:rsidR="00522ADB" w:rsidRPr="001B1AF9" w14:paraId="3EFDEBED" w14:textId="77777777" w:rsidTr="00C70CAF">
        <w:trPr>
          <w:jc w:val="center"/>
          <w:ins w:id="1753"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1754" w:author="Rafi Aziizi" w:date="2021-11-12T14:49:00Z"/>
                <w:b/>
                <w:bCs/>
              </w:rPr>
            </w:pPr>
            <w:proofErr w:type="spellStart"/>
            <w:ins w:id="1755"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C70CAF">
        <w:trPr>
          <w:jc w:val="center"/>
          <w:ins w:id="1756"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1757" w:author="Rafi Aziizi" w:date="2021-11-12T14:49:00Z"/>
                <w:b/>
                <w:bCs/>
              </w:rPr>
            </w:pPr>
            <w:proofErr w:type="spellStart"/>
            <w:ins w:id="1758"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1759" w:author="Rafi Aziizi" w:date="2021-11-12T14:49:00Z"/>
                <w:b/>
                <w:bCs/>
              </w:rPr>
            </w:pPr>
            <w:proofErr w:type="spellStart"/>
            <w:ins w:id="1760"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C70CAF">
        <w:trPr>
          <w:jc w:val="center"/>
          <w:ins w:id="1761" w:author="Rafi Aziizi" w:date="2021-11-12T14:49:00Z"/>
        </w:trPr>
        <w:tc>
          <w:tcPr>
            <w:tcW w:w="3827" w:type="dxa"/>
            <w:vAlign w:val="center"/>
          </w:tcPr>
          <w:p w14:paraId="644E7E18" w14:textId="6BD05F46" w:rsidR="00522ADB" w:rsidRDefault="00522ADB" w:rsidP="00C70CAF">
            <w:pPr>
              <w:ind w:left="360"/>
              <w:rPr>
                <w:ins w:id="1762" w:author="Rafi Aziizi" w:date="2021-11-12T14:49:00Z"/>
              </w:rPr>
            </w:pPr>
            <w:ins w:id="1763"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1764" w:author="Rafi Aziizi" w:date="2021-11-12T14:50:00Z">
              <w:r>
                <w:t>walikelas</w:t>
              </w:r>
              <w:proofErr w:type="spellEnd"/>
              <w:r>
                <w:t xml:space="preserve"> </w:t>
              </w:r>
            </w:ins>
            <w:ins w:id="1765"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rsidP="00C70CAF">
            <w:pPr>
              <w:pStyle w:val="ListParagraph"/>
              <w:spacing w:after="160"/>
              <w:ind w:left="468"/>
              <w:rPr>
                <w:ins w:id="1766" w:author="Rafi Aziizi" w:date="2021-11-12T14:49:00Z"/>
              </w:rPr>
            </w:pPr>
          </w:p>
        </w:tc>
      </w:tr>
      <w:tr w:rsidR="00522ADB" w14:paraId="44454184" w14:textId="77777777" w:rsidTr="00C70CAF">
        <w:trPr>
          <w:jc w:val="center"/>
          <w:ins w:id="1767" w:author="Rafi Aziizi" w:date="2021-11-12T14:49:00Z"/>
        </w:trPr>
        <w:tc>
          <w:tcPr>
            <w:tcW w:w="3827" w:type="dxa"/>
            <w:vAlign w:val="center"/>
          </w:tcPr>
          <w:p w14:paraId="0C3BF0E0" w14:textId="77777777" w:rsidR="00522ADB" w:rsidRDefault="00522ADB" w:rsidP="00C70CAF">
            <w:pPr>
              <w:pStyle w:val="ListParagraph"/>
              <w:ind w:left="450"/>
              <w:rPr>
                <w:ins w:id="1768" w:author="Rafi Aziizi" w:date="2021-11-12T14:49:00Z"/>
              </w:rPr>
            </w:pPr>
          </w:p>
        </w:tc>
        <w:tc>
          <w:tcPr>
            <w:tcW w:w="3964" w:type="dxa"/>
            <w:vAlign w:val="center"/>
          </w:tcPr>
          <w:p w14:paraId="72947479" w14:textId="7EE17284" w:rsidR="00522ADB" w:rsidRDefault="00522ADB" w:rsidP="00C70CAF">
            <w:pPr>
              <w:spacing w:after="160"/>
              <w:ind w:left="360"/>
              <w:rPr>
                <w:ins w:id="1769" w:author="Rafi Aziizi" w:date="2021-11-12T14:49:00Z"/>
              </w:rPr>
            </w:pPr>
            <w:ins w:id="1770"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1771" w:author="Rafi Aziizi" w:date="2021-11-12T14:50:00Z">
              <w:r>
                <w:t>walikelas</w:t>
              </w:r>
              <w:proofErr w:type="spellEnd"/>
              <w:r>
                <w:t xml:space="preserve"> </w:t>
              </w:r>
            </w:ins>
            <w:proofErr w:type="spellStart"/>
            <w:ins w:id="1772"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1773" w:author="Rafi Aziizi" w:date="2021-11-12T14:47:00Z"/>
        </w:rPr>
      </w:pPr>
    </w:p>
    <w:p w14:paraId="1508588B" w14:textId="7346C2EC" w:rsidR="00522ADB" w:rsidRDefault="00522ADB" w:rsidP="00522ADB">
      <w:pPr>
        <w:ind w:left="66"/>
        <w:pPrChange w:id="1774" w:author="Rafi Aziizi" w:date="2021-11-12T14:47:00Z">
          <w:pPr>
            <w:pStyle w:val="ListParagraph"/>
            <w:numPr>
              <w:numId w:val="25"/>
            </w:numPr>
            <w:ind w:left="426" w:hanging="360"/>
          </w:pPr>
        </w:pPrChange>
      </w:pPr>
      <w:ins w:id="1775"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1776" w:author="Rafi Aziizi" w:date="2021-11-12T14:49:00Z">
              <w:r w:rsidDel="00522ADB">
                <w:delText>Kelola Walikelas</w:delText>
              </w:r>
            </w:del>
            <w:proofErr w:type="spellStart"/>
            <w:ins w:id="1777" w:author="Rafi Aziizi" w:date="2021-11-12T14:49:00Z">
              <w:r w:rsidR="00522ADB">
                <w:t>Lihat</w:t>
              </w:r>
              <w:proofErr w:type="spellEnd"/>
              <w:r w:rsidR="00522ADB">
                <w:t xml:space="preserve"> </w:t>
              </w:r>
            </w:ins>
            <w:proofErr w:type="spellStart"/>
            <w:ins w:id="1778"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lastRenderedPageBreak/>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1779"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1780"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1781" w:author="Rafi Aziizi" w:date="2021-11-12T14:48:00Z">
              <w:r w:rsidDel="00522ADB">
                <w:delText>Data tetap pada kondisi biasa</w:delText>
              </w:r>
            </w:del>
            <w:ins w:id="1782"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1783" w:author="Rafi Aziizi" w:date="2021-11-12T14:48:00Z">
              <w:r w:rsidDel="00522ADB">
                <w:delText>Data telah dikelola atau diedit</w:delText>
              </w:r>
            </w:del>
            <w:ins w:id="1784"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rsidP="00443E24">
            <w:pPr>
              <w:numPr>
                <w:ilvl w:val="0"/>
                <w:numId w:val="73"/>
              </w:numPr>
              <w:spacing w:after="160"/>
            </w:pPr>
            <w:del w:id="1785" w:author="Rafi Aziizi" w:date="2021-11-12T10:47:00Z">
              <w:r w:rsidDel="007C5FA9">
                <w:delText>Aktor masuk kedalam</w:delText>
              </w:r>
            </w:del>
            <w:proofErr w:type="spellStart"/>
            <w:ins w:id="1786"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rsidP="008159DF">
            <w:pPr>
              <w:ind w:left="511"/>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8159DF">
            <w:pPr>
              <w:ind w:left="510"/>
            </w:pPr>
          </w:p>
        </w:tc>
        <w:tc>
          <w:tcPr>
            <w:tcW w:w="3964" w:type="dxa"/>
            <w:vAlign w:val="center"/>
          </w:tcPr>
          <w:p w14:paraId="4D72ADEE" w14:textId="6AFB476A" w:rsidR="00443E24" w:rsidRPr="0044182F" w:rsidRDefault="00443E24" w:rsidP="00443E24">
            <w:pPr>
              <w:numPr>
                <w:ilvl w:val="0"/>
                <w:numId w:val="73"/>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rsidP="00522ADB">
            <w:pPr>
              <w:pStyle w:val="ListParagraph"/>
              <w:ind w:left="455"/>
            </w:pPr>
            <w:ins w:id="1787"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788"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rsidP="00522ADB">
            <w:pPr>
              <w:pStyle w:val="ListParagraph"/>
              <w:spacing w:after="160"/>
              <w:ind w:left="468"/>
            </w:pPr>
          </w:p>
        </w:tc>
      </w:tr>
      <w:tr w:rsidR="00522ADB" w14:paraId="7AC6F912" w14:textId="77777777" w:rsidTr="008159DF">
        <w:trPr>
          <w:jc w:val="center"/>
        </w:trPr>
        <w:tc>
          <w:tcPr>
            <w:tcW w:w="3827" w:type="dxa"/>
            <w:vAlign w:val="center"/>
          </w:tcPr>
          <w:p w14:paraId="710301C5" w14:textId="77777777" w:rsidR="00522ADB" w:rsidRDefault="00522ADB" w:rsidP="00522ADB">
            <w:pPr>
              <w:pStyle w:val="ListParagraph"/>
              <w:ind w:left="450"/>
            </w:pPr>
          </w:p>
        </w:tc>
        <w:tc>
          <w:tcPr>
            <w:tcW w:w="3964" w:type="dxa"/>
            <w:vAlign w:val="center"/>
          </w:tcPr>
          <w:p w14:paraId="1B67DE47" w14:textId="1DBE00A5" w:rsidR="00522ADB" w:rsidRDefault="00522ADB" w:rsidP="00522ADB">
            <w:pPr>
              <w:pStyle w:val="ListParagraph"/>
              <w:spacing w:after="160"/>
              <w:ind w:left="468"/>
            </w:pPr>
            <w:ins w:id="1789"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790"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1791"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rsidP="005D5AD6">
      <w:pPr>
        <w:ind w:firstLine="426"/>
        <w:rPr>
          <w:ins w:id="1792" w:author="Rafi Aziizi" w:date="2021-11-12T14:54:00Z"/>
        </w:rPr>
        <w:pPrChange w:id="1793" w:author="Rafi Aziizi" w:date="2021-11-12T14:56:00Z">
          <w:pPr>
            <w:pStyle w:val="ListParagraph"/>
            <w:numPr>
              <w:numId w:val="25"/>
            </w:numPr>
            <w:ind w:left="426" w:hanging="360"/>
          </w:pPr>
        </w:pPrChange>
      </w:pPr>
      <w:ins w:id="1794"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1795" w:author="Rafi Aziizi" w:date="2021-11-12T14:57:00Z">
        <w:r>
          <w:t>kelas</w:t>
        </w:r>
      </w:ins>
      <w:proofErr w:type="spellEnd"/>
      <w:ins w:id="1796"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1797" w:author="Rafi Aziizi" w:date="2021-11-12T14:57:00Z">
        <w:r>
          <w:t>kelas</w:t>
        </w:r>
      </w:ins>
      <w:proofErr w:type="spellEnd"/>
      <w:ins w:id="1798" w:author="Rafi Aziizi" w:date="2021-11-12T14:56:00Z">
        <w:r>
          <w:t xml:space="preserve"> dan </w:t>
        </w:r>
        <w:proofErr w:type="spellStart"/>
        <w:r>
          <w:t>lihat</w:t>
        </w:r>
        <w:proofErr w:type="spellEnd"/>
        <w:r>
          <w:t xml:space="preserve"> </w:t>
        </w:r>
      </w:ins>
      <w:proofErr w:type="spellStart"/>
      <w:ins w:id="1799" w:author="Rafi Aziizi" w:date="2021-11-12T14:57:00Z">
        <w:r>
          <w:t>kelas</w:t>
        </w:r>
      </w:ins>
      <w:proofErr w:type="spellEnd"/>
      <w:ins w:id="1800"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2C7D1D91" w14:textId="0B8313EB" w:rsidR="005D5AD6" w:rsidRDefault="005D5AD6" w:rsidP="005D5AD6">
      <w:pPr>
        <w:ind w:left="66"/>
        <w:rPr>
          <w:ins w:id="1801" w:author="Rafi Aziizi" w:date="2021-11-12T14:55:00Z"/>
        </w:rPr>
      </w:pPr>
      <w:ins w:id="1802" w:author="Rafi Aziizi" w:date="2021-11-12T14:55:00Z">
        <w:r>
          <w:t xml:space="preserve">a. </w:t>
        </w:r>
        <w:proofErr w:type="spellStart"/>
        <w:r>
          <w:t>Skenario</w:t>
        </w:r>
        <w:proofErr w:type="spellEnd"/>
        <w:r>
          <w:t xml:space="preserve"> </w:t>
        </w:r>
        <w:proofErr w:type="spellStart"/>
        <w:r>
          <w:t>Tambah</w:t>
        </w:r>
        <w:proofErr w:type="spellEnd"/>
        <w:r>
          <w:t xml:space="preserve"> </w:t>
        </w:r>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1803" w:author="Rafi Aziizi" w:date="2021-11-12T14:55:00Z"/>
        </w:trPr>
        <w:tc>
          <w:tcPr>
            <w:tcW w:w="3827" w:type="dxa"/>
            <w:shd w:val="clear" w:color="auto" w:fill="F2EE98"/>
            <w:vAlign w:val="center"/>
          </w:tcPr>
          <w:p w14:paraId="56E40C6E" w14:textId="77777777" w:rsidR="005D5AD6" w:rsidRPr="0044182F" w:rsidRDefault="005D5AD6" w:rsidP="00C70CAF">
            <w:pPr>
              <w:rPr>
                <w:ins w:id="1804" w:author="Rafi Aziizi" w:date="2021-11-12T14:55:00Z"/>
                <w:b/>
              </w:rPr>
            </w:pPr>
            <w:ins w:id="180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1806" w:author="Rafi Aziizi" w:date="2021-11-12T14:55:00Z"/>
              </w:rPr>
            </w:pPr>
            <w:proofErr w:type="spellStart"/>
            <w:ins w:id="1807" w:author="Rafi Aziizi" w:date="2021-11-12T14:55:00Z">
              <w:r>
                <w:t>Tambah</w:t>
              </w:r>
              <w:proofErr w:type="spellEnd"/>
              <w:r>
                <w:t xml:space="preserve"> </w:t>
              </w:r>
              <w:r>
                <w:t>Kelas</w:t>
              </w:r>
            </w:ins>
          </w:p>
        </w:tc>
      </w:tr>
      <w:tr w:rsidR="005D5AD6" w:rsidRPr="002F6C1D" w14:paraId="6CDCA189" w14:textId="77777777" w:rsidTr="00C70CAF">
        <w:trPr>
          <w:jc w:val="center"/>
          <w:ins w:id="1808" w:author="Rafi Aziizi" w:date="2021-11-12T14:55:00Z"/>
        </w:trPr>
        <w:tc>
          <w:tcPr>
            <w:tcW w:w="3827" w:type="dxa"/>
            <w:vAlign w:val="center"/>
          </w:tcPr>
          <w:p w14:paraId="538580F2" w14:textId="77777777" w:rsidR="005D5AD6" w:rsidRPr="0044182F" w:rsidRDefault="005D5AD6" w:rsidP="00C70CAF">
            <w:pPr>
              <w:rPr>
                <w:ins w:id="1809" w:author="Rafi Aziizi" w:date="2021-11-12T14:55:00Z"/>
                <w:b/>
              </w:rPr>
            </w:pPr>
            <w:ins w:id="1810" w:author="Rafi Aziizi" w:date="2021-11-12T14:55:00Z">
              <w:r w:rsidRPr="0044182F">
                <w:rPr>
                  <w:b/>
                </w:rPr>
                <w:lastRenderedPageBreak/>
                <w:t>ID</w:t>
              </w:r>
            </w:ins>
          </w:p>
        </w:tc>
        <w:tc>
          <w:tcPr>
            <w:tcW w:w="3964" w:type="dxa"/>
            <w:vAlign w:val="center"/>
          </w:tcPr>
          <w:p w14:paraId="43B0B355" w14:textId="796549B8" w:rsidR="005D5AD6" w:rsidRPr="002F6C1D" w:rsidRDefault="005D5AD6" w:rsidP="00C70CAF">
            <w:pPr>
              <w:rPr>
                <w:ins w:id="1811" w:author="Rafi Aziizi" w:date="2021-11-12T14:55:00Z"/>
              </w:rPr>
            </w:pPr>
            <w:ins w:id="1812" w:author="Rafi Aziizi" w:date="2021-11-12T14:55:00Z">
              <w:r>
                <w:t>RC1</w:t>
              </w:r>
              <w:r>
                <w:t>5</w:t>
              </w:r>
            </w:ins>
          </w:p>
        </w:tc>
      </w:tr>
      <w:tr w:rsidR="005D5AD6" w:rsidRPr="000C722D" w14:paraId="1892EA69" w14:textId="77777777" w:rsidTr="00C70CAF">
        <w:trPr>
          <w:jc w:val="center"/>
          <w:ins w:id="1813" w:author="Rafi Aziizi" w:date="2021-11-12T14:55:00Z"/>
        </w:trPr>
        <w:tc>
          <w:tcPr>
            <w:tcW w:w="3827" w:type="dxa"/>
            <w:vAlign w:val="center"/>
          </w:tcPr>
          <w:p w14:paraId="672E06EB" w14:textId="77777777" w:rsidR="005D5AD6" w:rsidRPr="0044182F" w:rsidRDefault="005D5AD6" w:rsidP="00C70CAF">
            <w:pPr>
              <w:rPr>
                <w:ins w:id="1814" w:author="Rafi Aziizi" w:date="2021-11-12T14:55:00Z"/>
                <w:b/>
              </w:rPr>
            </w:pPr>
            <w:ins w:id="1815" w:author="Rafi Aziizi" w:date="2021-11-12T14:55:00Z">
              <w:r w:rsidRPr="0044182F">
                <w:rPr>
                  <w:b/>
                </w:rPr>
                <w:t>Description</w:t>
              </w:r>
            </w:ins>
          </w:p>
        </w:tc>
        <w:tc>
          <w:tcPr>
            <w:tcW w:w="3964" w:type="dxa"/>
          </w:tcPr>
          <w:p w14:paraId="6BCC52D7" w14:textId="251368E7" w:rsidR="005D5AD6" w:rsidRPr="000C722D" w:rsidRDefault="005D5AD6" w:rsidP="00C70CAF">
            <w:pPr>
              <w:rPr>
                <w:ins w:id="1816" w:author="Rafi Aziizi" w:date="2021-11-12T14:55:00Z"/>
              </w:rPr>
            </w:pPr>
            <w:ins w:id="1817"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C70CAF">
        <w:trPr>
          <w:jc w:val="center"/>
          <w:ins w:id="1818" w:author="Rafi Aziizi" w:date="2021-11-12T14:55:00Z"/>
        </w:trPr>
        <w:tc>
          <w:tcPr>
            <w:tcW w:w="3827" w:type="dxa"/>
            <w:vAlign w:val="center"/>
          </w:tcPr>
          <w:p w14:paraId="57376BA0" w14:textId="77777777" w:rsidR="005D5AD6" w:rsidRPr="0044182F" w:rsidRDefault="005D5AD6" w:rsidP="00C70CAF">
            <w:pPr>
              <w:rPr>
                <w:ins w:id="1819" w:author="Rafi Aziizi" w:date="2021-11-12T14:55:00Z"/>
                <w:b/>
              </w:rPr>
            </w:pPr>
            <w:ins w:id="1820"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1821" w:author="Rafi Aziizi" w:date="2021-11-12T14:55:00Z"/>
              </w:rPr>
            </w:pPr>
            <w:ins w:id="1822" w:author="Rafi Aziizi" w:date="2021-11-12T14:55:00Z">
              <w:r>
                <w:t>Bag.IT, Guru BK.</w:t>
              </w:r>
            </w:ins>
          </w:p>
        </w:tc>
      </w:tr>
      <w:tr w:rsidR="005D5AD6" w:rsidRPr="0044182F" w14:paraId="4C3E00C3" w14:textId="77777777" w:rsidTr="00C70CAF">
        <w:trPr>
          <w:jc w:val="center"/>
          <w:ins w:id="1823" w:author="Rafi Aziizi" w:date="2021-11-12T14:55:00Z"/>
        </w:trPr>
        <w:tc>
          <w:tcPr>
            <w:tcW w:w="3827" w:type="dxa"/>
            <w:vAlign w:val="center"/>
          </w:tcPr>
          <w:p w14:paraId="6D3A9B7B" w14:textId="77777777" w:rsidR="005D5AD6" w:rsidRPr="0044182F" w:rsidRDefault="005D5AD6" w:rsidP="00C70CAF">
            <w:pPr>
              <w:rPr>
                <w:ins w:id="1824" w:author="Rafi Aziizi" w:date="2021-11-12T14:55:00Z"/>
                <w:b/>
              </w:rPr>
            </w:pPr>
            <w:ins w:id="1825"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1826" w:author="Rafi Aziizi" w:date="2021-11-12T14:55:00Z"/>
                <w:i/>
                <w:iCs/>
              </w:rPr>
            </w:pPr>
            <w:ins w:id="1827" w:author="Rafi Aziizi" w:date="2021-11-12T14:55:00Z">
              <w:r>
                <w:rPr>
                  <w:i/>
                  <w:iCs/>
                </w:rPr>
                <w:t>Conditional</w:t>
              </w:r>
            </w:ins>
          </w:p>
        </w:tc>
      </w:tr>
      <w:tr w:rsidR="005D5AD6" w:rsidRPr="0044182F" w14:paraId="25994BB1" w14:textId="77777777" w:rsidTr="00C70CAF">
        <w:trPr>
          <w:jc w:val="center"/>
          <w:ins w:id="1828" w:author="Rafi Aziizi" w:date="2021-11-12T14:55:00Z"/>
        </w:trPr>
        <w:tc>
          <w:tcPr>
            <w:tcW w:w="3827" w:type="dxa"/>
            <w:vAlign w:val="center"/>
          </w:tcPr>
          <w:p w14:paraId="01B0245E" w14:textId="77777777" w:rsidR="005D5AD6" w:rsidRPr="0044182F" w:rsidRDefault="005D5AD6" w:rsidP="00C70CAF">
            <w:pPr>
              <w:rPr>
                <w:ins w:id="1829" w:author="Rafi Aziizi" w:date="2021-11-12T14:55:00Z"/>
                <w:b/>
              </w:rPr>
            </w:pPr>
            <w:ins w:id="1830"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1831" w:author="Rafi Aziizi" w:date="2021-11-12T14:55:00Z"/>
              </w:rPr>
            </w:pPr>
            <w:ins w:id="1832" w:author="Rafi Aziizi" w:date="2021-11-12T14:55:00Z">
              <w:r>
                <w:t>-</w:t>
              </w:r>
            </w:ins>
          </w:p>
        </w:tc>
      </w:tr>
      <w:tr w:rsidR="005D5AD6" w:rsidRPr="0081005E" w14:paraId="180FB272" w14:textId="77777777" w:rsidTr="00C70CAF">
        <w:trPr>
          <w:jc w:val="center"/>
          <w:ins w:id="1833" w:author="Rafi Aziizi" w:date="2021-11-12T14:55:00Z"/>
        </w:trPr>
        <w:tc>
          <w:tcPr>
            <w:tcW w:w="3827" w:type="dxa"/>
            <w:vAlign w:val="center"/>
          </w:tcPr>
          <w:p w14:paraId="04F98FDC" w14:textId="77777777" w:rsidR="005D5AD6" w:rsidRPr="0044182F" w:rsidRDefault="005D5AD6" w:rsidP="00C70CAF">
            <w:pPr>
              <w:rPr>
                <w:ins w:id="1834" w:author="Rafi Aziizi" w:date="2021-11-12T14:55:00Z"/>
                <w:b/>
              </w:rPr>
            </w:pPr>
            <w:ins w:id="1835"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1836" w:author="Rafi Aziizi" w:date="2021-11-12T14:55:00Z"/>
                <w:i/>
                <w:iCs/>
              </w:rPr>
            </w:pPr>
            <w:ins w:id="1837" w:author="Rafi Aziizi" w:date="2021-11-12T14:55:00Z">
              <w:r>
                <w:t xml:space="preserve">Data </w:t>
              </w:r>
            </w:ins>
            <w:proofErr w:type="spellStart"/>
            <w:ins w:id="1838" w:author="Rafi Aziizi" w:date="2021-11-12T14:56:00Z">
              <w:r>
                <w:t>kelas</w:t>
              </w:r>
              <w:proofErr w:type="spellEnd"/>
              <w:r>
                <w:t xml:space="preserve"> </w:t>
              </w:r>
            </w:ins>
            <w:proofErr w:type="spellStart"/>
            <w:ins w:id="1839" w:author="Rafi Aziizi" w:date="2021-11-12T14:55:00Z">
              <w:r>
                <w:t>tidak</w:t>
              </w:r>
              <w:proofErr w:type="spellEnd"/>
              <w:r>
                <w:t xml:space="preserve"> </w:t>
              </w:r>
              <w:proofErr w:type="spellStart"/>
              <w:r>
                <w:t>ada</w:t>
              </w:r>
              <w:proofErr w:type="spellEnd"/>
            </w:ins>
          </w:p>
        </w:tc>
      </w:tr>
      <w:tr w:rsidR="005D5AD6" w:rsidRPr="0048762E" w14:paraId="5493D24F" w14:textId="77777777" w:rsidTr="00C70CAF">
        <w:trPr>
          <w:jc w:val="center"/>
          <w:ins w:id="1840" w:author="Rafi Aziizi" w:date="2021-11-12T14:55:00Z"/>
        </w:trPr>
        <w:tc>
          <w:tcPr>
            <w:tcW w:w="3827" w:type="dxa"/>
            <w:vAlign w:val="center"/>
          </w:tcPr>
          <w:p w14:paraId="2D3D8E04" w14:textId="77777777" w:rsidR="005D5AD6" w:rsidRPr="0044182F" w:rsidRDefault="005D5AD6" w:rsidP="00C70CAF">
            <w:pPr>
              <w:rPr>
                <w:ins w:id="1841" w:author="Rafi Aziizi" w:date="2021-11-12T14:55:00Z"/>
                <w:b/>
              </w:rPr>
            </w:pPr>
            <w:ins w:id="1842"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1843" w:author="Rafi Aziizi" w:date="2021-11-12T14:55:00Z"/>
              </w:rPr>
            </w:pPr>
            <w:ins w:id="1844" w:author="Rafi Aziizi" w:date="2021-11-12T14:55:00Z">
              <w:r>
                <w:t xml:space="preserve">Data </w:t>
              </w:r>
            </w:ins>
            <w:proofErr w:type="spellStart"/>
            <w:ins w:id="1845" w:author="Rafi Aziizi" w:date="2021-11-12T14:56:00Z">
              <w:r>
                <w:t>kelas</w:t>
              </w:r>
              <w:proofErr w:type="spellEnd"/>
              <w:r>
                <w:t xml:space="preserve"> </w:t>
              </w:r>
            </w:ins>
            <w:proofErr w:type="spellStart"/>
            <w:ins w:id="1846" w:author="Rafi Aziizi" w:date="2021-11-12T14:55:00Z">
              <w:r>
                <w:t>baru</w:t>
              </w:r>
              <w:proofErr w:type="spellEnd"/>
              <w:r>
                <w:t xml:space="preserve"> </w:t>
              </w:r>
              <w:proofErr w:type="spellStart"/>
              <w:r>
                <w:t>ditampilkan</w:t>
              </w:r>
              <w:proofErr w:type="spellEnd"/>
            </w:ins>
          </w:p>
        </w:tc>
      </w:tr>
      <w:tr w:rsidR="005D5AD6" w:rsidRPr="0044182F" w14:paraId="56A9626A" w14:textId="77777777" w:rsidTr="00C70CAF">
        <w:trPr>
          <w:jc w:val="center"/>
          <w:ins w:id="1847"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1848" w:author="Rafi Aziizi" w:date="2021-11-12T14:55:00Z"/>
                <w:b/>
              </w:rPr>
            </w:pPr>
            <w:ins w:id="1849" w:author="Rafi Aziizi" w:date="2021-11-12T14:55:00Z">
              <w:r w:rsidRPr="0044182F">
                <w:rPr>
                  <w:b/>
                </w:rPr>
                <w:t>Main Course</w:t>
              </w:r>
            </w:ins>
          </w:p>
        </w:tc>
      </w:tr>
      <w:tr w:rsidR="005D5AD6" w:rsidRPr="0044182F" w14:paraId="20997C46" w14:textId="77777777" w:rsidTr="00C70CAF">
        <w:trPr>
          <w:jc w:val="center"/>
          <w:ins w:id="1850"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1851" w:author="Rafi Aziizi" w:date="2021-11-12T14:55:00Z"/>
                <w:b/>
              </w:rPr>
            </w:pPr>
            <w:proofErr w:type="spellStart"/>
            <w:ins w:id="1852"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C70CAF">
            <w:pPr>
              <w:jc w:val="center"/>
              <w:rPr>
                <w:ins w:id="1853" w:author="Rafi Aziizi" w:date="2021-11-12T14:55:00Z"/>
                <w:b/>
              </w:rPr>
            </w:pPr>
            <w:proofErr w:type="spellStart"/>
            <w:ins w:id="1854"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C70CAF">
        <w:trPr>
          <w:jc w:val="center"/>
          <w:ins w:id="1855" w:author="Rafi Aziizi" w:date="2021-11-12T14:55:00Z"/>
        </w:trPr>
        <w:tc>
          <w:tcPr>
            <w:tcW w:w="3827" w:type="dxa"/>
            <w:vAlign w:val="center"/>
          </w:tcPr>
          <w:p w14:paraId="3B4158C8" w14:textId="113BDF69" w:rsidR="005D5AD6" w:rsidRPr="0044182F" w:rsidRDefault="005D5AD6" w:rsidP="00C70CAF">
            <w:pPr>
              <w:numPr>
                <w:ilvl w:val="0"/>
                <w:numId w:val="85"/>
              </w:numPr>
              <w:spacing w:after="160"/>
              <w:rPr>
                <w:ins w:id="1856" w:author="Rafi Aziizi" w:date="2021-11-12T14:55:00Z"/>
              </w:rPr>
            </w:pPr>
            <w:proofErr w:type="spellStart"/>
            <w:ins w:id="1857" w:author="Rafi Aziizi" w:date="2021-11-12T14:55:00Z">
              <w:r>
                <w:t>Memasuki</w:t>
              </w:r>
              <w:proofErr w:type="spellEnd"/>
              <w:r>
                <w:t xml:space="preserve"> menu “</w:t>
              </w:r>
              <w:proofErr w:type="spellStart"/>
              <w:r>
                <w:t>Tambah</w:t>
              </w:r>
              <w:proofErr w:type="spellEnd"/>
              <w:r>
                <w:t xml:space="preserve"> </w:t>
              </w:r>
            </w:ins>
            <w:ins w:id="1858" w:author="Rafi Aziizi" w:date="2021-11-12T14:56:00Z">
              <w:r>
                <w:t>Kelas</w:t>
              </w:r>
            </w:ins>
            <w:ins w:id="1859" w:author="Rafi Aziizi" w:date="2021-11-12T14:55:00Z">
              <w:r>
                <w:t>”</w:t>
              </w:r>
            </w:ins>
          </w:p>
        </w:tc>
        <w:tc>
          <w:tcPr>
            <w:tcW w:w="3964" w:type="dxa"/>
            <w:vAlign w:val="center"/>
          </w:tcPr>
          <w:p w14:paraId="54F7B1D8" w14:textId="77777777" w:rsidR="005D5AD6" w:rsidRPr="0044182F" w:rsidRDefault="005D5AD6" w:rsidP="00C70CAF">
            <w:pPr>
              <w:ind w:left="511"/>
              <w:rPr>
                <w:ins w:id="1860" w:author="Rafi Aziizi" w:date="2021-11-12T14:55:00Z"/>
              </w:rPr>
            </w:pPr>
          </w:p>
        </w:tc>
      </w:tr>
      <w:tr w:rsidR="005D5AD6" w:rsidRPr="0044182F" w14:paraId="23C4F0FC" w14:textId="77777777" w:rsidTr="00C70CAF">
        <w:trPr>
          <w:jc w:val="center"/>
          <w:ins w:id="1861" w:author="Rafi Aziizi" w:date="2021-11-12T14:55:00Z"/>
        </w:trPr>
        <w:tc>
          <w:tcPr>
            <w:tcW w:w="3827" w:type="dxa"/>
            <w:vAlign w:val="center"/>
          </w:tcPr>
          <w:p w14:paraId="5425378F" w14:textId="77777777" w:rsidR="005D5AD6" w:rsidRPr="0044182F" w:rsidRDefault="005D5AD6" w:rsidP="00C70CAF">
            <w:pPr>
              <w:ind w:left="510"/>
              <w:rPr>
                <w:ins w:id="1862" w:author="Rafi Aziizi" w:date="2021-11-12T14:55:00Z"/>
              </w:rPr>
            </w:pPr>
          </w:p>
        </w:tc>
        <w:tc>
          <w:tcPr>
            <w:tcW w:w="3964" w:type="dxa"/>
            <w:vAlign w:val="center"/>
          </w:tcPr>
          <w:p w14:paraId="32D1555F" w14:textId="6ECA3B1D" w:rsidR="005D5AD6" w:rsidRPr="0044182F" w:rsidRDefault="005D5AD6" w:rsidP="00C70CAF">
            <w:pPr>
              <w:numPr>
                <w:ilvl w:val="0"/>
                <w:numId w:val="85"/>
              </w:numPr>
              <w:spacing w:after="160"/>
              <w:ind w:left="511"/>
              <w:rPr>
                <w:ins w:id="1863" w:author="Rafi Aziizi" w:date="2021-11-12T14:55:00Z"/>
              </w:rPr>
            </w:pPr>
            <w:proofErr w:type="spellStart"/>
            <w:ins w:id="1864" w:author="Rafi Aziizi" w:date="2021-11-12T14:55:00Z">
              <w:r>
                <w:t>Menampilkan</w:t>
              </w:r>
              <w:proofErr w:type="spellEnd"/>
              <w:r>
                <w:t xml:space="preserve"> form </w:t>
              </w:r>
              <w:proofErr w:type="spellStart"/>
              <w:r>
                <w:t>tambah</w:t>
              </w:r>
              <w:proofErr w:type="spellEnd"/>
              <w:r>
                <w:t xml:space="preserve"> data </w:t>
              </w:r>
            </w:ins>
            <w:proofErr w:type="spellStart"/>
            <w:ins w:id="1865" w:author="Rafi Aziizi" w:date="2021-11-12T14:56:00Z">
              <w:r>
                <w:t>kelas</w:t>
              </w:r>
            </w:ins>
            <w:proofErr w:type="spellEnd"/>
          </w:p>
        </w:tc>
      </w:tr>
      <w:tr w:rsidR="005D5AD6" w:rsidRPr="0044182F" w14:paraId="691BBF1F" w14:textId="77777777" w:rsidTr="00C70CAF">
        <w:trPr>
          <w:jc w:val="center"/>
          <w:ins w:id="1866" w:author="Rafi Aziizi" w:date="2021-11-12T14:55:00Z"/>
        </w:trPr>
        <w:tc>
          <w:tcPr>
            <w:tcW w:w="3827" w:type="dxa"/>
            <w:vAlign w:val="center"/>
          </w:tcPr>
          <w:p w14:paraId="555DB45C" w14:textId="50C6C776" w:rsidR="005D5AD6" w:rsidRPr="0044182F" w:rsidRDefault="005D5AD6" w:rsidP="00C70CAF">
            <w:pPr>
              <w:pStyle w:val="ListParagraph"/>
              <w:numPr>
                <w:ilvl w:val="0"/>
                <w:numId w:val="85"/>
              </w:numPr>
              <w:rPr>
                <w:ins w:id="1867" w:author="Rafi Aziizi" w:date="2021-11-12T14:55:00Z"/>
              </w:rPr>
            </w:pPr>
            <w:proofErr w:type="spellStart"/>
            <w:ins w:id="1868" w:author="Rafi Aziizi" w:date="2021-11-12T14:55:00Z">
              <w:r>
                <w:t>Mengisi</w:t>
              </w:r>
              <w:proofErr w:type="spellEnd"/>
              <w:r>
                <w:t xml:space="preserve"> form </w:t>
              </w:r>
              <w:proofErr w:type="spellStart"/>
              <w:r>
                <w:t>tambah</w:t>
              </w:r>
              <w:proofErr w:type="spellEnd"/>
              <w:r>
                <w:t xml:space="preserve"> data </w:t>
              </w:r>
            </w:ins>
            <w:proofErr w:type="spellStart"/>
            <w:ins w:id="1869" w:author="Rafi Aziizi" w:date="2021-11-12T14:56:00Z">
              <w:r>
                <w:t>kelas</w:t>
              </w:r>
            </w:ins>
            <w:proofErr w:type="spellEnd"/>
          </w:p>
        </w:tc>
        <w:tc>
          <w:tcPr>
            <w:tcW w:w="3964" w:type="dxa"/>
            <w:vAlign w:val="center"/>
          </w:tcPr>
          <w:p w14:paraId="06DD0BD6" w14:textId="77777777" w:rsidR="005D5AD6" w:rsidRDefault="005D5AD6" w:rsidP="00C70CAF">
            <w:pPr>
              <w:spacing w:after="160"/>
              <w:ind w:left="511"/>
              <w:rPr>
                <w:ins w:id="1870" w:author="Rafi Aziizi" w:date="2021-11-12T14:55:00Z"/>
              </w:rPr>
            </w:pPr>
          </w:p>
        </w:tc>
      </w:tr>
      <w:tr w:rsidR="005D5AD6" w:rsidRPr="0044182F" w14:paraId="0EE682E9" w14:textId="77777777" w:rsidTr="00C70CAF">
        <w:trPr>
          <w:jc w:val="center"/>
          <w:ins w:id="1871" w:author="Rafi Aziizi" w:date="2021-11-12T14:55:00Z"/>
        </w:trPr>
        <w:tc>
          <w:tcPr>
            <w:tcW w:w="3827" w:type="dxa"/>
            <w:vAlign w:val="center"/>
          </w:tcPr>
          <w:p w14:paraId="687FF2CF" w14:textId="77777777" w:rsidR="005D5AD6" w:rsidRDefault="005D5AD6" w:rsidP="00C70CAF">
            <w:pPr>
              <w:pStyle w:val="ListParagraph"/>
              <w:rPr>
                <w:ins w:id="1872" w:author="Rafi Aziizi" w:date="2021-11-12T14:55:00Z"/>
              </w:rPr>
            </w:pPr>
          </w:p>
        </w:tc>
        <w:tc>
          <w:tcPr>
            <w:tcW w:w="3964" w:type="dxa"/>
            <w:vAlign w:val="center"/>
          </w:tcPr>
          <w:p w14:paraId="0F92D448" w14:textId="59FA5C80" w:rsidR="005D5AD6" w:rsidRDefault="005D5AD6" w:rsidP="00C70CAF">
            <w:pPr>
              <w:pStyle w:val="ListParagraph"/>
              <w:numPr>
                <w:ilvl w:val="0"/>
                <w:numId w:val="85"/>
              </w:numPr>
              <w:spacing w:after="160"/>
              <w:rPr>
                <w:ins w:id="1873" w:author="Rafi Aziizi" w:date="2021-11-12T14:55:00Z"/>
              </w:rPr>
            </w:pPr>
            <w:proofErr w:type="spellStart"/>
            <w:ins w:id="1874" w:author="Rafi Aziizi" w:date="2021-11-12T14:55:00Z">
              <w:r>
                <w:t>Menyimpan</w:t>
              </w:r>
              <w:proofErr w:type="spellEnd"/>
              <w:r>
                <w:t xml:space="preserve"> data </w:t>
              </w:r>
            </w:ins>
            <w:proofErr w:type="spellStart"/>
            <w:ins w:id="1875" w:author="Rafi Aziizi" w:date="2021-11-12T14:56:00Z">
              <w:r>
                <w:t>kelas</w:t>
              </w:r>
              <w:proofErr w:type="spellEnd"/>
              <w:r>
                <w:t xml:space="preserve"> </w:t>
              </w:r>
            </w:ins>
            <w:proofErr w:type="spellStart"/>
            <w:ins w:id="1876" w:author="Rafi Aziizi" w:date="2021-11-12T14:55:00Z">
              <w:r>
                <w:t>baru</w:t>
              </w:r>
              <w:proofErr w:type="spellEnd"/>
              <w:r>
                <w:t xml:space="preserve"> pada </w:t>
              </w:r>
              <w:r w:rsidRPr="00C70CAF">
                <w:rPr>
                  <w:i/>
                  <w:iCs/>
                </w:rPr>
                <w:t>database</w:t>
              </w:r>
            </w:ins>
          </w:p>
        </w:tc>
      </w:tr>
      <w:tr w:rsidR="005D5AD6" w:rsidRPr="001B1AF9" w14:paraId="6B0FF735" w14:textId="77777777" w:rsidTr="00C70CAF">
        <w:trPr>
          <w:jc w:val="center"/>
          <w:ins w:id="1877"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1878" w:author="Rafi Aziizi" w:date="2021-11-12T14:55:00Z"/>
                <w:b/>
                <w:bCs/>
              </w:rPr>
            </w:pPr>
            <w:proofErr w:type="spellStart"/>
            <w:ins w:id="1879"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C70CAF">
        <w:trPr>
          <w:jc w:val="center"/>
          <w:ins w:id="1880"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1881" w:author="Rafi Aziizi" w:date="2021-11-12T14:55:00Z"/>
                <w:b/>
                <w:bCs/>
              </w:rPr>
            </w:pPr>
            <w:proofErr w:type="spellStart"/>
            <w:ins w:id="1882"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1883" w:author="Rafi Aziizi" w:date="2021-11-12T14:55:00Z"/>
                <w:b/>
                <w:bCs/>
              </w:rPr>
            </w:pPr>
            <w:proofErr w:type="spellStart"/>
            <w:ins w:id="1884"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C70CAF">
        <w:trPr>
          <w:jc w:val="center"/>
          <w:ins w:id="1885" w:author="Rafi Aziizi" w:date="2021-11-12T14:55:00Z"/>
        </w:trPr>
        <w:tc>
          <w:tcPr>
            <w:tcW w:w="3827" w:type="dxa"/>
            <w:vAlign w:val="center"/>
          </w:tcPr>
          <w:p w14:paraId="757A7D94" w14:textId="5B0B49FE" w:rsidR="005D5AD6" w:rsidRDefault="005D5AD6" w:rsidP="00C70CAF">
            <w:pPr>
              <w:ind w:left="360"/>
              <w:rPr>
                <w:ins w:id="1886" w:author="Rafi Aziizi" w:date="2021-11-12T14:55:00Z"/>
              </w:rPr>
            </w:pPr>
            <w:ins w:id="1887"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1888" w:author="Rafi Aziizi" w:date="2021-11-12T14:56:00Z">
              <w:r>
                <w:t>kelas</w:t>
              </w:r>
            </w:ins>
            <w:proofErr w:type="spellEnd"/>
          </w:p>
        </w:tc>
        <w:tc>
          <w:tcPr>
            <w:tcW w:w="3964" w:type="dxa"/>
            <w:vAlign w:val="center"/>
          </w:tcPr>
          <w:p w14:paraId="773099AA" w14:textId="77777777" w:rsidR="005D5AD6" w:rsidRDefault="005D5AD6" w:rsidP="00C70CAF">
            <w:pPr>
              <w:pStyle w:val="ListParagraph"/>
              <w:spacing w:after="160"/>
              <w:ind w:left="468"/>
              <w:rPr>
                <w:ins w:id="1889" w:author="Rafi Aziizi" w:date="2021-11-12T14:55:00Z"/>
              </w:rPr>
            </w:pPr>
          </w:p>
        </w:tc>
      </w:tr>
      <w:tr w:rsidR="005D5AD6" w14:paraId="76EE5A8A" w14:textId="77777777" w:rsidTr="00C70CAF">
        <w:trPr>
          <w:jc w:val="center"/>
          <w:ins w:id="1890" w:author="Rafi Aziizi" w:date="2021-11-12T14:55:00Z"/>
        </w:trPr>
        <w:tc>
          <w:tcPr>
            <w:tcW w:w="3827" w:type="dxa"/>
            <w:vAlign w:val="center"/>
          </w:tcPr>
          <w:p w14:paraId="4761F19A" w14:textId="77777777" w:rsidR="005D5AD6" w:rsidRDefault="005D5AD6" w:rsidP="00C70CAF">
            <w:pPr>
              <w:pStyle w:val="ListParagraph"/>
              <w:ind w:left="450"/>
              <w:rPr>
                <w:ins w:id="1891" w:author="Rafi Aziizi" w:date="2021-11-12T14:55:00Z"/>
              </w:rPr>
            </w:pPr>
          </w:p>
        </w:tc>
        <w:tc>
          <w:tcPr>
            <w:tcW w:w="3964" w:type="dxa"/>
            <w:vAlign w:val="center"/>
          </w:tcPr>
          <w:p w14:paraId="137E7F82" w14:textId="4DA4DB68" w:rsidR="005D5AD6" w:rsidRDefault="005D5AD6" w:rsidP="00C70CAF">
            <w:pPr>
              <w:spacing w:after="160"/>
              <w:ind w:left="360"/>
              <w:rPr>
                <w:ins w:id="1892" w:author="Rafi Aziizi" w:date="2021-11-12T14:55:00Z"/>
              </w:rPr>
            </w:pPr>
            <w:ins w:id="1893"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1894" w:author="Rafi Aziizi" w:date="2021-11-12T14:56:00Z">
              <w:r>
                <w:t>kelas</w:t>
              </w:r>
              <w:proofErr w:type="spellEnd"/>
              <w:r>
                <w:t xml:space="preserve"> </w:t>
              </w:r>
            </w:ins>
            <w:proofErr w:type="spellStart"/>
            <w:ins w:id="1895"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1896" w:author="Rafi Aziizi" w:date="2021-11-12T14:55:00Z"/>
        </w:rPr>
      </w:pPr>
    </w:p>
    <w:p w14:paraId="7705664C" w14:textId="772E7393" w:rsidR="005D5AD6" w:rsidRDefault="005D5AD6" w:rsidP="005D5AD6">
      <w:pPr>
        <w:ind w:left="66"/>
        <w:rPr>
          <w:ins w:id="1897" w:author="Rafi Aziizi" w:date="2021-11-12T14:55:00Z"/>
        </w:rPr>
      </w:pPr>
      <w:ins w:id="1898" w:author="Rafi Aziizi" w:date="2021-11-12T14:55:00Z">
        <w:r>
          <w:lastRenderedPageBreak/>
          <w:t xml:space="preserve">b. </w:t>
        </w:r>
        <w:proofErr w:type="spellStart"/>
        <w:r>
          <w:t>Skenario</w:t>
        </w:r>
        <w:proofErr w:type="spellEnd"/>
        <w:r>
          <w:t xml:space="preserve"> </w:t>
        </w:r>
        <w:proofErr w:type="spellStart"/>
        <w:r>
          <w:t>Hapus</w:t>
        </w:r>
        <w:proofErr w:type="spellEnd"/>
        <w:r>
          <w:t xml:space="preserve"> </w:t>
        </w:r>
      </w:ins>
      <w:ins w:id="1899" w:author="Rafi Aziizi" w:date="2021-11-12T14:57: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1900" w:author="Rafi Aziizi" w:date="2021-11-12T14:55:00Z"/>
        </w:trPr>
        <w:tc>
          <w:tcPr>
            <w:tcW w:w="3827" w:type="dxa"/>
            <w:shd w:val="clear" w:color="auto" w:fill="F2EE98"/>
            <w:vAlign w:val="center"/>
          </w:tcPr>
          <w:p w14:paraId="25326C0B" w14:textId="77777777" w:rsidR="005D5AD6" w:rsidRPr="0044182F" w:rsidRDefault="005D5AD6" w:rsidP="00C70CAF">
            <w:pPr>
              <w:rPr>
                <w:ins w:id="1901" w:author="Rafi Aziizi" w:date="2021-11-12T14:55:00Z"/>
                <w:b/>
              </w:rPr>
            </w:pPr>
            <w:ins w:id="1902"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1903" w:author="Rafi Aziizi" w:date="2021-11-12T14:55:00Z"/>
              </w:rPr>
            </w:pPr>
            <w:proofErr w:type="spellStart"/>
            <w:ins w:id="1904" w:author="Rafi Aziizi" w:date="2021-11-12T14:55:00Z">
              <w:r>
                <w:t>Hapus</w:t>
              </w:r>
              <w:proofErr w:type="spellEnd"/>
              <w:r>
                <w:t xml:space="preserve"> </w:t>
              </w:r>
            </w:ins>
            <w:ins w:id="1905" w:author="Rafi Aziizi" w:date="2021-11-12T14:57:00Z">
              <w:r>
                <w:t>Kelas</w:t>
              </w:r>
            </w:ins>
          </w:p>
        </w:tc>
      </w:tr>
      <w:tr w:rsidR="005D5AD6" w:rsidRPr="002F6C1D" w14:paraId="4A83A182" w14:textId="77777777" w:rsidTr="00C70CAF">
        <w:trPr>
          <w:jc w:val="center"/>
          <w:ins w:id="1906" w:author="Rafi Aziizi" w:date="2021-11-12T14:55:00Z"/>
        </w:trPr>
        <w:tc>
          <w:tcPr>
            <w:tcW w:w="3827" w:type="dxa"/>
            <w:vAlign w:val="center"/>
          </w:tcPr>
          <w:p w14:paraId="661CA8D4" w14:textId="77777777" w:rsidR="005D5AD6" w:rsidRPr="0044182F" w:rsidRDefault="005D5AD6" w:rsidP="00C70CAF">
            <w:pPr>
              <w:rPr>
                <w:ins w:id="1907" w:author="Rafi Aziizi" w:date="2021-11-12T14:55:00Z"/>
                <w:b/>
              </w:rPr>
            </w:pPr>
            <w:ins w:id="1908" w:author="Rafi Aziizi" w:date="2021-11-12T14:55:00Z">
              <w:r w:rsidRPr="0044182F">
                <w:rPr>
                  <w:b/>
                </w:rPr>
                <w:t>ID</w:t>
              </w:r>
            </w:ins>
          </w:p>
        </w:tc>
        <w:tc>
          <w:tcPr>
            <w:tcW w:w="3964" w:type="dxa"/>
            <w:vAlign w:val="center"/>
          </w:tcPr>
          <w:p w14:paraId="7485C280" w14:textId="0DAD08F8" w:rsidR="005D5AD6" w:rsidRPr="002F6C1D" w:rsidRDefault="005D5AD6" w:rsidP="00C70CAF">
            <w:pPr>
              <w:rPr>
                <w:ins w:id="1909" w:author="Rafi Aziizi" w:date="2021-11-12T14:55:00Z"/>
              </w:rPr>
            </w:pPr>
            <w:ins w:id="1910" w:author="Rafi Aziizi" w:date="2021-11-12T14:55:00Z">
              <w:r>
                <w:t>RC1</w:t>
              </w:r>
            </w:ins>
            <w:ins w:id="1911" w:author="Rafi Aziizi" w:date="2021-11-12T14:57:00Z">
              <w:r>
                <w:t>5</w:t>
              </w:r>
            </w:ins>
          </w:p>
        </w:tc>
      </w:tr>
      <w:tr w:rsidR="005D5AD6" w:rsidRPr="000C722D" w14:paraId="54907D8A" w14:textId="77777777" w:rsidTr="00C70CAF">
        <w:trPr>
          <w:jc w:val="center"/>
          <w:ins w:id="1912" w:author="Rafi Aziizi" w:date="2021-11-12T14:55:00Z"/>
        </w:trPr>
        <w:tc>
          <w:tcPr>
            <w:tcW w:w="3827" w:type="dxa"/>
            <w:vAlign w:val="center"/>
          </w:tcPr>
          <w:p w14:paraId="36D7DF8E" w14:textId="77777777" w:rsidR="005D5AD6" w:rsidRPr="0044182F" w:rsidRDefault="005D5AD6" w:rsidP="00C70CAF">
            <w:pPr>
              <w:rPr>
                <w:ins w:id="1913" w:author="Rafi Aziizi" w:date="2021-11-12T14:55:00Z"/>
                <w:b/>
              </w:rPr>
            </w:pPr>
            <w:ins w:id="1914" w:author="Rafi Aziizi" w:date="2021-11-12T14:55:00Z">
              <w:r w:rsidRPr="0044182F">
                <w:rPr>
                  <w:b/>
                </w:rPr>
                <w:t>Description</w:t>
              </w:r>
            </w:ins>
          </w:p>
        </w:tc>
        <w:tc>
          <w:tcPr>
            <w:tcW w:w="3964" w:type="dxa"/>
          </w:tcPr>
          <w:p w14:paraId="12A81092" w14:textId="2ECE2011" w:rsidR="005D5AD6" w:rsidRPr="000C722D" w:rsidRDefault="005D5AD6" w:rsidP="00C70CAF">
            <w:pPr>
              <w:rPr>
                <w:ins w:id="1915" w:author="Rafi Aziizi" w:date="2021-11-12T14:55:00Z"/>
              </w:rPr>
            </w:pPr>
            <w:ins w:id="1916"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1917" w:author="Rafi Aziizi" w:date="2021-11-12T14:57:00Z">
              <w:r>
                <w:t>kelas</w:t>
              </w:r>
            </w:ins>
            <w:proofErr w:type="spellEnd"/>
            <w:ins w:id="1918"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1919" w:author="Rafi Aziizi" w:date="2021-11-12T14:57:00Z">
              <w:r>
                <w:t>kelas</w:t>
              </w:r>
            </w:ins>
            <w:proofErr w:type="spellEnd"/>
            <w:ins w:id="1920" w:author="Rafi Aziizi" w:date="2021-11-12T14:55:00Z">
              <w:r>
                <w:t>.</w:t>
              </w:r>
            </w:ins>
          </w:p>
        </w:tc>
      </w:tr>
      <w:tr w:rsidR="005D5AD6" w:rsidRPr="002F6C1D" w14:paraId="21E2F5E8" w14:textId="77777777" w:rsidTr="00C70CAF">
        <w:trPr>
          <w:jc w:val="center"/>
          <w:ins w:id="1921" w:author="Rafi Aziizi" w:date="2021-11-12T14:55:00Z"/>
        </w:trPr>
        <w:tc>
          <w:tcPr>
            <w:tcW w:w="3827" w:type="dxa"/>
            <w:vAlign w:val="center"/>
          </w:tcPr>
          <w:p w14:paraId="462D026E" w14:textId="77777777" w:rsidR="005D5AD6" w:rsidRPr="0044182F" w:rsidRDefault="005D5AD6" w:rsidP="00C70CAF">
            <w:pPr>
              <w:rPr>
                <w:ins w:id="1922" w:author="Rafi Aziizi" w:date="2021-11-12T14:55:00Z"/>
                <w:b/>
              </w:rPr>
            </w:pPr>
            <w:ins w:id="1923"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1924" w:author="Rafi Aziizi" w:date="2021-11-12T14:55:00Z"/>
              </w:rPr>
            </w:pPr>
            <w:ins w:id="1925" w:author="Rafi Aziizi" w:date="2021-11-12T14:55:00Z">
              <w:r>
                <w:t>Bag.IT, Guru BK.</w:t>
              </w:r>
            </w:ins>
          </w:p>
        </w:tc>
      </w:tr>
      <w:tr w:rsidR="005D5AD6" w:rsidRPr="0044182F" w14:paraId="3D3ECCBA" w14:textId="77777777" w:rsidTr="00C70CAF">
        <w:trPr>
          <w:jc w:val="center"/>
          <w:ins w:id="1926" w:author="Rafi Aziizi" w:date="2021-11-12T14:55:00Z"/>
        </w:trPr>
        <w:tc>
          <w:tcPr>
            <w:tcW w:w="3827" w:type="dxa"/>
            <w:vAlign w:val="center"/>
          </w:tcPr>
          <w:p w14:paraId="1B0077B6" w14:textId="77777777" w:rsidR="005D5AD6" w:rsidRPr="0044182F" w:rsidRDefault="005D5AD6" w:rsidP="00C70CAF">
            <w:pPr>
              <w:rPr>
                <w:ins w:id="1927" w:author="Rafi Aziizi" w:date="2021-11-12T14:55:00Z"/>
                <w:b/>
              </w:rPr>
            </w:pPr>
            <w:ins w:id="1928"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1929" w:author="Rafi Aziizi" w:date="2021-11-12T14:55:00Z"/>
                <w:i/>
                <w:iCs/>
              </w:rPr>
            </w:pPr>
            <w:ins w:id="1930" w:author="Rafi Aziizi" w:date="2021-11-12T14:55:00Z">
              <w:r>
                <w:rPr>
                  <w:i/>
                  <w:iCs/>
                </w:rPr>
                <w:t>Conditional</w:t>
              </w:r>
            </w:ins>
          </w:p>
        </w:tc>
      </w:tr>
      <w:tr w:rsidR="005D5AD6" w:rsidRPr="0044182F" w14:paraId="0404F9D0" w14:textId="77777777" w:rsidTr="00C70CAF">
        <w:trPr>
          <w:jc w:val="center"/>
          <w:ins w:id="1931" w:author="Rafi Aziizi" w:date="2021-11-12T14:55:00Z"/>
        </w:trPr>
        <w:tc>
          <w:tcPr>
            <w:tcW w:w="3827" w:type="dxa"/>
            <w:vAlign w:val="center"/>
          </w:tcPr>
          <w:p w14:paraId="2D40C4A0" w14:textId="77777777" w:rsidR="005D5AD6" w:rsidRPr="0044182F" w:rsidRDefault="005D5AD6" w:rsidP="00C70CAF">
            <w:pPr>
              <w:rPr>
                <w:ins w:id="1932" w:author="Rafi Aziizi" w:date="2021-11-12T14:55:00Z"/>
                <w:b/>
              </w:rPr>
            </w:pPr>
            <w:ins w:id="1933"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1934" w:author="Rafi Aziizi" w:date="2021-11-12T14:55:00Z"/>
              </w:rPr>
            </w:pPr>
            <w:ins w:id="1935" w:author="Rafi Aziizi" w:date="2021-11-12T14:55:00Z">
              <w:r>
                <w:t>-</w:t>
              </w:r>
            </w:ins>
          </w:p>
        </w:tc>
      </w:tr>
      <w:tr w:rsidR="005D5AD6" w:rsidRPr="0081005E" w14:paraId="3BFE182B" w14:textId="77777777" w:rsidTr="00C70CAF">
        <w:trPr>
          <w:jc w:val="center"/>
          <w:ins w:id="1936" w:author="Rafi Aziizi" w:date="2021-11-12T14:55:00Z"/>
        </w:trPr>
        <w:tc>
          <w:tcPr>
            <w:tcW w:w="3827" w:type="dxa"/>
            <w:vAlign w:val="center"/>
          </w:tcPr>
          <w:p w14:paraId="4DF0413B" w14:textId="77777777" w:rsidR="005D5AD6" w:rsidRPr="0044182F" w:rsidRDefault="005D5AD6" w:rsidP="00C70CAF">
            <w:pPr>
              <w:rPr>
                <w:ins w:id="1937" w:author="Rafi Aziizi" w:date="2021-11-12T14:55:00Z"/>
                <w:b/>
              </w:rPr>
            </w:pPr>
            <w:ins w:id="1938"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1939" w:author="Rafi Aziizi" w:date="2021-11-12T14:55:00Z"/>
                <w:i/>
                <w:iCs/>
              </w:rPr>
            </w:pPr>
            <w:ins w:id="1940" w:author="Rafi Aziizi" w:date="2021-11-12T14:55:00Z">
              <w:r>
                <w:t xml:space="preserve">Data </w:t>
              </w:r>
            </w:ins>
            <w:proofErr w:type="spellStart"/>
            <w:ins w:id="1941" w:author="Rafi Aziizi" w:date="2021-11-12T14:57:00Z">
              <w:r>
                <w:t>kelas</w:t>
              </w:r>
              <w:proofErr w:type="spellEnd"/>
              <w:r>
                <w:t xml:space="preserve"> </w:t>
              </w:r>
            </w:ins>
            <w:proofErr w:type="spellStart"/>
            <w:ins w:id="1942" w:author="Rafi Aziizi" w:date="2021-11-12T14:55:00Z">
              <w:r>
                <w:t>aktif</w:t>
              </w:r>
              <w:proofErr w:type="spellEnd"/>
            </w:ins>
          </w:p>
        </w:tc>
      </w:tr>
      <w:tr w:rsidR="005D5AD6" w:rsidRPr="0048762E" w14:paraId="2F1980BF" w14:textId="77777777" w:rsidTr="00C70CAF">
        <w:trPr>
          <w:jc w:val="center"/>
          <w:ins w:id="1943" w:author="Rafi Aziizi" w:date="2021-11-12T14:55:00Z"/>
        </w:trPr>
        <w:tc>
          <w:tcPr>
            <w:tcW w:w="3827" w:type="dxa"/>
            <w:vAlign w:val="center"/>
          </w:tcPr>
          <w:p w14:paraId="1DF20CE7" w14:textId="77777777" w:rsidR="005D5AD6" w:rsidRPr="0044182F" w:rsidRDefault="005D5AD6" w:rsidP="00C70CAF">
            <w:pPr>
              <w:rPr>
                <w:ins w:id="1944" w:author="Rafi Aziizi" w:date="2021-11-12T14:55:00Z"/>
                <w:b/>
              </w:rPr>
            </w:pPr>
            <w:ins w:id="1945" w:author="Rafi Aziizi" w:date="2021-11-12T14:55:00Z">
              <w:r w:rsidRPr="0044182F">
                <w:rPr>
                  <w:b/>
                </w:rPr>
                <w:t>Post-Conditions</w:t>
              </w:r>
            </w:ins>
          </w:p>
        </w:tc>
        <w:tc>
          <w:tcPr>
            <w:tcW w:w="3964" w:type="dxa"/>
            <w:vAlign w:val="center"/>
          </w:tcPr>
          <w:p w14:paraId="69E5C73E" w14:textId="24636C91" w:rsidR="005D5AD6" w:rsidRPr="0048762E" w:rsidRDefault="005D5AD6" w:rsidP="00C70CAF">
            <w:pPr>
              <w:rPr>
                <w:ins w:id="1946" w:author="Rafi Aziizi" w:date="2021-11-12T14:55:00Z"/>
              </w:rPr>
            </w:pPr>
            <w:ins w:id="1947"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C70CAF">
        <w:trPr>
          <w:jc w:val="center"/>
          <w:ins w:id="1948"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1949" w:author="Rafi Aziizi" w:date="2021-11-12T14:55:00Z"/>
                <w:b/>
              </w:rPr>
            </w:pPr>
            <w:ins w:id="1950" w:author="Rafi Aziizi" w:date="2021-11-12T14:55:00Z">
              <w:r w:rsidRPr="0044182F">
                <w:rPr>
                  <w:b/>
                </w:rPr>
                <w:t>Main Course</w:t>
              </w:r>
            </w:ins>
          </w:p>
        </w:tc>
      </w:tr>
      <w:tr w:rsidR="005D5AD6" w:rsidRPr="0044182F" w14:paraId="124DA87C" w14:textId="77777777" w:rsidTr="00C70CAF">
        <w:trPr>
          <w:jc w:val="center"/>
          <w:ins w:id="1951"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1952" w:author="Rafi Aziizi" w:date="2021-11-12T14:55:00Z"/>
                <w:b/>
              </w:rPr>
            </w:pPr>
            <w:proofErr w:type="spellStart"/>
            <w:ins w:id="1953"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C70CAF">
            <w:pPr>
              <w:jc w:val="center"/>
              <w:rPr>
                <w:ins w:id="1954" w:author="Rafi Aziizi" w:date="2021-11-12T14:55:00Z"/>
                <w:b/>
              </w:rPr>
            </w:pPr>
            <w:proofErr w:type="spellStart"/>
            <w:ins w:id="1955"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C70CAF">
        <w:trPr>
          <w:jc w:val="center"/>
          <w:ins w:id="1956" w:author="Rafi Aziizi" w:date="2021-11-12T14:55:00Z"/>
        </w:trPr>
        <w:tc>
          <w:tcPr>
            <w:tcW w:w="3827" w:type="dxa"/>
            <w:vAlign w:val="center"/>
          </w:tcPr>
          <w:p w14:paraId="48454F53" w14:textId="03383034" w:rsidR="005D5AD6" w:rsidRPr="0044182F" w:rsidRDefault="005D5AD6" w:rsidP="00C70CAF">
            <w:pPr>
              <w:numPr>
                <w:ilvl w:val="0"/>
                <w:numId w:val="84"/>
              </w:numPr>
              <w:spacing w:after="160"/>
              <w:rPr>
                <w:ins w:id="1957" w:author="Rafi Aziizi" w:date="2021-11-12T14:55:00Z"/>
              </w:rPr>
            </w:pPr>
            <w:proofErr w:type="spellStart"/>
            <w:ins w:id="1958" w:author="Rafi Aziizi" w:date="2021-11-12T14:55:00Z">
              <w:r>
                <w:t>Memasuki</w:t>
              </w:r>
              <w:proofErr w:type="spellEnd"/>
              <w:r>
                <w:t xml:space="preserve"> menu “Data </w:t>
              </w:r>
            </w:ins>
            <w:ins w:id="1959" w:author="Rafi Aziizi" w:date="2021-11-12T15:00:00Z">
              <w:r>
                <w:t>Kelas</w:t>
              </w:r>
            </w:ins>
            <w:ins w:id="1960" w:author="Rafi Aziizi" w:date="2021-11-12T14:55:00Z">
              <w:r>
                <w:t>”</w:t>
              </w:r>
            </w:ins>
          </w:p>
        </w:tc>
        <w:tc>
          <w:tcPr>
            <w:tcW w:w="3964" w:type="dxa"/>
            <w:vAlign w:val="center"/>
          </w:tcPr>
          <w:p w14:paraId="2600F86C" w14:textId="77777777" w:rsidR="005D5AD6" w:rsidRPr="0044182F" w:rsidRDefault="005D5AD6" w:rsidP="00C70CAF">
            <w:pPr>
              <w:ind w:left="511"/>
              <w:rPr>
                <w:ins w:id="1961" w:author="Rafi Aziizi" w:date="2021-11-12T14:55:00Z"/>
              </w:rPr>
            </w:pPr>
          </w:p>
        </w:tc>
      </w:tr>
      <w:tr w:rsidR="005D5AD6" w:rsidRPr="0044182F" w14:paraId="6759BA8E" w14:textId="77777777" w:rsidTr="00C70CAF">
        <w:trPr>
          <w:jc w:val="center"/>
          <w:ins w:id="1962" w:author="Rafi Aziizi" w:date="2021-11-12T14:55:00Z"/>
        </w:trPr>
        <w:tc>
          <w:tcPr>
            <w:tcW w:w="3827" w:type="dxa"/>
            <w:vAlign w:val="center"/>
          </w:tcPr>
          <w:p w14:paraId="581D7AF9" w14:textId="77777777" w:rsidR="005D5AD6" w:rsidRPr="0044182F" w:rsidRDefault="005D5AD6" w:rsidP="00C70CAF">
            <w:pPr>
              <w:ind w:left="510"/>
              <w:rPr>
                <w:ins w:id="1963" w:author="Rafi Aziizi" w:date="2021-11-12T14:55:00Z"/>
              </w:rPr>
            </w:pPr>
          </w:p>
        </w:tc>
        <w:tc>
          <w:tcPr>
            <w:tcW w:w="3964" w:type="dxa"/>
            <w:vAlign w:val="center"/>
          </w:tcPr>
          <w:p w14:paraId="7E038030" w14:textId="7D01FB75" w:rsidR="005D5AD6" w:rsidRPr="0044182F" w:rsidRDefault="005D5AD6" w:rsidP="00C70CAF">
            <w:pPr>
              <w:numPr>
                <w:ilvl w:val="0"/>
                <w:numId w:val="84"/>
              </w:numPr>
              <w:spacing w:after="160"/>
              <w:ind w:left="511"/>
              <w:rPr>
                <w:ins w:id="1964" w:author="Rafi Aziizi" w:date="2021-11-12T14:55:00Z"/>
              </w:rPr>
            </w:pPr>
            <w:proofErr w:type="spellStart"/>
            <w:ins w:id="1965" w:author="Rafi Aziizi" w:date="2021-11-12T14:55:00Z">
              <w:r>
                <w:t>Menampilkan</w:t>
              </w:r>
              <w:proofErr w:type="spellEnd"/>
              <w:r>
                <w:t xml:space="preserve"> </w:t>
              </w:r>
              <w:proofErr w:type="spellStart"/>
              <w:r>
                <w:t>seluruh</w:t>
              </w:r>
              <w:proofErr w:type="spellEnd"/>
              <w:r>
                <w:t xml:space="preserve"> data </w:t>
              </w:r>
            </w:ins>
            <w:proofErr w:type="spellStart"/>
            <w:ins w:id="1966" w:author="Rafi Aziizi" w:date="2021-11-12T14:58:00Z">
              <w:r>
                <w:t>kelas</w:t>
              </w:r>
            </w:ins>
            <w:proofErr w:type="spellEnd"/>
          </w:p>
        </w:tc>
      </w:tr>
      <w:tr w:rsidR="005D5AD6" w:rsidRPr="0044182F" w14:paraId="6CE7EFDC" w14:textId="77777777" w:rsidTr="00C70CAF">
        <w:trPr>
          <w:jc w:val="center"/>
          <w:ins w:id="1967" w:author="Rafi Aziizi" w:date="2021-11-12T14:55:00Z"/>
        </w:trPr>
        <w:tc>
          <w:tcPr>
            <w:tcW w:w="3827" w:type="dxa"/>
            <w:vAlign w:val="center"/>
          </w:tcPr>
          <w:p w14:paraId="7856C302" w14:textId="280E3AA2" w:rsidR="005D5AD6" w:rsidRPr="0044182F" w:rsidRDefault="005D5AD6" w:rsidP="00C70CAF">
            <w:pPr>
              <w:pStyle w:val="ListParagraph"/>
              <w:numPr>
                <w:ilvl w:val="0"/>
                <w:numId w:val="84"/>
              </w:numPr>
              <w:rPr>
                <w:ins w:id="1968" w:author="Rafi Aziizi" w:date="2021-11-12T14:55:00Z"/>
              </w:rPr>
            </w:pPr>
            <w:proofErr w:type="spellStart"/>
            <w:ins w:id="1969" w:author="Rafi Aziizi" w:date="2021-11-12T14:55:00Z">
              <w:r>
                <w:t>Menghapus</w:t>
              </w:r>
              <w:proofErr w:type="spellEnd"/>
              <w:r>
                <w:t xml:space="preserve"> data </w:t>
              </w:r>
            </w:ins>
            <w:proofErr w:type="spellStart"/>
            <w:ins w:id="1970" w:author="Rafi Aziizi" w:date="2021-11-12T14:58:00Z">
              <w:r>
                <w:t>kelas</w:t>
              </w:r>
              <w:proofErr w:type="spellEnd"/>
              <w:r>
                <w:t xml:space="preserve"> </w:t>
              </w:r>
            </w:ins>
            <w:proofErr w:type="spellStart"/>
            <w:ins w:id="1971" w:author="Rafi Aziizi" w:date="2021-11-12T14:55:00Z">
              <w:r>
                <w:t>tertentu</w:t>
              </w:r>
              <w:proofErr w:type="spellEnd"/>
            </w:ins>
          </w:p>
        </w:tc>
        <w:tc>
          <w:tcPr>
            <w:tcW w:w="3964" w:type="dxa"/>
            <w:vAlign w:val="center"/>
          </w:tcPr>
          <w:p w14:paraId="3384135F" w14:textId="77777777" w:rsidR="005D5AD6" w:rsidRDefault="005D5AD6" w:rsidP="00C70CAF">
            <w:pPr>
              <w:spacing w:after="160"/>
              <w:ind w:left="511"/>
              <w:rPr>
                <w:ins w:id="1972" w:author="Rafi Aziizi" w:date="2021-11-12T14:55:00Z"/>
              </w:rPr>
            </w:pPr>
          </w:p>
        </w:tc>
      </w:tr>
      <w:tr w:rsidR="005D5AD6" w:rsidRPr="0044182F" w14:paraId="6C2ED999" w14:textId="77777777" w:rsidTr="00C70CAF">
        <w:trPr>
          <w:jc w:val="center"/>
          <w:ins w:id="1973" w:author="Rafi Aziizi" w:date="2021-11-12T14:55:00Z"/>
        </w:trPr>
        <w:tc>
          <w:tcPr>
            <w:tcW w:w="3827" w:type="dxa"/>
            <w:vAlign w:val="center"/>
          </w:tcPr>
          <w:p w14:paraId="18E9CEA6" w14:textId="77777777" w:rsidR="005D5AD6" w:rsidRDefault="005D5AD6" w:rsidP="00C70CAF">
            <w:pPr>
              <w:pStyle w:val="ListParagraph"/>
              <w:rPr>
                <w:ins w:id="1974" w:author="Rafi Aziizi" w:date="2021-11-12T14:55:00Z"/>
              </w:rPr>
            </w:pPr>
          </w:p>
        </w:tc>
        <w:tc>
          <w:tcPr>
            <w:tcW w:w="3964" w:type="dxa"/>
            <w:vAlign w:val="center"/>
          </w:tcPr>
          <w:p w14:paraId="5CA9765E" w14:textId="73A9B422" w:rsidR="005D5AD6" w:rsidRDefault="005D5AD6" w:rsidP="00C70CAF">
            <w:pPr>
              <w:pStyle w:val="ListParagraph"/>
              <w:numPr>
                <w:ilvl w:val="0"/>
                <w:numId w:val="84"/>
              </w:numPr>
              <w:spacing w:after="160"/>
              <w:rPr>
                <w:ins w:id="1975" w:author="Rafi Aziizi" w:date="2021-11-12T14:55:00Z"/>
              </w:rPr>
            </w:pPr>
            <w:proofErr w:type="spellStart"/>
            <w:ins w:id="1976" w:author="Rafi Aziizi" w:date="2021-11-12T14:55:00Z">
              <w:r>
                <w:t>Melakukan</w:t>
              </w:r>
              <w:proofErr w:type="spellEnd"/>
              <w:r>
                <w:t xml:space="preserve"> </w:t>
              </w:r>
            </w:ins>
            <w:proofErr w:type="spellStart"/>
            <w:ins w:id="1977" w:author="Rafi Aziizi" w:date="2021-11-12T14:58:00Z">
              <w:r>
                <w:t>penghapusan</w:t>
              </w:r>
            </w:ins>
            <w:proofErr w:type="spellEnd"/>
            <w:ins w:id="1978" w:author="Rafi Aziizi" w:date="2021-11-12T14:55:00Z">
              <w:r>
                <w:t xml:space="preserve"> data </w:t>
              </w:r>
            </w:ins>
            <w:proofErr w:type="spellStart"/>
            <w:ins w:id="1979" w:author="Rafi Aziizi" w:date="2021-11-12T14:58:00Z">
              <w:r>
                <w:t>kelas</w:t>
              </w:r>
            </w:ins>
            <w:proofErr w:type="spellEnd"/>
            <w:ins w:id="1980" w:author="Rafi Aziizi" w:date="2021-11-12T14:55:00Z">
              <w:r>
                <w:t xml:space="preserve"> pada </w:t>
              </w:r>
              <w:r w:rsidRPr="00C70CAF">
                <w:rPr>
                  <w:i/>
                  <w:iCs/>
                </w:rPr>
                <w:t>database</w:t>
              </w:r>
            </w:ins>
          </w:p>
        </w:tc>
      </w:tr>
      <w:tr w:rsidR="005D5AD6" w:rsidRPr="001B1AF9" w14:paraId="3A0D2EA6" w14:textId="77777777" w:rsidTr="00C70CAF">
        <w:trPr>
          <w:jc w:val="center"/>
          <w:ins w:id="1981"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1982" w:author="Rafi Aziizi" w:date="2021-11-12T14:55:00Z"/>
                <w:b/>
                <w:bCs/>
              </w:rPr>
            </w:pPr>
            <w:proofErr w:type="spellStart"/>
            <w:ins w:id="1983"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C70CAF">
        <w:trPr>
          <w:jc w:val="center"/>
          <w:ins w:id="1984"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1985" w:author="Rafi Aziizi" w:date="2021-11-12T14:55:00Z"/>
                <w:b/>
                <w:bCs/>
              </w:rPr>
            </w:pPr>
            <w:proofErr w:type="spellStart"/>
            <w:ins w:id="1986"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1987" w:author="Rafi Aziizi" w:date="2021-11-12T14:55:00Z"/>
                <w:b/>
                <w:bCs/>
              </w:rPr>
            </w:pPr>
            <w:proofErr w:type="spellStart"/>
            <w:ins w:id="1988"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C70CAF">
        <w:trPr>
          <w:jc w:val="center"/>
          <w:ins w:id="1989" w:author="Rafi Aziizi" w:date="2021-11-12T14:55:00Z"/>
        </w:trPr>
        <w:tc>
          <w:tcPr>
            <w:tcW w:w="3827" w:type="dxa"/>
            <w:vAlign w:val="center"/>
          </w:tcPr>
          <w:p w14:paraId="7064E543" w14:textId="0280EC7B" w:rsidR="005D5AD6" w:rsidRDefault="005D5AD6" w:rsidP="00C70CAF">
            <w:pPr>
              <w:ind w:left="360"/>
              <w:rPr>
                <w:ins w:id="1990" w:author="Rafi Aziizi" w:date="2021-11-12T14:55:00Z"/>
              </w:rPr>
            </w:pPr>
            <w:ins w:id="1991"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1992" w:author="Rafi Aziizi" w:date="2021-11-12T15:01:00Z">
              <w:r>
                <w:t>kelas</w:t>
              </w:r>
            </w:ins>
            <w:proofErr w:type="spellEnd"/>
            <w:ins w:id="1993"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rsidP="00C70CAF">
            <w:pPr>
              <w:pStyle w:val="ListParagraph"/>
              <w:spacing w:after="160"/>
              <w:ind w:left="468"/>
              <w:rPr>
                <w:ins w:id="1994" w:author="Rafi Aziizi" w:date="2021-11-12T14:55:00Z"/>
              </w:rPr>
            </w:pPr>
          </w:p>
        </w:tc>
      </w:tr>
      <w:tr w:rsidR="005D5AD6" w14:paraId="1E828025" w14:textId="77777777" w:rsidTr="00C70CAF">
        <w:trPr>
          <w:jc w:val="center"/>
          <w:ins w:id="1995" w:author="Rafi Aziizi" w:date="2021-11-12T14:55:00Z"/>
        </w:trPr>
        <w:tc>
          <w:tcPr>
            <w:tcW w:w="3827" w:type="dxa"/>
            <w:vAlign w:val="center"/>
          </w:tcPr>
          <w:p w14:paraId="6753E595" w14:textId="77777777" w:rsidR="005D5AD6" w:rsidRDefault="005D5AD6" w:rsidP="00C70CAF">
            <w:pPr>
              <w:pStyle w:val="ListParagraph"/>
              <w:ind w:left="450"/>
              <w:rPr>
                <w:ins w:id="1996" w:author="Rafi Aziizi" w:date="2021-11-12T14:55:00Z"/>
              </w:rPr>
            </w:pPr>
          </w:p>
        </w:tc>
        <w:tc>
          <w:tcPr>
            <w:tcW w:w="3964" w:type="dxa"/>
            <w:vAlign w:val="center"/>
          </w:tcPr>
          <w:p w14:paraId="189B7274" w14:textId="0C469F83" w:rsidR="005D5AD6" w:rsidRDefault="005D5AD6" w:rsidP="00C70CAF">
            <w:pPr>
              <w:spacing w:after="160"/>
              <w:ind w:left="360"/>
              <w:rPr>
                <w:ins w:id="1997" w:author="Rafi Aziizi" w:date="2021-11-12T14:55:00Z"/>
              </w:rPr>
            </w:pPr>
            <w:ins w:id="1998"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1999" w:author="Rafi Aziizi" w:date="2021-11-12T15:01:00Z">
              <w:r>
                <w:t>kelas</w:t>
              </w:r>
              <w:proofErr w:type="spellEnd"/>
              <w:r>
                <w:t xml:space="preserve"> </w:t>
              </w:r>
            </w:ins>
            <w:proofErr w:type="spellStart"/>
            <w:ins w:id="2000"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001" w:author="Rafi Aziizi" w:date="2021-11-12T14:55:00Z"/>
        </w:rPr>
      </w:pPr>
    </w:p>
    <w:p w14:paraId="73514B29" w14:textId="5CDF0ED4" w:rsidR="005D5AD6" w:rsidRDefault="005D5AD6" w:rsidP="005D5AD6">
      <w:pPr>
        <w:ind w:left="66"/>
        <w:rPr>
          <w:ins w:id="2002" w:author="Rafi Aziizi" w:date="2021-11-12T14:55:00Z"/>
        </w:rPr>
      </w:pPr>
      <w:ins w:id="2003" w:author="Rafi Aziizi" w:date="2021-11-12T14:55:00Z">
        <w:r>
          <w:t xml:space="preserve">c. </w:t>
        </w:r>
        <w:proofErr w:type="spellStart"/>
        <w:r>
          <w:t>Skenario</w:t>
        </w:r>
        <w:proofErr w:type="spellEnd"/>
        <w:r>
          <w:t xml:space="preserve"> Edit </w:t>
        </w:r>
      </w:ins>
      <w:ins w:id="2004" w:author="Rafi Aziizi" w:date="2021-11-12T15:02: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005" w:author="Rafi Aziizi" w:date="2021-11-12T14:55:00Z"/>
        </w:trPr>
        <w:tc>
          <w:tcPr>
            <w:tcW w:w="3827" w:type="dxa"/>
            <w:shd w:val="clear" w:color="auto" w:fill="F2EE98"/>
            <w:vAlign w:val="center"/>
          </w:tcPr>
          <w:p w14:paraId="10BD5B1C" w14:textId="77777777" w:rsidR="005D5AD6" w:rsidRPr="0044182F" w:rsidRDefault="005D5AD6" w:rsidP="00C70CAF">
            <w:pPr>
              <w:rPr>
                <w:ins w:id="2006" w:author="Rafi Aziizi" w:date="2021-11-12T14:55:00Z"/>
                <w:b/>
              </w:rPr>
            </w:pPr>
            <w:ins w:id="2007"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008" w:author="Rafi Aziizi" w:date="2021-11-12T14:55:00Z"/>
              </w:rPr>
            </w:pPr>
            <w:ins w:id="2009" w:author="Rafi Aziizi" w:date="2021-11-12T14:55:00Z">
              <w:r>
                <w:t xml:space="preserve">Edit </w:t>
              </w:r>
            </w:ins>
            <w:ins w:id="2010" w:author="Rafi Aziizi" w:date="2021-11-12T15:01:00Z">
              <w:r>
                <w:t>Kelas</w:t>
              </w:r>
            </w:ins>
          </w:p>
        </w:tc>
      </w:tr>
      <w:tr w:rsidR="005D5AD6" w:rsidRPr="002F6C1D" w14:paraId="6AE376BE" w14:textId="77777777" w:rsidTr="00C70CAF">
        <w:trPr>
          <w:jc w:val="center"/>
          <w:ins w:id="2011" w:author="Rafi Aziizi" w:date="2021-11-12T14:55:00Z"/>
        </w:trPr>
        <w:tc>
          <w:tcPr>
            <w:tcW w:w="3827" w:type="dxa"/>
            <w:vAlign w:val="center"/>
          </w:tcPr>
          <w:p w14:paraId="2F2F89A6" w14:textId="77777777" w:rsidR="005D5AD6" w:rsidRPr="0044182F" w:rsidRDefault="005D5AD6" w:rsidP="00C70CAF">
            <w:pPr>
              <w:rPr>
                <w:ins w:id="2012" w:author="Rafi Aziizi" w:date="2021-11-12T14:55:00Z"/>
                <w:b/>
              </w:rPr>
            </w:pPr>
            <w:ins w:id="2013"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014" w:author="Rafi Aziizi" w:date="2021-11-12T14:55:00Z"/>
              </w:rPr>
            </w:pPr>
            <w:ins w:id="2015" w:author="Rafi Aziizi" w:date="2021-11-12T14:55:00Z">
              <w:r>
                <w:t>RC1</w:t>
              </w:r>
            </w:ins>
            <w:ins w:id="2016" w:author="Rafi Aziizi" w:date="2021-11-12T15:02:00Z">
              <w:r>
                <w:t>5</w:t>
              </w:r>
            </w:ins>
          </w:p>
        </w:tc>
      </w:tr>
      <w:tr w:rsidR="005D5AD6" w:rsidRPr="000C722D" w14:paraId="74D68512" w14:textId="77777777" w:rsidTr="00C70CAF">
        <w:trPr>
          <w:jc w:val="center"/>
          <w:ins w:id="2017" w:author="Rafi Aziizi" w:date="2021-11-12T14:55:00Z"/>
        </w:trPr>
        <w:tc>
          <w:tcPr>
            <w:tcW w:w="3827" w:type="dxa"/>
            <w:vAlign w:val="center"/>
          </w:tcPr>
          <w:p w14:paraId="334F4F0F" w14:textId="77777777" w:rsidR="005D5AD6" w:rsidRPr="0044182F" w:rsidRDefault="005D5AD6" w:rsidP="00C70CAF">
            <w:pPr>
              <w:rPr>
                <w:ins w:id="2018" w:author="Rafi Aziizi" w:date="2021-11-12T14:55:00Z"/>
                <w:b/>
              </w:rPr>
            </w:pPr>
            <w:ins w:id="2019" w:author="Rafi Aziizi" w:date="2021-11-12T14:55:00Z">
              <w:r w:rsidRPr="0044182F">
                <w:rPr>
                  <w:b/>
                </w:rPr>
                <w:t>Description</w:t>
              </w:r>
            </w:ins>
          </w:p>
        </w:tc>
        <w:tc>
          <w:tcPr>
            <w:tcW w:w="3964" w:type="dxa"/>
          </w:tcPr>
          <w:p w14:paraId="0498CBFE" w14:textId="6570C93A" w:rsidR="005D5AD6" w:rsidRPr="000C722D" w:rsidRDefault="005D5AD6" w:rsidP="00C70CAF">
            <w:pPr>
              <w:rPr>
                <w:ins w:id="2020" w:author="Rafi Aziizi" w:date="2021-11-12T14:55:00Z"/>
              </w:rPr>
            </w:pPr>
            <w:ins w:id="202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022" w:author="Rafi Aziizi" w:date="2021-11-12T15:02:00Z">
              <w:r>
                <w:t>kelas</w:t>
              </w:r>
            </w:ins>
            <w:proofErr w:type="spellEnd"/>
            <w:ins w:id="2023"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2024" w:author="Rafi Aziizi" w:date="2021-11-12T15:02:00Z">
              <w:r>
                <w:t>kelas</w:t>
              </w:r>
            </w:ins>
            <w:proofErr w:type="spellEnd"/>
            <w:ins w:id="2025" w:author="Rafi Aziizi" w:date="2021-11-12T14:55:00Z">
              <w:r>
                <w:t>.</w:t>
              </w:r>
            </w:ins>
          </w:p>
        </w:tc>
      </w:tr>
      <w:tr w:rsidR="005D5AD6" w:rsidRPr="002F6C1D" w14:paraId="5F045F81" w14:textId="77777777" w:rsidTr="00C70CAF">
        <w:trPr>
          <w:jc w:val="center"/>
          <w:ins w:id="2026" w:author="Rafi Aziizi" w:date="2021-11-12T14:55:00Z"/>
        </w:trPr>
        <w:tc>
          <w:tcPr>
            <w:tcW w:w="3827" w:type="dxa"/>
            <w:vAlign w:val="center"/>
          </w:tcPr>
          <w:p w14:paraId="64BBED69" w14:textId="77777777" w:rsidR="005D5AD6" w:rsidRPr="0044182F" w:rsidRDefault="005D5AD6" w:rsidP="00C70CAF">
            <w:pPr>
              <w:rPr>
                <w:ins w:id="2027" w:author="Rafi Aziizi" w:date="2021-11-12T14:55:00Z"/>
                <w:b/>
              </w:rPr>
            </w:pPr>
            <w:ins w:id="2028"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029" w:author="Rafi Aziizi" w:date="2021-11-12T14:55:00Z"/>
              </w:rPr>
            </w:pPr>
            <w:ins w:id="2030" w:author="Rafi Aziizi" w:date="2021-11-12T14:55:00Z">
              <w:r>
                <w:t>Bag.IT, Guru BK.</w:t>
              </w:r>
            </w:ins>
          </w:p>
        </w:tc>
      </w:tr>
      <w:tr w:rsidR="005D5AD6" w:rsidRPr="0044182F" w14:paraId="3AE5E927" w14:textId="77777777" w:rsidTr="00C70CAF">
        <w:trPr>
          <w:jc w:val="center"/>
          <w:ins w:id="2031" w:author="Rafi Aziizi" w:date="2021-11-12T14:55:00Z"/>
        </w:trPr>
        <w:tc>
          <w:tcPr>
            <w:tcW w:w="3827" w:type="dxa"/>
            <w:vAlign w:val="center"/>
          </w:tcPr>
          <w:p w14:paraId="45D0CBC7" w14:textId="77777777" w:rsidR="005D5AD6" w:rsidRPr="0044182F" w:rsidRDefault="005D5AD6" w:rsidP="00C70CAF">
            <w:pPr>
              <w:rPr>
                <w:ins w:id="2032" w:author="Rafi Aziizi" w:date="2021-11-12T14:55:00Z"/>
                <w:b/>
              </w:rPr>
            </w:pPr>
            <w:ins w:id="2033"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034" w:author="Rafi Aziizi" w:date="2021-11-12T14:55:00Z"/>
                <w:i/>
                <w:iCs/>
              </w:rPr>
            </w:pPr>
            <w:ins w:id="2035" w:author="Rafi Aziizi" w:date="2021-11-12T14:55:00Z">
              <w:r>
                <w:rPr>
                  <w:i/>
                  <w:iCs/>
                </w:rPr>
                <w:t>Conditional</w:t>
              </w:r>
            </w:ins>
          </w:p>
        </w:tc>
      </w:tr>
      <w:tr w:rsidR="005D5AD6" w:rsidRPr="0044182F" w14:paraId="17B205FB" w14:textId="77777777" w:rsidTr="00C70CAF">
        <w:trPr>
          <w:jc w:val="center"/>
          <w:ins w:id="2036" w:author="Rafi Aziizi" w:date="2021-11-12T14:55:00Z"/>
        </w:trPr>
        <w:tc>
          <w:tcPr>
            <w:tcW w:w="3827" w:type="dxa"/>
            <w:vAlign w:val="center"/>
          </w:tcPr>
          <w:p w14:paraId="212E5AC1" w14:textId="77777777" w:rsidR="005D5AD6" w:rsidRPr="0044182F" w:rsidRDefault="005D5AD6" w:rsidP="00C70CAF">
            <w:pPr>
              <w:rPr>
                <w:ins w:id="2037" w:author="Rafi Aziizi" w:date="2021-11-12T14:55:00Z"/>
                <w:b/>
              </w:rPr>
            </w:pPr>
            <w:ins w:id="2038"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039" w:author="Rafi Aziizi" w:date="2021-11-12T14:55:00Z"/>
              </w:rPr>
            </w:pPr>
            <w:ins w:id="2040" w:author="Rafi Aziizi" w:date="2021-11-12T14:55:00Z">
              <w:r>
                <w:t>-</w:t>
              </w:r>
            </w:ins>
          </w:p>
        </w:tc>
      </w:tr>
      <w:tr w:rsidR="005D5AD6" w:rsidRPr="0081005E" w14:paraId="667D0B2D" w14:textId="77777777" w:rsidTr="00C70CAF">
        <w:trPr>
          <w:jc w:val="center"/>
          <w:ins w:id="2041" w:author="Rafi Aziizi" w:date="2021-11-12T14:55:00Z"/>
        </w:trPr>
        <w:tc>
          <w:tcPr>
            <w:tcW w:w="3827" w:type="dxa"/>
            <w:vAlign w:val="center"/>
          </w:tcPr>
          <w:p w14:paraId="239C28C8" w14:textId="77777777" w:rsidR="005D5AD6" w:rsidRPr="0044182F" w:rsidRDefault="005D5AD6" w:rsidP="00C70CAF">
            <w:pPr>
              <w:rPr>
                <w:ins w:id="2042" w:author="Rafi Aziizi" w:date="2021-11-12T14:55:00Z"/>
                <w:b/>
              </w:rPr>
            </w:pPr>
            <w:ins w:id="2043"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044" w:author="Rafi Aziizi" w:date="2021-11-12T14:55:00Z"/>
                <w:i/>
                <w:iCs/>
              </w:rPr>
            </w:pPr>
            <w:ins w:id="2045" w:author="Rafi Aziizi" w:date="2021-11-12T14:55:00Z">
              <w:r>
                <w:t xml:space="preserve">Data </w:t>
              </w:r>
            </w:ins>
            <w:proofErr w:type="spellStart"/>
            <w:ins w:id="2046" w:author="Rafi Aziizi" w:date="2021-11-12T15:02:00Z">
              <w:r>
                <w:t>kelas</w:t>
              </w:r>
              <w:proofErr w:type="spellEnd"/>
              <w:r>
                <w:t xml:space="preserve"> </w:t>
              </w:r>
            </w:ins>
            <w:proofErr w:type="spellStart"/>
            <w:ins w:id="2047"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C70CAF">
        <w:trPr>
          <w:jc w:val="center"/>
          <w:ins w:id="2048" w:author="Rafi Aziizi" w:date="2021-11-12T14:55:00Z"/>
        </w:trPr>
        <w:tc>
          <w:tcPr>
            <w:tcW w:w="3827" w:type="dxa"/>
            <w:vAlign w:val="center"/>
          </w:tcPr>
          <w:p w14:paraId="6622AF29" w14:textId="77777777" w:rsidR="005D5AD6" w:rsidRPr="0044182F" w:rsidRDefault="005D5AD6" w:rsidP="00C70CAF">
            <w:pPr>
              <w:rPr>
                <w:ins w:id="2049" w:author="Rafi Aziizi" w:date="2021-11-12T14:55:00Z"/>
                <w:b/>
              </w:rPr>
            </w:pPr>
            <w:ins w:id="2050" w:author="Rafi Aziizi" w:date="2021-11-12T14:55:00Z">
              <w:r w:rsidRPr="0044182F">
                <w:rPr>
                  <w:b/>
                </w:rPr>
                <w:t>Post-Conditions</w:t>
              </w:r>
            </w:ins>
          </w:p>
        </w:tc>
        <w:tc>
          <w:tcPr>
            <w:tcW w:w="3964" w:type="dxa"/>
            <w:vAlign w:val="center"/>
          </w:tcPr>
          <w:p w14:paraId="5BA6B4B9" w14:textId="20BDA417" w:rsidR="005D5AD6" w:rsidRPr="0048762E" w:rsidRDefault="005D5AD6" w:rsidP="00C70CAF">
            <w:pPr>
              <w:rPr>
                <w:ins w:id="2051" w:author="Rafi Aziizi" w:date="2021-11-12T14:55:00Z"/>
              </w:rPr>
            </w:pPr>
            <w:proofErr w:type="spellStart"/>
            <w:ins w:id="2052" w:author="Rafi Aziizi" w:date="2021-11-12T14:55:00Z">
              <w:r>
                <w:t>Perubahan</w:t>
              </w:r>
              <w:proofErr w:type="spellEnd"/>
              <w:r>
                <w:t xml:space="preserve"> data </w:t>
              </w:r>
              <w:proofErr w:type="spellStart"/>
              <w:r>
                <w:t>identitas</w:t>
              </w:r>
              <w:proofErr w:type="spellEnd"/>
              <w:r>
                <w:t xml:space="preserve"> </w:t>
              </w:r>
            </w:ins>
            <w:proofErr w:type="spellStart"/>
            <w:ins w:id="2053" w:author="Rafi Aziizi" w:date="2021-11-12T15:02:00Z">
              <w:r>
                <w:t>kelas</w:t>
              </w:r>
            </w:ins>
            <w:proofErr w:type="spellEnd"/>
          </w:p>
        </w:tc>
      </w:tr>
      <w:tr w:rsidR="005D5AD6" w:rsidRPr="0044182F" w14:paraId="347342F7" w14:textId="77777777" w:rsidTr="00C70CAF">
        <w:trPr>
          <w:jc w:val="center"/>
          <w:ins w:id="2054"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055" w:author="Rafi Aziizi" w:date="2021-11-12T14:55:00Z"/>
                <w:b/>
              </w:rPr>
            </w:pPr>
            <w:ins w:id="2056" w:author="Rafi Aziizi" w:date="2021-11-12T14:55:00Z">
              <w:r w:rsidRPr="0044182F">
                <w:rPr>
                  <w:b/>
                </w:rPr>
                <w:t>Main Course</w:t>
              </w:r>
            </w:ins>
          </w:p>
        </w:tc>
      </w:tr>
      <w:tr w:rsidR="005D5AD6" w:rsidRPr="0044182F" w14:paraId="03068BBE" w14:textId="77777777" w:rsidTr="00C70CAF">
        <w:trPr>
          <w:jc w:val="center"/>
          <w:ins w:id="2057"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058" w:author="Rafi Aziizi" w:date="2021-11-12T14:55:00Z"/>
                <w:b/>
              </w:rPr>
            </w:pPr>
            <w:proofErr w:type="spellStart"/>
            <w:ins w:id="2059"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C70CAF">
            <w:pPr>
              <w:jc w:val="center"/>
              <w:rPr>
                <w:ins w:id="2060" w:author="Rafi Aziizi" w:date="2021-11-12T14:55:00Z"/>
                <w:b/>
              </w:rPr>
            </w:pPr>
            <w:proofErr w:type="spellStart"/>
            <w:ins w:id="2061"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C70CAF">
        <w:trPr>
          <w:jc w:val="center"/>
          <w:ins w:id="2062" w:author="Rafi Aziizi" w:date="2021-11-12T14:55:00Z"/>
        </w:trPr>
        <w:tc>
          <w:tcPr>
            <w:tcW w:w="3827" w:type="dxa"/>
            <w:vAlign w:val="center"/>
          </w:tcPr>
          <w:p w14:paraId="2D2B98EB" w14:textId="4860B6E0" w:rsidR="005D5AD6" w:rsidRPr="0044182F" w:rsidRDefault="005D5AD6" w:rsidP="00C70CAF">
            <w:pPr>
              <w:numPr>
                <w:ilvl w:val="0"/>
                <w:numId w:val="83"/>
              </w:numPr>
              <w:spacing w:after="160"/>
              <w:rPr>
                <w:ins w:id="2063" w:author="Rafi Aziizi" w:date="2021-11-12T14:55:00Z"/>
              </w:rPr>
            </w:pPr>
            <w:proofErr w:type="spellStart"/>
            <w:ins w:id="2064" w:author="Rafi Aziizi" w:date="2021-11-12T14:55:00Z">
              <w:r>
                <w:t>Memasuki</w:t>
              </w:r>
              <w:proofErr w:type="spellEnd"/>
              <w:r>
                <w:t xml:space="preserve"> menu “Data </w:t>
              </w:r>
            </w:ins>
            <w:ins w:id="2065" w:author="Rafi Aziizi" w:date="2021-11-12T15:02:00Z">
              <w:r>
                <w:t>Kelas</w:t>
              </w:r>
            </w:ins>
            <w:ins w:id="2066" w:author="Rafi Aziizi" w:date="2021-11-12T14:55:00Z">
              <w:r>
                <w:t>”</w:t>
              </w:r>
            </w:ins>
          </w:p>
        </w:tc>
        <w:tc>
          <w:tcPr>
            <w:tcW w:w="3964" w:type="dxa"/>
            <w:vAlign w:val="center"/>
          </w:tcPr>
          <w:p w14:paraId="7C963F3E" w14:textId="77777777" w:rsidR="005D5AD6" w:rsidRPr="0044182F" w:rsidRDefault="005D5AD6" w:rsidP="00C70CAF">
            <w:pPr>
              <w:ind w:left="511"/>
              <w:rPr>
                <w:ins w:id="2067" w:author="Rafi Aziizi" w:date="2021-11-12T14:55:00Z"/>
              </w:rPr>
            </w:pPr>
          </w:p>
        </w:tc>
      </w:tr>
      <w:tr w:rsidR="005D5AD6" w:rsidRPr="0044182F" w14:paraId="232F17F6" w14:textId="77777777" w:rsidTr="00C70CAF">
        <w:trPr>
          <w:jc w:val="center"/>
          <w:ins w:id="2068" w:author="Rafi Aziizi" w:date="2021-11-12T14:55:00Z"/>
        </w:trPr>
        <w:tc>
          <w:tcPr>
            <w:tcW w:w="3827" w:type="dxa"/>
            <w:vAlign w:val="center"/>
          </w:tcPr>
          <w:p w14:paraId="02085B1D" w14:textId="77777777" w:rsidR="005D5AD6" w:rsidRPr="0044182F" w:rsidRDefault="005D5AD6" w:rsidP="00C70CAF">
            <w:pPr>
              <w:ind w:left="510"/>
              <w:rPr>
                <w:ins w:id="2069" w:author="Rafi Aziizi" w:date="2021-11-12T14:55:00Z"/>
              </w:rPr>
            </w:pPr>
          </w:p>
        </w:tc>
        <w:tc>
          <w:tcPr>
            <w:tcW w:w="3964" w:type="dxa"/>
            <w:vAlign w:val="center"/>
          </w:tcPr>
          <w:p w14:paraId="159C2B20" w14:textId="6C6A450B" w:rsidR="005D5AD6" w:rsidRPr="0044182F" w:rsidRDefault="005D5AD6" w:rsidP="00C70CAF">
            <w:pPr>
              <w:numPr>
                <w:ilvl w:val="0"/>
                <w:numId w:val="83"/>
              </w:numPr>
              <w:spacing w:after="160"/>
              <w:ind w:left="511"/>
              <w:rPr>
                <w:ins w:id="2070" w:author="Rafi Aziizi" w:date="2021-11-12T14:55:00Z"/>
              </w:rPr>
            </w:pPr>
            <w:proofErr w:type="spellStart"/>
            <w:ins w:id="2071" w:author="Rafi Aziizi" w:date="2021-11-12T14:55:00Z">
              <w:r>
                <w:t>Menampilkan</w:t>
              </w:r>
              <w:proofErr w:type="spellEnd"/>
              <w:r>
                <w:t xml:space="preserve"> </w:t>
              </w:r>
              <w:proofErr w:type="spellStart"/>
              <w:r>
                <w:t>seluruh</w:t>
              </w:r>
              <w:proofErr w:type="spellEnd"/>
              <w:r>
                <w:t xml:space="preserve"> data </w:t>
              </w:r>
            </w:ins>
            <w:proofErr w:type="spellStart"/>
            <w:ins w:id="2072" w:author="Rafi Aziizi" w:date="2021-11-12T15:02:00Z">
              <w:r>
                <w:t>kelas</w:t>
              </w:r>
            </w:ins>
            <w:proofErr w:type="spellEnd"/>
          </w:p>
        </w:tc>
      </w:tr>
      <w:tr w:rsidR="005D5AD6" w:rsidRPr="0044182F" w14:paraId="0D0A6DEB" w14:textId="77777777" w:rsidTr="00C70CAF">
        <w:trPr>
          <w:jc w:val="center"/>
          <w:ins w:id="2073" w:author="Rafi Aziizi" w:date="2021-11-12T14:55:00Z"/>
        </w:trPr>
        <w:tc>
          <w:tcPr>
            <w:tcW w:w="3827" w:type="dxa"/>
            <w:vAlign w:val="center"/>
          </w:tcPr>
          <w:p w14:paraId="60B6FEB9" w14:textId="4D7DD701" w:rsidR="005D5AD6" w:rsidRPr="0044182F" w:rsidRDefault="005D5AD6" w:rsidP="00C70CAF">
            <w:pPr>
              <w:pStyle w:val="ListParagraph"/>
              <w:numPr>
                <w:ilvl w:val="0"/>
                <w:numId w:val="83"/>
              </w:numPr>
              <w:rPr>
                <w:ins w:id="2074" w:author="Rafi Aziizi" w:date="2021-11-12T14:55:00Z"/>
              </w:rPr>
            </w:pPr>
            <w:proofErr w:type="spellStart"/>
            <w:ins w:id="2075" w:author="Rafi Aziizi" w:date="2021-11-12T14:55:00Z">
              <w:r>
                <w:t>Menekan</w:t>
              </w:r>
              <w:proofErr w:type="spellEnd"/>
              <w:r>
                <w:t xml:space="preserve"> </w:t>
              </w:r>
              <w:proofErr w:type="spellStart"/>
              <w:r>
                <w:t>tombol</w:t>
              </w:r>
              <w:proofErr w:type="spellEnd"/>
              <w:r>
                <w:t xml:space="preserve"> “Profile </w:t>
              </w:r>
            </w:ins>
            <w:ins w:id="2076" w:author="Rafi Aziizi" w:date="2021-11-12T15:02:00Z">
              <w:r>
                <w:t>Kelas</w:t>
              </w:r>
            </w:ins>
            <w:ins w:id="2077" w:author="Rafi Aziizi" w:date="2021-11-12T14:55:00Z">
              <w:r>
                <w:t>”</w:t>
              </w:r>
            </w:ins>
          </w:p>
        </w:tc>
        <w:tc>
          <w:tcPr>
            <w:tcW w:w="3964" w:type="dxa"/>
            <w:vAlign w:val="center"/>
          </w:tcPr>
          <w:p w14:paraId="6756EE8C" w14:textId="77777777" w:rsidR="005D5AD6" w:rsidRDefault="005D5AD6" w:rsidP="00C70CAF">
            <w:pPr>
              <w:spacing w:after="160"/>
              <w:ind w:left="511"/>
              <w:rPr>
                <w:ins w:id="2078" w:author="Rafi Aziizi" w:date="2021-11-12T14:55:00Z"/>
              </w:rPr>
            </w:pPr>
          </w:p>
        </w:tc>
      </w:tr>
      <w:tr w:rsidR="005D5AD6" w:rsidRPr="0044182F" w14:paraId="2560C866" w14:textId="77777777" w:rsidTr="00C70CAF">
        <w:trPr>
          <w:jc w:val="center"/>
          <w:ins w:id="2079" w:author="Rafi Aziizi" w:date="2021-11-12T14:55:00Z"/>
        </w:trPr>
        <w:tc>
          <w:tcPr>
            <w:tcW w:w="3827" w:type="dxa"/>
            <w:vAlign w:val="center"/>
          </w:tcPr>
          <w:p w14:paraId="642789EA" w14:textId="77777777" w:rsidR="005D5AD6" w:rsidRDefault="005D5AD6" w:rsidP="00C70CAF">
            <w:pPr>
              <w:pStyle w:val="ListParagraph"/>
              <w:rPr>
                <w:ins w:id="2080" w:author="Rafi Aziizi" w:date="2021-11-12T14:55:00Z"/>
              </w:rPr>
            </w:pPr>
          </w:p>
        </w:tc>
        <w:tc>
          <w:tcPr>
            <w:tcW w:w="3964" w:type="dxa"/>
            <w:vAlign w:val="center"/>
          </w:tcPr>
          <w:p w14:paraId="5BE2C307" w14:textId="63845CDF" w:rsidR="005D5AD6" w:rsidRDefault="005D5AD6" w:rsidP="00C70CAF">
            <w:pPr>
              <w:pStyle w:val="ListParagraph"/>
              <w:numPr>
                <w:ilvl w:val="0"/>
                <w:numId w:val="83"/>
              </w:numPr>
              <w:spacing w:after="160"/>
              <w:rPr>
                <w:ins w:id="2081" w:author="Rafi Aziizi" w:date="2021-11-12T14:55:00Z"/>
              </w:rPr>
            </w:pPr>
            <w:proofErr w:type="spellStart"/>
            <w:ins w:id="2082" w:author="Rafi Aziizi" w:date="2021-11-12T14:55:00Z">
              <w:r>
                <w:t>Menampilkan</w:t>
              </w:r>
              <w:proofErr w:type="spellEnd"/>
              <w:r>
                <w:t xml:space="preserve"> data </w:t>
              </w:r>
              <w:proofErr w:type="spellStart"/>
              <w:r>
                <w:t>identitas</w:t>
              </w:r>
              <w:proofErr w:type="spellEnd"/>
              <w:r>
                <w:t xml:space="preserve"> </w:t>
              </w:r>
            </w:ins>
            <w:proofErr w:type="spellStart"/>
            <w:ins w:id="2083" w:author="Rafi Aziizi" w:date="2021-11-12T15:02:00Z">
              <w:r>
                <w:t>kelas</w:t>
              </w:r>
              <w:proofErr w:type="spellEnd"/>
              <w:r>
                <w:t xml:space="preserve"> </w:t>
              </w:r>
            </w:ins>
            <w:proofErr w:type="spellStart"/>
            <w:ins w:id="2084"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C70CAF">
        <w:trPr>
          <w:jc w:val="center"/>
          <w:ins w:id="2085" w:author="Rafi Aziizi" w:date="2021-11-12T14:55:00Z"/>
        </w:trPr>
        <w:tc>
          <w:tcPr>
            <w:tcW w:w="3827" w:type="dxa"/>
            <w:vAlign w:val="center"/>
          </w:tcPr>
          <w:p w14:paraId="0CF4B744" w14:textId="72B13F46" w:rsidR="005D5AD6" w:rsidRDefault="005D5AD6" w:rsidP="00C70CAF">
            <w:pPr>
              <w:pStyle w:val="ListParagraph"/>
              <w:numPr>
                <w:ilvl w:val="0"/>
                <w:numId w:val="83"/>
              </w:numPr>
              <w:rPr>
                <w:ins w:id="2086" w:author="Rafi Aziizi" w:date="2021-11-12T14:55:00Z"/>
              </w:rPr>
            </w:pPr>
            <w:proofErr w:type="spellStart"/>
            <w:ins w:id="2087" w:author="Rafi Aziizi" w:date="2021-11-12T14:55:00Z">
              <w:r>
                <w:t>Melakukan</w:t>
              </w:r>
              <w:proofErr w:type="spellEnd"/>
              <w:r>
                <w:t xml:space="preserve"> </w:t>
              </w:r>
              <w:proofErr w:type="spellStart"/>
              <w:r>
                <w:t>perubahan</w:t>
              </w:r>
              <w:proofErr w:type="spellEnd"/>
              <w:r>
                <w:t xml:space="preserve"> data </w:t>
              </w:r>
            </w:ins>
            <w:proofErr w:type="spellStart"/>
            <w:ins w:id="2088" w:author="Rafi Aziizi" w:date="2021-11-12T15:02:00Z">
              <w:r>
                <w:t>kelas</w:t>
              </w:r>
            </w:ins>
            <w:proofErr w:type="spellEnd"/>
          </w:p>
        </w:tc>
        <w:tc>
          <w:tcPr>
            <w:tcW w:w="3964" w:type="dxa"/>
            <w:vAlign w:val="center"/>
          </w:tcPr>
          <w:p w14:paraId="232766C0" w14:textId="77777777" w:rsidR="005D5AD6" w:rsidRDefault="005D5AD6" w:rsidP="00C70CAF">
            <w:pPr>
              <w:spacing w:after="160"/>
              <w:rPr>
                <w:ins w:id="2089" w:author="Rafi Aziizi" w:date="2021-11-12T14:55:00Z"/>
              </w:rPr>
            </w:pPr>
          </w:p>
        </w:tc>
      </w:tr>
      <w:tr w:rsidR="005D5AD6" w:rsidRPr="0044182F" w14:paraId="14F97D99" w14:textId="77777777" w:rsidTr="00C70CAF">
        <w:trPr>
          <w:jc w:val="center"/>
          <w:ins w:id="2090" w:author="Rafi Aziizi" w:date="2021-11-12T14:55:00Z"/>
        </w:trPr>
        <w:tc>
          <w:tcPr>
            <w:tcW w:w="3827" w:type="dxa"/>
            <w:vAlign w:val="center"/>
          </w:tcPr>
          <w:p w14:paraId="6C1D04F2" w14:textId="77777777" w:rsidR="005D5AD6" w:rsidRDefault="005D5AD6" w:rsidP="00C70CAF">
            <w:pPr>
              <w:rPr>
                <w:ins w:id="2091" w:author="Rafi Aziizi" w:date="2021-11-12T14:55:00Z"/>
              </w:rPr>
            </w:pPr>
          </w:p>
        </w:tc>
        <w:tc>
          <w:tcPr>
            <w:tcW w:w="3964" w:type="dxa"/>
            <w:vAlign w:val="center"/>
          </w:tcPr>
          <w:p w14:paraId="3053ABFB" w14:textId="43040F7D" w:rsidR="005D5AD6" w:rsidRDefault="005D5AD6" w:rsidP="00C70CAF">
            <w:pPr>
              <w:pStyle w:val="ListParagraph"/>
              <w:numPr>
                <w:ilvl w:val="0"/>
                <w:numId w:val="83"/>
              </w:numPr>
              <w:spacing w:after="160"/>
              <w:rPr>
                <w:ins w:id="2092" w:author="Rafi Aziizi" w:date="2021-11-12T14:55:00Z"/>
              </w:rPr>
            </w:pPr>
            <w:proofErr w:type="spellStart"/>
            <w:ins w:id="2093" w:author="Rafi Aziizi" w:date="2021-11-12T14:55:00Z">
              <w:r>
                <w:t>Menyimpan</w:t>
              </w:r>
              <w:proofErr w:type="spellEnd"/>
              <w:r>
                <w:t xml:space="preserve"> data </w:t>
              </w:r>
            </w:ins>
            <w:proofErr w:type="spellStart"/>
            <w:ins w:id="2094" w:author="Rafi Aziizi" w:date="2021-11-12T15:02:00Z">
              <w:r>
                <w:t>kelas</w:t>
              </w:r>
              <w:proofErr w:type="spellEnd"/>
              <w:r>
                <w:t xml:space="preserve"> </w:t>
              </w:r>
            </w:ins>
            <w:proofErr w:type="spellStart"/>
            <w:ins w:id="2095" w:author="Rafi Aziizi" w:date="2021-11-12T14:55:00Z">
              <w:r>
                <w:t>terbaru</w:t>
              </w:r>
              <w:proofErr w:type="spellEnd"/>
              <w:r>
                <w:t xml:space="preserve"> pada </w:t>
              </w:r>
              <w:r w:rsidRPr="00C70CAF">
                <w:rPr>
                  <w:i/>
                  <w:iCs/>
                </w:rPr>
                <w:t>database</w:t>
              </w:r>
            </w:ins>
          </w:p>
        </w:tc>
      </w:tr>
      <w:tr w:rsidR="005D5AD6" w:rsidRPr="001B1AF9" w14:paraId="305CED3B" w14:textId="77777777" w:rsidTr="00C70CAF">
        <w:trPr>
          <w:jc w:val="center"/>
          <w:ins w:id="2096"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097" w:author="Rafi Aziizi" w:date="2021-11-12T14:55:00Z"/>
                <w:b/>
                <w:bCs/>
              </w:rPr>
            </w:pPr>
            <w:proofErr w:type="spellStart"/>
            <w:ins w:id="2098"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C70CAF">
        <w:trPr>
          <w:jc w:val="center"/>
          <w:ins w:id="2099"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100" w:author="Rafi Aziizi" w:date="2021-11-12T14:55:00Z"/>
                <w:b/>
                <w:bCs/>
              </w:rPr>
            </w:pPr>
            <w:proofErr w:type="spellStart"/>
            <w:ins w:id="2101"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102" w:author="Rafi Aziizi" w:date="2021-11-12T14:55:00Z"/>
                <w:b/>
                <w:bCs/>
              </w:rPr>
            </w:pPr>
            <w:proofErr w:type="spellStart"/>
            <w:ins w:id="2103"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C70CAF">
        <w:trPr>
          <w:jc w:val="center"/>
          <w:ins w:id="2104" w:author="Rafi Aziizi" w:date="2021-11-12T14:55:00Z"/>
        </w:trPr>
        <w:tc>
          <w:tcPr>
            <w:tcW w:w="3827" w:type="dxa"/>
            <w:vAlign w:val="center"/>
          </w:tcPr>
          <w:p w14:paraId="7ECBBC58" w14:textId="6F7FF8F7" w:rsidR="005D5AD6" w:rsidRDefault="005D5AD6" w:rsidP="00C70CAF">
            <w:pPr>
              <w:ind w:left="360"/>
              <w:rPr>
                <w:ins w:id="2105" w:author="Rafi Aziizi" w:date="2021-11-12T14:55:00Z"/>
              </w:rPr>
            </w:pPr>
            <w:ins w:id="2106" w:author="Rafi Aziizi" w:date="2021-11-12T14:55:00Z">
              <w:r>
                <w:lastRenderedPageBreak/>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107" w:author="Rafi Aziizi" w:date="2021-11-12T15:02:00Z">
              <w:r>
                <w:t>kelas</w:t>
              </w:r>
              <w:proofErr w:type="spellEnd"/>
              <w:r>
                <w:t xml:space="preserve"> </w:t>
              </w:r>
            </w:ins>
            <w:ins w:id="2108"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rsidP="00C70CAF">
            <w:pPr>
              <w:pStyle w:val="ListParagraph"/>
              <w:spacing w:after="160"/>
              <w:ind w:left="468"/>
              <w:rPr>
                <w:ins w:id="2109" w:author="Rafi Aziizi" w:date="2021-11-12T14:55:00Z"/>
              </w:rPr>
            </w:pPr>
          </w:p>
        </w:tc>
      </w:tr>
      <w:tr w:rsidR="005D5AD6" w14:paraId="64B59725" w14:textId="77777777" w:rsidTr="00C70CAF">
        <w:trPr>
          <w:jc w:val="center"/>
          <w:ins w:id="2110" w:author="Rafi Aziizi" w:date="2021-11-12T14:55:00Z"/>
        </w:trPr>
        <w:tc>
          <w:tcPr>
            <w:tcW w:w="3827" w:type="dxa"/>
            <w:vAlign w:val="center"/>
          </w:tcPr>
          <w:p w14:paraId="468F79DC" w14:textId="77777777" w:rsidR="005D5AD6" w:rsidRDefault="005D5AD6" w:rsidP="00C70CAF">
            <w:pPr>
              <w:pStyle w:val="ListParagraph"/>
              <w:ind w:left="450"/>
              <w:rPr>
                <w:ins w:id="2111" w:author="Rafi Aziizi" w:date="2021-11-12T14:55:00Z"/>
              </w:rPr>
            </w:pPr>
          </w:p>
        </w:tc>
        <w:tc>
          <w:tcPr>
            <w:tcW w:w="3964" w:type="dxa"/>
            <w:vAlign w:val="center"/>
          </w:tcPr>
          <w:p w14:paraId="0942DA19" w14:textId="2EEB31C1" w:rsidR="005D5AD6" w:rsidRDefault="005D5AD6" w:rsidP="00C70CAF">
            <w:pPr>
              <w:spacing w:after="160"/>
              <w:ind w:left="360"/>
              <w:rPr>
                <w:ins w:id="2112" w:author="Rafi Aziizi" w:date="2021-11-12T14:55:00Z"/>
              </w:rPr>
            </w:pPr>
            <w:ins w:id="2113"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114" w:author="Rafi Aziizi" w:date="2021-11-12T15:02:00Z">
              <w:r>
                <w:t>kelas</w:t>
              </w:r>
              <w:proofErr w:type="spellEnd"/>
              <w:r>
                <w:t xml:space="preserve"> </w:t>
              </w:r>
            </w:ins>
            <w:bookmarkStart w:id="2115" w:name="_GoBack"/>
            <w:bookmarkEnd w:id="2115"/>
            <w:ins w:id="2116" w:author="Rafi Aziizi" w:date="2021-11-12T14:55:00Z">
              <w:r>
                <w:t xml:space="preserve">tidak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3B2EA914" w14:textId="78F0103A" w:rsidR="005D5AD6" w:rsidRDefault="005D5AD6" w:rsidP="005D5AD6">
      <w:pPr>
        <w:ind w:left="66"/>
        <w:pPrChange w:id="2117" w:author="Rafi Aziizi" w:date="2021-11-12T14:54:00Z">
          <w:pPr>
            <w:pStyle w:val="ListParagraph"/>
            <w:numPr>
              <w:numId w:val="25"/>
            </w:numPr>
            <w:ind w:left="426" w:hanging="360"/>
          </w:pPr>
        </w:pPrChange>
      </w:pPr>
    </w:p>
    <w:p w14:paraId="7C44A7AC" w14:textId="5BE33979" w:rsidR="00117601" w:rsidRDefault="00117601" w:rsidP="005B790F">
      <w:pPr>
        <w:pStyle w:val="Caption"/>
        <w:keepNext/>
        <w:jc w:val="center"/>
      </w:pPr>
      <w:bookmarkStart w:id="2118"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proofErr w:type="spellStart"/>
      <w:r w:rsidRPr="00C14066">
        <w:t>Skenario</w:t>
      </w:r>
      <w:proofErr w:type="spellEnd"/>
      <w:r w:rsidRPr="00C14066">
        <w:t xml:space="preserve"> Use Case </w:t>
      </w:r>
      <w:proofErr w:type="spellStart"/>
      <w:r w:rsidRPr="00C14066">
        <w:t>Kelola</w:t>
      </w:r>
      <w:proofErr w:type="spellEnd"/>
      <w:r w:rsidRPr="00C14066">
        <w:t xml:space="preserve"> </w:t>
      </w:r>
      <w:r>
        <w:t>Kelas</w:t>
      </w:r>
      <w:bookmarkEnd w:id="211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119" w:author="Rafi Aziizi" w:date="2021-11-12T14:53:00Z">
              <w:r w:rsidDel="005D5AD6">
                <w:delText xml:space="preserve">Kelola </w:delText>
              </w:r>
            </w:del>
            <w:proofErr w:type="spellStart"/>
            <w:ins w:id="2120"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121"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122"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123" w:author="Rafi Aziizi" w:date="2021-11-12T14:54:00Z">
              <w:r w:rsidDel="005D5AD6">
                <w:delText>Data tetap pada kondisi biasa</w:delText>
              </w:r>
            </w:del>
            <w:ins w:id="2124"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125" w:author="Rafi Aziizi" w:date="2021-11-12T14:54:00Z">
              <w:r w:rsidDel="005D5AD6">
                <w:delText>telah dikelola atau diedit</w:delText>
              </w:r>
            </w:del>
            <w:proofErr w:type="spellStart"/>
            <w:ins w:id="2126"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127" w:author="Rafi Aziizi" w:date="2021-11-12T10:47:00Z">
              <w:r w:rsidDel="007C5FA9">
                <w:delText>Aktor masuk kedalam</w:delText>
              </w:r>
            </w:del>
            <w:proofErr w:type="spellStart"/>
            <w:ins w:id="2128" w:author="Rafi Aziizi" w:date="2021-11-12T10:47:00Z">
              <w:r w:rsidR="007C5FA9">
                <w:t>mem</w:t>
              </w:r>
            </w:ins>
            <w:ins w:id="2129" w:author="Rafi Aziizi" w:date="2021-11-12T14:54:00Z">
              <w:r w:rsidR="005D5AD6">
                <w:t>a</w:t>
              </w:r>
            </w:ins>
            <w:ins w:id="2130"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131" w:author="Rafi Aziizi" w:date="2021-11-12T14:53:00Z">
              <w:r>
                <w:t xml:space="preserve">2a. </w:t>
              </w:r>
              <w:proofErr w:type="spellStart"/>
              <w:r>
                <w:t>Memasukan</w:t>
              </w:r>
              <w:proofErr w:type="spellEnd"/>
              <w:r>
                <w:t xml:space="preserve"> data </w:t>
              </w:r>
            </w:ins>
            <w:proofErr w:type="spellStart"/>
            <w:ins w:id="2132" w:author="Rafi Aziizi" w:date="2021-11-12T14:54:00Z">
              <w:r>
                <w:t>kelas</w:t>
              </w:r>
            </w:ins>
            <w:proofErr w:type="spellEnd"/>
            <w:ins w:id="2133"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134"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135"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136" w:author="Rafi Aziizi" w:date="2021-11-12T14:54:00Z">
              <w:r>
                <w:t>kelas</w:t>
              </w:r>
            </w:ins>
            <w:proofErr w:type="spellEnd"/>
            <w:ins w:id="2137" w:author="Rafi Aziizi" w:date="2021-11-12T14:53:00Z">
              <w:r>
                <w:t xml:space="preserve"> </w:t>
              </w:r>
              <w:proofErr w:type="spellStart"/>
              <w:r>
                <w:t>tidak</w:t>
              </w:r>
              <w:proofErr w:type="spellEnd"/>
              <w:r>
                <w:t xml:space="preserve"> </w:t>
              </w:r>
              <w:proofErr w:type="spellStart"/>
              <w:r>
                <w:t>ditemukan</w:t>
              </w:r>
            </w:ins>
            <w:proofErr w:type="spellEnd"/>
            <w:del w:id="2138"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Admin</w:t>
      </w:r>
    </w:p>
    <w:p w14:paraId="7ADA136F" w14:textId="6628B1B9" w:rsidR="00117601" w:rsidRDefault="00117601" w:rsidP="005B790F">
      <w:pPr>
        <w:pStyle w:val="Caption"/>
        <w:keepNext/>
        <w:jc w:val="center"/>
      </w:pPr>
      <w:bookmarkStart w:id="2139"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proofErr w:type="spellStart"/>
      <w:r w:rsidRPr="00F87548">
        <w:t>Skenario</w:t>
      </w:r>
      <w:proofErr w:type="spellEnd"/>
      <w:r w:rsidRPr="00F87548">
        <w:t xml:space="preserve"> Use Case </w:t>
      </w:r>
      <w:proofErr w:type="spellStart"/>
      <w:r w:rsidRPr="00F87548">
        <w:t>Kelola</w:t>
      </w:r>
      <w:proofErr w:type="spellEnd"/>
      <w:r w:rsidRPr="00F87548">
        <w:t xml:space="preserve"> </w:t>
      </w:r>
      <w:r>
        <w:t>Admin</w:t>
      </w:r>
      <w:bookmarkEnd w:id="213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proofErr w:type="spellStart"/>
            <w:r>
              <w:t>Kelola</w:t>
            </w:r>
            <w:proofErr w:type="spellEnd"/>
            <w:r>
              <w:t xml:space="preserve">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21C805AB" w:rsidR="00FF653C" w:rsidRPr="002F6C1D" w:rsidRDefault="00FF653C" w:rsidP="003E4796">
            <w:r>
              <w:t>RC</w:t>
            </w:r>
            <w:r w:rsidR="00443E24">
              <w:t>16</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1B61B49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t>Post-Conditions</w:t>
            </w:r>
          </w:p>
        </w:tc>
        <w:tc>
          <w:tcPr>
            <w:tcW w:w="3964" w:type="dxa"/>
            <w:vAlign w:val="center"/>
          </w:tcPr>
          <w:p w14:paraId="7829415F"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9ECDE"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7D3AAE91" w14:textId="77777777" w:rsidTr="003E4796">
        <w:trPr>
          <w:jc w:val="center"/>
        </w:trPr>
        <w:tc>
          <w:tcPr>
            <w:tcW w:w="3827" w:type="dxa"/>
            <w:vAlign w:val="center"/>
          </w:tcPr>
          <w:p w14:paraId="7E408F60" w14:textId="7F836AD2" w:rsidR="00FF653C" w:rsidRPr="0044182F" w:rsidRDefault="00FF653C" w:rsidP="00FF2590">
            <w:pPr>
              <w:numPr>
                <w:ilvl w:val="0"/>
                <w:numId w:val="33"/>
              </w:numPr>
              <w:spacing w:after="160"/>
            </w:pPr>
            <w:del w:id="2140" w:author="Rafi Aziizi" w:date="2021-11-12T10:47:00Z">
              <w:r w:rsidDel="007C5FA9">
                <w:delText xml:space="preserve">Aktor masuk kedalam </w:delText>
              </w:r>
            </w:del>
            <w:proofErr w:type="spellStart"/>
            <w:ins w:id="2141" w:author="Rafi Aziizi" w:date="2021-11-12T10:48:00Z">
              <w:r w:rsidR="007C5FA9">
                <w:t>M</w:t>
              </w:r>
            </w:ins>
            <w:ins w:id="2142" w:author="Rafi Aziizi" w:date="2021-11-12T10:47:00Z">
              <w:r w:rsidR="007C5FA9">
                <w:t>emasuki</w:t>
              </w:r>
              <w:proofErr w:type="spellEnd"/>
              <w:r w:rsidR="007C5FA9">
                <w:t xml:space="preserve"> </w:t>
              </w:r>
            </w:ins>
            <w:r>
              <w:t>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proofErr w:type="spellStart"/>
            <w:r>
              <w:t>Menampilkan</w:t>
            </w:r>
            <w:proofErr w:type="spellEnd"/>
            <w:r>
              <w:t xml:space="preserve"> </w:t>
            </w:r>
            <w:proofErr w:type="spellStart"/>
            <w:r>
              <w:t>seluruh</w:t>
            </w:r>
            <w:proofErr w:type="spellEnd"/>
            <w:r>
              <w:t xml:space="preserve"> data admin</w:t>
            </w:r>
          </w:p>
        </w:tc>
      </w:tr>
      <w:tr w:rsidR="00FF653C" w14:paraId="586A06B3" w14:textId="77777777" w:rsidTr="003E4796">
        <w:trPr>
          <w:jc w:val="center"/>
        </w:trPr>
        <w:tc>
          <w:tcPr>
            <w:tcW w:w="3827" w:type="dxa"/>
            <w:vAlign w:val="center"/>
          </w:tcPr>
          <w:p w14:paraId="73453B7F" w14:textId="47A86F7B" w:rsidR="00FF653C" w:rsidRPr="0044182F" w:rsidRDefault="00443E24" w:rsidP="00FF2590">
            <w:pPr>
              <w:pStyle w:val="ListParagraph"/>
              <w:numPr>
                <w:ilvl w:val="0"/>
                <w:numId w:val="33"/>
              </w:numPr>
              <w:ind w:left="450"/>
            </w:pPr>
            <w:proofErr w:type="spellStart"/>
            <w:r>
              <w:t>Mengelola</w:t>
            </w:r>
            <w:proofErr w:type="spellEnd"/>
            <w:r>
              <w:t xml:space="preserve"> data admin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36FF6364" w14:textId="77777777" w:rsidTr="003E4796">
        <w:trPr>
          <w:jc w:val="center"/>
        </w:trPr>
        <w:tc>
          <w:tcPr>
            <w:tcW w:w="3827" w:type="dxa"/>
            <w:vAlign w:val="center"/>
          </w:tcPr>
          <w:p w14:paraId="4576D5E7" w14:textId="0C2355FF" w:rsidR="00FF653C" w:rsidRDefault="00443E24" w:rsidP="00443E24">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admin</w:t>
            </w:r>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2EC5BC6E" w:rsidR="00FF653C" w:rsidRDefault="00443E24" w:rsidP="00443E24">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admin</w:t>
            </w:r>
          </w:p>
        </w:tc>
      </w:tr>
    </w:tbl>
    <w:p w14:paraId="5712FDD9" w14:textId="77777777" w:rsidR="00FF653C" w:rsidRDefault="00FF653C" w:rsidP="00FF653C">
      <w:pPr>
        <w:ind w:left="66"/>
      </w:pPr>
    </w:p>
    <w:p w14:paraId="3634C968" w14:textId="034C8F3C" w:rsidR="00443E24" w:rsidRDefault="00443E24"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Semester</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13CFA94D" w14:textId="77777777" w:rsidTr="008159DF">
        <w:trPr>
          <w:jc w:val="center"/>
        </w:trPr>
        <w:tc>
          <w:tcPr>
            <w:tcW w:w="3827" w:type="dxa"/>
            <w:shd w:val="clear" w:color="auto" w:fill="F2EE98"/>
            <w:vAlign w:val="center"/>
          </w:tcPr>
          <w:p w14:paraId="15948B2A" w14:textId="77777777" w:rsidR="00443E24" w:rsidRPr="0044182F" w:rsidRDefault="00443E24" w:rsidP="008159DF">
            <w:pPr>
              <w:rPr>
                <w:b/>
              </w:rPr>
            </w:pPr>
            <w:r w:rsidRPr="0044182F">
              <w:rPr>
                <w:b/>
              </w:rPr>
              <w:t>Name</w:t>
            </w:r>
          </w:p>
        </w:tc>
        <w:tc>
          <w:tcPr>
            <w:tcW w:w="3964" w:type="dxa"/>
            <w:shd w:val="clear" w:color="auto" w:fill="F2EE98"/>
            <w:vAlign w:val="center"/>
          </w:tcPr>
          <w:p w14:paraId="7EAB7C62" w14:textId="4DDD50A4" w:rsidR="00443E24" w:rsidRPr="00A46E0B" w:rsidRDefault="00443E24" w:rsidP="008159DF">
            <w:proofErr w:type="spellStart"/>
            <w:r>
              <w:t>Kelola</w:t>
            </w:r>
            <w:proofErr w:type="spellEnd"/>
            <w:r>
              <w:t xml:space="preserve"> Semester</w:t>
            </w:r>
          </w:p>
        </w:tc>
      </w:tr>
      <w:tr w:rsidR="00443E24" w:rsidRPr="002F6C1D" w14:paraId="481D748A" w14:textId="77777777" w:rsidTr="008159DF">
        <w:trPr>
          <w:jc w:val="center"/>
        </w:trPr>
        <w:tc>
          <w:tcPr>
            <w:tcW w:w="3827" w:type="dxa"/>
            <w:vAlign w:val="center"/>
          </w:tcPr>
          <w:p w14:paraId="209E9F74" w14:textId="77777777" w:rsidR="00443E24" w:rsidRPr="0044182F" w:rsidRDefault="00443E24" w:rsidP="008159DF">
            <w:pPr>
              <w:rPr>
                <w:b/>
              </w:rPr>
            </w:pPr>
            <w:r w:rsidRPr="0044182F">
              <w:rPr>
                <w:b/>
              </w:rPr>
              <w:t>ID</w:t>
            </w:r>
          </w:p>
        </w:tc>
        <w:tc>
          <w:tcPr>
            <w:tcW w:w="3964" w:type="dxa"/>
            <w:vAlign w:val="center"/>
          </w:tcPr>
          <w:p w14:paraId="0057ECA0" w14:textId="04C0B78F" w:rsidR="00443E24" w:rsidRPr="002F6C1D" w:rsidRDefault="00443E24" w:rsidP="008159DF">
            <w:r>
              <w:t>RC17</w:t>
            </w:r>
          </w:p>
        </w:tc>
      </w:tr>
      <w:tr w:rsidR="00443E24" w:rsidRPr="000C722D" w14:paraId="5EDC4061" w14:textId="77777777" w:rsidTr="008159DF">
        <w:trPr>
          <w:jc w:val="center"/>
        </w:trPr>
        <w:tc>
          <w:tcPr>
            <w:tcW w:w="3827" w:type="dxa"/>
            <w:vAlign w:val="center"/>
          </w:tcPr>
          <w:p w14:paraId="2D0CB7BD" w14:textId="77777777" w:rsidR="00443E24" w:rsidRPr="0044182F" w:rsidRDefault="00443E24" w:rsidP="008159DF">
            <w:pPr>
              <w:rPr>
                <w:b/>
              </w:rPr>
            </w:pPr>
            <w:r w:rsidRPr="0044182F">
              <w:rPr>
                <w:b/>
              </w:rPr>
              <w:t>Description</w:t>
            </w:r>
          </w:p>
        </w:tc>
        <w:tc>
          <w:tcPr>
            <w:tcW w:w="3964" w:type="dxa"/>
          </w:tcPr>
          <w:p w14:paraId="5BF19B36" w14:textId="244380D9" w:rsidR="00443E24" w:rsidRPr="000C722D" w:rsidRDefault="00443E24" w:rsidP="008159DF">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semester</w:t>
            </w:r>
          </w:p>
        </w:tc>
      </w:tr>
      <w:tr w:rsidR="00443E24" w:rsidRPr="002F6C1D" w14:paraId="5BF895AE" w14:textId="77777777" w:rsidTr="008159DF">
        <w:trPr>
          <w:jc w:val="center"/>
        </w:trPr>
        <w:tc>
          <w:tcPr>
            <w:tcW w:w="3827" w:type="dxa"/>
            <w:vAlign w:val="center"/>
          </w:tcPr>
          <w:p w14:paraId="429EBA4E" w14:textId="77777777" w:rsidR="00443E24" w:rsidRPr="0044182F" w:rsidRDefault="00443E24" w:rsidP="008159DF">
            <w:pPr>
              <w:rPr>
                <w:b/>
              </w:rPr>
            </w:pPr>
            <w:r w:rsidRPr="0044182F">
              <w:rPr>
                <w:b/>
              </w:rPr>
              <w:t>Actors</w:t>
            </w:r>
          </w:p>
        </w:tc>
        <w:tc>
          <w:tcPr>
            <w:tcW w:w="3964" w:type="dxa"/>
            <w:vAlign w:val="center"/>
          </w:tcPr>
          <w:p w14:paraId="5E5E1FD8" w14:textId="77777777" w:rsidR="00443E24" w:rsidRPr="002F6C1D" w:rsidRDefault="00443E24" w:rsidP="008159DF">
            <w:r>
              <w:t>Guru BK.</w:t>
            </w:r>
          </w:p>
        </w:tc>
      </w:tr>
      <w:tr w:rsidR="00443E24" w:rsidRPr="007B7AB3" w14:paraId="2168A385" w14:textId="77777777" w:rsidTr="008159DF">
        <w:trPr>
          <w:jc w:val="center"/>
        </w:trPr>
        <w:tc>
          <w:tcPr>
            <w:tcW w:w="3827" w:type="dxa"/>
            <w:vAlign w:val="center"/>
          </w:tcPr>
          <w:p w14:paraId="6A9329D9" w14:textId="77777777" w:rsidR="00443E24" w:rsidRPr="0044182F" w:rsidRDefault="00443E24" w:rsidP="008159DF">
            <w:pPr>
              <w:rPr>
                <w:b/>
              </w:rPr>
            </w:pPr>
            <w:r w:rsidRPr="0044182F">
              <w:rPr>
                <w:b/>
              </w:rPr>
              <w:t>Frequency of Use</w:t>
            </w:r>
          </w:p>
        </w:tc>
        <w:tc>
          <w:tcPr>
            <w:tcW w:w="3964" w:type="dxa"/>
            <w:vAlign w:val="center"/>
          </w:tcPr>
          <w:p w14:paraId="2AB94A6B" w14:textId="77777777" w:rsidR="00443E24" w:rsidRPr="007B7AB3" w:rsidRDefault="00443E24" w:rsidP="008159DF">
            <w:pPr>
              <w:rPr>
                <w:i/>
                <w:iCs/>
              </w:rPr>
            </w:pPr>
            <w:r>
              <w:rPr>
                <w:i/>
                <w:iCs/>
              </w:rPr>
              <w:t>Conditional</w:t>
            </w:r>
          </w:p>
        </w:tc>
      </w:tr>
      <w:tr w:rsidR="00443E24" w:rsidRPr="0044182F" w14:paraId="4BDA7954" w14:textId="77777777" w:rsidTr="008159DF">
        <w:trPr>
          <w:jc w:val="center"/>
        </w:trPr>
        <w:tc>
          <w:tcPr>
            <w:tcW w:w="3827" w:type="dxa"/>
            <w:vAlign w:val="center"/>
          </w:tcPr>
          <w:p w14:paraId="4655E515" w14:textId="77777777" w:rsidR="00443E24" w:rsidRPr="0044182F" w:rsidRDefault="00443E24" w:rsidP="008159DF">
            <w:pPr>
              <w:rPr>
                <w:b/>
              </w:rPr>
            </w:pPr>
            <w:r w:rsidRPr="0044182F">
              <w:rPr>
                <w:b/>
              </w:rPr>
              <w:t>Triggers</w:t>
            </w:r>
          </w:p>
        </w:tc>
        <w:tc>
          <w:tcPr>
            <w:tcW w:w="3964" w:type="dxa"/>
            <w:vAlign w:val="center"/>
          </w:tcPr>
          <w:p w14:paraId="68422035" w14:textId="77777777" w:rsidR="00443E24" w:rsidRPr="0044182F" w:rsidRDefault="00443E24" w:rsidP="008159DF">
            <w:r>
              <w:t>-</w:t>
            </w:r>
          </w:p>
        </w:tc>
      </w:tr>
      <w:tr w:rsidR="00443E24" w:rsidRPr="0081005E" w14:paraId="4C879998" w14:textId="77777777" w:rsidTr="008159DF">
        <w:trPr>
          <w:jc w:val="center"/>
        </w:trPr>
        <w:tc>
          <w:tcPr>
            <w:tcW w:w="3827" w:type="dxa"/>
            <w:vAlign w:val="center"/>
          </w:tcPr>
          <w:p w14:paraId="176D70D2" w14:textId="77777777" w:rsidR="00443E24" w:rsidRPr="0044182F" w:rsidRDefault="00443E24" w:rsidP="008159DF">
            <w:pPr>
              <w:rPr>
                <w:b/>
              </w:rPr>
            </w:pPr>
            <w:r w:rsidRPr="0044182F">
              <w:rPr>
                <w:b/>
              </w:rPr>
              <w:t>Pre-Conditions</w:t>
            </w:r>
          </w:p>
        </w:tc>
        <w:tc>
          <w:tcPr>
            <w:tcW w:w="3964" w:type="dxa"/>
            <w:vAlign w:val="center"/>
          </w:tcPr>
          <w:p w14:paraId="5C8DF1F1" w14:textId="77777777" w:rsidR="00443E24" w:rsidRPr="0081005E" w:rsidRDefault="00443E24" w:rsidP="008159DF">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443E24" w:rsidRPr="0048762E" w14:paraId="28099AF0" w14:textId="77777777" w:rsidTr="008159DF">
        <w:trPr>
          <w:jc w:val="center"/>
        </w:trPr>
        <w:tc>
          <w:tcPr>
            <w:tcW w:w="3827" w:type="dxa"/>
            <w:vAlign w:val="center"/>
          </w:tcPr>
          <w:p w14:paraId="091C3D68" w14:textId="77777777" w:rsidR="00443E24" w:rsidRPr="0044182F" w:rsidRDefault="00443E24" w:rsidP="008159DF">
            <w:pPr>
              <w:rPr>
                <w:b/>
              </w:rPr>
            </w:pPr>
            <w:r w:rsidRPr="0044182F">
              <w:rPr>
                <w:b/>
              </w:rPr>
              <w:t>Post-Conditions</w:t>
            </w:r>
          </w:p>
        </w:tc>
        <w:tc>
          <w:tcPr>
            <w:tcW w:w="3964" w:type="dxa"/>
            <w:vAlign w:val="center"/>
          </w:tcPr>
          <w:p w14:paraId="1B6C6273" w14:textId="77777777" w:rsidR="00443E24" w:rsidRPr="0048762E" w:rsidRDefault="00443E24" w:rsidP="008159DF">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443E24" w:rsidRPr="0044182F" w14:paraId="250EEC1C" w14:textId="77777777" w:rsidTr="008159DF">
        <w:trPr>
          <w:jc w:val="center"/>
        </w:trPr>
        <w:tc>
          <w:tcPr>
            <w:tcW w:w="7791" w:type="dxa"/>
            <w:gridSpan w:val="2"/>
            <w:shd w:val="clear" w:color="auto" w:fill="F2EE98"/>
            <w:vAlign w:val="center"/>
          </w:tcPr>
          <w:p w14:paraId="1389B5C4" w14:textId="77777777" w:rsidR="00443E24" w:rsidRPr="0044182F" w:rsidRDefault="00443E24" w:rsidP="008159DF">
            <w:pPr>
              <w:jc w:val="center"/>
              <w:rPr>
                <w:b/>
              </w:rPr>
            </w:pPr>
            <w:r w:rsidRPr="0044182F">
              <w:rPr>
                <w:b/>
              </w:rPr>
              <w:t>Main Course</w:t>
            </w:r>
          </w:p>
        </w:tc>
      </w:tr>
      <w:tr w:rsidR="00443E24" w:rsidRPr="0044182F" w14:paraId="786F7019" w14:textId="77777777" w:rsidTr="008159DF">
        <w:trPr>
          <w:jc w:val="center"/>
        </w:trPr>
        <w:tc>
          <w:tcPr>
            <w:tcW w:w="3827" w:type="dxa"/>
            <w:shd w:val="clear" w:color="auto" w:fill="F2EE98"/>
            <w:vAlign w:val="center"/>
          </w:tcPr>
          <w:p w14:paraId="4884A1B9"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233D0ED9"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3418A676" w14:textId="77777777" w:rsidTr="008159DF">
        <w:trPr>
          <w:jc w:val="center"/>
        </w:trPr>
        <w:tc>
          <w:tcPr>
            <w:tcW w:w="3827" w:type="dxa"/>
            <w:vAlign w:val="center"/>
          </w:tcPr>
          <w:p w14:paraId="662C640B" w14:textId="088D6C15" w:rsidR="00443E24" w:rsidRPr="0044182F" w:rsidRDefault="007C5FA9" w:rsidP="00443E24">
            <w:pPr>
              <w:numPr>
                <w:ilvl w:val="0"/>
                <w:numId w:val="74"/>
              </w:numPr>
              <w:spacing w:after="160"/>
            </w:pPr>
            <w:proofErr w:type="spellStart"/>
            <w:ins w:id="2143" w:author="Rafi Aziizi" w:date="2021-11-12T10:48:00Z">
              <w:r>
                <w:t>Memasuki</w:t>
              </w:r>
              <w:proofErr w:type="spellEnd"/>
              <w:r>
                <w:t xml:space="preserve"> menu </w:t>
              </w:r>
            </w:ins>
            <w:del w:id="2144" w:author="Rafi Aziizi" w:date="2021-11-12T10:48:00Z">
              <w:r w:rsidR="00443E24" w:rsidDel="007C5FA9">
                <w:delText xml:space="preserve">Aktor masuk kedalam menu </w:delText>
              </w:r>
            </w:del>
            <w:r w:rsidR="00443E24">
              <w:t>“</w:t>
            </w:r>
            <w:proofErr w:type="spellStart"/>
            <w:r w:rsidR="00443E24">
              <w:t>Kelola</w:t>
            </w:r>
            <w:proofErr w:type="spellEnd"/>
            <w:r w:rsidR="00443E24">
              <w:t xml:space="preserve"> Semester”</w:t>
            </w:r>
          </w:p>
        </w:tc>
        <w:tc>
          <w:tcPr>
            <w:tcW w:w="3964" w:type="dxa"/>
            <w:vAlign w:val="center"/>
          </w:tcPr>
          <w:p w14:paraId="5006E8AA" w14:textId="77777777" w:rsidR="00443E24" w:rsidRPr="0044182F" w:rsidRDefault="00443E24" w:rsidP="008159DF">
            <w:pPr>
              <w:ind w:left="511"/>
            </w:pPr>
          </w:p>
        </w:tc>
      </w:tr>
      <w:tr w:rsidR="00443E24" w:rsidRPr="0044182F" w14:paraId="5D8C3AFD" w14:textId="77777777" w:rsidTr="008159DF">
        <w:trPr>
          <w:jc w:val="center"/>
        </w:trPr>
        <w:tc>
          <w:tcPr>
            <w:tcW w:w="3827" w:type="dxa"/>
            <w:vAlign w:val="center"/>
          </w:tcPr>
          <w:p w14:paraId="30B6DB81" w14:textId="77777777" w:rsidR="00443E24" w:rsidRPr="0044182F" w:rsidRDefault="00443E24" w:rsidP="008159DF">
            <w:pPr>
              <w:ind w:left="510"/>
            </w:pPr>
          </w:p>
        </w:tc>
        <w:tc>
          <w:tcPr>
            <w:tcW w:w="3964" w:type="dxa"/>
            <w:vAlign w:val="center"/>
          </w:tcPr>
          <w:p w14:paraId="720FA725" w14:textId="2042E76F" w:rsidR="00443E24" w:rsidRPr="0044182F" w:rsidRDefault="00443E24" w:rsidP="00443E24">
            <w:pPr>
              <w:numPr>
                <w:ilvl w:val="0"/>
                <w:numId w:val="74"/>
              </w:numPr>
              <w:spacing w:after="160"/>
              <w:ind w:left="511"/>
            </w:pPr>
            <w:proofErr w:type="spellStart"/>
            <w:r>
              <w:t>Menampilkan</w:t>
            </w:r>
            <w:proofErr w:type="spellEnd"/>
            <w:r>
              <w:t xml:space="preserve"> </w:t>
            </w:r>
            <w:proofErr w:type="spellStart"/>
            <w:r>
              <w:t>seluruh</w:t>
            </w:r>
            <w:proofErr w:type="spellEnd"/>
            <w:r>
              <w:t xml:space="preserve"> data semester</w:t>
            </w:r>
          </w:p>
        </w:tc>
      </w:tr>
      <w:tr w:rsidR="00443E24" w14:paraId="282ACA7A" w14:textId="77777777" w:rsidTr="008159DF">
        <w:trPr>
          <w:jc w:val="center"/>
        </w:trPr>
        <w:tc>
          <w:tcPr>
            <w:tcW w:w="3827" w:type="dxa"/>
            <w:vAlign w:val="center"/>
          </w:tcPr>
          <w:p w14:paraId="67BFE22F" w14:textId="13B0E36C" w:rsidR="00443E24" w:rsidRPr="0044182F" w:rsidRDefault="00443E24" w:rsidP="00443E24">
            <w:pPr>
              <w:pStyle w:val="ListParagraph"/>
              <w:numPr>
                <w:ilvl w:val="0"/>
                <w:numId w:val="74"/>
              </w:numPr>
              <w:ind w:left="450"/>
            </w:pPr>
            <w:proofErr w:type="spellStart"/>
            <w:r>
              <w:lastRenderedPageBreak/>
              <w:t>Mengelola</w:t>
            </w:r>
            <w:proofErr w:type="spellEnd"/>
            <w:r>
              <w:t xml:space="preserve"> data semester (</w:t>
            </w:r>
            <w:proofErr w:type="spellStart"/>
            <w:r>
              <w:t>hapus</w:t>
            </w:r>
            <w:proofErr w:type="spellEnd"/>
            <w:r>
              <w:t xml:space="preserve">, edit, </w:t>
            </w:r>
            <w:proofErr w:type="spellStart"/>
            <w:r>
              <w:t>tambah</w:t>
            </w:r>
            <w:proofErr w:type="spellEnd"/>
            <w:r>
              <w:t xml:space="preserve">) dan </w:t>
            </w:r>
            <w:proofErr w:type="spellStart"/>
            <w:r>
              <w:t>menekan</w:t>
            </w:r>
            <w:proofErr w:type="spellEnd"/>
            <w:r>
              <w:t xml:space="preserve"> button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kelola</w:t>
            </w:r>
            <w:proofErr w:type="spellEnd"/>
            <w:r>
              <w:t xml:space="preserve"> data</w:t>
            </w:r>
          </w:p>
        </w:tc>
        <w:tc>
          <w:tcPr>
            <w:tcW w:w="3964" w:type="dxa"/>
            <w:vAlign w:val="center"/>
          </w:tcPr>
          <w:p w14:paraId="475522F4" w14:textId="77777777" w:rsidR="00443E24" w:rsidRDefault="00443E24" w:rsidP="008159DF">
            <w:pPr>
              <w:spacing w:after="160"/>
            </w:pPr>
          </w:p>
        </w:tc>
      </w:tr>
      <w:tr w:rsidR="00443E24" w14:paraId="45BD3A39" w14:textId="77777777" w:rsidTr="008159DF">
        <w:trPr>
          <w:jc w:val="center"/>
        </w:trPr>
        <w:tc>
          <w:tcPr>
            <w:tcW w:w="3827" w:type="dxa"/>
            <w:vAlign w:val="center"/>
          </w:tcPr>
          <w:p w14:paraId="0CA66A03" w14:textId="77777777" w:rsidR="00443E24" w:rsidRDefault="00443E24" w:rsidP="008159DF">
            <w:pPr>
              <w:pStyle w:val="ListParagraph"/>
              <w:ind w:left="450"/>
            </w:pPr>
          </w:p>
        </w:tc>
        <w:tc>
          <w:tcPr>
            <w:tcW w:w="3964" w:type="dxa"/>
            <w:vAlign w:val="center"/>
          </w:tcPr>
          <w:p w14:paraId="673DB7B3" w14:textId="77777777" w:rsidR="00443E24" w:rsidRDefault="00443E24" w:rsidP="00443E24">
            <w:pPr>
              <w:pStyle w:val="ListParagraph"/>
              <w:numPr>
                <w:ilvl w:val="0"/>
                <w:numId w:val="7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443E24" w:rsidRPr="001B1AF9" w14:paraId="5BCD1764" w14:textId="77777777" w:rsidTr="008159DF">
        <w:trPr>
          <w:jc w:val="center"/>
        </w:trPr>
        <w:tc>
          <w:tcPr>
            <w:tcW w:w="7791" w:type="dxa"/>
            <w:gridSpan w:val="2"/>
            <w:shd w:val="clear" w:color="auto" w:fill="F2EE98"/>
            <w:vAlign w:val="center"/>
          </w:tcPr>
          <w:p w14:paraId="076F81A4"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1782ED9C" w14:textId="77777777" w:rsidTr="008159DF">
        <w:trPr>
          <w:jc w:val="center"/>
        </w:trPr>
        <w:tc>
          <w:tcPr>
            <w:tcW w:w="3827" w:type="dxa"/>
            <w:shd w:val="clear" w:color="auto" w:fill="F2EE98"/>
            <w:vAlign w:val="center"/>
          </w:tcPr>
          <w:p w14:paraId="6607349D"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3D7A4A58"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443E24" w14:paraId="72BA1382" w14:textId="77777777" w:rsidTr="008159DF">
        <w:trPr>
          <w:jc w:val="center"/>
        </w:trPr>
        <w:tc>
          <w:tcPr>
            <w:tcW w:w="3827" w:type="dxa"/>
            <w:vAlign w:val="center"/>
          </w:tcPr>
          <w:p w14:paraId="14E232C5" w14:textId="4360D863" w:rsidR="00443E24" w:rsidRDefault="00443E24" w:rsidP="008159DF">
            <w:pPr>
              <w:pStyle w:val="ListParagraph"/>
              <w:ind w:left="455"/>
            </w:pPr>
            <w:r>
              <w:t xml:space="preserve">3a.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baik</w:t>
            </w:r>
            <w:proofErr w:type="spellEnd"/>
            <w:r>
              <w:t xml:space="preserve"> </w:t>
            </w:r>
            <w:proofErr w:type="spellStart"/>
            <w:r>
              <w:t>itu</w:t>
            </w:r>
            <w:proofErr w:type="spellEnd"/>
            <w:r>
              <w:t xml:space="preserve"> </w:t>
            </w:r>
            <w:proofErr w:type="spellStart"/>
            <w:r>
              <w:t>hapus</w:t>
            </w:r>
            <w:proofErr w:type="spellEnd"/>
            <w:r>
              <w:t xml:space="preserve">, edit, </w:t>
            </w:r>
            <w:proofErr w:type="spellStart"/>
            <w:r>
              <w:t>tambah</w:t>
            </w:r>
            <w:proofErr w:type="spellEnd"/>
            <w:r>
              <w:t xml:space="preserve"> </w:t>
            </w:r>
            <w:proofErr w:type="spellStart"/>
            <w:r>
              <w:t>maupun</w:t>
            </w:r>
            <w:proofErr w:type="spellEnd"/>
            <w:r>
              <w:t xml:space="preserve"> </w:t>
            </w:r>
            <w:proofErr w:type="spellStart"/>
            <w:r>
              <w:t>lihat</w:t>
            </w:r>
            <w:proofErr w:type="spellEnd"/>
            <w:r>
              <w:t xml:space="preserve"> data semester</w:t>
            </w:r>
          </w:p>
        </w:tc>
        <w:tc>
          <w:tcPr>
            <w:tcW w:w="3964" w:type="dxa"/>
            <w:vAlign w:val="center"/>
          </w:tcPr>
          <w:p w14:paraId="44C272C7" w14:textId="77777777" w:rsidR="00443E24" w:rsidRDefault="00443E24" w:rsidP="008159DF">
            <w:pPr>
              <w:pStyle w:val="ListParagraph"/>
              <w:spacing w:after="160"/>
              <w:ind w:left="468"/>
            </w:pPr>
          </w:p>
        </w:tc>
      </w:tr>
      <w:tr w:rsidR="00443E24" w14:paraId="57B42309" w14:textId="77777777" w:rsidTr="008159DF">
        <w:trPr>
          <w:jc w:val="center"/>
        </w:trPr>
        <w:tc>
          <w:tcPr>
            <w:tcW w:w="3827" w:type="dxa"/>
            <w:vAlign w:val="center"/>
          </w:tcPr>
          <w:p w14:paraId="678B4C8C" w14:textId="77777777" w:rsidR="00443E24" w:rsidRDefault="00443E24" w:rsidP="008159DF">
            <w:pPr>
              <w:pStyle w:val="ListParagraph"/>
              <w:ind w:left="450"/>
            </w:pPr>
          </w:p>
        </w:tc>
        <w:tc>
          <w:tcPr>
            <w:tcW w:w="3964" w:type="dxa"/>
            <w:vAlign w:val="center"/>
          </w:tcPr>
          <w:p w14:paraId="66048D78" w14:textId="31F9AA5E" w:rsidR="00443E24" w:rsidRDefault="00443E24" w:rsidP="008159DF">
            <w:pPr>
              <w:pStyle w:val="ListParagraph"/>
              <w:spacing w:after="160"/>
              <w:ind w:left="468"/>
            </w:pPr>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apabila</w:t>
            </w:r>
            <w:proofErr w:type="spellEnd"/>
            <w:r>
              <w:t xml:space="preserve"> </w:t>
            </w:r>
            <w:proofErr w:type="spellStart"/>
            <w:r>
              <w:t>melakukan</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semester</w:t>
            </w:r>
          </w:p>
        </w:tc>
      </w:tr>
    </w:tbl>
    <w:p w14:paraId="2B1FB2CF" w14:textId="77777777" w:rsidR="00443E24" w:rsidRDefault="00443E24" w:rsidP="00443E24"/>
    <w:p w14:paraId="14059A1C" w14:textId="0E5A3876"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w:t>
      </w:r>
      <w:proofErr w:type="spellStart"/>
      <w:r>
        <w:t>Absensi</w:t>
      </w:r>
      <w:proofErr w:type="spellEnd"/>
    </w:p>
    <w:p w14:paraId="702188A3" w14:textId="5117F497" w:rsidR="00117601" w:rsidRDefault="00117601" w:rsidP="005B790F">
      <w:pPr>
        <w:pStyle w:val="Caption"/>
        <w:keepNext/>
        <w:jc w:val="center"/>
      </w:pPr>
      <w:bookmarkStart w:id="2145"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proofErr w:type="spellStart"/>
      <w:r w:rsidRPr="00336DE4">
        <w:t>Skenario</w:t>
      </w:r>
      <w:proofErr w:type="spellEnd"/>
      <w:r w:rsidRPr="00336DE4">
        <w:t xml:space="preserve"> Use Case </w:t>
      </w:r>
      <w:proofErr w:type="spellStart"/>
      <w:r w:rsidRPr="00336DE4">
        <w:t>Kelola</w:t>
      </w:r>
      <w:proofErr w:type="spellEnd"/>
      <w:r w:rsidRPr="00336DE4">
        <w:t xml:space="preserve"> </w:t>
      </w:r>
      <w:proofErr w:type="spellStart"/>
      <w:r>
        <w:t>Absensi</w:t>
      </w:r>
      <w:bookmarkEnd w:id="2145"/>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proofErr w:type="spellStart"/>
            <w:r>
              <w:t>Kelola</w:t>
            </w:r>
            <w:proofErr w:type="spellEnd"/>
            <w:r>
              <w:t xml:space="preserve"> </w:t>
            </w:r>
            <w:proofErr w:type="spellStart"/>
            <w:r>
              <w:t>Absensi</w:t>
            </w:r>
            <w:proofErr w:type="spellEnd"/>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684AEF69" w:rsidR="00FF653C" w:rsidRPr="002F6C1D" w:rsidRDefault="00FF653C" w:rsidP="003E4796">
            <w:r>
              <w:t>RC</w:t>
            </w:r>
            <w:r w:rsidR="00443E24">
              <w:t>18</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lastRenderedPageBreak/>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2146"/>
            <w:proofErr w:type="spellStart"/>
            <w:r>
              <w:t>absen</w:t>
            </w:r>
            <w:commentRangeEnd w:id="2146"/>
            <w:proofErr w:type="spellEnd"/>
            <w:r w:rsidR="0036406D">
              <w:rPr>
                <w:rStyle w:val="CommentReference"/>
              </w:rPr>
              <w:commentReference w:id="2146"/>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Absensi</w:t>
      </w:r>
      <w:proofErr w:type="spellEnd"/>
    </w:p>
    <w:p w14:paraId="28229780" w14:textId="18E307F0" w:rsidR="00117601" w:rsidRDefault="00117601" w:rsidP="005B790F">
      <w:pPr>
        <w:pStyle w:val="Caption"/>
        <w:keepNext/>
        <w:jc w:val="center"/>
      </w:pPr>
      <w:bookmarkStart w:id="2147"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proofErr w:type="spellStart"/>
      <w:r w:rsidRPr="00D7394F">
        <w:t>Skenario</w:t>
      </w:r>
      <w:proofErr w:type="spellEnd"/>
      <w:r w:rsidRPr="00D7394F">
        <w:t xml:space="preserve"> Use Case </w:t>
      </w:r>
      <w:proofErr w:type="spellStart"/>
      <w:r w:rsidRPr="00D7394F">
        <w:t>Laporan</w:t>
      </w:r>
      <w:proofErr w:type="spellEnd"/>
      <w:r w:rsidRPr="00D7394F">
        <w:t xml:space="preserve"> </w:t>
      </w:r>
      <w:proofErr w:type="spellStart"/>
      <w:r w:rsidRPr="00D7394F">
        <w:t>Absen</w:t>
      </w:r>
      <w:bookmarkEnd w:id="2147"/>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w:t>
            </w:r>
            <w:proofErr w:type="spellStart"/>
            <w:r>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2D9473CA" w:rsidR="00117601" w:rsidRDefault="00117601" w:rsidP="005B790F">
      <w:pPr>
        <w:pStyle w:val="Caption"/>
        <w:keepNext/>
        <w:jc w:val="center"/>
      </w:pPr>
      <w:bookmarkStart w:id="2148"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proofErr w:type="spellStart"/>
      <w:r w:rsidRPr="001D7342">
        <w:t>Skenario</w:t>
      </w:r>
      <w:proofErr w:type="spellEnd"/>
      <w:r w:rsidRPr="001D7342">
        <w:t xml:space="preserve"> Use Case </w:t>
      </w:r>
      <w:proofErr w:type="spellStart"/>
      <w:r w:rsidRPr="001D7342">
        <w:t>Notifikasi</w:t>
      </w:r>
      <w:bookmarkEnd w:id="2148"/>
      <w:proofErr w:type="spellEnd"/>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2001"/>
        <w:gridCol w:w="1029"/>
        <w:gridCol w:w="2001"/>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gridSpan w:val="2"/>
            <w:shd w:val="clear" w:color="auto" w:fill="F2EE98"/>
            <w:vAlign w:val="center"/>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gridSpan w:val="2"/>
            <w:vAlign w:val="center"/>
          </w:tcPr>
          <w:p w14:paraId="6C38F0C8" w14:textId="74A68F16" w:rsidR="000B2B6A" w:rsidRPr="002F6C1D" w:rsidRDefault="000B2B6A" w:rsidP="003E4796">
            <w:r>
              <w:t>RC</w:t>
            </w:r>
            <w:r w:rsidR="007B6A3E">
              <w:t>20</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gridSpan w:val="2"/>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lastRenderedPageBreak/>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lastRenderedPageBreak/>
              <w:t>Actors</w:t>
            </w:r>
          </w:p>
        </w:tc>
        <w:tc>
          <w:tcPr>
            <w:tcW w:w="3030" w:type="dxa"/>
            <w:gridSpan w:val="2"/>
            <w:vAlign w:val="center"/>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gridSpan w:val="2"/>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gridSpan w:val="2"/>
            <w:vAlign w:val="center"/>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t>Pre-Conditions</w:t>
            </w:r>
          </w:p>
        </w:tc>
        <w:tc>
          <w:tcPr>
            <w:tcW w:w="3030" w:type="dxa"/>
            <w:gridSpan w:val="2"/>
            <w:vAlign w:val="center"/>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gridSpan w:val="2"/>
            <w:vAlign w:val="center"/>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3E4796">
        <w:trPr>
          <w:jc w:val="center"/>
        </w:trPr>
        <w:tc>
          <w:tcPr>
            <w:tcW w:w="7927" w:type="dxa"/>
            <w:gridSpan w:val="4"/>
            <w:shd w:val="clear" w:color="auto" w:fill="F2EE98"/>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87570E">
        <w:trPr>
          <w:gridAfter w:val="1"/>
          <w:wAfter w:w="2001" w:type="dxa"/>
          <w:jc w:val="center"/>
        </w:trPr>
        <w:tc>
          <w:tcPr>
            <w:tcW w:w="2896" w:type="dxa"/>
            <w:shd w:val="clear" w:color="auto" w:fill="F2EE98"/>
            <w:vAlign w:val="center"/>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3030" w:type="dxa"/>
            <w:gridSpan w:val="2"/>
            <w:shd w:val="clear" w:color="auto" w:fill="F2EE98"/>
            <w:vAlign w:val="center"/>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0B2B6A">
        <w:trPr>
          <w:gridAfter w:val="1"/>
          <w:wAfter w:w="2001" w:type="dxa"/>
          <w:jc w:val="center"/>
        </w:trPr>
        <w:tc>
          <w:tcPr>
            <w:tcW w:w="2896" w:type="dxa"/>
            <w:vAlign w:val="center"/>
          </w:tcPr>
          <w:p w14:paraId="5A59B6E7" w14:textId="699BC090" w:rsidR="0036406D" w:rsidRPr="0044182F" w:rsidRDefault="0036406D" w:rsidP="000B2B6A">
            <w:pPr>
              <w:pStyle w:val="ListParagraph"/>
              <w:ind w:left="443"/>
            </w:pPr>
          </w:p>
        </w:tc>
        <w:tc>
          <w:tcPr>
            <w:tcW w:w="3030" w:type="dxa"/>
            <w:gridSpan w:val="2"/>
            <w:vAlign w:val="center"/>
          </w:tcPr>
          <w:p w14:paraId="3ECA9BAD" w14:textId="6235A1F1" w:rsidR="0036406D" w:rsidRPr="0044182F" w:rsidRDefault="0036406D" w:rsidP="00FF2590">
            <w:pPr>
              <w:numPr>
                <w:ilvl w:val="0"/>
                <w:numId w:val="37"/>
              </w:numPr>
              <w:spacing w:after="160"/>
              <w:ind w:left="382"/>
            </w:pPr>
            <w:proofErr w:type="spellStart"/>
            <w:r>
              <w:t>Mengakses</w:t>
            </w:r>
            <w:proofErr w:type="spellEnd"/>
            <w:del w:id="2149"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2150"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2151"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2152" w:author="Rafi Aziizi" w:date="2021-11-12T11:24:00Z">
              <w:r w:rsidDel="0036406D">
                <w:delText>a</w:delText>
              </w:r>
            </w:del>
            <w:r>
              <w:t xml:space="preserve">. </w:t>
            </w:r>
          </w:p>
        </w:tc>
      </w:tr>
      <w:tr w:rsidR="0036406D" w14:paraId="3ADC163B" w14:textId="77777777" w:rsidTr="000B2B6A">
        <w:trPr>
          <w:gridAfter w:val="1"/>
          <w:wAfter w:w="2001" w:type="dxa"/>
          <w:jc w:val="center"/>
        </w:trPr>
        <w:tc>
          <w:tcPr>
            <w:tcW w:w="2896" w:type="dxa"/>
            <w:vAlign w:val="center"/>
          </w:tcPr>
          <w:p w14:paraId="40ED098F" w14:textId="3D53C46C" w:rsidR="0036406D" w:rsidRPr="0044182F" w:rsidRDefault="0036406D" w:rsidP="003E4796">
            <w:pPr>
              <w:pStyle w:val="ListParagraph"/>
              <w:ind w:left="450"/>
            </w:pPr>
          </w:p>
        </w:tc>
        <w:tc>
          <w:tcPr>
            <w:tcW w:w="3030" w:type="dxa"/>
            <w:gridSpan w:val="2"/>
            <w:vAlign w:val="center"/>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0B2B6A">
        <w:trPr>
          <w:gridAfter w:val="1"/>
          <w:wAfter w:w="2001" w:type="dxa"/>
          <w:jc w:val="center"/>
        </w:trPr>
        <w:tc>
          <w:tcPr>
            <w:tcW w:w="2896" w:type="dxa"/>
            <w:vAlign w:val="center"/>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3030" w:type="dxa"/>
            <w:gridSpan w:val="2"/>
            <w:vAlign w:val="center"/>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5A07C1AC" w14:textId="0BD41065" w:rsidR="00117601" w:rsidRDefault="00117601" w:rsidP="005B790F">
      <w:pPr>
        <w:pStyle w:val="Caption"/>
        <w:keepNext/>
        <w:jc w:val="center"/>
      </w:pPr>
      <w:bookmarkStart w:id="2153"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proofErr w:type="spellStart"/>
      <w:r w:rsidRPr="002E735D">
        <w:t>Skenario</w:t>
      </w:r>
      <w:proofErr w:type="spellEnd"/>
      <w:r w:rsidRPr="002E735D">
        <w:t xml:space="preserve"> Use Case </w:t>
      </w:r>
      <w:proofErr w:type="spellStart"/>
      <w:r w:rsidRPr="002E735D">
        <w:t>Lapoan</w:t>
      </w:r>
      <w:proofErr w:type="spellEnd"/>
      <w:r w:rsidRPr="002E735D">
        <w:t xml:space="preserve"> </w:t>
      </w:r>
      <w:proofErr w:type="spellStart"/>
      <w:r w:rsidRPr="002E735D">
        <w:t>Siswa</w:t>
      </w:r>
      <w:proofErr w:type="spellEnd"/>
      <w:r w:rsidRPr="002E735D">
        <w:t xml:space="preserve"> </w:t>
      </w:r>
      <w:proofErr w:type="spellStart"/>
      <w:r w:rsidRPr="002E735D">
        <w:t>Bermasalah</w:t>
      </w:r>
      <w:bookmarkEnd w:id="2153"/>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w:t>
            </w:r>
            <w:proofErr w:type="spellStart"/>
            <w:r>
              <w:t>Siswa</w:t>
            </w:r>
            <w:proofErr w:type="spellEnd"/>
            <w:r>
              <w:t xml:space="preserve">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lastRenderedPageBreak/>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2154" w:name="_heading=h.nmf14n"/>
      <w:bookmarkStart w:id="2155" w:name="_heading=h.37m2jsg"/>
      <w:bookmarkStart w:id="2156" w:name="_Toc80034250"/>
      <w:bookmarkStart w:id="2157" w:name="_Toc83115751"/>
      <w:bookmarkEnd w:id="2154"/>
      <w:bookmarkEnd w:id="2155"/>
      <w:r>
        <w:t>Sequence Diagram</w:t>
      </w:r>
      <w:bookmarkEnd w:id="2156"/>
      <w:bookmarkEnd w:id="2157"/>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2158"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2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2159"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2159"/>
                      <w:proofErr w:type="spellEnd"/>
                    </w:p>
                  </w:txbxContent>
                </v:textbox>
              </v:shape>
            </w:pict>
          </mc:Fallback>
        </mc:AlternateContent>
      </w:r>
      <w:r>
        <w:rPr>
          <w:noProof/>
        </w:rPr>
        <w:drawing>
          <wp:inline distT="0" distB="0" distL="0" distR="0" wp14:anchorId="3639D6E3" wp14:editId="4BFFA23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2160" w:author="Rafi Aziizi" w:date="2021-11-12T11:29:00Z"/>
          <w:lang w:val="id-ID"/>
        </w:rPr>
      </w:pPr>
    </w:p>
    <w:p w14:paraId="53AD121F" w14:textId="60D62C23" w:rsidR="005700E8" w:rsidDel="0036406D" w:rsidRDefault="005700E8" w:rsidP="0083024D">
      <w:pPr>
        <w:jc w:val="center"/>
        <w:rPr>
          <w:del w:id="2161" w:author="Rafi Aziizi" w:date="2021-11-12T11:29:00Z"/>
          <w:lang w:val="id-ID"/>
        </w:rPr>
      </w:pPr>
    </w:p>
    <w:p w14:paraId="7389788D" w14:textId="13681E73" w:rsidR="005700E8" w:rsidDel="0036406D" w:rsidRDefault="005700E8" w:rsidP="0083024D">
      <w:pPr>
        <w:jc w:val="center"/>
        <w:rPr>
          <w:del w:id="2162" w:author="Rafi Aziizi" w:date="2021-11-12T11:29:00Z"/>
          <w:lang w:val="id-ID"/>
        </w:rPr>
      </w:pPr>
    </w:p>
    <w:p w14:paraId="40C2E0DE" w14:textId="1C64CC30" w:rsidR="005700E8" w:rsidDel="0036406D" w:rsidRDefault="005700E8" w:rsidP="0083024D">
      <w:pPr>
        <w:jc w:val="center"/>
        <w:rPr>
          <w:del w:id="2163" w:author="Rafi Aziizi" w:date="2021-11-12T11:29:00Z"/>
          <w:lang w:val="id-ID"/>
        </w:rPr>
      </w:pPr>
    </w:p>
    <w:p w14:paraId="2DF53938" w14:textId="61FA1FEF" w:rsidR="005700E8" w:rsidDel="0036406D" w:rsidRDefault="005700E8" w:rsidP="0083024D">
      <w:pPr>
        <w:jc w:val="center"/>
        <w:rPr>
          <w:del w:id="2164" w:author="Rafi Aziizi" w:date="2021-11-12T11:29:00Z"/>
          <w:lang w:val="id-ID"/>
        </w:rPr>
      </w:pPr>
    </w:p>
    <w:p w14:paraId="3DC40498" w14:textId="53A7ED23" w:rsidR="005700E8" w:rsidDel="0036406D" w:rsidRDefault="005700E8" w:rsidP="0083024D">
      <w:pPr>
        <w:jc w:val="center"/>
        <w:rPr>
          <w:del w:id="2165" w:author="Rafi Aziizi" w:date="2021-11-12T11:29:00Z"/>
          <w:lang w:val="id-ID"/>
        </w:rPr>
      </w:pPr>
    </w:p>
    <w:p w14:paraId="74542003" w14:textId="6C414555" w:rsidR="005700E8" w:rsidDel="0036406D" w:rsidRDefault="005700E8" w:rsidP="0083024D">
      <w:pPr>
        <w:jc w:val="center"/>
        <w:rPr>
          <w:del w:id="2166" w:author="Rafi Aziizi" w:date="2021-11-12T11:29:00Z"/>
          <w:lang w:val="id-ID"/>
        </w:rPr>
      </w:pPr>
    </w:p>
    <w:p w14:paraId="3F6F395B" w14:textId="1F0DC41E" w:rsidR="005700E8" w:rsidDel="0036406D" w:rsidRDefault="005700E8" w:rsidP="0083024D">
      <w:pPr>
        <w:jc w:val="center"/>
        <w:rPr>
          <w:del w:id="2167" w:author="Rafi Aziizi" w:date="2021-11-12T11:29:00Z"/>
          <w:lang w:val="id-ID"/>
        </w:rPr>
      </w:pPr>
    </w:p>
    <w:p w14:paraId="546878AF" w14:textId="6E297EA6" w:rsidR="005700E8" w:rsidDel="0036406D" w:rsidRDefault="005700E8" w:rsidP="0083024D">
      <w:pPr>
        <w:jc w:val="center"/>
        <w:rPr>
          <w:del w:id="2168" w:author="Rafi Aziizi" w:date="2021-11-12T11:29:00Z"/>
          <w:lang w:val="id-ID"/>
        </w:rPr>
      </w:pPr>
    </w:p>
    <w:p w14:paraId="33E9F13E" w14:textId="30D89976" w:rsidR="005700E8" w:rsidDel="007C5FA9" w:rsidRDefault="005700E8" w:rsidP="0083024D">
      <w:pPr>
        <w:jc w:val="center"/>
        <w:rPr>
          <w:del w:id="2169" w:author="Rafi Aziizi" w:date="2021-11-12T10:48:00Z"/>
          <w:lang w:val="id-ID"/>
        </w:rPr>
      </w:pPr>
    </w:p>
    <w:p w14:paraId="008417B7" w14:textId="668E84C5" w:rsidR="005700E8" w:rsidDel="007C5FA9" w:rsidRDefault="005700E8" w:rsidP="0083024D">
      <w:pPr>
        <w:jc w:val="center"/>
        <w:rPr>
          <w:del w:id="2170" w:author="Rafi Aziizi" w:date="2021-11-12T10:48:00Z"/>
          <w:lang w:val="id-ID"/>
        </w:rPr>
      </w:pPr>
    </w:p>
    <w:p w14:paraId="24DC2B13" w14:textId="48EC98A5" w:rsidR="005700E8" w:rsidRPr="005700E8" w:rsidDel="0036406D" w:rsidRDefault="005700E8" w:rsidP="005700E8">
      <w:pPr>
        <w:rPr>
          <w:del w:id="2171" w:author="Rafi Aziizi" w:date="2021-11-12T11:29:00Z"/>
        </w:rPr>
      </w:pPr>
    </w:p>
    <w:p w14:paraId="30BD1BB6" w14:textId="4E79D64B" w:rsidR="004A229B" w:rsidRPr="005B28D5" w:rsidRDefault="004A229B" w:rsidP="00FF2590">
      <w:pPr>
        <w:pStyle w:val="ListParagraph"/>
        <w:numPr>
          <w:ilvl w:val="0"/>
          <w:numId w:val="42"/>
        </w:numPr>
        <w:ind w:left="426"/>
        <w:rPr>
          <w:lang w:val="id-ID"/>
        </w:rPr>
      </w:pPr>
      <w:proofErr w:type="spellStart"/>
      <w:r>
        <w:t>Kelola</w:t>
      </w:r>
      <w:proofErr w:type="spellEnd"/>
      <w:r>
        <w:t xml:space="preserve"> Admin</w:t>
      </w:r>
    </w:p>
    <w:p w14:paraId="07B3073C" w14:textId="5CC53EBF" w:rsidR="000B5DA5" w:rsidRPr="00273DAD" w:rsidRDefault="005B28D5" w:rsidP="00273DA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0049A577" w14:textId="226566AB" w:rsidR="00194DFD" w:rsidRDefault="00194DFD" w:rsidP="0083024D">
      <w:pPr>
        <w:jc w:val="center"/>
        <w:rPr>
          <w:lang w:val="id-ID"/>
        </w:rPr>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2172"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w:t>
                            </w:r>
                            <w:proofErr w:type="spellStart"/>
                            <w:r>
                              <w:t>Kelola</w:t>
                            </w:r>
                            <w:proofErr w:type="spellEnd"/>
                            <w:r>
                              <w:t xml:space="preserve"> Admin</w:t>
                            </w:r>
                            <w:bookmarkEnd w:id="2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2173"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w:t>
                      </w:r>
                      <w:proofErr w:type="spellStart"/>
                      <w:r>
                        <w:t>Kelola</w:t>
                      </w:r>
                      <w:proofErr w:type="spellEnd"/>
                      <w:r>
                        <w:t xml:space="preserve"> Admin</w:t>
                      </w:r>
                      <w:bookmarkEnd w:id="2173"/>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proofErr w:type="spellStart"/>
      <w:r>
        <w:t>Kelola</w:t>
      </w:r>
      <w:proofErr w:type="spellEnd"/>
      <w:r>
        <w:t xml:space="preserve"> Guru</w:t>
      </w:r>
    </w:p>
    <w:p w14:paraId="616033B7" w14:textId="20F15DF4" w:rsidR="005B28D5" w:rsidRPr="00194DFD" w:rsidDel="007C5FA9" w:rsidRDefault="005B28D5" w:rsidP="005B28D5">
      <w:pPr>
        <w:ind w:firstLine="426"/>
        <w:rPr>
          <w:del w:id="2174"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2175" w:author="Rafi Aziizi" w:date="2021-11-12T10:48:00Z">
        <w:r w:rsidR="007C5FA9">
          <w:t>.</w:t>
        </w:r>
      </w:ins>
      <w:del w:id="2176" w:author="Rafi Aziizi" w:date="2021-11-12T10:48:00Z">
        <w:r w:rsidR="00194DFD" w:rsidDel="007C5FA9">
          <w:delText>.</w:delText>
        </w:r>
      </w:del>
    </w:p>
    <w:p w14:paraId="6A0DE143" w14:textId="6F3E26C5" w:rsidR="005B28D5" w:rsidDel="007C5FA9" w:rsidRDefault="005B28D5">
      <w:pPr>
        <w:rPr>
          <w:del w:id="2177" w:author="Rafi Aziizi" w:date="2021-11-12T10:48:00Z"/>
          <w:lang w:val="id-ID"/>
        </w:rPr>
        <w:pPrChange w:id="2178" w:author="Rafi Aziizi" w:date="2021-11-12T10:48:00Z">
          <w:pPr>
            <w:ind w:left="66"/>
          </w:pPr>
        </w:pPrChange>
      </w:pPr>
    </w:p>
    <w:p w14:paraId="4AC535D6" w14:textId="3E62568B" w:rsidR="00194DFD" w:rsidDel="007C5FA9" w:rsidRDefault="00194DFD">
      <w:pPr>
        <w:rPr>
          <w:del w:id="2179" w:author="Rafi Aziizi" w:date="2021-11-12T10:48:00Z"/>
          <w:lang w:val="id-ID"/>
        </w:rPr>
        <w:pPrChange w:id="2180" w:author="Rafi Aziizi" w:date="2021-11-12T10:48:00Z">
          <w:pPr>
            <w:ind w:left="66"/>
          </w:pPr>
        </w:pPrChange>
      </w:pPr>
    </w:p>
    <w:p w14:paraId="7EE36F90" w14:textId="5D9ED974" w:rsidR="00194DFD" w:rsidDel="007C5FA9" w:rsidRDefault="00194DFD">
      <w:pPr>
        <w:rPr>
          <w:del w:id="2181" w:author="Rafi Aziizi" w:date="2021-11-12T10:48:00Z"/>
          <w:lang w:val="id-ID"/>
        </w:rPr>
        <w:pPrChange w:id="2182" w:author="Rafi Aziizi" w:date="2021-11-12T10:48:00Z">
          <w:pPr>
            <w:ind w:left="66"/>
          </w:pPr>
        </w:pPrChange>
      </w:pPr>
    </w:p>
    <w:p w14:paraId="7244AF3F" w14:textId="32091181" w:rsidR="00194DFD" w:rsidDel="007C5FA9" w:rsidRDefault="00194DFD">
      <w:pPr>
        <w:rPr>
          <w:del w:id="2183" w:author="Rafi Aziizi" w:date="2021-11-12T10:48:00Z"/>
          <w:lang w:val="id-ID"/>
        </w:rPr>
        <w:pPrChange w:id="2184" w:author="Rafi Aziizi" w:date="2021-11-12T10:48:00Z">
          <w:pPr>
            <w:ind w:left="66"/>
          </w:pPr>
        </w:pPrChange>
      </w:pPr>
    </w:p>
    <w:p w14:paraId="456E347B" w14:textId="2FE032BE" w:rsidR="00194DFD" w:rsidRDefault="00194DFD">
      <w:pPr>
        <w:ind w:firstLine="426"/>
        <w:rPr>
          <w:lang w:val="id-ID"/>
        </w:rPr>
        <w:pPrChange w:id="2185" w:author="Rafi Aziizi" w:date="2021-11-12T10:48:00Z">
          <w:pPr>
            <w:ind w:left="66"/>
          </w:pPr>
        </w:pPrChange>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2186"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w:t>
                            </w:r>
                            <w:proofErr w:type="spellStart"/>
                            <w:r>
                              <w:t>Kelola</w:t>
                            </w:r>
                            <w:proofErr w:type="spellEnd"/>
                            <w:r>
                              <w:t xml:space="preserve"> Guru</w:t>
                            </w:r>
                            <w:bookmarkEnd w:id="2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2187"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w:t>
                      </w:r>
                      <w:proofErr w:type="spellStart"/>
                      <w:r>
                        <w:t>Kelola</w:t>
                      </w:r>
                      <w:proofErr w:type="spellEnd"/>
                      <w:r>
                        <w:t xml:space="preserve"> Guru</w:t>
                      </w:r>
                      <w:bookmarkEnd w:id="2187"/>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proofErr w:type="spellStart"/>
      <w:r>
        <w:t>Kelola</w:t>
      </w:r>
      <w:proofErr w:type="spellEnd"/>
      <w:r>
        <w:t xml:space="preserve">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2188"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2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2189"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2189"/>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proofErr w:type="spellStart"/>
      <w:r>
        <w:t>Kelola</w:t>
      </w:r>
      <w:proofErr w:type="spellEnd"/>
      <w:r>
        <w:t xml:space="preserve"> </w:t>
      </w:r>
      <w:proofErr w:type="spellStart"/>
      <w:r>
        <w:t>Siswa</w:t>
      </w:r>
      <w:proofErr w:type="spellEnd"/>
    </w:p>
    <w:p w14:paraId="1C27BF75" w14:textId="04EB9DD4" w:rsidR="0083024D" w:rsidRPr="00194DFD" w:rsidDel="007C5FA9" w:rsidRDefault="0083024D" w:rsidP="0083024D">
      <w:pPr>
        <w:ind w:firstLine="426"/>
        <w:rPr>
          <w:del w:id="2190"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Del="007C5FA9" w:rsidRDefault="00194DFD" w:rsidP="0083024D">
      <w:pPr>
        <w:jc w:val="center"/>
        <w:rPr>
          <w:del w:id="2191" w:author="Rafi Aziizi" w:date="2021-11-12T10:48:00Z"/>
          <w:lang w:val="id-ID"/>
        </w:rPr>
      </w:pPr>
    </w:p>
    <w:p w14:paraId="66298CFF" w14:textId="77777777" w:rsidR="00194DFD" w:rsidDel="007C5FA9" w:rsidRDefault="00194DFD" w:rsidP="0083024D">
      <w:pPr>
        <w:jc w:val="center"/>
        <w:rPr>
          <w:del w:id="2192" w:author="Rafi Aziizi" w:date="2021-11-12T10:48:00Z"/>
          <w:lang w:val="id-ID"/>
        </w:rPr>
      </w:pPr>
    </w:p>
    <w:p w14:paraId="68CD2D11" w14:textId="77777777" w:rsidR="00194DFD" w:rsidDel="007C5FA9" w:rsidRDefault="00194DFD" w:rsidP="0083024D">
      <w:pPr>
        <w:jc w:val="center"/>
        <w:rPr>
          <w:del w:id="2193" w:author="Rafi Aziizi" w:date="2021-11-12T10:48:00Z"/>
          <w:lang w:val="id-ID"/>
        </w:rPr>
      </w:pPr>
    </w:p>
    <w:p w14:paraId="126AC7FA" w14:textId="77777777" w:rsidR="00194DFD" w:rsidDel="007C5FA9" w:rsidRDefault="00194DFD" w:rsidP="0083024D">
      <w:pPr>
        <w:jc w:val="center"/>
        <w:rPr>
          <w:del w:id="2194" w:author="Rafi Aziizi" w:date="2021-11-12T10:48:00Z"/>
          <w:lang w:val="id-ID"/>
        </w:rPr>
      </w:pPr>
    </w:p>
    <w:p w14:paraId="3406827F" w14:textId="77777777" w:rsidR="00194DFD" w:rsidDel="007C5FA9" w:rsidRDefault="00194DFD">
      <w:pPr>
        <w:ind w:firstLine="426"/>
        <w:rPr>
          <w:del w:id="2195" w:author="Rafi Aziizi" w:date="2021-11-12T10:48:00Z"/>
          <w:lang w:val="id-ID"/>
        </w:rPr>
        <w:pPrChange w:id="2196" w:author="Rafi Aziizi" w:date="2021-11-12T10:48:00Z">
          <w:pPr>
            <w:jc w:val="center"/>
          </w:pPr>
        </w:pPrChange>
      </w:pPr>
    </w:p>
    <w:p w14:paraId="53B0D51B" w14:textId="77777777" w:rsidR="00194DFD" w:rsidDel="007C5FA9" w:rsidRDefault="00194DFD">
      <w:pPr>
        <w:rPr>
          <w:del w:id="2197" w:author="Rafi Aziizi" w:date="2021-11-12T10:48:00Z"/>
          <w:lang w:val="id-ID"/>
        </w:rPr>
        <w:pPrChange w:id="2198" w:author="Rafi Aziizi" w:date="2021-11-12T10:48:00Z">
          <w:pPr>
            <w:jc w:val="center"/>
          </w:pPr>
        </w:pPrChange>
      </w:pPr>
    </w:p>
    <w:p w14:paraId="23C338EC" w14:textId="77777777" w:rsidR="00194DFD" w:rsidRDefault="00194DFD">
      <w:pPr>
        <w:rPr>
          <w:lang w:val="id-ID"/>
        </w:rPr>
        <w:pPrChange w:id="2199" w:author="Rafi Aziizi" w:date="2021-11-12T10:48:00Z">
          <w:pPr>
            <w:jc w:val="center"/>
          </w:pPr>
        </w:pPrChange>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2200"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w:t>
                            </w:r>
                            <w:proofErr w:type="spellStart"/>
                            <w:r>
                              <w:t>Kelola</w:t>
                            </w:r>
                            <w:proofErr w:type="spellEnd"/>
                            <w:r>
                              <w:t xml:space="preserve"> </w:t>
                            </w:r>
                            <w:proofErr w:type="spellStart"/>
                            <w:r>
                              <w:t>Siswa</w:t>
                            </w:r>
                            <w:bookmarkEnd w:id="2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2201"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w:t>
                      </w:r>
                      <w:proofErr w:type="spellStart"/>
                      <w:r>
                        <w:t>Kelola</w:t>
                      </w:r>
                      <w:proofErr w:type="spellEnd"/>
                      <w:r>
                        <w:t xml:space="preserve"> </w:t>
                      </w:r>
                      <w:proofErr w:type="spellStart"/>
                      <w:r>
                        <w:t>Siswa</w:t>
                      </w:r>
                      <w:bookmarkEnd w:id="2201"/>
                      <w:proofErr w:type="spellEnd"/>
                    </w:p>
                  </w:txbxContent>
                </v:textbox>
              </v:shape>
            </w:pict>
          </mc:Fallback>
        </mc:AlternateContent>
      </w:r>
      <w:r>
        <w:rPr>
          <w:noProof/>
        </w:rPr>
        <w:drawing>
          <wp:inline distT="0" distB="0" distL="0" distR="0" wp14:anchorId="29789973" wp14:editId="240A115A">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p>
    <w:p w14:paraId="7C72326D" w14:textId="127C7F71" w:rsidR="00194DFD" w:rsidDel="007C5FA9" w:rsidRDefault="00194DFD" w:rsidP="0083024D">
      <w:pPr>
        <w:jc w:val="center"/>
        <w:rPr>
          <w:del w:id="2202" w:author="Rafi Aziizi" w:date="2021-11-12T10:49:00Z"/>
          <w:lang w:val="id-ID"/>
        </w:rPr>
      </w:pPr>
    </w:p>
    <w:p w14:paraId="712AC1C5" w14:textId="31487108" w:rsidR="00A2766B" w:rsidDel="007C5FA9" w:rsidRDefault="00A2766B">
      <w:pPr>
        <w:rPr>
          <w:del w:id="2203" w:author="Rafi Aziizi" w:date="2021-11-12T10:49:00Z"/>
          <w:lang w:val="id-ID"/>
        </w:rPr>
        <w:pPrChange w:id="2204" w:author="Rafi Aziizi" w:date="2021-11-12T10:49:00Z">
          <w:pPr>
            <w:jc w:val="center"/>
          </w:pPr>
        </w:pPrChange>
      </w:pPr>
    </w:p>
    <w:p w14:paraId="03EE534E" w14:textId="43250763" w:rsidR="00194DFD" w:rsidDel="007C5FA9" w:rsidRDefault="00194DFD">
      <w:pPr>
        <w:rPr>
          <w:del w:id="2205" w:author="Rafi Aziizi" w:date="2021-11-12T10:49:00Z"/>
          <w:lang w:val="id-ID"/>
        </w:rPr>
        <w:pPrChange w:id="2206" w:author="Rafi Aziizi" w:date="2021-11-12T10:49:00Z">
          <w:pPr>
            <w:jc w:val="center"/>
          </w:pPr>
        </w:pPrChange>
      </w:pPr>
    </w:p>
    <w:p w14:paraId="67DABC72" w14:textId="7E9945BD" w:rsidR="00194DFD" w:rsidDel="007C5FA9" w:rsidRDefault="00194DFD">
      <w:pPr>
        <w:rPr>
          <w:del w:id="2207" w:author="Rafi Aziizi" w:date="2021-11-12T10:49:00Z"/>
          <w:lang w:val="id-ID"/>
        </w:rPr>
        <w:pPrChange w:id="2208" w:author="Rafi Aziizi" w:date="2021-11-12T10:49:00Z">
          <w:pPr>
            <w:jc w:val="center"/>
          </w:pPr>
        </w:pPrChange>
      </w:pPr>
    </w:p>
    <w:p w14:paraId="347261D6" w14:textId="59156FA0" w:rsidR="00194DFD" w:rsidDel="007C5FA9" w:rsidRDefault="00194DFD">
      <w:pPr>
        <w:rPr>
          <w:del w:id="2209" w:author="Rafi Aziizi" w:date="2021-11-12T10:49:00Z"/>
          <w:lang w:val="id-ID"/>
        </w:rPr>
        <w:pPrChange w:id="2210" w:author="Rafi Aziizi" w:date="2021-11-12T10:49:00Z">
          <w:pPr>
            <w:jc w:val="center"/>
          </w:pPr>
        </w:pPrChange>
      </w:pPr>
    </w:p>
    <w:p w14:paraId="200D187B" w14:textId="266832A8" w:rsidR="00194DFD" w:rsidDel="007C5FA9" w:rsidRDefault="00194DFD">
      <w:pPr>
        <w:rPr>
          <w:del w:id="2211" w:author="Rafi Aziizi" w:date="2021-11-12T10:49:00Z"/>
          <w:lang w:val="id-ID"/>
        </w:rPr>
        <w:pPrChange w:id="2212" w:author="Rafi Aziizi" w:date="2021-11-12T10:49:00Z">
          <w:pPr>
            <w:jc w:val="center"/>
          </w:pPr>
        </w:pPrChange>
      </w:pPr>
    </w:p>
    <w:p w14:paraId="53F20B99" w14:textId="066C0F3B" w:rsidR="00194DFD" w:rsidDel="007C5FA9" w:rsidRDefault="00194DFD">
      <w:pPr>
        <w:rPr>
          <w:del w:id="2213" w:author="Rafi Aziizi" w:date="2021-11-12T10:49:00Z"/>
          <w:lang w:val="id-ID"/>
        </w:rPr>
        <w:pPrChange w:id="2214" w:author="Rafi Aziizi" w:date="2021-11-12T10:49:00Z">
          <w:pPr>
            <w:jc w:val="center"/>
          </w:pPr>
        </w:pPrChange>
      </w:pPr>
    </w:p>
    <w:p w14:paraId="1662B3D3" w14:textId="7A9106BF" w:rsidR="00194DFD" w:rsidDel="007C5FA9" w:rsidRDefault="00194DFD">
      <w:pPr>
        <w:rPr>
          <w:del w:id="2215" w:author="Rafi Aziizi" w:date="2021-11-12T10:49:00Z"/>
          <w:lang w:val="id-ID"/>
        </w:rPr>
        <w:pPrChange w:id="2216" w:author="Rafi Aziizi" w:date="2021-11-12T10:49:00Z">
          <w:pPr>
            <w:jc w:val="center"/>
          </w:pPr>
        </w:pPrChange>
      </w:pPr>
    </w:p>
    <w:p w14:paraId="0D649402" w14:textId="28BCD60F" w:rsidR="00194DFD" w:rsidDel="007C5FA9" w:rsidRDefault="00194DFD">
      <w:pPr>
        <w:rPr>
          <w:del w:id="2217" w:author="Rafi Aziizi" w:date="2021-11-12T10:49:00Z"/>
          <w:lang w:val="id-ID"/>
        </w:rPr>
        <w:pPrChange w:id="2218" w:author="Rafi Aziizi" w:date="2021-11-12T10:49:00Z">
          <w:pPr>
            <w:jc w:val="center"/>
          </w:pPr>
        </w:pPrChange>
      </w:pPr>
    </w:p>
    <w:p w14:paraId="0EBC088C" w14:textId="6F6CBCE9" w:rsidR="00194DFD" w:rsidDel="007C5FA9" w:rsidRDefault="00194DFD">
      <w:pPr>
        <w:rPr>
          <w:del w:id="2219" w:author="Rafi Aziizi" w:date="2021-11-12T10:49:00Z"/>
          <w:lang w:val="id-ID"/>
        </w:rPr>
        <w:pPrChange w:id="2220" w:author="Rafi Aziizi" w:date="2021-11-12T10:49:00Z">
          <w:pPr>
            <w:jc w:val="center"/>
          </w:pPr>
        </w:pPrChange>
      </w:pPr>
    </w:p>
    <w:p w14:paraId="53971D30" w14:textId="2CA86646" w:rsidR="00194DFD" w:rsidDel="007C5FA9" w:rsidRDefault="00194DFD">
      <w:pPr>
        <w:rPr>
          <w:del w:id="2221" w:author="Rafi Aziizi" w:date="2021-11-12T10:49:00Z"/>
          <w:lang w:val="id-ID"/>
        </w:rPr>
        <w:pPrChange w:id="2222" w:author="Rafi Aziizi" w:date="2021-11-12T10:49:00Z">
          <w:pPr>
            <w:jc w:val="center"/>
          </w:pPr>
        </w:pPrChange>
      </w:pPr>
    </w:p>
    <w:p w14:paraId="3FB9FD58" w14:textId="47C4D0ED" w:rsidR="00194DFD" w:rsidDel="007C5FA9" w:rsidRDefault="00194DFD" w:rsidP="0083024D">
      <w:pPr>
        <w:jc w:val="center"/>
        <w:rPr>
          <w:del w:id="2223" w:author="Rafi Aziizi" w:date="2021-11-12T10:49:00Z"/>
          <w:lang w:val="id-ID"/>
        </w:rPr>
      </w:pPr>
    </w:p>
    <w:p w14:paraId="6DFE32E7" w14:textId="148AD307" w:rsidR="00194DFD" w:rsidDel="007C5FA9" w:rsidRDefault="00194DFD" w:rsidP="0083024D">
      <w:pPr>
        <w:jc w:val="center"/>
        <w:rPr>
          <w:del w:id="2224" w:author="Rafi Aziizi" w:date="2021-11-12T10:49:00Z"/>
          <w:lang w:val="id-ID"/>
        </w:rPr>
      </w:pPr>
    </w:p>
    <w:p w14:paraId="5ECA879E" w14:textId="4C3269FE" w:rsidR="00194DFD" w:rsidDel="007C5FA9" w:rsidRDefault="00194DFD" w:rsidP="0083024D">
      <w:pPr>
        <w:jc w:val="center"/>
        <w:rPr>
          <w:del w:id="2225" w:author="Rafi Aziizi" w:date="2021-11-12T10:49:00Z"/>
          <w:lang w:val="id-ID"/>
        </w:rPr>
      </w:pPr>
    </w:p>
    <w:p w14:paraId="0E81666E" w14:textId="15434F59" w:rsidR="00194DFD" w:rsidDel="007C5FA9" w:rsidRDefault="00194DFD">
      <w:pPr>
        <w:rPr>
          <w:del w:id="2226" w:author="Rafi Aziizi" w:date="2021-11-12T10:49:00Z"/>
          <w:lang w:val="id-ID"/>
        </w:rPr>
        <w:pPrChange w:id="2227" w:author="Rafi Aziizi" w:date="2021-11-12T10:49:00Z">
          <w:pPr>
            <w:jc w:val="center"/>
          </w:pPr>
        </w:pPrChange>
      </w:pPr>
    </w:p>
    <w:p w14:paraId="5247C473" w14:textId="264855AF" w:rsidR="00194DFD" w:rsidDel="007C5FA9" w:rsidRDefault="00194DFD" w:rsidP="0083024D">
      <w:pPr>
        <w:jc w:val="center"/>
        <w:rPr>
          <w:del w:id="2228" w:author="Rafi Aziizi" w:date="2021-11-12T10:49:00Z"/>
          <w:lang w:val="id-ID"/>
        </w:rPr>
      </w:pPr>
    </w:p>
    <w:p w14:paraId="400BCF40" w14:textId="55837C5D" w:rsidR="00194DFD" w:rsidDel="007C5FA9" w:rsidRDefault="00194DFD" w:rsidP="0083024D">
      <w:pPr>
        <w:jc w:val="center"/>
        <w:rPr>
          <w:del w:id="2229" w:author="Rafi Aziizi" w:date="2021-11-12T10:49:00Z"/>
          <w:lang w:val="id-ID"/>
        </w:rPr>
      </w:pPr>
    </w:p>
    <w:p w14:paraId="37528C55" w14:textId="06FA42E9" w:rsidR="00194DFD" w:rsidDel="007C5FA9" w:rsidRDefault="00194DFD" w:rsidP="0083024D">
      <w:pPr>
        <w:jc w:val="center"/>
        <w:rPr>
          <w:del w:id="2230" w:author="Rafi Aziizi" w:date="2021-11-12T10:49:00Z"/>
          <w:lang w:val="id-ID"/>
        </w:rPr>
      </w:pPr>
    </w:p>
    <w:p w14:paraId="140C3838" w14:textId="33D5719E" w:rsidR="00194DFD" w:rsidDel="007C5FA9" w:rsidRDefault="00194DFD" w:rsidP="0083024D">
      <w:pPr>
        <w:jc w:val="center"/>
        <w:rPr>
          <w:del w:id="2231" w:author="Rafi Aziizi" w:date="2021-11-12T10:49:00Z"/>
          <w:lang w:val="id-ID"/>
        </w:rPr>
      </w:pPr>
    </w:p>
    <w:p w14:paraId="1E7499DC" w14:textId="3306CA73" w:rsidR="00194DFD" w:rsidRPr="004A229B" w:rsidRDefault="00194DFD">
      <w:pPr>
        <w:rPr>
          <w:lang w:val="id-ID"/>
        </w:rPr>
        <w:pPrChange w:id="2232"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2233"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2234"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4"/>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proofErr w:type="spellStart"/>
      <w:r>
        <w:t>Profil</w:t>
      </w:r>
      <w:proofErr w:type="spellEnd"/>
      <w:r>
        <w:t xml:space="preserve"> </w:t>
      </w:r>
      <w:proofErr w:type="spellStart"/>
      <w:r>
        <w:t>Siswa</w:t>
      </w:r>
      <w:proofErr w:type="spellEnd"/>
    </w:p>
    <w:p w14:paraId="739ECDE2" w14:textId="54989FBC"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2235"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w:t>
                            </w:r>
                            <w:proofErr w:type="spellStart"/>
                            <w:r>
                              <w:t>Profil</w:t>
                            </w:r>
                            <w:proofErr w:type="spellEnd"/>
                            <w:r>
                              <w:t xml:space="preserve"> </w:t>
                            </w:r>
                            <w:proofErr w:type="spellStart"/>
                            <w:r>
                              <w:t>Siswa</w:t>
                            </w:r>
                            <w:bookmarkEnd w:id="2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2236"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w:t>
                      </w:r>
                      <w:proofErr w:type="spellStart"/>
                      <w:r>
                        <w:t>Profil</w:t>
                      </w:r>
                      <w:proofErr w:type="spellEnd"/>
                      <w:r>
                        <w:t xml:space="preserve"> </w:t>
                      </w:r>
                      <w:proofErr w:type="spellStart"/>
                      <w:r>
                        <w:t>Siswa</w:t>
                      </w:r>
                      <w:bookmarkEnd w:id="2236"/>
                      <w:proofErr w:type="spellEnd"/>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proofErr w:type="spellStart"/>
      <w:r>
        <w:lastRenderedPageBreak/>
        <w:t>Profil</w:t>
      </w:r>
      <w:proofErr w:type="spellEnd"/>
      <w:r>
        <w:t xml:space="preserve">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2237"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2238"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8"/>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2239"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2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2240"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2240"/>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w:t>
      </w:r>
      <w:proofErr w:type="spellStart"/>
      <w:r>
        <w:t>Riwayat</w:t>
      </w:r>
      <w:proofErr w:type="spellEnd"/>
      <w:r>
        <w:t xml:space="preserve">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2241"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w:t>
      </w:r>
      <w:proofErr w:type="spellStart"/>
      <w:r>
        <w:t>Laporan</w:t>
      </w:r>
      <w:proofErr w:type="spellEnd"/>
      <w:r>
        <w:t xml:space="preserve"> </w:t>
      </w:r>
      <w:proofErr w:type="spellStart"/>
      <w:r>
        <w:t>Riwayat</w:t>
      </w:r>
      <w:proofErr w:type="spellEnd"/>
      <w:r>
        <w:t xml:space="preserve"> </w:t>
      </w:r>
      <w:proofErr w:type="spellStart"/>
      <w:r>
        <w:t>Absen</w:t>
      </w:r>
      <w:bookmarkEnd w:id="2241"/>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w:t>
      </w:r>
      <w:proofErr w:type="spellStart"/>
      <w:r w:rsidR="004A229B">
        <w:t>Siswa</w:t>
      </w:r>
      <w:proofErr w:type="spellEnd"/>
      <w:r w:rsidR="004A229B">
        <w:t xml:space="preserve">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1F2641" w:rsidRPr="00361050" w:rsidRDefault="001F2641" w:rsidP="00EE4F66">
                            <w:pPr>
                              <w:pStyle w:val="Caption"/>
                              <w:jc w:val="center"/>
                              <w:rPr>
                                <w:noProof/>
                                <w:sz w:val="24"/>
                                <w:szCs w:val="24"/>
                              </w:rPr>
                            </w:pPr>
                            <w:bookmarkStart w:id="2242"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2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59744494" w:rsidR="001F2641" w:rsidRPr="00361050" w:rsidRDefault="001F2641" w:rsidP="00EE4F66">
                      <w:pPr>
                        <w:pStyle w:val="Caption"/>
                        <w:jc w:val="center"/>
                        <w:rPr>
                          <w:noProof/>
                          <w:sz w:val="24"/>
                          <w:szCs w:val="24"/>
                        </w:rPr>
                      </w:pPr>
                      <w:bookmarkStart w:id="2243"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2243"/>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w:t>
      </w:r>
      <w:proofErr w:type="spellStart"/>
      <w:r>
        <w:t>Siswa</w:t>
      </w:r>
      <w:proofErr w:type="spellEnd"/>
      <w:r>
        <w:t xml:space="preserve"> </w:t>
      </w:r>
      <w:proofErr w:type="spellStart"/>
      <w:r>
        <w:t>Bermasalah</w:t>
      </w:r>
      <w:proofErr w:type="spellEnd"/>
    </w:p>
    <w:p w14:paraId="521E4567" w14:textId="704E1E84" w:rsidR="00FF7610" w:rsidRPr="00FF7610" w:rsidRDefault="00FF7610" w:rsidP="00FF7610">
      <w:pPr>
        <w:ind w:firstLine="426"/>
        <w:rPr>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2244"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2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2245"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2245"/>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2246" w:name="_heading=h.1mrcu09"/>
      <w:bookmarkStart w:id="2247" w:name="_Toc80034251"/>
      <w:bookmarkStart w:id="2248" w:name="_Toc83115752"/>
      <w:bookmarkEnd w:id="2246"/>
      <w:r>
        <w:t>Class Diagram</w:t>
      </w:r>
      <w:bookmarkEnd w:id="2247"/>
      <w:bookmarkEnd w:id="2248"/>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1F2641" w:rsidRPr="00133A7E" w:rsidRDefault="001F2641" w:rsidP="00EE4F66">
                            <w:pPr>
                              <w:pStyle w:val="Caption"/>
                              <w:jc w:val="center"/>
                              <w:rPr>
                                <w:noProof/>
                                <w:sz w:val="24"/>
                                <w:szCs w:val="24"/>
                              </w:rPr>
                            </w:pPr>
                            <w:bookmarkStart w:id="2249"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22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3DE04736" w:rsidR="001F2641" w:rsidRPr="00133A7E" w:rsidRDefault="001F2641" w:rsidP="00EE4F66">
                      <w:pPr>
                        <w:pStyle w:val="Caption"/>
                        <w:jc w:val="center"/>
                        <w:rPr>
                          <w:noProof/>
                          <w:sz w:val="24"/>
                          <w:szCs w:val="24"/>
                        </w:rPr>
                      </w:pPr>
                      <w:bookmarkStart w:id="2250"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2250"/>
                      <w:proofErr w:type="spellEnd"/>
                    </w:p>
                  </w:txbxContent>
                </v:textbox>
              </v:shape>
            </w:pict>
          </mc:Fallback>
        </mc:AlternateContent>
      </w:r>
      <w:r>
        <w:rPr>
          <w:noProof/>
        </w:rPr>
        <w:drawing>
          <wp:inline distT="0" distB="0" distL="0" distR="0" wp14:anchorId="6FE6E12E" wp14:editId="622196C5">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p>
    <w:p w14:paraId="391A4033" w14:textId="3F1DB60D" w:rsidR="00EE4F66" w:rsidRDefault="00EE4F66" w:rsidP="008159DF"/>
    <w:p w14:paraId="577B0BA4" w14:textId="4EE292B6" w:rsidR="000B5DA5" w:rsidRPr="000B5DA5" w:rsidRDefault="000B5DA5" w:rsidP="000B5DA5">
      <w:pPr>
        <w:jc w:val="center"/>
      </w:pPr>
      <w:bookmarkStart w:id="2251" w:name="_heading=h.46r0co2"/>
      <w:bookmarkEnd w:id="2251"/>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2252" w:name="_heading=h.2lwamvv"/>
      <w:bookmarkStart w:id="2253" w:name="_Toc80034253"/>
      <w:bookmarkStart w:id="2254" w:name="_Toc83115753"/>
      <w:bookmarkEnd w:id="2252"/>
      <w:r>
        <w:t xml:space="preserve">Perancangan </w:t>
      </w:r>
      <w:bookmarkEnd w:id="2253"/>
      <w:bookmarkEnd w:id="2254"/>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lastRenderedPageBreak/>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2255" w:author="Rafi Aziizi" w:date="2021-11-12T10:56:00Z">
            <w:rPr>
              <w:b/>
              <w:bCs/>
              <w:highlight w:val="cyan"/>
            </w:rPr>
          </w:rPrChange>
        </w:rPr>
        <w:pPrChange w:id="2256" w:author="Rafi Aziizi" w:date="2021-11-12T10:56:00Z">
          <w:pPr>
            <w:pStyle w:val="ListParagraph"/>
            <w:numPr>
              <w:numId w:val="48"/>
            </w:numPr>
            <w:ind w:left="450" w:hanging="360"/>
          </w:pPr>
        </w:pPrChange>
      </w:pPr>
      <w:proofErr w:type="spellStart"/>
      <w:r w:rsidRPr="00331B6F">
        <w:rPr>
          <w:b/>
          <w:bCs/>
          <w:rPrChange w:id="2257" w:author="Rafi Aziizi" w:date="2021-11-12T10:56:00Z">
            <w:rPr>
              <w:b/>
              <w:bCs/>
              <w:highlight w:val="cyan"/>
            </w:rPr>
          </w:rPrChange>
        </w:rPr>
        <w:t>Tabel</w:t>
      </w:r>
      <w:proofErr w:type="spellEnd"/>
      <w:r w:rsidRPr="00331B6F">
        <w:rPr>
          <w:b/>
          <w:bCs/>
          <w:shd w:val="clear" w:color="auto" w:fill="FFFFFF" w:themeFill="background1"/>
          <w:rPrChange w:id="2258"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2259"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2259"/>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proofErr w:type="spellStart"/>
            <w:r>
              <w:t>nis</w:t>
            </w:r>
            <w:proofErr w:type="spellEnd"/>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2260" w:author="Rafi Aziizi" w:date="2021-11-12T10:56:00Z">
            <w:rPr>
              <w:b/>
              <w:bCs/>
              <w:highlight w:val="cyan"/>
            </w:rPr>
          </w:rPrChange>
        </w:rPr>
      </w:pPr>
      <w:proofErr w:type="spellStart"/>
      <w:r w:rsidRPr="00331B6F">
        <w:rPr>
          <w:b/>
          <w:bCs/>
          <w:rPrChange w:id="2261" w:author="Rafi Aziizi" w:date="2021-11-12T10:56:00Z">
            <w:rPr>
              <w:b/>
              <w:bCs/>
              <w:highlight w:val="cyan"/>
            </w:rPr>
          </w:rPrChange>
        </w:rPr>
        <w:t>Tabel</w:t>
      </w:r>
      <w:proofErr w:type="spellEnd"/>
      <w:r w:rsidRPr="00331B6F">
        <w:rPr>
          <w:b/>
          <w:bCs/>
          <w:rPrChange w:id="2262" w:author="Rafi Aziizi" w:date="2021-11-12T10:56:00Z">
            <w:rPr>
              <w:b/>
              <w:bCs/>
              <w:highlight w:val="cyan"/>
            </w:rPr>
          </w:rPrChange>
        </w:rPr>
        <w:t xml:space="preserve"> </w:t>
      </w:r>
      <w:proofErr w:type="spellStart"/>
      <w:r w:rsidRPr="00331B6F">
        <w:rPr>
          <w:b/>
          <w:bCs/>
          <w:rPrChange w:id="2263" w:author="Rafi Aziizi" w:date="2021-11-12T10:56:00Z">
            <w:rPr>
              <w:b/>
              <w:bCs/>
              <w:highlight w:val="cyan"/>
            </w:rPr>
          </w:rPrChange>
        </w:rPr>
        <w:t>Siswa</w:t>
      </w:r>
      <w:proofErr w:type="spellEnd"/>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2264"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proofErr w:type="gramStart"/>
      <w:r w:rsidR="009E6E1E">
        <w:t>Perancangan</w:t>
      </w:r>
      <w:proofErr w:type="spellEnd"/>
      <w:r w:rsidR="009E6E1E">
        <w:t xml:space="preserve">  </w:t>
      </w:r>
      <w:proofErr w:type="spellStart"/>
      <w:r>
        <w:t>Tabel</w:t>
      </w:r>
      <w:proofErr w:type="spellEnd"/>
      <w:proofErr w:type="gramEnd"/>
      <w:r>
        <w:t xml:space="preserve"> </w:t>
      </w:r>
      <w:proofErr w:type="spellStart"/>
      <w:r>
        <w:t>Siswa</w:t>
      </w:r>
      <w:bookmarkEnd w:id="2264"/>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proofErr w:type="spellStart"/>
            <w:r>
              <w:t>nis</w:t>
            </w:r>
            <w:proofErr w:type="spellEnd"/>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lastRenderedPageBreak/>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2265" w:author="Rafi Aziizi" w:date="2021-11-12T10:56:00Z">
            <w:rPr>
              <w:b/>
              <w:bCs/>
              <w:highlight w:val="cyan"/>
            </w:rPr>
          </w:rPrChange>
        </w:rPr>
      </w:pPr>
      <w:proofErr w:type="spellStart"/>
      <w:r w:rsidRPr="00331B6F">
        <w:rPr>
          <w:b/>
          <w:bCs/>
          <w:rPrChange w:id="2266" w:author="Rafi Aziizi" w:date="2021-11-12T10:56:00Z">
            <w:rPr>
              <w:b/>
              <w:bCs/>
              <w:highlight w:val="cyan"/>
            </w:rPr>
          </w:rPrChange>
        </w:rPr>
        <w:t>Tabel</w:t>
      </w:r>
      <w:proofErr w:type="spellEnd"/>
      <w:r w:rsidRPr="00331B6F">
        <w:rPr>
          <w:b/>
          <w:bCs/>
          <w:rPrChange w:id="2267" w:author="Rafi Aziizi" w:date="2021-11-12T10:56:00Z">
            <w:rPr>
              <w:b/>
              <w:bCs/>
              <w:highlight w:val="cyan"/>
            </w:rPr>
          </w:rPrChange>
        </w:rPr>
        <w:t xml:space="preserve"> </w:t>
      </w:r>
      <w:proofErr w:type="spellStart"/>
      <w:r w:rsidRPr="00331B6F">
        <w:rPr>
          <w:b/>
          <w:bCs/>
          <w:rPrChange w:id="2268"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2269"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2269"/>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2270"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proofErr w:type="spellStart"/>
            <w:r>
              <w:t>nis</w:t>
            </w:r>
            <w:proofErr w:type="spellEnd"/>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2271" w:author="Rafi Aziizi" w:date="2021-11-12T10:56:00Z">
            <w:rPr>
              <w:b/>
              <w:bCs/>
              <w:highlight w:val="cyan"/>
            </w:rPr>
          </w:rPrChange>
        </w:rPr>
      </w:pPr>
      <w:proofErr w:type="spellStart"/>
      <w:r w:rsidRPr="00331B6F">
        <w:rPr>
          <w:b/>
          <w:bCs/>
          <w:rPrChange w:id="2272" w:author="Rafi Aziizi" w:date="2021-11-12T10:56:00Z">
            <w:rPr>
              <w:b/>
              <w:bCs/>
              <w:highlight w:val="cyan"/>
            </w:rPr>
          </w:rPrChange>
        </w:rPr>
        <w:t>Tabel</w:t>
      </w:r>
      <w:proofErr w:type="spellEnd"/>
      <w:r w:rsidRPr="00331B6F">
        <w:rPr>
          <w:b/>
          <w:bCs/>
          <w:rPrChange w:id="2273" w:author="Rafi Aziizi" w:date="2021-11-12T10:56:00Z">
            <w:rPr>
              <w:b/>
              <w:bCs/>
              <w:highlight w:val="cyan"/>
            </w:rPr>
          </w:rPrChange>
        </w:rPr>
        <w:t xml:space="preserve"> </w:t>
      </w:r>
      <w:proofErr w:type="spellStart"/>
      <w:r w:rsidRPr="00331B6F">
        <w:rPr>
          <w:b/>
          <w:bCs/>
          <w:rPrChange w:id="2274" w:author="Rafi Aziizi" w:date="2021-11-12T10:56:00Z">
            <w:rPr>
              <w:b/>
              <w:bCs/>
              <w:highlight w:val="cyan"/>
            </w:rPr>
          </w:rPrChange>
        </w:rPr>
        <w:t>Laporan</w:t>
      </w:r>
      <w:proofErr w:type="spellEnd"/>
      <w:r w:rsidRPr="00331B6F">
        <w:rPr>
          <w:b/>
          <w:bCs/>
          <w:rPrChange w:id="2275" w:author="Rafi Aziizi" w:date="2021-11-12T10:56:00Z">
            <w:rPr>
              <w:b/>
              <w:bCs/>
              <w:highlight w:val="cyan"/>
            </w:rPr>
          </w:rPrChange>
        </w:rPr>
        <w:t xml:space="preserve"> </w:t>
      </w:r>
      <w:proofErr w:type="spellStart"/>
      <w:r w:rsidRPr="00331B6F">
        <w:rPr>
          <w:b/>
          <w:bCs/>
          <w:rPrChange w:id="2276"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2277"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2277"/>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proofErr w:type="spellStart"/>
            <w:r>
              <w:t>nis</w:t>
            </w:r>
            <w:proofErr w:type="spellEnd"/>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2278" w:author="Rafi Aziizi" w:date="2021-11-12T10:49:00Z">
              <w:r>
                <w:t>integer</w:t>
              </w:r>
            </w:ins>
            <w:del w:id="2279"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lastRenderedPageBreak/>
              <w:t>sakit</w:t>
            </w:r>
            <w:proofErr w:type="spellEnd"/>
          </w:p>
        </w:tc>
        <w:tc>
          <w:tcPr>
            <w:tcW w:w="1982" w:type="dxa"/>
          </w:tcPr>
          <w:p w14:paraId="6122D628" w14:textId="2D188288" w:rsidR="00C62D5D" w:rsidRDefault="007C5FA9" w:rsidP="00C60063">
            <w:pPr>
              <w:jc w:val="center"/>
            </w:pPr>
            <w:ins w:id="2280" w:author="Rafi Aziizi" w:date="2021-11-12T10:49:00Z">
              <w:r>
                <w:t>integer</w:t>
              </w:r>
            </w:ins>
            <w:del w:id="2281"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2282" w:author="Rafi Aziizi" w:date="2021-11-12T10:49:00Z">
              <w:r>
                <w:t>integer</w:t>
              </w:r>
            </w:ins>
            <w:del w:id="2283"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2284" w:author="Rafi Aziizi" w:date="2021-11-12T10:49:00Z">
              <w:r>
                <w:t>integer</w:t>
              </w:r>
            </w:ins>
            <w:del w:id="2285"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2286" w:author="Rafi Aziizi" w:date="2021-11-12T10:49:00Z">
              <w:r>
                <w:t>integer</w:t>
              </w:r>
            </w:ins>
            <w:del w:id="2287"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2288" w:author="Rafi Aziizi" w:date="2021-11-12T10:56:00Z">
            <w:rPr>
              <w:b/>
              <w:bCs/>
              <w:highlight w:val="cyan"/>
            </w:rPr>
          </w:rPrChange>
        </w:rPr>
      </w:pPr>
      <w:proofErr w:type="spellStart"/>
      <w:r w:rsidRPr="00331B6F">
        <w:rPr>
          <w:b/>
          <w:bCs/>
          <w:rPrChange w:id="2289" w:author="Rafi Aziizi" w:date="2021-11-12T10:56:00Z">
            <w:rPr>
              <w:b/>
              <w:bCs/>
              <w:highlight w:val="cyan"/>
            </w:rPr>
          </w:rPrChange>
        </w:rPr>
        <w:t>Tabel</w:t>
      </w:r>
      <w:proofErr w:type="spellEnd"/>
      <w:r w:rsidRPr="00331B6F">
        <w:rPr>
          <w:b/>
          <w:bCs/>
          <w:rPrChange w:id="2290"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2291"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2291"/>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2292" w:author="Rafi Aziizi" w:date="2021-11-12T10:56:00Z">
            <w:rPr>
              <w:b/>
              <w:bCs/>
              <w:highlight w:val="cyan"/>
            </w:rPr>
          </w:rPrChange>
        </w:rPr>
      </w:pPr>
      <w:proofErr w:type="spellStart"/>
      <w:r w:rsidRPr="00331B6F">
        <w:rPr>
          <w:b/>
          <w:bCs/>
          <w:rPrChange w:id="2293" w:author="Rafi Aziizi" w:date="2021-11-12T10:56:00Z">
            <w:rPr>
              <w:b/>
              <w:bCs/>
              <w:highlight w:val="cyan"/>
            </w:rPr>
          </w:rPrChange>
        </w:rPr>
        <w:t>Tabel</w:t>
      </w:r>
      <w:proofErr w:type="spellEnd"/>
      <w:r w:rsidRPr="00331B6F">
        <w:rPr>
          <w:b/>
          <w:bCs/>
          <w:rPrChange w:id="2294"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2295"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2295"/>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lastRenderedPageBreak/>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2296" w:author="Rafi Aziizi" w:date="2021-11-12T10:49:00Z">
              <w:r>
                <w:t>integer</w:t>
              </w:r>
            </w:ins>
            <w:del w:id="2297"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2298" w:author="Rafi Aziizi" w:date="2021-11-12T10:56:00Z">
            <w:rPr>
              <w:b/>
              <w:bCs/>
              <w:highlight w:val="cyan"/>
            </w:rPr>
          </w:rPrChange>
        </w:rPr>
      </w:pPr>
      <w:proofErr w:type="spellStart"/>
      <w:r w:rsidRPr="00331B6F">
        <w:rPr>
          <w:b/>
          <w:bCs/>
          <w:rPrChange w:id="2299" w:author="Rafi Aziizi" w:date="2021-11-12T10:56:00Z">
            <w:rPr>
              <w:b/>
              <w:bCs/>
              <w:highlight w:val="cyan"/>
            </w:rPr>
          </w:rPrChange>
        </w:rPr>
        <w:t>Tabel</w:t>
      </w:r>
      <w:proofErr w:type="spellEnd"/>
      <w:r w:rsidRPr="00331B6F">
        <w:rPr>
          <w:b/>
          <w:bCs/>
          <w:rPrChange w:id="2300" w:author="Rafi Aziizi" w:date="2021-11-12T10:56:00Z">
            <w:rPr>
              <w:b/>
              <w:bCs/>
              <w:highlight w:val="cyan"/>
            </w:rPr>
          </w:rPrChange>
        </w:rPr>
        <w:t xml:space="preserve"> </w:t>
      </w:r>
      <w:proofErr w:type="spellStart"/>
      <w:r w:rsidRPr="00331B6F">
        <w:rPr>
          <w:b/>
          <w:bCs/>
          <w:rPrChange w:id="2301"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2302"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2302"/>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2303" w:author="Rafi Aziizi" w:date="2021-11-12T10:56:00Z">
            <w:rPr>
              <w:b/>
              <w:bCs/>
              <w:highlight w:val="cyan"/>
            </w:rPr>
          </w:rPrChange>
        </w:rPr>
      </w:pPr>
      <w:proofErr w:type="spellStart"/>
      <w:r w:rsidRPr="00331B6F">
        <w:rPr>
          <w:b/>
          <w:bCs/>
          <w:rPrChange w:id="2304" w:author="Rafi Aziizi" w:date="2021-11-12T10:56:00Z">
            <w:rPr>
              <w:b/>
              <w:bCs/>
              <w:highlight w:val="cyan"/>
            </w:rPr>
          </w:rPrChange>
        </w:rPr>
        <w:t>Tabel</w:t>
      </w:r>
      <w:proofErr w:type="spellEnd"/>
      <w:r w:rsidRPr="00331B6F">
        <w:rPr>
          <w:b/>
          <w:bCs/>
          <w:rPrChange w:id="2305"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2306"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2306"/>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lastRenderedPageBreak/>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2307" w:author="Rafi Aziizi" w:date="2021-11-12T10:49:00Z">
              <w:r>
                <w:t>integer</w:t>
              </w:r>
            </w:ins>
            <w:del w:id="2308"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2309" w:author="Rafi Aziizi" w:date="2021-11-12T10:49:00Z">
              <w:r>
                <w:t>integer</w:t>
              </w:r>
            </w:ins>
            <w:del w:id="2310"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2311" w:author="Rafi Aziizi" w:date="2021-11-12T10:49:00Z">
              <w:r>
                <w:t>integer</w:t>
              </w:r>
            </w:ins>
            <w:del w:id="2312"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2313" w:author="Rafi Aziizi" w:date="2021-11-12T10:49:00Z">
              <w:r>
                <w:t>integer</w:t>
              </w:r>
            </w:ins>
            <w:del w:id="2314"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2315" w:author="Rafi Aziizi" w:date="2021-11-12T10:57:00Z">
            <w:rPr>
              <w:b/>
              <w:bCs/>
              <w:highlight w:val="cyan"/>
            </w:rPr>
          </w:rPrChange>
        </w:rPr>
      </w:pPr>
      <w:proofErr w:type="spellStart"/>
      <w:r w:rsidRPr="00331B6F">
        <w:rPr>
          <w:b/>
          <w:bCs/>
          <w:rPrChange w:id="2316" w:author="Rafi Aziizi" w:date="2021-11-12T10:57:00Z">
            <w:rPr>
              <w:b/>
              <w:bCs/>
              <w:highlight w:val="cyan"/>
            </w:rPr>
          </w:rPrChange>
        </w:rPr>
        <w:t>Tabel</w:t>
      </w:r>
      <w:proofErr w:type="spellEnd"/>
      <w:r w:rsidRPr="00331B6F">
        <w:rPr>
          <w:b/>
          <w:bCs/>
          <w:rPrChange w:id="2317"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2318"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2318"/>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2319" w:author="Rafi Aziizi" w:date="2021-11-12T10:49:00Z">
              <w:r>
                <w:t>integer</w:t>
              </w:r>
            </w:ins>
            <w:del w:id="2320"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2321" w:author="Rafi Aziizi" w:date="2021-11-12T10:57:00Z">
            <w:rPr>
              <w:b/>
              <w:bCs/>
              <w:highlight w:val="cyan"/>
            </w:rPr>
          </w:rPrChange>
        </w:rPr>
      </w:pPr>
      <w:proofErr w:type="spellStart"/>
      <w:r w:rsidRPr="00331B6F">
        <w:rPr>
          <w:b/>
          <w:bCs/>
          <w:rPrChange w:id="2322" w:author="Rafi Aziizi" w:date="2021-11-12T10:57:00Z">
            <w:rPr>
              <w:b/>
              <w:bCs/>
              <w:highlight w:val="cyan"/>
            </w:rPr>
          </w:rPrChange>
        </w:rPr>
        <w:t>Tabel</w:t>
      </w:r>
      <w:proofErr w:type="spellEnd"/>
      <w:r w:rsidRPr="00331B6F">
        <w:rPr>
          <w:b/>
          <w:bCs/>
          <w:rPrChange w:id="2323" w:author="Rafi Aziizi" w:date="2021-11-12T10:57:00Z">
            <w:rPr>
              <w:b/>
              <w:bCs/>
              <w:highlight w:val="cyan"/>
            </w:rPr>
          </w:rPrChange>
        </w:rPr>
        <w:t xml:space="preserve"> </w:t>
      </w:r>
      <w:r w:rsidR="006720D0" w:rsidRPr="00331B6F">
        <w:rPr>
          <w:b/>
          <w:bCs/>
          <w:rPrChange w:id="2324"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2325" w:author="Rafi Aziizi" w:date="2021-11-12T10:57:00Z">
            <w:rPr>
              <w:b/>
              <w:bCs/>
              <w:highlight w:val="yellow"/>
            </w:rPr>
          </w:rPrChange>
        </w:rPr>
      </w:pPr>
      <w:proofErr w:type="spellStart"/>
      <w:r w:rsidRPr="00331B6F">
        <w:rPr>
          <w:b/>
          <w:bCs/>
          <w:rPrChange w:id="2326" w:author="Rafi Aziizi" w:date="2021-11-12T10:57:00Z">
            <w:rPr>
              <w:b/>
              <w:bCs/>
              <w:highlight w:val="yellow"/>
            </w:rPr>
          </w:rPrChange>
        </w:rPr>
        <w:lastRenderedPageBreak/>
        <w:t>Tabel</w:t>
      </w:r>
      <w:proofErr w:type="spellEnd"/>
      <w:r w:rsidR="006720D0" w:rsidRPr="00331B6F">
        <w:rPr>
          <w:b/>
          <w:bCs/>
          <w:rPrChange w:id="2327" w:author="Rafi Aziizi" w:date="2021-11-12T10:57:00Z">
            <w:rPr>
              <w:b/>
              <w:bCs/>
              <w:highlight w:val="yellow"/>
            </w:rPr>
          </w:rPrChange>
        </w:rPr>
        <w:t xml:space="preserve"> </w:t>
      </w:r>
      <w:proofErr w:type="spellStart"/>
      <w:r w:rsidR="006720D0" w:rsidRPr="00331B6F">
        <w:rPr>
          <w:b/>
          <w:bCs/>
          <w:rPrChange w:id="2328"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2329" w:author="Rafi Aziizi" w:date="2021-11-12T10:50:00Z">
              <w:r>
                <w:t>integer</w:t>
              </w:r>
            </w:ins>
            <w:del w:id="2330"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proofErr w:type="spellStart"/>
            <w:r>
              <w:t>nis</w:t>
            </w:r>
            <w:proofErr w:type="spellEnd"/>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2331" w:author="Rafi Aziizi" w:date="2021-11-12T10:57:00Z">
            <w:rPr>
              <w:b/>
              <w:bCs/>
              <w:highlight w:val="yellow"/>
            </w:rPr>
          </w:rPrChange>
        </w:rPr>
      </w:pPr>
      <w:proofErr w:type="spellStart"/>
      <w:r w:rsidRPr="00331B6F">
        <w:rPr>
          <w:b/>
          <w:bCs/>
          <w:rPrChange w:id="2332" w:author="Rafi Aziizi" w:date="2021-11-12T10:57:00Z">
            <w:rPr>
              <w:b/>
              <w:bCs/>
              <w:highlight w:val="yellow"/>
            </w:rPr>
          </w:rPrChange>
        </w:rPr>
        <w:t>Tabel</w:t>
      </w:r>
      <w:proofErr w:type="spellEnd"/>
      <w:r w:rsidR="006720D0" w:rsidRPr="00331B6F">
        <w:rPr>
          <w:b/>
          <w:bCs/>
          <w:rPrChange w:id="2333" w:author="Rafi Aziizi" w:date="2021-11-12T10:57:00Z">
            <w:rPr>
              <w:b/>
              <w:bCs/>
              <w:highlight w:val="yellow"/>
            </w:rPr>
          </w:rPrChange>
        </w:rPr>
        <w:t xml:space="preserve"> </w:t>
      </w:r>
      <w:proofErr w:type="spellStart"/>
      <w:r w:rsidR="006720D0" w:rsidRPr="00331B6F">
        <w:rPr>
          <w:b/>
          <w:bCs/>
          <w:rPrChange w:id="2334"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proofErr w:type="spellStart"/>
            <w:r>
              <w:t>nis</w:t>
            </w:r>
            <w:proofErr w:type="spellEnd"/>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2335" w:author="Rafi Aziizi" w:date="2021-11-12T10:50:00Z">
              <w:r>
                <w:t>integer</w:t>
              </w:r>
            </w:ins>
            <w:del w:id="2336"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2337" w:author="Rafi Aziizi" w:date="2021-11-12T10:50:00Z">
              <w:r>
                <w:t>integer</w:t>
              </w:r>
            </w:ins>
            <w:del w:id="2338"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2339" w:author="Rafi Aziizi" w:date="2021-11-12T10:50:00Z">
              <w:r>
                <w:t>integer</w:t>
              </w:r>
            </w:ins>
            <w:del w:id="2340"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2341" w:author="Rafi Aziizi" w:date="2021-11-12T10:50:00Z">
              <w:r>
                <w:t>integer</w:t>
              </w:r>
            </w:ins>
            <w:del w:id="2342"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2343" w:author="Rafi Aziizi" w:date="2021-11-12T10:50:00Z">
              <w:r>
                <w:t>integer</w:t>
              </w:r>
            </w:ins>
            <w:del w:id="2344"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lastRenderedPageBreak/>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2345" w:name="_heading=h.111kx3o"/>
      <w:bookmarkStart w:id="2346" w:name="_Toc80034254"/>
      <w:bookmarkStart w:id="2347" w:name="_Toc83115754"/>
      <w:bookmarkEnd w:id="2345"/>
      <w:r>
        <w:t>Perancangan Antarmuka</w:t>
      </w:r>
      <w:bookmarkEnd w:id="2346"/>
      <w:bookmarkEnd w:id="2347"/>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2348"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2349"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23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2350"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2350"/>
                      <w:proofErr w:type="spellEnd"/>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2351"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2352"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2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2353"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2353"/>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235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2355"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2356"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2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2357"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2357"/>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235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2359"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2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2360"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2360"/>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2361"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2362"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2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2363"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2363"/>
                      <w:proofErr w:type="spellEnd"/>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236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lastRenderedPageBreak/>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2365"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23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1F2641" w:rsidRPr="00FD6684" w:rsidRDefault="001F2641" w:rsidP="00FD6684">
                      <w:pPr>
                        <w:pStyle w:val="Caption"/>
                        <w:jc w:val="center"/>
                      </w:pPr>
                      <w:bookmarkStart w:id="2366"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2366"/>
                      <w:proofErr w:type="spellEnd"/>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236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2368"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2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2369"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2369"/>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237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lastRenderedPageBreak/>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2371"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2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2372"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2372"/>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2373"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2374"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2375"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2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2376"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2376"/>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lastRenderedPageBreak/>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2377"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23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1F2641" w:rsidRPr="00C60063" w:rsidRDefault="001F2641" w:rsidP="00C60063">
                      <w:pPr>
                        <w:pStyle w:val="Caption"/>
                        <w:jc w:val="center"/>
                      </w:pPr>
                      <w:bookmarkStart w:id="2378"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2378"/>
                      <w:proofErr w:type="spellEnd"/>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2379"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2380"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2381"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23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2382"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2382"/>
                      <w:proofErr w:type="spellEnd"/>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238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2384"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2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2385"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2385"/>
                      <w:proofErr w:type="spellEnd"/>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2386"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2387"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23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2388"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2388"/>
                      <w:proofErr w:type="spellEnd"/>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2389"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2390"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2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2391"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2391"/>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239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lastRenderedPageBreak/>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2393" w:author="Rafi Aziizi" w:date="2021-11-12T10:58:00Z"/>
          <w:rFonts w:eastAsia="Calibri"/>
        </w:rPr>
      </w:pPr>
    </w:p>
    <w:p w14:paraId="399D9962" w14:textId="77777777" w:rsidR="00C87493" w:rsidDel="00331B6F" w:rsidRDefault="00C87493" w:rsidP="001F343A">
      <w:pPr>
        <w:pStyle w:val="ListParagraph"/>
        <w:ind w:left="0" w:firstLine="426"/>
        <w:rPr>
          <w:del w:id="2394" w:author="Rafi Aziizi" w:date="2021-11-12T10:58:00Z"/>
          <w:rFonts w:eastAsia="Calibri"/>
        </w:rPr>
      </w:pPr>
    </w:p>
    <w:p w14:paraId="00DF0585" w14:textId="2A294E15" w:rsidR="001F343A" w:rsidDel="00331B6F" w:rsidRDefault="001F343A" w:rsidP="001F343A">
      <w:pPr>
        <w:pStyle w:val="ListParagraph"/>
        <w:ind w:left="0" w:firstLine="426"/>
        <w:rPr>
          <w:del w:id="2395" w:author="Rafi Aziizi" w:date="2021-11-12T10:58:00Z"/>
          <w:rFonts w:eastAsia="Calibri"/>
        </w:rPr>
      </w:pPr>
    </w:p>
    <w:p w14:paraId="0DA53CD2" w14:textId="171AF8D1" w:rsidR="007262F1" w:rsidDel="00331B6F" w:rsidRDefault="007262F1" w:rsidP="001F343A">
      <w:pPr>
        <w:pStyle w:val="ListParagraph"/>
        <w:ind w:left="0" w:firstLine="426"/>
        <w:rPr>
          <w:del w:id="2396" w:author="Rafi Aziizi" w:date="2021-11-12T10:58:00Z"/>
          <w:rFonts w:eastAsia="Calibri"/>
        </w:rPr>
      </w:pPr>
    </w:p>
    <w:p w14:paraId="00C82A12" w14:textId="1A02943D" w:rsidR="007262F1" w:rsidRPr="00331B6F" w:rsidRDefault="007262F1">
      <w:pPr>
        <w:rPr>
          <w:rFonts w:eastAsia="Calibri"/>
        </w:rPr>
        <w:pPrChange w:id="2397"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2398"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2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2399"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2399"/>
                      <w:proofErr w:type="spellEnd"/>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2400"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2401"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2402"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2402"/>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2403"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2404"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2405" w:author="Rafi Aziizi" w:date="2021-11-12T10:58:00Z"/>
        </w:rPr>
      </w:pPr>
    </w:p>
    <w:p w14:paraId="6A6A2F22" w14:textId="069F0FD6" w:rsidR="007262F1" w:rsidDel="00331B6F" w:rsidRDefault="007262F1" w:rsidP="00383C6F">
      <w:pPr>
        <w:pStyle w:val="ListParagraph"/>
        <w:ind w:left="0" w:firstLine="426"/>
        <w:rPr>
          <w:del w:id="2406" w:author="Rafi Aziizi" w:date="2021-11-12T10:58:00Z"/>
        </w:rPr>
      </w:pPr>
    </w:p>
    <w:p w14:paraId="1F2F281C" w14:textId="77777777" w:rsidR="007262F1" w:rsidDel="00331B6F" w:rsidRDefault="007262F1" w:rsidP="00383C6F">
      <w:pPr>
        <w:pStyle w:val="ListParagraph"/>
        <w:ind w:left="0" w:firstLine="426"/>
        <w:rPr>
          <w:del w:id="2407" w:author="Rafi Aziizi" w:date="2021-11-12T10:58:00Z"/>
        </w:rPr>
      </w:pPr>
    </w:p>
    <w:p w14:paraId="43664272" w14:textId="77777777" w:rsidR="00977902" w:rsidRDefault="00977902">
      <w:pPr>
        <w:pPrChange w:id="2408" w:author="Rafi Aziizi" w:date="2021-11-12T10:58:00Z">
          <w:pPr>
            <w:pStyle w:val="ListParagraph"/>
            <w:ind w:left="426"/>
          </w:pPr>
        </w:pPrChange>
      </w:pPr>
    </w:p>
    <w:p w14:paraId="1B22F06C" w14:textId="6CFEEC0A" w:rsidR="00E12981" w:rsidRDefault="007262F1" w:rsidP="00E12981">
      <w:pPr>
        <w:pStyle w:val="ListParagraph"/>
        <w:ind w:left="426"/>
      </w:pPr>
      <w:r>
        <w:rPr>
          <w:noProof/>
        </w:rPr>
        <w:lastRenderedPageBreak/>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2409"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2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2410"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2410"/>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241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2412"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2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2413"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2413"/>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lastRenderedPageBreak/>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2414"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2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2415"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2415"/>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2416"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2417"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24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2418"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2418"/>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lastRenderedPageBreak/>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2419"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24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2420"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2420"/>
                      <w:proofErr w:type="spellEnd"/>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242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2422"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24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2423"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2423"/>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424" w:name="_Toc80034255"/>
      <w:bookmarkStart w:id="2425"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424"/>
      <w:bookmarkEnd w:id="2425"/>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426" w:name="_Toc80034256"/>
      <w:bookmarkStart w:id="2427" w:name="_Toc83115756"/>
      <w:proofErr w:type="spellStart"/>
      <w:r>
        <w:rPr>
          <w:lang w:val="en-US"/>
        </w:rPr>
        <w:t>Implementasi</w:t>
      </w:r>
      <w:bookmarkEnd w:id="2426"/>
      <w:bookmarkEnd w:id="2427"/>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2428" w:name="_Toc80034257"/>
      <w:bookmarkStart w:id="2429" w:name="_Toc83115757"/>
      <w:proofErr w:type="spellStart"/>
      <w:r>
        <w:rPr>
          <w:lang w:val="en-US"/>
        </w:rPr>
        <w:t>Implementasi</w:t>
      </w:r>
      <w:proofErr w:type="spellEnd"/>
      <w:r>
        <w:rPr>
          <w:lang w:val="en-US"/>
        </w:rPr>
        <w:t xml:space="preserve"> Basis Data</w:t>
      </w:r>
      <w:bookmarkEnd w:id="2428"/>
      <w:bookmarkEnd w:id="2429"/>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2430" w:name="_Toc80034258"/>
      <w:bookmarkStart w:id="2431"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2430"/>
      <w:bookmarkEnd w:id="2431"/>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proofErr w:type="spellStart"/>
      <w:r w:rsidRPr="00DF7F79">
        <w:rPr>
          <w:b/>
          <w:bCs/>
        </w:rPr>
        <w:t>Halaman</w:t>
      </w:r>
      <w:proofErr w:type="spellEnd"/>
      <w:r w:rsidRPr="00DF7F79">
        <w:rPr>
          <w:b/>
          <w:bCs/>
        </w:rPr>
        <w:t xml:space="preserve">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proofErr w:type="spellStart"/>
      <w:r>
        <w:rPr>
          <w:b/>
          <w:bCs/>
        </w:rPr>
        <w:t>Halaman</w:t>
      </w:r>
      <w:proofErr w:type="spellEnd"/>
      <w:r>
        <w:rPr>
          <w:b/>
          <w:bCs/>
        </w:rPr>
        <w:t xml:space="preserve">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proofErr w:type="spellStart"/>
      <w:r>
        <w:t>Halaman</w:t>
      </w:r>
      <w:proofErr w:type="spellEnd"/>
      <w:r>
        <w:t xml:space="preserve">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Halaman</w:t>
                      </w:r>
                      <w:proofErr w:type="spellEnd"/>
                      <w:r>
                        <w:t xml:space="preserve">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Siswa</w:t>
      </w:r>
      <w:proofErr w:type="spellEnd"/>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proofErr w:type="spellStart"/>
      <w:r>
        <w:t>Halaman</w:t>
      </w:r>
      <w:proofErr w:type="spellEnd"/>
      <w:r>
        <w:t xml:space="preserve"> Data </w:t>
      </w:r>
      <w:proofErr w:type="spellStart"/>
      <w:r>
        <w:t>Siswa</w:t>
      </w:r>
      <w:proofErr w:type="spellEnd"/>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proofErr w:type="spellStart"/>
      <w:r>
        <w:t>Halaman</w:t>
      </w:r>
      <w:proofErr w:type="spellEnd"/>
      <w:r>
        <w:t xml:space="preserve"> Profile </w:t>
      </w:r>
      <w:proofErr w:type="spellStart"/>
      <w:r>
        <w:t>Siswa</w:t>
      </w:r>
      <w:proofErr w:type="spellEnd"/>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proofErr w:type="spellStart"/>
      <w:r>
        <w:t>Halaman</w:t>
      </w:r>
      <w:proofErr w:type="spellEnd"/>
      <w:r>
        <w:t xml:space="preserve">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Halaman</w:t>
                      </w:r>
                      <w:proofErr w:type="spellEnd"/>
                      <w:r>
                        <w:t xml:space="preserve">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proofErr w:type="spellStart"/>
      <w:r>
        <w:t>Halaman</w:t>
      </w:r>
      <w:proofErr w:type="spellEnd"/>
      <w:r>
        <w:t xml:space="preserve">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Halaman</w:t>
                      </w:r>
                      <w:proofErr w:type="spellEnd"/>
                      <w:r>
                        <w:t xml:space="preserve"> </w:t>
                      </w:r>
                      <w:proofErr w:type="spellStart"/>
                      <w:r>
                        <w:t>Profil</w:t>
                      </w:r>
                      <w:proofErr w:type="spellEnd"/>
                      <w:r>
                        <w:t xml:space="preserve">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proofErr w:type="spellStart"/>
      <w:r>
        <w:t>Halaman</w:t>
      </w:r>
      <w:proofErr w:type="spellEnd"/>
      <w:r>
        <w:t xml:space="preserve">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w:t>
                      </w:r>
                      <w:proofErr w:type="spellStart"/>
                      <w:r>
                        <w:t>Halaman</w:t>
                      </w:r>
                      <w:proofErr w:type="spellEnd"/>
                      <w:r>
                        <w:t xml:space="preserve">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proofErr w:type="spellStart"/>
      <w:r>
        <w:t>Halaman</w:t>
      </w:r>
      <w:proofErr w:type="spellEnd"/>
      <w:r>
        <w:t xml:space="preserve">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w:t>
                      </w:r>
                      <w:proofErr w:type="spellStart"/>
                      <w:r>
                        <w:t>Halaman</w:t>
                      </w:r>
                      <w:proofErr w:type="spellEnd"/>
                      <w:r>
                        <w:t xml:space="preserve">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proofErr w:type="spellStart"/>
      <w:r>
        <w:t>Halaman</w:t>
      </w:r>
      <w:proofErr w:type="spellEnd"/>
      <w:r>
        <w:t xml:space="preserve">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w:t>
                      </w:r>
                      <w:proofErr w:type="spellStart"/>
                      <w:r>
                        <w:t>Halaman</w:t>
                      </w:r>
                      <w:proofErr w:type="spellEnd"/>
                      <w:r>
                        <w:t xml:space="preserve">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proofErr w:type="spellStart"/>
      <w:r>
        <w:t>Halaman</w:t>
      </w:r>
      <w:proofErr w:type="spellEnd"/>
      <w:r>
        <w:t xml:space="preserve">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w:t>
                      </w:r>
                      <w:proofErr w:type="spellStart"/>
                      <w:r>
                        <w:t>Halaman</w:t>
                      </w:r>
                      <w:proofErr w:type="spellEnd"/>
                      <w:r>
                        <w:t xml:space="preserve">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0A3503A8"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proofErr w:type="spellStart"/>
      <w:r>
        <w:t>Halaman</w:t>
      </w:r>
      <w:proofErr w:type="spellEnd"/>
      <w:r>
        <w:t xml:space="preserve"> Menu Utama</w:t>
      </w:r>
    </w:p>
    <w:p w14:paraId="5A1058B5" w14:textId="696A787B" w:rsidR="003643B4" w:rsidRDefault="003643B4" w:rsidP="003643B4">
      <w:pPr>
        <w:ind w:left="66"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w:t>
                      </w:r>
                      <w:proofErr w:type="spellStart"/>
                      <w:r>
                        <w:t>Halaman</w:t>
                      </w:r>
                      <w:proofErr w:type="spellEnd"/>
                      <w:r>
                        <w:t xml:space="preserve">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proofErr w:type="spellStart"/>
      <w:r>
        <w:t>Halaman</w:t>
      </w:r>
      <w:proofErr w:type="spellEnd"/>
      <w:r>
        <w:t xml:space="preserve"> </w:t>
      </w:r>
      <w:proofErr w:type="spellStart"/>
      <w:r>
        <w:t>Kelola</w:t>
      </w:r>
      <w:proofErr w:type="spellEnd"/>
      <w:r>
        <w:t xml:space="preserve"> Data </w:t>
      </w:r>
      <w:proofErr w:type="spellStart"/>
      <w:r>
        <w:t>Siswa</w:t>
      </w:r>
      <w:proofErr w:type="spellEnd"/>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proofErr w:type="spellStart"/>
      <w:r>
        <w:t>Halaman</w:t>
      </w:r>
      <w:proofErr w:type="spellEnd"/>
      <w:r>
        <w:t xml:space="preserve"> Data </w:t>
      </w:r>
      <w:proofErr w:type="spellStart"/>
      <w:r>
        <w:t>Siswa</w:t>
      </w:r>
      <w:proofErr w:type="spellEnd"/>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6DB1">
        <w:t>Halaman</w:t>
      </w:r>
      <w:proofErr w:type="spellEnd"/>
      <w:r w:rsidR="008A6DB1">
        <w:t xml:space="preserve"> Profile </w:t>
      </w:r>
      <w:proofErr w:type="spellStart"/>
      <w:r w:rsidR="008A6DB1">
        <w:t>Siswa</w:t>
      </w:r>
      <w:proofErr w:type="spellEnd"/>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proofErr w:type="spellStart"/>
      <w:r>
        <w:t>Halaman</w:t>
      </w:r>
      <w:proofErr w:type="spellEnd"/>
      <w:r>
        <w:t xml:space="preserve">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w:t>
                      </w:r>
                      <w:proofErr w:type="spellStart"/>
                      <w:r>
                        <w:t>Halaman</w:t>
                      </w:r>
                      <w:proofErr w:type="spellEnd"/>
                      <w:r>
                        <w:t xml:space="preserve">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proofErr w:type="spellStart"/>
      <w:r>
        <w:t>Halaman</w:t>
      </w:r>
      <w:proofErr w:type="spellEnd"/>
      <w:r>
        <w:t xml:space="preserve">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w:t>
                      </w:r>
                      <w:proofErr w:type="spellStart"/>
                      <w:r>
                        <w:t>Halaman</w:t>
                      </w:r>
                      <w:proofErr w:type="spellEnd"/>
                      <w:r>
                        <w:t xml:space="preserve">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proofErr w:type="spellStart"/>
      <w:r>
        <w:t>Halaman</w:t>
      </w:r>
      <w:proofErr w:type="spellEnd"/>
      <w:r>
        <w:t xml:space="preserve">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proofErr w:type="spellStart"/>
      <w:r>
        <w:t>Halaman</w:t>
      </w:r>
      <w:proofErr w:type="spellEnd"/>
      <w:r>
        <w:t xml:space="preserve">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w:t>
                      </w:r>
                      <w:proofErr w:type="spellStart"/>
                      <w:r>
                        <w:t>Halaman</w:t>
                      </w:r>
                      <w:proofErr w:type="spellEnd"/>
                      <w:r>
                        <w:t xml:space="preserve">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2432" w:name="_Toc80034259"/>
      <w:bookmarkStart w:id="2433"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2432"/>
      <w:bookmarkEnd w:id="2433"/>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2434" w:name="_Toc80034261"/>
      <w:bookmarkStart w:id="2435" w:name="_Toc83115761"/>
      <w:proofErr w:type="spellStart"/>
      <w:r>
        <w:rPr>
          <w:lang w:val="en-US"/>
        </w:rPr>
        <w:t>Tahap</w:t>
      </w:r>
      <w:proofErr w:type="spellEnd"/>
      <w:r>
        <w:rPr>
          <w:lang w:val="en-US"/>
        </w:rPr>
        <w:t xml:space="preserve"> </w:t>
      </w:r>
      <w:proofErr w:type="spellStart"/>
      <w:r>
        <w:rPr>
          <w:lang w:val="en-US"/>
        </w:rPr>
        <w:t>Pengujian</w:t>
      </w:r>
      <w:bookmarkEnd w:id="2434"/>
      <w:bookmarkEnd w:id="2435"/>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A608E1C" w:rsidR="00100E4F" w:rsidRDefault="00007BE9" w:rsidP="00100E4F">
      <w:pPr>
        <w:pStyle w:val="Heading3"/>
        <w:numPr>
          <w:ilvl w:val="0"/>
          <w:numId w:val="12"/>
        </w:numPr>
        <w:ind w:left="426"/>
        <w:rPr>
          <w:lang w:val="en-US"/>
        </w:rPr>
      </w:pPr>
      <w:bookmarkStart w:id="2436" w:name="_Toc80034262"/>
      <w:bookmarkStart w:id="2437" w:name="_Toc83115762"/>
      <w:proofErr w:type="spellStart"/>
      <w:r>
        <w:rPr>
          <w:lang w:val="en-US"/>
        </w:rPr>
        <w:t>Pengelompokan</w:t>
      </w:r>
      <w:proofErr w:type="spellEnd"/>
      <w:r>
        <w:rPr>
          <w:lang w:val="en-US"/>
        </w:rPr>
        <w:t xml:space="preserve"> </w:t>
      </w:r>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2436"/>
      <w:bookmarkEnd w:id="2437"/>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proofErr w:type="spellStart"/>
      <w:r>
        <w:t>Kelola</w:t>
      </w:r>
      <w:proofErr w:type="spellEnd"/>
      <w:r>
        <w:t xml:space="preserve"> </w:t>
      </w:r>
      <w:proofErr w:type="spellStart"/>
      <w:r>
        <w:t>Siswa</w:t>
      </w:r>
      <w:proofErr w:type="spellEnd"/>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2438" w:author=" "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2439" w:author=" " w:date="2021-11-12T07:18:00Z">
        <w:r w:rsidDel="00812B43">
          <w:delText xml:space="preserve">Data </w:delText>
        </w:r>
      </w:del>
      <w:proofErr w:type="spellStart"/>
      <w:r>
        <w:t>Siswa</w:t>
      </w:r>
      <w:proofErr w:type="spellEnd"/>
      <w:r>
        <w:t xml:space="preserve">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2440" w:author=" " w:date="2021-11-12T07:18:00Z">
        <w:r w:rsidDel="00812B43">
          <w:delText xml:space="preserve">Data </w:delText>
        </w:r>
      </w:del>
      <w:proofErr w:type="spellStart"/>
      <w:r>
        <w:t>Siswa</w:t>
      </w:r>
      <w:proofErr w:type="spellEnd"/>
      <w:r>
        <w:t xml:space="preserve">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2441" w:author=" " w:date="2021-11-12T07:18:00Z">
        <w:r w:rsidDel="00812B43">
          <w:delText xml:space="preserve">Data </w:delText>
        </w:r>
      </w:del>
      <w:proofErr w:type="spellStart"/>
      <w:r>
        <w:t>Siswa</w:t>
      </w:r>
      <w:proofErr w:type="spellEnd"/>
    </w:p>
    <w:p w14:paraId="00642992" w14:textId="5C8A4189" w:rsidR="00100E4F" w:rsidRDefault="00100E4F" w:rsidP="00CE316E">
      <w:pPr>
        <w:pStyle w:val="ListParagraph"/>
        <w:numPr>
          <w:ilvl w:val="0"/>
          <w:numId w:val="62"/>
        </w:numPr>
        <w:ind w:left="426"/>
      </w:pPr>
      <w:proofErr w:type="spellStart"/>
      <w:r>
        <w:t>Kelola</w:t>
      </w:r>
      <w:proofErr w:type="spellEnd"/>
      <w:r>
        <w:t xml:space="preserve">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2442"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2443"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2444"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2445"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2446" w:author=" " w:date="2021-11-12T06:46:00Z"/>
        </w:rPr>
      </w:pPr>
      <w:proofErr w:type="spellStart"/>
      <w:ins w:id="2447" w:author=" " w:date="2021-11-12T06:46:00Z">
        <w:r>
          <w:t>Kelola</w:t>
        </w:r>
        <w:proofErr w:type="spellEnd"/>
        <w:r>
          <w:t xml:space="preserve"> Guru</w:t>
        </w:r>
      </w:ins>
    </w:p>
    <w:p w14:paraId="49ED0B33" w14:textId="5BE17A72" w:rsidR="000C2558" w:rsidRDefault="000C2558">
      <w:pPr>
        <w:pStyle w:val="ListParagraph"/>
        <w:numPr>
          <w:ilvl w:val="0"/>
          <w:numId w:val="69"/>
        </w:numPr>
        <w:ind w:left="709"/>
        <w:rPr>
          <w:ins w:id="2448" w:author=" " w:date="2021-11-12T06:47:00Z"/>
        </w:rPr>
        <w:pPrChange w:id="2449" w:author=" " w:date="2021-11-12T06:47:00Z">
          <w:pPr>
            <w:pStyle w:val="ListParagraph"/>
            <w:numPr>
              <w:numId w:val="62"/>
            </w:numPr>
            <w:ind w:left="1080" w:hanging="360"/>
          </w:pPr>
        </w:pPrChange>
      </w:pPr>
      <w:proofErr w:type="spellStart"/>
      <w:ins w:id="2450"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2451" w:author=" " w:date="2021-11-12T06:47:00Z"/>
        </w:rPr>
        <w:pPrChange w:id="2452" w:author=" " w:date="2021-11-12T06:47:00Z">
          <w:pPr>
            <w:pStyle w:val="ListParagraph"/>
            <w:numPr>
              <w:numId w:val="62"/>
            </w:numPr>
            <w:ind w:left="1080" w:hanging="360"/>
          </w:pPr>
        </w:pPrChange>
      </w:pPr>
      <w:ins w:id="2453" w:author=" " w:date="2021-11-12T06:47:00Z">
        <w:r>
          <w:t>Edit Guru</w:t>
        </w:r>
      </w:ins>
    </w:p>
    <w:p w14:paraId="3B75083B" w14:textId="096E1690" w:rsidR="000C2558" w:rsidRDefault="000C2558">
      <w:pPr>
        <w:pStyle w:val="ListParagraph"/>
        <w:numPr>
          <w:ilvl w:val="0"/>
          <w:numId w:val="69"/>
        </w:numPr>
        <w:ind w:left="709"/>
        <w:rPr>
          <w:ins w:id="2454" w:author=" " w:date="2021-11-12T06:47:00Z"/>
        </w:rPr>
        <w:pPrChange w:id="2455" w:author=" " w:date="2021-11-12T06:47:00Z">
          <w:pPr>
            <w:pStyle w:val="ListParagraph"/>
            <w:numPr>
              <w:numId w:val="62"/>
            </w:numPr>
            <w:ind w:left="1080" w:hanging="360"/>
          </w:pPr>
        </w:pPrChange>
      </w:pPr>
      <w:proofErr w:type="spellStart"/>
      <w:ins w:id="2456"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2457" w:author=" " w:date="2021-11-12T06:47:00Z"/>
        </w:rPr>
        <w:pPrChange w:id="2458" w:author=" " w:date="2021-11-12T06:47:00Z">
          <w:pPr>
            <w:pStyle w:val="ListParagraph"/>
            <w:numPr>
              <w:numId w:val="62"/>
            </w:numPr>
            <w:ind w:left="1080" w:hanging="360"/>
          </w:pPr>
        </w:pPrChange>
      </w:pPr>
      <w:proofErr w:type="spellStart"/>
      <w:ins w:id="2459"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2460"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2461"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2462"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2463"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proofErr w:type="spellStart"/>
      <w:r>
        <w:t>Kelola</w:t>
      </w:r>
      <w:proofErr w:type="spellEnd"/>
      <w:r>
        <w:t xml:space="preserve">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2464"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2465"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2466"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2467"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2468" w:author=" " w:date="2021-11-12T06:59:00Z"/>
        </w:rPr>
      </w:pPr>
      <w:proofErr w:type="spellStart"/>
      <w:r>
        <w:t>Kelola</w:t>
      </w:r>
      <w:proofErr w:type="spellEnd"/>
      <w:r>
        <w:t xml:space="preserve"> </w:t>
      </w:r>
      <w:del w:id="2469" w:author=" " w:date="2021-11-12T06:59:00Z">
        <w:r w:rsidDel="007817E4">
          <w:delText xml:space="preserve">Data </w:delText>
        </w:r>
      </w:del>
      <w:proofErr w:type="spellStart"/>
      <w:r>
        <w:t>Laporan</w:t>
      </w:r>
      <w:proofErr w:type="spellEnd"/>
      <w:r>
        <w:t xml:space="preserve"> </w:t>
      </w:r>
      <w:proofErr w:type="spellStart"/>
      <w:ins w:id="2470" w:author=" "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2471" w:author=" " w:date="2021-11-12T07:24:00Z"/>
        </w:rPr>
      </w:pPr>
      <w:ins w:id="2472" w:author=" "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2473" w:author=" " w:date="2021-11-12T06:59:00Z">
          <w:pPr>
            <w:pStyle w:val="ListParagraph"/>
            <w:numPr>
              <w:numId w:val="62"/>
            </w:numPr>
            <w:ind w:left="426" w:hanging="360"/>
          </w:pPr>
        </w:pPrChange>
      </w:pPr>
      <w:proofErr w:type="spellStart"/>
      <w:ins w:id="2474" w:author=" "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49D012AD" w14:textId="734ED468" w:rsidR="00404DC1" w:rsidRDefault="00404DC1" w:rsidP="00CE316E">
      <w:pPr>
        <w:pStyle w:val="ListParagraph"/>
        <w:numPr>
          <w:ilvl w:val="0"/>
          <w:numId w:val="62"/>
        </w:numPr>
        <w:ind w:left="426"/>
      </w:pPr>
      <w:proofErr w:type="spellStart"/>
      <w:r>
        <w:t>Kelola</w:t>
      </w:r>
      <w:proofErr w:type="spellEnd"/>
      <w:r>
        <w:t xml:space="preserve">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2475"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2476"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2477"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2478"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2479" w:name="_Toc80034263"/>
      <w:bookmarkStart w:id="2480" w:name="_Toc83115763"/>
      <w:proofErr w:type="spellStart"/>
      <w:r>
        <w:rPr>
          <w:lang w:val="en-US"/>
        </w:rPr>
        <w:t>Tujuan</w:t>
      </w:r>
      <w:proofErr w:type="spellEnd"/>
      <w:r>
        <w:rPr>
          <w:lang w:val="en-US"/>
        </w:rPr>
        <w:t xml:space="preserve"> </w:t>
      </w:r>
      <w:proofErr w:type="spellStart"/>
      <w:r>
        <w:rPr>
          <w:lang w:val="en-US"/>
        </w:rPr>
        <w:t>Pengujian</w:t>
      </w:r>
      <w:bookmarkEnd w:id="2479"/>
      <w:bookmarkEnd w:id="2480"/>
      <w:proofErr w:type="spellEnd"/>
    </w:p>
    <w:p w14:paraId="57554452" w14:textId="698378E5" w:rsidR="00334B84" w:rsidRDefault="00334B84" w:rsidP="00334B84">
      <w:pPr>
        <w:ind w:firstLine="720"/>
        <w:rPr>
          <w:ins w:id="2481"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2482"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2483">
          <w:tblGrid>
            <w:gridCol w:w="704"/>
            <w:gridCol w:w="1938"/>
            <w:gridCol w:w="1039"/>
            <w:gridCol w:w="1603"/>
            <w:gridCol w:w="2643"/>
          </w:tblGrid>
        </w:tblGridChange>
      </w:tblGrid>
      <w:tr w:rsidR="00264B25" w14:paraId="7ECFEE6B" w14:textId="77777777" w:rsidTr="00264B25">
        <w:trPr>
          <w:ins w:id="2484" w:author="chaniaayulestari@outlook.com" w:date="2021-11-12T06:43:00Z"/>
        </w:trPr>
        <w:tc>
          <w:tcPr>
            <w:tcW w:w="704" w:type="dxa"/>
            <w:tcPrChange w:id="2485" w:author="chaniaayulestari@outlook.com" w:date="2021-11-12T06:43:00Z">
              <w:tcPr>
                <w:tcW w:w="2642" w:type="dxa"/>
                <w:gridSpan w:val="2"/>
              </w:tcPr>
            </w:tcPrChange>
          </w:tcPr>
          <w:p w14:paraId="4FCE672D" w14:textId="36C2DC10" w:rsidR="00264B25" w:rsidRDefault="000C2558">
            <w:pPr>
              <w:jc w:val="center"/>
              <w:rPr>
                <w:ins w:id="2486" w:author="chaniaayulestari@outlook.com" w:date="2021-11-12T06:43:00Z"/>
              </w:rPr>
              <w:pPrChange w:id="2487" w:author="Unknown" w:date="2021-11-12T06:44:00Z">
                <w:pPr/>
              </w:pPrChange>
            </w:pPr>
            <w:ins w:id="2488" w:author="chaniaayulestari@outlook.com" w:date="2021-11-12T06:43:00Z">
              <w:r>
                <w:t>No</w:t>
              </w:r>
            </w:ins>
          </w:p>
        </w:tc>
        <w:tc>
          <w:tcPr>
            <w:tcW w:w="2977" w:type="dxa"/>
            <w:tcPrChange w:id="2489" w:author="chaniaayulestari@outlook.com" w:date="2021-11-12T06:43:00Z">
              <w:tcPr>
                <w:tcW w:w="2642" w:type="dxa"/>
                <w:gridSpan w:val="2"/>
              </w:tcPr>
            </w:tcPrChange>
          </w:tcPr>
          <w:p w14:paraId="3C5906B5" w14:textId="2A279020" w:rsidR="00264B25" w:rsidRDefault="000C2558">
            <w:pPr>
              <w:jc w:val="center"/>
              <w:rPr>
                <w:ins w:id="2490" w:author="chaniaayulestari@outlook.com" w:date="2021-11-12T06:43:00Z"/>
              </w:rPr>
              <w:pPrChange w:id="2491" w:author="Unknown" w:date="2021-11-12T06:44:00Z">
                <w:pPr/>
              </w:pPrChange>
            </w:pPr>
            <w:ins w:id="2492" w:author="chaniaayulestari@outlook.com" w:date="2021-11-12T06:43:00Z">
              <w:r>
                <w:t>Proses</w:t>
              </w:r>
            </w:ins>
          </w:p>
        </w:tc>
        <w:tc>
          <w:tcPr>
            <w:tcW w:w="4246" w:type="dxa"/>
            <w:tcPrChange w:id="2493" w:author="chaniaayulestari@outlook.com" w:date="2021-11-12T06:43:00Z">
              <w:tcPr>
                <w:tcW w:w="2643" w:type="dxa"/>
              </w:tcPr>
            </w:tcPrChange>
          </w:tcPr>
          <w:p w14:paraId="3E633408" w14:textId="1AE04E46" w:rsidR="00264B25" w:rsidRDefault="000C2558">
            <w:pPr>
              <w:jc w:val="center"/>
              <w:rPr>
                <w:ins w:id="2494" w:author="chaniaayulestari@outlook.com" w:date="2021-11-12T06:43:00Z"/>
              </w:rPr>
              <w:pPrChange w:id="2495" w:author="Unknown" w:date="2021-11-12T06:44:00Z">
                <w:pPr/>
              </w:pPrChange>
            </w:pPr>
            <w:proofErr w:type="spellStart"/>
            <w:ins w:id="2496" w:author="chaniaayulestari@outlook.com" w:date="2021-11-12T06:44:00Z">
              <w:r>
                <w:t>Tujuan</w:t>
              </w:r>
            </w:ins>
            <w:proofErr w:type="spellEnd"/>
          </w:p>
        </w:tc>
      </w:tr>
      <w:tr w:rsidR="00264B25" w14:paraId="5221093B" w14:textId="77777777" w:rsidTr="00264B25">
        <w:trPr>
          <w:ins w:id="2497" w:author="chaniaayulestari@outlook.com" w:date="2021-11-12T06:43:00Z"/>
        </w:trPr>
        <w:tc>
          <w:tcPr>
            <w:tcW w:w="704" w:type="dxa"/>
            <w:tcPrChange w:id="2498" w:author="chaniaayulestari@outlook.com" w:date="2021-11-12T06:43:00Z">
              <w:tcPr>
                <w:tcW w:w="2642" w:type="dxa"/>
                <w:gridSpan w:val="2"/>
              </w:tcPr>
            </w:tcPrChange>
          </w:tcPr>
          <w:p w14:paraId="09FA8512" w14:textId="4AD0D40C" w:rsidR="00264B25" w:rsidRDefault="000C2558" w:rsidP="00264B25">
            <w:pPr>
              <w:rPr>
                <w:ins w:id="2499" w:author="chaniaayulestari@outlook.com" w:date="2021-11-12T06:43:00Z"/>
              </w:rPr>
            </w:pPr>
            <w:ins w:id="2500" w:author="chaniaayulestari@outlook.com" w:date="2021-11-12T06:44:00Z">
              <w:r>
                <w:t>1</w:t>
              </w:r>
            </w:ins>
          </w:p>
        </w:tc>
        <w:tc>
          <w:tcPr>
            <w:tcW w:w="2977" w:type="dxa"/>
            <w:tcPrChange w:id="2501" w:author="chaniaayulestari@outlook.com" w:date="2021-11-12T06:43:00Z">
              <w:tcPr>
                <w:tcW w:w="2642" w:type="dxa"/>
                <w:gridSpan w:val="2"/>
              </w:tcPr>
            </w:tcPrChange>
          </w:tcPr>
          <w:p w14:paraId="6ACFC34D" w14:textId="5844F327" w:rsidR="00264B25" w:rsidRDefault="000C2558" w:rsidP="00264B25">
            <w:pPr>
              <w:rPr>
                <w:ins w:id="2502" w:author="chaniaayulestari@outlook.com" w:date="2021-11-12T06:43:00Z"/>
              </w:rPr>
            </w:pPr>
            <w:proofErr w:type="spellStart"/>
            <w:ins w:id="2503" w:author="chaniaayulestari@outlook.com" w:date="2021-11-12T06:44:00Z">
              <w:r>
                <w:t>Kelola</w:t>
              </w:r>
              <w:proofErr w:type="spellEnd"/>
              <w:r>
                <w:t xml:space="preserve"> </w:t>
              </w:r>
              <w:proofErr w:type="spellStart"/>
              <w:r>
                <w:t>Siswa</w:t>
              </w:r>
            </w:ins>
            <w:proofErr w:type="spellEnd"/>
          </w:p>
        </w:tc>
        <w:tc>
          <w:tcPr>
            <w:tcW w:w="4246" w:type="dxa"/>
            <w:tcPrChange w:id="2504" w:author="chaniaayulestari@outlook.com" w:date="2021-11-12T06:43:00Z">
              <w:tcPr>
                <w:tcW w:w="2643" w:type="dxa"/>
              </w:tcPr>
            </w:tcPrChange>
          </w:tcPr>
          <w:p w14:paraId="3F8450EA" w14:textId="5C970B51" w:rsidR="0086345F" w:rsidRDefault="0086345F">
            <w:pPr>
              <w:rPr>
                <w:ins w:id="2505" w:author="chaniaayulestari@outlook.com" w:date="2021-11-12T06:43:00Z"/>
              </w:rPr>
            </w:pPr>
            <w:proofErr w:type="spellStart"/>
            <w:ins w:id="2506"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2507" w:author=" " w:date="2021-11-12T06:52:00Z">
              <w:r>
                <w:t>hapus</w:t>
              </w:r>
            </w:ins>
            <w:proofErr w:type="spellEnd"/>
            <w:ins w:id="2508" w:author=" " w:date="2021-11-12T06:50:00Z">
              <w:r>
                <w:t xml:space="preserve"> data </w:t>
              </w:r>
            </w:ins>
            <w:proofErr w:type="spellStart"/>
            <w:ins w:id="2509" w:author=" " w:date="2021-11-12T06:51:00Z">
              <w:r>
                <w:t>siswa</w:t>
              </w:r>
            </w:ins>
            <w:proofErr w:type="spellEnd"/>
            <w:ins w:id="2510" w:author=" " w:date="2021-11-12T06:50:00Z">
              <w:r>
                <w:t xml:space="preserve">, </w:t>
              </w:r>
            </w:ins>
            <w:ins w:id="2511" w:author=" " w:date="2021-11-12T06:51:00Z">
              <w:r>
                <w:t xml:space="preserve">edit </w:t>
              </w:r>
              <w:r>
                <w:lastRenderedPageBreak/>
                <w:t xml:space="preserve">data </w:t>
              </w:r>
              <w:proofErr w:type="spellStart"/>
              <w:r>
                <w:t>siswa</w:t>
              </w:r>
              <w:proofErr w:type="spellEnd"/>
              <w:r>
                <w:t xml:space="preserve">, </w:t>
              </w:r>
            </w:ins>
            <w:proofErr w:type="spellStart"/>
            <w:ins w:id="2512"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2513" w:author="chaniaayulestari@outlook.com" w:date="2021-11-12T06:43:00Z"/>
        </w:trPr>
        <w:tc>
          <w:tcPr>
            <w:tcW w:w="704" w:type="dxa"/>
            <w:tcPrChange w:id="2514" w:author="chaniaayulestari@outlook.com" w:date="2021-11-12T06:43:00Z">
              <w:tcPr>
                <w:tcW w:w="2642" w:type="dxa"/>
                <w:gridSpan w:val="2"/>
              </w:tcPr>
            </w:tcPrChange>
          </w:tcPr>
          <w:p w14:paraId="586C0FAC" w14:textId="4863A195" w:rsidR="00264B25" w:rsidRDefault="000C2558" w:rsidP="00264B25">
            <w:pPr>
              <w:rPr>
                <w:ins w:id="2515" w:author="chaniaayulestari@outlook.com" w:date="2021-11-12T06:43:00Z"/>
              </w:rPr>
            </w:pPr>
            <w:ins w:id="2516" w:author="chaniaayulestari@outlook.com" w:date="2021-11-12T06:44:00Z">
              <w:r>
                <w:t>2</w:t>
              </w:r>
            </w:ins>
          </w:p>
        </w:tc>
        <w:tc>
          <w:tcPr>
            <w:tcW w:w="2977" w:type="dxa"/>
            <w:tcPrChange w:id="2517" w:author="chaniaayulestari@outlook.com" w:date="2021-11-12T06:43:00Z">
              <w:tcPr>
                <w:tcW w:w="2642" w:type="dxa"/>
                <w:gridSpan w:val="2"/>
              </w:tcPr>
            </w:tcPrChange>
          </w:tcPr>
          <w:p w14:paraId="44A22143" w14:textId="683105BE" w:rsidR="00264B25" w:rsidRDefault="000C2558" w:rsidP="00264B25">
            <w:pPr>
              <w:rPr>
                <w:ins w:id="2518" w:author="chaniaayulestari@outlook.com" w:date="2021-11-12T06:43:00Z"/>
              </w:rPr>
            </w:pPr>
            <w:proofErr w:type="spellStart"/>
            <w:ins w:id="2519" w:author="chaniaayulestari@outlook.com" w:date="2021-11-12T06:44:00Z">
              <w:r>
                <w:t>Kelola</w:t>
              </w:r>
              <w:proofErr w:type="spellEnd"/>
              <w:r>
                <w:t xml:space="preserve"> </w:t>
              </w:r>
              <w:proofErr w:type="spellStart"/>
              <w:r>
                <w:t>Absen</w:t>
              </w:r>
            </w:ins>
            <w:proofErr w:type="spellEnd"/>
          </w:p>
        </w:tc>
        <w:tc>
          <w:tcPr>
            <w:tcW w:w="4246" w:type="dxa"/>
            <w:tcPrChange w:id="2520" w:author="chaniaayulestari@outlook.com" w:date="2021-11-12T06:43:00Z">
              <w:tcPr>
                <w:tcW w:w="2643" w:type="dxa"/>
              </w:tcPr>
            </w:tcPrChange>
          </w:tcPr>
          <w:p w14:paraId="1AE2D0C6" w14:textId="28F40035" w:rsidR="00264B25" w:rsidRDefault="0086345F" w:rsidP="00264B25">
            <w:pPr>
              <w:rPr>
                <w:ins w:id="2521" w:author="chaniaayulestari@outlook.com" w:date="2021-11-12T06:43:00Z"/>
              </w:rPr>
            </w:pPr>
            <w:proofErr w:type="spellStart"/>
            <w:ins w:id="2522"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2523" w:author=" " w:date="2021-11-12T06:54:00Z">
              <w:r>
                <w:t>absen</w:t>
              </w:r>
            </w:ins>
            <w:proofErr w:type="spellEnd"/>
            <w:ins w:id="2524" w:author=" " w:date="2021-11-12T06:53:00Z">
              <w:r>
                <w:t xml:space="preserve">, edit data </w:t>
              </w:r>
            </w:ins>
            <w:proofErr w:type="spellStart"/>
            <w:ins w:id="2525" w:author=" " w:date="2021-11-12T06:54:00Z">
              <w:r>
                <w:t>absen</w:t>
              </w:r>
            </w:ins>
            <w:proofErr w:type="spellEnd"/>
            <w:ins w:id="2526" w:author=" " w:date="2021-11-12T06:53:00Z">
              <w:r>
                <w:t xml:space="preserve">, </w:t>
              </w:r>
              <w:proofErr w:type="spellStart"/>
              <w:r>
                <w:t>tambah</w:t>
              </w:r>
              <w:proofErr w:type="spellEnd"/>
              <w:r>
                <w:t xml:space="preserve"> data </w:t>
              </w:r>
            </w:ins>
            <w:proofErr w:type="spellStart"/>
            <w:ins w:id="2527" w:author=" " w:date="2021-11-12T06:54:00Z">
              <w:r>
                <w:t>absen</w:t>
              </w:r>
            </w:ins>
            <w:proofErr w:type="spellEnd"/>
            <w:ins w:id="2528" w:author=" " w:date="2021-11-12T06:53:00Z">
              <w:r>
                <w:t xml:space="preserve"> dan </w:t>
              </w:r>
              <w:proofErr w:type="spellStart"/>
              <w:r>
                <w:t>lihat</w:t>
              </w:r>
              <w:proofErr w:type="spellEnd"/>
              <w:r>
                <w:t xml:space="preserve"> data </w:t>
              </w:r>
            </w:ins>
            <w:proofErr w:type="spellStart"/>
            <w:ins w:id="2529" w:author=" " w:date="2021-11-12T06:54:00Z">
              <w:r>
                <w:t>absen</w:t>
              </w:r>
            </w:ins>
            <w:proofErr w:type="spellEnd"/>
            <w:ins w:id="2530" w:author=" " w:date="2021-11-12T06:53:00Z">
              <w:r>
                <w:t>.</w:t>
              </w:r>
            </w:ins>
          </w:p>
        </w:tc>
      </w:tr>
      <w:tr w:rsidR="00264B25" w14:paraId="2A8D0F13" w14:textId="77777777" w:rsidTr="00264B25">
        <w:trPr>
          <w:ins w:id="2531" w:author="chaniaayulestari@outlook.com" w:date="2021-11-12T06:43:00Z"/>
        </w:trPr>
        <w:tc>
          <w:tcPr>
            <w:tcW w:w="704" w:type="dxa"/>
            <w:tcPrChange w:id="2532" w:author="chaniaayulestari@outlook.com" w:date="2021-11-12T06:43:00Z">
              <w:tcPr>
                <w:tcW w:w="2642" w:type="dxa"/>
                <w:gridSpan w:val="2"/>
              </w:tcPr>
            </w:tcPrChange>
          </w:tcPr>
          <w:p w14:paraId="034BB9F1" w14:textId="313AA713" w:rsidR="00264B25" w:rsidRDefault="000C2558" w:rsidP="00264B25">
            <w:pPr>
              <w:rPr>
                <w:ins w:id="2533" w:author="chaniaayulestari@outlook.com" w:date="2021-11-12T06:43:00Z"/>
              </w:rPr>
            </w:pPr>
            <w:ins w:id="2534" w:author="chaniaayulestari@outlook.com" w:date="2021-11-12T06:44:00Z">
              <w:r>
                <w:t>3</w:t>
              </w:r>
            </w:ins>
          </w:p>
        </w:tc>
        <w:tc>
          <w:tcPr>
            <w:tcW w:w="2977" w:type="dxa"/>
            <w:tcPrChange w:id="2535" w:author="chaniaayulestari@outlook.com" w:date="2021-11-12T06:43:00Z">
              <w:tcPr>
                <w:tcW w:w="2642" w:type="dxa"/>
                <w:gridSpan w:val="2"/>
              </w:tcPr>
            </w:tcPrChange>
          </w:tcPr>
          <w:p w14:paraId="0B28F519" w14:textId="3BB63D6A" w:rsidR="00264B25" w:rsidRDefault="000C2558" w:rsidP="00264B25">
            <w:pPr>
              <w:rPr>
                <w:ins w:id="2536" w:author="chaniaayulestari@outlook.com" w:date="2021-11-12T06:43:00Z"/>
              </w:rPr>
            </w:pPr>
            <w:proofErr w:type="spellStart"/>
            <w:ins w:id="2537" w:author="chaniaayulestari@outlook.com" w:date="2021-11-12T06:44:00Z">
              <w:r>
                <w:t>Kelola</w:t>
              </w:r>
              <w:proofErr w:type="spellEnd"/>
              <w:r>
                <w:t xml:space="preserve"> </w:t>
              </w:r>
              <w:del w:id="2538" w:author=" " w:date="2021-11-12T06:48:00Z">
                <w:r w:rsidDel="000C2558">
                  <w:delText>Walikela</w:delText>
                </w:r>
              </w:del>
            </w:ins>
            <w:ins w:id="2539" w:author="chaniaayulestari@outlook.com" w:date="2021-11-12T06:45:00Z">
              <w:del w:id="2540" w:author=" " w:date="2021-11-12T06:48:00Z">
                <w:r w:rsidDel="000C2558">
                  <w:delText>s</w:delText>
                </w:r>
              </w:del>
            </w:ins>
            <w:ins w:id="2541" w:author=" " w:date="2021-11-12T06:48:00Z">
              <w:r>
                <w:t>Guru</w:t>
              </w:r>
            </w:ins>
          </w:p>
        </w:tc>
        <w:tc>
          <w:tcPr>
            <w:tcW w:w="4246" w:type="dxa"/>
            <w:tcPrChange w:id="2542" w:author="chaniaayulestari@outlook.com" w:date="2021-11-12T06:43:00Z">
              <w:tcPr>
                <w:tcW w:w="2643" w:type="dxa"/>
              </w:tcPr>
            </w:tcPrChange>
          </w:tcPr>
          <w:p w14:paraId="3D4F6972" w14:textId="42D78672" w:rsidR="00264B25" w:rsidRDefault="007817E4" w:rsidP="00264B25">
            <w:pPr>
              <w:rPr>
                <w:ins w:id="2543" w:author="chaniaayulestari@outlook.com" w:date="2021-11-12T06:43:00Z"/>
              </w:rPr>
            </w:pPr>
            <w:proofErr w:type="spellStart"/>
            <w:ins w:id="2544"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2545" w:author=" " w:date="2021-11-12T06:55:00Z">
              <w:r>
                <w:t>guru</w:t>
              </w:r>
            </w:ins>
            <w:ins w:id="2546" w:author=" " w:date="2021-11-12T06:54:00Z">
              <w:r>
                <w:t xml:space="preserve">, edit data </w:t>
              </w:r>
            </w:ins>
            <w:ins w:id="2547" w:author=" " w:date="2021-11-12T06:55:00Z">
              <w:r>
                <w:t>guru</w:t>
              </w:r>
            </w:ins>
            <w:ins w:id="2548" w:author=" " w:date="2021-11-12T06:54:00Z">
              <w:r>
                <w:t xml:space="preserve">, </w:t>
              </w:r>
              <w:proofErr w:type="spellStart"/>
              <w:r>
                <w:t>tambah</w:t>
              </w:r>
              <w:proofErr w:type="spellEnd"/>
              <w:r>
                <w:t xml:space="preserve"> data </w:t>
              </w:r>
            </w:ins>
            <w:ins w:id="2549" w:author=" " w:date="2021-11-12T06:55:00Z">
              <w:r>
                <w:t xml:space="preserve">guru </w:t>
              </w:r>
            </w:ins>
            <w:ins w:id="2550" w:author=" " w:date="2021-11-12T06:54:00Z">
              <w:r>
                <w:t xml:space="preserve">dan </w:t>
              </w:r>
              <w:proofErr w:type="spellStart"/>
              <w:r>
                <w:t>lihat</w:t>
              </w:r>
              <w:proofErr w:type="spellEnd"/>
              <w:r>
                <w:t xml:space="preserve"> data </w:t>
              </w:r>
            </w:ins>
            <w:ins w:id="2551" w:author=" " w:date="2021-11-12T06:55:00Z">
              <w:r>
                <w:t>guru</w:t>
              </w:r>
            </w:ins>
            <w:ins w:id="2552" w:author=" " w:date="2021-11-12T06:54:00Z">
              <w:r>
                <w:t>.</w:t>
              </w:r>
            </w:ins>
          </w:p>
        </w:tc>
      </w:tr>
      <w:tr w:rsidR="00264B25" w14:paraId="45DD44CE" w14:textId="77777777" w:rsidTr="00264B25">
        <w:trPr>
          <w:ins w:id="2553" w:author="chaniaayulestari@outlook.com" w:date="2021-11-12T06:43:00Z"/>
        </w:trPr>
        <w:tc>
          <w:tcPr>
            <w:tcW w:w="704" w:type="dxa"/>
            <w:tcPrChange w:id="2554" w:author="chaniaayulestari@outlook.com" w:date="2021-11-12T06:43:00Z">
              <w:tcPr>
                <w:tcW w:w="2642" w:type="dxa"/>
                <w:gridSpan w:val="2"/>
              </w:tcPr>
            </w:tcPrChange>
          </w:tcPr>
          <w:p w14:paraId="00882033" w14:textId="3228447E" w:rsidR="00264B25" w:rsidRDefault="000C2558" w:rsidP="00264B25">
            <w:pPr>
              <w:rPr>
                <w:ins w:id="2555" w:author="chaniaayulestari@outlook.com" w:date="2021-11-12T06:43:00Z"/>
              </w:rPr>
            </w:pPr>
            <w:ins w:id="2556" w:author="chaniaayulestari@outlook.com" w:date="2021-11-12T06:44:00Z">
              <w:r>
                <w:t>4</w:t>
              </w:r>
            </w:ins>
          </w:p>
        </w:tc>
        <w:tc>
          <w:tcPr>
            <w:tcW w:w="2977" w:type="dxa"/>
            <w:tcPrChange w:id="2557" w:author="chaniaayulestari@outlook.com" w:date="2021-11-12T06:43:00Z">
              <w:tcPr>
                <w:tcW w:w="2642" w:type="dxa"/>
                <w:gridSpan w:val="2"/>
              </w:tcPr>
            </w:tcPrChange>
          </w:tcPr>
          <w:p w14:paraId="01480545" w14:textId="595EDADB" w:rsidR="00264B25" w:rsidRDefault="000C2558" w:rsidP="00264B25">
            <w:pPr>
              <w:rPr>
                <w:ins w:id="2558" w:author="chaniaayulestari@outlook.com" w:date="2021-11-12T06:43:00Z"/>
              </w:rPr>
            </w:pPr>
            <w:proofErr w:type="spellStart"/>
            <w:ins w:id="2559" w:author=" " w:date="2021-11-12T06:48:00Z">
              <w:r>
                <w:t>Kelola</w:t>
              </w:r>
              <w:proofErr w:type="spellEnd"/>
              <w:r>
                <w:t xml:space="preserve"> </w:t>
              </w:r>
              <w:proofErr w:type="spellStart"/>
              <w:r>
                <w:t>Walikelas</w:t>
              </w:r>
            </w:ins>
            <w:proofErr w:type="spellEnd"/>
          </w:p>
        </w:tc>
        <w:tc>
          <w:tcPr>
            <w:tcW w:w="4246" w:type="dxa"/>
            <w:tcPrChange w:id="2560" w:author="chaniaayulestari@outlook.com" w:date="2021-11-12T06:43:00Z">
              <w:tcPr>
                <w:tcW w:w="2643" w:type="dxa"/>
              </w:tcPr>
            </w:tcPrChange>
          </w:tcPr>
          <w:p w14:paraId="42FED925" w14:textId="1EB6A4B8" w:rsidR="00264B25" w:rsidRDefault="007817E4" w:rsidP="00264B25">
            <w:pPr>
              <w:rPr>
                <w:ins w:id="2561" w:author="chaniaayulestari@outlook.com" w:date="2021-11-12T06:43:00Z"/>
              </w:rPr>
            </w:pPr>
            <w:proofErr w:type="spellStart"/>
            <w:ins w:id="2562"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2563" w:author=" " w:date="2021-11-12T06:56:00Z">
              <w:r>
                <w:t>walikelas</w:t>
              </w:r>
            </w:ins>
            <w:proofErr w:type="spellEnd"/>
            <w:ins w:id="2564" w:author=" " w:date="2021-11-12T06:55:00Z">
              <w:r>
                <w:t xml:space="preserve">, edit data </w:t>
              </w:r>
            </w:ins>
            <w:proofErr w:type="spellStart"/>
            <w:ins w:id="2565" w:author=" " w:date="2021-11-12T06:56:00Z">
              <w:r>
                <w:t>walikelas</w:t>
              </w:r>
            </w:ins>
            <w:proofErr w:type="spellEnd"/>
            <w:ins w:id="2566" w:author=" " w:date="2021-11-12T06:55:00Z">
              <w:r>
                <w:t xml:space="preserve">, </w:t>
              </w:r>
              <w:proofErr w:type="spellStart"/>
              <w:r>
                <w:t>tambah</w:t>
              </w:r>
              <w:proofErr w:type="spellEnd"/>
              <w:r>
                <w:t xml:space="preserve"> data </w:t>
              </w:r>
            </w:ins>
            <w:proofErr w:type="spellStart"/>
            <w:ins w:id="2567" w:author=" " w:date="2021-11-12T06:56:00Z">
              <w:r>
                <w:t>walikelas</w:t>
              </w:r>
            </w:ins>
            <w:proofErr w:type="spellEnd"/>
            <w:ins w:id="2568" w:author=" " w:date="2021-11-12T06:55:00Z">
              <w:r>
                <w:t xml:space="preserve"> dan </w:t>
              </w:r>
              <w:proofErr w:type="spellStart"/>
              <w:r>
                <w:t>lihat</w:t>
              </w:r>
              <w:proofErr w:type="spellEnd"/>
              <w:r>
                <w:t xml:space="preserve"> data </w:t>
              </w:r>
            </w:ins>
            <w:proofErr w:type="spellStart"/>
            <w:ins w:id="2569" w:author=" " w:date="2021-11-12T06:56:00Z">
              <w:r>
                <w:t>walikelas</w:t>
              </w:r>
            </w:ins>
            <w:proofErr w:type="spellEnd"/>
            <w:ins w:id="2570" w:author=" " w:date="2021-11-12T06:55:00Z">
              <w:r>
                <w:t>.</w:t>
              </w:r>
            </w:ins>
          </w:p>
        </w:tc>
      </w:tr>
      <w:tr w:rsidR="00264B25" w14:paraId="49CC08AD" w14:textId="77777777" w:rsidTr="00264B25">
        <w:trPr>
          <w:ins w:id="2571" w:author="chaniaayulestari@outlook.com" w:date="2021-11-12T06:43:00Z"/>
        </w:trPr>
        <w:tc>
          <w:tcPr>
            <w:tcW w:w="704" w:type="dxa"/>
            <w:tcPrChange w:id="2572" w:author="chaniaayulestari@outlook.com" w:date="2021-11-12T06:43:00Z">
              <w:tcPr>
                <w:tcW w:w="2642" w:type="dxa"/>
                <w:gridSpan w:val="2"/>
              </w:tcPr>
            </w:tcPrChange>
          </w:tcPr>
          <w:p w14:paraId="54A574B1" w14:textId="4DD85F47" w:rsidR="00264B25" w:rsidRDefault="000C2558" w:rsidP="00264B25">
            <w:pPr>
              <w:rPr>
                <w:ins w:id="2573" w:author="chaniaayulestari@outlook.com" w:date="2021-11-12T06:43:00Z"/>
              </w:rPr>
            </w:pPr>
            <w:ins w:id="2574" w:author="chaniaayulestari@outlook.com" w:date="2021-11-12T06:44:00Z">
              <w:r>
                <w:t>5</w:t>
              </w:r>
            </w:ins>
          </w:p>
        </w:tc>
        <w:tc>
          <w:tcPr>
            <w:tcW w:w="2977" w:type="dxa"/>
            <w:tcPrChange w:id="2575" w:author="chaniaayulestari@outlook.com" w:date="2021-11-12T06:43:00Z">
              <w:tcPr>
                <w:tcW w:w="2642" w:type="dxa"/>
                <w:gridSpan w:val="2"/>
              </w:tcPr>
            </w:tcPrChange>
          </w:tcPr>
          <w:p w14:paraId="6A7A8CAE" w14:textId="7E32C79A" w:rsidR="00264B25" w:rsidRDefault="000C2558" w:rsidP="00264B25">
            <w:pPr>
              <w:rPr>
                <w:ins w:id="2576" w:author="chaniaayulestari@outlook.com" w:date="2021-11-12T06:43:00Z"/>
              </w:rPr>
            </w:pPr>
            <w:proofErr w:type="spellStart"/>
            <w:ins w:id="2577" w:author=" "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2578" w:author="chaniaayulestari@outlook.com" w:date="2021-11-12T06:43:00Z">
              <w:tcPr>
                <w:tcW w:w="2643" w:type="dxa"/>
              </w:tcPr>
            </w:tcPrChange>
          </w:tcPr>
          <w:p w14:paraId="7A73DC01" w14:textId="4C69B20C" w:rsidR="00264B25" w:rsidRDefault="007817E4" w:rsidP="00264B25">
            <w:pPr>
              <w:rPr>
                <w:ins w:id="2579" w:author="chaniaayulestari@outlook.com" w:date="2021-11-12T06:43:00Z"/>
              </w:rPr>
            </w:pPr>
            <w:proofErr w:type="spellStart"/>
            <w:ins w:id="2580"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2581" w:author=" " w:date="2021-11-12T06:57:00Z">
              <w:r>
                <w:t>absensi</w:t>
              </w:r>
            </w:ins>
            <w:proofErr w:type="spellEnd"/>
            <w:ins w:id="2582"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2583" w:author=" " w:date="2021-11-12T06:57:00Z">
              <w:r>
                <w:t>laporan</w:t>
              </w:r>
              <w:proofErr w:type="spellEnd"/>
              <w:r>
                <w:t xml:space="preserve"> </w:t>
              </w:r>
              <w:proofErr w:type="spellStart"/>
              <w:r>
                <w:t>absen</w:t>
              </w:r>
            </w:ins>
            <w:proofErr w:type="spellEnd"/>
            <w:ins w:id="2584" w:author=" " w:date="2021-11-12T06:56:00Z">
              <w:r>
                <w:t xml:space="preserve">, </w:t>
              </w:r>
            </w:ins>
            <w:proofErr w:type="spellStart"/>
            <w:ins w:id="2585" w:author=" " w:date="2021-11-12T06:58:00Z">
              <w:r>
                <w:t>cetak</w:t>
              </w:r>
            </w:ins>
            <w:proofErr w:type="spellEnd"/>
            <w:ins w:id="2586" w:author=" " w:date="2021-11-12T06:57:00Z">
              <w:r>
                <w:t xml:space="preserve"> </w:t>
              </w:r>
              <w:proofErr w:type="spellStart"/>
              <w:r>
                <w:t>laporan</w:t>
              </w:r>
              <w:proofErr w:type="spellEnd"/>
              <w:r>
                <w:t xml:space="preserve"> </w:t>
              </w:r>
              <w:proofErr w:type="spellStart"/>
              <w:r>
                <w:t>absen</w:t>
              </w:r>
            </w:ins>
            <w:proofErr w:type="spellEnd"/>
            <w:ins w:id="2587"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2588" w:author="chaniaayulestari@outlook.com" w:date="2021-11-12T06:43:00Z"/>
        </w:trPr>
        <w:tc>
          <w:tcPr>
            <w:tcW w:w="704" w:type="dxa"/>
            <w:tcPrChange w:id="2589" w:author="chaniaayulestari@outlook.com" w:date="2021-11-12T06:43:00Z">
              <w:tcPr>
                <w:tcW w:w="2642" w:type="dxa"/>
                <w:gridSpan w:val="2"/>
              </w:tcPr>
            </w:tcPrChange>
          </w:tcPr>
          <w:p w14:paraId="3375A77F" w14:textId="7E04C576" w:rsidR="00264B25" w:rsidRDefault="000C2558" w:rsidP="00264B25">
            <w:pPr>
              <w:rPr>
                <w:ins w:id="2590" w:author="chaniaayulestari@outlook.com" w:date="2021-11-12T06:43:00Z"/>
              </w:rPr>
            </w:pPr>
            <w:ins w:id="2591" w:author="chaniaayulestari@outlook.com" w:date="2021-11-12T06:44:00Z">
              <w:r>
                <w:t>6</w:t>
              </w:r>
            </w:ins>
          </w:p>
        </w:tc>
        <w:tc>
          <w:tcPr>
            <w:tcW w:w="2977" w:type="dxa"/>
            <w:tcPrChange w:id="2592" w:author="chaniaayulestari@outlook.com" w:date="2021-11-12T06:43:00Z">
              <w:tcPr>
                <w:tcW w:w="2642" w:type="dxa"/>
                <w:gridSpan w:val="2"/>
              </w:tcPr>
            </w:tcPrChange>
          </w:tcPr>
          <w:p w14:paraId="43A77406" w14:textId="26FEEB1D" w:rsidR="00264B25" w:rsidRDefault="000C2558" w:rsidP="00264B25">
            <w:pPr>
              <w:rPr>
                <w:ins w:id="2593" w:author="chaniaayulestari@outlook.com" w:date="2021-11-12T06:43:00Z"/>
              </w:rPr>
            </w:pPr>
            <w:proofErr w:type="spellStart"/>
            <w:ins w:id="2594" w:author=" " w:date="2021-11-12T06:48:00Z">
              <w:r>
                <w:t>Kelola</w:t>
              </w:r>
              <w:proofErr w:type="spellEnd"/>
              <w:r>
                <w:t xml:space="preserve"> </w:t>
              </w:r>
            </w:ins>
            <w:ins w:id="2595" w:author=" " w:date="2021-11-12T06:49:00Z">
              <w:r>
                <w:t>A</w:t>
              </w:r>
            </w:ins>
            <w:ins w:id="2596" w:author=" " w:date="2021-11-12T06:48:00Z">
              <w:r>
                <w:t>dmin</w:t>
              </w:r>
            </w:ins>
          </w:p>
        </w:tc>
        <w:tc>
          <w:tcPr>
            <w:tcW w:w="4246" w:type="dxa"/>
            <w:tcPrChange w:id="2597" w:author="chaniaayulestari@outlook.com" w:date="2021-11-12T06:43:00Z">
              <w:tcPr>
                <w:tcW w:w="2643" w:type="dxa"/>
              </w:tcPr>
            </w:tcPrChange>
          </w:tcPr>
          <w:p w14:paraId="0A1AEF90" w14:textId="61184B5C" w:rsidR="00264B25" w:rsidRDefault="007817E4" w:rsidP="00264B25">
            <w:pPr>
              <w:rPr>
                <w:ins w:id="2598" w:author="chaniaayulestari@outlook.com" w:date="2021-11-12T06:43:00Z"/>
              </w:rPr>
            </w:pPr>
            <w:proofErr w:type="spellStart"/>
            <w:ins w:id="2599"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2600" w:author="chaniaayulestari@outlook.com" w:date="2021-11-12T06:43:00Z"/>
        </w:trPr>
        <w:tc>
          <w:tcPr>
            <w:tcW w:w="704" w:type="dxa"/>
            <w:tcPrChange w:id="2601" w:author="chaniaayulestari@outlook.com" w:date="2021-11-12T06:43:00Z">
              <w:tcPr>
                <w:tcW w:w="2642" w:type="dxa"/>
                <w:gridSpan w:val="2"/>
              </w:tcPr>
            </w:tcPrChange>
          </w:tcPr>
          <w:p w14:paraId="2E5FF8F7" w14:textId="18183DF0" w:rsidR="00264B25" w:rsidRDefault="000C2558" w:rsidP="00264B25">
            <w:pPr>
              <w:rPr>
                <w:ins w:id="2602" w:author="chaniaayulestari@outlook.com" w:date="2021-11-12T06:43:00Z"/>
              </w:rPr>
            </w:pPr>
            <w:ins w:id="2603" w:author="chaniaayulestari@outlook.com" w:date="2021-11-12T06:44:00Z">
              <w:r>
                <w:t>7</w:t>
              </w:r>
            </w:ins>
          </w:p>
        </w:tc>
        <w:tc>
          <w:tcPr>
            <w:tcW w:w="2977" w:type="dxa"/>
            <w:tcPrChange w:id="2604" w:author="chaniaayulestari@outlook.com" w:date="2021-11-12T06:43:00Z">
              <w:tcPr>
                <w:tcW w:w="2642" w:type="dxa"/>
                <w:gridSpan w:val="2"/>
              </w:tcPr>
            </w:tcPrChange>
          </w:tcPr>
          <w:p w14:paraId="32DED6ED" w14:textId="5D1FBD02" w:rsidR="00264B25" w:rsidRDefault="000C2558" w:rsidP="00264B25">
            <w:pPr>
              <w:rPr>
                <w:ins w:id="2605" w:author="chaniaayulestari@outlook.com" w:date="2021-11-12T06:43:00Z"/>
              </w:rPr>
            </w:pPr>
            <w:proofErr w:type="spellStart"/>
            <w:ins w:id="2606" w:author=" "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2607" w:author="chaniaayulestari@outlook.com" w:date="2021-11-12T06:43:00Z">
              <w:tcPr>
                <w:tcW w:w="2643" w:type="dxa"/>
              </w:tcPr>
            </w:tcPrChange>
          </w:tcPr>
          <w:p w14:paraId="29E8089B" w14:textId="063B3154" w:rsidR="00264B25" w:rsidRDefault="00F430F8" w:rsidP="00264B25">
            <w:pPr>
              <w:rPr>
                <w:ins w:id="2608" w:author="chaniaayulestari@outlook.com" w:date="2021-11-12T06:43:00Z"/>
              </w:rPr>
            </w:pPr>
            <w:proofErr w:type="spellStart"/>
            <w:ins w:id="2609"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2610"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2611" w:author=" " w:date="2021-11-12T07:23:00Z">
              <w:r w:rsidR="00CA3FEE">
                <w:t>mengedit</w:t>
              </w:r>
            </w:ins>
            <w:proofErr w:type="spellEnd"/>
            <w:ins w:id="2612" w:author=" " w:date="2021-11-12T07:24:00Z">
              <w:r w:rsidR="00CA3FEE">
                <w:t xml:space="preserve"> dan </w:t>
              </w:r>
              <w:proofErr w:type="spellStart"/>
              <w:r w:rsidR="00CA3FEE">
                <w:t>melihat</w:t>
              </w:r>
            </w:ins>
            <w:proofErr w:type="spellEnd"/>
            <w:ins w:id="2613" w:author=" " w:date="2021-11-12T07:23:00Z">
              <w:r w:rsidR="00CA3FEE">
                <w:t xml:space="preserve"> </w:t>
              </w:r>
            </w:ins>
            <w:proofErr w:type="spellStart"/>
            <w:ins w:id="2614"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86345F" w14:paraId="0A911D48" w14:textId="77777777" w:rsidTr="00264B25">
        <w:trPr>
          <w:ins w:id="2615" w:author=" " w:date="2021-11-12T06:49:00Z"/>
        </w:trPr>
        <w:tc>
          <w:tcPr>
            <w:tcW w:w="704" w:type="dxa"/>
          </w:tcPr>
          <w:p w14:paraId="1F17288A" w14:textId="630E004E" w:rsidR="0086345F" w:rsidRDefault="0086345F" w:rsidP="00264B25">
            <w:pPr>
              <w:rPr>
                <w:ins w:id="2616" w:author=" " w:date="2021-11-12T06:49:00Z"/>
              </w:rPr>
            </w:pPr>
            <w:ins w:id="2617" w:author=" " w:date="2021-11-12T06:50:00Z">
              <w:r>
                <w:t>8</w:t>
              </w:r>
            </w:ins>
          </w:p>
        </w:tc>
        <w:tc>
          <w:tcPr>
            <w:tcW w:w="2977" w:type="dxa"/>
          </w:tcPr>
          <w:p w14:paraId="567B0721" w14:textId="1C8E6C10" w:rsidR="0086345F" w:rsidRDefault="0086345F" w:rsidP="00264B25">
            <w:pPr>
              <w:rPr>
                <w:ins w:id="2618" w:author=" " w:date="2021-11-12T06:49:00Z"/>
              </w:rPr>
            </w:pPr>
            <w:proofErr w:type="spellStart"/>
            <w:ins w:id="2619" w:author=" " w:date="2021-11-12T06:50:00Z">
              <w:r>
                <w:t>Kelola</w:t>
              </w:r>
              <w:proofErr w:type="spellEnd"/>
              <w:r>
                <w:t xml:space="preserve"> Kelas</w:t>
              </w:r>
            </w:ins>
          </w:p>
        </w:tc>
        <w:tc>
          <w:tcPr>
            <w:tcW w:w="4246" w:type="dxa"/>
          </w:tcPr>
          <w:p w14:paraId="48CD6464" w14:textId="59A397FB" w:rsidR="0086345F" w:rsidRDefault="00F430F8" w:rsidP="00264B25">
            <w:pPr>
              <w:rPr>
                <w:ins w:id="2620" w:author=" " w:date="2021-11-12T06:49:00Z"/>
              </w:rPr>
            </w:pPr>
            <w:proofErr w:type="spellStart"/>
            <w:ins w:id="2621"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2622" w:author=" " w:date="2021-11-12T07:02:00Z">
              <w:r>
                <w:t>as</w:t>
              </w:r>
            </w:ins>
            <w:proofErr w:type="spellEnd"/>
            <w:ins w:id="2623" w:author=" " w:date="2021-11-12T07:01:00Z">
              <w:r>
                <w:t>.</w:t>
              </w:r>
            </w:ins>
          </w:p>
        </w:tc>
      </w:tr>
    </w:tbl>
    <w:p w14:paraId="73C1DCE1" w14:textId="77777777" w:rsidR="00264B25" w:rsidRPr="00334B84" w:rsidRDefault="00264B25">
      <w:pPr>
        <w:pPrChange w:id="2624"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2625" w:author=" " w:date="2021-11-12T07:03:00Z"/>
          <w:lang w:val="en-US"/>
        </w:rPr>
      </w:pPr>
      <w:bookmarkStart w:id="2626" w:name="_Toc80034264"/>
      <w:bookmarkStart w:id="2627" w:name="_Toc83115764"/>
      <w:proofErr w:type="spellStart"/>
      <w:r>
        <w:rPr>
          <w:lang w:val="en-US"/>
        </w:rPr>
        <w:lastRenderedPageBreak/>
        <w:t>Kategori</w:t>
      </w:r>
      <w:proofErr w:type="spellEnd"/>
      <w:r>
        <w:rPr>
          <w:lang w:val="en-US"/>
        </w:rPr>
        <w:t xml:space="preserve"> Hasil </w:t>
      </w:r>
      <w:proofErr w:type="spellStart"/>
      <w:r>
        <w:rPr>
          <w:lang w:val="en-US"/>
        </w:rPr>
        <w:t>Pengujian</w:t>
      </w:r>
      <w:bookmarkEnd w:id="2626"/>
      <w:bookmarkEnd w:id="2627"/>
      <w:proofErr w:type="spellEnd"/>
    </w:p>
    <w:p w14:paraId="34566BCE" w14:textId="6B67955E" w:rsidR="00E401F9" w:rsidRDefault="00E401F9" w:rsidP="00E401F9">
      <w:pPr>
        <w:ind w:firstLine="426"/>
        <w:rPr>
          <w:ins w:id="2628" w:author=" " w:date="2021-11-12T07:03:00Z"/>
        </w:rPr>
      </w:pPr>
      <w:proofErr w:type="spellStart"/>
      <w:ins w:id="2629"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2630">
          <w:tblGrid>
            <w:gridCol w:w="1981"/>
            <w:gridCol w:w="1982"/>
            <w:gridCol w:w="1982"/>
            <w:gridCol w:w="1982"/>
          </w:tblGrid>
        </w:tblGridChange>
      </w:tblGrid>
      <w:tr w:rsidR="00E401F9" w14:paraId="2A72C966" w14:textId="77777777" w:rsidTr="00E401F9">
        <w:trPr>
          <w:ins w:id="2631" w:author=" " w:date="2021-11-12T07:03:00Z"/>
        </w:trPr>
        <w:tc>
          <w:tcPr>
            <w:tcW w:w="1981" w:type="dxa"/>
          </w:tcPr>
          <w:p w14:paraId="479DCEC8" w14:textId="0280FC12" w:rsidR="00E401F9" w:rsidRDefault="00E401F9">
            <w:pPr>
              <w:jc w:val="center"/>
              <w:rPr>
                <w:ins w:id="2632" w:author=" " w:date="2021-11-12T07:03:00Z"/>
              </w:rPr>
              <w:pPrChange w:id="2633" w:author=" " w:date="2021-11-12T07:04:00Z">
                <w:pPr/>
              </w:pPrChange>
            </w:pPr>
            <w:ins w:id="2634"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2635" w:author=" " w:date="2021-11-12T07:03:00Z"/>
              </w:rPr>
              <w:pPrChange w:id="2636" w:author=" " w:date="2021-11-12T07:04:00Z">
                <w:pPr/>
              </w:pPrChange>
            </w:pPr>
            <w:ins w:id="2637" w:author=" " w:date="2021-11-12T07:03:00Z">
              <w:r>
                <w:t xml:space="preserve">Nama </w:t>
              </w:r>
              <w:proofErr w:type="spellStart"/>
              <w:r>
                <w:t>Fitur</w:t>
              </w:r>
              <w:proofErr w:type="spellEnd"/>
            </w:ins>
          </w:p>
        </w:tc>
        <w:tc>
          <w:tcPr>
            <w:tcW w:w="1982" w:type="dxa"/>
          </w:tcPr>
          <w:p w14:paraId="41B1AF00" w14:textId="0D11BD59" w:rsidR="00E401F9" w:rsidRDefault="00E401F9">
            <w:pPr>
              <w:jc w:val="center"/>
              <w:rPr>
                <w:ins w:id="2638" w:author=" " w:date="2021-11-12T07:03:00Z"/>
              </w:rPr>
              <w:pPrChange w:id="2639" w:author=" " w:date="2021-11-12T07:04:00Z">
                <w:pPr/>
              </w:pPrChange>
            </w:pPr>
            <w:proofErr w:type="spellStart"/>
            <w:ins w:id="2640" w:author=" " w:date="2021-11-12T07:03:00Z">
              <w:r>
                <w:t>Kode</w:t>
              </w:r>
              <w:proofErr w:type="spellEnd"/>
              <w:r>
                <w:t xml:space="preserve"> Uji</w:t>
              </w:r>
            </w:ins>
          </w:p>
        </w:tc>
        <w:tc>
          <w:tcPr>
            <w:tcW w:w="1982" w:type="dxa"/>
          </w:tcPr>
          <w:p w14:paraId="58936ABD" w14:textId="3E678CE8" w:rsidR="00E401F9" w:rsidRDefault="00E401F9">
            <w:pPr>
              <w:jc w:val="center"/>
              <w:rPr>
                <w:ins w:id="2641" w:author=" " w:date="2021-11-12T07:03:00Z"/>
              </w:rPr>
              <w:pPrChange w:id="2642" w:author=" " w:date="2021-11-12T07:04:00Z">
                <w:pPr/>
              </w:pPrChange>
            </w:pPr>
            <w:proofErr w:type="spellStart"/>
            <w:ins w:id="2643" w:author=" " w:date="2021-11-12T07:03:00Z">
              <w:r>
                <w:t>Kasus</w:t>
              </w:r>
              <w:proofErr w:type="spellEnd"/>
              <w:r>
                <w:t xml:space="preserve"> U</w:t>
              </w:r>
            </w:ins>
            <w:ins w:id="2644" w:author=" " w:date="2021-11-12T07:04:00Z">
              <w:r>
                <w:t>ji</w:t>
              </w:r>
            </w:ins>
          </w:p>
        </w:tc>
      </w:tr>
      <w:tr w:rsidR="009127AA" w14:paraId="041554EC" w14:textId="77777777" w:rsidTr="009127AA">
        <w:tblPrEx>
          <w:tblW w:w="0" w:type="auto"/>
          <w:tblPrExChange w:id="2645" w:author=" " w:date="2021-11-12T07:09:00Z">
            <w:tblPrEx>
              <w:tblW w:w="0" w:type="auto"/>
            </w:tblPrEx>
          </w:tblPrExChange>
        </w:tblPrEx>
        <w:trPr>
          <w:ins w:id="2646" w:author=" " w:date="2021-11-12T07:03:00Z"/>
        </w:trPr>
        <w:tc>
          <w:tcPr>
            <w:tcW w:w="1981" w:type="dxa"/>
            <w:vMerge w:val="restart"/>
            <w:vAlign w:val="center"/>
            <w:tcPrChange w:id="2647" w:author=" " w:date="2021-11-12T07:09:00Z">
              <w:tcPr>
                <w:tcW w:w="1981" w:type="dxa"/>
                <w:vMerge w:val="restart"/>
              </w:tcPr>
            </w:tcPrChange>
          </w:tcPr>
          <w:p w14:paraId="10A527BF" w14:textId="1ED461F4" w:rsidR="009127AA" w:rsidRDefault="009127AA">
            <w:pPr>
              <w:jc w:val="center"/>
              <w:rPr>
                <w:ins w:id="2648" w:author=" " w:date="2021-11-12T07:03:00Z"/>
              </w:rPr>
              <w:pPrChange w:id="2649" w:author=" " w:date="2021-11-12T07:09:00Z">
                <w:pPr/>
              </w:pPrChange>
            </w:pPr>
            <w:proofErr w:type="spellStart"/>
            <w:ins w:id="2650" w:author=" " w:date="2021-11-12T07:04:00Z">
              <w:r>
                <w:t>Kelola</w:t>
              </w:r>
              <w:proofErr w:type="spellEnd"/>
              <w:r>
                <w:t xml:space="preserve"> </w:t>
              </w:r>
              <w:proofErr w:type="spellStart"/>
              <w:r>
                <w:t>Siswa</w:t>
              </w:r>
            </w:ins>
            <w:proofErr w:type="spellEnd"/>
          </w:p>
        </w:tc>
        <w:tc>
          <w:tcPr>
            <w:tcW w:w="1982" w:type="dxa"/>
            <w:tcPrChange w:id="2651" w:author=" " w:date="2021-11-12T07:09:00Z">
              <w:tcPr>
                <w:tcW w:w="1982" w:type="dxa"/>
              </w:tcPr>
            </w:tcPrChange>
          </w:tcPr>
          <w:p w14:paraId="2AF28E20" w14:textId="3C005693" w:rsidR="009127AA" w:rsidRDefault="009127AA" w:rsidP="00E401F9">
            <w:pPr>
              <w:rPr>
                <w:ins w:id="2652" w:author=" " w:date="2021-11-12T07:03:00Z"/>
              </w:rPr>
            </w:pPr>
            <w:proofErr w:type="spellStart"/>
            <w:ins w:id="2653" w:author=" " w:date="2021-11-12T07:07:00Z">
              <w:r>
                <w:t>Hapus</w:t>
              </w:r>
              <w:proofErr w:type="spellEnd"/>
              <w:r>
                <w:t xml:space="preserve"> </w:t>
              </w:r>
              <w:proofErr w:type="spellStart"/>
              <w:r>
                <w:t>Siswa</w:t>
              </w:r>
            </w:ins>
            <w:proofErr w:type="spellEnd"/>
          </w:p>
        </w:tc>
        <w:tc>
          <w:tcPr>
            <w:tcW w:w="1982" w:type="dxa"/>
            <w:tcPrChange w:id="2654" w:author=" " w:date="2021-11-12T07:09:00Z">
              <w:tcPr>
                <w:tcW w:w="1982" w:type="dxa"/>
              </w:tcPr>
            </w:tcPrChange>
          </w:tcPr>
          <w:p w14:paraId="36431CE5" w14:textId="77777777" w:rsidR="009127AA" w:rsidRDefault="009127AA" w:rsidP="00E401F9">
            <w:pPr>
              <w:rPr>
                <w:ins w:id="2655" w:author=" " w:date="2021-11-12T07:03:00Z"/>
              </w:rPr>
            </w:pPr>
          </w:p>
        </w:tc>
        <w:tc>
          <w:tcPr>
            <w:tcW w:w="1982" w:type="dxa"/>
            <w:tcPrChange w:id="2656" w:author=" " w:date="2021-11-12T07:09:00Z">
              <w:tcPr>
                <w:tcW w:w="1982" w:type="dxa"/>
              </w:tcPr>
            </w:tcPrChange>
          </w:tcPr>
          <w:p w14:paraId="47B84AAB" w14:textId="77777777" w:rsidR="009127AA" w:rsidRDefault="009127AA" w:rsidP="00E401F9">
            <w:pPr>
              <w:rPr>
                <w:ins w:id="2657" w:author=" " w:date="2021-11-12T07:03:00Z"/>
              </w:rPr>
            </w:pPr>
          </w:p>
        </w:tc>
      </w:tr>
      <w:tr w:rsidR="009127AA" w14:paraId="24B831D1" w14:textId="77777777" w:rsidTr="00E401F9">
        <w:trPr>
          <w:ins w:id="2658" w:author=" " w:date="2021-11-12T07:07:00Z"/>
        </w:trPr>
        <w:tc>
          <w:tcPr>
            <w:tcW w:w="1981" w:type="dxa"/>
            <w:vMerge/>
          </w:tcPr>
          <w:p w14:paraId="7DD128B5" w14:textId="77777777" w:rsidR="009127AA" w:rsidRDefault="009127AA" w:rsidP="009127AA">
            <w:pPr>
              <w:rPr>
                <w:ins w:id="2659" w:author=" " w:date="2021-11-12T07:07:00Z"/>
              </w:rPr>
            </w:pPr>
          </w:p>
        </w:tc>
        <w:tc>
          <w:tcPr>
            <w:tcW w:w="1982" w:type="dxa"/>
          </w:tcPr>
          <w:p w14:paraId="5C13B272" w14:textId="74062A7A" w:rsidR="009127AA" w:rsidRDefault="009127AA" w:rsidP="009127AA">
            <w:pPr>
              <w:rPr>
                <w:ins w:id="2660" w:author=" " w:date="2021-11-12T07:07:00Z"/>
              </w:rPr>
            </w:pPr>
            <w:ins w:id="2661" w:author=" " w:date="2021-11-12T07:07:00Z">
              <w:r>
                <w:t xml:space="preserve">Edit </w:t>
              </w:r>
              <w:proofErr w:type="spellStart"/>
              <w:r>
                <w:t>Siswa</w:t>
              </w:r>
              <w:proofErr w:type="spellEnd"/>
            </w:ins>
          </w:p>
        </w:tc>
        <w:tc>
          <w:tcPr>
            <w:tcW w:w="1982" w:type="dxa"/>
          </w:tcPr>
          <w:p w14:paraId="7AB1A1A4" w14:textId="77777777" w:rsidR="009127AA" w:rsidRDefault="009127AA" w:rsidP="009127AA">
            <w:pPr>
              <w:rPr>
                <w:ins w:id="2662" w:author=" " w:date="2021-11-12T07:07:00Z"/>
              </w:rPr>
            </w:pPr>
          </w:p>
        </w:tc>
        <w:tc>
          <w:tcPr>
            <w:tcW w:w="1982" w:type="dxa"/>
          </w:tcPr>
          <w:p w14:paraId="0B9315CE" w14:textId="77777777" w:rsidR="009127AA" w:rsidRDefault="009127AA" w:rsidP="009127AA">
            <w:pPr>
              <w:rPr>
                <w:ins w:id="2663" w:author=" " w:date="2021-11-12T07:07:00Z"/>
              </w:rPr>
            </w:pPr>
          </w:p>
        </w:tc>
      </w:tr>
      <w:tr w:rsidR="009127AA" w14:paraId="7A70021F" w14:textId="77777777" w:rsidTr="00E401F9">
        <w:trPr>
          <w:ins w:id="2664" w:author=" " w:date="2021-11-12T07:07:00Z"/>
        </w:trPr>
        <w:tc>
          <w:tcPr>
            <w:tcW w:w="1981" w:type="dxa"/>
            <w:vMerge/>
          </w:tcPr>
          <w:p w14:paraId="2E1D0DD6" w14:textId="77777777" w:rsidR="009127AA" w:rsidRDefault="009127AA" w:rsidP="009127AA">
            <w:pPr>
              <w:rPr>
                <w:ins w:id="2665" w:author=" " w:date="2021-11-12T07:07:00Z"/>
              </w:rPr>
            </w:pPr>
          </w:p>
        </w:tc>
        <w:tc>
          <w:tcPr>
            <w:tcW w:w="1982" w:type="dxa"/>
          </w:tcPr>
          <w:p w14:paraId="2BA889D5" w14:textId="79854639" w:rsidR="009127AA" w:rsidRDefault="009127AA" w:rsidP="009127AA">
            <w:pPr>
              <w:rPr>
                <w:ins w:id="2666" w:author=" " w:date="2021-11-12T07:07:00Z"/>
              </w:rPr>
            </w:pPr>
            <w:proofErr w:type="spellStart"/>
            <w:ins w:id="2667" w:author=" " w:date="2021-11-12T07:08:00Z">
              <w:r>
                <w:t>Tambah</w:t>
              </w:r>
            </w:ins>
            <w:proofErr w:type="spellEnd"/>
            <w:ins w:id="2668" w:author=" " w:date="2021-11-12T07:07:00Z">
              <w:r>
                <w:t xml:space="preserve"> </w:t>
              </w:r>
              <w:proofErr w:type="spellStart"/>
              <w:r>
                <w:t>Siswa</w:t>
              </w:r>
              <w:proofErr w:type="spellEnd"/>
            </w:ins>
          </w:p>
        </w:tc>
        <w:tc>
          <w:tcPr>
            <w:tcW w:w="1982" w:type="dxa"/>
          </w:tcPr>
          <w:p w14:paraId="7BBC87F7" w14:textId="77777777" w:rsidR="009127AA" w:rsidRDefault="009127AA" w:rsidP="009127AA">
            <w:pPr>
              <w:rPr>
                <w:ins w:id="2669" w:author=" " w:date="2021-11-12T07:07:00Z"/>
              </w:rPr>
            </w:pPr>
          </w:p>
        </w:tc>
        <w:tc>
          <w:tcPr>
            <w:tcW w:w="1982" w:type="dxa"/>
          </w:tcPr>
          <w:p w14:paraId="0AB91BE6" w14:textId="77777777" w:rsidR="009127AA" w:rsidRDefault="009127AA" w:rsidP="009127AA">
            <w:pPr>
              <w:rPr>
                <w:ins w:id="2670" w:author=" " w:date="2021-11-12T07:07:00Z"/>
              </w:rPr>
            </w:pPr>
          </w:p>
        </w:tc>
      </w:tr>
      <w:tr w:rsidR="009127AA" w14:paraId="4BA7C8C9" w14:textId="77777777" w:rsidTr="00E401F9">
        <w:trPr>
          <w:ins w:id="2671" w:author=" " w:date="2021-11-12T07:07:00Z"/>
        </w:trPr>
        <w:tc>
          <w:tcPr>
            <w:tcW w:w="1981" w:type="dxa"/>
            <w:vMerge/>
          </w:tcPr>
          <w:p w14:paraId="77E60922" w14:textId="77777777" w:rsidR="009127AA" w:rsidRDefault="009127AA" w:rsidP="009127AA">
            <w:pPr>
              <w:rPr>
                <w:ins w:id="2672" w:author=" " w:date="2021-11-12T07:07:00Z"/>
              </w:rPr>
            </w:pPr>
          </w:p>
        </w:tc>
        <w:tc>
          <w:tcPr>
            <w:tcW w:w="1982" w:type="dxa"/>
          </w:tcPr>
          <w:p w14:paraId="4EF945BA" w14:textId="5718A571" w:rsidR="009127AA" w:rsidRDefault="009127AA" w:rsidP="009127AA">
            <w:pPr>
              <w:rPr>
                <w:ins w:id="2673" w:author=" " w:date="2021-11-12T07:07:00Z"/>
              </w:rPr>
            </w:pPr>
            <w:proofErr w:type="spellStart"/>
            <w:ins w:id="2674" w:author=" " w:date="2021-11-12T07:08:00Z">
              <w:r>
                <w:t>Lihat</w:t>
              </w:r>
            </w:ins>
            <w:proofErr w:type="spellEnd"/>
            <w:ins w:id="2675" w:author=" " w:date="2021-11-12T07:07:00Z">
              <w:r>
                <w:t xml:space="preserve"> Data </w:t>
              </w:r>
              <w:proofErr w:type="spellStart"/>
              <w:r>
                <w:t>Siswa</w:t>
              </w:r>
              <w:proofErr w:type="spellEnd"/>
            </w:ins>
          </w:p>
        </w:tc>
        <w:tc>
          <w:tcPr>
            <w:tcW w:w="1982" w:type="dxa"/>
          </w:tcPr>
          <w:p w14:paraId="4BF4CB75" w14:textId="77777777" w:rsidR="009127AA" w:rsidRDefault="009127AA" w:rsidP="009127AA">
            <w:pPr>
              <w:rPr>
                <w:ins w:id="2676" w:author=" " w:date="2021-11-12T07:07:00Z"/>
              </w:rPr>
            </w:pPr>
          </w:p>
        </w:tc>
        <w:tc>
          <w:tcPr>
            <w:tcW w:w="1982" w:type="dxa"/>
          </w:tcPr>
          <w:p w14:paraId="092E2E02" w14:textId="77777777" w:rsidR="009127AA" w:rsidRDefault="009127AA" w:rsidP="009127AA">
            <w:pPr>
              <w:rPr>
                <w:ins w:id="2677" w:author=" " w:date="2021-11-12T07:07:00Z"/>
              </w:rPr>
            </w:pPr>
          </w:p>
        </w:tc>
      </w:tr>
      <w:tr w:rsidR="009127AA" w14:paraId="36522E8B" w14:textId="77777777" w:rsidTr="009127AA">
        <w:tblPrEx>
          <w:tblW w:w="0" w:type="auto"/>
          <w:tblPrExChange w:id="2678" w:author=" " w:date="2021-11-12T07:09:00Z">
            <w:tblPrEx>
              <w:tblW w:w="0" w:type="auto"/>
            </w:tblPrEx>
          </w:tblPrExChange>
        </w:tblPrEx>
        <w:trPr>
          <w:ins w:id="2679" w:author=" " w:date="2021-11-12T07:03:00Z"/>
        </w:trPr>
        <w:tc>
          <w:tcPr>
            <w:tcW w:w="1981" w:type="dxa"/>
            <w:vMerge w:val="restart"/>
            <w:vAlign w:val="center"/>
            <w:tcPrChange w:id="2680" w:author=" " w:date="2021-11-12T07:09:00Z">
              <w:tcPr>
                <w:tcW w:w="1981" w:type="dxa"/>
                <w:vMerge w:val="restart"/>
              </w:tcPr>
            </w:tcPrChange>
          </w:tcPr>
          <w:p w14:paraId="41678A32" w14:textId="54BE93B3" w:rsidR="009127AA" w:rsidRDefault="009127AA">
            <w:pPr>
              <w:jc w:val="center"/>
              <w:rPr>
                <w:ins w:id="2681" w:author=" " w:date="2021-11-12T07:03:00Z"/>
              </w:rPr>
              <w:pPrChange w:id="2682" w:author=" " w:date="2021-11-12T07:09:00Z">
                <w:pPr/>
              </w:pPrChange>
            </w:pPr>
            <w:proofErr w:type="spellStart"/>
            <w:ins w:id="2683" w:author=" " w:date="2021-11-12T07:04:00Z">
              <w:r>
                <w:t>Kelola</w:t>
              </w:r>
              <w:proofErr w:type="spellEnd"/>
              <w:r>
                <w:t xml:space="preserve"> </w:t>
              </w:r>
              <w:proofErr w:type="spellStart"/>
              <w:r>
                <w:t>Absen</w:t>
              </w:r>
            </w:ins>
            <w:proofErr w:type="spellEnd"/>
          </w:p>
        </w:tc>
        <w:tc>
          <w:tcPr>
            <w:tcW w:w="1982" w:type="dxa"/>
            <w:tcPrChange w:id="2684" w:author=" " w:date="2021-11-12T07:09:00Z">
              <w:tcPr>
                <w:tcW w:w="1982" w:type="dxa"/>
              </w:tcPr>
            </w:tcPrChange>
          </w:tcPr>
          <w:p w14:paraId="3C2D7D4D" w14:textId="55D2D56B" w:rsidR="009127AA" w:rsidRDefault="009127AA" w:rsidP="009127AA">
            <w:pPr>
              <w:rPr>
                <w:ins w:id="2685" w:author=" " w:date="2021-11-12T07:03:00Z"/>
              </w:rPr>
            </w:pPr>
            <w:proofErr w:type="spellStart"/>
            <w:ins w:id="2686" w:author=" " w:date="2021-11-12T07:09:00Z">
              <w:r>
                <w:t>Hapus</w:t>
              </w:r>
              <w:proofErr w:type="spellEnd"/>
              <w:r>
                <w:t xml:space="preserve"> </w:t>
              </w:r>
            </w:ins>
            <w:proofErr w:type="spellStart"/>
            <w:ins w:id="2687" w:author=" " w:date="2021-11-12T07:10:00Z">
              <w:r>
                <w:t>Absen</w:t>
              </w:r>
            </w:ins>
            <w:proofErr w:type="spellEnd"/>
          </w:p>
        </w:tc>
        <w:tc>
          <w:tcPr>
            <w:tcW w:w="1982" w:type="dxa"/>
            <w:tcPrChange w:id="2688" w:author=" " w:date="2021-11-12T07:09:00Z">
              <w:tcPr>
                <w:tcW w:w="1982" w:type="dxa"/>
              </w:tcPr>
            </w:tcPrChange>
          </w:tcPr>
          <w:p w14:paraId="382CC458" w14:textId="77777777" w:rsidR="009127AA" w:rsidRDefault="009127AA" w:rsidP="009127AA">
            <w:pPr>
              <w:rPr>
                <w:ins w:id="2689" w:author=" " w:date="2021-11-12T07:03:00Z"/>
              </w:rPr>
            </w:pPr>
          </w:p>
        </w:tc>
        <w:tc>
          <w:tcPr>
            <w:tcW w:w="1982" w:type="dxa"/>
            <w:tcPrChange w:id="2690" w:author=" " w:date="2021-11-12T07:09:00Z">
              <w:tcPr>
                <w:tcW w:w="1982" w:type="dxa"/>
              </w:tcPr>
            </w:tcPrChange>
          </w:tcPr>
          <w:p w14:paraId="287547DA" w14:textId="77777777" w:rsidR="009127AA" w:rsidRDefault="009127AA" w:rsidP="009127AA">
            <w:pPr>
              <w:rPr>
                <w:ins w:id="2691" w:author=" " w:date="2021-11-12T07:03:00Z"/>
              </w:rPr>
            </w:pPr>
          </w:p>
        </w:tc>
      </w:tr>
      <w:tr w:rsidR="009127AA" w14:paraId="79C2EE1C" w14:textId="77777777" w:rsidTr="00E401F9">
        <w:trPr>
          <w:ins w:id="2692" w:author=" " w:date="2021-11-12T07:08:00Z"/>
        </w:trPr>
        <w:tc>
          <w:tcPr>
            <w:tcW w:w="1981" w:type="dxa"/>
            <w:vMerge/>
          </w:tcPr>
          <w:p w14:paraId="07E42B25" w14:textId="77777777" w:rsidR="009127AA" w:rsidRDefault="009127AA" w:rsidP="009127AA">
            <w:pPr>
              <w:rPr>
                <w:ins w:id="2693" w:author=" " w:date="2021-11-12T07:08:00Z"/>
              </w:rPr>
            </w:pPr>
          </w:p>
        </w:tc>
        <w:tc>
          <w:tcPr>
            <w:tcW w:w="1982" w:type="dxa"/>
          </w:tcPr>
          <w:p w14:paraId="5757F179" w14:textId="31A37E4F" w:rsidR="009127AA" w:rsidRDefault="009127AA" w:rsidP="009127AA">
            <w:pPr>
              <w:rPr>
                <w:ins w:id="2694" w:author=" " w:date="2021-11-12T07:08:00Z"/>
              </w:rPr>
            </w:pPr>
            <w:ins w:id="2695" w:author=" " w:date="2021-11-12T07:09:00Z">
              <w:r>
                <w:t xml:space="preserve">Edit </w:t>
              </w:r>
            </w:ins>
            <w:proofErr w:type="spellStart"/>
            <w:ins w:id="2696" w:author=" " w:date="2021-11-12T07:10:00Z">
              <w:r w:rsidR="00EB521B">
                <w:t>Absen</w:t>
              </w:r>
            </w:ins>
            <w:proofErr w:type="spellEnd"/>
          </w:p>
        </w:tc>
        <w:tc>
          <w:tcPr>
            <w:tcW w:w="1982" w:type="dxa"/>
          </w:tcPr>
          <w:p w14:paraId="63D79049" w14:textId="77777777" w:rsidR="009127AA" w:rsidRDefault="009127AA" w:rsidP="009127AA">
            <w:pPr>
              <w:rPr>
                <w:ins w:id="2697" w:author=" " w:date="2021-11-12T07:08:00Z"/>
              </w:rPr>
            </w:pPr>
          </w:p>
        </w:tc>
        <w:tc>
          <w:tcPr>
            <w:tcW w:w="1982" w:type="dxa"/>
          </w:tcPr>
          <w:p w14:paraId="5FC73ED9" w14:textId="77777777" w:rsidR="009127AA" w:rsidRDefault="009127AA" w:rsidP="009127AA">
            <w:pPr>
              <w:rPr>
                <w:ins w:id="2698" w:author=" " w:date="2021-11-12T07:08:00Z"/>
              </w:rPr>
            </w:pPr>
          </w:p>
        </w:tc>
      </w:tr>
      <w:tr w:rsidR="009127AA" w14:paraId="70857471" w14:textId="77777777" w:rsidTr="00E401F9">
        <w:trPr>
          <w:ins w:id="2699" w:author=" " w:date="2021-11-12T07:08:00Z"/>
        </w:trPr>
        <w:tc>
          <w:tcPr>
            <w:tcW w:w="1981" w:type="dxa"/>
            <w:vMerge/>
          </w:tcPr>
          <w:p w14:paraId="1CC00CF2" w14:textId="77777777" w:rsidR="009127AA" w:rsidRDefault="009127AA" w:rsidP="009127AA">
            <w:pPr>
              <w:rPr>
                <w:ins w:id="2700" w:author=" " w:date="2021-11-12T07:08:00Z"/>
              </w:rPr>
            </w:pPr>
          </w:p>
        </w:tc>
        <w:tc>
          <w:tcPr>
            <w:tcW w:w="1982" w:type="dxa"/>
          </w:tcPr>
          <w:p w14:paraId="0EBD5065" w14:textId="683171E4" w:rsidR="009127AA" w:rsidRDefault="009127AA" w:rsidP="009127AA">
            <w:pPr>
              <w:rPr>
                <w:ins w:id="2701" w:author=" " w:date="2021-11-12T07:08:00Z"/>
              </w:rPr>
            </w:pPr>
            <w:proofErr w:type="spellStart"/>
            <w:ins w:id="2702" w:author=" " w:date="2021-11-12T07:09:00Z">
              <w:r>
                <w:t>Tambah</w:t>
              </w:r>
              <w:proofErr w:type="spellEnd"/>
              <w:r>
                <w:t xml:space="preserve"> </w:t>
              </w:r>
            </w:ins>
            <w:proofErr w:type="spellStart"/>
            <w:ins w:id="2703" w:author=" " w:date="2021-11-12T07:10:00Z">
              <w:r w:rsidR="00EB521B">
                <w:t>Absen</w:t>
              </w:r>
            </w:ins>
            <w:proofErr w:type="spellEnd"/>
          </w:p>
        </w:tc>
        <w:tc>
          <w:tcPr>
            <w:tcW w:w="1982" w:type="dxa"/>
          </w:tcPr>
          <w:p w14:paraId="0FC1FA2D" w14:textId="77777777" w:rsidR="009127AA" w:rsidRDefault="009127AA" w:rsidP="009127AA">
            <w:pPr>
              <w:rPr>
                <w:ins w:id="2704" w:author=" " w:date="2021-11-12T07:08:00Z"/>
              </w:rPr>
            </w:pPr>
          </w:p>
        </w:tc>
        <w:tc>
          <w:tcPr>
            <w:tcW w:w="1982" w:type="dxa"/>
          </w:tcPr>
          <w:p w14:paraId="1FA74EC4" w14:textId="77777777" w:rsidR="009127AA" w:rsidRDefault="009127AA" w:rsidP="009127AA">
            <w:pPr>
              <w:rPr>
                <w:ins w:id="2705" w:author=" " w:date="2021-11-12T07:08:00Z"/>
              </w:rPr>
            </w:pPr>
          </w:p>
        </w:tc>
      </w:tr>
      <w:tr w:rsidR="009127AA" w14:paraId="0EE72A75" w14:textId="77777777" w:rsidTr="00E401F9">
        <w:trPr>
          <w:ins w:id="2706" w:author=" " w:date="2021-11-12T07:08:00Z"/>
        </w:trPr>
        <w:tc>
          <w:tcPr>
            <w:tcW w:w="1981" w:type="dxa"/>
            <w:vMerge/>
          </w:tcPr>
          <w:p w14:paraId="71F4E673" w14:textId="77777777" w:rsidR="009127AA" w:rsidRDefault="009127AA" w:rsidP="009127AA">
            <w:pPr>
              <w:rPr>
                <w:ins w:id="2707" w:author=" " w:date="2021-11-12T07:08:00Z"/>
              </w:rPr>
            </w:pPr>
          </w:p>
        </w:tc>
        <w:tc>
          <w:tcPr>
            <w:tcW w:w="1982" w:type="dxa"/>
          </w:tcPr>
          <w:p w14:paraId="5B39B081" w14:textId="4BEB25D3" w:rsidR="009127AA" w:rsidRDefault="009127AA" w:rsidP="009127AA">
            <w:pPr>
              <w:rPr>
                <w:ins w:id="2708" w:author=" " w:date="2021-11-12T07:08:00Z"/>
              </w:rPr>
            </w:pPr>
            <w:proofErr w:type="spellStart"/>
            <w:ins w:id="2709" w:author=" " w:date="2021-11-12T07:09:00Z">
              <w:r>
                <w:t>Lihat</w:t>
              </w:r>
              <w:proofErr w:type="spellEnd"/>
              <w:r>
                <w:t xml:space="preserve"> </w:t>
              </w:r>
            </w:ins>
            <w:proofErr w:type="spellStart"/>
            <w:ins w:id="2710" w:author=" " w:date="2021-11-12T07:10:00Z">
              <w:r w:rsidR="00EB521B">
                <w:t>Absen</w:t>
              </w:r>
            </w:ins>
            <w:proofErr w:type="spellEnd"/>
          </w:p>
        </w:tc>
        <w:tc>
          <w:tcPr>
            <w:tcW w:w="1982" w:type="dxa"/>
          </w:tcPr>
          <w:p w14:paraId="4F351FE7" w14:textId="77777777" w:rsidR="009127AA" w:rsidRDefault="009127AA" w:rsidP="009127AA">
            <w:pPr>
              <w:rPr>
                <w:ins w:id="2711" w:author=" " w:date="2021-11-12T07:08:00Z"/>
              </w:rPr>
            </w:pPr>
          </w:p>
        </w:tc>
        <w:tc>
          <w:tcPr>
            <w:tcW w:w="1982" w:type="dxa"/>
          </w:tcPr>
          <w:p w14:paraId="4415AEFE" w14:textId="77777777" w:rsidR="009127AA" w:rsidRDefault="009127AA" w:rsidP="009127AA">
            <w:pPr>
              <w:rPr>
                <w:ins w:id="2712" w:author=" " w:date="2021-11-12T07:08:00Z"/>
              </w:rPr>
            </w:pPr>
          </w:p>
        </w:tc>
      </w:tr>
      <w:tr w:rsidR="00EB521B" w14:paraId="5EE5D628" w14:textId="77777777" w:rsidTr="00EB521B">
        <w:tblPrEx>
          <w:tblW w:w="0" w:type="auto"/>
          <w:tblPrExChange w:id="2713" w:author=" " w:date="2021-11-12T07:10:00Z">
            <w:tblPrEx>
              <w:tblW w:w="0" w:type="auto"/>
            </w:tblPrEx>
          </w:tblPrExChange>
        </w:tblPrEx>
        <w:trPr>
          <w:ins w:id="2714" w:author=" " w:date="2021-11-12T07:03:00Z"/>
        </w:trPr>
        <w:tc>
          <w:tcPr>
            <w:tcW w:w="1981" w:type="dxa"/>
            <w:vMerge w:val="restart"/>
            <w:vAlign w:val="center"/>
            <w:tcPrChange w:id="2715" w:author=" " w:date="2021-11-12T07:10:00Z">
              <w:tcPr>
                <w:tcW w:w="1981" w:type="dxa"/>
                <w:vMerge w:val="restart"/>
              </w:tcPr>
            </w:tcPrChange>
          </w:tcPr>
          <w:p w14:paraId="09D054C1" w14:textId="2E350D80" w:rsidR="00EB521B" w:rsidRDefault="00EB521B">
            <w:pPr>
              <w:jc w:val="center"/>
              <w:rPr>
                <w:ins w:id="2716" w:author=" " w:date="2021-11-12T07:03:00Z"/>
              </w:rPr>
              <w:pPrChange w:id="2717" w:author=" " w:date="2021-11-12T07:10:00Z">
                <w:pPr/>
              </w:pPrChange>
            </w:pPr>
            <w:proofErr w:type="spellStart"/>
            <w:ins w:id="2718" w:author=" " w:date="2021-11-12T07:04:00Z">
              <w:r>
                <w:t>Kelola</w:t>
              </w:r>
              <w:proofErr w:type="spellEnd"/>
              <w:r>
                <w:t xml:space="preserve"> Guru</w:t>
              </w:r>
            </w:ins>
          </w:p>
        </w:tc>
        <w:tc>
          <w:tcPr>
            <w:tcW w:w="1982" w:type="dxa"/>
            <w:tcPrChange w:id="2719" w:author=" " w:date="2021-11-12T07:10:00Z">
              <w:tcPr>
                <w:tcW w:w="1982" w:type="dxa"/>
              </w:tcPr>
            </w:tcPrChange>
          </w:tcPr>
          <w:p w14:paraId="185023D1" w14:textId="1E64BB6F" w:rsidR="00EB521B" w:rsidRDefault="00CA3FEE" w:rsidP="009127AA">
            <w:pPr>
              <w:rPr>
                <w:ins w:id="2720" w:author=" " w:date="2021-11-12T07:03:00Z"/>
              </w:rPr>
            </w:pPr>
            <w:proofErr w:type="spellStart"/>
            <w:ins w:id="2721" w:author=" " w:date="2021-11-12T07:25:00Z">
              <w:r>
                <w:t>Hapus</w:t>
              </w:r>
              <w:proofErr w:type="spellEnd"/>
              <w:r>
                <w:t xml:space="preserve"> Guru</w:t>
              </w:r>
            </w:ins>
          </w:p>
        </w:tc>
        <w:tc>
          <w:tcPr>
            <w:tcW w:w="1982" w:type="dxa"/>
            <w:tcPrChange w:id="2722" w:author=" " w:date="2021-11-12T07:10:00Z">
              <w:tcPr>
                <w:tcW w:w="1982" w:type="dxa"/>
              </w:tcPr>
            </w:tcPrChange>
          </w:tcPr>
          <w:p w14:paraId="557AC923" w14:textId="77777777" w:rsidR="00EB521B" w:rsidRDefault="00EB521B" w:rsidP="009127AA">
            <w:pPr>
              <w:rPr>
                <w:ins w:id="2723" w:author=" " w:date="2021-11-12T07:03:00Z"/>
              </w:rPr>
            </w:pPr>
          </w:p>
        </w:tc>
        <w:tc>
          <w:tcPr>
            <w:tcW w:w="1982" w:type="dxa"/>
            <w:tcPrChange w:id="2724" w:author=" " w:date="2021-11-12T07:10:00Z">
              <w:tcPr>
                <w:tcW w:w="1982" w:type="dxa"/>
              </w:tcPr>
            </w:tcPrChange>
          </w:tcPr>
          <w:p w14:paraId="6283371A" w14:textId="77777777" w:rsidR="00EB521B" w:rsidRDefault="00EB521B" w:rsidP="009127AA">
            <w:pPr>
              <w:rPr>
                <w:ins w:id="2725" w:author=" " w:date="2021-11-12T07:03:00Z"/>
              </w:rPr>
            </w:pPr>
          </w:p>
        </w:tc>
      </w:tr>
      <w:tr w:rsidR="00EB521B" w14:paraId="69D4FF90" w14:textId="77777777" w:rsidTr="00E401F9">
        <w:trPr>
          <w:ins w:id="2726" w:author=" " w:date="2021-11-12T07:10:00Z"/>
        </w:trPr>
        <w:tc>
          <w:tcPr>
            <w:tcW w:w="1981" w:type="dxa"/>
            <w:vMerge/>
          </w:tcPr>
          <w:p w14:paraId="230FCB55" w14:textId="77777777" w:rsidR="00EB521B" w:rsidRDefault="00EB521B" w:rsidP="009127AA">
            <w:pPr>
              <w:rPr>
                <w:ins w:id="2727" w:author=" " w:date="2021-11-12T07:10:00Z"/>
              </w:rPr>
            </w:pPr>
          </w:p>
        </w:tc>
        <w:tc>
          <w:tcPr>
            <w:tcW w:w="1982" w:type="dxa"/>
          </w:tcPr>
          <w:p w14:paraId="2FF82F0E" w14:textId="39E7FE6E" w:rsidR="00EB521B" w:rsidRDefault="00CA3FEE" w:rsidP="009127AA">
            <w:pPr>
              <w:rPr>
                <w:ins w:id="2728" w:author=" " w:date="2021-11-12T07:10:00Z"/>
              </w:rPr>
            </w:pPr>
            <w:ins w:id="2729" w:author=" " w:date="2021-11-12T07:25:00Z">
              <w:r>
                <w:t>Edit Guru</w:t>
              </w:r>
            </w:ins>
          </w:p>
        </w:tc>
        <w:tc>
          <w:tcPr>
            <w:tcW w:w="1982" w:type="dxa"/>
          </w:tcPr>
          <w:p w14:paraId="5F32083F" w14:textId="77777777" w:rsidR="00EB521B" w:rsidRDefault="00EB521B" w:rsidP="009127AA">
            <w:pPr>
              <w:rPr>
                <w:ins w:id="2730" w:author=" " w:date="2021-11-12T07:10:00Z"/>
              </w:rPr>
            </w:pPr>
          </w:p>
        </w:tc>
        <w:tc>
          <w:tcPr>
            <w:tcW w:w="1982" w:type="dxa"/>
          </w:tcPr>
          <w:p w14:paraId="1D7342C3" w14:textId="77777777" w:rsidR="00EB521B" w:rsidRDefault="00EB521B" w:rsidP="009127AA">
            <w:pPr>
              <w:rPr>
                <w:ins w:id="2731" w:author=" " w:date="2021-11-12T07:10:00Z"/>
              </w:rPr>
            </w:pPr>
          </w:p>
        </w:tc>
      </w:tr>
      <w:tr w:rsidR="00EB521B" w14:paraId="1A897314" w14:textId="77777777" w:rsidTr="00E401F9">
        <w:trPr>
          <w:ins w:id="2732" w:author=" " w:date="2021-11-12T07:10:00Z"/>
        </w:trPr>
        <w:tc>
          <w:tcPr>
            <w:tcW w:w="1981" w:type="dxa"/>
            <w:vMerge/>
          </w:tcPr>
          <w:p w14:paraId="2B206311" w14:textId="77777777" w:rsidR="00EB521B" w:rsidRDefault="00EB521B" w:rsidP="009127AA">
            <w:pPr>
              <w:rPr>
                <w:ins w:id="2733" w:author=" " w:date="2021-11-12T07:10:00Z"/>
              </w:rPr>
            </w:pPr>
          </w:p>
        </w:tc>
        <w:tc>
          <w:tcPr>
            <w:tcW w:w="1982" w:type="dxa"/>
          </w:tcPr>
          <w:p w14:paraId="148541D2" w14:textId="4A0FB19D" w:rsidR="00EB521B" w:rsidRDefault="00CA3FEE" w:rsidP="009127AA">
            <w:pPr>
              <w:rPr>
                <w:ins w:id="2734" w:author=" " w:date="2021-11-12T07:10:00Z"/>
              </w:rPr>
            </w:pPr>
            <w:proofErr w:type="spellStart"/>
            <w:ins w:id="2735" w:author=" " w:date="2021-11-12T07:24:00Z">
              <w:r>
                <w:t>Tambah</w:t>
              </w:r>
              <w:proofErr w:type="spellEnd"/>
              <w:r>
                <w:t xml:space="preserve"> Guru </w:t>
              </w:r>
            </w:ins>
          </w:p>
        </w:tc>
        <w:tc>
          <w:tcPr>
            <w:tcW w:w="1982" w:type="dxa"/>
          </w:tcPr>
          <w:p w14:paraId="573AC312" w14:textId="77777777" w:rsidR="00EB521B" w:rsidRDefault="00EB521B" w:rsidP="009127AA">
            <w:pPr>
              <w:rPr>
                <w:ins w:id="2736" w:author=" " w:date="2021-11-12T07:10:00Z"/>
              </w:rPr>
            </w:pPr>
          </w:p>
        </w:tc>
        <w:tc>
          <w:tcPr>
            <w:tcW w:w="1982" w:type="dxa"/>
          </w:tcPr>
          <w:p w14:paraId="045A62B5" w14:textId="77777777" w:rsidR="00EB521B" w:rsidRDefault="00EB521B" w:rsidP="009127AA">
            <w:pPr>
              <w:rPr>
                <w:ins w:id="2737" w:author=" " w:date="2021-11-12T07:10:00Z"/>
              </w:rPr>
            </w:pPr>
          </w:p>
        </w:tc>
      </w:tr>
      <w:tr w:rsidR="00EB521B" w14:paraId="7C85AC0A" w14:textId="77777777" w:rsidTr="00E401F9">
        <w:trPr>
          <w:ins w:id="2738" w:author=" " w:date="2021-11-12T07:10:00Z"/>
        </w:trPr>
        <w:tc>
          <w:tcPr>
            <w:tcW w:w="1981" w:type="dxa"/>
            <w:vMerge/>
          </w:tcPr>
          <w:p w14:paraId="4DFABB9C" w14:textId="77777777" w:rsidR="00EB521B" w:rsidRDefault="00EB521B" w:rsidP="009127AA">
            <w:pPr>
              <w:rPr>
                <w:ins w:id="2739" w:author=" " w:date="2021-11-12T07:10:00Z"/>
              </w:rPr>
            </w:pPr>
          </w:p>
        </w:tc>
        <w:tc>
          <w:tcPr>
            <w:tcW w:w="1982" w:type="dxa"/>
          </w:tcPr>
          <w:p w14:paraId="26FC20F9" w14:textId="1D8A2D5D" w:rsidR="00EB521B" w:rsidRDefault="00CA3FEE" w:rsidP="009127AA">
            <w:pPr>
              <w:rPr>
                <w:ins w:id="2740" w:author=" " w:date="2021-11-12T07:10:00Z"/>
              </w:rPr>
            </w:pPr>
            <w:proofErr w:type="spellStart"/>
            <w:ins w:id="2741" w:author=" " w:date="2021-11-12T07:25:00Z">
              <w:r>
                <w:t>Lihat</w:t>
              </w:r>
              <w:proofErr w:type="spellEnd"/>
              <w:r>
                <w:t xml:space="preserve"> Guru</w:t>
              </w:r>
            </w:ins>
          </w:p>
        </w:tc>
        <w:tc>
          <w:tcPr>
            <w:tcW w:w="1982" w:type="dxa"/>
          </w:tcPr>
          <w:p w14:paraId="3189A702" w14:textId="77777777" w:rsidR="00EB521B" w:rsidRDefault="00EB521B" w:rsidP="009127AA">
            <w:pPr>
              <w:rPr>
                <w:ins w:id="2742" w:author=" " w:date="2021-11-12T07:10:00Z"/>
              </w:rPr>
            </w:pPr>
          </w:p>
        </w:tc>
        <w:tc>
          <w:tcPr>
            <w:tcW w:w="1982" w:type="dxa"/>
          </w:tcPr>
          <w:p w14:paraId="08D8B433" w14:textId="77777777" w:rsidR="00EB521B" w:rsidRDefault="00EB521B" w:rsidP="009127AA">
            <w:pPr>
              <w:rPr>
                <w:ins w:id="2743" w:author=" " w:date="2021-11-12T07:10:00Z"/>
              </w:rPr>
            </w:pPr>
          </w:p>
        </w:tc>
      </w:tr>
      <w:tr w:rsidR="00EB521B" w14:paraId="480E3FDB" w14:textId="77777777" w:rsidTr="00EB521B">
        <w:tblPrEx>
          <w:tblW w:w="0" w:type="auto"/>
          <w:tblPrExChange w:id="2744" w:author=" " w:date="2021-11-12T07:11:00Z">
            <w:tblPrEx>
              <w:tblW w:w="0" w:type="auto"/>
            </w:tblPrEx>
          </w:tblPrExChange>
        </w:tblPrEx>
        <w:trPr>
          <w:ins w:id="2745" w:author=" " w:date="2021-11-12T07:03:00Z"/>
        </w:trPr>
        <w:tc>
          <w:tcPr>
            <w:tcW w:w="1981" w:type="dxa"/>
            <w:vMerge w:val="restart"/>
            <w:vAlign w:val="center"/>
            <w:tcPrChange w:id="2746" w:author=" " w:date="2021-11-12T07:11:00Z">
              <w:tcPr>
                <w:tcW w:w="1981" w:type="dxa"/>
                <w:vMerge w:val="restart"/>
              </w:tcPr>
            </w:tcPrChange>
          </w:tcPr>
          <w:p w14:paraId="3255A415" w14:textId="4453A850" w:rsidR="00EB521B" w:rsidRDefault="00EB521B">
            <w:pPr>
              <w:jc w:val="center"/>
              <w:rPr>
                <w:ins w:id="2747" w:author=" " w:date="2021-11-12T07:03:00Z"/>
              </w:rPr>
              <w:pPrChange w:id="2748" w:author=" " w:date="2021-11-12T07:11:00Z">
                <w:pPr/>
              </w:pPrChange>
            </w:pPr>
            <w:proofErr w:type="spellStart"/>
            <w:ins w:id="2749" w:author=" " w:date="2021-11-12T07:04:00Z">
              <w:r>
                <w:t>Kelola</w:t>
              </w:r>
              <w:proofErr w:type="spellEnd"/>
              <w:r>
                <w:t xml:space="preserve"> </w:t>
              </w:r>
              <w:proofErr w:type="spellStart"/>
              <w:r>
                <w:t>Walikelas</w:t>
              </w:r>
            </w:ins>
            <w:proofErr w:type="spellEnd"/>
          </w:p>
        </w:tc>
        <w:tc>
          <w:tcPr>
            <w:tcW w:w="1982" w:type="dxa"/>
            <w:tcPrChange w:id="2750" w:author=" " w:date="2021-11-12T07:11:00Z">
              <w:tcPr>
                <w:tcW w:w="1982" w:type="dxa"/>
              </w:tcPr>
            </w:tcPrChange>
          </w:tcPr>
          <w:p w14:paraId="1A849485" w14:textId="6BE1F551" w:rsidR="00EB521B" w:rsidRDefault="00CA3FEE" w:rsidP="009127AA">
            <w:pPr>
              <w:rPr>
                <w:ins w:id="2751" w:author=" " w:date="2021-11-12T07:03:00Z"/>
              </w:rPr>
            </w:pPr>
            <w:proofErr w:type="spellStart"/>
            <w:ins w:id="2752" w:author=" " w:date="2021-11-12T07:25:00Z">
              <w:r>
                <w:t>Hapus</w:t>
              </w:r>
              <w:proofErr w:type="spellEnd"/>
              <w:r>
                <w:t xml:space="preserve"> </w:t>
              </w:r>
            </w:ins>
            <w:proofErr w:type="spellStart"/>
            <w:ins w:id="2753" w:author=" " w:date="2021-11-12T07:26:00Z">
              <w:r>
                <w:t>Walikelas</w:t>
              </w:r>
            </w:ins>
            <w:proofErr w:type="spellEnd"/>
          </w:p>
        </w:tc>
        <w:tc>
          <w:tcPr>
            <w:tcW w:w="1982" w:type="dxa"/>
            <w:tcPrChange w:id="2754" w:author=" " w:date="2021-11-12T07:11:00Z">
              <w:tcPr>
                <w:tcW w:w="1982" w:type="dxa"/>
              </w:tcPr>
            </w:tcPrChange>
          </w:tcPr>
          <w:p w14:paraId="6B427274" w14:textId="77777777" w:rsidR="00EB521B" w:rsidRDefault="00EB521B" w:rsidP="009127AA">
            <w:pPr>
              <w:rPr>
                <w:ins w:id="2755" w:author=" " w:date="2021-11-12T07:03:00Z"/>
              </w:rPr>
            </w:pPr>
          </w:p>
        </w:tc>
        <w:tc>
          <w:tcPr>
            <w:tcW w:w="1982" w:type="dxa"/>
            <w:tcPrChange w:id="2756" w:author=" " w:date="2021-11-12T07:11:00Z">
              <w:tcPr>
                <w:tcW w:w="1982" w:type="dxa"/>
              </w:tcPr>
            </w:tcPrChange>
          </w:tcPr>
          <w:p w14:paraId="6F2DB88F" w14:textId="77777777" w:rsidR="00EB521B" w:rsidRDefault="00EB521B" w:rsidP="009127AA">
            <w:pPr>
              <w:rPr>
                <w:ins w:id="2757" w:author=" " w:date="2021-11-12T07:03:00Z"/>
              </w:rPr>
            </w:pPr>
          </w:p>
        </w:tc>
      </w:tr>
      <w:tr w:rsidR="00E0612A" w14:paraId="5439AE73" w14:textId="77777777" w:rsidTr="00E401F9">
        <w:trPr>
          <w:ins w:id="2758" w:author=" " w:date="2021-11-12T07:10:00Z"/>
        </w:trPr>
        <w:tc>
          <w:tcPr>
            <w:tcW w:w="1981" w:type="dxa"/>
            <w:vMerge/>
          </w:tcPr>
          <w:p w14:paraId="66CE61E9" w14:textId="77777777" w:rsidR="00E0612A" w:rsidRDefault="00E0612A" w:rsidP="00E0612A">
            <w:pPr>
              <w:rPr>
                <w:ins w:id="2759" w:author=" " w:date="2021-11-12T07:10:00Z"/>
              </w:rPr>
            </w:pPr>
          </w:p>
        </w:tc>
        <w:tc>
          <w:tcPr>
            <w:tcW w:w="1982" w:type="dxa"/>
          </w:tcPr>
          <w:p w14:paraId="168F1D5C" w14:textId="7FF45888" w:rsidR="00E0612A" w:rsidRDefault="00E0612A" w:rsidP="00E0612A">
            <w:pPr>
              <w:rPr>
                <w:ins w:id="2760" w:author=" " w:date="2021-11-12T07:10:00Z"/>
              </w:rPr>
            </w:pPr>
            <w:ins w:id="2761"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2762" w:author=" " w:date="2021-11-12T07:10:00Z"/>
              </w:rPr>
            </w:pPr>
          </w:p>
        </w:tc>
        <w:tc>
          <w:tcPr>
            <w:tcW w:w="1982" w:type="dxa"/>
          </w:tcPr>
          <w:p w14:paraId="660B228F" w14:textId="77777777" w:rsidR="00E0612A" w:rsidRDefault="00E0612A" w:rsidP="00E0612A">
            <w:pPr>
              <w:rPr>
                <w:ins w:id="2763" w:author=" " w:date="2021-11-12T07:10:00Z"/>
              </w:rPr>
            </w:pPr>
          </w:p>
        </w:tc>
      </w:tr>
      <w:tr w:rsidR="00EB521B" w14:paraId="1F5001C0" w14:textId="77777777" w:rsidTr="00E401F9">
        <w:trPr>
          <w:ins w:id="2764" w:author=" " w:date="2021-11-12T07:10:00Z"/>
        </w:trPr>
        <w:tc>
          <w:tcPr>
            <w:tcW w:w="1981" w:type="dxa"/>
            <w:vMerge/>
          </w:tcPr>
          <w:p w14:paraId="55A7F5E3" w14:textId="77777777" w:rsidR="00EB521B" w:rsidRDefault="00EB521B" w:rsidP="009127AA">
            <w:pPr>
              <w:rPr>
                <w:ins w:id="2765" w:author=" " w:date="2021-11-12T07:10:00Z"/>
              </w:rPr>
            </w:pPr>
          </w:p>
        </w:tc>
        <w:tc>
          <w:tcPr>
            <w:tcW w:w="1982" w:type="dxa"/>
          </w:tcPr>
          <w:p w14:paraId="2790E8BF" w14:textId="01E903EC" w:rsidR="00EB521B" w:rsidRDefault="00CA3FEE" w:rsidP="009127AA">
            <w:pPr>
              <w:rPr>
                <w:ins w:id="2766" w:author=" " w:date="2021-11-12T07:10:00Z"/>
              </w:rPr>
            </w:pPr>
            <w:proofErr w:type="spellStart"/>
            <w:ins w:id="2767" w:author=" " w:date="2021-11-12T07:25:00Z">
              <w:r>
                <w:t>Tambah</w:t>
              </w:r>
              <w:proofErr w:type="spellEnd"/>
              <w:r>
                <w:t xml:space="preserve"> </w:t>
              </w:r>
            </w:ins>
            <w:proofErr w:type="spellStart"/>
            <w:ins w:id="2768" w:author=" " w:date="2021-11-12T07:26:00Z">
              <w:r>
                <w:t>Walikelas</w:t>
              </w:r>
            </w:ins>
            <w:proofErr w:type="spellEnd"/>
          </w:p>
        </w:tc>
        <w:tc>
          <w:tcPr>
            <w:tcW w:w="1982" w:type="dxa"/>
          </w:tcPr>
          <w:p w14:paraId="7D3DB4B6" w14:textId="77777777" w:rsidR="00EB521B" w:rsidRDefault="00EB521B" w:rsidP="009127AA">
            <w:pPr>
              <w:rPr>
                <w:ins w:id="2769" w:author=" " w:date="2021-11-12T07:10:00Z"/>
              </w:rPr>
            </w:pPr>
          </w:p>
        </w:tc>
        <w:tc>
          <w:tcPr>
            <w:tcW w:w="1982" w:type="dxa"/>
          </w:tcPr>
          <w:p w14:paraId="434A9557" w14:textId="77777777" w:rsidR="00EB521B" w:rsidRDefault="00EB521B" w:rsidP="009127AA">
            <w:pPr>
              <w:rPr>
                <w:ins w:id="2770" w:author=" " w:date="2021-11-12T07:10:00Z"/>
              </w:rPr>
            </w:pPr>
          </w:p>
        </w:tc>
      </w:tr>
      <w:tr w:rsidR="00EB521B" w14:paraId="7D222948" w14:textId="77777777" w:rsidTr="00E401F9">
        <w:trPr>
          <w:ins w:id="2771" w:author=" " w:date="2021-11-12T07:10:00Z"/>
        </w:trPr>
        <w:tc>
          <w:tcPr>
            <w:tcW w:w="1981" w:type="dxa"/>
            <w:vMerge/>
          </w:tcPr>
          <w:p w14:paraId="26B25EA5" w14:textId="77777777" w:rsidR="00EB521B" w:rsidRDefault="00EB521B" w:rsidP="009127AA">
            <w:pPr>
              <w:rPr>
                <w:ins w:id="2772" w:author=" " w:date="2021-11-12T07:10:00Z"/>
              </w:rPr>
            </w:pPr>
          </w:p>
        </w:tc>
        <w:tc>
          <w:tcPr>
            <w:tcW w:w="1982" w:type="dxa"/>
          </w:tcPr>
          <w:p w14:paraId="23E5A780" w14:textId="0174F780" w:rsidR="00EB521B" w:rsidRDefault="00CA3FEE" w:rsidP="009127AA">
            <w:pPr>
              <w:rPr>
                <w:ins w:id="2773" w:author=" " w:date="2021-11-12T07:10:00Z"/>
              </w:rPr>
            </w:pPr>
            <w:proofErr w:type="spellStart"/>
            <w:ins w:id="2774" w:author=" " w:date="2021-11-12T07:25:00Z">
              <w:r>
                <w:t>Lihat</w:t>
              </w:r>
              <w:proofErr w:type="spellEnd"/>
              <w:r>
                <w:t xml:space="preserve"> </w:t>
              </w:r>
            </w:ins>
            <w:proofErr w:type="spellStart"/>
            <w:ins w:id="2775" w:author=" " w:date="2021-11-12T07:26:00Z">
              <w:r>
                <w:t>Walikelas</w:t>
              </w:r>
            </w:ins>
            <w:proofErr w:type="spellEnd"/>
          </w:p>
        </w:tc>
        <w:tc>
          <w:tcPr>
            <w:tcW w:w="1982" w:type="dxa"/>
          </w:tcPr>
          <w:p w14:paraId="3C57AA63" w14:textId="77777777" w:rsidR="00EB521B" w:rsidRDefault="00EB521B" w:rsidP="009127AA">
            <w:pPr>
              <w:rPr>
                <w:ins w:id="2776" w:author=" " w:date="2021-11-12T07:10:00Z"/>
              </w:rPr>
            </w:pPr>
          </w:p>
        </w:tc>
        <w:tc>
          <w:tcPr>
            <w:tcW w:w="1982" w:type="dxa"/>
          </w:tcPr>
          <w:p w14:paraId="0A3061BC" w14:textId="77777777" w:rsidR="00EB521B" w:rsidRDefault="00EB521B" w:rsidP="009127AA">
            <w:pPr>
              <w:rPr>
                <w:ins w:id="2777" w:author=" " w:date="2021-11-12T07:10:00Z"/>
              </w:rPr>
            </w:pPr>
          </w:p>
        </w:tc>
      </w:tr>
      <w:tr w:rsidR="00EB521B" w14:paraId="68AC6E56" w14:textId="77777777" w:rsidTr="00EB521B">
        <w:tblPrEx>
          <w:tblW w:w="0" w:type="auto"/>
          <w:tblPrExChange w:id="2778" w:author=" " w:date="2021-11-12T07:11:00Z">
            <w:tblPrEx>
              <w:tblW w:w="0" w:type="auto"/>
            </w:tblPrEx>
          </w:tblPrExChange>
        </w:tblPrEx>
        <w:trPr>
          <w:ins w:id="2779" w:author=" " w:date="2021-11-12T07:03:00Z"/>
        </w:trPr>
        <w:tc>
          <w:tcPr>
            <w:tcW w:w="1981" w:type="dxa"/>
            <w:vMerge w:val="restart"/>
            <w:vAlign w:val="center"/>
            <w:tcPrChange w:id="2780" w:author=" " w:date="2021-11-12T07:11:00Z">
              <w:tcPr>
                <w:tcW w:w="1981" w:type="dxa"/>
                <w:vMerge w:val="restart"/>
              </w:tcPr>
            </w:tcPrChange>
          </w:tcPr>
          <w:p w14:paraId="65B4A2C7" w14:textId="4FC4999E" w:rsidR="00EB521B" w:rsidRDefault="00EB521B">
            <w:pPr>
              <w:jc w:val="center"/>
              <w:rPr>
                <w:ins w:id="2781" w:author=" " w:date="2021-11-12T07:03:00Z"/>
              </w:rPr>
              <w:pPrChange w:id="2782" w:author=" " w:date="2021-11-12T07:11:00Z">
                <w:pPr/>
              </w:pPrChange>
            </w:pPr>
            <w:proofErr w:type="spellStart"/>
            <w:ins w:id="2783" w:author=" " w:date="2021-11-12T07:04:00Z">
              <w:r>
                <w:t>Kelola</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2784" w:author=" " w:date="2021-11-12T07:11:00Z">
              <w:tcPr>
                <w:tcW w:w="1982" w:type="dxa"/>
              </w:tcPr>
            </w:tcPrChange>
          </w:tcPr>
          <w:p w14:paraId="5DD58D8C" w14:textId="160F4BF8" w:rsidR="00EB521B" w:rsidRDefault="00CA3FEE" w:rsidP="009127AA">
            <w:pPr>
              <w:rPr>
                <w:ins w:id="2785" w:author=" " w:date="2021-11-12T07:03:00Z"/>
              </w:rPr>
            </w:pPr>
            <w:proofErr w:type="spellStart"/>
            <w:ins w:id="2786"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2787" w:author=" " w:date="2021-11-12T07:11:00Z">
              <w:tcPr>
                <w:tcW w:w="1982" w:type="dxa"/>
              </w:tcPr>
            </w:tcPrChange>
          </w:tcPr>
          <w:p w14:paraId="64A42B38" w14:textId="77777777" w:rsidR="00EB521B" w:rsidRDefault="00EB521B" w:rsidP="009127AA">
            <w:pPr>
              <w:rPr>
                <w:ins w:id="2788" w:author=" " w:date="2021-11-12T07:03:00Z"/>
              </w:rPr>
            </w:pPr>
          </w:p>
        </w:tc>
        <w:tc>
          <w:tcPr>
            <w:tcW w:w="1982" w:type="dxa"/>
            <w:tcPrChange w:id="2789" w:author=" " w:date="2021-11-12T07:11:00Z">
              <w:tcPr>
                <w:tcW w:w="1982" w:type="dxa"/>
              </w:tcPr>
            </w:tcPrChange>
          </w:tcPr>
          <w:p w14:paraId="091AEAC0" w14:textId="77777777" w:rsidR="00EB521B" w:rsidRDefault="00EB521B" w:rsidP="009127AA">
            <w:pPr>
              <w:rPr>
                <w:ins w:id="2790" w:author=" " w:date="2021-11-12T07:03:00Z"/>
              </w:rPr>
            </w:pPr>
          </w:p>
        </w:tc>
      </w:tr>
      <w:tr w:rsidR="00E0612A" w14:paraId="5B8EE137" w14:textId="77777777" w:rsidTr="00E401F9">
        <w:trPr>
          <w:ins w:id="2791" w:author=" " w:date="2021-11-12T07:11:00Z"/>
        </w:trPr>
        <w:tc>
          <w:tcPr>
            <w:tcW w:w="1981" w:type="dxa"/>
            <w:vMerge/>
          </w:tcPr>
          <w:p w14:paraId="22402AB2" w14:textId="77777777" w:rsidR="00E0612A" w:rsidRDefault="00E0612A" w:rsidP="00E0612A">
            <w:pPr>
              <w:rPr>
                <w:ins w:id="2792" w:author=" " w:date="2021-11-12T07:11:00Z"/>
              </w:rPr>
            </w:pPr>
          </w:p>
        </w:tc>
        <w:tc>
          <w:tcPr>
            <w:tcW w:w="1982" w:type="dxa"/>
          </w:tcPr>
          <w:p w14:paraId="12B2C3B6" w14:textId="49C68E98" w:rsidR="00E0612A" w:rsidRDefault="00E0612A" w:rsidP="00E0612A">
            <w:pPr>
              <w:rPr>
                <w:ins w:id="2793" w:author=" " w:date="2021-11-12T07:11:00Z"/>
              </w:rPr>
            </w:pPr>
            <w:ins w:id="2794"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2795" w:author=" " w:date="2021-11-12T07:11:00Z"/>
              </w:rPr>
            </w:pPr>
          </w:p>
        </w:tc>
        <w:tc>
          <w:tcPr>
            <w:tcW w:w="1982" w:type="dxa"/>
          </w:tcPr>
          <w:p w14:paraId="0DDFBE29" w14:textId="77777777" w:rsidR="00E0612A" w:rsidRDefault="00E0612A" w:rsidP="00E0612A">
            <w:pPr>
              <w:rPr>
                <w:ins w:id="2796" w:author=" " w:date="2021-11-12T07:11:00Z"/>
              </w:rPr>
            </w:pPr>
          </w:p>
        </w:tc>
      </w:tr>
      <w:tr w:rsidR="00E0612A" w14:paraId="7CF94ABB" w14:textId="77777777" w:rsidTr="00E401F9">
        <w:trPr>
          <w:ins w:id="2797" w:author=" " w:date="2021-11-12T07:11:00Z"/>
        </w:trPr>
        <w:tc>
          <w:tcPr>
            <w:tcW w:w="1981" w:type="dxa"/>
            <w:vMerge/>
          </w:tcPr>
          <w:p w14:paraId="571D30F8" w14:textId="77777777" w:rsidR="00E0612A" w:rsidRDefault="00E0612A" w:rsidP="00E0612A">
            <w:pPr>
              <w:rPr>
                <w:ins w:id="2798" w:author=" " w:date="2021-11-12T07:11:00Z"/>
              </w:rPr>
            </w:pPr>
          </w:p>
        </w:tc>
        <w:tc>
          <w:tcPr>
            <w:tcW w:w="1982" w:type="dxa"/>
          </w:tcPr>
          <w:p w14:paraId="15EC7B21" w14:textId="5032A683" w:rsidR="00E0612A" w:rsidRDefault="00E0612A" w:rsidP="00E0612A">
            <w:pPr>
              <w:rPr>
                <w:ins w:id="2799" w:author=" " w:date="2021-11-12T07:11:00Z"/>
              </w:rPr>
            </w:pPr>
            <w:proofErr w:type="spellStart"/>
            <w:ins w:id="2800"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2801" w:author=" " w:date="2021-11-12T07:11:00Z"/>
              </w:rPr>
            </w:pPr>
          </w:p>
        </w:tc>
        <w:tc>
          <w:tcPr>
            <w:tcW w:w="1982" w:type="dxa"/>
          </w:tcPr>
          <w:p w14:paraId="22CBBC08" w14:textId="77777777" w:rsidR="00E0612A" w:rsidRDefault="00E0612A" w:rsidP="00E0612A">
            <w:pPr>
              <w:rPr>
                <w:ins w:id="2802" w:author=" " w:date="2021-11-12T07:11:00Z"/>
              </w:rPr>
            </w:pPr>
          </w:p>
        </w:tc>
      </w:tr>
      <w:tr w:rsidR="00E0612A" w14:paraId="31D67BC5" w14:textId="77777777" w:rsidTr="00E401F9">
        <w:trPr>
          <w:ins w:id="2803" w:author=" " w:date="2021-11-12T07:11:00Z"/>
        </w:trPr>
        <w:tc>
          <w:tcPr>
            <w:tcW w:w="1981" w:type="dxa"/>
            <w:vMerge/>
          </w:tcPr>
          <w:p w14:paraId="510D5C1B" w14:textId="77777777" w:rsidR="00E0612A" w:rsidRDefault="00E0612A" w:rsidP="00E0612A">
            <w:pPr>
              <w:rPr>
                <w:ins w:id="2804" w:author=" " w:date="2021-11-12T07:11:00Z"/>
              </w:rPr>
            </w:pPr>
          </w:p>
        </w:tc>
        <w:tc>
          <w:tcPr>
            <w:tcW w:w="1982" w:type="dxa"/>
          </w:tcPr>
          <w:p w14:paraId="08935A7E" w14:textId="5537C93B" w:rsidR="00E0612A" w:rsidRDefault="00E0612A" w:rsidP="00E0612A">
            <w:pPr>
              <w:rPr>
                <w:ins w:id="2805" w:author=" " w:date="2021-11-12T07:11:00Z"/>
              </w:rPr>
            </w:pPr>
            <w:proofErr w:type="spellStart"/>
            <w:ins w:id="2806" w:author=" " w:date="2021-11-12T07:27:00Z">
              <w:r>
                <w:t>Lihat</w:t>
              </w:r>
              <w:proofErr w:type="spellEnd"/>
              <w:r>
                <w:t xml:space="preserve"> </w:t>
              </w:r>
              <w:proofErr w:type="spellStart"/>
              <w:r>
                <w:t>Laporan</w:t>
              </w:r>
              <w:proofErr w:type="spellEnd"/>
              <w:r>
                <w:t xml:space="preserve"> </w:t>
              </w:r>
            </w:ins>
            <w:proofErr w:type="spellStart"/>
            <w:ins w:id="2807" w:author=" " w:date="2021-11-12T07:28:00Z">
              <w:r>
                <w:t>Absen</w:t>
              </w:r>
            </w:ins>
            <w:proofErr w:type="spellEnd"/>
          </w:p>
        </w:tc>
        <w:tc>
          <w:tcPr>
            <w:tcW w:w="1982" w:type="dxa"/>
          </w:tcPr>
          <w:p w14:paraId="18034FB8" w14:textId="77777777" w:rsidR="00E0612A" w:rsidRDefault="00E0612A" w:rsidP="00E0612A">
            <w:pPr>
              <w:rPr>
                <w:ins w:id="2808" w:author=" " w:date="2021-11-12T07:11:00Z"/>
              </w:rPr>
            </w:pPr>
          </w:p>
        </w:tc>
        <w:tc>
          <w:tcPr>
            <w:tcW w:w="1982" w:type="dxa"/>
          </w:tcPr>
          <w:p w14:paraId="5216054F" w14:textId="77777777" w:rsidR="00E0612A" w:rsidRDefault="00E0612A" w:rsidP="00E0612A">
            <w:pPr>
              <w:rPr>
                <w:ins w:id="2809" w:author=" " w:date="2021-11-12T07:11:00Z"/>
              </w:rPr>
            </w:pPr>
          </w:p>
        </w:tc>
      </w:tr>
      <w:tr w:rsidR="00E0612A" w14:paraId="463FADCB" w14:textId="77777777" w:rsidTr="00EB521B">
        <w:tblPrEx>
          <w:tblW w:w="0" w:type="auto"/>
          <w:tblPrExChange w:id="2810" w:author=" " w:date="2021-11-12T07:11:00Z">
            <w:tblPrEx>
              <w:tblW w:w="0" w:type="auto"/>
            </w:tblPrEx>
          </w:tblPrExChange>
        </w:tblPrEx>
        <w:trPr>
          <w:ins w:id="2811" w:author=" " w:date="2021-11-12T07:03:00Z"/>
        </w:trPr>
        <w:tc>
          <w:tcPr>
            <w:tcW w:w="1981" w:type="dxa"/>
            <w:vMerge w:val="restart"/>
            <w:vAlign w:val="center"/>
            <w:tcPrChange w:id="2812" w:author=" " w:date="2021-11-12T07:11:00Z">
              <w:tcPr>
                <w:tcW w:w="1981" w:type="dxa"/>
                <w:vMerge w:val="restart"/>
                <w:vAlign w:val="center"/>
              </w:tcPr>
            </w:tcPrChange>
          </w:tcPr>
          <w:p w14:paraId="3A11C7FD" w14:textId="586CE379" w:rsidR="00E0612A" w:rsidRDefault="00E0612A">
            <w:pPr>
              <w:jc w:val="center"/>
              <w:rPr>
                <w:ins w:id="2813" w:author=" " w:date="2021-11-12T07:03:00Z"/>
              </w:rPr>
              <w:pPrChange w:id="2814" w:author=" " w:date="2021-11-12T07:11:00Z">
                <w:pPr/>
              </w:pPrChange>
            </w:pPr>
            <w:proofErr w:type="spellStart"/>
            <w:ins w:id="2815" w:author=" " w:date="2021-11-12T07:05:00Z">
              <w:r>
                <w:lastRenderedPageBreak/>
                <w:t>Kelola</w:t>
              </w:r>
              <w:proofErr w:type="spellEnd"/>
              <w:r>
                <w:t xml:space="preserve"> Admin</w:t>
              </w:r>
            </w:ins>
          </w:p>
        </w:tc>
        <w:tc>
          <w:tcPr>
            <w:tcW w:w="1982" w:type="dxa"/>
            <w:tcPrChange w:id="2816" w:author=" " w:date="2021-11-12T07:11:00Z">
              <w:tcPr>
                <w:tcW w:w="1982" w:type="dxa"/>
              </w:tcPr>
            </w:tcPrChange>
          </w:tcPr>
          <w:p w14:paraId="5731FA38" w14:textId="66D131F6" w:rsidR="00E0612A" w:rsidRDefault="00E0612A" w:rsidP="00E0612A">
            <w:pPr>
              <w:rPr>
                <w:ins w:id="2817" w:author=" " w:date="2021-11-12T07:03:00Z"/>
              </w:rPr>
            </w:pPr>
            <w:proofErr w:type="spellStart"/>
            <w:ins w:id="2818" w:author=" " w:date="2021-11-12T07:28:00Z">
              <w:r>
                <w:t>Hapus</w:t>
              </w:r>
              <w:proofErr w:type="spellEnd"/>
              <w:r>
                <w:t xml:space="preserve"> Admin</w:t>
              </w:r>
            </w:ins>
          </w:p>
        </w:tc>
        <w:tc>
          <w:tcPr>
            <w:tcW w:w="1982" w:type="dxa"/>
            <w:tcPrChange w:id="2819" w:author=" " w:date="2021-11-12T07:11:00Z">
              <w:tcPr>
                <w:tcW w:w="1982" w:type="dxa"/>
              </w:tcPr>
            </w:tcPrChange>
          </w:tcPr>
          <w:p w14:paraId="335910DC" w14:textId="77777777" w:rsidR="00E0612A" w:rsidRDefault="00E0612A" w:rsidP="00E0612A">
            <w:pPr>
              <w:rPr>
                <w:ins w:id="2820" w:author=" " w:date="2021-11-12T07:03:00Z"/>
              </w:rPr>
            </w:pPr>
          </w:p>
        </w:tc>
        <w:tc>
          <w:tcPr>
            <w:tcW w:w="1982" w:type="dxa"/>
            <w:tcPrChange w:id="2821" w:author=" " w:date="2021-11-12T07:11:00Z">
              <w:tcPr>
                <w:tcW w:w="1982" w:type="dxa"/>
              </w:tcPr>
            </w:tcPrChange>
          </w:tcPr>
          <w:p w14:paraId="7AE88B94" w14:textId="77777777" w:rsidR="00E0612A" w:rsidRDefault="00E0612A" w:rsidP="00E0612A">
            <w:pPr>
              <w:rPr>
                <w:ins w:id="2822" w:author=" " w:date="2021-11-12T07:03:00Z"/>
              </w:rPr>
            </w:pPr>
          </w:p>
        </w:tc>
      </w:tr>
      <w:tr w:rsidR="00E0612A" w14:paraId="13AA29EA" w14:textId="77777777" w:rsidTr="00C53A83">
        <w:trPr>
          <w:ins w:id="2823" w:author=" " w:date="2021-11-12T07:11:00Z"/>
        </w:trPr>
        <w:tc>
          <w:tcPr>
            <w:tcW w:w="1981" w:type="dxa"/>
            <w:vMerge/>
            <w:vAlign w:val="center"/>
          </w:tcPr>
          <w:p w14:paraId="6EB080A7" w14:textId="77777777" w:rsidR="00E0612A" w:rsidRDefault="00E0612A">
            <w:pPr>
              <w:jc w:val="center"/>
              <w:rPr>
                <w:ins w:id="2824" w:author=" " w:date="2021-11-12T07:11:00Z"/>
              </w:rPr>
              <w:pPrChange w:id="2825" w:author=" " w:date="2021-11-12T07:11:00Z">
                <w:pPr/>
              </w:pPrChange>
            </w:pPr>
          </w:p>
        </w:tc>
        <w:tc>
          <w:tcPr>
            <w:tcW w:w="1982" w:type="dxa"/>
          </w:tcPr>
          <w:p w14:paraId="044472F1" w14:textId="0B7049AA" w:rsidR="00E0612A" w:rsidRDefault="00E0612A" w:rsidP="00E0612A">
            <w:pPr>
              <w:rPr>
                <w:ins w:id="2826" w:author=" " w:date="2021-11-12T07:11:00Z"/>
              </w:rPr>
            </w:pPr>
            <w:ins w:id="2827" w:author=" " w:date="2021-11-12T07:28:00Z">
              <w:r>
                <w:t>Edit Admin</w:t>
              </w:r>
            </w:ins>
          </w:p>
        </w:tc>
        <w:tc>
          <w:tcPr>
            <w:tcW w:w="1982" w:type="dxa"/>
          </w:tcPr>
          <w:p w14:paraId="50FA4D29" w14:textId="77777777" w:rsidR="00E0612A" w:rsidRDefault="00E0612A" w:rsidP="00E0612A">
            <w:pPr>
              <w:rPr>
                <w:ins w:id="2828" w:author=" " w:date="2021-11-12T07:11:00Z"/>
              </w:rPr>
            </w:pPr>
          </w:p>
        </w:tc>
        <w:tc>
          <w:tcPr>
            <w:tcW w:w="1982" w:type="dxa"/>
          </w:tcPr>
          <w:p w14:paraId="2D6EEDEB" w14:textId="77777777" w:rsidR="00E0612A" w:rsidRDefault="00E0612A" w:rsidP="00E0612A">
            <w:pPr>
              <w:rPr>
                <w:ins w:id="2829" w:author=" " w:date="2021-11-12T07:11:00Z"/>
              </w:rPr>
            </w:pPr>
          </w:p>
        </w:tc>
      </w:tr>
      <w:tr w:rsidR="00E0612A" w14:paraId="1CBFB0D6" w14:textId="77777777" w:rsidTr="00C53A83">
        <w:trPr>
          <w:ins w:id="2830" w:author=" " w:date="2021-11-12T07:11:00Z"/>
        </w:trPr>
        <w:tc>
          <w:tcPr>
            <w:tcW w:w="1981" w:type="dxa"/>
            <w:vMerge/>
            <w:vAlign w:val="center"/>
          </w:tcPr>
          <w:p w14:paraId="2018B55C" w14:textId="77777777" w:rsidR="00E0612A" w:rsidRDefault="00E0612A">
            <w:pPr>
              <w:jc w:val="center"/>
              <w:rPr>
                <w:ins w:id="2831" w:author=" " w:date="2021-11-12T07:11:00Z"/>
              </w:rPr>
              <w:pPrChange w:id="2832" w:author=" " w:date="2021-11-12T07:11:00Z">
                <w:pPr/>
              </w:pPrChange>
            </w:pPr>
          </w:p>
        </w:tc>
        <w:tc>
          <w:tcPr>
            <w:tcW w:w="1982" w:type="dxa"/>
          </w:tcPr>
          <w:p w14:paraId="6EF2557F" w14:textId="113D9882" w:rsidR="00E0612A" w:rsidRDefault="00E0612A" w:rsidP="00E0612A">
            <w:pPr>
              <w:rPr>
                <w:ins w:id="2833" w:author=" " w:date="2021-11-12T07:11:00Z"/>
              </w:rPr>
            </w:pPr>
            <w:proofErr w:type="spellStart"/>
            <w:ins w:id="2834" w:author=" " w:date="2021-11-12T07:28:00Z">
              <w:r>
                <w:t>Tambah</w:t>
              </w:r>
              <w:proofErr w:type="spellEnd"/>
              <w:r>
                <w:t xml:space="preserve"> Admin </w:t>
              </w:r>
            </w:ins>
          </w:p>
        </w:tc>
        <w:tc>
          <w:tcPr>
            <w:tcW w:w="1982" w:type="dxa"/>
          </w:tcPr>
          <w:p w14:paraId="61C6E97D" w14:textId="77777777" w:rsidR="00E0612A" w:rsidRDefault="00E0612A" w:rsidP="00E0612A">
            <w:pPr>
              <w:rPr>
                <w:ins w:id="2835" w:author=" " w:date="2021-11-12T07:11:00Z"/>
              </w:rPr>
            </w:pPr>
          </w:p>
        </w:tc>
        <w:tc>
          <w:tcPr>
            <w:tcW w:w="1982" w:type="dxa"/>
          </w:tcPr>
          <w:p w14:paraId="26F84018" w14:textId="77777777" w:rsidR="00E0612A" w:rsidRDefault="00E0612A" w:rsidP="00E0612A">
            <w:pPr>
              <w:rPr>
                <w:ins w:id="2836" w:author=" " w:date="2021-11-12T07:11:00Z"/>
              </w:rPr>
            </w:pPr>
          </w:p>
        </w:tc>
      </w:tr>
      <w:tr w:rsidR="00E0612A" w14:paraId="4800C165" w14:textId="77777777" w:rsidTr="00C53A83">
        <w:trPr>
          <w:ins w:id="2837" w:author=" " w:date="2021-11-12T07:11:00Z"/>
        </w:trPr>
        <w:tc>
          <w:tcPr>
            <w:tcW w:w="1981" w:type="dxa"/>
            <w:vMerge/>
            <w:vAlign w:val="center"/>
          </w:tcPr>
          <w:p w14:paraId="0C7F82A7" w14:textId="77777777" w:rsidR="00E0612A" w:rsidRDefault="00E0612A">
            <w:pPr>
              <w:jc w:val="center"/>
              <w:rPr>
                <w:ins w:id="2838" w:author=" " w:date="2021-11-12T07:11:00Z"/>
              </w:rPr>
              <w:pPrChange w:id="2839" w:author=" " w:date="2021-11-12T07:11:00Z">
                <w:pPr/>
              </w:pPrChange>
            </w:pPr>
          </w:p>
        </w:tc>
        <w:tc>
          <w:tcPr>
            <w:tcW w:w="1982" w:type="dxa"/>
          </w:tcPr>
          <w:p w14:paraId="12C3E5C3" w14:textId="19085FF0" w:rsidR="00E0612A" w:rsidRDefault="00E0612A" w:rsidP="00E0612A">
            <w:pPr>
              <w:rPr>
                <w:ins w:id="2840" w:author=" " w:date="2021-11-12T07:11:00Z"/>
              </w:rPr>
            </w:pPr>
            <w:proofErr w:type="spellStart"/>
            <w:ins w:id="2841" w:author=" " w:date="2021-11-12T07:28:00Z">
              <w:r>
                <w:t>Lihat</w:t>
              </w:r>
              <w:proofErr w:type="spellEnd"/>
              <w:r>
                <w:t xml:space="preserve"> Admin</w:t>
              </w:r>
            </w:ins>
          </w:p>
        </w:tc>
        <w:tc>
          <w:tcPr>
            <w:tcW w:w="1982" w:type="dxa"/>
          </w:tcPr>
          <w:p w14:paraId="005219F3" w14:textId="77777777" w:rsidR="00E0612A" w:rsidRDefault="00E0612A" w:rsidP="00E0612A">
            <w:pPr>
              <w:rPr>
                <w:ins w:id="2842" w:author=" " w:date="2021-11-12T07:11:00Z"/>
              </w:rPr>
            </w:pPr>
          </w:p>
        </w:tc>
        <w:tc>
          <w:tcPr>
            <w:tcW w:w="1982" w:type="dxa"/>
          </w:tcPr>
          <w:p w14:paraId="68BA23EA" w14:textId="77777777" w:rsidR="00E0612A" w:rsidRDefault="00E0612A" w:rsidP="00E0612A">
            <w:pPr>
              <w:rPr>
                <w:ins w:id="2843" w:author=" " w:date="2021-11-12T07:11:00Z"/>
              </w:rPr>
            </w:pPr>
          </w:p>
        </w:tc>
      </w:tr>
      <w:tr w:rsidR="00E0612A" w14:paraId="5B8BC54E" w14:textId="77777777" w:rsidTr="00EB521B">
        <w:tblPrEx>
          <w:tblW w:w="0" w:type="auto"/>
          <w:tblPrExChange w:id="2844" w:author=" " w:date="2021-11-12T07:11:00Z">
            <w:tblPrEx>
              <w:tblW w:w="0" w:type="auto"/>
            </w:tblPrEx>
          </w:tblPrExChange>
        </w:tblPrEx>
        <w:trPr>
          <w:ins w:id="2845" w:author=" " w:date="2021-11-12T07:03:00Z"/>
        </w:trPr>
        <w:tc>
          <w:tcPr>
            <w:tcW w:w="1981" w:type="dxa"/>
            <w:vMerge w:val="restart"/>
            <w:vAlign w:val="center"/>
            <w:tcPrChange w:id="2846" w:author=" " w:date="2021-11-12T07:11:00Z">
              <w:tcPr>
                <w:tcW w:w="1981" w:type="dxa"/>
                <w:vMerge w:val="restart"/>
              </w:tcPr>
            </w:tcPrChange>
          </w:tcPr>
          <w:p w14:paraId="13FB167F" w14:textId="70E037B2" w:rsidR="00E0612A" w:rsidRDefault="00E0612A">
            <w:pPr>
              <w:jc w:val="center"/>
              <w:rPr>
                <w:ins w:id="2847" w:author=" " w:date="2021-11-12T07:03:00Z"/>
              </w:rPr>
              <w:pPrChange w:id="2848" w:author=" " w:date="2021-11-12T07:11:00Z">
                <w:pPr/>
              </w:pPrChange>
            </w:pPr>
            <w:proofErr w:type="spellStart"/>
            <w:ins w:id="2849" w:author=" " w:date="2021-11-12T07:06:00Z">
              <w:r>
                <w:t>Kelola</w:t>
              </w:r>
              <w:proofErr w:type="spellEnd"/>
              <w:r>
                <w:t xml:space="preserve"> </w:t>
              </w:r>
              <w:proofErr w:type="spellStart"/>
              <w:r>
                <w:t>Laporan</w:t>
              </w:r>
              <w:proofErr w:type="spellEnd"/>
              <w:r>
                <w:t xml:space="preserve"> </w:t>
              </w:r>
              <w:proofErr w:type="spellStart"/>
              <w:r>
                <w:t>Bermasalah</w:t>
              </w:r>
            </w:ins>
            <w:proofErr w:type="spellEnd"/>
          </w:p>
        </w:tc>
        <w:tc>
          <w:tcPr>
            <w:tcW w:w="1982" w:type="dxa"/>
            <w:tcPrChange w:id="2850" w:author=" " w:date="2021-11-12T07:11:00Z">
              <w:tcPr>
                <w:tcW w:w="1982" w:type="dxa"/>
              </w:tcPr>
            </w:tcPrChange>
          </w:tcPr>
          <w:p w14:paraId="229AC022" w14:textId="47F0C4DF" w:rsidR="00E0612A" w:rsidRDefault="00E0612A" w:rsidP="00E0612A">
            <w:pPr>
              <w:rPr>
                <w:ins w:id="2851" w:author=" " w:date="2021-11-12T07:03:00Z"/>
              </w:rPr>
            </w:pPr>
            <w:proofErr w:type="spellStart"/>
            <w:ins w:id="2852" w:author=" " w:date="2021-11-12T07:28:00Z">
              <w:r>
                <w:t>Hapus</w:t>
              </w:r>
              <w:proofErr w:type="spellEnd"/>
              <w:r>
                <w:t xml:space="preserve"> Admin</w:t>
              </w:r>
            </w:ins>
          </w:p>
        </w:tc>
        <w:tc>
          <w:tcPr>
            <w:tcW w:w="1982" w:type="dxa"/>
            <w:tcPrChange w:id="2853" w:author=" " w:date="2021-11-12T07:11:00Z">
              <w:tcPr>
                <w:tcW w:w="1982" w:type="dxa"/>
              </w:tcPr>
            </w:tcPrChange>
          </w:tcPr>
          <w:p w14:paraId="25C9A275" w14:textId="77777777" w:rsidR="00E0612A" w:rsidRDefault="00E0612A" w:rsidP="00E0612A">
            <w:pPr>
              <w:rPr>
                <w:ins w:id="2854" w:author=" " w:date="2021-11-12T07:03:00Z"/>
              </w:rPr>
            </w:pPr>
          </w:p>
        </w:tc>
        <w:tc>
          <w:tcPr>
            <w:tcW w:w="1982" w:type="dxa"/>
            <w:tcPrChange w:id="2855" w:author=" " w:date="2021-11-12T07:11:00Z">
              <w:tcPr>
                <w:tcW w:w="1982" w:type="dxa"/>
              </w:tcPr>
            </w:tcPrChange>
          </w:tcPr>
          <w:p w14:paraId="436A2EA2" w14:textId="77777777" w:rsidR="00E0612A" w:rsidRDefault="00E0612A" w:rsidP="00E0612A">
            <w:pPr>
              <w:rPr>
                <w:ins w:id="2856" w:author=" " w:date="2021-11-12T07:03:00Z"/>
              </w:rPr>
            </w:pPr>
          </w:p>
        </w:tc>
      </w:tr>
      <w:tr w:rsidR="00E0612A" w14:paraId="507D95F4" w14:textId="77777777" w:rsidTr="00E401F9">
        <w:trPr>
          <w:ins w:id="2857" w:author=" " w:date="2021-11-12T07:11:00Z"/>
        </w:trPr>
        <w:tc>
          <w:tcPr>
            <w:tcW w:w="1981" w:type="dxa"/>
            <w:vMerge/>
          </w:tcPr>
          <w:p w14:paraId="44B56DB8" w14:textId="77777777" w:rsidR="00E0612A" w:rsidRDefault="00E0612A" w:rsidP="00E0612A">
            <w:pPr>
              <w:rPr>
                <w:ins w:id="2858" w:author=" " w:date="2021-11-12T07:11:00Z"/>
              </w:rPr>
            </w:pPr>
          </w:p>
        </w:tc>
        <w:tc>
          <w:tcPr>
            <w:tcW w:w="1982" w:type="dxa"/>
          </w:tcPr>
          <w:p w14:paraId="7F3F0202" w14:textId="7ABD7FE4" w:rsidR="00E0612A" w:rsidRDefault="00E0612A" w:rsidP="00E0612A">
            <w:pPr>
              <w:rPr>
                <w:ins w:id="2859" w:author=" " w:date="2021-11-12T07:11:00Z"/>
              </w:rPr>
            </w:pPr>
            <w:ins w:id="2860" w:author=" " w:date="2021-11-12T07:28:00Z">
              <w:r>
                <w:t>Edit Admin</w:t>
              </w:r>
            </w:ins>
          </w:p>
        </w:tc>
        <w:tc>
          <w:tcPr>
            <w:tcW w:w="1982" w:type="dxa"/>
          </w:tcPr>
          <w:p w14:paraId="2F3D0296" w14:textId="77777777" w:rsidR="00E0612A" w:rsidRDefault="00E0612A" w:rsidP="00E0612A">
            <w:pPr>
              <w:rPr>
                <w:ins w:id="2861" w:author=" " w:date="2021-11-12T07:11:00Z"/>
              </w:rPr>
            </w:pPr>
          </w:p>
        </w:tc>
        <w:tc>
          <w:tcPr>
            <w:tcW w:w="1982" w:type="dxa"/>
          </w:tcPr>
          <w:p w14:paraId="5298F1B5" w14:textId="77777777" w:rsidR="00E0612A" w:rsidRDefault="00E0612A" w:rsidP="00E0612A">
            <w:pPr>
              <w:rPr>
                <w:ins w:id="2862" w:author=" " w:date="2021-11-12T07:11:00Z"/>
              </w:rPr>
            </w:pPr>
          </w:p>
        </w:tc>
      </w:tr>
      <w:tr w:rsidR="00E0612A" w14:paraId="321DBC4B" w14:textId="77777777" w:rsidTr="00E401F9">
        <w:trPr>
          <w:ins w:id="2863" w:author=" " w:date="2021-11-12T07:11:00Z"/>
        </w:trPr>
        <w:tc>
          <w:tcPr>
            <w:tcW w:w="1981" w:type="dxa"/>
            <w:vMerge/>
          </w:tcPr>
          <w:p w14:paraId="5B99B91C" w14:textId="77777777" w:rsidR="00E0612A" w:rsidRDefault="00E0612A" w:rsidP="00E0612A">
            <w:pPr>
              <w:rPr>
                <w:ins w:id="2864" w:author=" " w:date="2021-11-12T07:11:00Z"/>
              </w:rPr>
            </w:pPr>
          </w:p>
        </w:tc>
        <w:tc>
          <w:tcPr>
            <w:tcW w:w="1982" w:type="dxa"/>
          </w:tcPr>
          <w:p w14:paraId="335F3C71" w14:textId="52E048B6" w:rsidR="00E0612A" w:rsidRDefault="00E0612A" w:rsidP="00E0612A">
            <w:pPr>
              <w:rPr>
                <w:ins w:id="2865" w:author=" " w:date="2021-11-12T07:11:00Z"/>
              </w:rPr>
            </w:pPr>
            <w:proofErr w:type="spellStart"/>
            <w:ins w:id="2866" w:author=" " w:date="2021-11-12T07:28:00Z">
              <w:r>
                <w:t>Tambah</w:t>
              </w:r>
              <w:proofErr w:type="spellEnd"/>
              <w:r>
                <w:t xml:space="preserve"> Admin </w:t>
              </w:r>
            </w:ins>
          </w:p>
        </w:tc>
        <w:tc>
          <w:tcPr>
            <w:tcW w:w="1982" w:type="dxa"/>
          </w:tcPr>
          <w:p w14:paraId="679E89A6" w14:textId="77777777" w:rsidR="00E0612A" w:rsidRDefault="00E0612A" w:rsidP="00E0612A">
            <w:pPr>
              <w:rPr>
                <w:ins w:id="2867" w:author=" " w:date="2021-11-12T07:11:00Z"/>
              </w:rPr>
            </w:pPr>
          </w:p>
        </w:tc>
        <w:tc>
          <w:tcPr>
            <w:tcW w:w="1982" w:type="dxa"/>
          </w:tcPr>
          <w:p w14:paraId="481393E6" w14:textId="77777777" w:rsidR="00E0612A" w:rsidRDefault="00E0612A" w:rsidP="00E0612A">
            <w:pPr>
              <w:rPr>
                <w:ins w:id="2868" w:author=" " w:date="2021-11-12T07:11:00Z"/>
              </w:rPr>
            </w:pPr>
          </w:p>
        </w:tc>
      </w:tr>
      <w:tr w:rsidR="00E0612A" w14:paraId="5E0F2EB8" w14:textId="77777777" w:rsidTr="00E401F9">
        <w:trPr>
          <w:ins w:id="2869" w:author=" " w:date="2021-11-12T07:11:00Z"/>
        </w:trPr>
        <w:tc>
          <w:tcPr>
            <w:tcW w:w="1981" w:type="dxa"/>
            <w:vMerge/>
          </w:tcPr>
          <w:p w14:paraId="23D80A5D" w14:textId="77777777" w:rsidR="00E0612A" w:rsidRDefault="00E0612A" w:rsidP="00E0612A">
            <w:pPr>
              <w:rPr>
                <w:ins w:id="2870" w:author=" " w:date="2021-11-12T07:11:00Z"/>
              </w:rPr>
            </w:pPr>
          </w:p>
        </w:tc>
        <w:tc>
          <w:tcPr>
            <w:tcW w:w="1982" w:type="dxa"/>
          </w:tcPr>
          <w:p w14:paraId="32124590" w14:textId="015243C4" w:rsidR="00E0612A" w:rsidRDefault="00E0612A" w:rsidP="00E0612A">
            <w:pPr>
              <w:rPr>
                <w:ins w:id="2871" w:author=" " w:date="2021-11-12T07:11:00Z"/>
              </w:rPr>
            </w:pPr>
            <w:proofErr w:type="spellStart"/>
            <w:ins w:id="2872" w:author=" " w:date="2021-11-12T07:28:00Z">
              <w:r>
                <w:t>Lihat</w:t>
              </w:r>
              <w:proofErr w:type="spellEnd"/>
              <w:r>
                <w:t xml:space="preserve"> Admin</w:t>
              </w:r>
            </w:ins>
          </w:p>
        </w:tc>
        <w:tc>
          <w:tcPr>
            <w:tcW w:w="1982" w:type="dxa"/>
          </w:tcPr>
          <w:p w14:paraId="02036C80" w14:textId="77777777" w:rsidR="00E0612A" w:rsidRDefault="00E0612A" w:rsidP="00E0612A">
            <w:pPr>
              <w:rPr>
                <w:ins w:id="2873" w:author=" " w:date="2021-11-12T07:11:00Z"/>
              </w:rPr>
            </w:pPr>
          </w:p>
        </w:tc>
        <w:tc>
          <w:tcPr>
            <w:tcW w:w="1982" w:type="dxa"/>
          </w:tcPr>
          <w:p w14:paraId="58660D0A" w14:textId="77777777" w:rsidR="00E0612A" w:rsidRDefault="00E0612A" w:rsidP="00E0612A">
            <w:pPr>
              <w:rPr>
                <w:ins w:id="2874" w:author=" " w:date="2021-11-12T07:11:00Z"/>
              </w:rPr>
            </w:pPr>
          </w:p>
        </w:tc>
      </w:tr>
      <w:tr w:rsidR="00E0612A" w14:paraId="4663CA68" w14:textId="77777777" w:rsidTr="00EB521B">
        <w:tblPrEx>
          <w:tblW w:w="0" w:type="auto"/>
          <w:tblPrExChange w:id="2875" w:author=" " w:date="2021-11-12T07:11:00Z">
            <w:tblPrEx>
              <w:tblW w:w="0" w:type="auto"/>
            </w:tblPrEx>
          </w:tblPrExChange>
        </w:tblPrEx>
        <w:trPr>
          <w:ins w:id="2876" w:author=" " w:date="2021-11-12T07:06:00Z"/>
        </w:trPr>
        <w:tc>
          <w:tcPr>
            <w:tcW w:w="1981" w:type="dxa"/>
            <w:vMerge w:val="restart"/>
            <w:vAlign w:val="center"/>
            <w:tcPrChange w:id="2877" w:author=" " w:date="2021-11-12T07:11:00Z">
              <w:tcPr>
                <w:tcW w:w="1981" w:type="dxa"/>
                <w:vMerge w:val="restart"/>
              </w:tcPr>
            </w:tcPrChange>
          </w:tcPr>
          <w:p w14:paraId="497CCD93" w14:textId="645F6DB3" w:rsidR="00E0612A" w:rsidRDefault="00E0612A">
            <w:pPr>
              <w:jc w:val="center"/>
              <w:rPr>
                <w:ins w:id="2878" w:author=" " w:date="2021-11-12T07:06:00Z"/>
              </w:rPr>
              <w:pPrChange w:id="2879" w:author=" " w:date="2021-11-12T07:11:00Z">
                <w:pPr/>
              </w:pPrChange>
            </w:pPr>
            <w:proofErr w:type="spellStart"/>
            <w:ins w:id="2880" w:author=" " w:date="2021-11-12T07:06:00Z">
              <w:r>
                <w:t>Kelola</w:t>
              </w:r>
              <w:proofErr w:type="spellEnd"/>
              <w:r>
                <w:t xml:space="preserve"> Kelas</w:t>
              </w:r>
            </w:ins>
          </w:p>
        </w:tc>
        <w:tc>
          <w:tcPr>
            <w:tcW w:w="1982" w:type="dxa"/>
            <w:tcPrChange w:id="2881" w:author=" " w:date="2021-11-12T07:11:00Z">
              <w:tcPr>
                <w:tcW w:w="1982" w:type="dxa"/>
              </w:tcPr>
            </w:tcPrChange>
          </w:tcPr>
          <w:p w14:paraId="53E76A5A" w14:textId="77777777" w:rsidR="00E0612A" w:rsidRDefault="00E0612A" w:rsidP="00E0612A">
            <w:pPr>
              <w:rPr>
                <w:ins w:id="2882" w:author=" " w:date="2021-11-12T07:06:00Z"/>
              </w:rPr>
            </w:pPr>
          </w:p>
        </w:tc>
        <w:tc>
          <w:tcPr>
            <w:tcW w:w="1982" w:type="dxa"/>
            <w:tcPrChange w:id="2883" w:author=" " w:date="2021-11-12T07:11:00Z">
              <w:tcPr>
                <w:tcW w:w="1982" w:type="dxa"/>
              </w:tcPr>
            </w:tcPrChange>
          </w:tcPr>
          <w:p w14:paraId="6FE7D263" w14:textId="77777777" w:rsidR="00E0612A" w:rsidRDefault="00E0612A" w:rsidP="00E0612A">
            <w:pPr>
              <w:rPr>
                <w:ins w:id="2884" w:author=" " w:date="2021-11-12T07:06:00Z"/>
              </w:rPr>
            </w:pPr>
          </w:p>
        </w:tc>
        <w:tc>
          <w:tcPr>
            <w:tcW w:w="1982" w:type="dxa"/>
            <w:tcPrChange w:id="2885" w:author=" " w:date="2021-11-12T07:11:00Z">
              <w:tcPr>
                <w:tcW w:w="1982" w:type="dxa"/>
              </w:tcPr>
            </w:tcPrChange>
          </w:tcPr>
          <w:p w14:paraId="2B7F1C0C" w14:textId="77777777" w:rsidR="00E0612A" w:rsidRDefault="00E0612A" w:rsidP="00E0612A">
            <w:pPr>
              <w:rPr>
                <w:ins w:id="2886" w:author=" " w:date="2021-11-12T07:06:00Z"/>
              </w:rPr>
            </w:pPr>
          </w:p>
        </w:tc>
      </w:tr>
      <w:tr w:rsidR="00E0612A" w14:paraId="65053FC4" w14:textId="77777777" w:rsidTr="00E401F9">
        <w:trPr>
          <w:ins w:id="2887" w:author=" " w:date="2021-11-12T07:11:00Z"/>
        </w:trPr>
        <w:tc>
          <w:tcPr>
            <w:tcW w:w="1981" w:type="dxa"/>
            <w:vMerge/>
          </w:tcPr>
          <w:p w14:paraId="6856A58E" w14:textId="77777777" w:rsidR="00E0612A" w:rsidRDefault="00E0612A" w:rsidP="00E0612A">
            <w:pPr>
              <w:rPr>
                <w:ins w:id="2888" w:author=" " w:date="2021-11-12T07:11:00Z"/>
              </w:rPr>
            </w:pPr>
          </w:p>
        </w:tc>
        <w:tc>
          <w:tcPr>
            <w:tcW w:w="1982" w:type="dxa"/>
          </w:tcPr>
          <w:p w14:paraId="5F1A1E43" w14:textId="77777777" w:rsidR="00E0612A" w:rsidRDefault="00E0612A" w:rsidP="00E0612A">
            <w:pPr>
              <w:rPr>
                <w:ins w:id="2889" w:author=" " w:date="2021-11-12T07:11:00Z"/>
              </w:rPr>
            </w:pPr>
          </w:p>
        </w:tc>
        <w:tc>
          <w:tcPr>
            <w:tcW w:w="1982" w:type="dxa"/>
          </w:tcPr>
          <w:p w14:paraId="0807DCD7" w14:textId="77777777" w:rsidR="00E0612A" w:rsidRDefault="00E0612A" w:rsidP="00E0612A">
            <w:pPr>
              <w:rPr>
                <w:ins w:id="2890" w:author=" " w:date="2021-11-12T07:11:00Z"/>
              </w:rPr>
            </w:pPr>
          </w:p>
        </w:tc>
        <w:tc>
          <w:tcPr>
            <w:tcW w:w="1982" w:type="dxa"/>
          </w:tcPr>
          <w:p w14:paraId="30AFD82F" w14:textId="77777777" w:rsidR="00E0612A" w:rsidRDefault="00E0612A" w:rsidP="00E0612A">
            <w:pPr>
              <w:rPr>
                <w:ins w:id="2891" w:author=" " w:date="2021-11-12T07:11:00Z"/>
              </w:rPr>
            </w:pPr>
          </w:p>
        </w:tc>
      </w:tr>
      <w:tr w:rsidR="00E0612A" w14:paraId="74719D4E" w14:textId="77777777" w:rsidTr="00E401F9">
        <w:trPr>
          <w:ins w:id="2892" w:author=" " w:date="2021-11-12T07:11:00Z"/>
        </w:trPr>
        <w:tc>
          <w:tcPr>
            <w:tcW w:w="1981" w:type="dxa"/>
            <w:vMerge/>
          </w:tcPr>
          <w:p w14:paraId="35D31EC9" w14:textId="77777777" w:rsidR="00E0612A" w:rsidRDefault="00E0612A" w:rsidP="00E0612A">
            <w:pPr>
              <w:rPr>
                <w:ins w:id="2893" w:author=" " w:date="2021-11-12T07:11:00Z"/>
              </w:rPr>
            </w:pPr>
          </w:p>
        </w:tc>
        <w:tc>
          <w:tcPr>
            <w:tcW w:w="1982" w:type="dxa"/>
          </w:tcPr>
          <w:p w14:paraId="7F50D5DD" w14:textId="77777777" w:rsidR="00E0612A" w:rsidRDefault="00E0612A" w:rsidP="00E0612A">
            <w:pPr>
              <w:rPr>
                <w:ins w:id="2894" w:author=" " w:date="2021-11-12T07:11:00Z"/>
              </w:rPr>
            </w:pPr>
          </w:p>
        </w:tc>
        <w:tc>
          <w:tcPr>
            <w:tcW w:w="1982" w:type="dxa"/>
          </w:tcPr>
          <w:p w14:paraId="5B297F1D" w14:textId="77777777" w:rsidR="00E0612A" w:rsidRDefault="00E0612A" w:rsidP="00E0612A">
            <w:pPr>
              <w:rPr>
                <w:ins w:id="2895" w:author=" " w:date="2021-11-12T07:11:00Z"/>
              </w:rPr>
            </w:pPr>
          </w:p>
        </w:tc>
        <w:tc>
          <w:tcPr>
            <w:tcW w:w="1982" w:type="dxa"/>
          </w:tcPr>
          <w:p w14:paraId="61FE50E0" w14:textId="77777777" w:rsidR="00E0612A" w:rsidRDefault="00E0612A" w:rsidP="00E0612A">
            <w:pPr>
              <w:rPr>
                <w:ins w:id="2896" w:author=" " w:date="2021-11-12T07:11:00Z"/>
              </w:rPr>
            </w:pPr>
          </w:p>
        </w:tc>
      </w:tr>
      <w:tr w:rsidR="00E0612A" w14:paraId="7B56E798" w14:textId="77777777" w:rsidTr="00E401F9">
        <w:trPr>
          <w:ins w:id="2897" w:author=" " w:date="2021-11-12T07:11:00Z"/>
        </w:trPr>
        <w:tc>
          <w:tcPr>
            <w:tcW w:w="1981" w:type="dxa"/>
            <w:vMerge/>
          </w:tcPr>
          <w:p w14:paraId="43078AD0" w14:textId="77777777" w:rsidR="00E0612A" w:rsidRDefault="00E0612A" w:rsidP="00E0612A">
            <w:pPr>
              <w:rPr>
                <w:ins w:id="2898" w:author=" " w:date="2021-11-12T07:11:00Z"/>
              </w:rPr>
            </w:pPr>
          </w:p>
        </w:tc>
        <w:tc>
          <w:tcPr>
            <w:tcW w:w="1982" w:type="dxa"/>
          </w:tcPr>
          <w:p w14:paraId="13652708" w14:textId="77777777" w:rsidR="00E0612A" w:rsidRDefault="00E0612A" w:rsidP="00E0612A">
            <w:pPr>
              <w:rPr>
                <w:ins w:id="2899" w:author=" " w:date="2021-11-12T07:11:00Z"/>
              </w:rPr>
            </w:pPr>
          </w:p>
        </w:tc>
        <w:tc>
          <w:tcPr>
            <w:tcW w:w="1982" w:type="dxa"/>
          </w:tcPr>
          <w:p w14:paraId="2A970CBD" w14:textId="77777777" w:rsidR="00E0612A" w:rsidRDefault="00E0612A" w:rsidP="00E0612A">
            <w:pPr>
              <w:rPr>
                <w:ins w:id="2900" w:author=" " w:date="2021-11-12T07:11:00Z"/>
              </w:rPr>
            </w:pPr>
          </w:p>
        </w:tc>
        <w:tc>
          <w:tcPr>
            <w:tcW w:w="1982" w:type="dxa"/>
          </w:tcPr>
          <w:p w14:paraId="7FD0764A" w14:textId="77777777" w:rsidR="00E0612A" w:rsidRDefault="00E0612A" w:rsidP="00E0612A">
            <w:pPr>
              <w:rPr>
                <w:ins w:id="2901" w:author=" " w:date="2021-11-12T07:11:00Z"/>
              </w:rPr>
            </w:pPr>
          </w:p>
        </w:tc>
      </w:tr>
    </w:tbl>
    <w:p w14:paraId="7FDA2F8E" w14:textId="77777777" w:rsidR="00E401F9" w:rsidRPr="00C53A83" w:rsidRDefault="00E401F9">
      <w:pPr>
        <w:pPrChange w:id="2902"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2903" w:name="_Toc80034265"/>
      <w:bookmarkStart w:id="2904" w:name="_Toc83115765"/>
      <w:proofErr w:type="spellStart"/>
      <w:r>
        <w:rPr>
          <w:lang w:val="en-US"/>
        </w:rPr>
        <w:t>Skenario</w:t>
      </w:r>
      <w:proofErr w:type="spellEnd"/>
      <w:r>
        <w:rPr>
          <w:lang w:val="en-US"/>
        </w:rPr>
        <w:t xml:space="preserve"> </w:t>
      </w:r>
      <w:proofErr w:type="spellStart"/>
      <w:r>
        <w:rPr>
          <w:lang w:val="en-US"/>
        </w:rPr>
        <w:t>Pengujian</w:t>
      </w:r>
      <w:bookmarkEnd w:id="2903"/>
      <w:bookmarkEnd w:id="2904"/>
      <w:proofErr w:type="spellEnd"/>
    </w:p>
    <w:p w14:paraId="448A47F6" w14:textId="1682BA64" w:rsidR="00007BE9" w:rsidRDefault="00007BE9" w:rsidP="00C93BF7">
      <w:pPr>
        <w:pStyle w:val="Heading3"/>
        <w:numPr>
          <w:ilvl w:val="0"/>
          <w:numId w:val="12"/>
        </w:numPr>
        <w:ind w:left="426"/>
        <w:rPr>
          <w:lang w:val="en-US"/>
        </w:rPr>
      </w:pPr>
      <w:bookmarkStart w:id="2905" w:name="_Toc80034266"/>
      <w:bookmarkStart w:id="2906" w:name="_Toc83115766"/>
      <w:proofErr w:type="spellStart"/>
      <w:r>
        <w:rPr>
          <w:lang w:val="en-US"/>
        </w:rPr>
        <w:t>Pelaksanaan</w:t>
      </w:r>
      <w:proofErr w:type="spellEnd"/>
      <w:r>
        <w:rPr>
          <w:lang w:val="en-US"/>
        </w:rPr>
        <w:t xml:space="preserve"> </w:t>
      </w:r>
      <w:proofErr w:type="spellStart"/>
      <w:r>
        <w:rPr>
          <w:lang w:val="en-US"/>
        </w:rPr>
        <w:t>Pengujian</w:t>
      </w:r>
      <w:bookmarkEnd w:id="2905"/>
      <w:bookmarkEnd w:id="2906"/>
      <w:proofErr w:type="spellEnd"/>
    </w:p>
    <w:p w14:paraId="3035567C" w14:textId="13B945D5" w:rsidR="00007BE9" w:rsidRDefault="00007BE9" w:rsidP="00C93BF7">
      <w:pPr>
        <w:pStyle w:val="Heading3"/>
        <w:numPr>
          <w:ilvl w:val="0"/>
          <w:numId w:val="12"/>
        </w:numPr>
        <w:ind w:left="426"/>
        <w:rPr>
          <w:lang w:val="en-US"/>
        </w:rPr>
      </w:pPr>
      <w:bookmarkStart w:id="2907" w:name="_Toc80034267"/>
      <w:bookmarkStart w:id="2908" w:name="_Toc83115767"/>
      <w:r>
        <w:rPr>
          <w:lang w:val="en-US"/>
        </w:rPr>
        <w:t xml:space="preserve">Kesimpulan Hasil </w:t>
      </w:r>
      <w:proofErr w:type="spellStart"/>
      <w:r>
        <w:rPr>
          <w:lang w:val="en-US"/>
        </w:rPr>
        <w:t>Pengujian</w:t>
      </w:r>
      <w:bookmarkEnd w:id="2907"/>
      <w:bookmarkEnd w:id="2908"/>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2909" w:name="_Toc80034268"/>
      <w:bookmarkStart w:id="2910"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2909"/>
      <w:bookmarkEnd w:id="2910"/>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2911" w:name="_Toc80034269"/>
      <w:bookmarkStart w:id="2912" w:name="_Toc83115769"/>
      <w:r>
        <w:rPr>
          <w:lang w:val="en-US"/>
        </w:rPr>
        <w:t>Kesimpulan</w:t>
      </w:r>
      <w:bookmarkEnd w:id="2911"/>
      <w:bookmarkEnd w:id="2912"/>
    </w:p>
    <w:p w14:paraId="10532584" w14:textId="3C1BA827" w:rsidR="00007BE9" w:rsidRDefault="00007BE9" w:rsidP="00C93BF7">
      <w:pPr>
        <w:pStyle w:val="Heading2"/>
        <w:numPr>
          <w:ilvl w:val="1"/>
          <w:numId w:val="13"/>
        </w:numPr>
        <w:ind w:left="426" w:hanging="426"/>
        <w:rPr>
          <w:lang w:val="en-US"/>
        </w:rPr>
      </w:pPr>
      <w:bookmarkStart w:id="2913" w:name="_Toc80034270"/>
      <w:bookmarkStart w:id="2914" w:name="_Toc83115770"/>
      <w:r>
        <w:rPr>
          <w:lang w:val="en-US"/>
        </w:rPr>
        <w:t>Saran</w:t>
      </w:r>
      <w:bookmarkEnd w:id="2913"/>
      <w:bookmarkEnd w:id="2914"/>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2915" w:name="_Toc80034271"/>
      <w:bookmarkStart w:id="2916" w:name="_Toc83115771"/>
      <w:r>
        <w:rPr>
          <w:szCs w:val="22"/>
          <w:lang w:val="en-US"/>
        </w:rPr>
        <w:lastRenderedPageBreak/>
        <w:t>DAFTAR PUSTAKA</w:t>
      </w:r>
      <w:bookmarkEnd w:id="2915"/>
      <w:bookmarkEnd w:id="2916"/>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Rafi Aziizi" w:date="2021-11-12T11:04:00Z" w:initials="RA">
    <w:p w14:paraId="3B880C94" w14:textId="7C788FE8" w:rsidR="001F2641" w:rsidRDefault="001F2641">
      <w:pPr>
        <w:pStyle w:val="CommentText"/>
      </w:pPr>
      <w:r>
        <w:rPr>
          <w:rStyle w:val="CommentReference"/>
        </w:rPr>
        <w:annotationRef/>
      </w:r>
      <w:r>
        <w:t>Citation</w:t>
      </w:r>
    </w:p>
  </w:comment>
  <w:comment w:id="58" w:author="Rafi Aziizi" w:date="2021-11-12T11:06:00Z" w:initials="RA">
    <w:p w14:paraId="3D0D308C" w14:textId="77777777" w:rsidR="001F2641" w:rsidRDefault="001F2641">
      <w:pPr>
        <w:pStyle w:val="CommentText"/>
      </w:pPr>
      <w:r>
        <w:rPr>
          <w:rStyle w:val="CommentReference"/>
        </w:rPr>
        <w:annotationRef/>
      </w:r>
      <w:proofErr w:type="spellStart"/>
      <w:r>
        <w:t>Tambahkan</w:t>
      </w:r>
      <w:proofErr w:type="spellEnd"/>
      <w:r>
        <w:t xml:space="preserve"> </w:t>
      </w:r>
      <w:proofErr w:type="spellStart"/>
      <w:r>
        <w:t>berdasarkan</w:t>
      </w:r>
      <w:proofErr w:type="spellEnd"/>
      <w:r>
        <w:t xml:space="preserve"> </w:t>
      </w:r>
      <w:proofErr w:type="spellStart"/>
      <w:r>
        <w:t>identifikasi</w:t>
      </w:r>
      <w:proofErr w:type="spellEnd"/>
      <w:r>
        <w:t xml:space="preserve"> </w:t>
      </w:r>
      <w:proofErr w:type="spellStart"/>
      <w:r>
        <w:t>masalah</w:t>
      </w:r>
      <w:proofErr w:type="spellEnd"/>
    </w:p>
    <w:p w14:paraId="3835B1DD" w14:textId="1304DFDF" w:rsidR="001F2641" w:rsidRDefault="001F2641">
      <w:pPr>
        <w:pStyle w:val="CommentText"/>
      </w:pPr>
    </w:p>
  </w:comment>
  <w:comment w:id="65" w:author="Rafi Aziizi" w:date="2021-11-12T11:07:00Z" w:initials="RA">
    <w:p w14:paraId="31CBCDB3" w14:textId="2C543950" w:rsidR="001F2641" w:rsidRDefault="001F2641">
      <w:pPr>
        <w:pStyle w:val="CommentText"/>
      </w:pPr>
      <w:r>
        <w:rPr>
          <w:rStyle w:val="CommentReference"/>
        </w:rPr>
        <w:annotationRef/>
      </w:r>
      <w:proofErr w:type="spellStart"/>
      <w:r>
        <w:t>Maksud</w:t>
      </w:r>
      <w:proofErr w:type="spellEnd"/>
      <w:r>
        <w:t xml:space="preserve"> (</w:t>
      </w:r>
      <w:proofErr w:type="spellStart"/>
      <w:r>
        <w:t>membangun</w:t>
      </w:r>
      <w:proofErr w:type="spellEnd"/>
      <w:r>
        <w:t xml:space="preserve">) </w:t>
      </w:r>
      <w:proofErr w:type="spellStart"/>
      <w:r>
        <w:t>tujuan</w:t>
      </w:r>
      <w:proofErr w:type="spellEnd"/>
      <w:r>
        <w:t xml:space="preserve"> </w:t>
      </w:r>
      <w:proofErr w:type="spellStart"/>
      <w:r>
        <w:t>itu</w:t>
      </w:r>
      <w:proofErr w:type="spellEnd"/>
      <w:r>
        <w:t xml:space="preserve"> </w:t>
      </w:r>
      <w:proofErr w:type="spellStart"/>
      <w:r>
        <w:t>menjawab</w:t>
      </w:r>
      <w:proofErr w:type="spellEnd"/>
      <w:r>
        <w:t xml:space="preserve"> </w:t>
      </w:r>
      <w:proofErr w:type="spellStart"/>
      <w:r>
        <w:t>permasalahan</w:t>
      </w:r>
      <w:proofErr w:type="spellEnd"/>
    </w:p>
  </w:comment>
  <w:comment w:id="155" w:author="Rafi Aziizi" w:date="2021-11-12T11:09:00Z" w:initials="RA">
    <w:p w14:paraId="7715E8AD" w14:textId="77777777" w:rsidR="001F2641" w:rsidRDefault="001F2641">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1F2641" w:rsidRDefault="001F2641">
      <w:pPr>
        <w:pStyle w:val="CommentText"/>
      </w:pPr>
    </w:p>
  </w:comment>
  <w:comment w:id="169" w:author="Rafi Aziizi" w:date="2021-11-12T11:09:00Z" w:initials="RA">
    <w:p w14:paraId="1E8C2A30" w14:textId="59FFE61C" w:rsidR="001F2641" w:rsidRDefault="001F2641">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199" w:author="Rafi Aziizi" w:date="2021-11-12T11:11:00Z" w:initials="RA">
    <w:p w14:paraId="7EC3662C" w14:textId="77777777" w:rsidR="001F2641" w:rsidRDefault="001F2641">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1F2641" w:rsidRDefault="001F2641">
      <w:pPr>
        <w:pStyle w:val="CommentText"/>
      </w:pPr>
    </w:p>
  </w:comment>
  <w:comment w:id="235" w:author="Rafi Aziizi" w:date="2021-11-12T11:12:00Z" w:initials="RA">
    <w:p w14:paraId="1BA29CBF" w14:textId="7C11D401" w:rsidR="001F2641" w:rsidRDefault="001F2641">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348" w:author="Rafi Aziizi" w:date="2021-11-12T11:14:00Z" w:initials="RA">
    <w:p w14:paraId="52FF2CAA" w14:textId="1212DBA6" w:rsidR="001F2641" w:rsidRDefault="001F2641">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457"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800" w:author="Rafi Aziizi" w:date="2021-11-12T11:20:00Z" w:initials="RA">
    <w:p w14:paraId="15FDBDBA" w14:textId="768C535D" w:rsidR="001F2641" w:rsidRDefault="001F2641">
      <w:pPr>
        <w:pStyle w:val="CommentText"/>
      </w:pPr>
      <w:r>
        <w:rPr>
          <w:rStyle w:val="CommentReference"/>
        </w:rPr>
        <w:annotationRef/>
      </w:r>
      <w:r>
        <w:t>Split all crud</w:t>
      </w:r>
    </w:p>
  </w:comment>
  <w:comment w:id="2146" w:author="Rafi Aziizi" w:date="2021-11-12T11:26:00Z" w:initials="RA">
    <w:p w14:paraId="3E9283E6" w14:textId="3161506E" w:rsidR="001F2641" w:rsidRDefault="001F2641">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8894B" w14:textId="77777777" w:rsidR="009C56D2" w:rsidRDefault="009C56D2" w:rsidP="00505F11">
      <w:pPr>
        <w:spacing w:line="240" w:lineRule="auto"/>
      </w:pPr>
      <w:r>
        <w:separator/>
      </w:r>
    </w:p>
  </w:endnote>
  <w:endnote w:type="continuationSeparator" w:id="0">
    <w:p w14:paraId="163D2EF8" w14:textId="77777777" w:rsidR="009C56D2" w:rsidRDefault="009C56D2"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04CFE" w14:textId="77777777" w:rsidR="009C56D2" w:rsidRDefault="009C56D2" w:rsidP="00505F11">
      <w:pPr>
        <w:spacing w:line="240" w:lineRule="auto"/>
      </w:pPr>
      <w:r>
        <w:separator/>
      </w:r>
    </w:p>
  </w:footnote>
  <w:footnote w:type="continuationSeparator" w:id="0">
    <w:p w14:paraId="3F17F13A" w14:textId="77777777" w:rsidR="009C56D2" w:rsidRDefault="009C56D2"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6"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26"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4"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7"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2"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0"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37"/>
  </w:num>
  <w:num w:numId="3">
    <w:abstractNumId w:val="38"/>
  </w:num>
  <w:num w:numId="4">
    <w:abstractNumId w:val="41"/>
  </w:num>
  <w:num w:numId="5">
    <w:abstractNumId w:val="18"/>
  </w:num>
  <w:num w:numId="6">
    <w:abstractNumId w:val="53"/>
  </w:num>
  <w:num w:numId="7">
    <w:abstractNumId w:val="9"/>
  </w:num>
  <w:num w:numId="8">
    <w:abstractNumId w:val="31"/>
  </w:num>
  <w:num w:numId="9">
    <w:abstractNumId w:val="20"/>
  </w:num>
  <w:num w:numId="10">
    <w:abstractNumId w:val="76"/>
  </w:num>
  <w:num w:numId="11">
    <w:abstractNumId w:val="10"/>
  </w:num>
  <w:num w:numId="12">
    <w:abstractNumId w:val="13"/>
  </w:num>
  <w:num w:numId="13">
    <w:abstractNumId w:val="3"/>
  </w:num>
  <w:num w:numId="14">
    <w:abstractNumId w:val="11"/>
  </w:num>
  <w:num w:numId="15">
    <w:abstractNumId w:val="45"/>
  </w:num>
  <w:num w:numId="16">
    <w:abstractNumId w:val="60"/>
  </w:num>
  <w:num w:numId="17">
    <w:abstractNumId w:val="32"/>
  </w:num>
  <w:num w:numId="18">
    <w:abstractNumId w:val="51"/>
  </w:num>
  <w:num w:numId="19">
    <w:abstractNumId w:val="61"/>
  </w:num>
  <w:num w:numId="20">
    <w:abstractNumId w:val="36"/>
  </w:num>
  <w:num w:numId="21">
    <w:abstractNumId w:val="79"/>
  </w:num>
  <w:num w:numId="22">
    <w:abstractNumId w:val="6"/>
  </w:num>
  <w:num w:numId="23">
    <w:abstractNumId w:val="74"/>
  </w:num>
  <w:num w:numId="24">
    <w:abstractNumId w:val="25"/>
  </w:num>
  <w:num w:numId="25">
    <w:abstractNumId w:val="1"/>
  </w:num>
  <w:num w:numId="26">
    <w:abstractNumId w:val="54"/>
  </w:num>
  <w:num w:numId="27">
    <w:abstractNumId w:val="14"/>
  </w:num>
  <w:num w:numId="28">
    <w:abstractNumId w:val="47"/>
  </w:num>
  <w:num w:numId="29">
    <w:abstractNumId w:val="28"/>
  </w:num>
  <w:num w:numId="30">
    <w:abstractNumId w:val="81"/>
  </w:num>
  <w:num w:numId="31">
    <w:abstractNumId w:val="64"/>
  </w:num>
  <w:num w:numId="32">
    <w:abstractNumId w:val="50"/>
  </w:num>
  <w:num w:numId="33">
    <w:abstractNumId w:val="57"/>
  </w:num>
  <w:num w:numId="34">
    <w:abstractNumId w:val="49"/>
  </w:num>
  <w:num w:numId="35">
    <w:abstractNumId w:val="52"/>
  </w:num>
  <w:num w:numId="36">
    <w:abstractNumId w:val="80"/>
  </w:num>
  <w:num w:numId="37">
    <w:abstractNumId w:val="72"/>
  </w:num>
  <w:num w:numId="38">
    <w:abstractNumId w:val="82"/>
  </w:num>
  <w:num w:numId="39">
    <w:abstractNumId w:val="58"/>
  </w:num>
  <w:num w:numId="40">
    <w:abstractNumId w:val="66"/>
  </w:num>
  <w:num w:numId="41">
    <w:abstractNumId w:val="29"/>
  </w:num>
  <w:num w:numId="42">
    <w:abstractNumId w:val="12"/>
  </w:num>
  <w:num w:numId="43">
    <w:abstractNumId w:val="65"/>
  </w:num>
  <w:num w:numId="44">
    <w:abstractNumId w:val="22"/>
  </w:num>
  <w:num w:numId="45">
    <w:abstractNumId w:val="75"/>
  </w:num>
  <w:num w:numId="46">
    <w:abstractNumId w:val="70"/>
  </w:num>
  <w:num w:numId="47">
    <w:abstractNumId w:val="68"/>
  </w:num>
  <w:num w:numId="48">
    <w:abstractNumId w:val="73"/>
  </w:num>
  <w:num w:numId="49">
    <w:abstractNumId w:val="59"/>
  </w:num>
  <w:num w:numId="50">
    <w:abstractNumId w:val="62"/>
  </w:num>
  <w:num w:numId="51">
    <w:abstractNumId w:val="77"/>
  </w:num>
  <w:num w:numId="52">
    <w:abstractNumId w:val="15"/>
  </w:num>
  <w:num w:numId="53">
    <w:abstractNumId w:val="55"/>
  </w:num>
  <w:num w:numId="54">
    <w:abstractNumId w:val="42"/>
  </w:num>
  <w:num w:numId="55">
    <w:abstractNumId w:val="21"/>
  </w:num>
  <w:num w:numId="56">
    <w:abstractNumId w:val="7"/>
  </w:num>
  <w:num w:numId="57">
    <w:abstractNumId w:val="48"/>
  </w:num>
  <w:num w:numId="58">
    <w:abstractNumId w:val="67"/>
  </w:num>
  <w:num w:numId="59">
    <w:abstractNumId w:val="33"/>
  </w:num>
  <w:num w:numId="60">
    <w:abstractNumId w:val="84"/>
  </w:num>
  <w:num w:numId="61">
    <w:abstractNumId w:val="24"/>
  </w:num>
  <w:num w:numId="62">
    <w:abstractNumId w:val="39"/>
  </w:num>
  <w:num w:numId="63">
    <w:abstractNumId w:val="56"/>
  </w:num>
  <w:num w:numId="64">
    <w:abstractNumId w:val="83"/>
  </w:num>
  <w:num w:numId="65">
    <w:abstractNumId w:val="69"/>
  </w:num>
  <w:num w:numId="66">
    <w:abstractNumId w:val="34"/>
  </w:num>
  <w:num w:numId="67">
    <w:abstractNumId w:val="63"/>
  </w:num>
  <w:num w:numId="68">
    <w:abstractNumId w:val="2"/>
  </w:num>
  <w:num w:numId="69">
    <w:abstractNumId w:val="23"/>
  </w:num>
  <w:num w:numId="70">
    <w:abstractNumId w:val="4"/>
  </w:num>
  <w:num w:numId="71">
    <w:abstractNumId w:val="71"/>
  </w:num>
  <w:num w:numId="72">
    <w:abstractNumId w:val="40"/>
  </w:num>
  <w:num w:numId="73">
    <w:abstractNumId w:val="35"/>
  </w:num>
  <w:num w:numId="74">
    <w:abstractNumId w:val="30"/>
  </w:num>
  <w:num w:numId="75">
    <w:abstractNumId w:val="46"/>
  </w:num>
  <w:num w:numId="76">
    <w:abstractNumId w:val="17"/>
  </w:num>
  <w:num w:numId="77">
    <w:abstractNumId w:val="44"/>
  </w:num>
  <w:num w:numId="78">
    <w:abstractNumId w:val="43"/>
  </w:num>
  <w:num w:numId="79">
    <w:abstractNumId w:val="8"/>
  </w:num>
  <w:num w:numId="80">
    <w:abstractNumId w:val="16"/>
  </w:num>
  <w:num w:numId="81">
    <w:abstractNumId w:val="19"/>
  </w:num>
  <w:num w:numId="82">
    <w:abstractNumId w:val="26"/>
  </w:num>
  <w:num w:numId="83">
    <w:abstractNumId w:val="27"/>
  </w:num>
  <w:num w:numId="84">
    <w:abstractNumId w:val="0"/>
  </w:num>
  <w:num w:numId="85">
    <w:abstractNumId w:val="78"/>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0ECE"/>
    <w:rsid w:val="00194DFD"/>
    <w:rsid w:val="001A0CAC"/>
    <w:rsid w:val="001A5C47"/>
    <w:rsid w:val="001A73FB"/>
    <w:rsid w:val="001B1AF9"/>
    <w:rsid w:val="001B1ED9"/>
    <w:rsid w:val="001B2E1A"/>
    <w:rsid w:val="001B7A44"/>
    <w:rsid w:val="001C1F40"/>
    <w:rsid w:val="001C4025"/>
    <w:rsid w:val="001C54CE"/>
    <w:rsid w:val="001C5C64"/>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85E6F"/>
    <w:rsid w:val="00494C80"/>
    <w:rsid w:val="004A0936"/>
    <w:rsid w:val="004A229B"/>
    <w:rsid w:val="004B566F"/>
    <w:rsid w:val="004C276E"/>
    <w:rsid w:val="004C453C"/>
    <w:rsid w:val="004E28A3"/>
    <w:rsid w:val="00505F11"/>
    <w:rsid w:val="005213CB"/>
    <w:rsid w:val="0052212A"/>
    <w:rsid w:val="00522ADB"/>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3DD6"/>
    <w:rsid w:val="007262F1"/>
    <w:rsid w:val="00746D78"/>
    <w:rsid w:val="007472DC"/>
    <w:rsid w:val="00760C77"/>
    <w:rsid w:val="007646DA"/>
    <w:rsid w:val="00764905"/>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45F78"/>
    <w:rsid w:val="008512E0"/>
    <w:rsid w:val="00851762"/>
    <w:rsid w:val="00855C27"/>
    <w:rsid w:val="0086345F"/>
    <w:rsid w:val="00867FC7"/>
    <w:rsid w:val="0087570E"/>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31A1"/>
    <w:rsid w:val="0099574E"/>
    <w:rsid w:val="009A50AD"/>
    <w:rsid w:val="009B398A"/>
    <w:rsid w:val="009B575D"/>
    <w:rsid w:val="009B6B0A"/>
    <w:rsid w:val="009C13CB"/>
    <w:rsid w:val="009C56D2"/>
    <w:rsid w:val="009D7EEE"/>
    <w:rsid w:val="009E085A"/>
    <w:rsid w:val="009E6E1E"/>
    <w:rsid w:val="009F3AD9"/>
    <w:rsid w:val="009F3FF3"/>
    <w:rsid w:val="00A02712"/>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C0DF1"/>
    <w:rsid w:val="00BC1387"/>
    <w:rsid w:val="00BC3B37"/>
    <w:rsid w:val="00BC49F6"/>
    <w:rsid w:val="00BD28F7"/>
    <w:rsid w:val="00BD2B6D"/>
    <w:rsid w:val="00BE1AFF"/>
    <w:rsid w:val="00BE2DDB"/>
    <w:rsid w:val="00BE584E"/>
    <w:rsid w:val="00BF3011"/>
    <w:rsid w:val="00BF6268"/>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401F9"/>
    <w:rsid w:val="00E40DE6"/>
    <w:rsid w:val="00E454BA"/>
    <w:rsid w:val="00E56C0A"/>
    <w:rsid w:val="00E60BA1"/>
    <w:rsid w:val="00E64A49"/>
    <w:rsid w:val="00E728BE"/>
    <w:rsid w:val="00EA62A7"/>
    <w:rsid w:val="00EB3866"/>
    <w:rsid w:val="00EB3EE8"/>
    <w:rsid w:val="00EB476B"/>
    <w:rsid w:val="00EB521B"/>
    <w:rsid w:val="00EB6AD3"/>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413D30-C67C-44CB-A335-87AE19A3D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141</Pages>
  <Words>23556</Words>
  <Characters>134273</Characters>
  <Application>Microsoft Office Word</Application>
  <DocSecurity>0</DocSecurity>
  <Lines>1118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2</cp:revision>
  <dcterms:created xsi:type="dcterms:W3CDTF">2021-11-12T08:06:00Z</dcterms:created>
  <dcterms:modified xsi:type="dcterms:W3CDTF">2021-11-12T08:06:00Z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